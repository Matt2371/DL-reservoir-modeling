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478C1" w14:textId="1D0E6A3B" w:rsidR="00894143" w:rsidRDefault="00894143" w:rsidP="000D5808">
      <w:pPr>
        <w:pStyle w:val="Title"/>
      </w:pPr>
      <w:r w:rsidRPr="00894143">
        <w:t>Diagnostic assessment of reservoir release policies using LSTM across the continental U.S.</w:t>
      </w:r>
    </w:p>
    <w:p w14:paraId="6D8E0BE4" w14:textId="6EFC1350" w:rsidR="00A73104" w:rsidRPr="003F0DA8" w:rsidRDefault="00A73104" w:rsidP="000D5808">
      <w:pPr>
        <w:spacing w:line="240" w:lineRule="auto"/>
      </w:pPr>
      <w:r>
        <w:t>Matthew Chen</w:t>
      </w:r>
      <w:r w:rsidR="003D1C05" w:rsidRPr="00081E2C">
        <w:rPr>
          <w:vertAlign w:val="superscript"/>
        </w:rPr>
        <w:t>1</w:t>
      </w:r>
      <w:r>
        <w:t>, Jonathan D. Herman</w:t>
      </w:r>
      <w:r w:rsidR="002A3C8C">
        <w:rPr>
          <w:vertAlign w:val="superscript"/>
        </w:rPr>
        <w:t>2</w:t>
      </w:r>
    </w:p>
    <w:p w14:paraId="5498569C" w14:textId="207A0725" w:rsidR="003D1C05" w:rsidRDefault="003D1C05" w:rsidP="000D5808">
      <w:pPr>
        <w:spacing w:line="240" w:lineRule="auto"/>
        <w:rPr>
          <w:b/>
        </w:rPr>
      </w:pPr>
      <w:r w:rsidRPr="00081E2C">
        <w:rPr>
          <w:vertAlign w:val="superscript"/>
        </w:rPr>
        <w:t>1</w:t>
      </w:r>
      <w:r>
        <w:t xml:space="preserve"> Department of Civil &amp; Environmental Engineering, University of California, Davis</w:t>
      </w:r>
    </w:p>
    <w:p w14:paraId="706CD7AB" w14:textId="17651558" w:rsidR="002A3C8C" w:rsidRDefault="002A3C8C" w:rsidP="000D5808">
      <w:pPr>
        <w:spacing w:line="240" w:lineRule="auto"/>
        <w:rPr>
          <w:b/>
        </w:rPr>
      </w:pPr>
      <w:r>
        <w:rPr>
          <w:vertAlign w:val="superscript"/>
        </w:rPr>
        <w:t>2</w:t>
      </w:r>
      <w:r>
        <w:t xml:space="preserve"> Department of Civil &amp; Environmental Engineering, University of California, Davis</w:t>
      </w:r>
    </w:p>
    <w:p w14:paraId="0F3200C6" w14:textId="3B4B48A3" w:rsidR="007D7D9A" w:rsidRPr="007D7D9A" w:rsidRDefault="00B44741" w:rsidP="00B44741">
      <w:pPr>
        <w:tabs>
          <w:tab w:val="left" w:pos="2440"/>
        </w:tabs>
        <w:spacing w:line="480" w:lineRule="auto"/>
      </w:pPr>
      <w:r>
        <w:tab/>
      </w:r>
    </w:p>
    <w:p w14:paraId="61EE0DDE" w14:textId="46B2AB9F" w:rsidR="00DB0421" w:rsidRDefault="00A73104" w:rsidP="00DB0421">
      <w:r w:rsidRPr="0079412F">
        <w:rPr>
          <w:b/>
          <w:bCs/>
        </w:rPr>
        <w:t>Abstract</w:t>
      </w:r>
      <w:r w:rsidR="00A53E9D">
        <w:br/>
      </w:r>
      <w:r w:rsidR="00DB0421">
        <w:t>The influence of reservoirs on the water cycle introduces significant uncertainty for hydrologic prediction. The representation of reservoirs in hydrologic models ideally must be accurate, interpretable, and transferable across sites. Recent studies have highlighted the potential for data-driven methods, including long short-term memory (LSTM)</w:t>
      </w:r>
      <w:r w:rsidR="007C7B7C">
        <w:t xml:space="preserve"> </w:t>
      </w:r>
      <w:r w:rsidR="00DB0421">
        <w:t xml:space="preserve">networks, to accurately capture reservoir releases. However, the performance of LSTM models of reservoir releases has not yet been diagnosed on a large-sample dataset to understand their ability to generalize, and whether their accuracy is physically justified. This study evaluates the ability of LSTMs to represent reservoir release policies across the continental U.S., leveraging the recently developed </w:t>
      </w:r>
      <w:proofErr w:type="spellStart"/>
      <w:r w:rsidR="00DB0421">
        <w:t>ResOpsUS</w:t>
      </w:r>
      <w:proofErr w:type="spellEnd"/>
      <w:r w:rsidR="00DB0421">
        <w:t xml:space="preserve"> dataset. </w:t>
      </w:r>
      <w:proofErr w:type="gramStart"/>
      <w:r w:rsidR="00DB0421">
        <w:t>In particular, we</w:t>
      </w:r>
      <w:proofErr w:type="gramEnd"/>
      <w:r w:rsidR="00DB0421">
        <w:t xml:space="preserve"> focus on five key challenges to the development and application of LSTMs for this purpose: architecture selection, mass conservation, analysis of cell states, large-sample training, and nonstationarity in time.</w:t>
      </w:r>
    </w:p>
    <w:p w14:paraId="2EC38F4F" w14:textId="7C901D85" w:rsidR="00DB0421" w:rsidRDefault="00DB0421" w:rsidP="00DB0421">
      <w:r>
        <w:t>We find that ...</w:t>
      </w:r>
    </w:p>
    <w:p w14:paraId="1F5D9D06" w14:textId="4F6DC5DF" w:rsidR="00DB0421" w:rsidRDefault="00DB0421" w:rsidP="00DB0421">
      <w:r>
        <w:t>Summary</w:t>
      </w:r>
      <w:r w:rsidR="002658EA">
        <w:t>…</w:t>
      </w:r>
    </w:p>
    <w:p w14:paraId="52167D81" w14:textId="01BE9ED4" w:rsidR="00A73104" w:rsidRPr="00F61C8B" w:rsidRDefault="00A73104" w:rsidP="000D5808">
      <w:pPr>
        <w:pStyle w:val="Heading1"/>
        <w:numPr>
          <w:ilvl w:val="0"/>
          <w:numId w:val="0"/>
        </w:numPr>
        <w:spacing w:line="480" w:lineRule="auto"/>
        <w:rPr>
          <w:b w:val="0"/>
          <w:bCs/>
        </w:rPr>
      </w:pPr>
    </w:p>
    <w:p w14:paraId="220386A1" w14:textId="163D734E" w:rsidR="00EB468B" w:rsidRDefault="00A73104" w:rsidP="0079412F">
      <w:pPr>
        <w:pStyle w:val="Heading1"/>
        <w:spacing w:line="480" w:lineRule="auto"/>
      </w:pPr>
      <w:r>
        <w:t>Introduction</w:t>
      </w:r>
    </w:p>
    <w:p w14:paraId="0925D6FE" w14:textId="48E97712" w:rsidR="00CE453C" w:rsidRDefault="00961AFB" w:rsidP="0079412F">
      <w:pPr>
        <w:spacing w:line="480" w:lineRule="auto"/>
      </w:pPr>
      <w:r>
        <w:t>Reservoirs are critical infrastructure that balance human</w:t>
      </w:r>
      <w:r w:rsidR="00FD77EA">
        <w:t xml:space="preserve"> </w:t>
      </w:r>
      <w:r w:rsidR="00A01BBB">
        <w:t xml:space="preserve">and environmental </w:t>
      </w:r>
      <w:r w:rsidR="00FD77EA">
        <w:t>needs such as flood control</w:t>
      </w:r>
      <w:r w:rsidR="004E02F9">
        <w:t xml:space="preserve"> </w:t>
      </w:r>
      <w:sdt>
        <w:sdtPr>
          <w:rPr>
            <w:color w:val="000000"/>
          </w:rPr>
          <w:tag w:val="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
          <w:id w:val="1747150776"/>
          <w:placeholder>
            <w:docPart w:val="DefaultPlaceholder_-1854013440"/>
          </w:placeholder>
        </w:sdtPr>
        <w:sdtContent>
          <w:r w:rsidR="00E36CE1" w:rsidRPr="00E36CE1">
            <w:rPr>
              <w:color w:val="000000"/>
            </w:rPr>
            <w:t>(</w:t>
          </w:r>
          <w:proofErr w:type="spellStart"/>
          <w:r w:rsidR="00E36CE1" w:rsidRPr="00E36CE1">
            <w:rPr>
              <w:color w:val="000000"/>
            </w:rPr>
            <w:t>Boulange</w:t>
          </w:r>
          <w:proofErr w:type="spellEnd"/>
          <w:r w:rsidR="00E36CE1" w:rsidRPr="00E36CE1">
            <w:rPr>
              <w:color w:val="000000"/>
            </w:rPr>
            <w:t xml:space="preserve"> et al., 2021)</w:t>
          </w:r>
        </w:sdtContent>
      </w:sdt>
      <w:r w:rsidR="00FD77EA">
        <w:t>, water supply</w:t>
      </w:r>
      <w:r w:rsidR="00E67CD2">
        <w:t xml:space="preserve"> </w:t>
      </w:r>
      <w:sdt>
        <w:sdtPr>
          <w:rPr>
            <w:color w:val="000000"/>
          </w:rPr>
          <w:tag w:val="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
          <w:id w:val="-152384186"/>
          <w:placeholder>
            <w:docPart w:val="DefaultPlaceholder_-1854013440"/>
          </w:placeholder>
        </w:sdtPr>
        <w:sdtContent>
          <w:r w:rsidR="00E36CE1" w:rsidRPr="00E36CE1">
            <w:rPr>
              <w:color w:val="000000"/>
            </w:rPr>
            <w:t>(Biemans et al., 2011)</w:t>
          </w:r>
        </w:sdtContent>
      </w:sdt>
      <w:r w:rsidR="00E67CD2">
        <w:t xml:space="preserve">, </w:t>
      </w:r>
      <w:r w:rsidR="00FD77EA">
        <w:t>hydroelectricity</w:t>
      </w:r>
      <w:r w:rsidR="00A01BBB">
        <w:t xml:space="preserve">, and environmental flows </w:t>
      </w:r>
      <w:sdt>
        <w:sdtPr>
          <w:rPr>
            <w:color w:val="000000"/>
          </w:rPr>
          <w:tag w:val="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
          <w:id w:val="1700041100"/>
          <w:placeholder>
            <w:docPart w:val="DefaultPlaceholder_-1854013440"/>
          </w:placeholder>
        </w:sdtPr>
        <w:sdtContent>
          <w:r w:rsidR="00E36CE1" w:rsidRPr="00E36CE1">
            <w:rPr>
              <w:color w:val="000000"/>
            </w:rPr>
            <w:t>(Adams et al., 2017; Yin et al., 2014)</w:t>
          </w:r>
        </w:sdtContent>
      </w:sdt>
      <w:r>
        <w:rPr>
          <w:color w:val="000000"/>
        </w:rPr>
        <w:t xml:space="preserve">. However, </w:t>
      </w:r>
      <w:r w:rsidR="00A01BBB">
        <w:rPr>
          <w:color w:val="000000"/>
        </w:rPr>
        <w:t xml:space="preserve">because </w:t>
      </w:r>
      <w:r>
        <w:rPr>
          <w:color w:val="000000"/>
        </w:rPr>
        <w:t xml:space="preserve">reservoir releases </w:t>
      </w:r>
      <w:r w:rsidR="00EB468B">
        <w:rPr>
          <w:color w:val="000000"/>
        </w:rPr>
        <w:t xml:space="preserve">are managed to consider complex tradeoffs between multiple </w:t>
      </w:r>
      <w:r w:rsidR="00FD77EA">
        <w:rPr>
          <w:color w:val="000000"/>
        </w:rPr>
        <w:t xml:space="preserve">competing </w:t>
      </w:r>
      <w:r w:rsidR="00EB468B">
        <w:rPr>
          <w:color w:val="000000"/>
        </w:rPr>
        <w:t>operating objectives</w:t>
      </w:r>
      <w:r w:rsidR="00FD77EA">
        <w:rPr>
          <w:color w:val="000000"/>
        </w:rPr>
        <w:t>, t</w:t>
      </w:r>
      <w:r w:rsidR="00EB468B">
        <w:rPr>
          <w:color w:val="000000"/>
        </w:rPr>
        <w:t xml:space="preserve">hey are fundamentally </w:t>
      </w:r>
      <w:r>
        <w:rPr>
          <w:color w:val="000000"/>
        </w:rPr>
        <w:t xml:space="preserve">dependent on human decisions </w:t>
      </w:r>
      <w:r w:rsidR="00FD77EA">
        <w:rPr>
          <w:color w:val="000000"/>
        </w:rPr>
        <w:t>and cannot be modeled as a physical hydrologic process</w:t>
      </w:r>
      <w:r w:rsidR="00EB468B">
        <w:rPr>
          <w:color w:val="000000"/>
        </w:rPr>
        <w:t xml:space="preserve"> </w:t>
      </w:r>
      <w:sdt>
        <w:sdtPr>
          <w:rPr>
            <w:color w:val="000000"/>
          </w:rPr>
          <w:tag w:val="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
          <w:id w:val="-2071178066"/>
          <w:placeholder>
            <w:docPart w:val="DefaultPlaceholder_-1854013440"/>
          </w:placeholder>
        </w:sdtPr>
        <w:sdtContent>
          <w:r w:rsidR="00E36CE1">
            <w:rPr>
              <w:rFonts w:eastAsia="Times New Roman"/>
            </w:rPr>
            <w:t>(</w:t>
          </w:r>
          <w:proofErr w:type="spellStart"/>
          <w:r w:rsidR="00E36CE1">
            <w:rPr>
              <w:rFonts w:eastAsia="Times New Roman"/>
            </w:rPr>
            <w:t>Longyang</w:t>
          </w:r>
          <w:proofErr w:type="spellEnd"/>
          <w:r w:rsidR="00E36CE1">
            <w:rPr>
              <w:rFonts w:eastAsia="Times New Roman"/>
            </w:rPr>
            <w:t xml:space="preserve"> &amp; Zeng, 2023; Yang et al., 2016)</w:t>
          </w:r>
        </w:sdtContent>
      </w:sdt>
      <w:r w:rsidR="00EB468B">
        <w:rPr>
          <w:color w:val="000000"/>
        </w:rPr>
        <w:t>.</w:t>
      </w:r>
      <w:r>
        <w:rPr>
          <w:color w:val="000000"/>
        </w:rPr>
        <w:t xml:space="preserve"> </w:t>
      </w:r>
      <w:r w:rsidR="00492BE2">
        <w:rPr>
          <w:color w:val="000000"/>
        </w:rPr>
        <w:t xml:space="preserve">The role of reservoirs in altering surface flows is widely recognized </w:t>
      </w:r>
      <w:sdt>
        <w:sdtPr>
          <w:rPr>
            <w:color w:val="000000"/>
          </w:rPr>
          <w:tag w:val="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
          <w:id w:val="-1394343826"/>
          <w:placeholder>
            <w:docPart w:val="782EFDE5C471914F866D25FC07C1168B"/>
          </w:placeholder>
        </w:sdtPr>
        <w:sdtContent>
          <w:r w:rsidR="00492BE2" w:rsidRPr="00E36CE1">
            <w:rPr>
              <w:color w:val="000000"/>
            </w:rPr>
            <w:t>(Nilsson et al., 2005; Zhou et al., 2016)</w:t>
          </w:r>
        </w:sdtContent>
      </w:sdt>
      <w:r w:rsidR="00492BE2">
        <w:rPr>
          <w:color w:val="000000"/>
        </w:rPr>
        <w:t>, and h</w:t>
      </w:r>
      <w:r w:rsidR="00EB468B">
        <w:rPr>
          <w:color w:val="000000"/>
        </w:rPr>
        <w:t xml:space="preserve">uman intervention in the water cycle introduces significant uncertainty for hydrologic prediction </w:t>
      </w:r>
      <w:sdt>
        <w:sdtPr>
          <w:rPr>
            <w:color w:val="000000"/>
          </w:rPr>
          <w:tag w:val="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
          <w:id w:val="-859054771"/>
          <w:placeholder>
            <w:docPart w:val="DefaultPlaceholder_-1854013440"/>
          </w:placeholder>
        </w:sdtPr>
        <w:sdtContent>
          <w:r w:rsidR="00E36CE1" w:rsidRPr="00E36CE1">
            <w:rPr>
              <w:color w:val="000000"/>
            </w:rPr>
            <w:t>(Thompson et al., 2013)</w:t>
          </w:r>
        </w:sdtContent>
      </w:sdt>
      <w:r w:rsidR="004F7E02">
        <w:rPr>
          <w:color w:val="000000"/>
        </w:rPr>
        <w:t>.</w:t>
      </w:r>
      <w:r w:rsidR="00CA5360">
        <w:rPr>
          <w:color w:val="000000"/>
        </w:rPr>
        <w:t xml:space="preserve"> </w:t>
      </w:r>
      <w:r w:rsidR="00FD77EA">
        <w:rPr>
          <w:color w:val="000000"/>
        </w:rPr>
        <w:t>Further</w:t>
      </w:r>
      <w:r w:rsidR="00726460">
        <w:rPr>
          <w:color w:val="000000"/>
        </w:rPr>
        <w:t xml:space="preserve">, </w:t>
      </w:r>
      <w:r w:rsidR="00EB468B">
        <w:rPr>
          <w:color w:val="000000"/>
        </w:rPr>
        <w:t xml:space="preserve">reservoirs are </w:t>
      </w:r>
      <w:r w:rsidR="00726460">
        <w:rPr>
          <w:color w:val="000000"/>
        </w:rPr>
        <w:t xml:space="preserve">often </w:t>
      </w:r>
      <w:r w:rsidR="00EB468B">
        <w:rPr>
          <w:color w:val="000000"/>
        </w:rPr>
        <w:t>represented simplistically in hydrologic models</w:t>
      </w:r>
      <w:r w:rsidR="00492BE2">
        <w:rPr>
          <w:color w:val="000000"/>
        </w:rPr>
        <w:t>,</w:t>
      </w:r>
      <w:r w:rsidR="005F4016">
        <w:rPr>
          <w:color w:val="000000"/>
        </w:rPr>
        <w:t xml:space="preserve"> </w:t>
      </w:r>
      <w:r w:rsidR="00726460">
        <w:rPr>
          <w:color w:val="000000"/>
        </w:rPr>
        <w:t xml:space="preserve">which may not be able to capture </w:t>
      </w:r>
      <w:r w:rsidR="00CA5360">
        <w:rPr>
          <w:color w:val="000000"/>
        </w:rPr>
        <w:t xml:space="preserve">realistic operating rules </w:t>
      </w:r>
      <w:sdt>
        <w:sdtPr>
          <w:rPr>
            <w:color w:val="000000"/>
          </w:rPr>
          <w:tag w:val="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
          <w:id w:val="-1394724586"/>
          <w:placeholder>
            <w:docPart w:val="DefaultPlaceholder_-1854013440"/>
          </w:placeholder>
        </w:sdtPr>
        <w:sdtContent>
          <w:r w:rsidR="00E36CE1" w:rsidRPr="00E36CE1">
            <w:rPr>
              <w:color w:val="000000"/>
            </w:rPr>
            <w:t>(Pokhrel et al., 2016)</w:t>
          </w:r>
        </w:sdtContent>
      </w:sdt>
      <w:r w:rsidR="00CA5360">
        <w:rPr>
          <w:color w:val="000000"/>
        </w:rPr>
        <w:t xml:space="preserve">. </w:t>
      </w:r>
      <w:r w:rsidR="00FC66AD">
        <w:rPr>
          <w:color w:val="000000"/>
        </w:rPr>
        <w:t>For exampl</w:t>
      </w:r>
      <w:r w:rsidR="00921343">
        <w:rPr>
          <w:color w:val="000000"/>
        </w:rPr>
        <w:t xml:space="preserve">e, </w:t>
      </w:r>
      <w:sdt>
        <w:sdtPr>
          <w:rPr>
            <w:color w:val="000000"/>
          </w:rPr>
          <w:tag w:val="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
          <w:id w:val="369342941"/>
          <w:placeholder>
            <w:docPart w:val="DefaultPlaceholder_-1854013440"/>
          </w:placeholder>
        </w:sdtPr>
        <w:sdtContent>
          <w:r w:rsidR="00E36CE1" w:rsidRPr="00E36CE1">
            <w:rPr>
              <w:color w:val="000000"/>
            </w:rPr>
            <w:t>Dang et al., (2020)</w:t>
          </w:r>
        </w:sdtContent>
      </w:sdt>
      <w:r w:rsidR="004B60C0">
        <w:rPr>
          <w:color w:val="000000"/>
        </w:rPr>
        <w:t xml:space="preserve"> found that the misrepresentation of dams results in </w:t>
      </w:r>
      <w:r w:rsidR="004B60C0" w:rsidRPr="004B60C0">
        <w:rPr>
          <w:color w:val="000000"/>
        </w:rPr>
        <w:t xml:space="preserve">erroneous </w:t>
      </w:r>
      <w:r w:rsidR="004B60C0">
        <w:rPr>
          <w:color w:val="000000"/>
        </w:rPr>
        <w:t xml:space="preserve">parameterizations of hydrologic models. </w:t>
      </w:r>
      <w:r w:rsidR="00492BE2">
        <w:rPr>
          <w:color w:val="000000"/>
        </w:rPr>
        <w:t xml:space="preserve">Further, </w:t>
      </w:r>
      <w:sdt>
        <w:sdtPr>
          <w:rPr>
            <w:color w:val="000000"/>
          </w:rPr>
          <w:tag w:val="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
          <w:id w:val="765965879"/>
          <w:placeholder>
            <w:docPart w:val="41362A1F95330045B0D33F1FA720A3EA"/>
          </w:placeholder>
        </w:sdtPr>
        <w:sdtContent>
          <w:r w:rsidR="00492BE2" w:rsidRPr="00E36CE1">
            <w:rPr>
              <w:color w:val="000000"/>
            </w:rPr>
            <w:t>Hodgkins et al., (2024)</w:t>
          </w:r>
        </w:sdtContent>
      </w:sdt>
      <w:r w:rsidR="00492BE2">
        <w:rPr>
          <w:color w:val="000000"/>
        </w:rPr>
        <w:t xml:space="preserve"> found that when reservoir storage was neglected in national-scale hydrologic models, their errors increase nonlinearly with reservoir storage.</w:t>
      </w:r>
    </w:p>
    <w:p w14:paraId="6A850125" w14:textId="4F853EA8" w:rsidR="00051887" w:rsidRDefault="00492BE2">
      <w:pPr>
        <w:spacing w:line="480" w:lineRule="auto"/>
      </w:pPr>
      <w:r>
        <w:t>The ideal approach</w:t>
      </w:r>
      <w:r w:rsidR="00CE453C">
        <w:t xml:space="preserve"> to </w:t>
      </w:r>
      <w:proofErr w:type="gramStart"/>
      <w:r w:rsidR="00D91D68">
        <w:t>represent</w:t>
      </w:r>
      <w:proofErr w:type="gramEnd"/>
      <w:r w:rsidR="00D91D68">
        <w:t xml:space="preserve"> </w:t>
      </w:r>
      <w:r w:rsidR="00CE453C">
        <w:t>reservoir</w:t>
      </w:r>
      <w:r>
        <w:t xml:space="preserve"> releases in hydrologic models would be to incorporate </w:t>
      </w:r>
      <w:proofErr w:type="gramStart"/>
      <w:r>
        <w:t>the</w:t>
      </w:r>
      <w:r w:rsidR="00CE453C">
        <w:t xml:space="preserve"> control</w:t>
      </w:r>
      <w:proofErr w:type="gramEnd"/>
      <w:r w:rsidR="00CE453C">
        <w:t xml:space="preserve"> policies </w:t>
      </w:r>
      <w:r w:rsidR="00F75E22">
        <w:t xml:space="preserve">directly as they are </w:t>
      </w:r>
      <w:r w:rsidR="00CE453C">
        <w:t>defined by operating agenc</w:t>
      </w:r>
      <w:r w:rsidR="00730CDF">
        <w:t>ies</w:t>
      </w:r>
      <w:r w:rsidR="00CE453C">
        <w:t xml:space="preserve">. </w:t>
      </w:r>
      <w:r w:rsidR="00730CDF">
        <w:t>The</w:t>
      </w:r>
      <w:r w:rsidR="00CE453C">
        <w:t xml:space="preserve"> desired storage-release</w:t>
      </w:r>
      <w:r w:rsidR="00730CDF">
        <w:t xml:space="preserve">-time of year </w:t>
      </w:r>
      <w:r w:rsidR="00CE453C">
        <w:t>relationship</w:t>
      </w:r>
      <w:r w:rsidR="00730CDF">
        <w:t xml:space="preserve">s are </w:t>
      </w:r>
      <w:r w:rsidR="00CE453C">
        <w:t>t</w:t>
      </w:r>
      <w:r w:rsidR="00F75E22">
        <w:t>raditionally</w:t>
      </w:r>
      <w:r w:rsidR="00CE453C">
        <w:t xml:space="preserve"> defined by rule curves</w:t>
      </w:r>
      <w:r w:rsidR="00F75E22">
        <w:t xml:space="preserve"> </w:t>
      </w:r>
      <w:sdt>
        <w:sdtPr>
          <w:tag w:val="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
          <w:id w:val="-1070736000"/>
          <w:placeholder>
            <w:docPart w:val="DefaultPlaceholder_-1854013440"/>
          </w:placeholder>
        </w:sdtPr>
        <w:sdtContent>
          <w:r w:rsidR="00E36CE1">
            <w:rPr>
              <w:rFonts w:eastAsia="Times New Roman"/>
            </w:rPr>
            <w:t>(Choi et al., 2020; Lund &amp; Guzman, 1999)</w:t>
          </w:r>
        </w:sdtContent>
      </w:sdt>
      <w:r w:rsidR="00CE453C">
        <w:t xml:space="preserve">. However, </w:t>
      </w:r>
      <w:r>
        <w:t>these rule curves are not always well-documented, and do not generalize across basins. I</w:t>
      </w:r>
      <w:r w:rsidR="00CE453C">
        <w:t xml:space="preserve">t is </w:t>
      </w:r>
      <w:r>
        <w:t xml:space="preserve">also </w:t>
      </w:r>
      <w:r w:rsidR="00CE453C">
        <w:t>widely recognized that</w:t>
      </w:r>
      <w:r w:rsidR="00BB6018">
        <w:t xml:space="preserve"> </w:t>
      </w:r>
      <w:r w:rsidR="00CE453C">
        <w:t>true release decisions</w:t>
      </w:r>
      <w:r w:rsidR="00BB6018">
        <w:t>, which require undocumented operator judgement to adapt to current conditions, constraints, and competing object</w:t>
      </w:r>
      <w:r w:rsidR="00FD66FD">
        <w:t>ives</w:t>
      </w:r>
      <w:r w:rsidR="00BB6018">
        <w:t>, often</w:t>
      </w:r>
      <w:r w:rsidR="00CE453C">
        <w:t xml:space="preserve"> deviate from these rules</w:t>
      </w:r>
      <w:r w:rsidR="00BB6018">
        <w:t xml:space="preserve"> </w:t>
      </w:r>
      <w:sdt>
        <w:sdtPr>
          <w:tag w:val="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
          <w:id w:val="989828105"/>
          <w:placeholder>
            <w:docPart w:val="DefaultPlaceholder_-1854013440"/>
          </w:placeholder>
        </w:sdtPr>
        <w:sdtContent>
          <w:r w:rsidR="00E36CE1">
            <w:rPr>
              <w:rFonts w:eastAsia="Times New Roman"/>
            </w:rPr>
            <w:t>(Oliveira &amp; Loucks, 1997)</w:t>
          </w:r>
        </w:sdtContent>
      </w:sdt>
      <w:r w:rsidR="00BB6018">
        <w:t>.</w:t>
      </w:r>
      <w:r w:rsidR="00D91D68">
        <w:t xml:space="preserve"> </w:t>
      </w:r>
      <w:r w:rsidR="00022880">
        <w:t>Given these challenges, alternative m</w:t>
      </w:r>
      <w:r w:rsidR="00D91D68">
        <w:t>odels of r</w:t>
      </w:r>
      <w:r w:rsidR="00044AF2">
        <w:t xml:space="preserve">eservoir release policies </w:t>
      </w:r>
      <w:r w:rsidR="00022880">
        <w:t>have been developed in</w:t>
      </w:r>
      <w:r w:rsidR="00044AF2">
        <w:t xml:space="preserve"> main categories: generic control policies, optimization methods</w:t>
      </w:r>
      <w:r w:rsidR="00D91D68">
        <w:t>, and data</w:t>
      </w:r>
      <w:r w:rsidR="00022880">
        <w:t>-</w:t>
      </w:r>
      <w:r w:rsidR="00D91D68">
        <w:t>driven policies</w:t>
      </w:r>
      <w:r w:rsidR="00044AF2">
        <w:t xml:space="preserve">. </w:t>
      </w:r>
      <w:r w:rsidR="00D91D68">
        <w:t>Generic control policies</w:t>
      </w:r>
      <w:r w:rsidR="001D58A6">
        <w:t xml:space="preserve"> have </w:t>
      </w:r>
      <w:r w:rsidR="00D91D68">
        <w:t xml:space="preserve">low data requirements and are highly </w:t>
      </w:r>
      <w:proofErr w:type="gramStart"/>
      <w:r w:rsidR="00D91D68">
        <w:t>transferable, but</w:t>
      </w:r>
      <w:proofErr w:type="gramEnd"/>
      <w:r w:rsidR="00D91D68">
        <w:t xml:space="preserve"> </w:t>
      </w:r>
      <w:r w:rsidR="00051887">
        <w:t>may</w:t>
      </w:r>
      <w:r w:rsidR="00D91D68">
        <w:t xml:space="preserve"> not accurately reproduce observed flows</w:t>
      </w:r>
      <w:r w:rsidR="0019259E">
        <w:t xml:space="preserve"> at fine temporal resolutions</w:t>
      </w:r>
      <w:r w:rsidR="00D91D68">
        <w:t xml:space="preserve"> </w:t>
      </w:r>
      <w:sdt>
        <w:sdtPr>
          <w:rPr>
            <w:color w:val="000000"/>
          </w:rPr>
          <w:tag w:val="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
          <w:id w:val="550270030"/>
          <w:placeholder>
            <w:docPart w:val="DefaultPlaceholder_-1854013440"/>
          </w:placeholder>
        </w:sdtPr>
        <w:sdtContent>
          <w:r w:rsidR="00E36CE1" w:rsidRPr="00E36CE1">
            <w:rPr>
              <w:color w:val="000000"/>
            </w:rPr>
            <w:t xml:space="preserve">(Haddeland et al., 2006; </w:t>
          </w:r>
          <w:proofErr w:type="spellStart"/>
          <w:r w:rsidR="00E36CE1" w:rsidRPr="00E36CE1">
            <w:rPr>
              <w:color w:val="000000"/>
            </w:rPr>
            <w:t>Hanasaki</w:t>
          </w:r>
          <w:proofErr w:type="spellEnd"/>
          <w:r w:rsidR="00E36CE1" w:rsidRPr="00E36CE1">
            <w:rPr>
              <w:color w:val="000000"/>
            </w:rPr>
            <w:t xml:space="preserve"> et al., 2006)</w:t>
          </w:r>
        </w:sdtContent>
      </w:sdt>
      <w:r w:rsidR="00D91D68">
        <w:t>.</w:t>
      </w:r>
      <w:r w:rsidR="00D239CC">
        <w:t xml:space="preserve"> O</w:t>
      </w:r>
      <w:r w:rsidR="002242F2">
        <w:t>n the other hand, o</w:t>
      </w:r>
      <w:r w:rsidR="00D239CC">
        <w:t>ptimization methods seek to find optimal releases based on one or more operating objectives</w:t>
      </w:r>
      <w:r w:rsidR="00B539F7">
        <w:t xml:space="preserve"> </w:t>
      </w:r>
      <w:sdt>
        <w:sdtPr>
          <w:rPr>
            <w:color w:val="000000"/>
          </w:rPr>
          <w:tag w:val="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
          <w:id w:val="-1593774993"/>
          <w:placeholder>
            <w:docPart w:val="DefaultPlaceholder_-1854013440"/>
          </w:placeholder>
        </w:sdtPr>
        <w:sdtContent>
          <w:r w:rsidR="00E36CE1">
            <w:rPr>
              <w:rFonts w:eastAsia="Times New Roman"/>
            </w:rPr>
            <w:t xml:space="preserve">(Turner &amp; </w:t>
          </w:r>
          <w:proofErr w:type="spellStart"/>
          <w:r w:rsidR="00E36CE1">
            <w:rPr>
              <w:rFonts w:eastAsia="Times New Roman"/>
            </w:rPr>
            <w:t>Galelli</w:t>
          </w:r>
          <w:proofErr w:type="spellEnd"/>
          <w:r w:rsidR="00E36CE1">
            <w:rPr>
              <w:rFonts w:eastAsia="Times New Roman"/>
            </w:rPr>
            <w:t>, 2016)</w:t>
          </w:r>
        </w:sdtContent>
      </w:sdt>
      <w:r w:rsidR="00D91D68">
        <w:t xml:space="preserve">. </w:t>
      </w:r>
      <w:r w:rsidR="00B539F7">
        <w:t xml:space="preserve">These methods can provide valuable decision support, </w:t>
      </w:r>
      <w:r w:rsidR="0051420E">
        <w:t xml:space="preserve">although in simulation </w:t>
      </w:r>
      <w:r w:rsidR="00B539F7">
        <w:t xml:space="preserve">the predefined objectives and simplifying assumptions often fail to capture the complexity of real-world operating conditions </w:t>
      </w:r>
      <w:sdt>
        <w:sdtPr>
          <w:rPr>
            <w:color w:val="000000"/>
          </w:rPr>
          <w:tag w:val="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
          <w:id w:val="-1945917594"/>
          <w:placeholder>
            <w:docPart w:val="DefaultPlaceholder_-1854013440"/>
          </w:placeholder>
        </w:sdtPr>
        <w:sdtContent>
          <w:r w:rsidR="00E36CE1" w:rsidRPr="00E36CE1">
            <w:rPr>
              <w:color w:val="000000"/>
            </w:rPr>
            <w:t>(Giuliani et al., 2021)</w:t>
          </w:r>
        </w:sdtContent>
      </w:sdt>
      <w:r w:rsidR="00B539F7">
        <w:t xml:space="preserve">. </w:t>
      </w:r>
      <w:r w:rsidR="00D91D68">
        <w:t xml:space="preserve">Finally, data driven methods infer operating policies directly from historical </w:t>
      </w:r>
      <w:r w:rsidR="003118CF">
        <w:t>inflow, storage, and release records</w:t>
      </w:r>
      <w:r w:rsidR="006B6934">
        <w:t>, such as calibrating</w:t>
      </w:r>
      <w:r w:rsidR="003118CF">
        <w:t xml:space="preserve"> the parameters of a </w:t>
      </w:r>
      <w:r w:rsidR="006B6934">
        <w:t>generic policy</w:t>
      </w:r>
      <w:r w:rsidR="00532D99">
        <w:t xml:space="preserve"> </w:t>
      </w:r>
      <w:r w:rsidR="00B24D7D">
        <w:t xml:space="preserve">or other functional form </w:t>
      </w:r>
      <w:r w:rsidR="00532D99">
        <w:t xml:space="preserve">against </w:t>
      </w:r>
      <w:r w:rsidR="00532D99">
        <w:lastRenderedPageBreak/>
        <w:t>observed data</w:t>
      </w:r>
      <w:r w:rsidR="006B6934">
        <w:t xml:space="preserve"> </w:t>
      </w:r>
      <w:sdt>
        <w:sdtPr>
          <w:rPr>
            <w:color w:val="000000"/>
          </w:rPr>
          <w:tag w:val="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
          <w:id w:val="-141894004"/>
          <w:placeholder>
            <w:docPart w:val="DefaultPlaceholder_-1854013440"/>
          </w:placeholder>
        </w:sdtPr>
        <w:sdtContent>
          <w:r w:rsidR="00E36CE1" w:rsidRPr="00E36CE1">
            <w:rPr>
              <w:color w:val="000000"/>
            </w:rPr>
            <w:t>(Tefs et al., 2021; Turner et al., 2020; Yassin et al., 2019; Zhao et al., 2016)</w:t>
          </w:r>
        </w:sdtContent>
      </w:sdt>
      <w:r w:rsidR="006B6934">
        <w:t xml:space="preserve">. </w:t>
      </w:r>
      <w:r w:rsidR="00051887">
        <w:t xml:space="preserve">For example, </w:t>
      </w:r>
      <w:sdt>
        <w:sdtPr>
          <w:rPr>
            <w:color w:val="000000"/>
          </w:rPr>
          <w:tag w:val="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
          <w:id w:val="-1803689957"/>
          <w:placeholder>
            <w:docPart w:val="DefaultPlaceholder_-1854013440"/>
          </w:placeholder>
        </w:sdtPr>
        <w:sdtContent>
          <w:r w:rsidR="00E36CE1" w:rsidRPr="00E36CE1">
            <w:rPr>
              <w:color w:val="000000"/>
            </w:rPr>
            <w:t>Turner et al., (2020)</w:t>
          </w:r>
        </w:sdtContent>
      </w:sdt>
      <w:r w:rsidR="00532D99">
        <w:rPr>
          <w:color w:val="000000"/>
        </w:rPr>
        <w:t xml:space="preserve"> </w:t>
      </w:r>
      <w:r w:rsidR="006B6934">
        <w:t xml:space="preserve">found that </w:t>
      </w:r>
      <w:r w:rsidR="00676F5B">
        <w:t xml:space="preserve">such </w:t>
      </w:r>
      <w:r w:rsidR="006B6934">
        <w:t>data driven policies are more accurate than generic policies where key parameters are set uniformly</w:t>
      </w:r>
      <w:r w:rsidR="00532D99">
        <w:t xml:space="preserve"> across reservoirs</w:t>
      </w:r>
      <w:r w:rsidR="006B6934">
        <w:t xml:space="preserve">. </w:t>
      </w:r>
    </w:p>
    <w:p w14:paraId="146EDD30" w14:textId="2B1D29B8" w:rsidR="007D2F5C" w:rsidRPr="0079412F" w:rsidRDefault="00051887">
      <w:pPr>
        <w:spacing w:line="480" w:lineRule="auto"/>
        <w:rPr>
          <w:color w:val="000000"/>
        </w:rPr>
      </w:pPr>
      <w:r>
        <w:t>Within this category of data-driven control policies, several r</w:t>
      </w:r>
      <w:r w:rsidR="006B6934">
        <w:t xml:space="preserve">ecent studies have highlighted the potential for </w:t>
      </w:r>
      <w:r w:rsidR="00532D99">
        <w:t xml:space="preserve">fully empirical </w:t>
      </w:r>
      <w:r w:rsidR="006B6934">
        <w:t>machine learning metho</w:t>
      </w:r>
      <w:r w:rsidR="00433DB3">
        <w:t>ds</w:t>
      </w:r>
      <w:r w:rsidR="00CF5D5A">
        <w:t xml:space="preserve"> </w:t>
      </w:r>
      <w:r w:rsidR="00433DB3">
        <w:t xml:space="preserve">to </w:t>
      </w:r>
      <w:r w:rsidR="002568CC">
        <w:t xml:space="preserve">accurately </w:t>
      </w:r>
      <w:r w:rsidR="00433DB3">
        <w:t>capture reservoir release</w:t>
      </w:r>
      <w:r w:rsidR="00FD66FD">
        <w:t xml:space="preserve">s </w:t>
      </w:r>
      <w:r w:rsidR="007E4497">
        <w:t>and outperform other data</w:t>
      </w:r>
      <w:r>
        <w:t>-</w:t>
      </w:r>
      <w:r w:rsidR="007E4497">
        <w:t xml:space="preserve">driven methods </w:t>
      </w:r>
      <w:commentRangeStart w:id="0"/>
      <w:commentRangeStart w:id="1"/>
      <w:sdt>
        <w:sdtPr>
          <w:tag w:val="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
          <w:id w:val="379516985"/>
          <w:placeholder>
            <w:docPart w:val="DefaultPlaceholder_-1854013440"/>
          </w:placeholder>
        </w:sdtPr>
        <w:sdtContent>
          <w:r w:rsidR="00E36CE1">
            <w:rPr>
              <w:rFonts w:eastAsia="Times New Roman"/>
            </w:rPr>
            <w:t xml:space="preserve">(Coerver et al., 2018; Dong et al., 2023; Ehsani et al., 2016; </w:t>
          </w:r>
          <w:proofErr w:type="spellStart"/>
          <w:r w:rsidR="00E36CE1">
            <w:rPr>
              <w:rFonts w:eastAsia="Times New Roman"/>
            </w:rPr>
            <w:t>Gangrade</w:t>
          </w:r>
          <w:proofErr w:type="spellEnd"/>
          <w:r w:rsidR="00E36CE1">
            <w:rPr>
              <w:rFonts w:eastAsia="Times New Roman"/>
            </w:rPr>
            <w:t xml:space="preserve"> et al., 2022; </w:t>
          </w:r>
          <w:proofErr w:type="spellStart"/>
          <w:r w:rsidR="00E36CE1">
            <w:rPr>
              <w:rFonts w:eastAsia="Times New Roman"/>
            </w:rPr>
            <w:t>Longyang</w:t>
          </w:r>
          <w:proofErr w:type="spellEnd"/>
          <w:r w:rsidR="00E36CE1">
            <w:rPr>
              <w:rFonts w:eastAsia="Times New Roman"/>
            </w:rPr>
            <w:t xml:space="preserve"> &amp; Zeng, 2023; Yang et al., 2016)</w:t>
          </w:r>
        </w:sdtContent>
      </w:sdt>
      <w:commentRangeEnd w:id="0"/>
      <w:r w:rsidR="007D2F5C">
        <w:rPr>
          <w:rStyle w:val="CommentReference"/>
        </w:rPr>
        <w:commentReference w:id="0"/>
      </w:r>
      <w:commentRangeEnd w:id="1"/>
      <w:r w:rsidR="006B69DB">
        <w:rPr>
          <w:rStyle w:val="CommentReference"/>
        </w:rPr>
        <w:commentReference w:id="1"/>
      </w:r>
      <w:r w:rsidR="00FD66FD">
        <w:t>.</w:t>
      </w:r>
      <w:r w:rsidR="00E36CE1">
        <w:t xml:space="preserve"> </w:t>
      </w:r>
      <w:r w:rsidR="007D2F5C">
        <w:t xml:space="preserve">Data-driven methods are supported by recent </w:t>
      </w:r>
      <w:r w:rsidR="007D2F5C">
        <w:rPr>
          <w:color w:val="000000"/>
        </w:rPr>
        <w:t xml:space="preserve">unprecedented high resolution reservoir datasets on a national scale </w:t>
      </w:r>
      <w:sdt>
        <w:sdtPr>
          <w:rPr>
            <w:color w:val="000000"/>
          </w:rPr>
          <w:tag w:val="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
          <w:id w:val="-478766076"/>
          <w:placeholder>
            <w:docPart w:val="9B163D2DC3CAE44797F401F56D033CAB"/>
          </w:placeholder>
        </w:sdtPr>
        <w:sdtContent>
          <w:r w:rsidR="007D2F5C" w:rsidRPr="00E36CE1">
            <w:rPr>
              <w:color w:val="000000"/>
            </w:rPr>
            <w:t>(Hou et al., 2022; Steyaert et al., 2022)</w:t>
          </w:r>
        </w:sdtContent>
      </w:sdt>
      <w:r w:rsidR="007D2F5C">
        <w:rPr>
          <w:color w:val="000000"/>
        </w:rPr>
        <w:t>, providing an opportunity to develop and analyze data driven reservoir models on large samples, much like the CAMELS dataset has done for rainfall-runoff modeling (</w:t>
      </w:r>
      <w:commentRangeStart w:id="2"/>
      <w:r w:rsidR="007D2F5C">
        <w:rPr>
          <w:color w:val="000000"/>
        </w:rPr>
        <w:t>cite</w:t>
      </w:r>
      <w:commentRangeEnd w:id="2"/>
      <w:r w:rsidR="007D2F5C">
        <w:rPr>
          <w:rStyle w:val="CommentReference"/>
        </w:rPr>
        <w:commentReference w:id="2"/>
      </w:r>
      <w:r w:rsidR="007D2F5C">
        <w:rPr>
          <w:color w:val="000000"/>
        </w:rPr>
        <w:t xml:space="preserve">). </w:t>
      </w:r>
      <w:r w:rsidR="007D2F5C">
        <w:t>In particular, the widespread success of LSTMs in rainfall-runoff modeling (</w:t>
      </w:r>
      <w:commentRangeStart w:id="3"/>
      <w:r w:rsidR="007D2F5C">
        <w:t>cite</w:t>
      </w:r>
      <w:commentRangeEnd w:id="3"/>
      <w:r w:rsidR="0096189D">
        <w:rPr>
          <w:rStyle w:val="CommentReference"/>
        </w:rPr>
        <w:commentReference w:id="3"/>
      </w:r>
      <w:r w:rsidR="007D2F5C">
        <w:t>) holds promise for modeling reservoir releases: a model with explicit accumulation of one observable state should be able to capture release decisions, provided that the inputs align with relevant decision</w:t>
      </w:r>
      <w:r w:rsidR="0096189D">
        <w:t>-</w:t>
      </w:r>
      <w:r w:rsidR="007D2F5C">
        <w:t>making processes.</w:t>
      </w:r>
    </w:p>
    <w:p w14:paraId="12E32E14" w14:textId="46B9F19D" w:rsidR="003917E6" w:rsidRPr="0079412F" w:rsidRDefault="0096189D" w:rsidP="003917E6">
      <w:pPr>
        <w:spacing w:line="480" w:lineRule="auto"/>
      </w:pPr>
      <w:commentRangeStart w:id="4"/>
      <w:r>
        <w:t xml:space="preserve">While LSTMs </w:t>
      </w:r>
      <w:commentRangeEnd w:id="4"/>
      <w:r w:rsidR="00AA55AD">
        <w:rPr>
          <w:rStyle w:val="CommentReference"/>
        </w:rPr>
        <w:commentReference w:id="4"/>
      </w:r>
      <w:r>
        <w:t xml:space="preserve">have been applied to models of reservoir releases, their performance has not been diagnosed on a large-sample dataset to understand </w:t>
      </w:r>
      <w:r w:rsidR="000803AF">
        <w:t xml:space="preserve">their ability to generalize, and </w:t>
      </w:r>
      <w:r>
        <w:t>whether their accuracy is physically justified.</w:t>
      </w:r>
      <w:r w:rsidR="003917E6">
        <w:t xml:space="preserve"> This includes several steps with direct parallels in rainfall-runoff modeling: architecture selection (</w:t>
      </w:r>
      <w:commentRangeStart w:id="5"/>
      <w:r w:rsidR="003917E6">
        <w:t>cite</w:t>
      </w:r>
      <w:commentRangeEnd w:id="5"/>
      <w:r w:rsidR="003917E6">
        <w:rPr>
          <w:rStyle w:val="CommentReference"/>
        </w:rPr>
        <w:commentReference w:id="5"/>
      </w:r>
      <w:r w:rsidR="003917E6">
        <w:t>), analysis of cell states (</w:t>
      </w:r>
      <w:commentRangeStart w:id="6"/>
      <w:r w:rsidR="003917E6">
        <w:t>cite</w:t>
      </w:r>
      <w:commentRangeEnd w:id="6"/>
      <w:r w:rsidR="003917E6">
        <w:rPr>
          <w:rStyle w:val="CommentReference"/>
        </w:rPr>
        <w:commentReference w:id="6"/>
      </w:r>
      <w:r w:rsidR="003917E6">
        <w:t>), conservation of mass (</w:t>
      </w:r>
      <w:commentRangeStart w:id="7"/>
      <w:r w:rsidR="003917E6">
        <w:t>cite</w:t>
      </w:r>
      <w:commentRangeEnd w:id="7"/>
      <w:r w:rsidR="003917E6">
        <w:rPr>
          <w:rStyle w:val="CommentReference"/>
        </w:rPr>
        <w:commentReference w:id="7"/>
      </w:r>
      <w:r w:rsidR="003917E6">
        <w:t xml:space="preserve">), and large-sample pooled training </w:t>
      </w:r>
      <w:sdt>
        <w:sdtPr>
          <w:rPr>
            <w:color w:val="000000"/>
          </w:rPr>
          <w:tag w:val="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
          <w:id w:val="-1502041025"/>
          <w:placeholder>
            <w:docPart w:val="479AFFB2E8A00143920A2E10CF426084"/>
          </w:placeholder>
        </w:sdtPr>
        <w:sdtContent>
          <w:r w:rsidR="003917E6" w:rsidRPr="00E36CE1">
            <w:rPr>
              <w:color w:val="000000"/>
            </w:rPr>
            <w:t>(Kratzert et al., 2024)</w:t>
          </w:r>
        </w:sdtContent>
      </w:sdt>
      <w:r w:rsidR="003917E6">
        <w:rPr>
          <w:color w:val="000000"/>
        </w:rPr>
        <w:t xml:space="preserve">. Training a data driven model on a standardized large sample of reservoirs captures a diverse range of operating conditions and </w:t>
      </w:r>
      <w:proofErr w:type="gramStart"/>
      <w:r w:rsidR="003917E6">
        <w:rPr>
          <w:color w:val="000000"/>
        </w:rPr>
        <w:t>strategies, and</w:t>
      </w:r>
      <w:proofErr w:type="gramEnd"/>
      <w:r w:rsidR="003917E6">
        <w:rPr>
          <w:color w:val="000000"/>
        </w:rPr>
        <w:t xml:space="preserve"> potentially enables the extrapolation of policies to data-scarce regions </w:t>
      </w:r>
      <w:sdt>
        <w:sdtPr>
          <w:rPr>
            <w:color w:val="000000"/>
          </w:rPr>
          <w:tag w:val="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
          <w:id w:val="-1424185470"/>
          <w:placeholder>
            <w:docPart w:val="958C6160B8C0EA4486E7B4B03E81EBB8"/>
          </w:placeholder>
        </w:sdtPr>
        <w:sdtContent>
          <w:r w:rsidR="003917E6" w:rsidRPr="00E36CE1">
            <w:rPr>
              <w:color w:val="000000"/>
            </w:rPr>
            <w:t>(Turner et al., 2021)</w:t>
          </w:r>
        </w:sdtContent>
      </w:sdt>
      <w:r w:rsidR="003917E6">
        <w:rPr>
          <w:color w:val="000000"/>
        </w:rPr>
        <w:t>.</w:t>
      </w:r>
      <w:r w:rsidR="003917E6">
        <w:t xml:space="preserve"> </w:t>
      </w:r>
      <w:r w:rsidR="003917E6">
        <w:rPr>
          <w:color w:val="000000"/>
        </w:rPr>
        <w:t xml:space="preserve">However, it is not clear whether reservoir release policies, once trained, can generalize across basins in the same way as physical hydrologic processes. Further, the accuracy may </w:t>
      </w:r>
      <w:r w:rsidR="003917E6">
        <w:rPr>
          <w:color w:val="000000"/>
        </w:rPr>
        <w:lastRenderedPageBreak/>
        <w:t>depend on reservoir storage and other climate factors (cite). Finally, modeling reservoir releases raises the additional challenge of nonstationarity, as the operator preferences and the structure of the policy itself may change during the record (</w:t>
      </w:r>
      <w:commentRangeStart w:id="8"/>
      <w:r w:rsidR="003917E6">
        <w:rPr>
          <w:color w:val="000000"/>
        </w:rPr>
        <w:t>cite</w:t>
      </w:r>
      <w:commentRangeEnd w:id="8"/>
      <w:r w:rsidR="003917E6">
        <w:rPr>
          <w:rStyle w:val="CommentReference"/>
        </w:rPr>
        <w:commentReference w:id="8"/>
      </w:r>
      <w:r w:rsidR="003917E6">
        <w:rPr>
          <w:color w:val="000000"/>
        </w:rPr>
        <w:t xml:space="preserve">). </w:t>
      </w:r>
    </w:p>
    <w:p w14:paraId="2FE85B0E" w14:textId="559938D4" w:rsidR="00655DC6" w:rsidRDefault="00335AF7" w:rsidP="0002613B">
      <w:r>
        <w:t>P6: This study contributes …</w:t>
      </w:r>
      <w:r w:rsidR="00655DC6">
        <w:t xml:space="preserve">  </w:t>
      </w:r>
      <w:proofErr w:type="gramStart"/>
      <w:r w:rsidR="00655DC6">
        <w:t>incl</w:t>
      </w:r>
      <w:proofErr w:type="gramEnd"/>
      <w:r w:rsidR="00655DC6">
        <w:t xml:space="preserve"> research questions</w:t>
      </w:r>
    </w:p>
    <w:p w14:paraId="728CEB6A" w14:textId="77777777" w:rsidR="0002613B" w:rsidRPr="0002613B" w:rsidRDefault="0002613B" w:rsidP="00F61C8B"/>
    <w:p w14:paraId="30099A92" w14:textId="36C09792" w:rsidR="00A73104" w:rsidRDefault="00A73104" w:rsidP="000D5808">
      <w:pPr>
        <w:pStyle w:val="Heading1"/>
        <w:spacing w:line="480" w:lineRule="auto"/>
      </w:pPr>
      <w:r>
        <w:t>Methods</w:t>
      </w:r>
    </w:p>
    <w:p w14:paraId="223E9411" w14:textId="21CFE01D" w:rsidR="007E1057" w:rsidRDefault="007E1057" w:rsidP="000D5808">
      <w:pPr>
        <w:pStyle w:val="Heading2"/>
        <w:spacing w:line="480" w:lineRule="auto"/>
      </w:pPr>
      <w:commentRangeStart w:id="9"/>
      <w:commentRangeStart w:id="10"/>
      <w:commentRangeStart w:id="11"/>
      <w:r>
        <w:t xml:space="preserve">Long </w:t>
      </w:r>
      <w:commentRangeEnd w:id="9"/>
      <w:r w:rsidR="00253E17">
        <w:rPr>
          <w:rStyle w:val="CommentReference"/>
          <w:rFonts w:eastAsiaTheme="minorHAnsi" w:cstheme="minorBidi"/>
          <w:b w:val="0"/>
          <w:color w:val="auto"/>
        </w:rPr>
        <w:commentReference w:id="9"/>
      </w:r>
      <w:commentRangeEnd w:id="10"/>
      <w:r w:rsidR="005524A5">
        <w:rPr>
          <w:rStyle w:val="CommentReference"/>
          <w:rFonts w:eastAsiaTheme="minorHAnsi" w:cstheme="minorBidi"/>
          <w:b w:val="0"/>
          <w:color w:val="auto"/>
        </w:rPr>
        <w:commentReference w:id="10"/>
      </w:r>
      <w:commentRangeEnd w:id="11"/>
      <w:r w:rsidR="004166B6">
        <w:rPr>
          <w:rStyle w:val="CommentReference"/>
          <w:rFonts w:eastAsiaTheme="minorHAnsi" w:cstheme="minorBidi"/>
          <w:b w:val="0"/>
          <w:color w:val="auto"/>
        </w:rPr>
        <w:commentReference w:id="11"/>
      </w:r>
      <w:r>
        <w:t>Short-Term Memory</w:t>
      </w:r>
      <w:r w:rsidR="00115883">
        <w:t xml:space="preserve"> Networks</w:t>
      </w:r>
    </w:p>
    <w:p w14:paraId="4274B9F3" w14:textId="20ABBB47" w:rsidR="007E1057" w:rsidRDefault="00DC7394" w:rsidP="000D5808">
      <w:pPr>
        <w:spacing w:line="480" w:lineRule="auto"/>
      </w:pPr>
      <w:r>
        <w:t>Here we give a brief introduction to the Long Short-Term Memory (LSTM) architecture</w:t>
      </w:r>
      <w:r w:rsidR="00412DB9">
        <w:t xml:space="preserve"> </w:t>
      </w:r>
      <w:sdt>
        <w:sdtPr>
          <w:rPr>
            <w:color w:val="000000"/>
          </w:rPr>
          <w:tag w:val="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
          <w:id w:val="757408498"/>
          <w:placeholder>
            <w:docPart w:val="DefaultPlaceholder_-1854013440"/>
          </w:placeholder>
        </w:sdtPr>
        <w:sdtContent>
          <w:r w:rsidR="00E36CE1">
            <w:rPr>
              <w:rFonts w:eastAsia="Times New Roman"/>
            </w:rPr>
            <w:t xml:space="preserve">(Hochreiter &amp; </w:t>
          </w:r>
          <w:proofErr w:type="spellStart"/>
          <w:r w:rsidR="00E36CE1">
            <w:rPr>
              <w:rFonts w:eastAsia="Times New Roman"/>
            </w:rPr>
            <w:t>Schmidhuber</w:t>
          </w:r>
          <w:proofErr w:type="spellEnd"/>
          <w:r w:rsidR="00E36CE1">
            <w:rPr>
              <w:rFonts w:eastAsia="Times New Roman"/>
            </w:rPr>
            <w:t>, 1997)</w:t>
          </w:r>
        </w:sdtContent>
      </w:sdt>
      <w:r>
        <w:t xml:space="preserve">. </w:t>
      </w:r>
      <w:r w:rsidR="00E20BC5">
        <w:t xml:space="preserve">The </w:t>
      </w:r>
      <w:r>
        <w:t>LSTM</w:t>
      </w:r>
      <w:r w:rsidR="00E20BC5">
        <w:t xml:space="preserve"> model addresses the </w:t>
      </w:r>
      <w:r w:rsidR="0064245C">
        <w:t>problem</w:t>
      </w:r>
      <w:r w:rsidR="00E20BC5">
        <w:t xml:space="preserve"> of unstable gradients in </w:t>
      </w:r>
      <w:r w:rsidR="0064245C">
        <w:t xml:space="preserve">training </w:t>
      </w:r>
      <w:r w:rsidR="00E20BC5">
        <w:t xml:space="preserve">recurrent neural networks by </w:t>
      </w:r>
      <w:r w:rsidR="00D25657">
        <w:t xml:space="preserve">conserving </w:t>
      </w:r>
      <w:r w:rsidR="0064245C">
        <w:t xml:space="preserve">long term </w:t>
      </w:r>
      <w:r w:rsidR="00E20BC5">
        <w:t xml:space="preserve">information </w:t>
      </w:r>
      <w:r w:rsidR="00D25657">
        <w:t>using</w:t>
      </w:r>
      <w:r w:rsidR="00E20BC5">
        <w:t xml:space="preserve"> memory cell</w:t>
      </w:r>
      <w:r w:rsidR="00D25657">
        <w:t>s</w:t>
      </w:r>
      <w:r w:rsidR="00E20BC5">
        <w:t xml:space="preserve"> </w:t>
      </w:r>
      <w:r w:rsidR="0064245C">
        <w:t xml:space="preserve">managed by </w:t>
      </w:r>
      <w:commentRangeStart w:id="12"/>
      <w:commentRangeStart w:id="13"/>
      <w:r w:rsidR="00D25657">
        <w:t xml:space="preserve">several </w:t>
      </w:r>
      <w:r w:rsidR="0064245C">
        <w:t>gating mechanism</w:t>
      </w:r>
      <w:r w:rsidR="00D25657">
        <w:t>s</w:t>
      </w:r>
      <w:commentRangeEnd w:id="12"/>
      <w:r w:rsidR="00115883">
        <w:rPr>
          <w:rStyle w:val="CommentReference"/>
        </w:rPr>
        <w:commentReference w:id="12"/>
      </w:r>
      <w:commentRangeEnd w:id="13"/>
      <w:r w:rsidR="00BB2A14">
        <w:rPr>
          <w:rStyle w:val="CommentReference"/>
        </w:rPr>
        <w:commentReference w:id="13"/>
      </w:r>
      <w:r w:rsidR="00C83D5D">
        <w:t>, which control the flow of information through element-wise matrix multiplication with gate values ranging between 0 and 1</w:t>
      </w:r>
      <w:r w:rsidR="00D22433">
        <w:t>. Th</w:t>
      </w:r>
      <w:r w:rsidR="006B2763">
        <w:t>ese</w:t>
      </w:r>
      <w:r w:rsidR="0064245C">
        <w:t xml:space="preserve"> allow the model to learn temporal relationships and long-term dependencies</w:t>
      </w:r>
      <w:r w:rsidR="00253E17">
        <w:t>.</w:t>
      </w:r>
      <w:r w:rsidR="00B932AC">
        <w:t xml:space="preserve"> </w:t>
      </w:r>
      <w:r w:rsidR="006B2763">
        <w:t>Further, the</w:t>
      </w:r>
      <w:r w:rsidR="00B932AC">
        <w:t xml:space="preserve"> ability of the LSTM to dynamically accumulate information makes it a </w:t>
      </w:r>
      <w:r w:rsidR="006B2763">
        <w:t>well-suited</w:t>
      </w:r>
      <w:r w:rsidR="00B932AC">
        <w:t xml:space="preserve"> candidate to model dynamical systems </w:t>
      </w:r>
      <w:sdt>
        <w:sdtPr>
          <w:rPr>
            <w:color w:val="000000"/>
          </w:rPr>
          <w:tag w:val="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
          <w:id w:val="1538846695"/>
          <w:placeholder>
            <w:docPart w:val="DefaultPlaceholder_-1854013440"/>
          </w:placeholder>
        </w:sdtPr>
        <w:sdtContent>
          <w:r w:rsidR="00E36CE1" w:rsidRPr="00E36CE1">
            <w:rPr>
              <w:color w:val="000000"/>
            </w:rPr>
            <w:t>(Jordan et al., 2021; Kratzert et al., 2019; Yu Wang, 2017)</w:t>
          </w:r>
        </w:sdtContent>
      </w:sdt>
      <w:r w:rsidR="00B932AC">
        <w:rPr>
          <w:color w:val="000000"/>
        </w:rPr>
        <w:t xml:space="preserve"> </w:t>
      </w:r>
      <w:r w:rsidR="00B932AC">
        <w:t>such as reservoir control.</w:t>
      </w:r>
      <w:commentRangeStart w:id="14"/>
      <w:r w:rsidR="00253E17">
        <w:t xml:space="preserve"> </w:t>
      </w:r>
      <w:commentRangeEnd w:id="14"/>
      <w:r w:rsidR="00253E17">
        <w:rPr>
          <w:rStyle w:val="CommentReference"/>
        </w:rPr>
        <w:commentReference w:id="14"/>
      </w:r>
      <w:r w:rsidR="0064245C" w:rsidRPr="0064245C">
        <w:t xml:space="preserve">In a LSTM, every timestep </w:t>
      </w:r>
      <m:oMath>
        <m:r>
          <w:rPr>
            <w:rFonts w:ascii="Cambria Math" w:hAnsi="Cambria Math"/>
          </w:rPr>
          <m:t>t</m:t>
        </m:r>
      </m:oMath>
      <w:r w:rsidR="0064245C">
        <w:rPr>
          <w:rFonts w:eastAsiaTheme="minorEastAsia"/>
        </w:rPr>
        <w:t xml:space="preserve"> </w:t>
      </w:r>
      <w:r w:rsidR="0064245C" w:rsidRPr="0064245C">
        <w:t xml:space="preserve">has a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oMath>
      <w:r w:rsidR="0064245C" w:rsidRPr="0064245C">
        <w:t xml:space="preserve"> and a </w:t>
      </w:r>
      <w:r w:rsidR="00D25657">
        <w:t xml:space="preserve">memory </w:t>
      </w:r>
      <w:r w:rsidR="0064245C" w:rsidRPr="0064245C">
        <w:t xml:space="preserve">cell state </w:t>
      </w:r>
      <m:oMath>
        <m:sSup>
          <m:sSupPr>
            <m:ctrlPr>
              <w:rPr>
                <w:rFonts w:ascii="Cambria Math" w:hAnsi="Cambria Math"/>
                <w:i/>
              </w:rPr>
            </m:ctrlPr>
          </m:sSupPr>
          <m:e>
            <m:r>
              <w:rPr>
                <w:rFonts w:ascii="Cambria Math" w:hAnsi="Cambria Math"/>
              </w:rPr>
              <m:t>c</m:t>
            </m:r>
          </m:e>
          <m:sup>
            <m:d>
              <m:dPr>
                <m:ctrlPr>
                  <w:rPr>
                    <w:rFonts w:ascii="Cambria Math" w:hAnsi="Cambria Math"/>
                    <w:i/>
                  </w:rPr>
                </m:ctrlPr>
              </m:dPr>
              <m:e>
                <m:r>
                  <w:rPr>
                    <w:rFonts w:ascii="Cambria Math" w:hAnsi="Cambria Math"/>
                  </w:rPr>
                  <m:t>t</m:t>
                </m:r>
              </m:e>
            </m:d>
          </m:sup>
        </m:sSup>
        <m:r>
          <w:rPr>
            <w:rFonts w:ascii="Cambria Math" w:hAnsi="Cambria Math"/>
          </w:rPr>
          <m:t>.</m:t>
        </m:r>
      </m:oMath>
      <w:r w:rsidR="0064245C" w:rsidRPr="0064245C">
        <w:t xml:space="preserve"> The cell states store and maintain long term information,</w:t>
      </w:r>
      <w:r>
        <w:t xml:space="preserve"> </w:t>
      </w:r>
      <w:r w:rsidR="00851633">
        <w:t>where the</w:t>
      </w:r>
      <w:r>
        <w:t xml:space="preserve"> </w:t>
      </w:r>
      <w:r w:rsidR="0064245C" w:rsidRPr="0064245C">
        <w:t xml:space="preserve">information from the cell state </w:t>
      </w:r>
      <w:r w:rsidR="00851633">
        <w:t>can be</w:t>
      </w:r>
      <w:r w:rsidR="00D25657">
        <w:t xml:space="preserve"> released </w:t>
      </w:r>
      <w:r w:rsidR="0064245C" w:rsidRPr="0064245C">
        <w:t>into the hidden state</w:t>
      </w:r>
      <w:r>
        <w:t xml:space="preserve"> </w:t>
      </w:r>
      <w:r w:rsidR="0064245C" w:rsidRPr="0064245C">
        <w:t xml:space="preserve">where it </w:t>
      </w:r>
      <w:r w:rsidR="00D25657">
        <w:t xml:space="preserve">can </w:t>
      </w:r>
      <w:r w:rsidR="00013EC2">
        <w:t xml:space="preserve">be </w:t>
      </w:r>
      <w:r w:rsidR="0064245C" w:rsidRPr="0064245C">
        <w:t>used for prediction.</w:t>
      </w:r>
      <w:r>
        <w:t xml:space="preserve"> This </w:t>
      </w:r>
      <w:r w:rsidR="00615DFA">
        <w:t xml:space="preserve">flow of information is </w:t>
      </w:r>
      <w:r>
        <w:t xml:space="preserve">managed by the </w:t>
      </w:r>
      <w:commentRangeStart w:id="15"/>
      <w:commentRangeStart w:id="16"/>
      <w:r>
        <w:t>output gate</w:t>
      </w:r>
      <w:commentRangeEnd w:id="15"/>
      <w:r w:rsidR="00253E17">
        <w:rPr>
          <w:rStyle w:val="CommentReference"/>
        </w:rPr>
        <w:commentReference w:id="15"/>
      </w:r>
      <w:commentRangeEnd w:id="16"/>
      <w:r w:rsidR="00414432">
        <w:rPr>
          <w:rStyle w:val="CommentReference"/>
        </w:rPr>
        <w:commentReference w:id="16"/>
      </w:r>
      <w:r>
        <w:t xml:space="preserve">. </w:t>
      </w:r>
      <w:r w:rsidR="0064245C" w:rsidRPr="0064245C">
        <w:t xml:space="preserve">As new inputs arrive, the model can also </w:t>
      </w:r>
      <w:r>
        <w:t xml:space="preserve">save and remove information </w:t>
      </w:r>
      <w:r w:rsidR="0064245C" w:rsidRPr="0064245C">
        <w:t xml:space="preserve">from the cell state, </w:t>
      </w:r>
      <w:r>
        <w:t xml:space="preserve">which </w:t>
      </w:r>
      <w:r w:rsidR="00D25657">
        <w:t>are</w:t>
      </w:r>
      <w:r>
        <w:t xml:space="preserve"> managed by the input gate and forget gate, respectively</w:t>
      </w:r>
      <w:r w:rsidR="0064245C" w:rsidRPr="0064245C">
        <w:t>.</w:t>
      </w:r>
      <w:r w:rsidR="004A05A9">
        <w:t xml:space="preserve"> </w:t>
      </w:r>
      <w:r w:rsidR="00B932AC">
        <w:t xml:space="preserve">For example, in the reservoir control problem, storage states can be modeled by </w:t>
      </w:r>
      <w:r w:rsidR="00BB2A14">
        <w:t>memory</w:t>
      </w:r>
      <w:r w:rsidR="00B932AC">
        <w:t xml:space="preserve"> cells, where mass accumulation </w:t>
      </w:r>
      <w:r w:rsidR="00414432">
        <w:t xml:space="preserve">is managed by the input </w:t>
      </w:r>
      <w:r w:rsidR="00B932AC">
        <w:t xml:space="preserve">and </w:t>
      </w:r>
      <w:r w:rsidR="00BB2A14">
        <w:t>forget gate</w:t>
      </w:r>
      <w:r w:rsidR="00692D3D">
        <w:t>s</w:t>
      </w:r>
      <w:r w:rsidR="00787488">
        <w:t>, and r</w:t>
      </w:r>
      <w:r w:rsidR="00BB2A14">
        <w:t xml:space="preserve">elease decisions can then be modeled based on the accumulated storage and day of the year, as </w:t>
      </w:r>
      <w:r w:rsidR="00BB2A14">
        <w:lastRenderedPageBreak/>
        <w:t xml:space="preserve">managed by the output gate. </w:t>
      </w:r>
      <w:r w:rsidR="00051C37">
        <w:t xml:space="preserve">Note that </w:t>
      </w:r>
      <w:proofErr w:type="gramStart"/>
      <w:r w:rsidR="00051C37">
        <w:t>a LSTM</w:t>
      </w:r>
      <w:proofErr w:type="gramEnd"/>
      <w:r w:rsidR="004774B4">
        <w:t xml:space="preserve"> architecture </w:t>
      </w:r>
      <w:r w:rsidR="00051C37">
        <w:t xml:space="preserve">does not conserve mass </w:t>
      </w:r>
      <w:r w:rsidR="004774B4">
        <w:t xml:space="preserve">unless </w:t>
      </w:r>
      <w:r w:rsidR="00051C37">
        <w:t xml:space="preserve">explicitly </w:t>
      </w:r>
      <w:r w:rsidR="004774B4">
        <w:t>tail</w:t>
      </w:r>
      <w:r w:rsidR="00B70B8E">
        <w:t>or</w:t>
      </w:r>
      <w:r w:rsidR="004774B4">
        <w:t>ed to do so.</w:t>
      </w:r>
    </w:p>
    <w:p w14:paraId="26860E5B" w14:textId="2EBA901F" w:rsidR="00A839C3" w:rsidRDefault="00DC7394" w:rsidP="000D5808">
      <w:pPr>
        <w:spacing w:line="480" w:lineRule="auto"/>
      </w:pPr>
      <w:r w:rsidRPr="00DC7394">
        <w:t xml:space="preserve">The gate values </w:t>
      </w:r>
      <w:r>
        <w:t xml:space="preserve">at each timestep </w:t>
      </w:r>
      <w:r w:rsidRPr="00DC7394">
        <w:t xml:space="preserve">depend on the previous hidden state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oMath>
      <w:r>
        <w:rPr>
          <w:rFonts w:eastAsiaTheme="minorEastAsia"/>
        </w:rPr>
        <w:t xml:space="preserve"> </w:t>
      </w:r>
      <w:r w:rsidRPr="00DC7394">
        <w:t xml:space="preserve">and the new input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oMath>
      <w:r w:rsidRPr="00DC7394">
        <w:t xml:space="preserve"> </w:t>
      </w:r>
      <w:commentRangeStart w:id="17"/>
      <w:r w:rsidR="00A839C3">
        <w:t xml:space="preserve">while the </w:t>
      </w:r>
      <w:r w:rsidRPr="00DC7394">
        <w:t xml:space="preserve">sigmoid function </w:t>
      </w:r>
      <m:oMath>
        <m:r>
          <m:rPr>
            <m:sty m:val="p"/>
          </m:rPr>
          <w:rPr>
            <w:rFonts w:ascii="Cambria Math" w:hAnsi="Cambria Math"/>
          </w:rPr>
          <m:t>σ:</m:t>
        </m:r>
        <m:r>
          <m:rPr>
            <m:scr m:val="double-struck"/>
            <m:sty m:val="p"/>
          </m:rPr>
          <w:rPr>
            <w:rFonts w:ascii="Cambria Math" w:hAnsi="Cambria Math"/>
          </w:rPr>
          <m:t>R→</m:t>
        </m:r>
        <m:d>
          <m:dPr>
            <m:begChr m:val="["/>
            <m:endChr m:val="]"/>
            <m:ctrlPr>
              <w:rPr>
                <w:rFonts w:ascii="Cambria Math" w:hAnsi="Cambria Math"/>
              </w:rPr>
            </m:ctrlPr>
          </m:dPr>
          <m:e>
            <m:r>
              <m:rPr>
                <m:sty m:val="p"/>
              </m:rPr>
              <w:rPr>
                <w:rFonts w:ascii="Cambria Math" w:hAnsi="Cambria Math"/>
              </w:rPr>
              <m:t>0,1</m:t>
            </m:r>
          </m:e>
        </m:d>
      </m:oMath>
      <w:r w:rsidRPr="00DC7394">
        <w:t xml:space="preserve"> en</w:t>
      </w:r>
      <w:r>
        <w:t>forces</w:t>
      </w:r>
      <w:r w:rsidRPr="00DC7394">
        <w:t xml:space="preserve"> that the gates </w:t>
      </w:r>
      <w:r>
        <w:t>values</w:t>
      </w:r>
      <w:commentRangeEnd w:id="17"/>
      <w:r w:rsidR="00253E17">
        <w:rPr>
          <w:rStyle w:val="CommentReference"/>
        </w:rPr>
        <w:commentReference w:id="17"/>
      </w:r>
      <w:r>
        <w:t xml:space="preserve"> are</w:t>
      </w:r>
      <w:r w:rsidRPr="00DC7394">
        <w:t xml:space="preserve"> between 0 and 1</w:t>
      </w:r>
      <w:r>
        <w:t xml:space="preserve">. </w:t>
      </w:r>
      <w:r w:rsidRPr="00DC7394">
        <w:t xml:space="preserve">The forget gate, </w:t>
      </w:r>
      <m:oMath>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oMath>
      <w:r w:rsidR="00A839C3">
        <w:rPr>
          <w:rFonts w:eastAsiaTheme="minorEastAsia"/>
        </w:rPr>
        <w:t xml:space="preserve">, </w:t>
      </w:r>
      <w:r w:rsidR="00A839C3">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sidRPr="00DC7394">
        <w:t xml:space="preserve">, controls what information is </w:t>
      </w:r>
      <w:r w:rsidR="00D25657">
        <w:t>perpetuated</w:t>
      </w:r>
      <w:r w:rsidRPr="00DC7394">
        <w:t xml:space="preserve"> versus forgotten from the previous cell state</w:t>
      </w:r>
      <w:r w:rsidR="00A839C3">
        <w:t xml:space="preserve"> (Eq. 1)</w:t>
      </w:r>
      <w:r w:rsidRPr="00DC7394">
        <w:t>.</w:t>
      </w:r>
    </w:p>
    <w:p w14:paraId="43DA636D" w14:textId="77777777" w:rsidR="00A839C3" w:rsidRDefault="00000000" w:rsidP="000D580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f</m:t>
                  </m:r>
                </m:e>
                <m:sup>
                  <m:d>
                    <m:dPr>
                      <m:ctrlPr>
                        <w:rPr>
                          <w:rFonts w:ascii="Cambria Math" w:hAnsi="Cambria Math"/>
                          <w:i/>
                        </w:rPr>
                      </m:ctrlPr>
                    </m:dPr>
                    <m:e>
                      <m:r>
                        <w:rPr>
                          <w:rFonts w:ascii="Cambria Math" w:hAnsi="Cambria Math"/>
                        </w:rPr>
                        <m:t>t</m:t>
                      </m:r>
                    </m:e>
                  </m:d>
                </m:sup>
              </m:sSup>
              <m:r>
                <w:rPr>
                  <w:rFonts w:ascii="Cambria Math" w:hAnsi="Cambria Math"/>
                </w:rPr>
                <m:t>=</m:t>
              </m:r>
              <m:r>
                <m:rPr>
                  <m:sty m:val="p"/>
                </m:rP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t</m:t>
                          </m:r>
                        </m:e>
                      </m:d>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4D3D9F54" w14:textId="61234958" w:rsidR="00DC7394" w:rsidRDefault="00A839C3" w:rsidP="000D5808">
      <w:pPr>
        <w:spacing w:line="480" w:lineRule="auto"/>
      </w:pPr>
      <w:r>
        <w:rPr>
          <w:rFonts w:eastAsiaTheme="minorEastAsia"/>
        </w:rPr>
        <w:t xml:space="preserve">Meanwhile, the </w:t>
      </w:r>
      <w:r w:rsidRPr="00A839C3">
        <w:t>input gate</w:t>
      </w:r>
      <w:r>
        <w:t xml:space="preserve">, </w:t>
      </w:r>
      <m:oMath>
        <m:sSup>
          <m:sSupPr>
            <m:ctrlPr>
              <w:rPr>
                <w:rFonts w:ascii="Cambria Math" w:hAnsi="Cambria Math"/>
                <w:i/>
              </w:rPr>
            </m:ctrlPr>
          </m:sSupPr>
          <m:e>
            <m:r>
              <w:rPr>
                <w:rFonts w:ascii="Cambria Math" w:hAnsi="Cambria Math"/>
              </w:rPr>
              <m:t>i</m:t>
            </m:r>
          </m:e>
          <m:sup>
            <m:d>
              <m:dPr>
                <m:ctrlPr>
                  <w:rPr>
                    <w:rFonts w:ascii="Cambria Math" w:hAnsi="Cambria Math"/>
                    <w:i/>
                  </w:rPr>
                </m:ctrlPr>
              </m:dPr>
              <m:e>
                <m:r>
                  <w:rPr>
                    <w:rFonts w:ascii="Cambria Math" w:hAnsi="Cambria Math"/>
                  </w:rPr>
                  <m:t>t</m:t>
                </m:r>
              </m:e>
            </m:d>
          </m:sup>
        </m:sSup>
      </m:oMath>
      <w:r w:rsidRPr="00A839C3">
        <w:t>, controls</w:t>
      </w:r>
      <w:r w:rsidR="00D25657">
        <w:t xml:space="preserve"> the</w:t>
      </w:r>
      <w:r w:rsidRPr="00A839C3">
        <w:t xml:space="preserve"> </w:t>
      </w:r>
      <w:r>
        <w:t xml:space="preserve">information flow from the </w:t>
      </w:r>
      <w:r w:rsidRPr="00A839C3">
        <w:t xml:space="preserve">new input </w:t>
      </w:r>
      <w:r>
        <w:t>into the</w:t>
      </w:r>
      <w:r w:rsidRPr="00A839C3">
        <w:t xml:space="preserve"> cell state</w:t>
      </w:r>
      <w:r>
        <w:t xml:space="preserve">. This </w:t>
      </w:r>
      <w:r w:rsidR="00DB5CEF">
        <w:t xml:space="preserve">gate is </w:t>
      </w:r>
      <w:r>
        <w:t>parameterized by the weight matrices</w:t>
      </w:r>
      <w:r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(Eq. 2)</w:t>
      </w:r>
      <w:r>
        <w:t>.</w:t>
      </w:r>
    </w:p>
    <w:p w14:paraId="70ED7049" w14:textId="3B9F5EBD" w:rsidR="00A839C3" w:rsidRPr="00A839C3"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03C8524F" w14:textId="777256B8" w:rsidR="00A839C3" w:rsidRDefault="00D25657" w:rsidP="000D5808">
      <w:pPr>
        <w:spacing w:line="480" w:lineRule="auto"/>
        <w:rPr>
          <w:rFonts w:eastAsiaTheme="minorEastAsia"/>
        </w:rPr>
      </w:pPr>
      <w:r>
        <w:rPr>
          <w:rFonts w:eastAsiaTheme="minorEastAsia"/>
        </w:rPr>
        <w:t>Finally</w:t>
      </w:r>
      <w:r w:rsidR="00A839C3">
        <w:rPr>
          <w:rFonts w:eastAsiaTheme="minorEastAsia"/>
        </w:rPr>
        <w:t>, the</w:t>
      </w:r>
      <w:r w:rsidR="00A839C3" w:rsidRPr="00A839C3">
        <w:rPr>
          <w:rFonts w:eastAsiaTheme="minorEastAsia"/>
        </w:rPr>
        <w:t xml:space="preserve"> output gate</w:t>
      </w:r>
      <w:r w:rsidR="00A839C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oMath>
      <w:r w:rsidR="00A839C3" w:rsidRPr="00A839C3">
        <w:rPr>
          <w:rFonts w:eastAsiaTheme="minorEastAsia"/>
        </w:rPr>
        <w:t xml:space="preserve"> controls information </w:t>
      </w:r>
      <w:r w:rsidR="00DB5CEF">
        <w:rPr>
          <w:rFonts w:eastAsiaTheme="minorEastAsia"/>
        </w:rPr>
        <w:t xml:space="preserve">flow from the cell state to the hidden state </w:t>
      </w:r>
      <w:r w:rsidR="005F6A43">
        <w:rPr>
          <w:rFonts w:eastAsiaTheme="minorEastAsia"/>
        </w:rPr>
        <w:t>to</w:t>
      </w:r>
      <w:r w:rsidR="00DB5CEF">
        <w:rPr>
          <w:rFonts w:eastAsiaTheme="minorEastAsia"/>
        </w:rPr>
        <w:t xml:space="preserve"> make a prediction at the current timestep. This gate is parameterized by the </w:t>
      </w:r>
      <w:r w:rsidR="00DB5CEF">
        <w:t>weight matrices</w:t>
      </w:r>
      <w:r w:rsidR="00DB5CEF" w:rsidRPr="00DC7394">
        <w:t xml:space="preserve">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DB5CEF" w:rsidRPr="00DC7394">
        <w:t xml:space="preserve">,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DB5CEF" w:rsidRPr="00DC7394">
        <w:t xml:space="preserve">, and </w:t>
      </w:r>
      <m:oMath>
        <m:sSub>
          <m:sSubPr>
            <m:ctrlPr>
              <w:rPr>
                <w:rFonts w:ascii="Cambria Math" w:hAnsi="Cambria Math"/>
                <w:i/>
              </w:rPr>
            </m:ctrlPr>
          </m:sSubPr>
          <m:e>
            <m:r>
              <w:rPr>
                <w:rFonts w:ascii="Cambria Math" w:hAnsi="Cambria Math"/>
              </w:rPr>
              <m:t>b</m:t>
            </m:r>
          </m:e>
          <m:sub>
            <m:r>
              <w:rPr>
                <w:rFonts w:ascii="Cambria Math" w:hAnsi="Cambria Math"/>
              </w:rPr>
              <m:t>o</m:t>
            </m:r>
          </m:sub>
        </m:sSub>
      </m:oMath>
      <w:r w:rsidR="00DB5CEF">
        <w:rPr>
          <w:rFonts w:eastAsiaTheme="minorEastAsia"/>
        </w:rPr>
        <w:t xml:space="preserve"> (Eq. 3).</w:t>
      </w:r>
    </w:p>
    <w:p w14:paraId="66DB3B0E" w14:textId="464C8D7C"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r>
                <m:rPr>
                  <m:sty m:val="p"/>
                </m:rP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o</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0D215DE2" w14:textId="4460224C" w:rsidR="00DB5CEF" w:rsidRDefault="00DB5CEF" w:rsidP="000D5808">
      <w:pPr>
        <w:spacing w:line="480" w:lineRule="auto"/>
        <w:rPr>
          <w:rFonts w:eastAsiaTheme="minorEastAsia"/>
        </w:rPr>
      </w:pPr>
      <w:r>
        <w:rPr>
          <w:rFonts w:eastAsiaTheme="minorEastAsia"/>
        </w:rPr>
        <w:t xml:space="preserve">After the gate values are computed, a candidate cell state update </w:t>
      </w:r>
      <m:oMath>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oMath>
      <w:r>
        <w:rPr>
          <w:rFonts w:eastAsiaTheme="minorEastAsia"/>
        </w:rPr>
        <w:t xml:space="preserve">is computed from the previous hidden state and data input from the current timestep using a </w:t>
      </w:r>
      <w:proofErr w:type="spellStart"/>
      <w:r w:rsidRPr="00DB5CEF">
        <w:rPr>
          <w:rFonts w:eastAsiaTheme="minorEastAsia"/>
          <w:i/>
          <w:iCs/>
        </w:rPr>
        <w:t>tanh</w:t>
      </w:r>
      <w:proofErr w:type="spellEnd"/>
      <w:r>
        <w:rPr>
          <w:rFonts w:eastAsiaTheme="minorEastAsia"/>
        </w:rPr>
        <w:t xml:space="preserve"> activation function (Eq. 4).</w:t>
      </w:r>
    </w:p>
    <w:p w14:paraId="3513985B" w14:textId="00509815" w:rsidR="00DB5CEF" w:rsidRPr="00DB5CEF"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=tanh</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3692295D" w14:textId="1AE08BD2" w:rsidR="00DB5CEF" w:rsidRDefault="00DB5CEF" w:rsidP="000D5808">
      <w:pPr>
        <w:spacing w:line="480" w:lineRule="auto"/>
        <w:rPr>
          <w:rFonts w:eastAsiaTheme="minorEastAsia"/>
        </w:rPr>
      </w:pPr>
      <w:r>
        <w:rPr>
          <w:rFonts w:eastAsiaTheme="minorEastAsia"/>
        </w:rPr>
        <w:t>The cell state is then updated based on the values of the forget and input gates (Eq. 5).</w:t>
      </w:r>
    </w:p>
    <w:p w14:paraId="19841EE4" w14:textId="714CDD42"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t-1</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rPr>
                      </m:ctrlPr>
                    </m:accPr>
                    <m:e>
                      <m:r>
                        <w:rPr>
                          <w:rFonts w:ascii="Cambria Math" w:eastAsiaTheme="minorEastAsia" w:hAnsi="Cambria Math"/>
                        </w:rPr>
                        <m:t>c</m:t>
                      </m:r>
                    </m:e>
                  </m:acc>
                  <m:ctrlPr>
                    <w:rPr>
                      <w:rFonts w:ascii="Cambria Math" w:eastAsiaTheme="minorEastAsia" w:hAnsi="Cambria Math"/>
                    </w:rPr>
                  </m:ctrlP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m:t>
                  </m:r>
                </m:e>
              </m:d>
            </m:e>
          </m:eqArr>
        </m:oMath>
      </m:oMathPara>
    </w:p>
    <w:p w14:paraId="50FC372A" w14:textId="606C641A" w:rsidR="003615B9" w:rsidRDefault="003615B9" w:rsidP="000D5808">
      <w:pPr>
        <w:spacing w:line="480" w:lineRule="auto"/>
        <w:rPr>
          <w:rFonts w:eastAsiaTheme="minorEastAsia"/>
        </w:rPr>
      </w:pPr>
      <w:r>
        <w:rPr>
          <w:rFonts w:eastAsiaTheme="minorEastAsia"/>
        </w:rPr>
        <w:lastRenderedPageBreak/>
        <w:t xml:space="preserve">Finally, the hidden state is computed based on the value of the output gate, </w:t>
      </w:r>
      <w:r w:rsidR="005F6A43">
        <w:rPr>
          <w:rFonts w:eastAsiaTheme="minorEastAsia"/>
        </w:rPr>
        <w:t>which is used to</w:t>
      </w:r>
      <w:r>
        <w:rPr>
          <w:rFonts w:eastAsiaTheme="minorEastAsia"/>
        </w:rPr>
        <w:t xml:space="preserve"> derive the final prediction (Eq. 6).</w:t>
      </w:r>
    </w:p>
    <w:p w14:paraId="3B684A00" w14:textId="55340648" w:rsidR="003615B9" w:rsidRPr="003615B9" w:rsidRDefault="00000000" w:rsidP="000D5808">
      <w:pPr>
        <w:spacing w:line="480"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h</m:t>
                  </m:r>
                </m:e>
                <m:sup>
                  <m:d>
                    <m:dPr>
                      <m:ctrlPr>
                        <w:rPr>
                          <w:rFonts w:ascii="Cambria Math" w:eastAsiaTheme="minorEastAsia" w:hAnsi="Cambria Math"/>
                          <w:i/>
                        </w:rPr>
                      </m:ctrlPr>
                    </m:dPr>
                    <m:e>
                      <m:r>
                        <w:rPr>
                          <w:rFonts w:ascii="Cambria Math" w:eastAsiaTheme="minorEastAsia" w:hAnsi="Cambria Math"/>
                        </w:rPr>
                        <m:t>t</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t</m:t>
                      </m:r>
                    </m:e>
                  </m:d>
                </m:sup>
              </m:sSup>
              <m:r>
                <m:rPr>
                  <m:sty m:val="p"/>
                </m:rPr>
                <w:rPr>
                  <w:rFonts w:ascii="Cambria Math" w:eastAsiaTheme="minorEastAsia" w:hAnsi="Cambria Math"/>
                </w:rPr>
                <m:t>⊙</m:t>
              </m:r>
              <m:r>
                <w:rPr>
                  <w:rFonts w:ascii="Cambria Math" w:eastAsiaTheme="minorEastAsia" w:hAnsi="Cambria Math"/>
                </w:rPr>
                <m:t>tanh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c</m:t>
                      </m:r>
                    </m:e>
                    <m:sup>
                      <m:d>
                        <m:dPr>
                          <m:ctrlPr>
                            <w:rPr>
                              <w:rFonts w:ascii="Cambria Math" w:eastAsiaTheme="minorEastAsia" w:hAnsi="Cambria Math"/>
                              <w:i/>
                            </w:rPr>
                          </m:ctrlPr>
                        </m:dPr>
                        <m:e>
                          <m:r>
                            <w:rPr>
                              <w:rFonts w:ascii="Cambria Math" w:eastAsiaTheme="minorEastAsia" w:hAnsi="Cambria Math"/>
                            </w:rPr>
                            <m:t>t</m:t>
                          </m:r>
                        </m:e>
                      </m:d>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6</m:t>
                  </m:r>
                </m:e>
              </m:d>
            </m:e>
          </m:eqArr>
        </m:oMath>
      </m:oMathPara>
    </w:p>
    <w:p w14:paraId="5567BE44" w14:textId="052EE20E" w:rsidR="003615B9" w:rsidRDefault="003615B9" w:rsidP="000D5808">
      <w:pPr>
        <w:spacing w:line="480" w:lineRule="auto"/>
        <w:rPr>
          <w:rFonts w:eastAsiaTheme="minorEastAsia"/>
        </w:rPr>
      </w:pPr>
      <w:commentRangeStart w:id="18"/>
      <w:commentRangeStart w:id="19"/>
      <w:r>
        <w:rPr>
          <w:rFonts w:eastAsiaTheme="minorEastAsia"/>
        </w:rPr>
        <w:t>In Figure 1, the operations from Equations 1-6 are presented as a computational graph.</w:t>
      </w:r>
      <w:commentRangeEnd w:id="18"/>
      <w:r w:rsidR="00811866">
        <w:rPr>
          <w:rStyle w:val="CommentReference"/>
        </w:rPr>
        <w:commentReference w:id="18"/>
      </w:r>
      <w:commentRangeEnd w:id="19"/>
      <w:r w:rsidR="00530164">
        <w:rPr>
          <w:rStyle w:val="CommentReference"/>
        </w:rPr>
        <w:commentReference w:id="19"/>
      </w:r>
    </w:p>
    <w:p w14:paraId="446CB56D" w14:textId="714AE667" w:rsidR="00CD61B9" w:rsidRDefault="00C677D6" w:rsidP="000D5808">
      <w:pPr>
        <w:keepNext/>
        <w:spacing w:line="480" w:lineRule="auto"/>
        <w:jc w:val="center"/>
      </w:pPr>
      <w:del w:id="20" w:author="Matthew Chen [2]" w:date="2025-08-15T14:47:00Z" w16du:dateUtc="2025-08-15T21:47:00Z">
        <w:r w:rsidDel="00827EAA">
          <w:rPr>
            <w:noProof/>
          </w:rPr>
          <w:drawing>
            <wp:inline distT="0" distB="0" distL="0" distR="0" wp14:anchorId="2D6BC5C0" wp14:editId="4AA525AF">
              <wp:extent cx="3888954" cy="2571032"/>
              <wp:effectExtent l="0" t="0" r="0" b="1270"/>
              <wp:docPr id="107481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5237" name="Picture 10748152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4263" cy="2581153"/>
                      </a:xfrm>
                      <a:prstGeom prst="rect">
                        <a:avLst/>
                      </a:prstGeom>
                    </pic:spPr>
                  </pic:pic>
                </a:graphicData>
              </a:graphic>
            </wp:inline>
          </w:drawing>
        </w:r>
      </w:del>
      <w:ins w:id="21" w:author="Matthew Chen [2]" w:date="2025-08-15T14:55:00Z" w16du:dateUtc="2025-08-15T21:55:00Z">
        <w:r w:rsidR="00827EAA">
          <w:rPr>
            <w:noProof/>
          </w:rPr>
          <w:drawing>
            <wp:inline distT="0" distB="0" distL="0" distR="0" wp14:anchorId="6175F05B" wp14:editId="21A45925">
              <wp:extent cx="5459104" cy="3578746"/>
              <wp:effectExtent l="0" t="0" r="8255" b="3175"/>
              <wp:docPr id="1852338794"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38794" name="Picture 2" descr="A diagram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4284" cy="3582141"/>
                      </a:xfrm>
                      <a:prstGeom prst="rect">
                        <a:avLst/>
                      </a:prstGeom>
                    </pic:spPr>
                  </pic:pic>
                </a:graphicData>
              </a:graphic>
            </wp:inline>
          </w:drawing>
        </w:r>
      </w:ins>
    </w:p>
    <w:p w14:paraId="39F16613" w14:textId="58964049" w:rsidR="003615B9" w:rsidRDefault="00CD61B9" w:rsidP="00DC17E9">
      <w:pPr>
        <w:pStyle w:val="Caption"/>
        <w:spacing w:line="480" w:lineRule="auto"/>
        <w:jc w:val="center"/>
      </w:pPr>
      <w:r>
        <w:t xml:space="preserve">Figure </w:t>
      </w:r>
      <w:fldSimple w:instr=" SEQ Figure \* ARABIC ">
        <w:r w:rsidR="00E541F6">
          <w:rPr>
            <w:noProof/>
          </w:rPr>
          <w:t>1</w:t>
        </w:r>
      </w:fldSimple>
      <w:r>
        <w:t xml:space="preserve">. </w:t>
      </w:r>
      <w:r w:rsidRPr="00444888">
        <w:rPr>
          <w:b w:val="0"/>
          <w:bCs/>
        </w:rPr>
        <w:t>The LSTM architecture represented as a computational graph</w:t>
      </w:r>
      <w:r w:rsidR="00444888">
        <w:rPr>
          <w:b w:val="0"/>
          <w:bCs/>
        </w:rPr>
        <w:t>.</w:t>
      </w:r>
    </w:p>
    <w:p w14:paraId="374D4FCF" w14:textId="51DADCF8" w:rsidR="00DC17E9" w:rsidRDefault="00DC17E9" w:rsidP="00DC17E9">
      <w:pPr>
        <w:pStyle w:val="Heading2"/>
        <w:spacing w:line="480" w:lineRule="auto"/>
      </w:pPr>
      <w:r>
        <w:t>Data Processing</w:t>
      </w:r>
    </w:p>
    <w:p w14:paraId="21363806" w14:textId="2CDB8942" w:rsidR="00DC17E9" w:rsidRDefault="00253E17" w:rsidP="00DC17E9">
      <w:pPr>
        <w:spacing w:line="480" w:lineRule="auto"/>
      </w:pPr>
      <w:r>
        <w:t xml:space="preserve">Reservoir inflow, storage, and release data are drawn from two sources: </w:t>
      </w:r>
      <w:proofErr w:type="spellStart"/>
      <w:r>
        <w:t>ResOpsUS</w:t>
      </w:r>
      <w:proofErr w:type="spellEnd"/>
      <w:r>
        <w:t xml:space="preserve"> </w:t>
      </w:r>
      <w:sdt>
        <w:sdtPr>
          <w:rPr>
            <w:color w:val="000000"/>
          </w:rPr>
          <w:tag w:val="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1932502911"/>
          <w:placeholder>
            <w:docPart w:val="DefaultPlaceholder_-1854013440"/>
          </w:placeholder>
        </w:sdtPr>
        <w:sdtContent>
          <w:r w:rsidR="00E36CE1" w:rsidRPr="00E36CE1">
            <w:rPr>
              <w:color w:val="000000"/>
            </w:rPr>
            <w:t>(Steyaert et al., 2022)</w:t>
          </w:r>
        </w:sdtContent>
      </w:sdt>
      <w:r>
        <w:t>, which covers the majority of large reservoirs in the continental U.S. over the period 1980-202</w:t>
      </w:r>
      <w:r w:rsidR="003749FD">
        <w:t>0</w:t>
      </w:r>
      <w:r>
        <w:t xml:space="preserve"> on a daily timestep; and longer records from the </w:t>
      </w:r>
      <w:commentRangeStart w:id="22"/>
      <w:commentRangeStart w:id="23"/>
      <w:r>
        <w:t xml:space="preserve">U.S. Bureau of Reclamation </w:t>
      </w:r>
      <w:commentRangeEnd w:id="22"/>
      <w:r w:rsidR="00817810">
        <w:rPr>
          <w:rStyle w:val="CommentReference"/>
        </w:rPr>
        <w:commentReference w:id="22"/>
      </w:r>
      <w:commentRangeEnd w:id="23"/>
      <w:r w:rsidR="00CE700D">
        <w:rPr>
          <w:rStyle w:val="CommentReference"/>
        </w:rPr>
        <w:commentReference w:id="23"/>
      </w:r>
      <w:r w:rsidR="00CE700D">
        <w:t xml:space="preserve">RISE system </w:t>
      </w:r>
      <w:r>
        <w:t>(1940s-present) to support more detailed modeling of specific reservoirs in the Western U.S.</w:t>
      </w:r>
      <w:r w:rsidR="002245F1">
        <w:t xml:space="preserve"> </w:t>
      </w:r>
      <w:r w:rsidR="005524A5">
        <w:t xml:space="preserve">We filter the </w:t>
      </w:r>
      <w:proofErr w:type="spellStart"/>
      <w:r w:rsidR="005524A5">
        <w:t>ResOpsUS</w:t>
      </w:r>
      <w:proofErr w:type="spellEnd"/>
      <w:r w:rsidR="005524A5">
        <w:t xml:space="preserve"> data to only the reservoirs with</w:t>
      </w:r>
      <w:r w:rsidR="00EE590C">
        <w:t xml:space="preserve"> records that are at least </w:t>
      </w:r>
      <w:r w:rsidR="00606005">
        <w:t xml:space="preserve">90% </w:t>
      </w:r>
      <w:r w:rsidR="005524A5">
        <w:lastRenderedPageBreak/>
        <w:t>complete record over 1980-202</w:t>
      </w:r>
      <w:r w:rsidR="003749FD">
        <w:t>0</w:t>
      </w:r>
      <w:r w:rsidR="005524A5">
        <w:t>, which leaves 11</w:t>
      </w:r>
      <w:r w:rsidR="00606005">
        <w:t>9</w:t>
      </w:r>
      <w:r w:rsidR="005524A5">
        <w:t xml:space="preserve"> reservoirs</w:t>
      </w:r>
      <w:r w:rsidR="00606005">
        <w:t xml:space="preserve"> including 4 </w:t>
      </w:r>
      <w:r w:rsidR="00B70B8E">
        <w:t xml:space="preserve">additional </w:t>
      </w:r>
      <w:r w:rsidR="00606005">
        <w:t xml:space="preserve">reservoirs from the U.S. Bureau of Reclamation </w:t>
      </w:r>
      <w:r w:rsidR="005524A5">
        <w:t>(</w:t>
      </w:r>
      <w:r w:rsidR="00824AFC">
        <w:t xml:space="preserve">see </w:t>
      </w:r>
      <w:r w:rsidR="005524A5">
        <w:t xml:space="preserve">Figure </w:t>
      </w:r>
      <w:r w:rsidR="00EF01A7">
        <w:t>2</w:t>
      </w:r>
      <w:r w:rsidR="00824AFC">
        <w:t xml:space="preserve"> map</w:t>
      </w:r>
      <w:r w:rsidR="005524A5">
        <w:t xml:space="preserve">). </w:t>
      </w:r>
      <w:r w:rsidR="00DC17E9">
        <w:t xml:space="preserve">In general, the </w:t>
      </w:r>
      <w:r w:rsidR="00D25657">
        <w:t xml:space="preserve">reservoir </w:t>
      </w:r>
      <w:r w:rsidR="00DC17E9">
        <w:t xml:space="preserve">data record </w:t>
      </w:r>
      <w:r w:rsidR="00D25657">
        <w:t xml:space="preserve">including inflow and release </w:t>
      </w:r>
      <w:proofErr w:type="gramStart"/>
      <w:r w:rsidR="00D25657">
        <w:t>timeseries</w:t>
      </w:r>
      <w:proofErr w:type="gramEnd"/>
      <w:r w:rsidR="00D25657">
        <w:t xml:space="preserve"> are</w:t>
      </w:r>
      <w:r w:rsidR="00DC17E9">
        <w:t xml:space="preserve"> split into training, validation, and testing portions. The training portion, representing the first 60% of the available </w:t>
      </w:r>
      <w:proofErr w:type="gramStart"/>
      <w:r w:rsidR="00D25657">
        <w:t>timeseries</w:t>
      </w:r>
      <w:proofErr w:type="gramEnd"/>
      <w:r w:rsidR="00DC17E9">
        <w:t xml:space="preserve">, is used directly for model training, i.e. optimizing model parameters to improve </w:t>
      </w:r>
      <w:proofErr w:type="gramStart"/>
      <w:r w:rsidR="00DC17E9">
        <w:t>fit</w:t>
      </w:r>
      <w:proofErr w:type="gramEnd"/>
      <w:r w:rsidR="00DC17E9">
        <w:t>. The validation portion, representing the next 20%</w:t>
      </w:r>
      <w:r w:rsidR="00EF5D9C">
        <w:t xml:space="preserve"> of the available record, is used </w:t>
      </w:r>
      <w:r w:rsidR="002667C6">
        <w:t>for</w:t>
      </w:r>
      <w:r w:rsidR="00EF5D9C">
        <w:t xml:space="preserve"> hyperparameter tuning</w:t>
      </w:r>
      <w:r w:rsidR="002667C6">
        <w:t xml:space="preserve">, model selection, and </w:t>
      </w:r>
      <w:r w:rsidR="00EF5D9C">
        <w:t>early stopping</w:t>
      </w:r>
      <w:r w:rsidR="002667C6">
        <w:t>.</w:t>
      </w:r>
      <w:r w:rsidR="00EF5D9C">
        <w:t xml:space="preserve"> Early stopping is a technique that prevents overfitting</w:t>
      </w:r>
      <w:r w:rsidR="00901608">
        <w:t xml:space="preserve"> </w:t>
      </w:r>
      <w:r w:rsidR="00EF5D9C">
        <w:t xml:space="preserve">by interrupting the training process based on the validation </w:t>
      </w:r>
      <w:r w:rsidR="002667C6">
        <w:t>data</w:t>
      </w:r>
      <w:r w:rsidR="00EF5D9C">
        <w:t xml:space="preserve"> as a proxy for out-of-sample performance</w:t>
      </w:r>
      <w:r w:rsidR="00901608">
        <w:t xml:space="preserve"> </w:t>
      </w:r>
      <w:sdt>
        <w:sdtPr>
          <w:rPr>
            <w:color w:val="000000"/>
          </w:rPr>
          <w:tag w:val="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
          <w:id w:val="-1765986462"/>
          <w:placeholder>
            <w:docPart w:val="DefaultPlaceholder_-1854013440"/>
          </w:placeholder>
        </w:sdtPr>
        <w:sdtContent>
          <w:r w:rsidR="00E36CE1" w:rsidRPr="00E36CE1">
            <w:rPr>
              <w:color w:val="000000"/>
            </w:rPr>
            <w:t>(Li et al., 2019)</w:t>
          </w:r>
        </w:sdtContent>
      </w:sdt>
      <w:r w:rsidR="00EF5D9C">
        <w:t xml:space="preserve">. </w:t>
      </w:r>
      <w:r w:rsidR="00D25657">
        <w:t>The validation set</w:t>
      </w:r>
      <w:r w:rsidR="00EF5D9C">
        <w:t xml:space="preserve"> provides some measure of out-of-sample performance</w:t>
      </w:r>
      <w:r w:rsidR="00901608">
        <w:t xml:space="preserve">, </w:t>
      </w:r>
      <w:r w:rsidR="00D25657">
        <w:t>especially if the validation set is not overutilized in the modeling process (i.e. overfitting to validation or “data leaking”)</w:t>
      </w:r>
      <w:r w:rsidR="00EF5D9C">
        <w:t xml:space="preserve">. Finally, the </w:t>
      </w:r>
      <w:r w:rsidR="002667C6">
        <w:t>testing</w:t>
      </w:r>
      <w:r w:rsidR="00EF5D9C">
        <w:t xml:space="preserve"> portion, representing the last 20% of the available data record, is used solely for the estimation of out-of-sample performance. Th</w:t>
      </w:r>
      <w:r w:rsidR="00D25657">
        <w:t>e testing</w:t>
      </w:r>
      <w:r w:rsidR="00EF5D9C">
        <w:t xml:space="preserve"> data is untouched throughout the mode</w:t>
      </w:r>
      <w:r w:rsidR="006D4F5A">
        <w:t>l building</w:t>
      </w:r>
      <w:r w:rsidR="00EF5D9C">
        <w:t xml:space="preserve"> </w:t>
      </w:r>
      <w:r w:rsidR="0002375E">
        <w:t>process;</w:t>
      </w:r>
      <w:r w:rsidR="00EF5D9C">
        <w:t xml:space="preserve"> however, it is also the furthest away from the training set in time. This may be a challenge if the reservoir operating policy has shifted in the meantime</w:t>
      </w:r>
      <w:r w:rsidR="00320A16">
        <w:t>, a challenge we investigate later in the study</w:t>
      </w:r>
      <w:r w:rsidR="00EF5D9C">
        <w:t>.</w:t>
      </w:r>
    </w:p>
    <w:p w14:paraId="6354AE57" w14:textId="57A00BA3" w:rsidR="00DD18BE" w:rsidRDefault="00DD18BE" w:rsidP="0079412F">
      <w:pPr>
        <w:keepNext/>
        <w:spacing w:line="480" w:lineRule="auto"/>
        <w:jc w:val="center"/>
      </w:pPr>
      <w:del w:id="24" w:author="Matthew Chen [2]" w:date="2025-08-15T15:31:00Z" w16du:dateUtc="2025-08-15T22:31:00Z">
        <w:r w:rsidDel="005735BB">
          <w:rPr>
            <w:noProof/>
          </w:rPr>
          <w:lastRenderedPageBreak/>
          <w:drawing>
            <wp:inline distT="0" distB="0" distL="0" distR="0" wp14:anchorId="521A3439" wp14:editId="6E59030F">
              <wp:extent cx="5100199" cy="2929890"/>
              <wp:effectExtent l="0" t="0" r="5715" b="3810"/>
              <wp:docPr id="459540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40929" name="Picture 4595409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9077" cy="2957969"/>
                      </a:xfrm>
                      <a:prstGeom prst="rect">
                        <a:avLst/>
                      </a:prstGeom>
                    </pic:spPr>
                  </pic:pic>
                </a:graphicData>
              </a:graphic>
            </wp:inline>
          </w:drawing>
        </w:r>
      </w:del>
      <w:ins w:id="25" w:author="Matthew Chen [2]" w:date="2025-08-15T15:31:00Z" w16du:dateUtc="2025-08-15T22:31:00Z">
        <w:r w:rsidR="005735BB">
          <w:rPr>
            <w:noProof/>
          </w:rPr>
          <w:drawing>
            <wp:inline distT="0" distB="0" distL="0" distR="0" wp14:anchorId="31EB3EA3" wp14:editId="2C806D54">
              <wp:extent cx="5943600" cy="3377565"/>
              <wp:effectExtent l="0" t="0" r="0" b="0"/>
              <wp:docPr id="1254760150" name="Picture 7"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0150" name="Picture 7" descr="A map of the united stat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ins>
    </w:p>
    <w:p w14:paraId="78E5BA26" w14:textId="564FF65D" w:rsidR="00EF01A7" w:rsidRPr="00B02E26" w:rsidRDefault="00DD18BE" w:rsidP="0079412F">
      <w:pPr>
        <w:pStyle w:val="Caption"/>
        <w:rPr>
          <w:bCs/>
        </w:rPr>
      </w:pPr>
      <w:r>
        <w:t xml:space="preserve">Figure </w:t>
      </w:r>
      <w:fldSimple w:instr=" SEQ Figure \* ARABIC ">
        <w:r w:rsidR="00E541F6">
          <w:rPr>
            <w:noProof/>
          </w:rPr>
          <w:t>2</w:t>
        </w:r>
      </w:fldSimple>
      <w:r>
        <w:t xml:space="preserve">. </w:t>
      </w:r>
      <w:r w:rsidRPr="0079412F">
        <w:rPr>
          <w:b w:val="0"/>
          <w:bCs/>
        </w:rPr>
        <w:t xml:space="preserve">Map of 119 </w:t>
      </w:r>
      <w:r w:rsidR="00EF01A7" w:rsidRPr="0079412F">
        <w:rPr>
          <w:b w:val="0"/>
          <w:bCs/>
        </w:rPr>
        <w:t xml:space="preserve">study sites across the continental US. Reservoirs from the U.S. Bureau of Reclamation are highlighted in red, otherwise data is from the </w:t>
      </w:r>
      <w:proofErr w:type="spellStart"/>
      <w:r w:rsidR="00EF01A7" w:rsidRPr="0079412F">
        <w:rPr>
          <w:b w:val="0"/>
          <w:bCs/>
        </w:rPr>
        <w:t>ResOpsUS</w:t>
      </w:r>
      <w:proofErr w:type="spellEnd"/>
      <w:r w:rsidR="00EF01A7" w:rsidRPr="0079412F">
        <w:rPr>
          <w:b w:val="0"/>
          <w:bCs/>
        </w:rPr>
        <w:t xml:space="preserve"> dataset.</w:t>
      </w:r>
    </w:p>
    <w:p w14:paraId="6D1D9BF7" w14:textId="487D1098" w:rsidR="00494B86" w:rsidRPr="00DC17E9" w:rsidRDefault="00494B86" w:rsidP="00DC17E9">
      <w:pPr>
        <w:spacing w:line="480" w:lineRule="auto"/>
      </w:pPr>
      <w:r>
        <w:t xml:space="preserve">Prior to modeling, the data is linearly transformed to be zero mean and unit standard deviation, based on statistics from the training set. In early experiments, data normalization </w:t>
      </w:r>
      <w:r w:rsidR="005524A5">
        <w:t>(</w:t>
      </w:r>
      <w:r>
        <w:t>scaling between 0 and 1</w:t>
      </w:r>
      <w:r w:rsidR="005524A5">
        <w:t>)</w:t>
      </w:r>
      <w:r>
        <w:t xml:space="preserve"> was also tested but provided little benefit over standardization. Additionally, while </w:t>
      </w:r>
      <w:proofErr w:type="gramStart"/>
      <w:r>
        <w:t>the majority of</w:t>
      </w:r>
      <w:proofErr w:type="gramEnd"/>
      <w:r>
        <w:t xml:space="preserve"> </w:t>
      </w:r>
      <w:r w:rsidR="001453FB">
        <w:t>records are</w:t>
      </w:r>
      <w:r>
        <w:t xml:space="preserve"> verified to be complete, missing values are </w:t>
      </w:r>
      <w:r w:rsidR="00606005">
        <w:t>i</w:t>
      </w:r>
      <w:r w:rsidR="00901608">
        <w:t>mputed</w:t>
      </w:r>
      <w:r>
        <w:t xml:space="preserve"> using the training </w:t>
      </w:r>
      <w:proofErr w:type="gramStart"/>
      <w:r>
        <w:t>mean</w:t>
      </w:r>
      <w:proofErr w:type="gramEnd"/>
      <w:r>
        <w:t>.</w:t>
      </w:r>
      <w:r w:rsidR="00D957B5">
        <w:t xml:space="preserve"> We also split </w:t>
      </w:r>
      <w:r>
        <w:t xml:space="preserve">the data into batches of 3 years </w:t>
      </w:r>
      <w:r w:rsidR="00606005">
        <w:t xml:space="preserve">(the </w:t>
      </w:r>
      <w:r w:rsidR="00922069">
        <w:t>batch sequence</w:t>
      </w:r>
      <w:r w:rsidR="00606005">
        <w:t xml:space="preserve"> length was chosen </w:t>
      </w:r>
      <w:r w:rsidR="00922069">
        <w:t xml:space="preserve">between 0.5 and 5 years </w:t>
      </w:r>
      <w:r w:rsidR="00606005">
        <w:t>in preliminary testing</w:t>
      </w:r>
      <w:r w:rsidR="00922069">
        <w:t>)</w:t>
      </w:r>
      <w:r>
        <w:t xml:space="preserve">. Using </w:t>
      </w:r>
      <w:r w:rsidR="000E2B81">
        <w:t xml:space="preserve">longer sequences </w:t>
      </w:r>
      <w:proofErr w:type="gramStart"/>
      <w:r w:rsidR="00922069">
        <w:t>allow</w:t>
      </w:r>
      <w:proofErr w:type="gramEnd"/>
      <w:r w:rsidR="00922069">
        <w:t xml:space="preserve"> the model to capture longer term dependencies but </w:t>
      </w:r>
      <w:r w:rsidR="000E2B81">
        <w:t>may</w:t>
      </w:r>
      <w:r w:rsidR="00851633">
        <w:t xml:space="preserve"> incur</w:t>
      </w:r>
      <w:r w:rsidR="000E2B81">
        <w:t xml:space="preserve"> </w:t>
      </w:r>
      <w:r w:rsidR="00922069">
        <w:t xml:space="preserve">difficulty training due to the </w:t>
      </w:r>
      <w:commentRangeStart w:id="26"/>
      <w:r w:rsidR="000E2B81">
        <w:t xml:space="preserve">vanishing or exploding gradients </w:t>
      </w:r>
      <w:commentRangeEnd w:id="26"/>
      <w:r w:rsidR="005524A5">
        <w:rPr>
          <w:rStyle w:val="CommentReference"/>
        </w:rPr>
        <w:commentReference w:id="26"/>
      </w:r>
      <w:r w:rsidR="00922069">
        <w:t xml:space="preserve">problem </w:t>
      </w:r>
      <w:r w:rsidR="000E2B81">
        <w:t>in the training process</w:t>
      </w:r>
      <w:r w:rsidR="00EF01A7">
        <w:t>. That is,</w:t>
      </w:r>
      <w:r w:rsidR="000325E8">
        <w:t xml:space="preserve"> gradient magnitudes </w:t>
      </w:r>
      <w:r w:rsidR="00EF01A7">
        <w:t xml:space="preserve">may </w:t>
      </w:r>
      <w:r w:rsidR="000325E8">
        <w:t xml:space="preserve">become exponentially large or small over many steps of backpropagation </w:t>
      </w:r>
      <w:r w:rsidR="00EF01A7">
        <w:t>through time</w:t>
      </w:r>
      <w:r w:rsidR="000B73E0">
        <w:t>.</w:t>
      </w:r>
    </w:p>
    <w:p w14:paraId="4AED8025" w14:textId="3D7B261E" w:rsidR="00CD61B9" w:rsidRDefault="005F6A43" w:rsidP="00DC17E9">
      <w:pPr>
        <w:pStyle w:val="Heading2"/>
        <w:spacing w:line="480" w:lineRule="auto"/>
      </w:pPr>
      <w:r>
        <w:lastRenderedPageBreak/>
        <w:t>Model Selection and Hyperparameter Tuning</w:t>
      </w:r>
    </w:p>
    <w:p w14:paraId="0310421A" w14:textId="19CEC164" w:rsidR="000E2B81" w:rsidRDefault="00B70B8E" w:rsidP="00DC17E9">
      <w:pPr>
        <w:spacing w:line="480" w:lineRule="auto"/>
      </w:pPr>
      <w:r>
        <w:t>Model</w:t>
      </w:r>
      <w:commentRangeStart w:id="27"/>
      <w:commentRangeStart w:id="28"/>
      <w:commentRangeStart w:id="29"/>
      <w:r w:rsidR="00BB675C">
        <w:t xml:space="preserve"> selection </w:t>
      </w:r>
      <w:r w:rsidR="005F6A43">
        <w:t xml:space="preserve">experiments </w:t>
      </w:r>
      <w:r>
        <w:t xml:space="preserve">are conducted </w:t>
      </w:r>
      <w:r w:rsidR="005F6A43">
        <w:t xml:space="preserve">on </w:t>
      </w:r>
      <w:r w:rsidR="0087484E">
        <w:t xml:space="preserve">an individual reservoir </w:t>
      </w:r>
      <w:commentRangeEnd w:id="27"/>
      <w:r w:rsidR="00320A16">
        <w:rPr>
          <w:rStyle w:val="CommentReference"/>
        </w:rPr>
        <w:commentReference w:id="27"/>
      </w:r>
      <w:commentRangeEnd w:id="28"/>
      <w:r w:rsidR="000B1531">
        <w:rPr>
          <w:rStyle w:val="CommentReference"/>
        </w:rPr>
        <w:commentReference w:id="28"/>
      </w:r>
      <w:commentRangeEnd w:id="29"/>
      <w:r w:rsidR="004C296A">
        <w:rPr>
          <w:rStyle w:val="CommentReference"/>
        </w:rPr>
        <w:commentReference w:id="29"/>
      </w:r>
      <w:r w:rsidR="0087484E">
        <w:t>(</w:t>
      </w:r>
      <w:r w:rsidR="005F6A43">
        <w:t>Shasta Reservoir</w:t>
      </w:r>
      <w:r w:rsidR="007C463A">
        <w:t>, California</w:t>
      </w:r>
      <w:r w:rsidR="0087484E">
        <w:t>)</w:t>
      </w:r>
      <w:r w:rsidR="005F6A43">
        <w:t xml:space="preserve"> to c</w:t>
      </w:r>
      <w:r w:rsidR="000D5808">
        <w:t xml:space="preserve">ompare model </w:t>
      </w:r>
      <w:proofErr w:type="gramStart"/>
      <w:r w:rsidR="000D5808">
        <w:t>architectures</w:t>
      </w:r>
      <w:proofErr w:type="gramEnd"/>
      <w:r w:rsidR="000D5808">
        <w:t xml:space="preserve">, select optimal hyperparameters, and compare LSTM performance against other machine learning benchmarks. </w:t>
      </w:r>
      <w:r w:rsidR="00511D4D">
        <w:t>Shasta reservoir was chosen for its long data history and i</w:t>
      </w:r>
      <w:r>
        <w:t>t</w:t>
      </w:r>
      <w:r w:rsidR="00511D4D">
        <w:t xml:space="preserve">s representative degree of regulation (discussed </w:t>
      </w:r>
      <w:r w:rsidR="007C463A">
        <w:t>in Section XX</w:t>
      </w:r>
      <w:r w:rsidR="00511D4D">
        <w:t xml:space="preserve">). </w:t>
      </w:r>
      <w:r w:rsidR="001A76DB">
        <w:t xml:space="preserve">It is computationally infeasible to tune hyperparameters using </w:t>
      </w:r>
      <w:r w:rsidR="00901608">
        <w:t xml:space="preserve">grid </w:t>
      </w:r>
      <w:r w:rsidR="001A76DB">
        <w:t>search for all 119 reservoirs in the dataset individually</w:t>
      </w:r>
      <w:r w:rsidR="000D5808">
        <w:t xml:space="preserve">, </w:t>
      </w:r>
      <w:r w:rsidR="001A76DB">
        <w:t xml:space="preserve">so </w:t>
      </w:r>
      <w:r w:rsidR="000D5808">
        <w:t xml:space="preserve">the </w:t>
      </w:r>
      <w:r w:rsidR="009A740B">
        <w:t xml:space="preserve">model and </w:t>
      </w:r>
      <w:r w:rsidR="000D5808">
        <w:t>hyperparameters select</w:t>
      </w:r>
      <w:r w:rsidR="009A740B">
        <w:t>ion done</w:t>
      </w:r>
      <w:r w:rsidR="000D5808">
        <w:t xml:space="preserve"> here are generally </w:t>
      </w:r>
      <w:r w:rsidR="009A740B">
        <w:t xml:space="preserve">considered </w:t>
      </w:r>
      <w:r w:rsidR="000D5808">
        <w:t>used throughout the study</w:t>
      </w:r>
      <w:r w:rsidR="00511D4D">
        <w:t>. W</w:t>
      </w:r>
      <w:r w:rsidR="00D957B5">
        <w:t>hile</w:t>
      </w:r>
      <w:r w:rsidR="000D5808">
        <w:t xml:space="preserve"> we recognize that optimal hyperparameters for Shasta </w:t>
      </w:r>
      <w:r w:rsidR="007C463A">
        <w:t>R</w:t>
      </w:r>
      <w:r w:rsidR="000D5808">
        <w:t xml:space="preserve">eservoir may not be optimal for a different reservoir, </w:t>
      </w:r>
      <w:proofErr w:type="gramStart"/>
      <w:r w:rsidR="000D5808">
        <w:t>tuning</w:t>
      </w:r>
      <w:proofErr w:type="gramEnd"/>
      <w:r w:rsidR="000D5808">
        <w:t xml:space="preserve"> to a specific reservoir will provide a general idea for the size of model necessary to capture reservoir operations</w:t>
      </w:r>
      <w:r w:rsidR="00D957B5">
        <w:t xml:space="preserve">. </w:t>
      </w:r>
      <w:r w:rsidR="001A76DB">
        <w:t xml:space="preserve">That is, we assume that reservoir operating policies across the continental US are </w:t>
      </w:r>
      <w:r w:rsidR="00BB675C">
        <w:t xml:space="preserve">somewhat </w:t>
      </w:r>
      <w:r w:rsidR="001A76DB">
        <w:t>similar in terms of their complexity</w:t>
      </w:r>
      <w:r w:rsidR="007C463A">
        <w:t>, even if their operating purposes and typical release patterns differ.</w:t>
      </w:r>
      <w:r w:rsidR="00511D4D">
        <w:t xml:space="preserve"> </w:t>
      </w:r>
    </w:p>
    <w:p w14:paraId="135C3CFC" w14:textId="6014AA16" w:rsidR="006764A4" w:rsidRDefault="00B70B8E" w:rsidP="00DC17E9">
      <w:pPr>
        <w:spacing w:line="480" w:lineRule="auto"/>
      </w:pPr>
      <w:r>
        <w:t>Four</w:t>
      </w:r>
      <w:r w:rsidR="000E2B81">
        <w:t xml:space="preserve"> main LSTM architectures </w:t>
      </w:r>
      <w:r w:rsidR="00320A16">
        <w:t xml:space="preserve">along with several </w:t>
      </w:r>
      <w:r w:rsidR="00511D4D">
        <w:t xml:space="preserve">other machine learning </w:t>
      </w:r>
      <w:r w:rsidR="00320A16">
        <w:t>benchmarks</w:t>
      </w:r>
      <w:r>
        <w:t xml:space="preserve"> are considered</w:t>
      </w:r>
      <w:r w:rsidR="007C463A">
        <w:t xml:space="preserve"> (Figure 3</w:t>
      </w:r>
      <w:proofErr w:type="gramStart"/>
      <w:r w:rsidR="007C463A">
        <w:t xml:space="preserve">) </w:t>
      </w:r>
      <w:r w:rsidR="000E2B81">
        <w:t>.</w:t>
      </w:r>
      <w:proofErr w:type="gramEnd"/>
      <w:r w:rsidR="000E2B81">
        <w:t xml:space="preserve"> </w:t>
      </w:r>
      <w:r>
        <w:t>Since w</w:t>
      </w:r>
      <w:r w:rsidR="00DD5831">
        <w:t>e</w:t>
      </w:r>
      <w:r w:rsidR="000E2B81">
        <w:t xml:space="preserve"> are interested in the ability of the LSTM to learn to conserve mass and learn reservoir storages implicitly in its cell states</w:t>
      </w:r>
      <w:r>
        <w:t>,</w:t>
      </w:r>
      <w:r w:rsidR="000E2B81">
        <w:t xml:space="preserve"> the modeling task is to predict reservoir releases based </w:t>
      </w:r>
      <w:r w:rsidR="00DD5831">
        <w:t xml:space="preserve">only </w:t>
      </w:r>
      <w:r w:rsidR="000E2B81">
        <w:t xml:space="preserve">on </w:t>
      </w:r>
      <w:r w:rsidR="00320A16">
        <w:t xml:space="preserve">two inputs, the </w:t>
      </w:r>
      <w:r w:rsidR="000E2B81">
        <w:t>inflow and the day of the year</w:t>
      </w:r>
      <w:r w:rsidR="000D41C5">
        <w:t>.</w:t>
      </w:r>
      <w:r w:rsidR="000E2B81">
        <w:t xml:space="preserve"> </w:t>
      </w:r>
      <w:r w:rsidR="003B780C">
        <w:t xml:space="preserve">By doing so, we assume that storage is primarily driven by inflow and outflow, and that this dominates other external effects such as evaporation and seepage. </w:t>
      </w:r>
      <w:r w:rsidR="000E2B81">
        <w:t xml:space="preserve">Model 1 </w:t>
      </w:r>
      <w:r w:rsidR="00DD5831">
        <w:t xml:space="preserve">is </w:t>
      </w:r>
      <w:r w:rsidR="00013EC2">
        <w:t>a standard LSTM model</w:t>
      </w:r>
      <w:r w:rsidR="00DD5831">
        <w:t xml:space="preserve"> where</w:t>
      </w:r>
      <w:r w:rsidR="000E2B81">
        <w:t xml:space="preserve"> data is </w:t>
      </w:r>
      <w:r w:rsidR="00DD5831">
        <w:t>first</w:t>
      </w:r>
      <w:r w:rsidR="000E2B81">
        <w:t xml:space="preserve"> processed by </w:t>
      </w:r>
      <w:r w:rsidR="00DD5831">
        <w:t>an</w:t>
      </w:r>
      <w:r w:rsidR="000E2B81">
        <w:t xml:space="preserve"> LSTM </w:t>
      </w:r>
      <w:r w:rsidR="00DD5831">
        <w:t>and</w:t>
      </w:r>
      <w:r w:rsidR="00013EC2">
        <w:t xml:space="preserve"> then</w:t>
      </w:r>
      <w:r w:rsidR="002667C6">
        <w:t xml:space="preserve"> </w:t>
      </w:r>
      <w:commentRangeStart w:id="30"/>
      <w:r w:rsidR="002667C6">
        <w:t>by</w:t>
      </w:r>
      <w:r w:rsidR="000E2B81">
        <w:t xml:space="preserve"> </w:t>
      </w:r>
      <w:commentRangeEnd w:id="30"/>
      <w:r w:rsidR="00320A16">
        <w:rPr>
          <w:rStyle w:val="CommentReference"/>
        </w:rPr>
        <w:commentReference w:id="30"/>
      </w:r>
      <w:r w:rsidR="000E2B81">
        <w:t xml:space="preserve">a </w:t>
      </w:r>
      <w:r w:rsidR="002667C6">
        <w:t xml:space="preserve">single layer </w:t>
      </w:r>
      <w:r w:rsidR="000E2B81">
        <w:t xml:space="preserve">feed-forward neural network to provide additional non-linear flexibility in learning the operating policy. Model 2 is </w:t>
      </w:r>
      <w:proofErr w:type="gramStart"/>
      <w:r w:rsidR="000E2B81">
        <w:t>similar to</w:t>
      </w:r>
      <w:proofErr w:type="gramEnd"/>
      <w:r w:rsidR="000D41C5">
        <w:t xml:space="preserve"> </w:t>
      </w:r>
      <w:r w:rsidR="000E2B81">
        <w:t xml:space="preserve">Model </w:t>
      </w:r>
      <w:proofErr w:type="gramStart"/>
      <w:r w:rsidR="000E2B81">
        <w:t>1</w:t>
      </w:r>
      <w:r w:rsidR="000D41C5">
        <w:t>,</w:t>
      </w:r>
      <w:r w:rsidR="007E4497">
        <w:t xml:space="preserve"> </w:t>
      </w:r>
      <w:r w:rsidR="000E2B81">
        <w:t>but</w:t>
      </w:r>
      <w:proofErr w:type="gramEnd"/>
      <w:r w:rsidR="000E2B81">
        <w:t xml:space="preserve"> adopts an autoregressive structure</w:t>
      </w:r>
      <w:r w:rsidR="00320A16">
        <w:t xml:space="preserve"> in which</w:t>
      </w:r>
      <w:r w:rsidR="000E2B81">
        <w:t xml:space="preserve"> the previous output is </w:t>
      </w:r>
      <w:r w:rsidR="002667C6">
        <w:t>concatenated</w:t>
      </w:r>
      <w:r w:rsidR="000E2B81">
        <w:t xml:space="preserve"> as an additional input</w:t>
      </w:r>
      <w:r w:rsidR="00FC53F1">
        <w:t xml:space="preserve"> for the current prediction</w:t>
      </w:r>
      <w:r w:rsidR="000E2B81">
        <w:t>.</w:t>
      </w:r>
      <w:r w:rsidR="00F777F8">
        <w:t xml:space="preserve"> </w:t>
      </w:r>
    </w:p>
    <w:p w14:paraId="41F8C5F8" w14:textId="112169B8" w:rsidR="004A7944" w:rsidRDefault="000D41C5" w:rsidP="00DC17E9">
      <w:pPr>
        <w:spacing w:line="480" w:lineRule="auto"/>
      </w:pPr>
      <w:r>
        <w:lastRenderedPageBreak/>
        <w:t>For Model</w:t>
      </w:r>
      <w:r w:rsidR="00511D4D">
        <w:t xml:space="preserve"> </w:t>
      </w:r>
      <w:r>
        <w:t xml:space="preserve">3 and </w:t>
      </w:r>
      <w:r w:rsidR="00824AFC">
        <w:t xml:space="preserve">Model </w:t>
      </w:r>
      <w:r>
        <w:t xml:space="preserve">4, we propose two </w:t>
      </w:r>
      <w:r w:rsidR="00FE3EAF">
        <w:t>alternative</w:t>
      </w:r>
      <w:r>
        <w:t xml:space="preserve"> architectures that conserve mass and accumulate implied storage states internally. </w:t>
      </w:r>
      <w:r w:rsidR="006B2B67">
        <w:t xml:space="preserve">These models are inspired by the mass-conserving LSTM (MC-LSTM), which is a modified LSTM architecture where its memory states are true mass accumulators </w:t>
      </w:r>
      <w:sdt>
        <w:sdtPr>
          <w:rPr>
            <w:color w:val="000000"/>
          </w:rPr>
          <w:tag w:val="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
          <w:id w:val="1151174287"/>
          <w:placeholder>
            <w:docPart w:val="224174A7F66E4031BFE911FD114AA5A6"/>
          </w:placeholder>
        </w:sdtPr>
        <w:sdtContent>
          <w:r w:rsidR="00E36CE1" w:rsidRPr="00E36CE1">
            <w:rPr>
              <w:color w:val="000000"/>
            </w:rPr>
            <w:t>(</w:t>
          </w:r>
          <w:proofErr w:type="spellStart"/>
          <w:r w:rsidR="00E36CE1" w:rsidRPr="00E36CE1">
            <w:rPr>
              <w:color w:val="000000"/>
            </w:rPr>
            <w:t>Hoedt</w:t>
          </w:r>
          <w:proofErr w:type="spellEnd"/>
          <w:r w:rsidR="00E36CE1" w:rsidRPr="00E36CE1">
            <w:rPr>
              <w:color w:val="000000"/>
            </w:rPr>
            <w:t xml:space="preserve"> et al., 2021)</w:t>
          </w:r>
        </w:sdtContent>
      </w:sdt>
      <w:r w:rsidR="006B2B67">
        <w:t xml:space="preserve">. </w:t>
      </w:r>
      <w:r>
        <w:t xml:space="preserve">Specifically, </w:t>
      </w:r>
      <w:r w:rsidR="00F777F8">
        <w:t xml:space="preserve">Model 3 </w:t>
      </w:r>
      <w:r w:rsidR="00D17A41">
        <w:t xml:space="preserve">explicitly </w:t>
      </w:r>
      <w:r w:rsidR="00FC53F1">
        <w:t xml:space="preserve">models the mass balance for implied </w:t>
      </w:r>
      <w:proofErr w:type="gramStart"/>
      <w:r w:rsidR="00FC53F1">
        <w:t>storages</w:t>
      </w:r>
      <w:proofErr w:type="gramEnd"/>
      <w:r w:rsidR="00F777F8">
        <w:t xml:space="preserve"> </w:t>
      </w:r>
      <w:r w:rsidR="006B2B67">
        <w:t xml:space="preserve">as an additional internal </w:t>
      </w:r>
      <w:r w:rsidR="009441BE">
        <w:t>state and</w:t>
      </w:r>
      <w:r w:rsidR="00F777F8">
        <w:t xml:space="preserve"> </w:t>
      </w:r>
      <w:r w:rsidR="002667C6">
        <w:t>concatenate</w:t>
      </w:r>
      <w:r w:rsidR="00FC53F1">
        <w:t>s them</w:t>
      </w:r>
      <w:r w:rsidR="00F777F8">
        <w:t xml:space="preserve"> as input</w:t>
      </w:r>
      <w:r w:rsidR="00051C37">
        <w:t xml:space="preserve"> so that </w:t>
      </w:r>
      <w:r>
        <w:t>we do not need to r</w:t>
      </w:r>
      <w:r w:rsidR="006B2B67">
        <w:t xml:space="preserve">ely </w:t>
      </w:r>
      <w:r>
        <w:t>on</w:t>
      </w:r>
      <w:r w:rsidR="006B2B67">
        <w:t xml:space="preserve"> the </w:t>
      </w:r>
      <w:r w:rsidR="009441BE">
        <w:t xml:space="preserve">LSTM </w:t>
      </w:r>
      <w:r w:rsidR="006B2B67">
        <w:t>gating mechanism</w:t>
      </w:r>
      <w:r w:rsidR="009441BE">
        <w:t>s</w:t>
      </w:r>
      <w:r>
        <w:t xml:space="preserve"> to learn to conserve mass</w:t>
      </w:r>
      <w:r w:rsidR="00051C37">
        <w:t xml:space="preserve">. </w:t>
      </w:r>
      <w:r>
        <w:t xml:space="preserve">Model 4 is </w:t>
      </w:r>
      <w:proofErr w:type="gramStart"/>
      <w:r>
        <w:t>similar to</w:t>
      </w:r>
      <w:proofErr w:type="gramEnd"/>
      <w:r>
        <w:t xml:space="preserve"> Model </w:t>
      </w:r>
      <w:r w:rsidR="00D17A41">
        <w:t>3;</w:t>
      </w:r>
      <w:r>
        <w:t xml:space="preserve"> excep</w:t>
      </w:r>
      <w:r w:rsidR="009441BE">
        <w:t xml:space="preserve">t we </w:t>
      </w:r>
      <w:r w:rsidR="00D17A41">
        <w:t xml:space="preserve">discard the LSTM gating mechanisms </w:t>
      </w:r>
      <w:r w:rsidR="00824AFC">
        <w:t xml:space="preserve">entirely </w:t>
      </w:r>
      <w:r w:rsidR="00D17A41">
        <w:t xml:space="preserve">which results in a model resembling a </w:t>
      </w:r>
      <w:r w:rsidR="00824AFC">
        <w:t xml:space="preserve">mass-accumulating </w:t>
      </w:r>
      <w:r w:rsidR="00D17A41">
        <w:t xml:space="preserve">recurrent neural network (RNN). </w:t>
      </w:r>
      <w:r w:rsidR="00482139">
        <w:t>However, Model 4 is unable to capture longer-range dependencies through learned cell states beyond storage</w:t>
      </w:r>
      <w:r w:rsidR="00B70B8E">
        <w:t xml:space="preserve">, </w:t>
      </w:r>
      <w:r w:rsidR="00482139">
        <w:t xml:space="preserve">unlike </w:t>
      </w:r>
      <w:r w:rsidR="00B70B8E">
        <w:t xml:space="preserve">in </w:t>
      </w:r>
      <w:r w:rsidR="00482139">
        <w:t xml:space="preserve">Model 3. </w:t>
      </w:r>
      <w:r w:rsidR="00851633">
        <w:t>Since</w:t>
      </w:r>
      <w:r w:rsidR="00D17A41">
        <w:t xml:space="preserve"> mass balance can be </w:t>
      </w:r>
      <w:r w:rsidR="00511D4D">
        <w:t xml:space="preserve">expressed </w:t>
      </w:r>
      <w:r w:rsidR="00D17A41">
        <w:t xml:space="preserve">explicitly for the reservoir control problem, these models require </w:t>
      </w:r>
      <w:ins w:id="31" w:author="Matthew Chen [2]" w:date="2025-08-15T10:01:00Z" w16du:dateUtc="2025-08-15T17:01:00Z">
        <w:r w:rsidR="00F8051D">
          <w:t xml:space="preserve">an </w:t>
        </w:r>
      </w:ins>
      <w:commentRangeStart w:id="32"/>
      <w:r w:rsidR="00D17A41">
        <w:t>order</w:t>
      </w:r>
      <w:commentRangeEnd w:id="32"/>
      <w:ins w:id="33" w:author="Matthew Chen [2]" w:date="2025-08-15T10:01:00Z" w16du:dateUtc="2025-08-15T17:01:00Z">
        <w:r w:rsidR="00F8051D">
          <w:t xml:space="preserve"> </w:t>
        </w:r>
      </w:ins>
      <w:del w:id="34" w:author="Matthew Chen [2]" w:date="2025-08-15T10:01:00Z" w16du:dateUtc="2025-08-15T17:01:00Z">
        <w:r w:rsidR="00FE3EAF" w:rsidDel="00F8051D">
          <w:rPr>
            <w:rStyle w:val="CommentReference"/>
          </w:rPr>
          <w:commentReference w:id="32"/>
        </w:r>
        <w:r w:rsidR="00D17A41" w:rsidDel="00F8051D">
          <w:delText xml:space="preserve"> </w:delText>
        </w:r>
      </w:del>
      <w:r w:rsidR="00D17A41">
        <w:t xml:space="preserve">of magnitude </w:t>
      </w:r>
      <w:del w:id="35" w:author="Matthew Chen [2]" w:date="2025-08-15T10:08:00Z" w16du:dateUtc="2025-08-15T17:08:00Z">
        <w:r w:rsidR="00D17A41" w:rsidDel="00CF0818">
          <w:delText>fewer parameters (more parsimonious)</w:delText>
        </w:r>
      </w:del>
      <w:ins w:id="36" w:author="Matthew Chen [2]" w:date="2025-08-15T10:08:00Z" w16du:dateUtc="2025-08-15T17:08:00Z">
        <w:r w:rsidR="00CF0818">
          <w:t>less computational complexity</w:t>
        </w:r>
      </w:ins>
      <w:r w:rsidR="00D17A41">
        <w:t xml:space="preserve"> compared to</w:t>
      </w:r>
      <w:ins w:id="37" w:author="Matthew Chen [2]" w:date="2025-08-15T10:08:00Z" w16du:dateUtc="2025-08-15T17:08:00Z">
        <w:r w:rsidR="00CF0818">
          <w:t xml:space="preserve"> the</w:t>
        </w:r>
      </w:ins>
      <w:r w:rsidR="00D17A41">
        <w:t xml:space="preserve"> MC-LSTM. </w:t>
      </w:r>
      <w:r w:rsidR="004A7944">
        <w:t xml:space="preserve">All </w:t>
      </w:r>
      <w:r w:rsidR="00D17A41">
        <w:t>four</w:t>
      </w:r>
      <w:r w:rsidR="004A7944">
        <w:t xml:space="preserve"> models </w:t>
      </w:r>
      <w:r w:rsidR="0083654D">
        <w:t>are trained</w:t>
      </w:r>
      <w:r w:rsidR="004A7944">
        <w:t xml:space="preserve"> </w:t>
      </w:r>
      <w:r w:rsidR="00013EC2">
        <w:t>using the</w:t>
      </w:r>
      <w:r w:rsidR="004A7944">
        <w:t xml:space="preserve"> square error loss</w:t>
      </w:r>
      <w:r w:rsidR="00013EC2">
        <w:t xml:space="preserve"> function</w:t>
      </w:r>
      <w:r w:rsidR="0083654D">
        <w:t>.</w:t>
      </w:r>
    </w:p>
    <w:p w14:paraId="33E394C1" w14:textId="4CA01A55" w:rsidR="007B722D" w:rsidRDefault="004A7944" w:rsidP="004A7944">
      <w:pPr>
        <w:spacing w:line="480" w:lineRule="auto"/>
        <w:rPr>
          <w:color w:val="000000"/>
        </w:rPr>
      </w:pPr>
      <w:r>
        <w:t xml:space="preserve">For hyperparameter tuning, we tune the model architecture details using exhaustive </w:t>
      </w:r>
      <w:r w:rsidR="00511D4D">
        <w:t xml:space="preserve">grid </w:t>
      </w:r>
      <w:r>
        <w:t xml:space="preserve">search. Specifically, we select the model with the optimal validation loss over a predefined grid of hyperparameters, </w:t>
      </w:r>
      <w:r w:rsidR="007B722D">
        <w:t>averaging</w:t>
      </w:r>
      <w:r>
        <w:t xml:space="preserve"> over 5 different random seeds to account for stochasticity in the optimization algorithm. </w:t>
      </w:r>
      <w:r w:rsidR="00320A16">
        <w:t>W</w:t>
      </w:r>
      <w:r>
        <w:t xml:space="preserve">e tune the number of LSTM layers (1 or 2), the size of the LSTM hidden layer (between 5 and 50), the hidden size </w:t>
      </w:r>
      <w:r w:rsidR="007B722D">
        <w:t>of the feed-forward net</w:t>
      </w:r>
      <w:r w:rsidR="001C6C73">
        <w:t xml:space="preserve">work </w:t>
      </w:r>
      <w:r w:rsidR="007B722D">
        <w:t xml:space="preserve">(between 5 and 50), and the dropout regularization probability (0.3, 0.5, or 0.7). </w:t>
      </w:r>
      <w:r>
        <w:t xml:space="preserve">The LSTM experiments were conducted in the </w:t>
      </w:r>
      <w:proofErr w:type="spellStart"/>
      <w:r>
        <w:t>Pytorch</w:t>
      </w:r>
      <w:proofErr w:type="spellEnd"/>
      <w:r>
        <w:t xml:space="preserve"> deep learning library </w:t>
      </w:r>
      <w:sdt>
        <w:sdtPr>
          <w:rPr>
            <w:color w:val="000000"/>
          </w:rPr>
          <w:tag w:val="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
          <w:id w:val="2057499185"/>
          <w:placeholder>
            <w:docPart w:val="EF342355C0D64F0F86AA2580C8453C7E"/>
          </w:placeholder>
        </w:sdtPr>
        <w:sdtContent>
          <w:r w:rsidR="00E36CE1" w:rsidRPr="00E36CE1">
            <w:rPr>
              <w:color w:val="000000"/>
            </w:rPr>
            <w:t>(</w:t>
          </w:r>
          <w:proofErr w:type="spellStart"/>
          <w:r w:rsidR="00E36CE1" w:rsidRPr="00E36CE1">
            <w:rPr>
              <w:color w:val="000000"/>
            </w:rPr>
            <w:t>Paszke</w:t>
          </w:r>
          <w:proofErr w:type="spellEnd"/>
          <w:r w:rsidR="00E36CE1" w:rsidRPr="00E36CE1">
            <w:rPr>
              <w:color w:val="000000"/>
            </w:rPr>
            <w:t xml:space="preserve"> et al., 2019)</w:t>
          </w:r>
        </w:sdtContent>
      </w:sdt>
      <w:r>
        <w:rPr>
          <w:color w:val="000000"/>
        </w:rPr>
        <w:t>. In training, model parameters were optimized using the Adam algorithm, a first-order stochastic gradient descent algorithm with momentum</w:t>
      </w:r>
      <w:r w:rsidR="00645879">
        <w:rPr>
          <w:color w:val="000000"/>
        </w:rPr>
        <w:t xml:space="preserve"> </w:t>
      </w:r>
      <w:r>
        <w:rPr>
          <w:color w:val="000000"/>
        </w:rPr>
        <w:t>and</w:t>
      </w:r>
      <w:r w:rsidR="00194A35">
        <w:rPr>
          <w:color w:val="000000"/>
        </w:rPr>
        <w:t xml:space="preserve"> </w:t>
      </w:r>
      <w:r>
        <w:rPr>
          <w:color w:val="000000"/>
        </w:rPr>
        <w:t xml:space="preserve">strong </w:t>
      </w:r>
      <w:r w:rsidR="00645879">
        <w:rPr>
          <w:color w:val="000000"/>
        </w:rPr>
        <w:t xml:space="preserve">empirical </w:t>
      </w:r>
      <w:r>
        <w:rPr>
          <w:color w:val="000000"/>
        </w:rPr>
        <w:t>performance</w:t>
      </w:r>
      <w:r w:rsidR="00645879">
        <w:rPr>
          <w:color w:val="000000"/>
        </w:rPr>
        <w:t xml:space="preserve"> </w:t>
      </w:r>
      <w:sdt>
        <w:sdtPr>
          <w:rPr>
            <w:color w:val="000000"/>
          </w:rPr>
          <w:tag w:val="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
          <w:id w:val="379518786"/>
          <w:placeholder>
            <w:docPart w:val="EF342355C0D64F0F86AA2580C8453C7E"/>
          </w:placeholder>
        </w:sdtPr>
        <w:sdtContent>
          <w:r w:rsidR="00E36CE1">
            <w:rPr>
              <w:rFonts w:eastAsia="Times New Roman"/>
            </w:rPr>
            <w:t>(Kingma &amp; Ba, 2015)</w:t>
          </w:r>
        </w:sdtContent>
      </w:sdt>
      <w:r>
        <w:rPr>
          <w:color w:val="000000"/>
        </w:rPr>
        <w:t xml:space="preserve">. </w:t>
      </w:r>
    </w:p>
    <w:p w14:paraId="1530AF60" w14:textId="6ABE3495" w:rsidR="007B722D" w:rsidRDefault="000D41C5" w:rsidP="007B722D">
      <w:pPr>
        <w:keepNext/>
        <w:spacing w:line="480" w:lineRule="auto"/>
      </w:pPr>
      <w:del w:id="38" w:author="Matthew Chen [2]" w:date="2025-08-18T11:44:00Z" w16du:dateUtc="2025-08-18T18:44:00Z">
        <w:r w:rsidDel="00174DF1">
          <w:rPr>
            <w:noProof/>
          </w:rPr>
          <w:lastRenderedPageBreak/>
          <w:drawing>
            <wp:inline distT="0" distB="0" distL="0" distR="0" wp14:anchorId="14529A81" wp14:editId="6EAEFCA6">
              <wp:extent cx="5943600" cy="1729740"/>
              <wp:effectExtent l="0" t="0" r="0" b="3810"/>
              <wp:docPr id="13875732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321" name="Picture 1" descr="A diagram of a mode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del>
      <w:ins w:id="39" w:author="Matthew Chen [2]" w:date="2025-08-18T11:44:00Z" w16du:dateUtc="2025-08-18T18:44:00Z">
        <w:r w:rsidR="00174DF1">
          <w:rPr>
            <w:noProof/>
          </w:rPr>
          <w:drawing>
            <wp:inline distT="0" distB="0" distL="0" distR="0" wp14:anchorId="1DF43A5B" wp14:editId="6732EB17">
              <wp:extent cx="6553260" cy="1965278"/>
              <wp:effectExtent l="0" t="0" r="0" b="0"/>
              <wp:docPr id="208091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0055" name="Picture 2080910055"/>
                      <pic:cNvPicPr/>
                    </pic:nvPicPr>
                    <pic:blipFill>
                      <a:blip r:embed="rId17">
                        <a:extLst>
                          <a:ext uri="{28A0092B-C50C-407E-A947-70E740481C1C}">
                            <a14:useLocalDpi xmlns:a14="http://schemas.microsoft.com/office/drawing/2010/main" val="0"/>
                          </a:ext>
                        </a:extLst>
                      </a:blip>
                      <a:stretch>
                        <a:fillRect/>
                      </a:stretch>
                    </pic:blipFill>
                    <pic:spPr>
                      <a:xfrm>
                        <a:off x="0" y="0"/>
                        <a:ext cx="6574701" cy="1971708"/>
                      </a:xfrm>
                      <a:prstGeom prst="rect">
                        <a:avLst/>
                      </a:prstGeom>
                    </pic:spPr>
                  </pic:pic>
                </a:graphicData>
              </a:graphic>
            </wp:inline>
          </w:drawing>
        </w:r>
      </w:ins>
    </w:p>
    <w:p w14:paraId="2232DEC5" w14:textId="68E7D37F" w:rsidR="007B722D" w:rsidDel="00174DF1" w:rsidRDefault="007B722D" w:rsidP="007B722D">
      <w:pPr>
        <w:pStyle w:val="Caption"/>
        <w:rPr>
          <w:del w:id="40" w:author="Matthew Chen [2]" w:date="2025-08-18T11:44:00Z" w16du:dateUtc="2025-08-18T18:44:00Z"/>
          <w:color w:val="000000"/>
        </w:rPr>
      </w:pPr>
      <w:r>
        <w:t xml:space="preserve">Figure </w:t>
      </w:r>
      <w:r w:rsidR="00E541F6">
        <w:rPr>
          <w:b w:val="0"/>
          <w:iCs w:val="0"/>
        </w:rPr>
        <w:fldChar w:fldCharType="begin"/>
      </w:r>
      <w:r w:rsidR="00E541F6">
        <w:rPr>
          <w:b w:val="0"/>
          <w:iCs w:val="0"/>
        </w:rPr>
        <w:instrText xml:space="preserve"> SEQ Figure \* ARABIC </w:instrText>
      </w:r>
      <w:r w:rsidR="00E541F6">
        <w:rPr>
          <w:b w:val="0"/>
          <w:iCs w:val="0"/>
        </w:rPr>
        <w:fldChar w:fldCharType="separate"/>
      </w:r>
      <w:r w:rsidR="00E541F6">
        <w:rPr>
          <w:noProof/>
        </w:rPr>
        <w:t>3</w:t>
      </w:r>
      <w:r w:rsidR="00E541F6">
        <w:rPr>
          <w:b w:val="0"/>
          <w:iCs w:val="0"/>
          <w:noProof/>
        </w:rPr>
        <w:fldChar w:fldCharType="end"/>
      </w:r>
      <w:r>
        <w:t xml:space="preserve">. </w:t>
      </w:r>
      <w:r w:rsidRPr="00444888">
        <w:rPr>
          <w:b w:val="0"/>
          <w:bCs/>
        </w:rPr>
        <w:t xml:space="preserve">LSTM model </w:t>
      </w:r>
      <w:proofErr w:type="gramStart"/>
      <w:r w:rsidRPr="00444888">
        <w:rPr>
          <w:b w:val="0"/>
          <w:bCs/>
        </w:rPr>
        <w:t>architectures</w:t>
      </w:r>
      <w:proofErr w:type="gramEnd"/>
      <w:r w:rsidRPr="00444888">
        <w:rPr>
          <w:b w:val="0"/>
          <w:bCs/>
        </w:rPr>
        <w:t>. “FF”</w:t>
      </w:r>
      <w:r w:rsidR="00320A16">
        <w:rPr>
          <w:b w:val="0"/>
          <w:bCs/>
        </w:rPr>
        <w:t xml:space="preserve">: </w:t>
      </w:r>
      <w:r w:rsidRPr="00444888">
        <w:rPr>
          <w:b w:val="0"/>
          <w:bCs/>
        </w:rPr>
        <w:t>feed-forward neural network; “DOY</w:t>
      </w:r>
      <w:r w:rsidR="00320A16">
        <w:rPr>
          <w:b w:val="0"/>
          <w:bCs/>
        </w:rPr>
        <w:t>”:</w:t>
      </w:r>
      <w:r w:rsidRPr="00444888">
        <w:rPr>
          <w:b w:val="0"/>
          <w:bCs/>
        </w:rPr>
        <w:t xml:space="preserve"> day of the year.</w:t>
      </w:r>
    </w:p>
    <w:p w14:paraId="7B5F4DA8" w14:textId="77777777" w:rsidR="004A7944" w:rsidRDefault="004A7944">
      <w:pPr>
        <w:pStyle w:val="Caption"/>
        <w:pPrChange w:id="41" w:author="Matthew Chen [2]" w:date="2025-08-18T11:44:00Z" w16du:dateUtc="2025-08-18T18:44:00Z">
          <w:pPr>
            <w:spacing w:line="480" w:lineRule="auto"/>
          </w:pPr>
        </w:pPrChange>
      </w:pPr>
    </w:p>
    <w:p w14:paraId="4853242B" w14:textId="1C21DD19" w:rsidR="00444888" w:rsidRDefault="00444888" w:rsidP="00444888">
      <w:pPr>
        <w:pStyle w:val="Heading2"/>
        <w:spacing w:line="480" w:lineRule="auto"/>
      </w:pPr>
      <w:r>
        <w:t>M</w:t>
      </w:r>
      <w:r w:rsidR="001645A8">
        <w:t xml:space="preserve">achine Learning </w:t>
      </w:r>
      <w:r>
        <w:t>Benchmarks</w:t>
      </w:r>
    </w:p>
    <w:p w14:paraId="3002157F" w14:textId="5F267A30" w:rsidR="00444888" w:rsidRDefault="001645A8" w:rsidP="00444888">
      <w:pPr>
        <w:spacing w:line="480" w:lineRule="auto"/>
        <w:rPr>
          <w:rFonts w:eastAsiaTheme="minorEastAsia"/>
        </w:rPr>
      </w:pPr>
      <w:r>
        <w:t xml:space="preserve">As </w:t>
      </w:r>
      <w:r w:rsidR="002667C6">
        <w:t>benchmarks</w:t>
      </w:r>
      <w:r>
        <w:t xml:space="preserve"> </w:t>
      </w:r>
      <w:r w:rsidR="002667C6">
        <w:t>for</w:t>
      </w:r>
      <w:r>
        <w:t xml:space="preserve"> the LSTM model, we consider autoregressive linear and random forest models</w:t>
      </w:r>
      <w:r w:rsidR="00B24B42">
        <w:t xml:space="preserve"> with 5 lags</w:t>
      </w:r>
      <w:r>
        <w:t xml:space="preserve">. </w:t>
      </w:r>
      <w:r w:rsidR="00B24B42">
        <w:t xml:space="preserve">Specifically, we model reservoir releases as a function of the current day of the year and inflow, as well as the previous 5 inflow values. </w:t>
      </w:r>
      <w:r w:rsidR="00DD5831">
        <w:t>We</w:t>
      </w:r>
      <w:r w:rsidR="002667C6">
        <w:t xml:space="preserve"> also consider benchmarks where the current </w:t>
      </w:r>
      <w:r w:rsidR="00DD5831">
        <w:t xml:space="preserve">observed </w:t>
      </w:r>
      <w:r w:rsidR="002667C6">
        <w:t>storage is another data input</w:t>
      </w:r>
      <w:r w:rsidR="004A14E5">
        <w:t>,</w:t>
      </w:r>
      <w:r w:rsidR="002667C6">
        <w:t xml:space="preserve"> since </w:t>
      </w:r>
      <w:r w:rsidR="00B24B42">
        <w:t>the linear and random forest models cannot learn to preserve information over time unlike the LSTM</w:t>
      </w:r>
      <w:r w:rsidR="002667C6">
        <w:t xml:space="preserve"> architecture</w:t>
      </w:r>
      <w:r w:rsidR="00013EC2">
        <w:t xml:space="preserve"> (these are denoted </w:t>
      </w:r>
      <w:commentRangeStart w:id="42"/>
      <w:commentRangeStart w:id="43"/>
      <w:r w:rsidR="00013EC2">
        <w:t>linear</w:t>
      </w:r>
      <w:ins w:id="44" w:author="Matthew Chen [2]" w:date="2025-08-14T14:43:00Z" w16du:dateUtc="2025-08-14T21:43:00Z">
        <w:r w:rsidR="00B12C92">
          <w:t>-S</w:t>
        </w:r>
      </w:ins>
      <w:del w:id="45" w:author="Matthew Chen [2]" w:date="2025-08-14T14:43:00Z" w16du:dateUtc="2025-08-14T21:43:00Z">
        <w:r w:rsidR="00013EC2" w:rsidDel="00B12C92">
          <w:delText>*</w:delText>
        </w:r>
      </w:del>
      <w:r w:rsidR="00013EC2">
        <w:t xml:space="preserve"> </w:t>
      </w:r>
      <w:commentRangeEnd w:id="42"/>
      <w:r w:rsidR="00FE3EAF">
        <w:rPr>
          <w:rStyle w:val="CommentReference"/>
        </w:rPr>
        <w:commentReference w:id="42"/>
      </w:r>
      <w:commentRangeEnd w:id="43"/>
      <w:r w:rsidR="00B12C92">
        <w:rPr>
          <w:rStyle w:val="CommentReference"/>
        </w:rPr>
        <w:commentReference w:id="43"/>
      </w:r>
      <w:r w:rsidR="00013EC2">
        <w:t>and random forest</w:t>
      </w:r>
      <w:ins w:id="46" w:author="Matthew Chen [2]" w:date="2025-08-14T14:43:00Z" w16du:dateUtc="2025-08-14T21:43:00Z">
        <w:r w:rsidR="00B12C92">
          <w:t>-S</w:t>
        </w:r>
      </w:ins>
      <w:del w:id="47" w:author="Matthew Chen [2]" w:date="2025-08-14T14:43:00Z" w16du:dateUtc="2025-08-14T21:43:00Z">
        <w:r w:rsidR="00013EC2" w:rsidDel="00B12C92">
          <w:delText>*</w:delText>
        </w:r>
      </w:del>
      <w:r w:rsidR="00013EC2">
        <w:t>, respectively)</w:t>
      </w:r>
      <w:r w:rsidR="00B24B42">
        <w:t>. Th</w:t>
      </w:r>
      <w:r w:rsidR="002667C6">
        <w:t>is</w:t>
      </w:r>
      <w:r w:rsidR="00B24B42">
        <w:t xml:space="preserve"> modeling problem is represented by Equation 7, where </w:t>
      </w:r>
      <m:oMath>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oMath>
      <w:r w:rsidR="00B24B42">
        <w:rPr>
          <w:rFonts w:eastAsiaTheme="minorEastAsia"/>
        </w:rPr>
        <w:t xml:space="preserve"> is the </w:t>
      </w:r>
      <w:r w:rsidR="00610C2F">
        <w:rPr>
          <w:rFonts w:eastAsiaTheme="minorEastAsia"/>
        </w:rPr>
        <w:t xml:space="preserve">predicted </w:t>
      </w:r>
      <w:r w:rsidR="00B24B42">
        <w:rPr>
          <w:rFonts w:eastAsiaTheme="minorEastAsia"/>
        </w:rPr>
        <w:t xml:space="preserve">target release at time </w:t>
      </w:r>
      <m:oMath>
        <m:r>
          <w:rPr>
            <w:rFonts w:ascii="Cambria Math" w:eastAsiaTheme="minorEastAsia" w:hAnsi="Cambria Math"/>
          </w:rPr>
          <m:t>t</m:t>
        </m:r>
      </m:oMath>
      <w:r w:rsidR="00B24B4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DOY</m:t>
            </m:r>
          </m:sub>
        </m:sSub>
      </m:oMath>
      <w:r w:rsidR="00B24B42">
        <w:rPr>
          <w:rFonts w:eastAsiaTheme="minorEastAsia"/>
        </w:rPr>
        <w:t xml:space="preserve"> are </w:t>
      </w:r>
      <w:r w:rsidR="00610C2F">
        <w:rPr>
          <w:rFonts w:eastAsiaTheme="minorEastAsia"/>
        </w:rPr>
        <w:t>the inflow, storage, and day of year features, respectively.</w:t>
      </w:r>
    </w:p>
    <w:p w14:paraId="4E9E3C26" w14:textId="73536CE6" w:rsidR="00610C2F" w:rsidRPr="00610C2F" w:rsidRDefault="00000000" w:rsidP="00444888">
      <w:pPr>
        <w:spacing w:line="480"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acc>
                    <m:accPr>
                      <m:ctrlPr>
                        <w:rPr>
                          <w:rFonts w:ascii="Cambria Math" w:hAnsi="Cambria Math"/>
                        </w:rPr>
                      </m:ctrlPr>
                    </m:accPr>
                    <m:e>
                      <m:r>
                        <w:rPr>
                          <w:rFonts w:ascii="Cambria Math" w:hAnsi="Cambria Math"/>
                        </w:rPr>
                        <m:t>y</m:t>
                      </m:r>
                    </m:e>
                  </m:acc>
                </m:e>
                <m:sup>
                  <m:d>
                    <m:dPr>
                      <m:ctrlPr>
                        <w:rPr>
                          <w:rFonts w:ascii="Cambria Math" w:hAnsi="Cambria Math"/>
                          <w:i/>
                        </w:rPr>
                      </m:ctrlPr>
                    </m:dPr>
                    <m:e>
                      <m:r>
                        <w:rPr>
                          <w:rFonts w:ascii="Cambria Math" w:hAnsi="Cambria Math"/>
                        </w:rPr>
                        <m:t>t</m:t>
                      </m:r>
                    </m:e>
                  </m:d>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t-1</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t-2</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t-3</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t-4</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in</m:t>
                      </m:r>
                    </m:sub>
                    <m:sup>
                      <m:d>
                        <m:dPr>
                          <m:ctrlPr>
                            <w:rPr>
                              <w:rFonts w:ascii="Cambria Math" w:hAnsi="Cambria Math"/>
                              <w:i/>
                            </w:rPr>
                          </m:ctrlPr>
                        </m:dPr>
                        <m:e>
                          <m:r>
                            <w:rPr>
                              <w:rFonts w:ascii="Cambria Math" w:hAnsi="Cambria Math"/>
                            </w:rPr>
                            <m:t>t-5</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sto</m:t>
                      </m:r>
                    </m:sub>
                    <m:sup>
                      <m:d>
                        <m:dPr>
                          <m:ctrlPr>
                            <w:rPr>
                              <w:rFonts w:ascii="Cambria Math" w:hAnsi="Cambria Math"/>
                              <w:i/>
                            </w:rPr>
                          </m:ctrlPr>
                        </m:dPr>
                        <m:e>
                          <m:r>
                            <w:rPr>
                              <w:rFonts w:ascii="Cambria Math" w:hAnsi="Cambria Math"/>
                            </w:rPr>
                            <m:t>t</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DOY</m:t>
                      </m:r>
                    </m:sub>
                    <m:sup>
                      <m:d>
                        <m:dPr>
                          <m:ctrlPr>
                            <w:rPr>
                              <w:rFonts w:ascii="Cambria Math" w:hAnsi="Cambria Math"/>
                              <w:i/>
                            </w:rPr>
                          </m:ctrlPr>
                        </m:dPr>
                        <m:e>
                          <m:r>
                            <w:rPr>
                              <w:rFonts w:ascii="Cambria Math" w:hAnsi="Cambria Math"/>
                            </w:rPr>
                            <m:t>t</m:t>
                          </m:r>
                        </m:e>
                      </m:d>
                    </m:sup>
                  </m:sSubSup>
                </m:e>
              </m:d>
              <m:r>
                <w:rPr>
                  <w:rFonts w:ascii="Cambria Math" w:hAnsi="Cambria Math"/>
                </w:rPr>
                <m:t>#</m:t>
              </m:r>
              <m:d>
                <m:dPr>
                  <m:ctrlPr>
                    <w:rPr>
                      <w:rFonts w:ascii="Cambria Math" w:hAnsi="Cambria Math"/>
                      <w:i/>
                    </w:rPr>
                  </m:ctrlPr>
                </m:dPr>
                <m:e>
                  <m:r>
                    <w:rPr>
                      <w:rFonts w:ascii="Cambria Math" w:hAnsi="Cambria Math"/>
                    </w:rPr>
                    <m:t>7</m:t>
                  </m:r>
                </m:e>
              </m:d>
            </m:e>
          </m:eqArr>
        </m:oMath>
      </m:oMathPara>
    </w:p>
    <w:p w14:paraId="7E72E83A" w14:textId="09BD080A" w:rsidR="00610C2F" w:rsidRDefault="00610C2F" w:rsidP="00444888">
      <w:pPr>
        <w:spacing w:line="480" w:lineRule="auto"/>
        <w:rPr>
          <w:rFonts w:eastAsiaTheme="minorEastAsia"/>
          <w:color w:val="000000"/>
        </w:rPr>
      </w:pPr>
      <w:r>
        <w:rPr>
          <w:rFonts w:eastAsiaTheme="minorEastAsia"/>
        </w:rPr>
        <w:t>The</w:t>
      </w:r>
      <w:r w:rsidR="003E06E5">
        <w:rPr>
          <w:rFonts w:eastAsiaTheme="minorEastAsia"/>
        </w:rPr>
        <w:t xml:space="preserve">se </w:t>
      </w:r>
      <w:r>
        <w:rPr>
          <w:rFonts w:eastAsiaTheme="minorEastAsia"/>
        </w:rPr>
        <w:t xml:space="preserve">benchmark models, trained with square-error loss, are implemented in the open-source </w:t>
      </w:r>
      <w:r>
        <w:rPr>
          <w:rFonts w:eastAsiaTheme="minorEastAsia"/>
          <w:i/>
          <w:iCs/>
        </w:rPr>
        <w:t>scikit-learn</w:t>
      </w:r>
      <w:r>
        <w:rPr>
          <w:rFonts w:eastAsiaTheme="minorEastAsia"/>
        </w:rPr>
        <w:t xml:space="preserve"> library </w:t>
      </w:r>
      <w:sdt>
        <w:sdtPr>
          <w:rPr>
            <w:rFonts w:eastAsiaTheme="minorEastAsia"/>
            <w:color w:val="000000"/>
          </w:rPr>
          <w:tag w:val="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
          <w:id w:val="567993255"/>
          <w:placeholder>
            <w:docPart w:val="DefaultPlaceholder_-1854013440"/>
          </w:placeholder>
        </w:sdtPr>
        <w:sdtContent>
          <w:r w:rsidR="00E36CE1" w:rsidRPr="00E36CE1">
            <w:rPr>
              <w:rFonts w:eastAsiaTheme="minorEastAsia"/>
              <w:color w:val="000000"/>
            </w:rPr>
            <w:t>(Pedregosa et al., 2011)</w:t>
          </w:r>
        </w:sdtContent>
      </w:sdt>
      <w:r>
        <w:rPr>
          <w:rFonts w:eastAsiaTheme="minorEastAsia"/>
          <w:color w:val="000000"/>
        </w:rPr>
        <w:t xml:space="preserve">. </w:t>
      </w:r>
    </w:p>
    <w:p w14:paraId="2A9E59DE" w14:textId="2A8DC583" w:rsidR="00610C2F" w:rsidRDefault="003E06E5" w:rsidP="00444888">
      <w:pPr>
        <w:spacing w:line="480" w:lineRule="auto"/>
      </w:pPr>
      <w:r>
        <w:rPr>
          <w:rFonts w:eastAsiaTheme="minorEastAsia"/>
          <w:color w:val="000000"/>
        </w:rPr>
        <w:t>Since</w:t>
      </w:r>
      <w:r w:rsidR="00610C2F">
        <w:rPr>
          <w:rFonts w:eastAsiaTheme="minorEastAsia"/>
          <w:color w:val="000000"/>
        </w:rPr>
        <w:t xml:space="preserve"> we are interested in the LSTM learning storage information implicitly, it is useful </w:t>
      </w:r>
      <w:r>
        <w:rPr>
          <w:rFonts w:eastAsiaTheme="minorEastAsia"/>
          <w:color w:val="000000"/>
        </w:rPr>
        <w:t xml:space="preserve">to </w:t>
      </w:r>
      <w:r w:rsidR="00013EC2">
        <w:rPr>
          <w:rFonts w:eastAsiaTheme="minorEastAsia"/>
          <w:color w:val="000000"/>
        </w:rPr>
        <w:t xml:space="preserve">also </w:t>
      </w:r>
      <w:r>
        <w:rPr>
          <w:rFonts w:eastAsiaTheme="minorEastAsia"/>
          <w:color w:val="000000"/>
        </w:rPr>
        <w:t>add a</w:t>
      </w:r>
      <w:r w:rsidR="00BA1C58">
        <w:rPr>
          <w:rFonts w:eastAsiaTheme="minorEastAsia"/>
          <w:color w:val="000000"/>
        </w:rPr>
        <w:t xml:space="preserve"> benchmark </w:t>
      </w:r>
      <w:r w:rsidR="00610C2F">
        <w:rPr>
          <w:rFonts w:eastAsiaTheme="minorEastAsia"/>
          <w:color w:val="000000"/>
        </w:rPr>
        <w:t>where observed storage is explicitly provided</w:t>
      </w:r>
      <w:r>
        <w:rPr>
          <w:rFonts w:eastAsiaTheme="minorEastAsia"/>
          <w:color w:val="000000"/>
        </w:rPr>
        <w:t xml:space="preserve"> to </w:t>
      </w:r>
      <w:r w:rsidR="00013EC2">
        <w:rPr>
          <w:rFonts w:eastAsiaTheme="minorEastAsia"/>
          <w:color w:val="000000"/>
        </w:rPr>
        <w:t>the</w:t>
      </w:r>
      <w:r>
        <w:rPr>
          <w:rFonts w:eastAsiaTheme="minorEastAsia"/>
          <w:color w:val="000000"/>
        </w:rPr>
        <w:t xml:space="preserve"> LSTM model</w:t>
      </w:r>
      <w:r w:rsidR="00610C2F">
        <w:rPr>
          <w:rFonts w:eastAsiaTheme="minorEastAsia"/>
          <w:color w:val="000000"/>
        </w:rPr>
        <w:t xml:space="preserve">. </w:t>
      </w:r>
      <w:r w:rsidR="00F91944">
        <w:rPr>
          <w:rFonts w:eastAsiaTheme="minorEastAsia"/>
          <w:color w:val="000000"/>
        </w:rPr>
        <w:t>As such we</w:t>
      </w:r>
      <w:r w:rsidR="00610C2F">
        <w:rPr>
          <w:rFonts w:eastAsiaTheme="minorEastAsia"/>
          <w:color w:val="000000"/>
        </w:rPr>
        <w:t xml:space="preserve"> </w:t>
      </w:r>
      <w:r w:rsidR="00610C2F">
        <w:rPr>
          <w:rFonts w:eastAsiaTheme="minorEastAsia"/>
          <w:color w:val="000000"/>
        </w:rPr>
        <w:lastRenderedPageBreak/>
        <w:t xml:space="preserve">also compare a </w:t>
      </w:r>
      <w:r>
        <w:rPr>
          <w:rFonts w:eastAsiaTheme="minorEastAsia"/>
          <w:color w:val="000000"/>
        </w:rPr>
        <w:t>version of Model 1 (denoted as Model 1</w:t>
      </w:r>
      <w:ins w:id="48" w:author="Matthew Chen [2]" w:date="2025-08-14T14:45:00Z" w16du:dateUtc="2025-08-14T21:45:00Z">
        <w:r w:rsidR="00B12C92">
          <w:rPr>
            <w:rFonts w:eastAsiaTheme="minorEastAsia"/>
            <w:color w:val="000000"/>
          </w:rPr>
          <w:t>-S</w:t>
        </w:r>
      </w:ins>
      <w:del w:id="49" w:author="Matthew Chen [2]" w:date="2025-08-14T14:45:00Z" w16du:dateUtc="2025-08-14T21:45:00Z">
        <w:r w:rsidDel="00B12C92">
          <w:rPr>
            <w:rFonts w:eastAsiaTheme="minorEastAsia"/>
            <w:color w:val="000000"/>
          </w:rPr>
          <w:delText>*</w:delText>
        </w:r>
      </w:del>
      <w:r>
        <w:rPr>
          <w:rFonts w:eastAsiaTheme="minorEastAsia"/>
          <w:color w:val="000000"/>
        </w:rPr>
        <w:t>)</w:t>
      </w:r>
      <w:r w:rsidR="00610C2F">
        <w:rPr>
          <w:rFonts w:eastAsiaTheme="minorEastAsia"/>
          <w:color w:val="000000"/>
        </w:rPr>
        <w:t xml:space="preserve"> that is provided inflow, storage and the day of the year rather only inflow and day of the </w:t>
      </w:r>
      <w:commentRangeStart w:id="50"/>
      <w:r w:rsidR="00610C2F">
        <w:rPr>
          <w:rFonts w:eastAsiaTheme="minorEastAsia"/>
          <w:color w:val="000000"/>
        </w:rPr>
        <w:t>year</w:t>
      </w:r>
      <w:commentRangeEnd w:id="50"/>
      <w:r w:rsidR="00CB34E4">
        <w:rPr>
          <w:rStyle w:val="CommentReference"/>
        </w:rPr>
        <w:commentReference w:id="50"/>
      </w:r>
      <w:r w:rsidR="00610C2F">
        <w:rPr>
          <w:rFonts w:eastAsiaTheme="minorEastAsia"/>
          <w:color w:val="000000"/>
        </w:rPr>
        <w:t>.</w:t>
      </w:r>
      <w:r w:rsidR="002667C6">
        <w:rPr>
          <w:rFonts w:eastAsiaTheme="minorEastAsia"/>
          <w:color w:val="000000"/>
        </w:rPr>
        <w:t xml:space="preserve"> </w:t>
      </w:r>
    </w:p>
    <w:p w14:paraId="0334022D" w14:textId="0D220642" w:rsidR="00051C37" w:rsidRDefault="00051C37" w:rsidP="0079412F">
      <w:pPr>
        <w:pStyle w:val="Heading2"/>
        <w:spacing w:line="480" w:lineRule="auto"/>
        <w:rPr>
          <w:rFonts w:eastAsiaTheme="minorEastAsia"/>
        </w:rPr>
      </w:pPr>
      <w:r>
        <w:rPr>
          <w:rFonts w:eastAsiaTheme="minorEastAsia"/>
        </w:rPr>
        <w:t>Model Diagnostics</w:t>
      </w:r>
    </w:p>
    <w:p w14:paraId="14CAE298" w14:textId="638C8411" w:rsidR="00051C37" w:rsidRPr="00051C37" w:rsidRDefault="00F24140" w:rsidP="0095550A">
      <w:pPr>
        <w:spacing w:line="480" w:lineRule="auto"/>
      </w:pPr>
      <w:r>
        <w:t xml:space="preserve">Beyond model selection, we aim to </w:t>
      </w:r>
      <w:r w:rsidR="0095550A">
        <w:t>diagnos</w:t>
      </w:r>
      <w:r>
        <w:t>e</w:t>
      </w:r>
      <w:r w:rsidR="0095550A">
        <w:t xml:space="preserve"> the behavior of LSTM reservoir models, including</w:t>
      </w:r>
      <w:r w:rsidR="00147F91">
        <w:t xml:space="preserve"> assessing</w:t>
      </w:r>
      <w:r w:rsidR="0095550A">
        <w:t xml:space="preserve"> their physical interpretability, </w:t>
      </w:r>
      <w:r w:rsidR="00692D3D">
        <w:t xml:space="preserve">analyzing </w:t>
      </w:r>
      <w:r w:rsidR="0095550A">
        <w:t>performance in large samples, and</w:t>
      </w:r>
      <w:r w:rsidR="00692D3D">
        <w:t xml:space="preserve"> testing</w:t>
      </w:r>
      <w:r w:rsidR="0095550A">
        <w:t xml:space="preserve"> if learned policies are </w:t>
      </w:r>
      <w:proofErr w:type="gramStart"/>
      <w:r w:rsidR="0095550A">
        <w:t>generalizable</w:t>
      </w:r>
      <w:proofErr w:type="gramEnd"/>
      <w:r>
        <w:t xml:space="preserve"> in space and time</w:t>
      </w:r>
      <w:r w:rsidR="0095550A">
        <w:t>.</w:t>
      </w:r>
    </w:p>
    <w:p w14:paraId="25E2E6EB" w14:textId="23189805" w:rsidR="00610C2F" w:rsidRDefault="00A3289E" w:rsidP="0079412F">
      <w:pPr>
        <w:pStyle w:val="Heading3"/>
        <w:spacing w:line="480" w:lineRule="auto"/>
        <w:rPr>
          <w:rFonts w:eastAsiaTheme="minorEastAsia"/>
        </w:rPr>
      </w:pPr>
      <w:r>
        <w:rPr>
          <w:rFonts w:eastAsiaTheme="minorEastAsia"/>
        </w:rPr>
        <w:t xml:space="preserve">Analysis </w:t>
      </w:r>
      <w:r w:rsidR="00784C2C">
        <w:rPr>
          <w:rFonts w:eastAsiaTheme="minorEastAsia"/>
        </w:rPr>
        <w:t xml:space="preserve">of </w:t>
      </w:r>
      <w:r w:rsidR="00194A35">
        <w:rPr>
          <w:rFonts w:eastAsiaTheme="minorEastAsia"/>
        </w:rPr>
        <w:t>Cell States</w:t>
      </w:r>
    </w:p>
    <w:p w14:paraId="6AD1F8AF" w14:textId="7D67AC9A" w:rsidR="00194A35" w:rsidRDefault="00805C89" w:rsidP="00051C37">
      <w:pPr>
        <w:spacing w:line="480" w:lineRule="auto"/>
        <w:rPr>
          <w:color w:val="000000"/>
        </w:rPr>
      </w:pPr>
      <w:r>
        <w:t>We investigate whether a</w:t>
      </w:r>
      <w:r w:rsidR="00194A35">
        <w:t xml:space="preserve"> LSTM </w:t>
      </w:r>
      <w:r w:rsidR="00DD5831">
        <w:t xml:space="preserve">model </w:t>
      </w:r>
      <w:r>
        <w:t>of</w:t>
      </w:r>
      <w:r w:rsidR="00784C2C">
        <w:t xml:space="preserve"> reservoir </w:t>
      </w:r>
      <w:r>
        <w:t>releases</w:t>
      </w:r>
      <w:r w:rsidR="00DD5831">
        <w:t xml:space="preserve"> </w:t>
      </w:r>
      <w:r>
        <w:t>can</w:t>
      </w:r>
      <w:r w:rsidR="00194A35">
        <w:t xml:space="preserve"> learn storage representations in its memory cell states </w:t>
      </w:r>
      <w:r w:rsidR="00330566">
        <w:t xml:space="preserve">without </w:t>
      </w:r>
      <w:r w:rsidR="00D22433">
        <w:t xml:space="preserve">being </w:t>
      </w:r>
      <w:r w:rsidR="00330566">
        <w:t xml:space="preserve">given storage data explicitly, </w:t>
      </w:r>
      <w:r w:rsidR="00FC53F1">
        <w:t xml:space="preserve">with a larger goal </w:t>
      </w:r>
      <w:r w:rsidR="00330566">
        <w:t>to determine if such a model is physically interpretable</w:t>
      </w:r>
      <w:r w:rsidR="003E06E5">
        <w:t>. This is</w:t>
      </w:r>
      <w:r w:rsidR="00194A35">
        <w:t xml:space="preserve"> inspired by the success of LSTM in capturing </w:t>
      </w:r>
      <w:r w:rsidR="00784C2C">
        <w:t>hydrologic states</w:t>
      </w:r>
      <w:r w:rsidR="00194A35">
        <w:t xml:space="preserve"> </w:t>
      </w:r>
      <w:r w:rsidR="00784C2C">
        <w:t xml:space="preserve">such as snowpack in its memory cells without requiring snowpack data </w:t>
      </w:r>
      <w:sdt>
        <w:sdtPr>
          <w:rPr>
            <w:color w:val="000000"/>
          </w:rPr>
          <w:tag w:val="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
          <w:id w:val="1574243251"/>
          <w:placeholder>
            <w:docPart w:val="DefaultPlaceholder_-1854013440"/>
          </w:placeholder>
        </w:sdtPr>
        <w:sdtContent>
          <w:r w:rsidR="00E36CE1" w:rsidRPr="00E36CE1">
            <w:rPr>
              <w:color w:val="000000"/>
            </w:rPr>
            <w:t xml:space="preserve">(Kratzert, </w:t>
          </w:r>
          <w:proofErr w:type="spellStart"/>
          <w:r w:rsidR="00E36CE1" w:rsidRPr="00E36CE1">
            <w:rPr>
              <w:color w:val="000000"/>
            </w:rPr>
            <w:t>Herrnegger</w:t>
          </w:r>
          <w:proofErr w:type="spellEnd"/>
          <w:r w:rsidR="00E36CE1" w:rsidRPr="00E36CE1">
            <w:rPr>
              <w:color w:val="000000"/>
            </w:rPr>
            <w:t>, et al., 2019)</w:t>
          </w:r>
        </w:sdtContent>
      </w:sdt>
      <w:r w:rsidR="00784C2C">
        <w:rPr>
          <w:color w:val="000000"/>
        </w:rPr>
        <w:t xml:space="preserve">. </w:t>
      </w:r>
      <w:proofErr w:type="gramStart"/>
      <w:r w:rsidR="00784C2C">
        <w:rPr>
          <w:color w:val="000000"/>
        </w:rPr>
        <w:t>Similar to</w:t>
      </w:r>
      <w:proofErr w:type="gramEnd"/>
      <w:r w:rsidR="00784C2C">
        <w:rPr>
          <w:color w:val="000000"/>
        </w:rPr>
        <w:t xml:space="preserve"> </w:t>
      </w:r>
      <w:sdt>
        <w:sdtPr>
          <w:rPr>
            <w:color w:val="000000"/>
          </w:rPr>
          <w:tag w:val="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
          <w:id w:val="558284327"/>
          <w:placeholder>
            <w:docPart w:val="DefaultPlaceholder_-1854013440"/>
          </w:placeholder>
        </w:sdtPr>
        <w:sdtContent>
          <w:r w:rsidR="00E36CE1" w:rsidRPr="00E36CE1">
            <w:rPr>
              <w:color w:val="000000"/>
            </w:rPr>
            <w:t>Kratzert et al., (2019)</w:t>
          </w:r>
        </w:sdtContent>
      </w:sdt>
      <w:r w:rsidR="00784C2C">
        <w:rPr>
          <w:color w:val="000000"/>
        </w:rPr>
        <w:t>, we study the correlation coefficients between the memory cell stat</w:t>
      </w:r>
      <w:r w:rsidR="00D85EB2">
        <w:rPr>
          <w:color w:val="000000"/>
        </w:rPr>
        <w:t>e</w:t>
      </w:r>
      <w:r w:rsidR="00784C2C">
        <w:rPr>
          <w:color w:val="000000"/>
        </w:rPr>
        <w:t xml:space="preserve">s compared to observed </w:t>
      </w:r>
      <w:proofErr w:type="gramStart"/>
      <w:r w:rsidR="00784C2C">
        <w:rPr>
          <w:color w:val="000000"/>
        </w:rPr>
        <w:t xml:space="preserve">storage, </w:t>
      </w:r>
      <w:r>
        <w:rPr>
          <w:color w:val="000000"/>
        </w:rPr>
        <w:t>and</w:t>
      </w:r>
      <w:proofErr w:type="gramEnd"/>
      <w:r w:rsidR="00784C2C">
        <w:rPr>
          <w:color w:val="000000"/>
        </w:rPr>
        <w:t xml:space="preserve"> visualiz</w:t>
      </w:r>
      <w:r>
        <w:rPr>
          <w:color w:val="000000"/>
        </w:rPr>
        <w:t>e</w:t>
      </w:r>
      <w:r w:rsidR="00784C2C">
        <w:rPr>
          <w:color w:val="000000"/>
        </w:rPr>
        <w:t xml:space="preserve"> the </w:t>
      </w:r>
      <w:proofErr w:type="gramStart"/>
      <w:r w:rsidR="00D85EB2">
        <w:rPr>
          <w:color w:val="000000"/>
        </w:rPr>
        <w:t>timeseries</w:t>
      </w:r>
      <w:proofErr w:type="gramEnd"/>
      <w:r w:rsidR="00D85EB2">
        <w:rPr>
          <w:color w:val="000000"/>
        </w:rPr>
        <w:t xml:space="preserve"> of memory states with stronger relationships. The purpose of </w:t>
      </w:r>
      <w:r>
        <w:rPr>
          <w:color w:val="000000"/>
        </w:rPr>
        <w:t>this</w:t>
      </w:r>
      <w:r w:rsidR="00D85EB2">
        <w:rPr>
          <w:color w:val="000000"/>
        </w:rPr>
        <w:t xml:space="preserve"> analysis is to uncover if </w:t>
      </w:r>
      <w:proofErr w:type="gramStart"/>
      <w:r w:rsidR="00D85EB2">
        <w:rPr>
          <w:color w:val="000000"/>
        </w:rPr>
        <w:t>the LSTM</w:t>
      </w:r>
      <w:proofErr w:type="gramEnd"/>
      <w:r w:rsidR="00D85EB2">
        <w:rPr>
          <w:color w:val="000000"/>
        </w:rPr>
        <w:t xml:space="preserve"> manages to learn storage information (therefore conserving mass) in an interpretable way; the ideal would be a model that aligns with physical understanding</w:t>
      </w:r>
      <w:r w:rsidR="004A14E5">
        <w:rPr>
          <w:color w:val="000000"/>
        </w:rPr>
        <w:t xml:space="preserve"> of reservoir storage and release decisions.</w:t>
      </w:r>
    </w:p>
    <w:p w14:paraId="60EF180C" w14:textId="435BAA57" w:rsidR="00A3289E" w:rsidRDefault="00A3289E" w:rsidP="00051C37">
      <w:pPr>
        <w:spacing w:line="480" w:lineRule="auto"/>
        <w:rPr>
          <w:color w:val="000000"/>
        </w:rPr>
      </w:pPr>
      <w:r>
        <w:rPr>
          <w:color w:val="000000"/>
        </w:rPr>
        <w:t xml:space="preserve">Further analysis of the cell states is by applying dimensionality reduction, specifically Principal Components Analysis (PCA). PCA seeks to take linear combinations of the cell states into uncorrelated components that maximize the variances of the individual components. The goal is to study how the LSTM internal states interact with and respond to the input inflow and the output </w:t>
      </w:r>
      <w:r w:rsidR="00805C89">
        <w:rPr>
          <w:color w:val="000000"/>
        </w:rPr>
        <w:t>release</w:t>
      </w:r>
      <w:r>
        <w:rPr>
          <w:color w:val="000000"/>
        </w:rPr>
        <w:t xml:space="preserve">, </w:t>
      </w:r>
      <w:r w:rsidR="00805C89">
        <w:rPr>
          <w:color w:val="000000"/>
        </w:rPr>
        <w:t>to interpret how</w:t>
      </w:r>
      <w:r>
        <w:rPr>
          <w:color w:val="000000"/>
        </w:rPr>
        <w:t xml:space="preserve"> decisions are made</w:t>
      </w:r>
      <w:r w:rsidR="00805C89">
        <w:rPr>
          <w:color w:val="000000"/>
        </w:rPr>
        <w:t xml:space="preserve"> internally</w:t>
      </w:r>
      <w:r>
        <w:rPr>
          <w:color w:val="000000"/>
        </w:rPr>
        <w:t xml:space="preserve">. </w:t>
      </w:r>
    </w:p>
    <w:p w14:paraId="109DDAF6" w14:textId="0AF60500" w:rsidR="00563318" w:rsidRDefault="00563318" w:rsidP="0079412F">
      <w:pPr>
        <w:pStyle w:val="Heading3"/>
        <w:spacing w:line="480" w:lineRule="auto"/>
      </w:pPr>
      <w:commentRangeStart w:id="51"/>
      <w:r>
        <w:lastRenderedPageBreak/>
        <w:t>Large Sample Individual Training</w:t>
      </w:r>
      <w:commentRangeEnd w:id="51"/>
      <w:r w:rsidR="00EA5BD0">
        <w:rPr>
          <w:rStyle w:val="CommentReference"/>
          <w:rFonts w:eastAsiaTheme="minorHAnsi" w:cstheme="minorBidi"/>
          <w:b w:val="0"/>
          <w:color w:val="auto"/>
        </w:rPr>
        <w:commentReference w:id="51"/>
      </w:r>
    </w:p>
    <w:p w14:paraId="27CB854F" w14:textId="21EA3AD1" w:rsidR="00563318" w:rsidRDefault="00563318" w:rsidP="00051C37">
      <w:pPr>
        <w:spacing w:line="480" w:lineRule="auto"/>
        <w:rPr>
          <w:color w:val="000000"/>
        </w:rPr>
      </w:pPr>
      <w:r>
        <w:t xml:space="preserve">Next, we ask the question </w:t>
      </w:r>
      <w:r w:rsidR="005643E9">
        <w:t xml:space="preserve">of how well the LSTM </w:t>
      </w:r>
      <w:proofErr w:type="gramStart"/>
      <w:r w:rsidR="005643E9">
        <w:t>model</w:t>
      </w:r>
      <w:proofErr w:type="gramEnd"/>
      <w:r w:rsidR="005643E9">
        <w:t xml:space="preserve"> and the benchmarks perform when trained individually to a large sample of reservoirs across the continental United States. </w:t>
      </w:r>
      <w:r w:rsidR="000358B1">
        <w:t>Beyond understanding performance in a large sample, these results support analys</w:t>
      </w:r>
      <w:r w:rsidR="00BB675C">
        <w:t>e</w:t>
      </w:r>
      <w:r w:rsidR="000358B1">
        <w:t>s that exp</w:t>
      </w:r>
      <w:r w:rsidR="00661166">
        <w:t xml:space="preserve">lain </w:t>
      </w:r>
      <w:r w:rsidR="00BB675C">
        <w:t xml:space="preserve">conditions of </w:t>
      </w:r>
      <w:r w:rsidR="00661166">
        <w:t>where and how the models perform well.</w:t>
      </w:r>
      <w:r w:rsidR="000358B1">
        <w:t xml:space="preserve"> </w:t>
      </w:r>
      <w:r w:rsidR="00805C89">
        <w:t>W</w:t>
      </w:r>
      <w:r w:rsidR="005643E9">
        <w:t xml:space="preserve">e use inflow and release records from the </w:t>
      </w:r>
      <w:proofErr w:type="spellStart"/>
      <w:r w:rsidR="005643E9">
        <w:t>ResOps</w:t>
      </w:r>
      <w:proofErr w:type="spellEnd"/>
      <w:r w:rsidR="005643E9">
        <w:t xml:space="preserve"> dataset </w:t>
      </w:r>
      <w:sdt>
        <w:sdtPr>
          <w:rPr>
            <w:color w:val="000000"/>
          </w:rPr>
          <w:tag w:val="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
          <w:id w:val="-343169606"/>
          <w:placeholder>
            <w:docPart w:val="DefaultPlaceholder_-1854013440"/>
          </w:placeholder>
        </w:sdtPr>
        <w:sdtContent>
          <w:r w:rsidR="00E36CE1" w:rsidRPr="00E36CE1">
            <w:rPr>
              <w:color w:val="000000"/>
            </w:rPr>
            <w:t>(Steyaert et al., 2022)</w:t>
          </w:r>
        </w:sdtContent>
      </w:sdt>
      <w:r w:rsidR="005643E9">
        <w:rPr>
          <w:color w:val="000000"/>
        </w:rPr>
        <w:t xml:space="preserve">, and filter for reservoirs where the record is at least </w:t>
      </w:r>
      <w:r w:rsidR="00824AFC">
        <w:rPr>
          <w:color w:val="000000"/>
        </w:rPr>
        <w:t>9</w:t>
      </w:r>
      <w:r w:rsidR="005643E9">
        <w:rPr>
          <w:color w:val="000000"/>
        </w:rPr>
        <w:t>0% complete. For each reservoir selected, we conduct data processing as before, selecting 60% of the available record for training, 20% for validation, and the last 20% for testing.</w:t>
      </w:r>
    </w:p>
    <w:p w14:paraId="0F7AD25F" w14:textId="77777777" w:rsidR="0033671A" w:rsidRDefault="0033671A" w:rsidP="0033671A">
      <w:pPr>
        <w:pStyle w:val="Heading3"/>
        <w:spacing w:line="480" w:lineRule="auto"/>
      </w:pPr>
      <w:r>
        <w:t>Model Performance vs. Degree of Regulation</w:t>
      </w:r>
    </w:p>
    <w:p w14:paraId="75E532F1" w14:textId="026DE9FE" w:rsidR="0033671A" w:rsidRDefault="0033671A" w:rsidP="0033671A">
      <w:pPr>
        <w:spacing w:line="480" w:lineRule="auto"/>
      </w:pPr>
      <w:r>
        <w:t>Research has shown that LSTM runoff models perform worse on managed basins</w:t>
      </w:r>
      <w:r w:rsidR="002E748E">
        <w:t xml:space="preserve">, particularly those with higher degrees of regulation </w:t>
      </w:r>
      <w:sdt>
        <w:sdtPr>
          <w:rPr>
            <w:color w:val="000000"/>
          </w:rPr>
          <w:tag w:val="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
          <w:id w:val="192654138"/>
          <w:placeholder>
            <w:docPart w:val="DefaultPlaceholder_-1854013440"/>
          </w:placeholder>
        </w:sdtPr>
        <w:sdtContent>
          <w:r w:rsidR="00E36CE1" w:rsidRPr="00E36CE1">
            <w:rPr>
              <w:color w:val="000000"/>
            </w:rPr>
            <w:t>(Ouyang et al., 2021)</w:t>
          </w:r>
        </w:sdtContent>
      </w:sdt>
      <w:r w:rsidR="008F5638">
        <w:t xml:space="preserve">. </w:t>
      </w:r>
      <w:r>
        <w:t xml:space="preserve">Consequently, we hypothesize that </w:t>
      </w:r>
      <w:r w:rsidR="002E748E">
        <w:t>this result extends to reservoir models directly, i.e. higher degrees of regulation</w:t>
      </w:r>
      <w:r>
        <w:t xml:space="preserve"> in a reservoir adversely </w:t>
      </w:r>
      <w:proofErr w:type="gramStart"/>
      <w:r>
        <w:t>affects</w:t>
      </w:r>
      <w:proofErr w:type="gramEnd"/>
      <w:r>
        <w:t xml:space="preserve"> performance. Specifically, we compare performance from the large sample of individually trained reservoirs against the ratio of mean inflow to maximum storage (a proxy for capacity), which </w:t>
      </w:r>
      <w:commentRangeStart w:id="52"/>
      <w:r>
        <w:t xml:space="preserve">represents </w:t>
      </w:r>
      <w:ins w:id="53" w:author="Matthew Chen [2]" w:date="2025-08-14T14:53:00Z" w16du:dateUtc="2025-08-14T21:53:00Z">
        <w:r w:rsidR="00CB34E4">
          <w:t xml:space="preserve">(inversely) </w:t>
        </w:r>
      </w:ins>
      <w:r>
        <w:t>the degree of regulation</w:t>
      </w:r>
      <w:commentRangeEnd w:id="52"/>
      <w:r w:rsidR="00805C89">
        <w:rPr>
          <w:rStyle w:val="CommentReference"/>
        </w:rPr>
        <w:commentReference w:id="52"/>
      </w:r>
      <w:r>
        <w:t xml:space="preserve">. We then </w:t>
      </w:r>
      <w:proofErr w:type="gramStart"/>
      <w:r>
        <w:t>compute</w:t>
      </w:r>
      <w:proofErr w:type="gramEnd"/>
      <w:r>
        <w:t xml:space="preserve"> Pearson’s correlation coefficient between the LSTM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and the degree of regulation. Statistical inference is done using randomization testing and Monte Carlo resampling, i.e. via permutation test, to determine the p-value against the null hypothesis of no correlation</w:t>
      </w:r>
      <w:r>
        <w:t xml:space="preserve">. </w:t>
      </w:r>
    </w:p>
    <w:p w14:paraId="74E03CBC" w14:textId="77777777" w:rsidR="0033671A" w:rsidRDefault="0033671A" w:rsidP="0033671A">
      <w:pPr>
        <w:pStyle w:val="Heading3"/>
        <w:spacing w:line="480" w:lineRule="auto"/>
      </w:pPr>
      <w:r>
        <w:t>Model Performance Over Time</w:t>
      </w:r>
    </w:p>
    <w:p w14:paraId="694F66F8" w14:textId="5B7EA2C0" w:rsidR="0033671A" w:rsidRPr="0079412F" w:rsidRDefault="0033671A" w:rsidP="00051C37">
      <w:pPr>
        <w:spacing w:line="480" w:lineRule="auto"/>
      </w:pPr>
      <w:r>
        <w:t xml:space="preserve">While overfitting can lead to a downward shift between training </w:t>
      </w:r>
      <w:proofErr w:type="gramStart"/>
      <w:r>
        <w:t>set</w:t>
      </w:r>
      <w:proofErr w:type="gramEnd"/>
      <w:r>
        <w:t xml:space="preserve"> and out-of-sample performance, reservoir policies themselves may also change over time. Any difference between the out-of-sample and test distributions may cause a declining trend in performance. To understand this problem, we first train a new “initial” LSTM model for several example </w:t>
      </w:r>
      <w:r>
        <w:lastRenderedPageBreak/>
        <w:t xml:space="preserve">reservoirs with different degrees of regulation based on the first 30 years and validate on the next 10 </w:t>
      </w:r>
      <w:proofErr w:type="gramStart"/>
      <w:r>
        <w:t>years, and</w:t>
      </w:r>
      <w:proofErr w:type="gramEnd"/>
      <w:r>
        <w:t xml:space="preserve"> then analyze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t>
      </w:r>
      <w:r>
        <w:t>performance on rolling and sliding 20-year windows to capture how performance changes over time. Notably, this experiment is challenged by limited record lengths: the length of the initial training window is chosen so that the model can learn a reasonable representation of the operating policy while the moving window size is chosen to balance signal and noise. For this reason, we select four example reservoirs for this analysis with longer records available from the U.S. Bureau of Reclamation</w:t>
      </w:r>
      <w:r w:rsidR="00805C89">
        <w:t xml:space="preserve"> (Shasta, Trinity, Folsom, and New Melones, all in California)</w:t>
      </w:r>
      <w:r>
        <w:t>.</w:t>
      </w:r>
      <w:r w:rsidR="008F5638">
        <w:t xml:space="preserve"> </w:t>
      </w:r>
      <w:r>
        <w:t xml:space="preserve">We also analyze the entire prediction </w:t>
      </w:r>
      <w:proofErr w:type="gramStart"/>
      <w:r>
        <w:t>timeseries</w:t>
      </w:r>
      <w:proofErr w:type="gramEnd"/>
      <w:r>
        <w:t xml:space="preserve"> for the select reservoirs with different degrees of regulation and plot predicted releases against observed releases for the entire record length. The goal is to further understand the influence of the degree of regulation, as well as to gain insight into the prediction behavior of the LSTM model. </w:t>
      </w:r>
    </w:p>
    <w:p w14:paraId="276AA9BB" w14:textId="77777777" w:rsidR="005643E9" w:rsidRDefault="005643E9" w:rsidP="0079412F">
      <w:pPr>
        <w:pStyle w:val="Heading3"/>
        <w:spacing w:line="480" w:lineRule="auto"/>
      </w:pPr>
      <w:r>
        <w:t>Large Sample Pooled Training</w:t>
      </w:r>
    </w:p>
    <w:p w14:paraId="41FE327E" w14:textId="08719516" w:rsidR="005643E9" w:rsidRDefault="008F5638" w:rsidP="00051C37">
      <w:pPr>
        <w:spacing w:line="480" w:lineRule="auto"/>
        <w:rPr>
          <w:color w:val="000000"/>
        </w:rPr>
      </w:pPr>
      <w:r>
        <w:t>Finally, we</w:t>
      </w:r>
      <w:r w:rsidR="003E06E5">
        <w:t xml:space="preserve"> </w:t>
      </w:r>
      <w:r w:rsidR="005643E9">
        <w:t xml:space="preserve">test a top-down modeling approach, that is, learning a general model </w:t>
      </w:r>
      <w:r w:rsidR="003E06E5">
        <w:t>by</w:t>
      </w:r>
      <w:r w:rsidR="005643E9">
        <w:t xml:space="preserve"> training on all available data</w:t>
      </w:r>
      <w:r w:rsidR="003917E6">
        <w:rPr>
          <w:color w:val="000000"/>
        </w:rPr>
        <w:t xml:space="preserve">. </w:t>
      </w:r>
      <w:r w:rsidR="005643E9">
        <w:rPr>
          <w:color w:val="000000"/>
        </w:rPr>
        <w:t xml:space="preserve">To </w:t>
      </w:r>
      <w:proofErr w:type="gramStart"/>
      <w:r w:rsidR="00013EC2">
        <w:rPr>
          <w:color w:val="000000"/>
        </w:rPr>
        <w:t>access</w:t>
      </w:r>
      <w:proofErr w:type="gramEnd"/>
      <w:r w:rsidR="00013EC2">
        <w:rPr>
          <w:color w:val="000000"/>
        </w:rPr>
        <w:t xml:space="preserve"> the ability of a simultaneously trained LSTM reservoir policy to generalize, </w:t>
      </w:r>
      <w:r w:rsidR="005643E9">
        <w:rPr>
          <w:color w:val="000000"/>
        </w:rPr>
        <w:t xml:space="preserve">we randomly select 80% of </w:t>
      </w:r>
      <w:proofErr w:type="spellStart"/>
      <w:r w:rsidR="005643E9">
        <w:rPr>
          <w:color w:val="000000"/>
        </w:rPr>
        <w:t>ResOps</w:t>
      </w:r>
      <w:proofErr w:type="spellEnd"/>
      <w:r w:rsidR="005643E9">
        <w:rPr>
          <w:color w:val="000000"/>
        </w:rPr>
        <w:t xml:space="preserve"> reservoirs (where at least 80% of the data record is complete), </w:t>
      </w:r>
      <w:r w:rsidR="00013EC2">
        <w:rPr>
          <w:color w:val="000000"/>
        </w:rPr>
        <w:t xml:space="preserve">pool and </w:t>
      </w:r>
      <w:r w:rsidR="003E06E5">
        <w:rPr>
          <w:color w:val="000000"/>
        </w:rPr>
        <w:t>train</w:t>
      </w:r>
      <w:r w:rsidR="00D22433">
        <w:rPr>
          <w:color w:val="000000"/>
        </w:rPr>
        <w:t xml:space="preserve"> </w:t>
      </w:r>
      <w:r w:rsidR="003E06E5">
        <w:rPr>
          <w:color w:val="000000"/>
        </w:rPr>
        <w:t xml:space="preserve">on them simultaneously, </w:t>
      </w:r>
      <w:r w:rsidR="005643E9">
        <w:rPr>
          <w:color w:val="000000"/>
        </w:rPr>
        <w:t xml:space="preserve">and test out-of-sample performance using the remaining 20% of reservoirs. </w:t>
      </w:r>
      <w:r w:rsidR="000358B1">
        <w:rPr>
          <w:color w:val="000000"/>
        </w:rPr>
        <w:t xml:space="preserve">This is not to be confused with data splitting in time, where we train, validate, and test on the same reservoir. Here, out-of-sample testing is done on held out reservoirs, not held out time. </w:t>
      </w:r>
    </w:p>
    <w:p w14:paraId="77C0C84E" w14:textId="5D31F766" w:rsidR="00EF3E03" w:rsidRDefault="005643E9" w:rsidP="005B21EE">
      <w:pPr>
        <w:spacing w:line="480" w:lineRule="auto"/>
      </w:pPr>
      <w:r>
        <w:rPr>
          <w:color w:val="000000"/>
        </w:rPr>
        <w:t xml:space="preserve">We also compare the test performance after fine-tuning </w:t>
      </w:r>
      <w:r w:rsidR="003E06E5">
        <w:rPr>
          <w:color w:val="000000"/>
        </w:rPr>
        <w:t xml:space="preserve">the pooled model </w:t>
      </w:r>
      <w:r w:rsidR="004A14E5">
        <w:rPr>
          <w:color w:val="000000"/>
        </w:rPr>
        <w:t>on individual reservoirs</w:t>
      </w:r>
      <w:r w:rsidR="003E06E5">
        <w:rPr>
          <w:color w:val="000000"/>
        </w:rPr>
        <w:t xml:space="preserve">. </w:t>
      </w:r>
      <w:r>
        <w:rPr>
          <w:color w:val="000000"/>
        </w:rPr>
        <w:t xml:space="preserve">Finetuning in this context </w:t>
      </w:r>
      <w:r w:rsidR="00BC303E">
        <w:rPr>
          <w:color w:val="000000"/>
        </w:rPr>
        <w:t>refers to</w:t>
      </w:r>
      <w:r>
        <w:rPr>
          <w:color w:val="000000"/>
        </w:rPr>
        <w:t xml:space="preserve"> calibrating a pre-trained model to a specific reservoir by running additional training iterations from data unique to the reservoir of interest. This is related to the concept of transfer learning in the machine learning literature in which a </w:t>
      </w:r>
      <w:r>
        <w:rPr>
          <w:color w:val="000000"/>
        </w:rPr>
        <w:lastRenderedPageBreak/>
        <w:t xml:space="preserve">pre-trained model trained on a large dataset can be adapted to improve performance for a potentially different task on a smaller dataset </w:t>
      </w:r>
      <w:sdt>
        <w:sdtPr>
          <w:rPr>
            <w:color w:val="000000"/>
          </w:rPr>
          <w:tag w:val="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
          <w:id w:val="-975293686"/>
          <w:placeholder>
            <w:docPart w:val="D2337D59310647548E415921F95C7C60"/>
          </w:placeholder>
        </w:sdtPr>
        <w:sdtContent>
          <w:r w:rsidR="00E36CE1" w:rsidRPr="00E36CE1">
            <w:rPr>
              <w:color w:val="000000"/>
            </w:rPr>
            <w:t>(Tan et al., 2018)</w:t>
          </w:r>
        </w:sdtContent>
      </w:sdt>
      <w:r>
        <w:rPr>
          <w:color w:val="000000"/>
        </w:rPr>
        <w:t xml:space="preserve">. The idea of “knowledge transfer” has shown to be successful in a variety of domains including image recognition </w:t>
      </w:r>
      <w:sdt>
        <w:sdtPr>
          <w:rPr>
            <w:color w:val="000000"/>
          </w:rPr>
          <w:tag w:val="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
          <w:id w:val="1705905974"/>
          <w:placeholder>
            <w:docPart w:val="D2337D59310647548E415921F95C7C60"/>
          </w:placeholder>
        </w:sdtPr>
        <w:sdtContent>
          <w:r w:rsidR="00E36CE1">
            <w:rPr>
              <w:rFonts w:eastAsia="Times New Roman"/>
            </w:rPr>
            <w:t>(Iorga &amp; Neagoe, 2019)</w:t>
          </w:r>
        </w:sdtContent>
      </w:sdt>
      <w:r>
        <w:rPr>
          <w:color w:val="000000"/>
        </w:rPr>
        <w:t xml:space="preserve"> and natural language processing </w:t>
      </w:r>
      <w:sdt>
        <w:sdtPr>
          <w:rPr>
            <w:color w:val="000000"/>
          </w:rPr>
          <w:tag w:val="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
          <w:id w:val="1627113185"/>
          <w:placeholder>
            <w:docPart w:val="D2337D59310647548E415921F95C7C60"/>
          </w:placeholder>
        </w:sdtPr>
        <w:sdtContent>
          <w:r w:rsidR="00E36CE1" w:rsidRPr="00E36CE1">
            <w:rPr>
              <w:color w:val="000000"/>
            </w:rPr>
            <w:t>(Ruder et al., 2019)</w:t>
          </w:r>
        </w:sdtContent>
      </w:sdt>
      <w:r>
        <w:rPr>
          <w:color w:val="000000"/>
        </w:rPr>
        <w:t>. In this case, we can train and validate (on a 75%</w:t>
      </w:r>
      <w:r w:rsidR="003E06E5">
        <w:rPr>
          <w:color w:val="000000"/>
        </w:rPr>
        <w:t xml:space="preserve"> training and </w:t>
      </w:r>
      <w:r>
        <w:rPr>
          <w:color w:val="000000"/>
        </w:rPr>
        <w:t xml:space="preserve">25% </w:t>
      </w:r>
      <w:r w:rsidR="003E06E5">
        <w:rPr>
          <w:color w:val="000000"/>
        </w:rPr>
        <w:t xml:space="preserve">validation </w:t>
      </w:r>
      <w:r>
        <w:rPr>
          <w:color w:val="000000"/>
        </w:rPr>
        <w:t xml:space="preserve">split, respectively) using </w:t>
      </w:r>
      <w:r w:rsidR="00761E5E">
        <w:rPr>
          <w:color w:val="000000"/>
        </w:rPr>
        <w:t xml:space="preserve">5-30 year </w:t>
      </w:r>
      <w:r>
        <w:rPr>
          <w:color w:val="000000"/>
        </w:rPr>
        <w:t>subset</w:t>
      </w:r>
      <w:r w:rsidR="00761E5E">
        <w:rPr>
          <w:color w:val="000000"/>
        </w:rPr>
        <w:t>s</w:t>
      </w:r>
      <w:r>
        <w:rPr>
          <w:color w:val="000000"/>
        </w:rPr>
        <w:t xml:space="preserve"> of the complete data record </w:t>
      </w:r>
      <w:r w:rsidR="00761E5E">
        <w:rPr>
          <w:color w:val="000000"/>
        </w:rPr>
        <w:t xml:space="preserve">for the held-out reservoirs </w:t>
      </w:r>
      <w:r>
        <w:rPr>
          <w:color w:val="000000"/>
        </w:rPr>
        <w:t xml:space="preserve">as </w:t>
      </w:r>
      <w:r w:rsidR="003E06E5">
        <w:rPr>
          <w:color w:val="000000"/>
        </w:rPr>
        <w:t xml:space="preserve">the </w:t>
      </w:r>
      <w:r>
        <w:rPr>
          <w:color w:val="000000"/>
        </w:rPr>
        <w:t>finetuning data, and finally test using the last 20% of the complete record</w:t>
      </w:r>
      <w:r w:rsidR="008D7EEE">
        <w:rPr>
          <w:color w:val="000000"/>
        </w:rPr>
        <w:t xml:space="preserve"> </w:t>
      </w:r>
      <w:r>
        <w:rPr>
          <w:color w:val="000000"/>
        </w:rPr>
        <w:t xml:space="preserve">so that results between finetuning, individual training, and the pooled </w:t>
      </w:r>
      <w:r w:rsidR="003E06E5">
        <w:rPr>
          <w:color w:val="000000"/>
        </w:rPr>
        <w:t xml:space="preserve">training </w:t>
      </w:r>
      <w:r>
        <w:rPr>
          <w:color w:val="000000"/>
        </w:rPr>
        <w:t xml:space="preserve">model </w:t>
      </w:r>
      <w:r w:rsidR="003E06E5">
        <w:rPr>
          <w:color w:val="000000"/>
        </w:rPr>
        <w:t>are</w:t>
      </w:r>
      <w:r>
        <w:rPr>
          <w:color w:val="000000"/>
        </w:rPr>
        <w:t xml:space="preserve"> comparable. </w:t>
      </w:r>
      <w:r w:rsidR="00761E5E">
        <w:rPr>
          <w:color w:val="000000"/>
        </w:rPr>
        <w:t>Note that validation scores here are not directly comparable since they vary in length depending on the amount of fine</w:t>
      </w:r>
      <w:r w:rsidR="004A14E5">
        <w:rPr>
          <w:color w:val="000000"/>
        </w:rPr>
        <w:t>-</w:t>
      </w:r>
      <w:r w:rsidR="00761E5E">
        <w:rPr>
          <w:color w:val="000000"/>
        </w:rPr>
        <w:t>tuning data used.</w:t>
      </w:r>
    </w:p>
    <w:p w14:paraId="4E93F6E3" w14:textId="07E6F534" w:rsidR="00A73104" w:rsidRDefault="00A73104" w:rsidP="007952CA">
      <w:pPr>
        <w:pStyle w:val="Heading1"/>
        <w:spacing w:line="480" w:lineRule="auto"/>
      </w:pPr>
      <w:r>
        <w:t>Results</w:t>
      </w:r>
    </w:p>
    <w:p w14:paraId="7A1461CB" w14:textId="78CDF2DC" w:rsidR="0087484E" w:rsidRDefault="007853F0" w:rsidP="007952CA">
      <w:pPr>
        <w:pStyle w:val="Heading2"/>
        <w:spacing w:line="480" w:lineRule="auto"/>
      </w:pPr>
      <w:commentRangeStart w:id="54"/>
      <w:commentRangeStart w:id="55"/>
      <w:r>
        <w:t>Model Selection and Comparison to Benchmarks</w:t>
      </w:r>
      <w:commentRangeEnd w:id="54"/>
      <w:r w:rsidR="008A14AB">
        <w:rPr>
          <w:rStyle w:val="CommentReference"/>
          <w:rFonts w:eastAsiaTheme="minorHAnsi" w:cstheme="minorBidi"/>
          <w:b w:val="0"/>
          <w:color w:val="auto"/>
        </w:rPr>
        <w:commentReference w:id="54"/>
      </w:r>
      <w:commentRangeEnd w:id="55"/>
      <w:r w:rsidR="00543F4F">
        <w:rPr>
          <w:rStyle w:val="CommentReference"/>
          <w:rFonts w:eastAsiaTheme="minorHAnsi" w:cstheme="minorBidi"/>
          <w:b w:val="0"/>
          <w:color w:val="auto"/>
        </w:rPr>
        <w:commentReference w:id="55"/>
      </w:r>
    </w:p>
    <w:p w14:paraId="3B38D416" w14:textId="69A26531" w:rsidR="00D17151" w:rsidRDefault="007952CA" w:rsidP="007952CA">
      <w:pPr>
        <w:spacing w:line="480" w:lineRule="auto"/>
        <w:rPr>
          <w:rFonts w:eastAsiaTheme="minorEastAsia"/>
        </w:rPr>
      </w:pPr>
      <w:r>
        <w:t xml:space="preserve">Table 1 summarizes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performance results for Models 1-</w:t>
      </w:r>
      <w:r w:rsidR="00DD18BE">
        <w:rPr>
          <w:rFonts w:eastAsiaTheme="minorEastAsia"/>
        </w:rPr>
        <w:t>4</w:t>
      </w:r>
      <w:r>
        <w:rPr>
          <w:rFonts w:eastAsiaTheme="minorEastAsia"/>
        </w:rPr>
        <w:t xml:space="preserve"> trained on Shasta Reservoir, as well as its </w:t>
      </w:r>
      <w:r w:rsidR="00D17151">
        <w:rPr>
          <w:rFonts w:eastAsiaTheme="minorEastAsia"/>
        </w:rPr>
        <w:t>linear and random forest benchmarks, and models where storage is explicitly provided.</w:t>
      </w:r>
    </w:p>
    <w:p w14:paraId="5BE3B9E6" w14:textId="0ED60C5A" w:rsidR="00DD18BE" w:rsidRDefault="00D17151" w:rsidP="0079412F">
      <w:pPr>
        <w:pStyle w:val="Caption"/>
        <w:keepNext/>
        <w:jc w:val="center"/>
      </w:pPr>
      <w:r>
        <w:t xml:space="preserve">Table </w:t>
      </w:r>
      <w:r>
        <w:fldChar w:fldCharType="begin"/>
      </w:r>
      <w:r>
        <w:rPr>
          <w:b w:val="0"/>
          <w:iCs w:val="0"/>
        </w:rPr>
        <w:instrText xml:space="preserve"> SEQ Table \* ARABIC </w:instrText>
      </w:r>
      <w:r>
        <w:fldChar w:fldCharType="separate"/>
      </w:r>
      <w:r>
        <w:rPr>
          <w:noProof/>
        </w:rPr>
        <w:t>1</w:t>
      </w:r>
      <w:r>
        <w:rPr>
          <w:noProof/>
        </w:rPr>
        <w:fldChar w:fldCharType="end"/>
      </w:r>
      <w:r>
        <w:t xml:space="preserve">. </w:t>
      </w:r>
      <w:r w:rsidRPr="00D17151">
        <w:rPr>
          <w:b w:val="0"/>
          <w:bCs/>
        </w:rPr>
        <w:t>Train, validation, and tes</w:t>
      </w:r>
      <w:r w:rsidRPr="00B617BF">
        <w:rPr>
          <w:b w:val="0"/>
          <w:bCs/>
        </w:rPr>
        <w:t xml:space="preserve">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00B617BF">
        <w:rPr>
          <w:rFonts w:eastAsiaTheme="minorEastAsia"/>
          <w:b w:val="0"/>
          <w:bCs/>
        </w:rPr>
        <w:t xml:space="preserve"> </w:t>
      </w:r>
      <w:r w:rsidRPr="00D17151">
        <w:rPr>
          <w:rFonts w:eastAsiaTheme="minorEastAsia"/>
          <w:b w:val="0"/>
          <w:bCs/>
        </w:rPr>
        <w:t>scores for Models 1-</w:t>
      </w:r>
      <w:r w:rsidR="00DD18BE">
        <w:rPr>
          <w:rFonts w:eastAsiaTheme="minorEastAsia"/>
          <w:b w:val="0"/>
          <w:bCs/>
        </w:rPr>
        <w:t>4</w:t>
      </w:r>
      <w:r w:rsidRPr="00D17151">
        <w:rPr>
          <w:rFonts w:eastAsiaTheme="minorEastAsia"/>
          <w:b w:val="0"/>
          <w:bCs/>
        </w:rPr>
        <w:t xml:space="preserve"> and benchmark </w:t>
      </w:r>
      <w:del w:id="56" w:author="Matthew Chen [2]" w:date="2025-08-14T15:41:00Z" w16du:dateUtc="2025-08-14T22:41:00Z">
        <w:r w:rsidRPr="00D17151" w:rsidDel="0046554C">
          <w:rPr>
            <w:rFonts w:eastAsiaTheme="minorEastAsia"/>
            <w:b w:val="0"/>
            <w:bCs/>
          </w:rPr>
          <w:delText xml:space="preserve">ML </w:delText>
        </w:r>
      </w:del>
      <w:r w:rsidRPr="00D17151">
        <w:rPr>
          <w:rFonts w:eastAsiaTheme="minorEastAsia"/>
          <w:b w:val="0"/>
          <w:bCs/>
        </w:rPr>
        <w:t>models</w:t>
      </w:r>
      <w:r w:rsidR="002A2D25">
        <w:rPr>
          <w:rFonts w:eastAsiaTheme="minorEastAsia"/>
          <w:b w:val="0"/>
          <w:bCs/>
        </w:rPr>
        <w:t xml:space="preserve">. Models with observed storage as input are denoted with </w:t>
      </w:r>
      <w:ins w:id="57" w:author="Matthew Chen [2]" w:date="2025-08-14T14:45:00Z" w16du:dateUtc="2025-08-14T21:45:00Z">
        <w:r w:rsidR="00B12C92">
          <w:rPr>
            <w:rFonts w:eastAsiaTheme="minorEastAsia"/>
            <w:b w:val="0"/>
            <w:bCs/>
          </w:rPr>
          <w:t>-S</w:t>
        </w:r>
      </w:ins>
      <w:del w:id="58" w:author="Matthew Chen [2]" w:date="2025-08-14T14:45:00Z" w16du:dateUtc="2025-08-14T21:45:00Z">
        <w:r w:rsidR="002A2D25" w:rsidDel="00B12C92">
          <w:rPr>
            <w:rFonts w:eastAsiaTheme="minorEastAsia"/>
            <w:b w:val="0"/>
            <w:bCs/>
          </w:rPr>
          <w:delText>*</w:delText>
        </w:r>
      </w:del>
      <w:r w:rsidR="002A2D25">
        <w:rPr>
          <w:rFonts w:eastAsiaTheme="minorEastAsia"/>
          <w:b w:val="0"/>
          <w:bCs/>
        </w:rPr>
        <w:t>.</w:t>
      </w:r>
    </w:p>
    <w:p w14:paraId="50011886" w14:textId="260CFACC" w:rsidR="00D17151" w:rsidRDefault="0046554C" w:rsidP="00D17151">
      <w:pPr>
        <w:spacing w:line="480" w:lineRule="auto"/>
        <w:jc w:val="center"/>
      </w:pPr>
      <w:ins w:id="59" w:author="Matthew Chen [2]" w:date="2025-08-14T15:41:00Z" w16du:dateUtc="2025-08-14T22:41:00Z">
        <w:r w:rsidRPr="0046554C">
          <w:rPr>
            <w:noProof/>
          </w:rPr>
          <w:drawing>
            <wp:inline distT="0" distB="0" distL="0" distR="0" wp14:anchorId="5AFE30E9" wp14:editId="0ACF19A4">
              <wp:extent cx="5943600" cy="1767205"/>
              <wp:effectExtent l="0" t="0" r="0" b="4445"/>
              <wp:docPr id="1157100721"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0721" name="Picture 1" descr="A table with numbers and symbols&#10;&#10;AI-generated content may be incorrect."/>
                      <pic:cNvPicPr/>
                    </pic:nvPicPr>
                    <pic:blipFill>
                      <a:blip r:embed="rId18"/>
                      <a:stretch>
                        <a:fillRect/>
                      </a:stretch>
                    </pic:blipFill>
                    <pic:spPr>
                      <a:xfrm>
                        <a:off x="0" y="0"/>
                        <a:ext cx="5943600" cy="1767205"/>
                      </a:xfrm>
                      <a:prstGeom prst="rect">
                        <a:avLst/>
                      </a:prstGeom>
                    </pic:spPr>
                  </pic:pic>
                </a:graphicData>
              </a:graphic>
            </wp:inline>
          </w:drawing>
        </w:r>
      </w:ins>
      <w:del w:id="60" w:author="Matthew Chen [2]" w:date="2025-08-14T15:41:00Z" w16du:dateUtc="2025-08-14T22:41:00Z">
        <w:r w:rsidR="00052FF3" w:rsidRPr="00052FF3" w:rsidDel="0046554C">
          <w:rPr>
            <w:noProof/>
          </w:rPr>
          <w:drawing>
            <wp:inline distT="0" distB="0" distL="0" distR="0" wp14:anchorId="2FC1917E" wp14:editId="7532A22C">
              <wp:extent cx="5943600" cy="1892935"/>
              <wp:effectExtent l="0" t="0" r="0" b="0"/>
              <wp:docPr id="7889069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del>
    </w:p>
    <w:p w14:paraId="7358F446" w14:textId="77777777" w:rsidR="0033671A" w:rsidRDefault="0033671A" w:rsidP="00D17151">
      <w:pPr>
        <w:spacing w:line="480" w:lineRule="auto"/>
      </w:pPr>
    </w:p>
    <w:p w14:paraId="41CEB0EA" w14:textId="790EF911" w:rsidR="00F91944" w:rsidRDefault="00D17151" w:rsidP="00D17151">
      <w:pPr>
        <w:spacing w:line="480" w:lineRule="auto"/>
      </w:pPr>
      <w:r>
        <w:lastRenderedPageBreak/>
        <w:t>From a model selection perspective</w:t>
      </w:r>
      <w:ins w:id="61" w:author="Matthew Chen" w:date="2025-08-20T16:03:00Z" w16du:dateUtc="2025-08-20T23:03:00Z">
        <w:r w:rsidR="004341DD">
          <w:t xml:space="preserve"> and to prevent data leakage</w:t>
        </w:r>
      </w:ins>
      <w:r>
        <w:t>, we are interested in comparing validation scores</w:t>
      </w:r>
      <w:r w:rsidR="00F91944">
        <w:t xml:space="preserve"> so that the test data is </w:t>
      </w:r>
      <w:ins w:id="62" w:author="Matthew Chen" w:date="2025-08-20T16:03:00Z" w16du:dateUtc="2025-08-20T23:03:00Z">
        <w:r w:rsidR="004341DD">
          <w:t xml:space="preserve">completely </w:t>
        </w:r>
      </w:ins>
      <w:r w:rsidR="00F91944">
        <w:t>withheld from the model</w:t>
      </w:r>
      <w:r w:rsidR="00D22433">
        <w:t xml:space="preserve"> building</w:t>
      </w:r>
      <w:r w:rsidR="00F91944">
        <w:t xml:space="preserve"> process</w:t>
      </w:r>
      <w:r w:rsidR="006D4F5A">
        <w:t xml:space="preserve">; the test data can later be used </w:t>
      </w:r>
      <w:r w:rsidR="00761E5E">
        <w:t>for further analysis of</w:t>
      </w:r>
      <w:r w:rsidR="006D4F5A">
        <w:t xml:space="preserve"> model behavior </w:t>
      </w:r>
      <w:r w:rsidR="00761E5E">
        <w:t xml:space="preserve">(such as the behavior of cell states) </w:t>
      </w:r>
      <w:r w:rsidR="006D4F5A">
        <w:t>and provide a final estimate for out-of-sample performance</w:t>
      </w:r>
      <w:r>
        <w:t>. Between Models 1-</w:t>
      </w:r>
      <w:r w:rsidR="00DD18BE">
        <w:t>4</w:t>
      </w:r>
      <w:r>
        <w:t xml:space="preserve">, Model 1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=0.69</m:t>
        </m:r>
      </m:oMath>
      <w:r w:rsidR="001C3FCE">
        <w:rPr>
          <w:rFonts w:eastAsiaTheme="minorEastAsia"/>
        </w:rPr>
        <w:t xml:space="preserve">) </w:t>
      </w:r>
      <w:r>
        <w:t xml:space="preserve">and Model 2 </w:t>
      </w:r>
      <w:r w:rsidR="001C3FCE">
        <w:t xml:space="preserve">(validation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=0.70</m:t>
        </m:r>
      </m:oMath>
      <w:r w:rsidR="001C3FCE">
        <w:rPr>
          <w:rFonts w:eastAsiaTheme="minorEastAsia"/>
        </w:rPr>
        <w:t xml:space="preserve">) </w:t>
      </w:r>
      <w:r w:rsidR="007215A0">
        <w:rPr>
          <w:rFonts w:eastAsiaTheme="minorEastAsia"/>
        </w:rPr>
        <w:t xml:space="preserve">both </w:t>
      </w:r>
      <w:r>
        <w:t xml:space="preserve">perform </w:t>
      </w:r>
      <w:r w:rsidR="007215A0">
        <w:t xml:space="preserve">reasonably well and are </w:t>
      </w:r>
      <w:r>
        <w:t xml:space="preserve">essentially </w:t>
      </w:r>
      <w:r w:rsidR="007215A0">
        <w:t>identical</w:t>
      </w:r>
      <w:r>
        <w:t xml:space="preserve">, however, </w:t>
      </w:r>
      <w:r w:rsidR="00575468">
        <w:t xml:space="preserve">we select Model 1 as the main LSTM architecture of interest going forward </w:t>
      </w:r>
      <w:r>
        <w:t xml:space="preserve">since Model 1 is more parsimonious and efficient to train. After running the hyperparameter tuning process with exhaustive grid search, we find </w:t>
      </w:r>
      <w:r w:rsidR="00805C89">
        <w:t xml:space="preserve">the following optimal configuration for Model 1: </w:t>
      </w:r>
      <w:r>
        <w:t>1 LSTM layer, 30 LSTM hidden units, 15 feed-forward hidden units, and a dropout probability of 0.3</w:t>
      </w:r>
      <w:r w:rsidR="00581DD5">
        <w:t>.</w:t>
      </w:r>
      <w:r w:rsidR="00575468">
        <w:t xml:space="preserve"> </w:t>
      </w:r>
      <w:r w:rsidR="00DD18BE">
        <w:t xml:space="preserve">Figure </w:t>
      </w:r>
      <w:r w:rsidR="00B02E26">
        <w:t>4</w:t>
      </w:r>
      <w:r w:rsidR="00DD18BE">
        <w:t xml:space="preserve"> provides a visualization of the hyperparameter tuning results.</w:t>
      </w:r>
      <w:r w:rsidR="00B02E26">
        <w:t xml:space="preserve"> Note that smaller architectures, particularly with 5 LSTM or feed-forward hidden units, and higher dropout (0.7) are associated with higher validation error</w:t>
      </w:r>
      <w:r w:rsidR="00BC641F">
        <w:t xml:space="preserve">; </w:t>
      </w:r>
      <w:r w:rsidR="00B02E26">
        <w:t>tuning results are more uniform</w:t>
      </w:r>
      <w:r w:rsidR="00BC641F">
        <w:t xml:space="preserve"> beyond these cases</w:t>
      </w:r>
      <w:r w:rsidR="00B02E26">
        <w:t>.</w:t>
      </w:r>
    </w:p>
    <w:p w14:paraId="39869E72" w14:textId="2AFEFC71" w:rsidR="00B02E26" w:rsidRDefault="00B02E26" w:rsidP="0079412F">
      <w:pPr>
        <w:keepNext/>
        <w:spacing w:line="480" w:lineRule="auto"/>
        <w:jc w:val="center"/>
      </w:pPr>
      <w:del w:id="63" w:author="Matthew Chen [2]" w:date="2025-08-18T11:55:00Z" w16du:dateUtc="2025-08-18T18:55:00Z">
        <w:r w:rsidDel="00DC5A3D">
          <w:rPr>
            <w:noProof/>
          </w:rPr>
          <w:lastRenderedPageBreak/>
          <w:drawing>
            <wp:inline distT="0" distB="0" distL="0" distR="0" wp14:anchorId="1CCB004A" wp14:editId="148420B3">
              <wp:extent cx="5943600" cy="3262630"/>
              <wp:effectExtent l="0" t="0" r="0" b="0"/>
              <wp:docPr id="875045220" name="Picture 1" descr="A grid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45220" name="Picture 1" descr="A grid of lines and dot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del>
      <w:ins w:id="64" w:author="Matthew Chen [2]" w:date="2025-08-18T11:55:00Z" w16du:dateUtc="2025-08-18T18:55:00Z">
        <w:r w:rsidR="00DC5A3D">
          <w:rPr>
            <w:noProof/>
          </w:rPr>
          <w:drawing>
            <wp:inline distT="0" distB="0" distL="0" distR="0" wp14:anchorId="1327489B" wp14:editId="6E4D3779">
              <wp:extent cx="6369756" cy="3248167"/>
              <wp:effectExtent l="0" t="0" r="0" b="9525"/>
              <wp:docPr id="826264483"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64483" name="Picture 2" descr="A diagram of a network&#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6375226" cy="3250956"/>
                      </a:xfrm>
                      <a:prstGeom prst="rect">
                        <a:avLst/>
                      </a:prstGeom>
                    </pic:spPr>
                  </pic:pic>
                </a:graphicData>
              </a:graphic>
            </wp:inline>
          </w:drawing>
        </w:r>
      </w:ins>
    </w:p>
    <w:p w14:paraId="6EF57A2A" w14:textId="3999B42C" w:rsidR="00B02E26" w:rsidRDefault="00B02E26" w:rsidP="00B02E26">
      <w:pPr>
        <w:pStyle w:val="Caption"/>
        <w:jc w:val="center"/>
        <w:rPr>
          <w:b w:val="0"/>
          <w:bCs/>
        </w:rPr>
      </w:pPr>
      <w:commentRangeStart w:id="65"/>
      <w:r>
        <w:t xml:space="preserve">Figure </w:t>
      </w:r>
      <w:fldSimple w:instr=" SEQ Figure \* ARABIC ">
        <w:r w:rsidR="00E541F6">
          <w:rPr>
            <w:noProof/>
          </w:rPr>
          <w:t>4</w:t>
        </w:r>
      </w:fldSimple>
      <w:r>
        <w:t xml:space="preserve">. </w:t>
      </w:r>
      <w:commentRangeEnd w:id="65"/>
      <w:r w:rsidR="0093488A">
        <w:rPr>
          <w:rStyle w:val="CommentReference"/>
          <w:b w:val="0"/>
          <w:iCs w:val="0"/>
          <w:color w:val="auto"/>
        </w:rPr>
        <w:commentReference w:id="65"/>
      </w:r>
      <w:r w:rsidRPr="0079412F">
        <w:rPr>
          <w:b w:val="0"/>
          <w:bCs/>
        </w:rPr>
        <w:t>Hyperparameter tuning of Model 1 on Shasta Reservoir</w:t>
      </w:r>
    </w:p>
    <w:p w14:paraId="412C42CD" w14:textId="77777777" w:rsidR="00B02E26" w:rsidRPr="00B02E26" w:rsidRDefault="00B02E26" w:rsidP="0079412F"/>
    <w:p w14:paraId="05C983A8" w14:textId="49BAB486" w:rsidR="00EB072E" w:rsidRDefault="0046554C" w:rsidP="00D17151">
      <w:pPr>
        <w:spacing w:line="480" w:lineRule="auto"/>
      </w:pPr>
      <w:ins w:id="66" w:author="Matthew Chen [2]" w:date="2025-08-14T15:44:00Z" w16du:dateUtc="2025-08-14T22:44:00Z">
        <w:r>
          <w:t xml:space="preserve">In validation, </w:t>
        </w:r>
      </w:ins>
      <w:r w:rsidR="00737DC7">
        <w:t xml:space="preserve">Model 1 out-performs </w:t>
      </w:r>
      <w:r w:rsidR="0096742F">
        <w:t xml:space="preserve">the </w:t>
      </w:r>
      <w:r w:rsidR="00F91944">
        <w:t>linear</w:t>
      </w:r>
      <w:ins w:id="67" w:author="Matthew Chen [2]" w:date="2025-08-14T14:53:00Z" w16du:dateUtc="2025-08-14T21:53:00Z">
        <w:r w:rsidR="00CB34E4">
          <w:t>-S</w:t>
        </w:r>
      </w:ins>
      <w:del w:id="68" w:author="Matthew Chen [2]" w:date="2025-08-14T14:53:00Z" w16du:dateUtc="2025-08-14T21:53:00Z">
        <w:r w:rsidR="00F91944" w:rsidDel="00CB34E4">
          <w:delText>*</w:delText>
        </w:r>
      </w:del>
      <w:r w:rsidR="00F91944">
        <w:t xml:space="preserve">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=0.43</m:t>
        </m:r>
      </m:oMath>
      <w:r w:rsidR="00F91944">
        <w:rPr>
          <w:rFonts w:eastAsiaTheme="minorEastAsia"/>
        </w:rPr>
        <w:t xml:space="preserve">) </w:t>
      </w:r>
      <w:r w:rsidR="00F91944">
        <w:t>and random forest</w:t>
      </w:r>
      <w:ins w:id="69" w:author="Matthew Chen [2]" w:date="2025-08-14T14:53:00Z" w16du:dateUtc="2025-08-14T21:53:00Z">
        <w:r w:rsidR="00CB34E4">
          <w:t>-S</w:t>
        </w:r>
      </w:ins>
      <w:del w:id="70" w:author="Matthew Chen [2]" w:date="2025-08-14T14:53:00Z" w16du:dateUtc="2025-08-14T21:53:00Z">
        <w:r w:rsidR="00F91944" w:rsidDel="00CB34E4">
          <w:delText>*</w:delText>
        </w:r>
      </w:del>
      <w:r w:rsidR="00F91944">
        <w:t xml:space="preserve">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=0.64</m:t>
        </m:r>
      </m:oMath>
      <w:r w:rsidR="00F91944">
        <w:rPr>
          <w:rFonts w:eastAsiaTheme="minorEastAsia"/>
        </w:rPr>
        <w:t>)</w:t>
      </w:r>
      <w:r w:rsidR="00737DC7">
        <w:t xml:space="preserve"> </w:t>
      </w:r>
      <w:ins w:id="71" w:author="Matthew Chen [2]" w:date="2025-08-14T16:25:00Z" w16du:dateUtc="2025-08-14T23:25:00Z">
        <w:r w:rsidR="00BF0911">
          <w:t xml:space="preserve">benchmark </w:t>
        </w:r>
      </w:ins>
      <w:r w:rsidR="006B69DB">
        <w:t xml:space="preserve">models, even though these </w:t>
      </w:r>
      <w:r w:rsidR="00737DC7">
        <w:t xml:space="preserve">benchmarks </w:t>
      </w:r>
      <w:r w:rsidR="006B69DB">
        <w:t>have</w:t>
      </w:r>
      <w:r w:rsidR="0096742F">
        <w:t xml:space="preserve"> </w:t>
      </w:r>
      <w:r w:rsidR="00F91944">
        <w:t xml:space="preserve">observed storage </w:t>
      </w:r>
      <w:r w:rsidR="006B69DB">
        <w:t xml:space="preserve">as an </w:t>
      </w:r>
      <w:proofErr w:type="gramStart"/>
      <w:r w:rsidR="006B69DB">
        <w:t>input</w:t>
      </w:r>
      <w:ins w:id="72" w:author="Matthew Chen [2]" w:date="2025-08-14T16:27:00Z" w16du:dateUtc="2025-08-14T23:27:00Z">
        <w:r w:rsidR="00BF0911">
          <w:t>, and</w:t>
        </w:r>
        <w:proofErr w:type="gramEnd"/>
        <w:r w:rsidR="00BF0911">
          <w:t xml:space="preserve"> </w:t>
        </w:r>
        <w:proofErr w:type="gramStart"/>
        <w:r w:rsidR="00BF0911">
          <w:t>is</w:t>
        </w:r>
        <w:proofErr w:type="gramEnd"/>
        <w:r w:rsidR="00BF0911">
          <w:t xml:space="preserve"> </w:t>
        </w:r>
      </w:ins>
      <w:ins w:id="73" w:author="Matthew Chen [2]" w:date="2025-08-14T17:10:00Z" w16du:dateUtc="2025-08-15T00:10:00Z">
        <w:r w:rsidR="00011382">
          <w:t xml:space="preserve">nearly tied in performance </w:t>
        </w:r>
      </w:ins>
      <w:ins w:id="74" w:author="Matthew Chen [2]" w:date="2025-08-14T16:27:00Z" w16du:dateUtc="2025-08-14T23:27:00Z">
        <w:r w:rsidR="00BF0911">
          <w:t xml:space="preserve">with the </w:t>
        </w:r>
        <w:proofErr w:type="gramStart"/>
        <w:r w:rsidR="00BF0911">
          <w:t>rule based</w:t>
        </w:r>
        <w:proofErr w:type="gramEnd"/>
        <w:r w:rsidR="00BF0911">
          <w:t xml:space="preserve"> model</w:t>
        </w:r>
      </w:ins>
      <w:r w:rsidR="006B69DB">
        <w:rPr>
          <w:rFonts w:eastAsiaTheme="minorEastAsia"/>
        </w:rPr>
        <w:t xml:space="preserve">. </w:t>
      </w:r>
      <w:r w:rsidR="006B69DB">
        <w:t>This</w:t>
      </w:r>
      <w:r w:rsidR="006B18DD">
        <w:t xml:space="preserve"> highlight</w:t>
      </w:r>
      <w:r w:rsidR="006B69DB">
        <w:t>s</w:t>
      </w:r>
      <w:r w:rsidR="00737DC7">
        <w:t xml:space="preserve"> the a</w:t>
      </w:r>
      <w:r w:rsidR="006B18DD">
        <w:t xml:space="preserve">dvantage of </w:t>
      </w:r>
      <w:r w:rsidR="00737DC7">
        <w:t xml:space="preserve">LSTM to learn </w:t>
      </w:r>
      <w:r w:rsidR="006B18DD">
        <w:t xml:space="preserve">non-stationarities, </w:t>
      </w:r>
      <w:r w:rsidR="00737DC7">
        <w:t>long-term dependencies</w:t>
      </w:r>
      <w:r w:rsidR="00BF1C38">
        <w:t xml:space="preserve"> and non-linear temporal relationships</w:t>
      </w:r>
      <w:r w:rsidR="006B18DD">
        <w:t xml:space="preserve"> compared to other </w:t>
      </w:r>
      <w:ins w:id="75" w:author="Matthew Chen [2]" w:date="2025-08-14T16:27:00Z" w16du:dateUtc="2025-08-14T23:27:00Z">
        <w:r w:rsidR="00BF0911">
          <w:t xml:space="preserve">machine learning </w:t>
        </w:r>
      </w:ins>
      <w:r w:rsidR="006B18DD">
        <w:t>architectures</w:t>
      </w:r>
      <w:r w:rsidR="006B69DB">
        <w:t>. However, Model 1 underperforms itself when observed storage is provided (Model 1</w:t>
      </w:r>
      <w:ins w:id="76" w:author="Matthew Chen [2]" w:date="2025-08-14T14:54:00Z" w16du:dateUtc="2025-08-14T21:54:00Z">
        <w:r w:rsidR="00CB34E4">
          <w:t>-S</w:t>
        </w:r>
      </w:ins>
      <w:del w:id="77" w:author="Matthew Chen [2]" w:date="2025-08-14T14:54:00Z" w16du:dateUtc="2025-08-14T21:54:00Z">
        <w:r w:rsidR="006B69DB" w:rsidDel="00CB34E4">
          <w:delText>*</w:delText>
        </w:r>
      </w:del>
      <w:r w:rsidR="006B69DB">
        <w:t xml:space="preserve">, validation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=0.75</m:t>
        </m:r>
      </m:oMath>
      <w:r w:rsidR="006B69DB">
        <w:rPr>
          <w:rFonts w:eastAsiaTheme="minorEastAsia"/>
        </w:rPr>
        <w:t>).</w:t>
      </w:r>
      <w:r w:rsidR="006B18DD">
        <w:t xml:space="preserve"> </w:t>
      </w:r>
      <w:commentRangeStart w:id="78"/>
      <w:commentRangeStart w:id="79"/>
      <w:r w:rsidR="006B69DB">
        <w:t>This shows that</w:t>
      </w:r>
      <w:r w:rsidR="006B18DD">
        <w:t xml:space="preserve"> </w:t>
      </w:r>
      <w:del w:id="80" w:author="Matthew Chen [2]" w:date="2025-08-14T16:05:00Z" w16du:dateUtc="2025-08-14T23:05:00Z">
        <w:r w:rsidR="006B18DD" w:rsidDel="001C4706">
          <w:delText xml:space="preserve">while </w:delText>
        </w:r>
      </w:del>
      <w:ins w:id="81" w:author="Matthew Chen [2]" w:date="2025-08-14T16:05:00Z" w16du:dateUtc="2025-08-14T23:05:00Z">
        <w:r w:rsidR="001C4706">
          <w:t xml:space="preserve">even if </w:t>
        </w:r>
      </w:ins>
      <w:r w:rsidR="006B18DD">
        <w:t xml:space="preserve">Model 1 </w:t>
      </w:r>
      <w:del w:id="82" w:author="Matthew Chen [2]" w:date="2025-08-14T16:06:00Z" w16du:dateUtc="2025-08-14T23:06:00Z">
        <w:r w:rsidR="006B18DD" w:rsidDel="001C4706">
          <w:delText>may have learned</w:delText>
        </w:r>
      </w:del>
      <w:ins w:id="83" w:author="Matthew Chen [2]" w:date="2025-08-14T16:06:00Z" w16du:dateUtc="2025-08-14T23:06:00Z">
        <w:r w:rsidR="001C4706">
          <w:t>learns</w:t>
        </w:r>
      </w:ins>
      <w:r w:rsidR="006B18DD">
        <w:t xml:space="preserve"> </w:t>
      </w:r>
      <w:r w:rsidR="0096742F">
        <w:t xml:space="preserve">to maintain </w:t>
      </w:r>
      <w:del w:id="84" w:author="Matthew Chen [2]" w:date="2025-08-14T16:06:00Z" w16du:dateUtc="2025-08-14T23:06:00Z">
        <w:r w:rsidR="0096742F" w:rsidDel="001C4706">
          <w:delText>some</w:delText>
        </w:r>
        <w:r w:rsidR="006B18DD" w:rsidDel="001C4706">
          <w:delText xml:space="preserve"> </w:delText>
        </w:r>
      </w:del>
      <w:r w:rsidR="006B18DD">
        <w:t>internal information about storage</w:t>
      </w:r>
      <w:r w:rsidR="0096742F">
        <w:t xml:space="preserve"> over time</w:t>
      </w:r>
      <w:r w:rsidR="006B18DD">
        <w:t>, th</w:t>
      </w:r>
      <w:del w:id="85" w:author="Matthew Chen [2]" w:date="2025-08-14T15:46:00Z" w16du:dateUtc="2025-08-14T22:46:00Z">
        <w:r w:rsidR="006B18DD" w:rsidDel="0046554C">
          <w:delText xml:space="preserve">e </w:delText>
        </w:r>
        <w:r w:rsidR="006B69DB" w:rsidDel="0046554C">
          <w:delText>storage</w:delText>
        </w:r>
      </w:del>
      <w:ins w:id="86" w:author="Matthew Chen [2]" w:date="2025-08-14T15:46:00Z" w16du:dateUtc="2025-08-14T22:46:00Z">
        <w:r>
          <w:t>is information</w:t>
        </w:r>
      </w:ins>
      <w:r w:rsidR="006B18DD">
        <w:t xml:space="preserve"> </w:t>
      </w:r>
      <w:del w:id="87" w:author="Matthew Chen [2]" w:date="2025-08-14T16:06:00Z" w16du:dateUtc="2025-08-14T23:06:00Z">
        <w:r w:rsidR="006B18DD" w:rsidDel="001C4706">
          <w:delText xml:space="preserve">may be </w:delText>
        </w:r>
      </w:del>
      <w:ins w:id="88" w:author="Matthew Chen [2]" w:date="2025-08-14T16:06:00Z" w16du:dateUtc="2025-08-14T23:06:00Z">
        <w:r w:rsidR="001C4706">
          <w:t>can be</w:t>
        </w:r>
      </w:ins>
      <w:ins w:id="89" w:author="Matthew Chen [2]" w:date="2025-08-14T15:46:00Z" w16du:dateUtc="2025-08-14T22:46:00Z">
        <w:r>
          <w:t xml:space="preserve"> </w:t>
        </w:r>
      </w:ins>
      <w:r w:rsidR="006B18DD">
        <w:t>used su</w:t>
      </w:r>
      <w:r w:rsidR="00B722E3">
        <w:t>b</w:t>
      </w:r>
      <w:r w:rsidR="006B18DD">
        <w:t>optimally.</w:t>
      </w:r>
      <w:commentRangeEnd w:id="78"/>
      <w:r w:rsidR="00F8051D">
        <w:rPr>
          <w:rStyle w:val="CommentReference"/>
        </w:rPr>
        <w:commentReference w:id="78"/>
      </w:r>
      <w:commentRangeEnd w:id="79"/>
      <w:r w:rsidR="00CF0818">
        <w:rPr>
          <w:rStyle w:val="CommentReference"/>
        </w:rPr>
        <w:commentReference w:id="79"/>
      </w:r>
      <w:r w:rsidR="006B18DD">
        <w:t xml:space="preserve"> </w:t>
      </w:r>
      <w:del w:id="90" w:author="Matthew Chen [2]" w:date="2025-08-14T15:52:00Z" w16du:dateUtc="2025-08-14T22:52:00Z">
        <w:r w:rsidR="006B18DD" w:rsidDel="00B317D9">
          <w:delText>For example,</w:delText>
        </w:r>
      </w:del>
      <w:ins w:id="91" w:author="Matthew Chen [2]" w:date="2025-08-14T15:59:00Z" w16du:dateUtc="2025-08-14T22:59:00Z">
        <w:r w:rsidR="00B317D9">
          <w:t xml:space="preserve">This could be the case even when </w:t>
        </w:r>
      </w:ins>
      <w:ins w:id="92" w:author="Matthew Chen [2]" w:date="2025-08-15T10:09:00Z" w16du:dateUtc="2025-08-15T17:09:00Z">
        <w:r w:rsidR="00CF0818">
          <w:t xml:space="preserve">some </w:t>
        </w:r>
      </w:ins>
      <w:ins w:id="93" w:author="Matthew Chen [2]" w:date="2025-08-14T15:59:00Z" w16du:dateUtc="2025-08-14T22:59:00Z">
        <w:r w:rsidR="00B317D9">
          <w:t>information about storage is directly available. For example</w:t>
        </w:r>
      </w:ins>
      <w:ins w:id="94" w:author="Matthew Chen [2]" w:date="2025-08-14T15:57:00Z" w16du:dateUtc="2025-08-14T22:57:00Z">
        <w:r w:rsidR="00B317D9">
          <w:t xml:space="preserve">, </w:t>
        </w:r>
      </w:ins>
      <w:ins w:id="95" w:author="Matthew Chen [2]" w:date="2025-08-14T15:52:00Z" w16du:dateUtc="2025-08-14T22:52:00Z">
        <w:r w:rsidR="00B317D9">
          <w:t>Model 3</w:t>
        </w:r>
      </w:ins>
      <w:ins w:id="96" w:author="Matthew Chen [2]" w:date="2025-08-14T15:56:00Z" w16du:dateUtc="2025-08-14T22:56:00Z">
        <w:r w:rsidR="00B317D9">
          <w:t xml:space="preserve"> (</w:t>
        </w:r>
        <w:r w:rsidR="00B317D9">
          <w:rPr>
            <w:rFonts w:eastAsiaTheme="minorEastAsia"/>
          </w:rPr>
          <w:t xml:space="preserve">validation </w:t>
        </w:r>
      </w:ins>
      <m:oMath>
        <m:sSup>
          <m:sSupPr>
            <m:ctrlPr>
              <w:ins w:id="97" w:author="Matthew Chen [2]" w:date="2025-08-14T15:56:00Z" w16du:dateUtc="2025-08-14T22:56:00Z">
                <w:rPr>
                  <w:rFonts w:ascii="Cambria Math" w:hAnsi="Cambria Math"/>
                  <w:i/>
                </w:rPr>
              </w:ins>
            </m:ctrlPr>
          </m:sSupPr>
          <m:e>
            <m:r>
              <w:ins w:id="98" w:author="Matthew Chen [2]" w:date="2025-08-14T15:56:00Z" w16du:dateUtc="2025-08-14T22:56:00Z">
                <w:rPr>
                  <w:rFonts w:ascii="Cambria Math" w:hAnsi="Cambria Math"/>
                </w:rPr>
                <m:t>R</m:t>
              </w:ins>
            </m:r>
          </m:e>
          <m:sup>
            <m:r>
              <w:ins w:id="99" w:author="Matthew Chen [2]" w:date="2025-08-14T15:56:00Z" w16du:dateUtc="2025-08-14T22:56:00Z">
                <w:rPr>
                  <w:rFonts w:ascii="Cambria Math" w:hAnsi="Cambria Math"/>
                </w:rPr>
                <m:t>2</m:t>
              </w:ins>
            </m:r>
          </m:sup>
        </m:sSup>
        <m:r>
          <w:ins w:id="100" w:author="Matthew Chen [2]" w:date="2025-08-14T15:56:00Z" w16du:dateUtc="2025-08-14T22:56:00Z">
            <w:rPr>
              <w:rFonts w:ascii="Cambria Math" w:hAnsi="Cambria Math"/>
            </w:rPr>
            <m:t>=0.60</m:t>
          </w:ins>
        </m:r>
      </m:oMath>
      <w:ins w:id="101" w:author="Matthew Chen [2]" w:date="2025-08-14T15:56:00Z" w16du:dateUtc="2025-08-14T22:56:00Z">
        <w:r w:rsidR="00B317D9">
          <w:t>)</w:t>
        </w:r>
      </w:ins>
      <w:ins w:id="102" w:author="Matthew Chen [2]" w:date="2025-08-14T15:52:00Z" w16du:dateUtc="2025-08-14T22:52:00Z">
        <w:r w:rsidR="00B317D9">
          <w:t>,</w:t>
        </w:r>
      </w:ins>
      <w:ins w:id="103" w:author="Matthew Chen [2]" w:date="2025-08-14T15:54:00Z" w16du:dateUtc="2025-08-14T22:54:00Z">
        <w:r w:rsidR="00B317D9">
          <w:t xml:space="preserve"> </w:t>
        </w:r>
      </w:ins>
      <w:ins w:id="104" w:author="Matthew Chen [2]" w:date="2025-08-14T15:55:00Z" w16du:dateUtc="2025-08-14T22:55:00Z">
        <w:r w:rsidR="00B317D9">
          <w:t>which is a modified variant of Model 1</w:t>
        </w:r>
      </w:ins>
      <w:ins w:id="105" w:author="Matthew Chen [2]" w:date="2025-08-14T15:56:00Z" w16du:dateUtc="2025-08-14T22:56:00Z">
        <w:r w:rsidR="00B317D9" w:rsidRPr="00B317D9">
          <w:t xml:space="preserve"> </w:t>
        </w:r>
        <w:r w:rsidR="00B317D9">
          <w:t xml:space="preserve">that maintains its own mass balance as an additional input, </w:t>
        </w:r>
      </w:ins>
      <w:del w:id="106" w:author="Matthew Chen [2]" w:date="2025-08-14T15:56:00Z" w16du:dateUtc="2025-08-14T22:56:00Z">
        <w:r w:rsidR="006B18DD" w:rsidDel="00B317D9">
          <w:delText xml:space="preserve"> </w:delText>
        </w:r>
      </w:del>
      <w:ins w:id="107" w:author="Matthew Chen [2]" w:date="2025-08-14T16:00:00Z" w16du:dateUtc="2025-08-14T23:00:00Z">
        <w:r w:rsidR="00B317D9">
          <w:t>have</w:t>
        </w:r>
      </w:ins>
      <w:del w:id="108" w:author="Matthew Chen [2]" w:date="2025-08-14T16:00:00Z" w16du:dateUtc="2025-08-14T23:00:00Z">
        <w:r w:rsidR="0096742F" w:rsidDel="00B317D9">
          <w:delText>the</w:delText>
        </w:r>
      </w:del>
      <w:r w:rsidR="006B18DD">
        <w:t xml:space="preserve"> implied storages </w:t>
      </w:r>
      <w:ins w:id="109" w:author="Matthew Chen [2]" w:date="2025-08-14T16:00:00Z" w16du:dateUtc="2025-08-14T23:00:00Z">
        <w:r w:rsidR="00B317D9">
          <w:t xml:space="preserve">that </w:t>
        </w:r>
      </w:ins>
      <w:del w:id="110" w:author="Matthew Chen [2]" w:date="2025-08-14T15:56:00Z" w16du:dateUtc="2025-08-14T22:56:00Z">
        <w:r w:rsidR="006B18DD" w:rsidDel="00B317D9">
          <w:delText>f</w:delText>
        </w:r>
      </w:del>
      <w:del w:id="111" w:author="Matthew Chen [2]" w:date="2025-08-14T15:48:00Z" w16du:dateUtc="2025-08-14T22:48:00Z">
        <w:r w:rsidR="006B18DD" w:rsidDel="0046554C">
          <w:delText>or</w:delText>
        </w:r>
      </w:del>
      <w:del w:id="112" w:author="Matthew Chen [2]" w:date="2025-08-14T15:56:00Z" w16du:dateUtc="2025-08-14T22:56:00Z">
        <w:r w:rsidR="006B18DD" w:rsidDel="00B317D9">
          <w:delText xml:space="preserve"> </w:delText>
        </w:r>
        <w:commentRangeStart w:id="113"/>
        <w:r w:rsidR="006B18DD" w:rsidDel="00B317D9">
          <w:delText>Model 3</w:delText>
        </w:r>
        <w:commentRangeEnd w:id="113"/>
        <w:r w:rsidR="00F86D6F" w:rsidDel="00B317D9">
          <w:rPr>
            <w:rStyle w:val="CommentReference"/>
          </w:rPr>
          <w:commentReference w:id="113"/>
        </w:r>
        <w:r w:rsidR="006B18DD" w:rsidDel="00B317D9">
          <w:delText xml:space="preserve"> </w:delText>
        </w:r>
        <w:r w:rsidR="007853F0" w:rsidDel="00B317D9">
          <w:delText>(</w:delText>
        </w:r>
        <w:r w:rsidR="007853F0" w:rsidDel="00B317D9">
          <w:rPr>
            <w:rFonts w:eastAsiaTheme="minorEastAsia"/>
          </w:rPr>
          <w:delText xml:space="preserve">validation </w:delText>
        </w:r>
      </w:del>
      <m:oMath>
        <m:sSup>
          <m:sSupPr>
            <m:ctrlPr>
              <w:del w:id="114" w:author="Matthew Chen [2]" w:date="2025-08-14T15:56:00Z" w16du:dateUtc="2025-08-14T22:56:00Z">
                <w:rPr>
                  <w:rFonts w:ascii="Cambria Math" w:hAnsi="Cambria Math"/>
                  <w:i/>
                </w:rPr>
              </w:del>
            </m:ctrlPr>
          </m:sSupPr>
          <m:e>
            <m:r>
              <w:del w:id="115" w:author="Matthew Chen [2]" w:date="2025-08-14T15:56:00Z" w16du:dateUtc="2025-08-14T22:56:00Z">
                <w:rPr>
                  <w:rFonts w:ascii="Cambria Math" w:hAnsi="Cambria Math"/>
                </w:rPr>
                <m:t>R</m:t>
              </w:del>
            </m:r>
          </m:e>
          <m:sup>
            <m:r>
              <w:del w:id="116" w:author="Matthew Chen [2]" w:date="2025-08-14T15:56:00Z" w16du:dateUtc="2025-08-14T22:56:00Z">
                <w:rPr>
                  <w:rFonts w:ascii="Cambria Math" w:hAnsi="Cambria Math"/>
                </w:rPr>
                <m:t>2</m:t>
              </w:del>
            </m:r>
          </m:sup>
        </m:sSup>
        <m:r>
          <w:del w:id="117" w:author="Matthew Chen [2]" w:date="2025-08-14T15:56:00Z" w16du:dateUtc="2025-08-14T22:56:00Z">
            <w:rPr>
              <w:rFonts w:ascii="Cambria Math" w:hAnsi="Cambria Math"/>
            </w:rPr>
            <m:t>=0.60</m:t>
          </w:del>
        </m:r>
      </m:oMath>
      <w:del w:id="118" w:author="Matthew Chen [2]" w:date="2025-08-14T15:56:00Z" w16du:dateUtc="2025-08-14T22:56:00Z">
        <w:r w:rsidR="007853F0" w:rsidDel="00B317D9">
          <w:delText xml:space="preserve">) </w:delText>
        </w:r>
      </w:del>
      <w:r w:rsidR="006B18DD">
        <w:t>match</w:t>
      </w:r>
      <w:ins w:id="119" w:author="Matthew Chen [2]" w:date="2025-08-14T15:50:00Z" w16du:dateUtc="2025-08-14T22:50:00Z">
        <w:r>
          <w:t>es</w:t>
        </w:r>
      </w:ins>
      <w:r w:rsidR="006B18DD">
        <w:t xml:space="preserve"> observed storages reasonably</w:t>
      </w:r>
      <w:ins w:id="120" w:author="Matthew Chen [2]" w:date="2025-08-14T15:57:00Z" w16du:dateUtc="2025-08-14T22:57:00Z">
        <w:r w:rsidR="00B317D9">
          <w:t xml:space="preserve"> </w:t>
        </w:r>
      </w:ins>
      <w:del w:id="121" w:author="Matthew Chen [2]" w:date="2025-08-14T15:57:00Z" w16du:dateUtc="2025-08-14T22:57:00Z">
        <w:r w:rsidR="006B18DD" w:rsidDel="00B317D9">
          <w:delText xml:space="preserve"> </w:delText>
        </w:r>
      </w:del>
      <w:r w:rsidR="006B18DD">
        <w:t>well</w:t>
      </w:r>
      <w:ins w:id="122" w:author="Matthew Chen [2]" w:date="2025-08-14T16:00:00Z" w16du:dateUtc="2025-08-14T23:00:00Z">
        <w:r w:rsidR="00B317D9">
          <w:t>,</w:t>
        </w:r>
      </w:ins>
      <w:ins w:id="123" w:author="Matthew Chen [2]" w:date="2025-08-14T15:57:00Z" w16du:dateUtc="2025-08-14T22:57:00Z">
        <w:r w:rsidR="00B317D9">
          <w:t xml:space="preserve"> </w:t>
        </w:r>
      </w:ins>
      <w:del w:id="124" w:author="Matthew Chen [2]" w:date="2025-08-14T15:50:00Z" w16du:dateUtc="2025-08-14T22:50:00Z">
        <w:r w:rsidR="006B18DD" w:rsidDel="0046554C">
          <w:delText xml:space="preserve"> and are directly inputted into the model</w:delText>
        </w:r>
        <w:r w:rsidR="007853F0" w:rsidDel="0046554C">
          <w:delText xml:space="preserve">, </w:delText>
        </w:r>
      </w:del>
      <w:r w:rsidR="007853F0">
        <w:t xml:space="preserve">yet </w:t>
      </w:r>
      <w:ins w:id="125" w:author="Matthew Chen [2]" w:date="2025-08-14T15:58:00Z" w16du:dateUtc="2025-08-14T22:58:00Z">
        <w:r w:rsidR="00B317D9">
          <w:t xml:space="preserve">validation </w:t>
        </w:r>
      </w:ins>
      <w:r w:rsidR="007853F0">
        <w:t xml:space="preserve">performance is lower than Model </w:t>
      </w:r>
      <w:ins w:id="126" w:author="Matthew Chen [2]" w:date="2025-08-14T16:00:00Z" w16du:dateUtc="2025-08-14T23:00:00Z">
        <w:r w:rsidR="00B317D9">
          <w:t>1 where there is no explicit mass balance</w:t>
        </w:r>
      </w:ins>
      <w:del w:id="127" w:author="Matthew Chen [2]" w:date="2025-08-14T16:00:00Z" w16du:dateUtc="2025-08-14T23:00:00Z">
        <w:r w:rsidR="007853F0" w:rsidDel="00B317D9">
          <w:delText>1 or Model 1</w:delText>
        </w:r>
      </w:del>
      <w:del w:id="128" w:author="Matthew Chen [2]" w:date="2025-08-14T14:54:00Z" w16du:dateUtc="2025-08-14T21:54:00Z">
        <w:r w:rsidR="007853F0" w:rsidDel="00CB34E4">
          <w:delText>*</w:delText>
        </w:r>
      </w:del>
      <w:r w:rsidR="0096742F">
        <w:t xml:space="preserve"> (</w:t>
      </w:r>
      <w:r w:rsidR="004256CF">
        <w:t xml:space="preserve">See Supplemental </w:t>
      </w:r>
      <w:r w:rsidR="003833FC">
        <w:t xml:space="preserve">Figure </w:t>
      </w:r>
      <w:r w:rsidR="004256CF">
        <w:t>S1</w:t>
      </w:r>
      <w:r w:rsidR="0096742F">
        <w:t>).</w:t>
      </w:r>
      <w:r w:rsidR="007D58AA">
        <w:t xml:space="preserve"> </w:t>
      </w:r>
    </w:p>
    <w:p w14:paraId="518840DD" w14:textId="5FB0ADF0" w:rsidR="00543F4F" w:rsidRDefault="001C4706" w:rsidP="0079412F">
      <w:pPr>
        <w:spacing w:line="480" w:lineRule="auto"/>
      </w:pPr>
      <w:ins w:id="129" w:author="Matthew Chen [2]" w:date="2025-08-14T16:01:00Z" w16du:dateUtc="2025-08-14T23:01:00Z">
        <w:r>
          <w:lastRenderedPageBreak/>
          <w:t xml:space="preserve">However, </w:t>
        </w:r>
      </w:ins>
      <w:moveToRangeStart w:id="130" w:author="Matthew Chen [2]" w:date="2025-08-14T16:03:00Z" w:name="move206079810"/>
      <w:moveTo w:id="131" w:author="Matthew Chen [2]" w:date="2025-08-14T16:03:00Z" w16du:dateUtc="2025-08-14T23:03:00Z">
        <w:r>
          <w:t>Model 4</w:t>
        </w:r>
      </w:moveTo>
      <w:ins w:id="132" w:author="Matthew Chen [2]" w:date="2025-08-14T16:03:00Z" w16du:dateUtc="2025-08-14T23:03:00Z">
        <w:r>
          <w:t xml:space="preserve"> (validation </w:t>
        </w:r>
      </w:ins>
      <m:oMath>
        <m:sSup>
          <m:sSupPr>
            <m:ctrlPr>
              <w:ins w:id="133" w:author="Matthew Chen [2]" w:date="2025-08-14T16:03:00Z" w16du:dateUtc="2025-08-14T23:03:00Z">
                <w:rPr>
                  <w:rFonts w:ascii="Cambria Math" w:hAnsi="Cambria Math"/>
                  <w:i/>
                </w:rPr>
              </w:ins>
            </m:ctrlPr>
          </m:sSupPr>
          <m:e>
            <m:r>
              <w:ins w:id="134" w:author="Matthew Chen [2]" w:date="2025-08-14T16:03:00Z" w16du:dateUtc="2025-08-14T23:03:00Z">
                <w:rPr>
                  <w:rFonts w:ascii="Cambria Math" w:hAnsi="Cambria Math"/>
                </w:rPr>
                <m:t>R</m:t>
              </w:ins>
            </m:r>
          </m:e>
          <m:sup>
            <m:r>
              <w:ins w:id="135" w:author="Matthew Chen [2]" w:date="2025-08-14T16:03:00Z" w16du:dateUtc="2025-08-14T23:03:00Z">
                <w:rPr>
                  <w:rFonts w:ascii="Cambria Math" w:hAnsi="Cambria Math"/>
                </w:rPr>
                <m:t>2</m:t>
              </w:ins>
            </m:r>
          </m:sup>
        </m:sSup>
        <m:r>
          <w:ins w:id="136" w:author="Matthew Chen [2]" w:date="2025-08-14T16:03:00Z" w16du:dateUtc="2025-08-14T23:03:00Z">
            <w:rPr>
              <w:rFonts w:ascii="Cambria Math" w:hAnsi="Cambria Math"/>
            </w:rPr>
            <m:t>=0.67</m:t>
          </w:ins>
        </m:r>
      </m:oMath>
      <w:ins w:id="137" w:author="Matthew Chen [2]" w:date="2025-08-14T16:03:00Z" w16du:dateUtc="2025-08-14T23:03:00Z">
        <w:r>
          <w:t xml:space="preserve">), which also maintains mass balance as input </w:t>
        </w:r>
        <w:proofErr w:type="gramStart"/>
        <w:r>
          <w:t>similar to</w:t>
        </w:r>
        <w:proofErr w:type="gramEnd"/>
        <w:r>
          <w:t xml:space="preserve"> Model 3,</w:t>
        </w:r>
      </w:ins>
      <w:moveTo w:id="138" w:author="Matthew Chen [2]" w:date="2025-08-14T16:03:00Z" w16du:dateUtc="2025-08-14T23:03:00Z">
        <w:r>
          <w:t xml:space="preserve"> performs almost as well as Model 1 but with fewer parameters</w:t>
        </w:r>
      </w:moveTo>
      <w:ins w:id="139" w:author="Matthew Chen [2]" w:date="2025-08-14T16:04:00Z" w16du:dateUtc="2025-08-14T23:04:00Z">
        <w:r>
          <w:t xml:space="preserve"> (implied storages for Model 4 also match observed storages reasonably well). This may be because</w:t>
        </w:r>
      </w:ins>
      <w:moveTo w:id="140" w:author="Matthew Chen [2]" w:date="2025-08-14T16:03:00Z" w16du:dateUtc="2025-08-14T23:03:00Z">
        <w:del w:id="141" w:author="Matthew Chen [2]" w:date="2025-08-14T16:04:00Z" w16du:dateUtc="2025-08-14T23:04:00Z">
          <w:r w:rsidDel="001C4706">
            <w:delText>,</w:delText>
          </w:r>
        </w:del>
        <w:r>
          <w:t xml:space="preserve"> </w:t>
        </w:r>
        <w:del w:id="142" w:author="Matthew Chen [2]" w:date="2025-08-14T16:04:00Z" w16du:dateUtc="2025-08-14T23:04:00Z">
          <w:r w:rsidDel="001C4706">
            <w:delText xml:space="preserve">since </w:delText>
          </w:r>
        </w:del>
        <w:r>
          <w:t>Model 4 does not need to parameterize gating behavior</w:t>
        </w:r>
      </w:moveTo>
      <w:ins w:id="143" w:author="Matthew Chen [2]" w:date="2025-08-14T16:04:00Z" w16du:dateUtc="2025-08-14T23:04:00Z">
        <w:r>
          <w:t xml:space="preserve"> and is therefore more parsimonious</w:t>
        </w:r>
      </w:ins>
      <w:moveTo w:id="144" w:author="Matthew Chen [2]" w:date="2025-08-14T16:03:00Z" w16du:dateUtc="2025-08-14T23:03:00Z">
        <w:del w:id="145" w:author="Matthew Chen [2]" w:date="2025-08-14T16:04:00Z" w16du:dateUtc="2025-08-14T23:04:00Z">
          <w:r w:rsidDel="001C4706">
            <w:delText>.</w:delText>
          </w:r>
        </w:del>
      </w:moveTo>
      <w:moveToRangeEnd w:id="130"/>
      <w:del w:id="146" w:author="Matthew Chen [2]" w:date="2025-08-14T16:01:00Z" w16du:dateUtc="2025-08-14T23:01:00Z">
        <w:r w:rsidR="003833FC" w:rsidDel="001C4706">
          <w:delText>I</w:delText>
        </w:r>
      </w:del>
      <w:del w:id="147" w:author="Matthew Chen [2]" w:date="2025-08-14T16:04:00Z" w16du:dateUtc="2025-08-14T23:04:00Z">
        <w:r w:rsidR="003833FC" w:rsidDel="001C4706">
          <w:delText xml:space="preserve">mplied storages for Model 4 </w:delText>
        </w:r>
      </w:del>
      <w:del w:id="148" w:author="Matthew Chen [2]" w:date="2025-08-14T16:03:00Z" w16du:dateUtc="2025-08-14T23:03:00Z">
        <w:r w:rsidR="003833FC" w:rsidDel="001C4706">
          <w:delText xml:space="preserve">(validation </w:delText>
        </w:r>
      </w:del>
      <m:oMath>
        <m:sSup>
          <m:sSupPr>
            <m:ctrlPr>
              <w:del w:id="149" w:author="Matthew Chen [2]" w:date="2025-08-14T16:03:00Z" w16du:dateUtc="2025-08-14T23:03:00Z">
                <w:rPr>
                  <w:rFonts w:ascii="Cambria Math" w:hAnsi="Cambria Math"/>
                  <w:i/>
                </w:rPr>
              </w:del>
            </m:ctrlPr>
          </m:sSupPr>
          <m:e>
            <m:r>
              <w:del w:id="150" w:author="Matthew Chen [2]" w:date="2025-08-14T16:03:00Z" w16du:dateUtc="2025-08-14T23:03:00Z">
                <w:rPr>
                  <w:rFonts w:ascii="Cambria Math" w:hAnsi="Cambria Math"/>
                </w:rPr>
                <m:t>R</m:t>
              </w:del>
            </m:r>
          </m:e>
          <m:sup>
            <m:r>
              <w:del w:id="151" w:author="Matthew Chen [2]" w:date="2025-08-14T16:03:00Z" w16du:dateUtc="2025-08-14T23:03:00Z">
                <w:rPr>
                  <w:rFonts w:ascii="Cambria Math" w:hAnsi="Cambria Math"/>
                </w:rPr>
                <m:t>2</m:t>
              </w:del>
            </m:r>
          </m:sup>
        </m:sSup>
        <m:r>
          <w:del w:id="152" w:author="Matthew Chen [2]" w:date="2025-08-14T16:03:00Z" w16du:dateUtc="2025-08-14T23:03:00Z">
            <w:rPr>
              <w:rFonts w:ascii="Cambria Math" w:hAnsi="Cambria Math"/>
            </w:rPr>
            <m:t>=0.67</m:t>
          </w:del>
        </m:r>
      </m:oMath>
      <w:del w:id="153" w:author="Matthew Chen [2]" w:date="2025-08-14T16:03:00Z" w16du:dateUtc="2025-08-14T23:03:00Z">
        <w:r w:rsidR="003833FC" w:rsidDel="001C4706">
          <w:delText xml:space="preserve">) </w:delText>
        </w:r>
      </w:del>
      <w:del w:id="154" w:author="Matthew Chen [2]" w:date="2025-08-14T16:04:00Z" w16du:dateUtc="2025-08-14T23:04:00Z">
        <w:r w:rsidR="003833FC" w:rsidDel="001C4706">
          <w:delText xml:space="preserve">also match observed storages </w:delText>
        </w:r>
        <w:r w:rsidR="00324BB6" w:rsidDel="001C4706">
          <w:delText>reasonably well</w:delText>
        </w:r>
      </w:del>
      <w:r w:rsidR="00F86D6F">
        <w:t>.</w:t>
      </w:r>
      <w:r w:rsidR="007D58AA">
        <w:t xml:space="preserve"> </w:t>
      </w:r>
      <w:moveFromRangeStart w:id="155" w:author="Matthew Chen [2]" w:date="2025-08-14T16:03:00Z" w:name="move206079810"/>
      <w:moveFrom w:id="156" w:author="Matthew Chen [2]" w:date="2025-08-14T16:03:00Z" w16du:dateUtc="2025-08-14T23:03:00Z">
        <w:r w:rsidR="00324BB6" w:rsidDel="001C4706">
          <w:t xml:space="preserve">Model 4 </w:t>
        </w:r>
        <w:r w:rsidR="007D58AA" w:rsidDel="001C4706">
          <w:t>performs almost as well as Model 1 but with fewer parameters</w:t>
        </w:r>
        <w:r w:rsidR="00F86D6F" w:rsidDel="001C4706">
          <w:t>,</w:t>
        </w:r>
        <w:r w:rsidR="007D58AA" w:rsidDel="001C4706">
          <w:t xml:space="preserve"> since Model 4 does not need to parameterize gating behavior. </w:t>
        </w:r>
      </w:moveFrom>
      <w:moveFromRangeEnd w:id="155"/>
      <w:r w:rsidR="005D2961">
        <w:t xml:space="preserve">Specifically, after tuning, Model 4 has </w:t>
      </w:r>
      <w:r w:rsidR="00F86D6F">
        <w:t>roughly 40</w:t>
      </w:r>
      <w:r w:rsidR="005D2961">
        <w:t>% fewer parameters</w:t>
      </w:r>
      <w:r w:rsidR="00F86D6F">
        <w:t xml:space="preserve"> than Model 1</w:t>
      </w:r>
      <w:r w:rsidR="005D2961">
        <w:t xml:space="preserve">. </w:t>
      </w:r>
      <w:r w:rsidR="00324BB6">
        <w:t>This result highlights the potential for physics-informed machine learning to promote model parsimony and interpretability</w:t>
      </w:r>
      <w:r w:rsidR="00D6636F">
        <w:t xml:space="preserve"> </w:t>
      </w:r>
      <w:sdt>
        <w:sdtPr>
          <w:rPr>
            <w:color w:val="000000"/>
          </w:rPr>
          <w:tag w:val="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
          <w:id w:val="-1215194527"/>
          <w:placeholder>
            <w:docPart w:val="DefaultPlaceholder_-1854013440"/>
          </w:placeholder>
        </w:sdtPr>
        <w:sdtContent>
          <w:r w:rsidR="00E36CE1" w:rsidRPr="00E36CE1">
            <w:rPr>
              <w:color w:val="000000"/>
            </w:rPr>
            <w:t>(De La Fuente et al., 2024)</w:t>
          </w:r>
        </w:sdtContent>
      </w:sdt>
      <w:r w:rsidR="00F86D6F">
        <w:rPr>
          <w:color w:val="000000"/>
        </w:rPr>
        <w:t xml:space="preserve">, in </w:t>
      </w:r>
      <w:commentRangeStart w:id="157"/>
      <w:r w:rsidR="00F86D6F">
        <w:rPr>
          <w:color w:val="000000"/>
        </w:rPr>
        <w:t>this case by enforcing mass balance manually rather than relying on the LSTM to learn it</w:t>
      </w:r>
      <w:commentRangeEnd w:id="157"/>
      <w:r w:rsidR="00F86D6F">
        <w:rPr>
          <w:rStyle w:val="CommentReference"/>
        </w:rPr>
        <w:commentReference w:id="157"/>
      </w:r>
      <w:r w:rsidR="00324BB6">
        <w:t>.</w:t>
      </w:r>
    </w:p>
    <w:p w14:paraId="6FD72E71" w14:textId="2C05B73B" w:rsidR="00543F4F" w:rsidRPr="00543F4F" w:rsidRDefault="00543F4F" w:rsidP="001C59D4">
      <w:pPr>
        <w:spacing w:line="480" w:lineRule="auto"/>
      </w:pPr>
      <w:r>
        <w:t xml:space="preserve">Across all </w:t>
      </w:r>
      <w:ins w:id="158" w:author="Matthew Chen [2]" w:date="2025-08-14T16:18:00Z" w16du:dateUtc="2025-08-14T23:18:00Z">
        <w:r w:rsidR="00AE1EB1">
          <w:t xml:space="preserve">machine learning </w:t>
        </w:r>
      </w:ins>
      <w:r>
        <w:t xml:space="preserve">models, we observe severe declines in performance </w:t>
      </w:r>
      <w:r w:rsidR="001C59D4">
        <w:t xml:space="preserve">in the test period compared to the validation or training periods. For example, Models 1, 2, and 4 each show declines of 0.26 in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1C59D4">
        <w:rPr>
          <w:rFonts w:eastAsiaTheme="minorEastAsia"/>
        </w:rPr>
        <w:t xml:space="preserve"> </w:t>
      </w:r>
      <w:r w:rsidR="001C59D4">
        <w:t xml:space="preserve">between the validation and testing periods. </w:t>
      </w:r>
      <w:r w:rsidR="005B4898">
        <w:t>This could be due to either poor generalization, policy changes over time, or a combination</w:t>
      </w:r>
      <w:ins w:id="159" w:author="Matthew Chen [2]" w:date="2025-08-14T16:18:00Z" w16du:dateUtc="2025-08-14T23:18:00Z">
        <w:r w:rsidR="00AE1EB1">
          <w:t xml:space="preserve"> (this is further discussed in Section 3.5)</w:t>
        </w:r>
      </w:ins>
      <w:r w:rsidR="005B4898">
        <w:t xml:space="preserve">. </w:t>
      </w:r>
      <w:r w:rsidR="001C59D4">
        <w:t xml:space="preserve">Interestingly, some storage-driven </w:t>
      </w:r>
      <w:ins w:id="160" w:author="Matthew Chen [2]" w:date="2025-08-14T16:07:00Z" w16du:dateUtc="2025-08-14T23:07:00Z">
        <w:r w:rsidR="001C4706">
          <w:t xml:space="preserve">machine learning </w:t>
        </w:r>
      </w:ins>
      <w:r w:rsidR="001C59D4">
        <w:t xml:space="preserve">models including </w:t>
      </w:r>
      <w:r w:rsidR="00614C35">
        <w:t>Model 3, Model 1</w:t>
      </w:r>
      <w:ins w:id="161" w:author="Matthew Chen [2]" w:date="2025-08-14T14:54:00Z" w16du:dateUtc="2025-08-14T21:54:00Z">
        <w:r w:rsidR="00CB34E4">
          <w:t>-S</w:t>
        </w:r>
      </w:ins>
      <w:del w:id="162" w:author="Matthew Chen [2]" w:date="2025-08-14T14:54:00Z" w16du:dateUtc="2025-08-14T21:54:00Z">
        <w:r w:rsidR="00614C35" w:rsidDel="00CB34E4">
          <w:delText>*</w:delText>
        </w:r>
      </w:del>
      <w:r w:rsidR="00614C35">
        <w:t>, and Random Forest</w:t>
      </w:r>
      <w:ins w:id="163" w:author="Matthew Chen [2]" w:date="2025-08-14T14:54:00Z" w16du:dateUtc="2025-08-14T21:54:00Z">
        <w:r w:rsidR="00CB34E4">
          <w:t>-S</w:t>
        </w:r>
      </w:ins>
      <w:del w:id="164" w:author="Matthew Chen [2]" w:date="2025-08-14T14:54:00Z" w16du:dateUtc="2025-08-14T21:54:00Z">
        <w:r w:rsidR="00614C35" w:rsidDel="00CB34E4">
          <w:delText>*</w:delText>
        </w:r>
      </w:del>
      <w:r w:rsidR="00614C35">
        <w:t xml:space="preserve"> have much lower declines in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614C35">
        <w:rPr>
          <w:rFonts w:eastAsiaTheme="minorEastAsia"/>
        </w:rPr>
        <w:t xml:space="preserve"> and perform better in the test period</w:t>
      </w:r>
      <w:r w:rsidR="005B4898">
        <w:rPr>
          <w:rFonts w:eastAsiaTheme="minorEastAsia"/>
        </w:rPr>
        <w:t xml:space="preserve">. </w:t>
      </w:r>
      <w:del w:id="165" w:author="Matthew Chen [2]" w:date="2025-08-14T16:20:00Z" w16du:dateUtc="2025-08-14T23:20:00Z">
        <w:r w:rsidR="005B4898" w:rsidDel="00AE1EB1">
          <w:rPr>
            <w:rFonts w:eastAsiaTheme="minorEastAsia"/>
          </w:rPr>
          <w:delText>This</w:delText>
        </w:r>
        <w:r w:rsidR="00614C35" w:rsidDel="00AE1EB1">
          <w:rPr>
            <w:rFonts w:eastAsiaTheme="minorEastAsia"/>
          </w:rPr>
          <w:delText xml:space="preserve"> suggest</w:delText>
        </w:r>
        <w:r w:rsidR="005B4898" w:rsidDel="00AE1EB1">
          <w:rPr>
            <w:rFonts w:eastAsiaTheme="minorEastAsia"/>
          </w:rPr>
          <w:delText>s</w:delText>
        </w:r>
        <w:r w:rsidR="00614C35" w:rsidDel="00AE1EB1">
          <w:rPr>
            <w:rFonts w:eastAsiaTheme="minorEastAsia"/>
          </w:rPr>
          <w:delText xml:space="preserve"> that the</w:delText>
        </w:r>
        <w:r w:rsidR="005B4898" w:rsidDel="00AE1EB1">
          <w:rPr>
            <w:rFonts w:eastAsiaTheme="minorEastAsia"/>
          </w:rPr>
          <w:delText xml:space="preserve"> decline in out-of-sample performance is due to inaccurate</w:delText>
        </w:r>
        <w:r w:rsidR="00614C35" w:rsidDel="00AE1EB1">
          <w:rPr>
            <w:rFonts w:eastAsiaTheme="minorEastAsia"/>
          </w:rPr>
          <w:delText xml:space="preserve"> </w:delText>
        </w:r>
        <w:r w:rsidR="005B4898" w:rsidDel="00AE1EB1">
          <w:rPr>
            <w:rFonts w:eastAsiaTheme="minorEastAsia"/>
          </w:rPr>
          <w:delText>storage accumulation</w:delText>
        </w:r>
        <w:r w:rsidR="00EA6232" w:rsidDel="00AE1EB1">
          <w:rPr>
            <w:rFonts w:eastAsiaTheme="minorEastAsia"/>
          </w:rPr>
          <w:delText xml:space="preserve"> in the LSTM</w:delText>
        </w:r>
        <w:r w:rsidR="005B4898" w:rsidDel="00AE1EB1">
          <w:rPr>
            <w:rFonts w:eastAsiaTheme="minorEastAsia"/>
          </w:rPr>
          <w:delText xml:space="preserve"> rather than inaccurate mapping of storage to release. </w:delText>
        </w:r>
      </w:del>
      <w:r w:rsidR="005B4898">
        <w:rPr>
          <w:rFonts w:eastAsiaTheme="minorEastAsia"/>
        </w:rPr>
        <w:t>The models that</w:t>
      </w:r>
      <w:r w:rsidR="00614C35">
        <w:rPr>
          <w:rFonts w:eastAsiaTheme="minorEastAsia"/>
        </w:rPr>
        <w:t xml:space="preserve"> base release decisions </w:t>
      </w:r>
      <w:r w:rsidR="00A367B3">
        <w:rPr>
          <w:rFonts w:eastAsiaTheme="minorEastAsia"/>
        </w:rPr>
        <w:t xml:space="preserve">directly </w:t>
      </w:r>
      <w:r w:rsidR="00614C35">
        <w:rPr>
          <w:rFonts w:eastAsiaTheme="minorEastAsia"/>
        </w:rPr>
        <w:t>o</w:t>
      </w:r>
      <w:r w:rsidR="00A367B3">
        <w:rPr>
          <w:rFonts w:eastAsiaTheme="minorEastAsia"/>
        </w:rPr>
        <w:t xml:space="preserve">n </w:t>
      </w:r>
      <w:r w:rsidR="00614C35">
        <w:rPr>
          <w:rFonts w:eastAsiaTheme="minorEastAsia"/>
        </w:rPr>
        <w:t xml:space="preserve">storage </w:t>
      </w:r>
      <w:r w:rsidR="005B4898">
        <w:rPr>
          <w:rFonts w:eastAsiaTheme="minorEastAsia"/>
        </w:rPr>
        <w:t>demonstrate improved</w:t>
      </w:r>
      <w:r w:rsidR="00614C35">
        <w:rPr>
          <w:rFonts w:eastAsiaTheme="minorEastAsia"/>
        </w:rPr>
        <w:t xml:space="preserve"> </w:t>
      </w:r>
      <w:r w:rsidR="00A367B3">
        <w:rPr>
          <w:rFonts w:eastAsiaTheme="minorEastAsia"/>
        </w:rPr>
        <w:t xml:space="preserve">long-term </w:t>
      </w:r>
      <w:r w:rsidR="006764A4">
        <w:rPr>
          <w:rFonts w:eastAsiaTheme="minorEastAsia"/>
        </w:rPr>
        <w:t xml:space="preserve">generalizability </w:t>
      </w:r>
      <w:r w:rsidR="00A367B3">
        <w:rPr>
          <w:rFonts w:eastAsiaTheme="minorEastAsia"/>
        </w:rPr>
        <w:t>and</w:t>
      </w:r>
      <w:r w:rsidR="006B2763">
        <w:rPr>
          <w:rFonts w:eastAsiaTheme="minorEastAsia"/>
        </w:rPr>
        <w:t xml:space="preserve"> </w:t>
      </w:r>
      <w:r w:rsidR="00614C35">
        <w:rPr>
          <w:rFonts w:eastAsiaTheme="minorEastAsia"/>
        </w:rPr>
        <w:t xml:space="preserve">robustness </w:t>
      </w:r>
      <w:r w:rsidR="006B2763">
        <w:rPr>
          <w:rFonts w:eastAsiaTheme="minorEastAsia"/>
        </w:rPr>
        <w:t xml:space="preserve">under future </w:t>
      </w:r>
      <w:del w:id="166" w:author="Matthew Chen [2]" w:date="2025-08-14T16:20:00Z" w16du:dateUtc="2025-08-14T23:20:00Z">
        <w:r w:rsidR="00614C35" w:rsidDel="00AE1EB1">
          <w:rPr>
            <w:rFonts w:eastAsiaTheme="minorEastAsia"/>
          </w:rPr>
          <w:delText>changes in policy</w:delText>
        </w:r>
      </w:del>
      <w:ins w:id="167" w:author="Matthew Chen [2]" w:date="2025-08-14T16:20:00Z" w16du:dateUtc="2025-08-14T23:20:00Z">
        <w:r w:rsidR="00AE1EB1">
          <w:rPr>
            <w:rFonts w:eastAsiaTheme="minorEastAsia"/>
          </w:rPr>
          <w:t>distributional shifts</w:t>
        </w:r>
      </w:ins>
      <w:r w:rsidR="00614C35">
        <w:rPr>
          <w:rFonts w:eastAsiaTheme="minorEastAsia"/>
        </w:rPr>
        <w:t xml:space="preserve">. </w:t>
      </w:r>
      <w:ins w:id="168" w:author="Matthew Chen [2]" w:date="2025-08-14T16:28:00Z" w16du:dateUtc="2025-08-14T23:28:00Z">
        <w:r w:rsidR="00BF0911">
          <w:rPr>
            <w:rFonts w:eastAsiaTheme="minorEastAsia"/>
          </w:rPr>
          <w:t xml:space="preserve">In fact, the </w:t>
        </w:r>
      </w:ins>
      <w:ins w:id="169" w:author="Matthew Chen [2]" w:date="2025-08-14T17:09:00Z" w16du:dateUtc="2025-08-15T00:09:00Z">
        <w:r w:rsidR="00011382">
          <w:rPr>
            <w:rFonts w:eastAsiaTheme="minorEastAsia"/>
          </w:rPr>
          <w:t>model with the least overfitting (and the best performance under the test data) is the physically driv</w:t>
        </w:r>
      </w:ins>
      <w:ins w:id="170" w:author="Matthew Chen [2]" w:date="2025-08-14T17:10:00Z" w16du:dateUtc="2025-08-15T00:10:00Z">
        <w:r w:rsidR="00011382">
          <w:rPr>
            <w:rFonts w:eastAsiaTheme="minorEastAsia"/>
          </w:rPr>
          <w:t xml:space="preserve">en </w:t>
        </w:r>
      </w:ins>
      <w:ins w:id="171" w:author="Matthew Chen [2]" w:date="2025-08-14T17:12:00Z" w16du:dateUtc="2025-08-15T00:12:00Z">
        <w:r w:rsidR="009157CF">
          <w:rPr>
            <w:rFonts w:eastAsiaTheme="minorEastAsia"/>
          </w:rPr>
          <w:t>rule-based</w:t>
        </w:r>
      </w:ins>
      <w:ins w:id="172" w:author="Matthew Chen [2]" w:date="2025-08-14T17:10:00Z" w16du:dateUtc="2025-08-15T00:10:00Z">
        <w:r w:rsidR="00011382">
          <w:rPr>
            <w:rFonts w:eastAsiaTheme="minorEastAsia"/>
          </w:rPr>
          <w:t xml:space="preserve"> model.</w:t>
        </w:r>
      </w:ins>
      <w:ins w:id="173" w:author="Matthew Chen [2]" w:date="2025-08-14T17:12:00Z" w16du:dateUtc="2025-08-15T00:12:00Z">
        <w:r w:rsidR="009157CF">
          <w:rPr>
            <w:rFonts w:eastAsiaTheme="minorEastAsia"/>
          </w:rPr>
          <w:t xml:space="preserve"> </w:t>
        </w:r>
      </w:ins>
      <w:ins w:id="174" w:author="Matthew Chen [2]" w:date="2025-08-14T17:13:00Z" w16du:dateUtc="2025-08-15T00:13:00Z">
        <w:r w:rsidR="009157CF">
          <w:rPr>
            <w:rFonts w:eastAsiaTheme="minorEastAsia"/>
          </w:rPr>
          <w:t>Beyond simply access to storage state</w:t>
        </w:r>
      </w:ins>
      <w:ins w:id="175" w:author="Matthew Chen [2]" w:date="2025-08-14T17:21:00Z" w16du:dateUtc="2025-08-15T00:21:00Z">
        <w:r w:rsidR="008D640F">
          <w:rPr>
            <w:rFonts w:eastAsiaTheme="minorEastAsia"/>
          </w:rPr>
          <w:t xml:space="preserve"> information</w:t>
        </w:r>
      </w:ins>
      <w:ins w:id="176" w:author="Matthew Chen [2]" w:date="2025-08-14T17:13:00Z" w16du:dateUtc="2025-08-15T00:13:00Z">
        <w:r w:rsidR="009157CF">
          <w:rPr>
            <w:rFonts w:eastAsiaTheme="minorEastAsia"/>
          </w:rPr>
          <w:t xml:space="preserve">, the </w:t>
        </w:r>
        <w:proofErr w:type="gramStart"/>
        <w:r w:rsidR="009157CF">
          <w:rPr>
            <w:rFonts w:eastAsiaTheme="minorEastAsia"/>
          </w:rPr>
          <w:t>rule based</w:t>
        </w:r>
        <w:proofErr w:type="gramEnd"/>
        <w:r w:rsidR="009157CF">
          <w:rPr>
            <w:rFonts w:eastAsiaTheme="minorEastAsia"/>
          </w:rPr>
          <w:t xml:space="preserve"> model make</w:t>
        </w:r>
      </w:ins>
      <w:ins w:id="177" w:author="Matthew Chen [2]" w:date="2025-08-14T17:21:00Z" w16du:dateUtc="2025-08-15T00:21:00Z">
        <w:r w:rsidR="008D640F">
          <w:rPr>
            <w:rFonts w:eastAsiaTheme="minorEastAsia"/>
          </w:rPr>
          <w:t>s</w:t>
        </w:r>
      </w:ins>
      <w:ins w:id="178" w:author="Matthew Chen [2]" w:date="2025-08-14T17:13:00Z" w16du:dateUtc="2025-08-15T00:13:00Z">
        <w:r w:rsidR="009157CF">
          <w:rPr>
            <w:rFonts w:eastAsiaTheme="minorEastAsia"/>
          </w:rPr>
          <w:t xml:space="preserve"> decisions in a realistic manner (</w:t>
        </w:r>
      </w:ins>
      <w:ins w:id="179" w:author="Matthew Chen [2]" w:date="2025-08-14T17:14:00Z" w16du:dateUtc="2025-08-15T00:14:00Z">
        <w:r w:rsidR="009157CF">
          <w:rPr>
            <w:rFonts w:eastAsiaTheme="minorEastAsia"/>
          </w:rPr>
          <w:t xml:space="preserve">for example, hedging for water supply). </w:t>
        </w:r>
      </w:ins>
    </w:p>
    <w:p w14:paraId="6CD2E1D6" w14:textId="583D4C4A" w:rsidR="004B338A" w:rsidRDefault="00201908" w:rsidP="00687F80">
      <w:pPr>
        <w:pStyle w:val="Heading2"/>
        <w:spacing w:line="480" w:lineRule="auto"/>
      </w:pPr>
      <w:r>
        <w:t>Inspection</w:t>
      </w:r>
      <w:r w:rsidR="00687F80">
        <w:t xml:space="preserve"> of Cell States and Observed Storage</w:t>
      </w:r>
    </w:p>
    <w:p w14:paraId="09F2EE6C" w14:textId="23DDC9C3" w:rsidR="00F61C8B" w:rsidRDefault="0031508E" w:rsidP="00687F80">
      <w:pPr>
        <w:spacing w:line="480" w:lineRule="auto"/>
      </w:pPr>
      <w:r>
        <w:t xml:space="preserve">In this section, we compare the memory cell states of Model 1 </w:t>
      </w:r>
      <w:r w:rsidR="008F1986">
        <w:t xml:space="preserve">trained on Shasta reservoir </w:t>
      </w:r>
      <w:r>
        <w:t>with observed storages to see if the model learns physically interpretable states internall</w:t>
      </w:r>
      <w:r w:rsidR="00B44741">
        <w:t>y</w:t>
      </w:r>
      <w:r>
        <w:t xml:space="preserve">. </w:t>
      </w:r>
      <w:r w:rsidR="00687F80">
        <w:t xml:space="preserve">In </w:t>
      </w:r>
      <w:r w:rsidR="0028521D">
        <w:t>the test data</w:t>
      </w:r>
      <w:r w:rsidR="00687F80">
        <w:t xml:space="preserve">, six different cell states </w:t>
      </w:r>
      <w:r w:rsidR="00207B90">
        <w:t>(</w:t>
      </w:r>
      <w:commentRangeStart w:id="180"/>
      <w:r w:rsidR="00207B90">
        <w:t>XX</w:t>
      </w:r>
      <w:commentRangeEnd w:id="180"/>
      <w:r w:rsidR="00207B90">
        <w:rPr>
          <w:rStyle w:val="CommentReference"/>
        </w:rPr>
        <w:commentReference w:id="180"/>
      </w:r>
      <w:r w:rsidR="00207B90">
        <w:t xml:space="preserve"> %) </w:t>
      </w:r>
      <w:r w:rsidR="00687F80">
        <w:t xml:space="preserve">have correlation coefficients with observed storage that </w:t>
      </w:r>
      <w:r w:rsidR="00847ED0">
        <w:t>are</w:t>
      </w:r>
      <w:r w:rsidR="00687F80">
        <w:t xml:space="preserve"> </w:t>
      </w:r>
      <w:r w:rsidR="00687F80">
        <w:lastRenderedPageBreak/>
        <w:t xml:space="preserve">greater than or equal to in absolute value to </w:t>
      </w:r>
      <w:commentRangeStart w:id="181"/>
      <w:commentRangeStart w:id="182"/>
      <w:r w:rsidR="00687F80">
        <w:t xml:space="preserve">0.40, </w:t>
      </w:r>
      <w:commentRangeEnd w:id="181"/>
      <w:r w:rsidR="00847ED0">
        <w:rPr>
          <w:rStyle w:val="CommentReference"/>
        </w:rPr>
        <w:commentReference w:id="181"/>
      </w:r>
      <w:commentRangeEnd w:id="182"/>
      <w:r w:rsidR="007E11F0">
        <w:rPr>
          <w:rStyle w:val="CommentReference"/>
        </w:rPr>
        <w:commentReference w:id="182"/>
      </w:r>
      <w:r w:rsidR="005D2961">
        <w:t xml:space="preserve">an arbitrarily chosen threshold, </w:t>
      </w:r>
      <w:r w:rsidR="00687F80">
        <w:t xml:space="preserve">with values of 0.52, 0.50, 0.48, 0.46, 0.43, and -0.45, respectively. These states are </w:t>
      </w:r>
      <w:r w:rsidR="0028521D">
        <w:t xml:space="preserve">scaled and </w:t>
      </w:r>
      <w:r w:rsidR="00687F80">
        <w:t xml:space="preserve">plotted </w:t>
      </w:r>
      <w:r w:rsidR="0028521D">
        <w:t xml:space="preserve">against observed storage </w:t>
      </w:r>
      <w:r w:rsidR="006D4F5A">
        <w:t xml:space="preserve">for the testing dataset </w:t>
      </w:r>
      <w:r w:rsidR="00687F80">
        <w:t xml:space="preserve">in Figure </w:t>
      </w:r>
      <w:r w:rsidR="00E541F6">
        <w:t>5</w:t>
      </w:r>
      <w:r w:rsidR="00687F80">
        <w:t xml:space="preserve">. We observe that in many cases, </w:t>
      </w:r>
      <w:r w:rsidR="007B6AF7">
        <w:t xml:space="preserve">the </w:t>
      </w:r>
      <w:r>
        <w:t xml:space="preserve">memory cell states contain information about the seasonality of </w:t>
      </w:r>
      <w:proofErr w:type="gramStart"/>
      <w:r>
        <w:t>storages, but</w:t>
      </w:r>
      <w:proofErr w:type="gramEnd"/>
      <w:r>
        <w:t xml:space="preserve"> </w:t>
      </w:r>
      <w:r w:rsidR="002E5775">
        <w:t>are only weakly correlated to the</w:t>
      </w:r>
      <w:r>
        <w:t xml:space="preserve"> values </w:t>
      </w:r>
      <w:r w:rsidR="00221AC9">
        <w:t>of</w:t>
      </w:r>
      <w:r>
        <w:t xml:space="preserve"> </w:t>
      </w:r>
      <w:proofErr w:type="gramStart"/>
      <w:r>
        <w:t>storages</w:t>
      </w:r>
      <w:proofErr w:type="gramEnd"/>
      <w:r>
        <w:t xml:space="preserve"> themselves. It is possible that storage values are represented through complex interactions of multiple different states, though unfortunately such a situation would </w:t>
      </w:r>
      <w:r w:rsidR="00615DFA">
        <w:t xml:space="preserve">not </w:t>
      </w:r>
      <w:r>
        <w:t>be directly interpretable.</w:t>
      </w:r>
      <w:r w:rsidR="00615DFA">
        <w:t xml:space="preserve"> </w:t>
      </w:r>
      <w:r w:rsidR="005D2961">
        <w:t>T</w:t>
      </w:r>
      <w:r w:rsidR="0028521D">
        <w:t>hese</w:t>
      </w:r>
      <w:r w:rsidR="00615DFA">
        <w:t xml:space="preserve"> results </w:t>
      </w:r>
      <w:r w:rsidR="00BC303E">
        <w:t>are consistent with</w:t>
      </w:r>
      <w:r w:rsidR="00615DFA">
        <w:t xml:space="preserve"> the previous </w:t>
      </w:r>
      <w:r w:rsidR="0028521D">
        <w:t>finding</w:t>
      </w:r>
      <w:r w:rsidR="00615DFA">
        <w:t xml:space="preserve"> </w:t>
      </w:r>
      <w:r w:rsidR="0028521D">
        <w:t xml:space="preserve">that performance is lower when storage is withheld from the </w:t>
      </w:r>
      <w:commentRangeStart w:id="183"/>
      <w:commentRangeStart w:id="184"/>
      <w:r w:rsidR="0028521D">
        <w:t>LSTM</w:t>
      </w:r>
      <w:commentRangeEnd w:id="183"/>
      <w:r w:rsidR="00F61C8B">
        <w:rPr>
          <w:rStyle w:val="CommentReference"/>
        </w:rPr>
        <w:commentReference w:id="183"/>
      </w:r>
      <w:commentRangeEnd w:id="184"/>
      <w:r w:rsidR="00614C35">
        <w:rPr>
          <w:rStyle w:val="CommentReference"/>
        </w:rPr>
        <w:commentReference w:id="184"/>
      </w:r>
      <w:r w:rsidR="007B6AF7">
        <w:t xml:space="preserve"> (Table 1)</w:t>
      </w:r>
      <w:r w:rsidR="0028521D">
        <w:t>.</w:t>
      </w:r>
      <w:r w:rsidR="007B6AF7">
        <w:t xml:space="preserve"> Similar results are found for the cell states of Models 3 and 4 (Supplemental Figure </w:t>
      </w:r>
      <w:commentRangeStart w:id="185"/>
      <w:r w:rsidR="007B6AF7">
        <w:t>XX</w:t>
      </w:r>
      <w:commentRangeEnd w:id="185"/>
      <w:r w:rsidR="007B6AF7">
        <w:rPr>
          <w:rStyle w:val="CommentReference"/>
        </w:rPr>
        <w:commentReference w:id="185"/>
      </w:r>
      <w:r w:rsidR="007B6AF7">
        <w:t>).</w:t>
      </w:r>
    </w:p>
    <w:p w14:paraId="54C1DB46" w14:textId="03675BBA" w:rsidR="00E541F6" w:rsidRDefault="00687F80" w:rsidP="00E541F6">
      <w:pPr>
        <w:keepNext/>
        <w:spacing w:line="480" w:lineRule="auto"/>
        <w:jc w:val="center"/>
      </w:pPr>
      <w:del w:id="186" w:author="Matthew Chen [2]" w:date="2025-08-15T16:29:00Z" w16du:dateUtc="2025-08-15T23:29:00Z">
        <w:r w:rsidDel="00C82338">
          <w:rPr>
            <w:noProof/>
          </w:rPr>
          <w:drawing>
            <wp:inline distT="0" distB="0" distL="0" distR="0" wp14:anchorId="3157CC1B" wp14:editId="489BF21F">
              <wp:extent cx="4893493" cy="3425446"/>
              <wp:effectExtent l="0" t="0" r="2540" b="3810"/>
              <wp:docPr id="2105294306" name="Picture 4" descr="A group of graphs showing different types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4306" name="Picture 4" descr="A group of graphs showing different types of cell pho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0643" cy="3479451"/>
                      </a:xfrm>
                      <a:prstGeom prst="rect">
                        <a:avLst/>
                      </a:prstGeom>
                    </pic:spPr>
                  </pic:pic>
                </a:graphicData>
              </a:graphic>
            </wp:inline>
          </w:drawing>
        </w:r>
      </w:del>
      <w:ins w:id="187" w:author="Matthew Chen [2]" w:date="2025-08-15T16:29:00Z" w16du:dateUtc="2025-08-15T23:29:00Z">
        <w:r w:rsidR="00C82338">
          <w:rPr>
            <w:noProof/>
          </w:rPr>
          <w:drawing>
            <wp:inline distT="0" distB="0" distL="0" distR="0" wp14:anchorId="2F369F20" wp14:editId="7BDBD683">
              <wp:extent cx="5943600" cy="4160520"/>
              <wp:effectExtent l="0" t="0" r="0" b="0"/>
              <wp:docPr id="964640035"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40035" name="Picture 11" descr="A screenshot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ins>
    </w:p>
    <w:p w14:paraId="041BB912" w14:textId="30ADFED7" w:rsidR="00E541F6" w:rsidRDefault="00E541F6" w:rsidP="0079412F">
      <w:pPr>
        <w:pStyle w:val="Caption"/>
        <w:jc w:val="center"/>
      </w:pPr>
      <w:r>
        <w:t xml:space="preserve">Figure </w:t>
      </w:r>
      <w:fldSimple w:instr=" SEQ Figure \* ARABIC ">
        <w:r>
          <w:rPr>
            <w:noProof/>
          </w:rPr>
          <w:t>5</w:t>
        </w:r>
      </w:fldSimple>
      <w:r>
        <w:t xml:space="preserve">. </w:t>
      </w:r>
      <w:commentRangeStart w:id="188"/>
      <w:commentRangeEnd w:id="188"/>
      <w:r>
        <w:rPr>
          <w:rStyle w:val="CommentReference"/>
          <w:b w:val="0"/>
          <w:iCs w:val="0"/>
          <w:color w:val="auto"/>
        </w:rPr>
        <w:commentReference w:id="188"/>
      </w:r>
      <w:commentRangeStart w:id="189"/>
      <w:commentRangeEnd w:id="189"/>
      <w:r>
        <w:rPr>
          <w:rStyle w:val="CommentReference"/>
          <w:b w:val="0"/>
          <w:iCs w:val="0"/>
          <w:color w:val="auto"/>
        </w:rPr>
        <w:commentReference w:id="189"/>
      </w:r>
      <w:r w:rsidRPr="0031508E">
        <w:rPr>
          <w:b w:val="0"/>
          <w:bCs/>
        </w:rPr>
        <w:t xml:space="preserve">Comparison of cell states with high correlation </w:t>
      </w:r>
      <w:r>
        <w:rPr>
          <w:b w:val="0"/>
          <w:bCs/>
        </w:rPr>
        <w:t>(|</w:t>
      </w:r>
      <m:oMath>
        <m:r>
          <m:rPr>
            <m:sty m:val="b"/>
          </m:rPr>
          <w:rPr>
            <w:rFonts w:ascii="Cambria Math" w:hAnsi="Cambria Math"/>
          </w:rPr>
          <m:t>ρ</m:t>
        </m:r>
      </m:oMath>
      <w:r>
        <w:rPr>
          <w:b w:val="0"/>
          <w:bCs/>
        </w:rPr>
        <w:t xml:space="preserve">| &gt; 0.4) </w:t>
      </w:r>
      <w:r w:rsidRPr="0031508E">
        <w:rPr>
          <w:b w:val="0"/>
          <w:bCs/>
        </w:rPr>
        <w:t>to observed storage.</w:t>
      </w:r>
    </w:p>
    <w:p w14:paraId="73F190FB" w14:textId="77777777" w:rsidR="007B6AF7" w:rsidRDefault="007B6AF7" w:rsidP="004E5587">
      <w:pPr>
        <w:spacing w:line="480" w:lineRule="auto"/>
      </w:pPr>
    </w:p>
    <w:p w14:paraId="611D0BB9" w14:textId="695994AD" w:rsidR="00201908" w:rsidRDefault="00330623" w:rsidP="004E5587">
      <w:pPr>
        <w:spacing w:line="480" w:lineRule="auto"/>
      </w:pPr>
      <w:r>
        <w:lastRenderedPageBreak/>
        <w:t xml:space="preserve">While </w:t>
      </w:r>
      <w:r w:rsidR="007B6AF7">
        <w:t>the cell states in Figure 5 are correlated with observed storage to varying degrees, they are also correlated with each other. W</w:t>
      </w:r>
      <w:r w:rsidR="004E5587">
        <w:t xml:space="preserve">e </w:t>
      </w:r>
      <w:r>
        <w:t xml:space="preserve">can </w:t>
      </w:r>
      <w:r w:rsidR="007B6AF7">
        <w:t xml:space="preserve">also </w:t>
      </w:r>
      <w:r w:rsidR="004E5587">
        <w:t>visualize the cell states by dimensionally reducing them</w:t>
      </w:r>
      <w:r w:rsidR="00A367B3">
        <w:t xml:space="preserve"> using </w:t>
      </w:r>
      <w:r w:rsidR="004E5587">
        <w:t>principal components analysis</w:t>
      </w:r>
      <w:r w:rsidR="00A367B3">
        <w:t xml:space="preserve"> </w:t>
      </w:r>
      <w:r w:rsidR="008379D9">
        <w:t>(PCA)</w:t>
      </w:r>
      <w:r w:rsidR="004E5587">
        <w:t xml:space="preserve">. </w:t>
      </w:r>
      <w:commentRangeStart w:id="190"/>
      <w:commentRangeStart w:id="191"/>
      <w:r w:rsidR="004E5587">
        <w:t>Comparing the first three principal components of cell states to model</w:t>
      </w:r>
      <w:r w:rsidR="006535CE">
        <w:t>ed</w:t>
      </w:r>
      <w:r w:rsidR="004E5587">
        <w:t xml:space="preserve"> predictions and inflow </w:t>
      </w:r>
      <w:commentRangeEnd w:id="190"/>
      <w:r w:rsidR="007B6AF7">
        <w:rPr>
          <w:rStyle w:val="CommentReference"/>
        </w:rPr>
        <w:commentReference w:id="190"/>
      </w:r>
      <w:commentRangeEnd w:id="191"/>
      <w:r w:rsidR="00323042">
        <w:rPr>
          <w:rStyle w:val="CommentReference"/>
        </w:rPr>
        <w:commentReference w:id="191"/>
      </w:r>
      <w:r w:rsidR="004E5587">
        <w:t>(</w:t>
      </w:r>
      <w:r w:rsidR="006535CE">
        <w:t xml:space="preserve">Figure </w:t>
      </w:r>
      <w:r w:rsidR="00E541F6">
        <w:t>6</w:t>
      </w:r>
      <w:r w:rsidR="004E5587">
        <w:t>), we find that the cell states</w:t>
      </w:r>
      <w:r w:rsidR="006B2763">
        <w:t xml:space="preserve"> learn to</w:t>
      </w:r>
      <w:r w:rsidR="004E5587">
        <w:t xml:space="preserve"> </w:t>
      </w:r>
      <w:r>
        <w:t xml:space="preserve">decompose and </w:t>
      </w:r>
      <w:r w:rsidR="004E5587">
        <w:t xml:space="preserve">store information about the magnitude and timing of release predictions, </w:t>
      </w:r>
      <w:r w:rsidR="008379D9">
        <w:t xml:space="preserve">annual </w:t>
      </w:r>
      <w:r>
        <w:t>seasonal patterns</w:t>
      </w:r>
      <w:r w:rsidR="004E5587">
        <w:t xml:space="preserve">, and the timing and magnitude of inflow peaks. </w:t>
      </w:r>
      <w:r w:rsidR="00F15BF6">
        <w:t xml:space="preserve">Specifically, </w:t>
      </w:r>
      <w:r w:rsidR="00E541F6">
        <w:t xml:space="preserve">the </w:t>
      </w:r>
      <w:r w:rsidR="006535CE">
        <w:t xml:space="preserve">peak behavior of </w:t>
      </w:r>
      <w:r w:rsidR="00F15BF6">
        <w:t>t</w:t>
      </w:r>
      <w:r w:rsidR="004E5587">
        <w:t xml:space="preserve">he first principal </w:t>
      </w:r>
      <w:r w:rsidR="006535CE">
        <w:t xml:space="preserve">component aligns </w:t>
      </w:r>
      <w:r w:rsidR="00F15BF6">
        <w:t>with peak release predictions</w:t>
      </w:r>
      <w:r>
        <w:t>. The</w:t>
      </w:r>
      <w:r w:rsidR="006535CE">
        <w:t xml:space="preserve"> second </w:t>
      </w:r>
      <w:r w:rsidR="00F15BF6">
        <w:t>principal component,</w:t>
      </w:r>
      <w:r>
        <w:t xml:space="preserve"> while also </w:t>
      </w:r>
      <w:r w:rsidR="00710057">
        <w:t>influenced by outflow peaks occasionally, appears to focus more on annual seasonal patterns.</w:t>
      </w:r>
      <w:r w:rsidR="00F15BF6">
        <w:t xml:space="preserve"> </w:t>
      </w:r>
      <w:r w:rsidR="00710057">
        <w:t>Finally, the</w:t>
      </w:r>
      <w:r w:rsidR="006535CE">
        <w:t xml:space="preserve"> </w:t>
      </w:r>
      <w:r w:rsidR="00710057">
        <w:t xml:space="preserve">peak behavior of the </w:t>
      </w:r>
      <w:r w:rsidR="00F15BF6">
        <w:t xml:space="preserve">third principal component </w:t>
      </w:r>
      <w:r w:rsidR="006535CE">
        <w:t>aligns</w:t>
      </w:r>
      <w:r w:rsidR="00F15BF6">
        <w:t xml:space="preserve"> with inflow peaks</w:t>
      </w:r>
      <w:r w:rsidR="00710057">
        <w:t xml:space="preserve">. </w:t>
      </w:r>
      <w:r w:rsidR="006535CE">
        <w:t xml:space="preserve">These factors are consistent with physical understanding of </w:t>
      </w:r>
      <w:r w:rsidR="00710057">
        <w:t xml:space="preserve">how </w:t>
      </w:r>
      <w:r w:rsidR="006535CE">
        <w:t xml:space="preserve">reservoir </w:t>
      </w:r>
      <w:r w:rsidR="00710057">
        <w:t xml:space="preserve">release decisions are made, however, </w:t>
      </w:r>
      <w:commentRangeStart w:id="192"/>
      <w:r w:rsidR="00710057">
        <w:t xml:space="preserve">it is </w:t>
      </w:r>
      <w:r w:rsidR="002E5775">
        <w:t xml:space="preserve">still </w:t>
      </w:r>
      <w:r w:rsidR="00710057">
        <w:t xml:space="preserve">unclear how storages </w:t>
      </w:r>
      <w:r w:rsidR="002E5775">
        <w:t>are</w:t>
      </w:r>
      <w:r w:rsidR="00710057">
        <w:t xml:space="preserve"> incorporated into release decisions, if at all.</w:t>
      </w:r>
      <w:commentRangeEnd w:id="192"/>
      <w:r w:rsidR="007B6AF7">
        <w:rPr>
          <w:rStyle w:val="CommentReference"/>
        </w:rPr>
        <w:commentReference w:id="192"/>
      </w:r>
    </w:p>
    <w:p w14:paraId="3546E70D" w14:textId="4A5348A2" w:rsidR="00E541F6" w:rsidRDefault="002E5775" w:rsidP="0079412F">
      <w:pPr>
        <w:keepNext/>
        <w:spacing w:line="480" w:lineRule="auto"/>
        <w:jc w:val="center"/>
      </w:pPr>
      <w:del w:id="193" w:author="Matthew Chen [2]" w:date="2025-08-18T16:46:00Z" w16du:dateUtc="2025-08-18T23:46:00Z">
        <w:r w:rsidDel="00A124BB">
          <w:rPr>
            <w:noProof/>
          </w:rPr>
          <w:lastRenderedPageBreak/>
          <w:drawing>
            <wp:inline distT="0" distB="0" distL="0" distR="0" wp14:anchorId="4643B0AB" wp14:editId="11D5EDC4">
              <wp:extent cx="6468760" cy="3234380"/>
              <wp:effectExtent l="0" t="0" r="8255" b="4445"/>
              <wp:docPr id="889571870" name="Picture 1" descr="A line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1870" name="Picture 1" descr="A line of colorful line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4360" cy="3242180"/>
                      </a:xfrm>
                      <a:prstGeom prst="rect">
                        <a:avLst/>
                      </a:prstGeom>
                    </pic:spPr>
                  </pic:pic>
                </a:graphicData>
              </a:graphic>
            </wp:inline>
          </w:drawing>
        </w:r>
      </w:del>
      <w:ins w:id="194" w:author="Matthew Chen [2]" w:date="2025-08-18T16:46:00Z" w16du:dateUtc="2025-08-18T23:46:00Z">
        <w:r w:rsidR="00A124BB">
          <w:rPr>
            <w:noProof/>
          </w:rPr>
          <w:drawing>
            <wp:inline distT="0" distB="0" distL="0" distR="0" wp14:anchorId="781656A0" wp14:editId="05213E71">
              <wp:extent cx="5732060" cy="5095164"/>
              <wp:effectExtent l="0" t="0" r="2540" b="0"/>
              <wp:docPr id="1739823895" name="Picture 3" descr="A graph of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23895" name="Picture 3" descr="A graph of different component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060" cy="5095164"/>
                      </a:xfrm>
                      <a:prstGeom prst="rect">
                        <a:avLst/>
                      </a:prstGeom>
                    </pic:spPr>
                  </pic:pic>
                </a:graphicData>
              </a:graphic>
            </wp:inline>
          </w:drawing>
        </w:r>
      </w:ins>
    </w:p>
    <w:p w14:paraId="3BD22C5D" w14:textId="359EA465" w:rsidR="002E5775" w:rsidRPr="00201908" w:rsidRDefault="00E541F6" w:rsidP="00E541F6">
      <w:pPr>
        <w:pStyle w:val="Caption"/>
        <w:jc w:val="center"/>
      </w:pPr>
      <w:commentRangeStart w:id="195"/>
      <w:r>
        <w:t xml:space="preserve">Figure </w:t>
      </w:r>
      <w:fldSimple w:instr=" SEQ Figure \* ARABIC ">
        <w:r>
          <w:rPr>
            <w:noProof/>
          </w:rPr>
          <w:t>6</w:t>
        </w:r>
      </w:fldSimple>
      <w:r>
        <w:t xml:space="preserve">. </w:t>
      </w:r>
      <w:commentRangeEnd w:id="195"/>
      <w:r w:rsidR="007B6AF7">
        <w:rPr>
          <w:rStyle w:val="CommentReference"/>
          <w:b w:val="0"/>
          <w:iCs w:val="0"/>
          <w:color w:val="auto"/>
        </w:rPr>
        <w:commentReference w:id="195"/>
      </w:r>
      <w:r w:rsidR="00612354">
        <w:rPr>
          <w:b w:val="0"/>
          <w:bCs/>
        </w:rPr>
        <w:t>First three p</w:t>
      </w:r>
      <w:r w:rsidRPr="0079412F">
        <w:rPr>
          <w:b w:val="0"/>
          <w:bCs/>
        </w:rPr>
        <w:t xml:space="preserve">rincipal components of LSTM cell </w:t>
      </w:r>
      <w:proofErr w:type="gramStart"/>
      <w:r w:rsidRPr="0079412F">
        <w:rPr>
          <w:b w:val="0"/>
          <w:bCs/>
        </w:rPr>
        <w:t>states</w:t>
      </w:r>
      <w:proofErr w:type="gramEnd"/>
      <w:r w:rsidRPr="0079412F">
        <w:rPr>
          <w:b w:val="0"/>
          <w:bCs/>
        </w:rPr>
        <w:t xml:space="preserve"> against inflow and predicted releases</w:t>
      </w:r>
      <w:ins w:id="196" w:author="Matthew Chen [2]" w:date="2025-08-18T16:47:00Z" w16du:dateUtc="2025-08-18T23:47:00Z">
        <w:r w:rsidR="00A124BB">
          <w:rPr>
            <w:b w:val="0"/>
            <w:bCs/>
          </w:rPr>
          <w:t xml:space="preserve">. </w:t>
        </w:r>
        <w:proofErr w:type="gramStart"/>
        <w:r w:rsidR="00A124BB">
          <w:rPr>
            <w:b w:val="0"/>
            <w:bCs/>
          </w:rPr>
          <w:t>The Pearson’s</w:t>
        </w:r>
        <w:proofErr w:type="gramEnd"/>
        <w:r w:rsidR="00A124BB">
          <w:rPr>
            <w:b w:val="0"/>
            <w:bCs/>
          </w:rPr>
          <w:t xml:space="preserve"> correlation coefficient</w:t>
        </w:r>
      </w:ins>
      <w:ins w:id="197" w:author="Matthew Chen [2]" w:date="2025-08-18T16:48:00Z" w16du:dateUtc="2025-08-18T23:48:00Z">
        <w:r w:rsidR="00A124BB">
          <w:rPr>
            <w:b w:val="0"/>
            <w:bCs/>
          </w:rPr>
          <w:t>s</w:t>
        </w:r>
      </w:ins>
      <w:ins w:id="198" w:author="Matthew Chen [2]" w:date="2025-08-18T16:47:00Z" w16du:dateUtc="2025-08-18T23:47:00Z">
        <w:r w:rsidR="00A124BB">
          <w:rPr>
            <w:b w:val="0"/>
            <w:bCs/>
          </w:rPr>
          <w:t xml:space="preserve"> between the selected principal component and </w:t>
        </w:r>
      </w:ins>
      <w:ins w:id="199" w:author="Matthew Chen [2]" w:date="2025-08-18T16:48:00Z" w16du:dateUtc="2025-08-18T23:48:00Z">
        <w:r w:rsidR="00A124BB">
          <w:rPr>
            <w:b w:val="0"/>
            <w:bCs/>
          </w:rPr>
          <w:t>observed inflow, observed storage, and predicted outflow are shown in the legend.</w:t>
        </w:r>
      </w:ins>
    </w:p>
    <w:p w14:paraId="5C19D581" w14:textId="181D9256" w:rsidR="0028521D" w:rsidRDefault="002A7770" w:rsidP="002A7770">
      <w:pPr>
        <w:pStyle w:val="Heading2"/>
        <w:spacing w:line="480" w:lineRule="auto"/>
      </w:pPr>
      <w:commentRangeStart w:id="200"/>
      <w:commentRangeStart w:id="201"/>
      <w:r>
        <w:t>Performance for Many Reservoirs</w:t>
      </w:r>
      <w:commentRangeEnd w:id="200"/>
      <w:r w:rsidR="000B1531">
        <w:rPr>
          <w:rStyle w:val="CommentReference"/>
          <w:rFonts w:eastAsiaTheme="minorHAnsi" w:cstheme="minorBidi"/>
          <w:b w:val="0"/>
          <w:color w:val="auto"/>
        </w:rPr>
        <w:commentReference w:id="200"/>
      </w:r>
      <w:commentRangeEnd w:id="201"/>
      <w:r w:rsidR="00BC5FA7">
        <w:rPr>
          <w:rStyle w:val="CommentReference"/>
          <w:rFonts w:eastAsiaTheme="minorHAnsi" w:cstheme="minorBidi"/>
          <w:b w:val="0"/>
          <w:color w:val="auto"/>
        </w:rPr>
        <w:commentReference w:id="201"/>
      </w:r>
    </w:p>
    <w:p w14:paraId="47AFEE77" w14:textId="4BC12AF8" w:rsidR="00F92825" w:rsidRDefault="008379D9" w:rsidP="002A7770">
      <w:pPr>
        <w:spacing w:line="480" w:lineRule="auto"/>
      </w:pPr>
      <w:r>
        <w:t>We</w:t>
      </w:r>
      <w:r w:rsidR="002A7770">
        <w:t xml:space="preserve"> extend our results to evaluate Model 1 performance when fitted individually to large sample of </w:t>
      </w:r>
      <w:proofErr w:type="spellStart"/>
      <w:r w:rsidR="002A7770">
        <w:t>ResOps</w:t>
      </w:r>
      <w:proofErr w:type="spellEnd"/>
      <w:r w:rsidR="002A7770">
        <w:t xml:space="preserve"> reservoirs (</w:t>
      </w:r>
      <m:oMath>
        <m:r>
          <w:rPr>
            <w:rFonts w:ascii="Cambria Math" w:hAnsi="Cambria Math"/>
          </w:rPr>
          <m:t>n=116</m:t>
        </m:r>
      </m:oMath>
      <w:r w:rsidR="002A7770">
        <w:t>)</w:t>
      </w:r>
      <w:r w:rsidR="00E429DC">
        <w:t xml:space="preserve">. Figure </w:t>
      </w:r>
      <w:r w:rsidR="003864A8">
        <w:t>7</w:t>
      </w:r>
      <w:r w:rsidR="00E429DC">
        <w:t xml:space="preserve"> shows the distribution of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E429DC">
        <w:rPr>
          <w:rFonts w:eastAsiaTheme="minorEastAsia"/>
        </w:rPr>
        <w:t xml:space="preserve"> scores across the training, validation, and test sets. We find that in both validation and testing, Model 1 </w:t>
      </w:r>
      <w:r w:rsidR="00F10D14">
        <w:rPr>
          <w:rFonts w:eastAsiaTheme="minorEastAsia"/>
        </w:rPr>
        <w:t xml:space="preserve">(validation median = 0.618) </w:t>
      </w:r>
      <w:r w:rsidR="00E429DC">
        <w:rPr>
          <w:rFonts w:eastAsiaTheme="minorEastAsia"/>
        </w:rPr>
        <w:t>performs similarly to a random forest with observed storage</w:t>
      </w:r>
      <w:r w:rsidR="00F10D14">
        <w:rPr>
          <w:rFonts w:eastAsiaTheme="minorEastAsia"/>
        </w:rPr>
        <w:t xml:space="preserve"> (validation median = 0.612)</w:t>
      </w:r>
      <w:r w:rsidR="00E429DC">
        <w:rPr>
          <w:rFonts w:eastAsiaTheme="minorEastAsia"/>
        </w:rPr>
        <w:t>, while both significantly outperform the linear models</w:t>
      </w:r>
      <w:r w:rsidR="00F10D14">
        <w:rPr>
          <w:rFonts w:eastAsiaTheme="minorEastAsia"/>
        </w:rPr>
        <w:t xml:space="preserve"> (validation median = 0.376)</w:t>
      </w:r>
      <w:r w:rsidR="00E429DC">
        <w:rPr>
          <w:rFonts w:eastAsiaTheme="minorEastAsia"/>
        </w:rPr>
        <w:t xml:space="preserve">. Model </w:t>
      </w:r>
      <w:r w:rsidR="00E429DC">
        <w:rPr>
          <w:rFonts w:eastAsiaTheme="minorEastAsia"/>
        </w:rPr>
        <w:lastRenderedPageBreak/>
        <w:t>1</w:t>
      </w:r>
      <w:ins w:id="202" w:author="Matthew Chen [2]" w:date="2025-08-14T14:54:00Z" w16du:dateUtc="2025-08-14T21:54:00Z">
        <w:r w:rsidR="00CB34E4">
          <w:rPr>
            <w:rFonts w:eastAsiaTheme="minorEastAsia"/>
          </w:rPr>
          <w:t>-S</w:t>
        </w:r>
      </w:ins>
      <w:del w:id="203" w:author="Matthew Chen [2]" w:date="2025-08-14T14:54:00Z" w16du:dateUtc="2025-08-14T21:54:00Z">
        <w:r w:rsidR="00E429DC" w:rsidDel="00CB34E4">
          <w:rPr>
            <w:rFonts w:eastAsiaTheme="minorEastAsia"/>
          </w:rPr>
          <w:delText>*</w:delText>
        </w:r>
      </w:del>
      <w:r w:rsidR="002C640C">
        <w:rPr>
          <w:rFonts w:eastAsiaTheme="minorEastAsia"/>
        </w:rPr>
        <w:t xml:space="preserve">, </w:t>
      </w:r>
      <w:r w:rsidR="00E429DC">
        <w:rPr>
          <w:rFonts w:eastAsiaTheme="minorEastAsia"/>
        </w:rPr>
        <w:t>with observed storage inputs, has the highest performance</w:t>
      </w:r>
      <w:r w:rsidR="002C640C">
        <w:rPr>
          <w:rFonts w:eastAsiaTheme="minorEastAsia"/>
        </w:rPr>
        <w:t xml:space="preserve"> (validation median = 0.712)</w:t>
      </w:r>
      <w:r w:rsidR="00E429DC">
        <w:rPr>
          <w:rFonts w:eastAsiaTheme="minorEastAsia"/>
        </w:rPr>
        <w:t>.</w:t>
      </w:r>
      <w:r w:rsidR="002C640C">
        <w:rPr>
          <w:rFonts w:eastAsiaTheme="minorEastAsia"/>
        </w:rPr>
        <w:t xml:space="preserve"> These </w:t>
      </w:r>
      <w:r w:rsidR="000A4C51">
        <w:rPr>
          <w:rFonts w:eastAsiaTheme="minorEastAsia"/>
        </w:rPr>
        <w:t xml:space="preserve">aggregate </w:t>
      </w:r>
      <w:r w:rsidR="002C640C">
        <w:rPr>
          <w:rFonts w:eastAsiaTheme="minorEastAsia"/>
        </w:rPr>
        <w:t xml:space="preserve">results are consistent with </w:t>
      </w:r>
      <w:r w:rsidR="006D4F5A">
        <w:rPr>
          <w:rFonts w:eastAsiaTheme="minorEastAsia"/>
        </w:rPr>
        <w:t>the model selection</w:t>
      </w:r>
      <w:r w:rsidR="002C640C">
        <w:rPr>
          <w:rFonts w:eastAsiaTheme="minorEastAsia"/>
        </w:rPr>
        <w:t xml:space="preserve"> findings </w:t>
      </w:r>
      <w:r w:rsidR="00F92825">
        <w:rPr>
          <w:rFonts w:eastAsiaTheme="minorEastAsia"/>
        </w:rPr>
        <w:t>for Shasta reservoir</w:t>
      </w:r>
      <w:r w:rsidR="000A4C51">
        <w:rPr>
          <w:rFonts w:eastAsiaTheme="minorEastAsia"/>
        </w:rPr>
        <w:t>, though the ranking may be different for individual reservoirs</w:t>
      </w:r>
      <w:r w:rsidR="00F92825">
        <w:rPr>
          <w:rFonts w:eastAsiaTheme="minorEastAsia"/>
        </w:rPr>
        <w:t>.</w:t>
      </w:r>
      <w:r w:rsidR="00661166">
        <w:rPr>
          <w:rFonts w:eastAsiaTheme="minorEastAsia"/>
        </w:rPr>
        <w:t xml:space="preserve"> </w:t>
      </w:r>
      <w:r w:rsidR="00F92825">
        <w:rPr>
          <w:rFonts w:eastAsiaTheme="minorEastAsia"/>
        </w:rPr>
        <w:t xml:space="preserve">We </w:t>
      </w:r>
      <w:r w:rsidR="00BC303E">
        <w:rPr>
          <w:rFonts w:eastAsiaTheme="minorEastAsia"/>
        </w:rPr>
        <w:t xml:space="preserve">also </w:t>
      </w:r>
      <w:r w:rsidR="00F92825">
        <w:rPr>
          <w:rFonts w:eastAsiaTheme="minorEastAsia"/>
        </w:rPr>
        <w:t xml:space="preserve">observe </w:t>
      </w:r>
      <w:r w:rsidR="00BC303E">
        <w:rPr>
          <w:rFonts w:eastAsiaTheme="minorEastAsia"/>
        </w:rPr>
        <w:t>large</w:t>
      </w:r>
      <w:r w:rsidR="00F92825">
        <w:rPr>
          <w:rFonts w:eastAsiaTheme="minorEastAsia"/>
        </w:rPr>
        <w:t xml:space="preserve"> </w:t>
      </w:r>
      <w:r w:rsidR="005C28BA">
        <w:rPr>
          <w:rFonts w:eastAsiaTheme="minorEastAsia"/>
        </w:rPr>
        <w:t xml:space="preserve">spreads </w:t>
      </w:r>
      <w:r w:rsidR="00F92825">
        <w:rPr>
          <w:rFonts w:eastAsiaTheme="minorEastAsia"/>
        </w:rPr>
        <w:t xml:space="preserve">of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5C28BA">
        <w:rPr>
          <w:rFonts w:eastAsiaTheme="minorEastAsia"/>
        </w:rPr>
        <w:t xml:space="preserve"> </w:t>
      </w:r>
      <w:r w:rsidR="00F92825">
        <w:rPr>
          <w:rFonts w:eastAsiaTheme="minorEastAsia"/>
        </w:rPr>
        <w:t>scores for each model</w:t>
      </w:r>
      <w:r w:rsidR="005C28BA">
        <w:rPr>
          <w:rFonts w:eastAsiaTheme="minorEastAsia"/>
        </w:rPr>
        <w:t>, with high and low extreme values</w:t>
      </w:r>
      <w:r w:rsidR="000A4C51">
        <w:rPr>
          <w:rFonts w:eastAsiaTheme="minorEastAsia"/>
        </w:rPr>
        <w:t xml:space="preserve"> across reservoirs</w:t>
      </w:r>
      <w:r w:rsidR="00F92825">
        <w:rPr>
          <w:rFonts w:eastAsiaTheme="minorEastAsia"/>
        </w:rPr>
        <w:t xml:space="preserve">. For example, </w:t>
      </w:r>
      <w:r w:rsidR="005C28BA">
        <w:rPr>
          <w:rFonts w:eastAsiaTheme="minorEastAsia"/>
        </w:rPr>
        <w:t xml:space="preserve">the interquartile range for Model 1 in validation is 0.357 with a maximum score of 0.978 and a minimum score of </w:t>
      </w:r>
      <w:commentRangeStart w:id="204"/>
      <w:commentRangeStart w:id="205"/>
      <w:r w:rsidR="005C28BA">
        <w:rPr>
          <w:rFonts w:eastAsiaTheme="minorEastAsia"/>
        </w:rPr>
        <w:t>-1.656</w:t>
      </w:r>
      <w:commentRangeEnd w:id="204"/>
      <w:r w:rsidR="000A4C51">
        <w:rPr>
          <w:rStyle w:val="CommentReference"/>
        </w:rPr>
        <w:commentReference w:id="204"/>
      </w:r>
      <w:commentRangeEnd w:id="205"/>
      <w:r w:rsidR="00323042">
        <w:rPr>
          <w:rStyle w:val="CommentReference"/>
        </w:rPr>
        <w:commentReference w:id="205"/>
      </w:r>
      <w:r w:rsidR="005C28BA">
        <w:rPr>
          <w:rFonts w:eastAsiaTheme="minorEastAsia"/>
        </w:rPr>
        <w:t xml:space="preserve">. </w:t>
      </w:r>
    </w:p>
    <w:p w14:paraId="6F1B762D" w14:textId="676D9E94" w:rsidR="002A2D25" w:rsidRDefault="002A2D25" w:rsidP="002A2D25">
      <w:pPr>
        <w:keepNext/>
        <w:spacing w:line="480" w:lineRule="auto"/>
        <w:jc w:val="center"/>
      </w:pPr>
      <w:del w:id="206" w:author="Matthew Chen [2]" w:date="2025-08-14T17:22:00Z" w16du:dateUtc="2025-08-15T00:22:00Z">
        <w:r w:rsidDel="008D640F">
          <w:rPr>
            <w:noProof/>
          </w:rPr>
          <w:drawing>
            <wp:inline distT="0" distB="0" distL="0" distR="0" wp14:anchorId="607B7FB4" wp14:editId="082683D3">
              <wp:extent cx="4141078" cy="3105807"/>
              <wp:effectExtent l="0" t="0" r="0" b="0"/>
              <wp:docPr id="1046511207" name="Picture 2"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1207" name="Picture 2" descr="A chart of different colored squa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79996" cy="3134996"/>
                      </a:xfrm>
                      <a:prstGeom prst="rect">
                        <a:avLst/>
                      </a:prstGeom>
                    </pic:spPr>
                  </pic:pic>
                </a:graphicData>
              </a:graphic>
            </wp:inline>
          </w:drawing>
        </w:r>
      </w:del>
      <w:ins w:id="207" w:author="Matthew Chen [2]" w:date="2025-08-15T15:31:00Z" w16du:dateUtc="2025-08-15T22:31:00Z">
        <w:r w:rsidR="005735BB">
          <w:rPr>
            <w:noProof/>
          </w:rPr>
          <w:drawing>
            <wp:inline distT="0" distB="0" distL="0" distR="0" wp14:anchorId="73698368" wp14:editId="4C6CE1FD">
              <wp:extent cx="4353635" cy="3265226"/>
              <wp:effectExtent l="0" t="0" r="635" b="0"/>
              <wp:docPr id="1076382226" name="Picture 6" descr="A graph of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2226" name="Picture 6" descr="A graph of different colored rectangular shap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3635" cy="3265226"/>
                      </a:xfrm>
                      <a:prstGeom prst="rect">
                        <a:avLst/>
                      </a:prstGeom>
                    </pic:spPr>
                  </pic:pic>
                </a:graphicData>
              </a:graphic>
            </wp:inline>
          </w:drawing>
        </w:r>
      </w:ins>
    </w:p>
    <w:p w14:paraId="4ADC468A" w14:textId="13E7CDE8" w:rsidR="002A2D25" w:rsidRDefault="002A2D25" w:rsidP="002A2D25">
      <w:pPr>
        <w:pStyle w:val="Caption"/>
        <w:rPr>
          <w:rFonts w:eastAsiaTheme="minorEastAsia"/>
          <w:b w:val="0"/>
          <w:bCs/>
        </w:rPr>
      </w:pPr>
      <w:r>
        <w:t xml:space="preserve">Figure </w:t>
      </w:r>
      <w:fldSimple w:instr=" SEQ Figure \* ARABIC ">
        <w:r w:rsidR="00E541F6">
          <w:rPr>
            <w:noProof/>
          </w:rPr>
          <w:t>7</w:t>
        </w:r>
      </w:fldSimple>
      <w:r>
        <w:t xml:space="preserve">. </w:t>
      </w:r>
      <w:r w:rsidRPr="002A2D25">
        <w:rPr>
          <w:b w:val="0"/>
          <w:bCs/>
        </w:rPr>
        <w:t xml:space="preserve">Distribution of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2A2D25">
        <w:rPr>
          <w:rFonts w:eastAsiaTheme="minorEastAsia"/>
          <w:b w:val="0"/>
          <w:bCs/>
        </w:rPr>
        <w:t xml:space="preserve"> scores for Model 1 and selected benchmarks for n=116 reservoirs. Models with observed storage as input are denoted with </w:t>
      </w:r>
      <w:ins w:id="208" w:author="Matthew Chen [2]" w:date="2025-08-14T14:54:00Z" w16du:dateUtc="2025-08-14T21:54:00Z">
        <w:r w:rsidR="00CB34E4">
          <w:rPr>
            <w:rFonts w:eastAsiaTheme="minorEastAsia"/>
            <w:b w:val="0"/>
            <w:bCs/>
          </w:rPr>
          <w:t>-S</w:t>
        </w:r>
      </w:ins>
      <w:del w:id="209" w:author="Matthew Chen [2]" w:date="2025-08-14T14:54:00Z" w16du:dateUtc="2025-08-14T21:54:00Z">
        <w:r w:rsidRPr="002A2D25" w:rsidDel="00CB34E4">
          <w:rPr>
            <w:rFonts w:eastAsiaTheme="minorEastAsia"/>
            <w:b w:val="0"/>
            <w:bCs/>
          </w:rPr>
          <w:delText>*</w:delText>
        </w:r>
      </w:del>
      <w:r w:rsidRPr="002A2D25">
        <w:rPr>
          <w:rFonts w:eastAsiaTheme="minorEastAsia"/>
          <w:b w:val="0"/>
          <w:bCs/>
        </w:rPr>
        <w:t>.</w:t>
      </w:r>
    </w:p>
    <w:p w14:paraId="797822A2" w14:textId="77777777" w:rsidR="00661166" w:rsidRDefault="00661166" w:rsidP="00661166"/>
    <w:p w14:paraId="777FA1F7" w14:textId="235D6E4C" w:rsidR="00661166" w:rsidRPr="0079412F" w:rsidRDefault="00661166" w:rsidP="0079412F">
      <w:pPr>
        <w:spacing w:line="480" w:lineRule="auto"/>
        <w:rPr>
          <w:b/>
        </w:rPr>
      </w:pPr>
      <w:r>
        <w:rPr>
          <w:rFonts w:eastAsiaTheme="minorEastAsia"/>
        </w:rPr>
        <w:t xml:space="preserve">Figure 8 shows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Pr>
          <w:rFonts w:eastAsiaTheme="minorEastAsia"/>
        </w:rPr>
        <w:t xml:space="preserve"> with respect to geographic location, and we find no apparent spatial patterns</w:t>
      </w:r>
      <w:r w:rsidR="000A4C51">
        <w:rPr>
          <w:rFonts w:eastAsiaTheme="minorEastAsia"/>
        </w:rPr>
        <w:t>.</w:t>
      </w:r>
      <w:r w:rsidR="006A7A98">
        <w:rPr>
          <w:rFonts w:eastAsiaTheme="minorEastAsia"/>
        </w:rPr>
        <w:t xml:space="preserve"> </w:t>
      </w:r>
      <w:r w:rsidR="000A4C51">
        <w:rPr>
          <w:rFonts w:eastAsiaTheme="minorEastAsia"/>
        </w:rPr>
        <w:t>C</w:t>
      </w:r>
      <w:r>
        <w:rPr>
          <w:rFonts w:eastAsiaTheme="minorEastAsia"/>
        </w:rPr>
        <w:t xml:space="preserve">limate and hydrologic factors alone do not appear to be </w:t>
      </w:r>
      <w:proofErr w:type="gramStart"/>
      <w:r>
        <w:rPr>
          <w:rFonts w:eastAsiaTheme="minorEastAsia"/>
        </w:rPr>
        <w:t>a strong indicator</w:t>
      </w:r>
      <w:proofErr w:type="gramEnd"/>
      <w:r>
        <w:rPr>
          <w:rFonts w:eastAsiaTheme="minorEastAsia"/>
        </w:rPr>
        <w:t xml:space="preserve"> of model performance</w:t>
      </w:r>
      <w:r w:rsidR="00754606">
        <w:rPr>
          <w:rFonts w:eastAsiaTheme="minorEastAsia"/>
        </w:rPr>
        <w:t>.</w:t>
      </w:r>
    </w:p>
    <w:p w14:paraId="6F75C084" w14:textId="0AF809B5" w:rsidR="00661166" w:rsidRDefault="00661166" w:rsidP="00661166">
      <w:pPr>
        <w:keepNext/>
        <w:jc w:val="center"/>
      </w:pPr>
      <w:del w:id="210" w:author="Matthew Chen [2]" w:date="2025-08-15T15:21:00Z" w16du:dateUtc="2025-08-15T22:21:00Z">
        <w:r w:rsidDel="00760896">
          <w:rPr>
            <w:noProof/>
          </w:rPr>
          <w:lastRenderedPageBreak/>
          <w:drawing>
            <wp:inline distT="0" distB="0" distL="0" distR="0" wp14:anchorId="74E5D9D1" wp14:editId="50F014B2">
              <wp:extent cx="2746183" cy="3928703"/>
              <wp:effectExtent l="0" t="0" r="0" b="0"/>
              <wp:docPr id="1385467098"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252" name="Picture 3" descr="A map of the united stat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4728" cy="3955234"/>
                      </a:xfrm>
                      <a:prstGeom prst="rect">
                        <a:avLst/>
                      </a:prstGeom>
                    </pic:spPr>
                  </pic:pic>
                </a:graphicData>
              </a:graphic>
            </wp:inline>
          </w:drawing>
        </w:r>
      </w:del>
      <w:ins w:id="211" w:author="Matthew Chen [2]" w:date="2025-08-15T15:22:00Z" w16du:dateUtc="2025-08-15T22:22:00Z">
        <w:r w:rsidR="00760896" w:rsidRPr="00174DF1">
          <w:rPr>
            <w:noProof/>
          </w:rPr>
          <w:drawing>
            <wp:inline distT="0" distB="0" distL="0" distR="0" wp14:anchorId="68990AE4" wp14:editId="3DE9C665">
              <wp:extent cx="3350526" cy="4700937"/>
              <wp:effectExtent l="0" t="0" r="2540" b="4445"/>
              <wp:docPr id="1894583942" name="Picture 5"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3942" name="Picture 5" descr="A map of the united stat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2877" cy="4704236"/>
                      </a:xfrm>
                      <a:prstGeom prst="rect">
                        <a:avLst/>
                      </a:prstGeom>
                    </pic:spPr>
                  </pic:pic>
                </a:graphicData>
              </a:graphic>
            </wp:inline>
          </w:drawing>
        </w:r>
      </w:ins>
    </w:p>
    <w:p w14:paraId="43A16C65" w14:textId="37E7FA33" w:rsidR="00661166" w:rsidRDefault="00661166" w:rsidP="0079412F">
      <w:pPr>
        <w:pStyle w:val="Caption"/>
        <w:jc w:val="center"/>
      </w:pPr>
      <w:commentRangeStart w:id="212"/>
      <w:r>
        <w:t xml:space="preserve">Figure </w:t>
      </w:r>
      <w:fldSimple w:instr=" SEQ Figure \* ARABIC ">
        <w:r w:rsidR="00E541F6">
          <w:rPr>
            <w:noProof/>
          </w:rPr>
          <w:t>8</w:t>
        </w:r>
      </w:fldSimple>
      <w:r>
        <w:t xml:space="preserve">. </w:t>
      </w:r>
      <w:commentRangeStart w:id="213"/>
      <w:commentRangeEnd w:id="213"/>
      <w:r>
        <w:rPr>
          <w:rStyle w:val="CommentReference"/>
          <w:b w:val="0"/>
          <w:iCs w:val="0"/>
          <w:color w:val="auto"/>
        </w:rPr>
        <w:commentReference w:id="213"/>
      </w:r>
      <w:r w:rsidRPr="0092332F">
        <w:rPr>
          <w:b w:val="0"/>
          <w:bCs/>
        </w:rPr>
        <w:t>M</w:t>
      </w:r>
      <w:commentRangeEnd w:id="212"/>
      <w:r w:rsidR="00C60749">
        <w:rPr>
          <w:rStyle w:val="CommentReference"/>
          <w:b w:val="0"/>
          <w:iCs w:val="0"/>
          <w:color w:val="auto"/>
        </w:rPr>
        <w:commentReference w:id="212"/>
      </w:r>
      <w:r w:rsidRPr="0092332F">
        <w:rPr>
          <w:b w:val="0"/>
          <w:bCs/>
        </w:rPr>
        <w:t xml:space="preserve">ap of train, validation, and test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92332F">
        <w:rPr>
          <w:rFonts w:eastAsiaTheme="minorEastAsia"/>
          <w:b w:val="0"/>
          <w:bCs/>
        </w:rPr>
        <w:t>scores for individually trained LSTMs</w:t>
      </w:r>
    </w:p>
    <w:p w14:paraId="3878DEB6" w14:textId="77777777" w:rsidR="00661166" w:rsidRPr="0079412F" w:rsidRDefault="00661166" w:rsidP="0079412F">
      <w:pPr>
        <w:rPr>
          <w:b/>
        </w:rPr>
      </w:pPr>
    </w:p>
    <w:p w14:paraId="750456F0" w14:textId="77777777" w:rsidR="00754606" w:rsidRDefault="00754606" w:rsidP="00754606">
      <w:pPr>
        <w:pStyle w:val="Heading2"/>
        <w:spacing w:line="480" w:lineRule="auto"/>
      </w:pPr>
      <w:r>
        <w:t>Degree of Regulation and Model Performance</w:t>
      </w:r>
    </w:p>
    <w:p w14:paraId="42881D57" w14:textId="4F55A4AC" w:rsidR="00754606" w:rsidRPr="00450E54" w:rsidRDefault="00783624" w:rsidP="00754606">
      <w:pPr>
        <w:spacing w:line="480" w:lineRule="auto"/>
        <w:rPr>
          <w:rFonts w:eastAsiaTheme="minorEastAsia"/>
        </w:rPr>
      </w:pPr>
      <w:r>
        <w:t>A</w:t>
      </w:r>
      <w:r w:rsidR="006B2763">
        <w:t xml:space="preserve"> </w:t>
      </w:r>
      <w:r w:rsidR="00754606">
        <w:t>lower degree of regulation may indicate shorter lag times between inflow and release, i.e., release predictions are more directly sensitive to inflow</w:t>
      </w:r>
      <w:r>
        <w:t>, leading to better model accuracy</w:t>
      </w:r>
      <w:r w:rsidR="00754606">
        <w:t xml:space="preserve">. </w:t>
      </w:r>
      <w:r w:rsidR="001C5A65">
        <w:t xml:space="preserve">Since we previously </w:t>
      </w:r>
      <w:r>
        <w:t>found large variances in performance across a large sample of reservoirs (Figure 7)</w:t>
      </w:r>
      <w:r w:rsidR="001C5A65">
        <w:t>, this investigation helps explain why some reservoirs perform better than others</w:t>
      </w:r>
      <w:r>
        <w:t xml:space="preserve">. </w:t>
      </w:r>
      <w:r w:rsidR="00754606">
        <w:t xml:space="preserve">Figure 9 shows these results, plotting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754606">
        <w:rPr>
          <w:rFonts w:eastAsiaTheme="minorEastAsia"/>
        </w:rPr>
        <w:t xml:space="preserve"> performances against the log ratio between mean inflow and max storage (</w:t>
      </w:r>
      <w:commentRangeStart w:id="214"/>
      <w:r w:rsidR="00754606">
        <w:rPr>
          <w:rFonts w:eastAsiaTheme="minorEastAsia"/>
        </w:rPr>
        <w:t>a higher value of this ratio indicates a lower degree of regulation</w:t>
      </w:r>
      <w:commentRangeEnd w:id="214"/>
      <w:r w:rsidR="00C60749">
        <w:rPr>
          <w:rStyle w:val="CommentReference"/>
        </w:rPr>
        <w:commentReference w:id="214"/>
      </w:r>
      <w:r w:rsidR="00754606">
        <w:rPr>
          <w:rFonts w:eastAsiaTheme="minorEastAsia"/>
        </w:rPr>
        <w:t xml:space="preserve">). We find that the Pearson correlation between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008379D9">
        <w:rPr>
          <w:rFonts w:eastAsiaTheme="minorEastAsia"/>
        </w:rPr>
        <w:t xml:space="preserve"> </w:t>
      </w:r>
      <w:r w:rsidR="00754606">
        <w:rPr>
          <w:rFonts w:eastAsiaTheme="minorEastAsia"/>
        </w:rPr>
        <w:t xml:space="preserve">scores and the degree of regulation to be 0.6, 0.59, and 0.49 for </w:t>
      </w:r>
      <w:r w:rsidR="00754606">
        <w:rPr>
          <w:rFonts w:eastAsiaTheme="minorEastAsia"/>
        </w:rPr>
        <w:lastRenderedPageBreak/>
        <w:t xml:space="preserve">the training, validation, and test scores, respectively. Randomization testing </w:t>
      </w:r>
      <w:r w:rsidR="00C60749">
        <w:rPr>
          <w:rFonts w:eastAsiaTheme="minorEastAsia"/>
        </w:rPr>
        <w:t>shows</w:t>
      </w:r>
      <w:r w:rsidR="00754606">
        <w:rPr>
          <w:rFonts w:eastAsiaTheme="minorEastAsia"/>
        </w:rPr>
        <w:t xml:space="preserve"> that the correlation coefficients are significant at the 0.05 level, rejecting the null hypothesis of no correlation. These results provide strong evidence that model performance is adversely associated with increased degree of regulation</w:t>
      </w:r>
      <w:r w:rsidR="00C03631">
        <w:rPr>
          <w:rFonts w:eastAsiaTheme="minorEastAsia"/>
        </w:rPr>
        <w:t xml:space="preserve"> more </w:t>
      </w:r>
      <w:proofErr w:type="gramStart"/>
      <w:r w:rsidR="00C03631">
        <w:rPr>
          <w:rFonts w:eastAsiaTheme="minorEastAsia"/>
        </w:rPr>
        <w:t>that</w:t>
      </w:r>
      <w:proofErr w:type="gramEnd"/>
      <w:r w:rsidR="00C03631">
        <w:rPr>
          <w:rFonts w:eastAsiaTheme="minorEastAsia"/>
        </w:rPr>
        <w:t xml:space="preserve"> climate and hydrology (Figure 8)</w:t>
      </w:r>
      <w:r w:rsidR="00754606">
        <w:rPr>
          <w:rFonts w:eastAsiaTheme="minorEastAsia"/>
        </w:rPr>
        <w:t xml:space="preserve">. </w:t>
      </w:r>
    </w:p>
    <w:p w14:paraId="4D626EB5" w14:textId="63BF3B00" w:rsidR="00754606" w:rsidRDefault="00754606" w:rsidP="00754606">
      <w:pPr>
        <w:keepNext/>
        <w:spacing w:line="480" w:lineRule="auto"/>
        <w:jc w:val="center"/>
      </w:pPr>
      <w:del w:id="215" w:author="Matthew Chen [2]" w:date="2025-08-15T15:11:00Z" w16du:dateUtc="2025-08-15T22:11:00Z">
        <w:r w:rsidDel="00B05D60">
          <w:rPr>
            <w:noProof/>
          </w:rPr>
          <w:drawing>
            <wp:inline distT="0" distB="0" distL="0" distR="0" wp14:anchorId="77D4A965" wp14:editId="3BF11DEB">
              <wp:extent cx="5083685" cy="5083685"/>
              <wp:effectExtent l="0" t="0" r="3175" b="3175"/>
              <wp:docPr id="81259306" name="Picture 3" descr="A graph of a model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306" name="Picture 3" descr="A graph of a model performan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5660" cy="5095660"/>
                      </a:xfrm>
                      <a:prstGeom prst="rect">
                        <a:avLst/>
                      </a:prstGeom>
                    </pic:spPr>
                  </pic:pic>
                </a:graphicData>
              </a:graphic>
            </wp:inline>
          </w:drawing>
        </w:r>
      </w:del>
      <w:ins w:id="216" w:author="Matthew Chen [2]" w:date="2025-08-15T15:11:00Z" w16du:dateUtc="2025-08-15T22:11:00Z">
        <w:r w:rsidR="00B05D60">
          <w:rPr>
            <w:noProof/>
          </w:rPr>
          <w:drawing>
            <wp:inline distT="0" distB="0" distL="0" distR="0" wp14:anchorId="3A475235" wp14:editId="58A1453B">
              <wp:extent cx="4660711" cy="4660711"/>
              <wp:effectExtent l="0" t="0" r="6985" b="6985"/>
              <wp:docPr id="1607816304" name="Picture 3" descr="A graph of a model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16304" name="Picture 3" descr="A graph of a model performanc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60711" cy="4660711"/>
                      </a:xfrm>
                      <a:prstGeom prst="rect">
                        <a:avLst/>
                      </a:prstGeom>
                    </pic:spPr>
                  </pic:pic>
                </a:graphicData>
              </a:graphic>
            </wp:inline>
          </w:drawing>
        </w:r>
      </w:ins>
    </w:p>
    <w:p w14:paraId="0E2AA2BB" w14:textId="629CF1A1" w:rsidR="00754606" w:rsidRPr="0079412F" w:rsidRDefault="00754606" w:rsidP="00754606">
      <w:pPr>
        <w:pStyle w:val="Caption"/>
        <w:jc w:val="center"/>
      </w:pPr>
      <w:commentRangeStart w:id="217"/>
      <w:r>
        <w:t xml:space="preserve">Figure </w:t>
      </w:r>
      <w:fldSimple w:instr=" SEQ Figure \* ARABIC ">
        <w:r w:rsidR="00E541F6">
          <w:rPr>
            <w:noProof/>
          </w:rPr>
          <w:t>9</w:t>
        </w:r>
      </w:fldSimple>
      <w:r>
        <w:t xml:space="preserve">. </w:t>
      </w:r>
      <w:commentRangeStart w:id="218"/>
      <w:commentRangeEnd w:id="218"/>
      <w:r>
        <w:rPr>
          <w:rStyle w:val="CommentReference"/>
          <w:b w:val="0"/>
          <w:iCs w:val="0"/>
          <w:color w:val="auto"/>
        </w:rPr>
        <w:commentReference w:id="218"/>
      </w:r>
      <w:r w:rsidRPr="005D6F40">
        <w:rPr>
          <w:b w:val="0"/>
          <w:bCs/>
        </w:rPr>
        <w:t>T</w:t>
      </w:r>
      <w:commentRangeEnd w:id="217"/>
      <w:r w:rsidR="00C03631">
        <w:rPr>
          <w:rStyle w:val="CommentReference"/>
          <w:b w:val="0"/>
          <w:iCs w:val="0"/>
          <w:color w:val="auto"/>
        </w:rPr>
        <w:commentReference w:id="217"/>
      </w:r>
      <w:r w:rsidRPr="005D6F40">
        <w:rPr>
          <w:b w:val="0"/>
          <w:bCs/>
        </w:rPr>
        <w:t xml:space="preserve">rain, validation, and test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5D6F40">
        <w:rPr>
          <w:rFonts w:eastAsiaTheme="minorEastAsia"/>
          <w:b w:val="0"/>
          <w:bCs/>
        </w:rPr>
        <w:t xml:space="preserve"> plotted against </w:t>
      </w:r>
      <w:r>
        <w:rPr>
          <w:rFonts w:eastAsiaTheme="minorEastAsia"/>
          <w:b w:val="0"/>
          <w:bCs/>
        </w:rPr>
        <w:t xml:space="preserve">the </w:t>
      </w:r>
      <w:r w:rsidRPr="0092332F">
        <w:rPr>
          <w:rFonts w:eastAsiaTheme="minorEastAsia"/>
          <w:b w:val="0"/>
          <w:bCs/>
        </w:rPr>
        <w:t>log mean-inflow-max-storage ratio</w:t>
      </w:r>
      <w:r>
        <w:rPr>
          <w:rFonts w:eastAsiaTheme="minorEastAsia"/>
          <w:b w:val="0"/>
          <w:bCs/>
        </w:rPr>
        <w:t xml:space="preserve"> for individually trained LSTMs</w:t>
      </w:r>
      <w:r w:rsidR="00C03631">
        <w:rPr>
          <w:rFonts w:eastAsiaTheme="minorEastAsia"/>
          <w:b w:val="0"/>
          <w:bCs/>
        </w:rPr>
        <w:t>.</w:t>
      </w:r>
    </w:p>
    <w:p w14:paraId="3D720FF8" w14:textId="58DA9DFD" w:rsidR="00754606" w:rsidRDefault="00754606" w:rsidP="00754606">
      <w:pPr>
        <w:spacing w:line="480" w:lineRule="auto"/>
      </w:pPr>
      <w:r>
        <w:t>Four specific sites, Folsom (FOL), Shasta (SHA), Trinity (TRI), and New Melones (NM), are selected from the points in Figure 9 to represent different degrees of regulation, as measured by the log mean-inflow-max-storage ratio. Folsom represents the lowest degree of regulation, while Trinity and New Melones have higher degrees of regulation. Shasta reservoir falls in between.</w:t>
      </w:r>
      <w:r w:rsidR="001C5A65">
        <w:t xml:space="preserve"> </w:t>
      </w:r>
      <w:r>
        <w:lastRenderedPageBreak/>
        <w:t xml:space="preserve">An additional factor in this choice of reservoirs is the availability of longer inflow records from the U.S. Bureau of Reclamation dating back to the construction of the reservoir, providing several additional decades prior to the </w:t>
      </w:r>
      <w:proofErr w:type="spellStart"/>
      <w:r>
        <w:t>ResOpsUS</w:t>
      </w:r>
      <w:proofErr w:type="spellEnd"/>
      <w:r>
        <w:t xml:space="preserve"> dataset. Figure 1</w:t>
      </w:r>
      <w:r w:rsidR="00121C99">
        <w:t>0</w:t>
      </w:r>
      <w:r>
        <w:t xml:space="preserve"> plots the predicted and observed releases for these four selected reservoirs using LSTM Model 1.</w:t>
      </w:r>
      <w:r w:rsidR="00967223">
        <w:t xml:space="preserve"> </w:t>
      </w:r>
      <w:r>
        <w:t>Both Shasta and Folsom capture peak releases reasonably well, however, Shasta is more prone to false-positive peaks, which can be resolved by inputting observed storage (see Supplementary Materials Figure S</w:t>
      </w:r>
      <w:r w:rsidR="004256CF">
        <w:t>2</w:t>
      </w:r>
      <w:r>
        <w:t xml:space="preserve"> for Model 1</w:t>
      </w:r>
      <w:ins w:id="219" w:author="Matthew Chen [2]" w:date="2025-08-14T14:54:00Z" w16du:dateUtc="2025-08-14T21:54:00Z">
        <w:r w:rsidR="00CB34E4">
          <w:t>-S</w:t>
        </w:r>
      </w:ins>
      <w:del w:id="220" w:author="Matthew Chen [2]" w:date="2025-08-14T14:54:00Z" w16du:dateUtc="2025-08-14T21:54:00Z">
        <w:r w:rsidDel="00CB34E4">
          <w:delText>*</w:delText>
        </w:r>
      </w:del>
      <w:r>
        <w:t xml:space="preserve"> timeseries). This suggests that adding observed storage allows the Shasta model to learn better thresholding behavior and improve performance when predicting larger lags between inflow and release. Importantly, the model was unable to learn this optimally on its own. Folsom has a lower degree of regulation making it more sensitive to inflow patterns directly, which corresponds to higher performance. In contrast, New Melones and Trinity reservoirs have much lower performance corresponding to their high degree of regulation. While both learn reasonable seasonal releases, the models have largely ignored peak releases especially for Trinity reservoir. Adding observed storage to the model does not alleviate this behavior, which highlights peak releases that</w:t>
      </w:r>
      <w:r w:rsidR="006B2763">
        <w:t xml:space="preserve"> are not solely driven by flood protection</w:t>
      </w:r>
      <w:r>
        <w:t>. In all, these results complement the finding that the degree of regulation adversely affects model performance.</w:t>
      </w:r>
    </w:p>
    <w:p w14:paraId="4F9185DA" w14:textId="40F58F46" w:rsidR="00754606" w:rsidRDefault="00D3723D">
      <w:pPr>
        <w:keepNext/>
        <w:spacing w:line="480" w:lineRule="auto"/>
        <w:jc w:val="center"/>
        <w:pPrChange w:id="221" w:author="Matthew Chen [2]" w:date="2025-08-15T16:06:00Z" w16du:dateUtc="2025-08-15T23:06:00Z">
          <w:pPr>
            <w:keepNext/>
            <w:spacing w:line="480" w:lineRule="auto"/>
          </w:pPr>
        </w:pPrChange>
      </w:pPr>
      <w:ins w:id="222" w:author="Matthew Chen [2]" w:date="2025-08-15T16:06:00Z" w16du:dateUtc="2025-08-15T23:06:00Z">
        <w:r>
          <w:rPr>
            <w:noProof/>
          </w:rPr>
          <w:lastRenderedPageBreak/>
          <w:drawing>
            <wp:inline distT="0" distB="0" distL="0" distR="0" wp14:anchorId="278639A3" wp14:editId="103E889A">
              <wp:extent cx="6804122" cy="4252576"/>
              <wp:effectExtent l="0" t="0" r="0" b="0"/>
              <wp:docPr id="324092935" name="Picture 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92935" name="Picture 8" descr="A graph of different colored lines&#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65880" cy="4291175"/>
                      </a:xfrm>
                      <a:prstGeom prst="rect">
                        <a:avLst/>
                      </a:prstGeom>
                    </pic:spPr>
                  </pic:pic>
                </a:graphicData>
              </a:graphic>
            </wp:inline>
          </w:drawing>
        </w:r>
      </w:ins>
      <w:del w:id="223" w:author="Matthew Chen [2]" w:date="2025-08-15T16:06:00Z" w16du:dateUtc="2025-08-15T23:06:00Z">
        <w:r w:rsidR="00754606" w:rsidDel="00D3723D">
          <w:rPr>
            <w:noProof/>
          </w:rPr>
          <w:drawing>
            <wp:inline distT="0" distB="0" distL="0" distR="0" wp14:anchorId="39777FA1" wp14:editId="3868257F">
              <wp:extent cx="5943600" cy="3714750"/>
              <wp:effectExtent l="0" t="0" r="0" b="0"/>
              <wp:docPr id="644062484"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3108" name="Picture 5" descr="A graph of a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del>
    </w:p>
    <w:p w14:paraId="0E96932E" w14:textId="2FA0E71F" w:rsidR="00754606" w:rsidRDefault="00754606" w:rsidP="0079412F">
      <w:pPr>
        <w:pStyle w:val="Caption"/>
        <w:jc w:val="center"/>
      </w:pPr>
      <w:commentRangeStart w:id="224"/>
      <w:r>
        <w:t xml:space="preserve">Figure </w:t>
      </w:r>
      <w:fldSimple w:instr=" SEQ Figure \* ARABIC ">
        <w:r w:rsidR="00E541F6">
          <w:rPr>
            <w:noProof/>
          </w:rPr>
          <w:t>10</w:t>
        </w:r>
      </w:fldSimple>
      <w:r>
        <w:t xml:space="preserve">. </w:t>
      </w:r>
      <w:commentRangeEnd w:id="224"/>
      <w:r w:rsidR="009D600D">
        <w:rPr>
          <w:rStyle w:val="CommentReference"/>
          <w:b w:val="0"/>
          <w:iCs w:val="0"/>
          <w:color w:val="auto"/>
        </w:rPr>
        <w:commentReference w:id="224"/>
      </w:r>
      <w:r w:rsidRPr="0001089D">
        <w:rPr>
          <w:b w:val="0"/>
          <w:bCs/>
        </w:rPr>
        <w:t>Timeseries plots for predicted and observed releases for Shasta, Folsom, New Melones, and Trinity using Model 1</w:t>
      </w:r>
    </w:p>
    <w:p w14:paraId="10B50C91" w14:textId="77777777" w:rsidR="00FC53F1" w:rsidRPr="00FC53F1" w:rsidRDefault="00FC53F1" w:rsidP="00FC53F1"/>
    <w:p w14:paraId="062C214A" w14:textId="77777777" w:rsidR="00121C99" w:rsidRDefault="00121C99" w:rsidP="00121C99">
      <w:pPr>
        <w:pStyle w:val="Heading2"/>
        <w:spacing w:line="480" w:lineRule="auto"/>
      </w:pPr>
      <w:r>
        <w:t>Performance Over Time</w:t>
      </w:r>
    </w:p>
    <w:p w14:paraId="4DC577F0" w14:textId="6EF086A6" w:rsidR="00121C99" w:rsidRDefault="00121C99" w:rsidP="00121C99">
      <w:pPr>
        <w:spacing w:line="480" w:lineRule="auto"/>
      </w:pPr>
      <w:r>
        <w:t>The drop in performance between the train and test period may be explained partly by changes in the reservoir operating policy during that time. We investigate this question using an “initial model” trained on the first 30 years of record and validated on the next 10 years for the four selected reservoirs</w:t>
      </w:r>
      <w:r w:rsidR="003561E3">
        <w:t xml:space="preserve"> with longer records</w:t>
      </w:r>
      <w:r>
        <w:t xml:space="preserve"> (Folsom, Shasta, New Melones, and Trinity). Figure 1</w:t>
      </w:r>
      <w:r w:rsidR="0033671A">
        <w:t>1</w:t>
      </w:r>
      <w:r>
        <w:t xml:space="preserve"> shows performance in 20-year rolling and sliding windows for these selected reservoirs. The initial model for Folsom shows an initial drop in performance </w:t>
      </w:r>
      <w:proofErr w:type="gramStart"/>
      <w:r>
        <w:t>apparent</w:t>
      </w:r>
      <w:proofErr w:type="gramEnd"/>
      <w:r>
        <w:t xml:space="preserve"> in the rolling </w:t>
      </w:r>
      <w:proofErr w:type="gramStart"/>
      <w:r>
        <w:t>windows, but</w:t>
      </w:r>
      <w:proofErr w:type="gramEnd"/>
      <w:r>
        <w:t xml:space="preserve"> then stabilizes. This behavior is expected with some degree of overfitting. In contrast, </w:t>
      </w:r>
      <w:r>
        <w:lastRenderedPageBreak/>
        <w:t xml:space="preserve">performance for Shasta continues to decline and does not stabilize. This is also consistent with declining train, validation, and test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for the full Shasta model in Figure 1</w:t>
      </w:r>
      <w:r w:rsidR="0033671A">
        <w:rPr>
          <w:rFonts w:eastAsiaTheme="minorEastAsia"/>
        </w:rPr>
        <w:t>0</w:t>
      </w:r>
      <w:r>
        <w:rPr>
          <w:rFonts w:eastAsiaTheme="minorEastAsia"/>
        </w:rPr>
        <w:t xml:space="preserve">. </w:t>
      </w:r>
      <w:r>
        <w:t>In the sliding window plots, there is a clear decrease in slope in the out-of-sample region. This behavior is consistent with changing distributions between testing windows and the initial training window – supporting the hypothesis that changing operating policies are resulting in declining performance</w:t>
      </w:r>
      <w:ins w:id="225" w:author="Matthew Chen [2]" w:date="2025-08-14T16:17:00Z" w16du:dateUtc="2025-08-14T23:17:00Z">
        <w:r w:rsidR="00AE1EB1">
          <w:t xml:space="preserve">, </w:t>
        </w:r>
      </w:ins>
      <w:ins w:id="226" w:author="Matthew Chen [2]" w:date="2025-08-15T10:44:00Z" w16du:dateUtc="2025-08-15T17:44:00Z">
        <w:r w:rsidR="003909F5">
          <w:t xml:space="preserve">which is further </w:t>
        </w:r>
      </w:ins>
      <w:ins w:id="227" w:author="Matthew Chen [2]" w:date="2025-08-14T16:17:00Z" w16du:dateUtc="2025-08-14T23:17:00Z">
        <w:r w:rsidR="00AE1EB1">
          <w:t xml:space="preserve">exacerbated by </w:t>
        </w:r>
      </w:ins>
      <w:ins w:id="228" w:author="Matthew Chen [2]" w:date="2025-08-14T16:21:00Z" w16du:dateUtc="2025-08-14T23:21:00Z">
        <w:r w:rsidR="00BF0911">
          <w:t xml:space="preserve">the </w:t>
        </w:r>
      </w:ins>
      <w:ins w:id="229" w:author="Matthew Chen [2]" w:date="2025-08-14T16:17:00Z" w16du:dateUtc="2025-08-14T23:17:00Z">
        <w:r w:rsidR="00AE1EB1">
          <w:t>initial overfitting</w:t>
        </w:r>
      </w:ins>
      <w:r>
        <w:t xml:space="preserve">. </w:t>
      </w:r>
      <w:commentRangeStart w:id="230"/>
      <w:r>
        <w:t>The trends for New Melones and Trinity are more difficult to interpret.</w:t>
      </w:r>
      <w:commentRangeEnd w:id="230"/>
      <w:r w:rsidR="003561E3">
        <w:rPr>
          <w:rStyle w:val="CommentReference"/>
        </w:rPr>
        <w:commentReference w:id="230"/>
      </w:r>
      <w:r>
        <w:t xml:space="preserve"> New Melones has a much shorter record length, so it is difficult to distinguish between overfitting and shifting operating policy. The initial model for Trinity appears to be underfit, with very poor training performance but higher out-of-sample performance.</w:t>
      </w:r>
    </w:p>
    <w:p w14:paraId="2B972342" w14:textId="21E44DEA" w:rsidR="00121C99" w:rsidRDefault="00D87F94" w:rsidP="00121C99">
      <w:pPr>
        <w:keepNext/>
        <w:spacing w:line="480" w:lineRule="auto"/>
        <w:jc w:val="center"/>
      </w:pPr>
      <w:ins w:id="231" w:author="Matthew Chen [2]" w:date="2025-08-18T17:10:00Z" w16du:dateUtc="2025-08-19T00:10:00Z">
        <w:r>
          <w:rPr>
            <w:noProof/>
          </w:rPr>
          <w:drawing>
            <wp:inline distT="0" distB="0" distL="0" distR="0" wp14:anchorId="4E8DD95B" wp14:editId="759571CD">
              <wp:extent cx="5943600" cy="3669030"/>
              <wp:effectExtent l="0" t="0" r="0" b="7620"/>
              <wp:docPr id="600755017" name="Picture 5" descr="A graph of different types of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55017" name="Picture 5" descr="A graph of different types of window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ins>
      <w:del w:id="232" w:author="Matthew Chen [2]" w:date="2025-08-18T17:10:00Z" w16du:dateUtc="2025-08-19T00:10:00Z">
        <w:r w:rsidR="00121C99" w:rsidDel="00D87F94">
          <w:rPr>
            <w:noProof/>
          </w:rPr>
          <w:drawing>
            <wp:inline distT="0" distB="0" distL="0" distR="0" wp14:anchorId="6DB40E98" wp14:editId="2FA0BDCD">
              <wp:extent cx="6212451" cy="2684761"/>
              <wp:effectExtent l="0" t="0" r="0" b="1905"/>
              <wp:docPr id="875199981"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8124" name="Picture 2" descr="A graph of a graph&#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3693" cy="2689619"/>
                      </a:xfrm>
                      <a:prstGeom prst="rect">
                        <a:avLst/>
                      </a:prstGeom>
                    </pic:spPr>
                  </pic:pic>
                </a:graphicData>
              </a:graphic>
            </wp:inline>
          </w:drawing>
        </w:r>
      </w:del>
    </w:p>
    <w:p w14:paraId="6030521F" w14:textId="4CC785C2" w:rsidR="00121C99" w:rsidDel="007B01D0" w:rsidRDefault="00121C99" w:rsidP="00121C99">
      <w:pPr>
        <w:pStyle w:val="Caption"/>
        <w:jc w:val="center"/>
        <w:rPr>
          <w:del w:id="233" w:author="Matthew Chen" w:date="2025-08-26T15:12:00Z" w16du:dateUtc="2025-08-26T22:12:00Z"/>
          <w:rFonts w:eastAsiaTheme="minorEastAsia"/>
          <w:b w:val="0"/>
          <w:bCs/>
        </w:rPr>
      </w:pPr>
      <w:r>
        <w:t xml:space="preserve">Figure </w:t>
      </w:r>
      <w:fldSimple w:instr=" SEQ Figure \* ARABIC ">
        <w:r w:rsidR="00E541F6">
          <w:rPr>
            <w:noProof/>
          </w:rPr>
          <w:t>11</w:t>
        </w:r>
      </w:fldSimple>
      <w:r>
        <w:t xml:space="preserve">. </w:t>
      </w:r>
      <w:r w:rsidRPr="001B4D29">
        <w:rPr>
          <w:b w:val="0"/>
          <w:bCs/>
        </w:rPr>
        <w:t xml:space="preserve">20-year rolling and sliding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1B4D29">
        <w:rPr>
          <w:rFonts w:eastAsiaTheme="minorEastAsia"/>
          <w:b w:val="0"/>
          <w:bCs/>
        </w:rPr>
        <w:t xml:space="preserve"> performance for initial models trained for Shasta</w:t>
      </w:r>
      <w:ins w:id="234" w:author="Matthew Chen [2]" w:date="2025-08-18T17:10:00Z" w16du:dateUtc="2025-08-19T00:10:00Z">
        <w:r w:rsidR="00D87F94">
          <w:rPr>
            <w:rFonts w:eastAsiaTheme="minorEastAsia"/>
            <w:b w:val="0"/>
            <w:bCs/>
          </w:rPr>
          <w:t xml:space="preserve"> and </w:t>
        </w:r>
      </w:ins>
      <w:del w:id="235" w:author="Matthew Chen [2]" w:date="2025-08-18T17:10:00Z" w16du:dateUtc="2025-08-19T00:10:00Z">
        <w:r w:rsidRPr="001B4D29" w:rsidDel="00D87F94">
          <w:rPr>
            <w:rFonts w:eastAsiaTheme="minorEastAsia"/>
            <w:b w:val="0"/>
            <w:bCs/>
          </w:rPr>
          <w:delText xml:space="preserve">, </w:delText>
        </w:r>
      </w:del>
      <w:r w:rsidRPr="001B4D29">
        <w:rPr>
          <w:rFonts w:eastAsiaTheme="minorEastAsia"/>
          <w:b w:val="0"/>
          <w:bCs/>
        </w:rPr>
        <w:t>Folsom</w:t>
      </w:r>
      <w:ins w:id="236" w:author="Matthew Chen [2]" w:date="2025-08-18T17:10:00Z" w16du:dateUtc="2025-08-19T00:10:00Z">
        <w:r w:rsidR="00D87F94">
          <w:rPr>
            <w:rFonts w:eastAsiaTheme="minorEastAsia"/>
            <w:b w:val="0"/>
            <w:bCs/>
          </w:rPr>
          <w:t xml:space="preserve"> Reservoirs</w:t>
        </w:r>
      </w:ins>
      <w:del w:id="237" w:author="Matthew Chen [2]" w:date="2025-08-18T17:10:00Z" w16du:dateUtc="2025-08-19T00:10:00Z">
        <w:r w:rsidRPr="001B4D29" w:rsidDel="00D87F94">
          <w:rPr>
            <w:rFonts w:eastAsiaTheme="minorEastAsia"/>
            <w:b w:val="0"/>
            <w:bCs/>
          </w:rPr>
          <w:delText>, New Melones, and Trinity</w:delText>
        </w:r>
      </w:del>
    </w:p>
    <w:p w14:paraId="250D3D95" w14:textId="77777777" w:rsidR="00121C99" w:rsidRDefault="00121C99" w:rsidP="007B01D0">
      <w:pPr>
        <w:pStyle w:val="Caption"/>
        <w:jc w:val="center"/>
        <w:pPrChange w:id="238" w:author="Matthew Chen" w:date="2025-08-26T15:12:00Z" w16du:dateUtc="2025-08-26T22:12:00Z">
          <w:pPr>
            <w:spacing w:line="480" w:lineRule="auto"/>
          </w:pPr>
        </w:pPrChange>
      </w:pPr>
    </w:p>
    <w:p w14:paraId="682CEBF8" w14:textId="0E077063" w:rsidR="0031508E" w:rsidRDefault="00121C99" w:rsidP="0079412F">
      <w:pPr>
        <w:spacing w:line="480" w:lineRule="auto"/>
      </w:pPr>
      <w:r>
        <w:lastRenderedPageBreak/>
        <w:t>Shasta, New Melones, and Trinity have higher degrees of regulation and may be more sensitive to changes in policy, while Folsom releases are more sensitive to inflows directly which make them less affected by changes to the operating policy. This conjecture is supported by a weak negative correlation (</w:t>
      </w:r>
      <m:oMath>
        <m:r>
          <m:rPr>
            <m:sty m:val="p"/>
          </m:rPr>
          <w:rPr>
            <w:rFonts w:ascii="Cambria Math" w:hAnsi="Cambria Math"/>
          </w:rPr>
          <m:t>ρ</m:t>
        </m:r>
        <m:r>
          <w:rPr>
            <w:rFonts w:ascii="Cambria Math" w:hAnsi="Cambria Math"/>
          </w:rPr>
          <m:t>=-0.24</m:t>
        </m:r>
      </m:oMath>
      <w:r>
        <w:t xml:space="preserve">) between the difference in train and test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w:t>
      </w:r>
      <w:r>
        <w:t>and the log mean-inflow-max-storage ratio</w:t>
      </w:r>
      <w:r w:rsidR="004256CF">
        <w:t xml:space="preserve">. </w:t>
      </w:r>
      <w:r>
        <w:t>The result is statistically significant (</w:t>
      </w:r>
      <m:oMath>
        <m:r>
          <w:rPr>
            <w:rFonts w:ascii="Cambria Math" w:hAnsi="Cambria Math"/>
          </w:rPr>
          <m:t>p=0.014)</m:t>
        </m:r>
      </m:oMath>
      <w:r>
        <w:rPr>
          <w:rFonts w:eastAsiaTheme="minorEastAsia"/>
        </w:rPr>
        <w:t>, indicating that a higher degree of regulation corresponds to larger declines between the train and test performance</w:t>
      </w:r>
      <w:r w:rsidR="004256CF">
        <w:rPr>
          <w:rFonts w:eastAsiaTheme="minorEastAsia"/>
        </w:rPr>
        <w:t xml:space="preserve"> (See Supplemental Figure S3)</w:t>
      </w:r>
      <w:r>
        <w:rPr>
          <w:rFonts w:eastAsiaTheme="minorEastAsia"/>
        </w:rPr>
        <w:t>.</w:t>
      </w:r>
      <w:r w:rsidR="00967223">
        <w:rPr>
          <w:rFonts w:eastAsiaTheme="minorEastAsia"/>
        </w:rPr>
        <w:t xml:space="preserve"> </w:t>
      </w:r>
      <w:r>
        <w:t xml:space="preserve">Overall, we find that declines in performance over time due to policy changes are location specific and related to the degree of regulation of </w:t>
      </w:r>
      <w:r w:rsidR="003561E3">
        <w:t>each</w:t>
      </w:r>
      <w:r>
        <w:t xml:space="preserve"> site. </w:t>
      </w:r>
      <w:ins w:id="239" w:author="Matthew Chen [2]" w:date="2025-08-15T10:45:00Z" w16du:dateUtc="2025-08-15T17:45:00Z">
        <w:r w:rsidR="003909F5">
          <w:t>Here, w</w:t>
        </w:r>
      </w:ins>
      <w:del w:id="240" w:author="Matthew Chen [2]" w:date="2025-08-15T10:45:00Z" w16du:dateUtc="2025-08-15T17:45:00Z">
        <w:r w:rsidDel="003909F5">
          <w:delText>W</w:delText>
        </w:r>
      </w:del>
      <w:r>
        <w:t xml:space="preserve">e </w:t>
      </w:r>
      <w:proofErr w:type="gramStart"/>
      <w:r>
        <w:t>provide</w:t>
      </w:r>
      <w:proofErr w:type="gramEnd"/>
      <w:r>
        <w:t xml:space="preserve"> an approach to </w:t>
      </w:r>
      <w:proofErr w:type="gramStart"/>
      <w:r>
        <w:t>analyze</w:t>
      </w:r>
      <w:proofErr w:type="gramEnd"/>
      <w:r>
        <w:t xml:space="preserve"> this problem, </w:t>
      </w:r>
      <w:proofErr w:type="gramStart"/>
      <w:r>
        <w:t>provided that</w:t>
      </w:r>
      <w:proofErr w:type="gramEnd"/>
      <w:r>
        <w:t xml:space="preserve"> there is long </w:t>
      </w:r>
      <w:proofErr w:type="gramStart"/>
      <w:r>
        <w:t xml:space="preserve">enough </w:t>
      </w:r>
      <w:r w:rsidR="00FF4538">
        <w:t>of a</w:t>
      </w:r>
      <w:proofErr w:type="gramEnd"/>
      <w:r w:rsidR="00FF4538">
        <w:t xml:space="preserve"> data </w:t>
      </w:r>
      <w:proofErr w:type="gramStart"/>
      <w:r w:rsidR="00FF4538">
        <w:t>record</w:t>
      </w:r>
      <w:proofErr w:type="gramEnd"/>
      <w:r w:rsidR="00FF4538">
        <w:t xml:space="preserve"> to </w:t>
      </w:r>
      <w:r w:rsidR="008379D9">
        <w:t xml:space="preserve">train an initial model and </w:t>
      </w:r>
      <w:r w:rsidR="00FF4538">
        <w:t>track performance over time meaningfully.</w:t>
      </w:r>
    </w:p>
    <w:p w14:paraId="50064766" w14:textId="37B45579" w:rsidR="00692713" w:rsidRDefault="00692713" w:rsidP="007257C1">
      <w:pPr>
        <w:pStyle w:val="Heading2"/>
        <w:spacing w:line="480" w:lineRule="auto"/>
      </w:pPr>
      <w:r>
        <w:t xml:space="preserve">Pooled </w:t>
      </w:r>
      <w:r w:rsidR="007B4CB0">
        <w:t>Training and Finetuning</w:t>
      </w:r>
    </w:p>
    <w:p w14:paraId="3D552E68" w14:textId="03B2C7A6" w:rsidR="00C3556E" w:rsidRPr="00C3556E" w:rsidRDefault="00C3556E" w:rsidP="007257C1">
      <w:pPr>
        <w:spacing w:line="480" w:lineRule="auto"/>
      </w:pPr>
      <w:r>
        <w:t>After training models to reservoirs individually, we answer the question of whether stronger results can be achieved by training on a pool of reservoirs simultaneously</w:t>
      </w:r>
      <w:r w:rsidR="007257C1">
        <w:t xml:space="preserve">, and if </w:t>
      </w:r>
      <w:r w:rsidR="00BC303E">
        <w:t xml:space="preserve">transfer learning or finetuning </w:t>
      </w:r>
      <w:r w:rsidR="007257C1">
        <w:t xml:space="preserve">can be </w:t>
      </w:r>
      <w:r w:rsidR="00BC303E">
        <w:t>leveraged</w:t>
      </w:r>
      <w:r w:rsidR="007257C1">
        <w:t xml:space="preserve"> to further improve performance. </w:t>
      </w:r>
      <w:r>
        <w:t xml:space="preserve">Figure </w:t>
      </w:r>
      <w:r w:rsidR="0033671A">
        <w:t>1</w:t>
      </w:r>
      <w:r w:rsidR="00967223">
        <w:t>2</w:t>
      </w:r>
      <w:r>
        <w:t xml:space="preserve"> compares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scores on the last 20%</w:t>
      </w:r>
      <w:r w:rsidR="007257C1">
        <w:rPr>
          <w:rFonts w:eastAsiaTheme="minorEastAsia"/>
        </w:rPr>
        <w:t xml:space="preserve"> of record for out-of-sample (OOS) reservoirs, comparing individually trained models, the pooled model, as well as finetuning the pooled model with 5-30 years of data. </w:t>
      </w:r>
      <w:r w:rsidR="00AC118D">
        <w:rPr>
          <w:rFonts w:eastAsiaTheme="minorEastAsia"/>
        </w:rPr>
        <w:t>Recall that the training and validation periods for each fine-tuning process do not align</w:t>
      </w:r>
      <w:r w:rsidR="00661166">
        <w:rPr>
          <w:rFonts w:eastAsiaTheme="minorEastAsia"/>
        </w:rPr>
        <w:t>, although we can compare performance on the same testing period</w:t>
      </w:r>
      <w:r w:rsidR="00AC118D">
        <w:rPr>
          <w:rFonts w:eastAsiaTheme="minorEastAsia"/>
        </w:rPr>
        <w:t xml:space="preserve">. </w:t>
      </w:r>
      <w:r w:rsidR="00B67A42">
        <w:rPr>
          <w:rFonts w:eastAsiaTheme="minorEastAsia"/>
        </w:rPr>
        <w:t>The</w:t>
      </w:r>
      <w:r w:rsidR="007257C1">
        <w:rPr>
          <w:rFonts w:eastAsiaTheme="minorEastAsia"/>
        </w:rPr>
        <w:t xml:space="preserve"> pooled </w:t>
      </w:r>
      <w:commentRangeStart w:id="241"/>
      <w:commentRangeStart w:id="242"/>
      <w:r w:rsidR="007257C1">
        <w:rPr>
          <w:rFonts w:eastAsiaTheme="minorEastAsia"/>
        </w:rPr>
        <w:t xml:space="preserve">model (median score of 0.343) performs significantly worse than training individually (median score of 0.567). </w:t>
      </w:r>
      <w:commentRangeEnd w:id="241"/>
      <w:r w:rsidR="000B1531">
        <w:rPr>
          <w:rStyle w:val="CommentReference"/>
        </w:rPr>
        <w:commentReference w:id="241"/>
      </w:r>
      <w:commentRangeEnd w:id="242"/>
      <w:r w:rsidR="00AC118D">
        <w:rPr>
          <w:rStyle w:val="CommentReference"/>
        </w:rPr>
        <w:commentReference w:id="242"/>
      </w:r>
      <w:r w:rsidR="007257C1">
        <w:rPr>
          <w:rFonts w:eastAsiaTheme="minorEastAsia"/>
        </w:rPr>
        <w:t xml:space="preserve">This result confirms that given the feature space, we are unable to find a strong reservoir policy that generalizes across reservoirs. Introducing finetuning improves performance, although </w:t>
      </w:r>
      <w:r w:rsidR="000B1531">
        <w:rPr>
          <w:rFonts w:eastAsiaTheme="minorEastAsia"/>
        </w:rPr>
        <w:t>it does not improve on the individually</w:t>
      </w:r>
      <w:r w:rsidR="008379D9">
        <w:rPr>
          <w:rFonts w:eastAsiaTheme="minorEastAsia"/>
        </w:rPr>
        <w:t xml:space="preserve"> </w:t>
      </w:r>
      <w:r w:rsidR="000B1531">
        <w:rPr>
          <w:rFonts w:eastAsiaTheme="minorEastAsia"/>
        </w:rPr>
        <w:t>trained models</w:t>
      </w:r>
      <w:r w:rsidR="007257C1">
        <w:rPr>
          <w:rFonts w:eastAsiaTheme="minorEastAsia"/>
        </w:rPr>
        <w:t xml:space="preserve">. This suggests that </w:t>
      </w:r>
      <w:proofErr w:type="gramStart"/>
      <w:r w:rsidR="007257C1">
        <w:rPr>
          <w:rFonts w:eastAsiaTheme="minorEastAsia"/>
        </w:rPr>
        <w:t>finetuning</w:t>
      </w:r>
      <w:proofErr w:type="gramEnd"/>
      <w:r w:rsidR="007257C1">
        <w:rPr>
          <w:rFonts w:eastAsiaTheme="minorEastAsia"/>
        </w:rPr>
        <w:t xml:space="preserve"> on the pooled model provides little additional knowledge </w:t>
      </w:r>
      <w:r w:rsidR="000D753A">
        <w:rPr>
          <w:rFonts w:eastAsiaTheme="minorEastAsia"/>
        </w:rPr>
        <w:t>compared to individual training.</w:t>
      </w:r>
      <w:r w:rsidR="000B1531">
        <w:rPr>
          <w:rFonts w:eastAsiaTheme="minorEastAsia"/>
        </w:rPr>
        <w:t xml:space="preserve"> It may be possible to </w:t>
      </w:r>
      <w:r w:rsidR="000B1531">
        <w:rPr>
          <w:rFonts w:eastAsiaTheme="minorEastAsia"/>
        </w:rPr>
        <w:lastRenderedPageBreak/>
        <w:t xml:space="preserve">improve this result by pooling according to other reservoir characteristics, such as the operating purpose or hydrologic region. However, this </w:t>
      </w:r>
      <w:r w:rsidR="003223C5">
        <w:rPr>
          <w:rFonts w:eastAsiaTheme="minorEastAsia"/>
        </w:rPr>
        <w:t xml:space="preserve">result </w:t>
      </w:r>
      <w:r w:rsidR="000B1531">
        <w:rPr>
          <w:rFonts w:eastAsiaTheme="minorEastAsia"/>
        </w:rPr>
        <w:t xml:space="preserve">suggests that the generalization ability of LSTMs observed in rainfall-runoff modeling may not extend to models of </w:t>
      </w:r>
      <w:r w:rsidR="00FB54DA">
        <w:rPr>
          <w:rFonts w:eastAsiaTheme="minorEastAsia"/>
        </w:rPr>
        <w:t>reservoir release policies, as these tend to be location-specific.</w:t>
      </w:r>
    </w:p>
    <w:p w14:paraId="26EE2E05" w14:textId="2AA18441" w:rsidR="00FF4538" w:rsidRDefault="00A124BB" w:rsidP="00FF4538">
      <w:pPr>
        <w:keepNext/>
        <w:jc w:val="center"/>
      </w:pPr>
      <w:ins w:id="243" w:author="Matthew Chen [2]" w:date="2025-08-18T16:51:00Z" w16du:dateUtc="2025-08-18T23:51:00Z">
        <w:r>
          <w:rPr>
            <w:noProof/>
          </w:rPr>
          <w:drawing>
            <wp:inline distT="0" distB="0" distL="0" distR="0" wp14:anchorId="115B6BD6" wp14:editId="5232358E">
              <wp:extent cx="4852936" cy="3466531"/>
              <wp:effectExtent l="0" t="0" r="5080" b="635"/>
              <wp:docPr id="1499124375" name="Picture 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24375" name="Picture 4" descr="A diagram of a graph&#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9985" cy="3478709"/>
                      </a:xfrm>
                      <a:prstGeom prst="rect">
                        <a:avLst/>
                      </a:prstGeom>
                    </pic:spPr>
                  </pic:pic>
                </a:graphicData>
              </a:graphic>
            </wp:inline>
          </w:drawing>
        </w:r>
      </w:ins>
      <w:del w:id="244" w:author="Matthew Chen [2]" w:date="2025-08-15T16:20:00Z" w16du:dateUtc="2025-08-15T23:20:00Z">
        <w:r w:rsidR="009814D4" w:rsidDel="004B0A75">
          <w:rPr>
            <w:noProof/>
          </w:rPr>
          <w:drawing>
            <wp:inline distT="0" distB="0" distL="0" distR="0" wp14:anchorId="52FD9B9D" wp14:editId="5CB025B8">
              <wp:extent cx="4117097" cy="3087823"/>
              <wp:effectExtent l="0" t="0" r="0" b="0"/>
              <wp:docPr id="16968360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6031" name="Picture 1" descr="A graph of a graph&#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4717" cy="3108538"/>
                      </a:xfrm>
                      <a:prstGeom prst="rect">
                        <a:avLst/>
                      </a:prstGeom>
                    </pic:spPr>
                  </pic:pic>
                </a:graphicData>
              </a:graphic>
            </wp:inline>
          </w:drawing>
        </w:r>
      </w:del>
    </w:p>
    <w:p w14:paraId="4ADDDB48" w14:textId="240312E2" w:rsidR="00084CCC" w:rsidRPr="007E4497" w:rsidRDefault="00FF4538" w:rsidP="0079412F">
      <w:pPr>
        <w:pStyle w:val="Caption"/>
        <w:jc w:val="center"/>
        <w:rPr>
          <w:bCs/>
        </w:rPr>
      </w:pPr>
      <w:commentRangeStart w:id="245"/>
      <w:r>
        <w:t xml:space="preserve">Figure </w:t>
      </w:r>
      <w:fldSimple w:instr=" SEQ Figure \* ARABIC ">
        <w:r w:rsidR="00E541F6">
          <w:rPr>
            <w:noProof/>
          </w:rPr>
          <w:t>12</w:t>
        </w:r>
      </w:fldSimple>
      <w:r>
        <w:t xml:space="preserve">. </w:t>
      </w:r>
      <w:commentRangeEnd w:id="245"/>
      <w:r w:rsidR="00CA3170">
        <w:rPr>
          <w:rStyle w:val="CommentReference"/>
          <w:b w:val="0"/>
          <w:iCs w:val="0"/>
          <w:color w:val="auto"/>
        </w:rPr>
        <w:commentReference w:id="245"/>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79412F">
        <w:rPr>
          <w:b w:val="0"/>
          <w:bCs/>
        </w:rPr>
        <w:t xml:space="preserve"> performance scores on the last 20% of available record for out-of-sample (OOS) reservoirs </w:t>
      </w:r>
      <w:r w:rsidR="003223C5">
        <w:rPr>
          <w:b w:val="0"/>
          <w:bCs/>
        </w:rPr>
        <w:t xml:space="preserve">(n = XX) </w:t>
      </w:r>
      <w:r w:rsidRPr="0079412F">
        <w:rPr>
          <w:b w:val="0"/>
          <w:bCs/>
        </w:rPr>
        <w:t>for individual and pooled Model 1 and finetuning on 5-30 years data</w:t>
      </w:r>
    </w:p>
    <w:p w14:paraId="79D46E07" w14:textId="77777777" w:rsidR="001B4D29" w:rsidRPr="001B4D29" w:rsidRDefault="001B4D29" w:rsidP="001B4D29"/>
    <w:p w14:paraId="6FCBA4BF" w14:textId="754DFEBC" w:rsidR="000A77C9" w:rsidRDefault="00A73104" w:rsidP="000D753A">
      <w:pPr>
        <w:pStyle w:val="Heading1"/>
        <w:spacing w:line="480" w:lineRule="auto"/>
      </w:pPr>
      <w:r>
        <w:t>Discussion and Conclusion</w:t>
      </w:r>
    </w:p>
    <w:p w14:paraId="1EE78C29" w14:textId="167DB4F3" w:rsidR="00C206C5" w:rsidRDefault="00C206C5" w:rsidP="00C206C5">
      <w:commentRangeStart w:id="246"/>
      <w:r>
        <w:t xml:space="preserve">Think about key takeaways from the results figures, and how they fit with </w:t>
      </w:r>
      <w:proofErr w:type="spellStart"/>
      <w:r>
        <w:t>prev</w:t>
      </w:r>
      <w:del w:id="247" w:author="Matthew Chen [2]" w:date="2025-08-15T16:20:00Z" w16du:dateUtc="2025-08-15T23:20:00Z">
        <w:r w:rsidDel="004B0A75">
          <w:delText>i</w:delText>
        </w:r>
      </w:del>
      <w:r>
        <w:t>ous</w:t>
      </w:r>
      <w:proofErr w:type="spellEnd"/>
      <w:r>
        <w:t xml:space="preserve"> literature cited in the introduction.</w:t>
      </w:r>
      <w:commentRangeEnd w:id="246"/>
      <w:r w:rsidR="009B3AD0">
        <w:rPr>
          <w:rStyle w:val="CommentReference"/>
        </w:rPr>
        <w:commentReference w:id="246"/>
      </w:r>
    </w:p>
    <w:p w14:paraId="6545320D" w14:textId="1EFFD8E4" w:rsidR="00C206C5" w:rsidRDefault="00C206C5" w:rsidP="00C206C5">
      <w:r>
        <w:t>Some ideas:</w:t>
      </w:r>
    </w:p>
    <w:p w14:paraId="6CB3D0A2" w14:textId="356E1D73" w:rsidR="00C206C5" w:rsidRDefault="00C206C5" w:rsidP="00C206C5">
      <w:pPr>
        <w:pStyle w:val="ListParagraph"/>
        <w:numPr>
          <w:ilvl w:val="0"/>
          <w:numId w:val="5"/>
        </w:numPr>
      </w:pPr>
      <w:r>
        <w:t>LSTMs show the ability to model reservoir release policies as well or better than other data-driven methods. However, this does not appear to be due to their inherent ability to accumulate storage over time; cell states show only modest correlations with observed storage (and they do not conserve mass).</w:t>
      </w:r>
    </w:p>
    <w:p w14:paraId="2414F4C7" w14:textId="2951663A" w:rsidR="00C206C5" w:rsidRDefault="00C206C5" w:rsidP="00C206C5">
      <w:pPr>
        <w:pStyle w:val="ListParagraph"/>
        <w:numPr>
          <w:ilvl w:val="0"/>
          <w:numId w:val="5"/>
        </w:numPr>
      </w:pPr>
      <w:r>
        <w:t xml:space="preserve">The accuracy does not appear to relate to the reservoir location (climate/hydrologic factors). Instead, it is strongly related to the degree of regulation. The models are more </w:t>
      </w:r>
      <w:r>
        <w:lastRenderedPageBreak/>
        <w:t>accurate for reservoirs with a lower degree of regulation, where the release is more directly related to the inflow and does not depend on longer-timescale accumulation.</w:t>
      </w:r>
    </w:p>
    <w:p w14:paraId="4F0FD5B7" w14:textId="71438C6C" w:rsidR="000A4C51" w:rsidRDefault="000A4C51" w:rsidP="00C206C5">
      <w:pPr>
        <w:pStyle w:val="ListParagraph"/>
        <w:numPr>
          <w:ilvl w:val="0"/>
          <w:numId w:val="5"/>
        </w:numPr>
      </w:pPr>
      <w:r>
        <w:t>How does accuracy compare to previous studies? At least the ones that report R2 values across many reservoirs. We can say which ones are reporting in-sample vs. out of sample accuracy scores.</w:t>
      </w:r>
    </w:p>
    <w:p w14:paraId="3B808682" w14:textId="77777777" w:rsidR="004A485C" w:rsidRDefault="00C206C5" w:rsidP="00C206C5">
      <w:pPr>
        <w:pStyle w:val="ListParagraph"/>
        <w:numPr>
          <w:ilvl w:val="0"/>
          <w:numId w:val="5"/>
        </w:numPr>
      </w:pPr>
      <w:r>
        <w:t>Pooled training does not show an improvement</w:t>
      </w:r>
      <w:r w:rsidR="004A485C">
        <w:t xml:space="preserve"> on out-of-sample reservoirs, especially in the absence of fine-tuning. This suggests that the transferability of trained LSTMs for rainfall-runoff modeling may not </w:t>
      </w:r>
      <w:proofErr w:type="gramStart"/>
      <w:r w:rsidR="004A485C">
        <w:t>hold</w:t>
      </w:r>
      <w:proofErr w:type="gramEnd"/>
      <w:r w:rsidR="004A485C">
        <w:t xml:space="preserve"> for modeling reservoir release policies.</w:t>
      </w:r>
    </w:p>
    <w:p w14:paraId="7D922B82" w14:textId="076C40CB" w:rsidR="00C206C5" w:rsidRDefault="004A485C" w:rsidP="00C206C5">
      <w:pPr>
        <w:pStyle w:val="ListParagraph"/>
        <w:numPr>
          <w:ilvl w:val="0"/>
          <w:numId w:val="5"/>
        </w:numPr>
      </w:pPr>
      <w:r>
        <w:t xml:space="preserve">The decline in performance between the training and test periods is in part due to </w:t>
      </w:r>
      <w:proofErr w:type="gramStart"/>
      <w:r>
        <w:t>overfitting, but</w:t>
      </w:r>
      <w:proofErr w:type="gramEnd"/>
      <w:r>
        <w:t xml:space="preserve"> may also be influenced by changes in the operating policies over time. This is difficult to resolve because </w:t>
      </w:r>
      <w:proofErr w:type="gramStart"/>
      <w:r>
        <w:t>the long</w:t>
      </w:r>
      <w:proofErr w:type="gramEnd"/>
      <w:r>
        <w:t xml:space="preserve"> data records are needed to support training. </w:t>
      </w:r>
    </w:p>
    <w:p w14:paraId="4494F6FC" w14:textId="6C7D68E6" w:rsidR="000A4C51" w:rsidRDefault="000A4C51" w:rsidP="00C206C5">
      <w:pPr>
        <w:pStyle w:val="ListParagraph"/>
        <w:numPr>
          <w:ilvl w:val="0"/>
          <w:numId w:val="5"/>
        </w:numPr>
      </w:pPr>
      <w:r>
        <w:t>Fitting operations in multi-reservoir systems, which is the case in some of these larger basins</w:t>
      </w:r>
      <w:r w:rsidR="00C60749">
        <w:t>. We assume releases are only based on storage/inflow at each single reservoir.</w:t>
      </w:r>
    </w:p>
    <w:p w14:paraId="736E2377" w14:textId="7D32A587" w:rsidR="00C206C5" w:rsidRDefault="00C206C5" w:rsidP="00C206C5"/>
    <w:p w14:paraId="4BBE6D3C" w14:textId="7CBC0D1B" w:rsidR="004A485C" w:rsidRDefault="004A485C" w:rsidP="00C206C5">
      <w:r>
        <w:t>Possible applications of this approach (or data-driven reservoir models in general): more efficient approximations to embed in hydrologic models? How would this compare to ad hoc models used by agencies? See refs in proposal about diagnostic assessment of national water model (has issues with reservoir representation).</w:t>
      </w:r>
    </w:p>
    <w:p w14:paraId="21B7235A" w14:textId="5B14E5BD" w:rsidR="00C206C5" w:rsidRPr="00C206C5" w:rsidRDefault="00C206C5" w:rsidP="00F61C8B">
      <w:r>
        <w:t>Limitations/future work</w:t>
      </w:r>
    </w:p>
    <w:p w14:paraId="7CE2D7C9" w14:textId="77777777" w:rsidR="00BB0876" w:rsidRPr="00F21C57" w:rsidRDefault="00BB0876" w:rsidP="007B4CB0">
      <w:pPr>
        <w:pStyle w:val="Heading1"/>
        <w:spacing w:line="600" w:lineRule="auto"/>
      </w:pPr>
      <w:r w:rsidRPr="006E7621">
        <w:t xml:space="preserve">Data </w:t>
      </w:r>
      <w:r>
        <w:t>Availability Statement</w:t>
      </w:r>
    </w:p>
    <w:p w14:paraId="257D2A44" w14:textId="54D1FFE4" w:rsidR="00BB0876" w:rsidRDefault="00BB0876" w:rsidP="000D5808">
      <w:pPr>
        <w:spacing w:line="480" w:lineRule="auto"/>
      </w:pPr>
      <w:r w:rsidRPr="00F21C57">
        <w:t xml:space="preserve">All code corresponding to methods and figure generation can be found in the repository: </w:t>
      </w:r>
      <w:commentRangeStart w:id="248"/>
      <w:r w:rsidR="007E1057" w:rsidRPr="007E1057">
        <w:t>https://github.com/Matt2371/DL-reservoir-modeling</w:t>
      </w:r>
      <w:commentRangeEnd w:id="248"/>
      <w:r w:rsidR="009B3AD0">
        <w:rPr>
          <w:rStyle w:val="CommentReference"/>
        </w:rPr>
        <w:commentReference w:id="248"/>
      </w:r>
      <w:r>
        <w:t>.</w:t>
      </w:r>
    </w:p>
    <w:p w14:paraId="4DCB2A13" w14:textId="77777777" w:rsidR="00BB0876" w:rsidRDefault="00BB0876" w:rsidP="000D5808">
      <w:pPr>
        <w:pStyle w:val="Heading1"/>
        <w:spacing w:line="480" w:lineRule="auto"/>
      </w:pPr>
      <w:r w:rsidRPr="00F21C57">
        <w:t>Acknowledgments</w:t>
      </w:r>
    </w:p>
    <w:p w14:paraId="53973EFC" w14:textId="7CA1D842" w:rsidR="00CA3170" w:rsidRDefault="00CA3170" w:rsidP="000A61C2">
      <w:r>
        <w:t>This work was partially supported by U.S. National Science Foundation Grants 2041826 and 2205239. All conclusions are those of the authors.</w:t>
      </w:r>
    </w:p>
    <w:p w14:paraId="370AB508" w14:textId="77777777" w:rsidR="000A61C2" w:rsidRPr="000A61C2" w:rsidRDefault="000A61C2" w:rsidP="000A61C2"/>
    <w:p w14:paraId="5B5543A4" w14:textId="36AEDD33" w:rsidR="00DD2C2D" w:rsidRDefault="00A73104" w:rsidP="000D5808">
      <w:pPr>
        <w:pStyle w:val="Heading1"/>
        <w:spacing w:line="480" w:lineRule="auto"/>
      </w:pPr>
      <w:r>
        <w:t>References</w:t>
      </w:r>
    </w:p>
    <w:sdt>
      <w:sdtPr>
        <w:tag w:val="MENDELEY_BIBLIOGRAPHY"/>
        <w:id w:val="864022765"/>
        <w:placeholder>
          <w:docPart w:val="DefaultPlaceholder_-1854013440"/>
        </w:placeholder>
      </w:sdtPr>
      <w:sdtContent>
        <w:p w14:paraId="0A642A70" w14:textId="77777777" w:rsidR="00E36CE1" w:rsidRDefault="00E36CE1">
          <w:pPr>
            <w:autoSpaceDE w:val="0"/>
            <w:autoSpaceDN w:val="0"/>
            <w:ind w:hanging="480"/>
            <w:divId w:val="1242104673"/>
            <w:rPr>
              <w:rFonts w:eastAsia="Times New Roman"/>
              <w:szCs w:val="24"/>
            </w:rPr>
          </w:pPr>
          <w:r>
            <w:rPr>
              <w:rFonts w:eastAsia="Times New Roman"/>
            </w:rPr>
            <w:t xml:space="preserve">Adams, L. E., Lund, J. R., Moyle, P. B., Quiñones, R. M., Herman, J. D., &amp; O’Rear, T. A. (2017). Environmental hedging: A theory and method for reconciling reservoir operations for downstream ecology and water supply. </w:t>
          </w:r>
          <w:r>
            <w:rPr>
              <w:rFonts w:eastAsia="Times New Roman"/>
              <w:i/>
              <w:iCs/>
            </w:rPr>
            <w:t>Water Resources Research</w:t>
          </w:r>
          <w:r>
            <w:rPr>
              <w:rFonts w:eastAsia="Times New Roman"/>
            </w:rPr>
            <w:t xml:space="preserve">, </w:t>
          </w:r>
          <w:r>
            <w:rPr>
              <w:rFonts w:eastAsia="Times New Roman"/>
              <w:i/>
              <w:iCs/>
            </w:rPr>
            <w:t>53</w:t>
          </w:r>
          <w:r>
            <w:rPr>
              <w:rFonts w:eastAsia="Times New Roman"/>
            </w:rPr>
            <w:t>(9), 7816–7831. https://doi.org/10.1002/2016WR020128</w:t>
          </w:r>
        </w:p>
        <w:p w14:paraId="3FBCAFA1" w14:textId="77777777" w:rsidR="00E36CE1" w:rsidRDefault="00E36CE1">
          <w:pPr>
            <w:autoSpaceDE w:val="0"/>
            <w:autoSpaceDN w:val="0"/>
            <w:ind w:hanging="480"/>
            <w:divId w:val="582253907"/>
            <w:rPr>
              <w:rFonts w:eastAsia="Times New Roman"/>
            </w:rPr>
          </w:pPr>
          <w:r>
            <w:rPr>
              <w:rFonts w:eastAsia="Times New Roman"/>
            </w:rPr>
            <w:lastRenderedPageBreak/>
            <w:t xml:space="preserve">Biemans, H., Haddeland, I., Kabat, P., Ludwig, F., </w:t>
          </w:r>
          <w:proofErr w:type="spellStart"/>
          <w:r>
            <w:rPr>
              <w:rFonts w:eastAsia="Times New Roman"/>
            </w:rPr>
            <w:t>Hutjes</w:t>
          </w:r>
          <w:proofErr w:type="spellEnd"/>
          <w:r>
            <w:rPr>
              <w:rFonts w:eastAsia="Times New Roman"/>
            </w:rPr>
            <w:t xml:space="preserve">, R. W. A., Heinke, J., et al. (2011). Impact of reservoirs on river discharge and irrigation water supply during the 20th century. </w:t>
          </w:r>
          <w:r>
            <w:rPr>
              <w:rFonts w:eastAsia="Times New Roman"/>
              <w:i/>
              <w:iCs/>
            </w:rPr>
            <w:t>Water Resources Research</w:t>
          </w:r>
          <w:r>
            <w:rPr>
              <w:rFonts w:eastAsia="Times New Roman"/>
            </w:rPr>
            <w:t xml:space="preserve">, </w:t>
          </w:r>
          <w:r>
            <w:rPr>
              <w:rFonts w:eastAsia="Times New Roman"/>
              <w:i/>
              <w:iCs/>
            </w:rPr>
            <w:t>47</w:t>
          </w:r>
          <w:r>
            <w:rPr>
              <w:rFonts w:eastAsia="Times New Roman"/>
            </w:rPr>
            <w:t>(3). https://doi.org/10.1029/2009WR008929</w:t>
          </w:r>
        </w:p>
        <w:p w14:paraId="44AA7C05" w14:textId="77777777" w:rsidR="00E36CE1" w:rsidRDefault="00E36CE1">
          <w:pPr>
            <w:autoSpaceDE w:val="0"/>
            <w:autoSpaceDN w:val="0"/>
            <w:ind w:hanging="480"/>
            <w:divId w:val="32464351"/>
            <w:rPr>
              <w:rFonts w:eastAsia="Times New Roman"/>
            </w:rPr>
          </w:pPr>
          <w:proofErr w:type="spellStart"/>
          <w:r>
            <w:rPr>
              <w:rFonts w:eastAsia="Times New Roman"/>
            </w:rPr>
            <w:t>Boulange</w:t>
          </w:r>
          <w:proofErr w:type="spellEnd"/>
          <w:r>
            <w:rPr>
              <w:rFonts w:eastAsia="Times New Roman"/>
            </w:rPr>
            <w:t xml:space="preserve">, J., </w:t>
          </w:r>
          <w:proofErr w:type="spellStart"/>
          <w:r>
            <w:rPr>
              <w:rFonts w:eastAsia="Times New Roman"/>
            </w:rPr>
            <w:t>Hanasaki</w:t>
          </w:r>
          <w:proofErr w:type="spellEnd"/>
          <w:r>
            <w:rPr>
              <w:rFonts w:eastAsia="Times New Roman"/>
            </w:rPr>
            <w:t xml:space="preserve">, N., Yamazaki, D., &amp; Pokhrel, Y. (2021). Role of dams in reducing global flood exposure under climate change. </w:t>
          </w:r>
          <w:r>
            <w:rPr>
              <w:rFonts w:eastAsia="Times New Roman"/>
              <w:i/>
              <w:iCs/>
            </w:rPr>
            <w:t>Nature Communications</w:t>
          </w:r>
          <w:r>
            <w:rPr>
              <w:rFonts w:eastAsia="Times New Roman"/>
            </w:rPr>
            <w:t xml:space="preserve">, </w:t>
          </w:r>
          <w:r>
            <w:rPr>
              <w:rFonts w:eastAsia="Times New Roman"/>
              <w:i/>
              <w:iCs/>
            </w:rPr>
            <w:t>12</w:t>
          </w:r>
          <w:r>
            <w:rPr>
              <w:rFonts w:eastAsia="Times New Roman"/>
            </w:rPr>
            <w:t>(1). https://doi.org/10.1038/s41467-020-20704-0</w:t>
          </w:r>
        </w:p>
        <w:p w14:paraId="5B649F0F" w14:textId="77777777" w:rsidR="00E36CE1" w:rsidRDefault="00E36CE1">
          <w:pPr>
            <w:autoSpaceDE w:val="0"/>
            <w:autoSpaceDN w:val="0"/>
            <w:ind w:hanging="480"/>
            <w:divId w:val="1478378589"/>
            <w:rPr>
              <w:rFonts w:eastAsia="Times New Roman"/>
            </w:rPr>
          </w:pPr>
          <w:r>
            <w:rPr>
              <w:rFonts w:eastAsia="Times New Roman"/>
            </w:rPr>
            <w:t xml:space="preserve">Choi, Y., Lee, E., Ji, J., Ahn, J., Kim, T., &amp; Yi, J. (2020). Development and evaluation of the hydropower reservoir rule curve for a sustainable water supply. </w:t>
          </w:r>
          <w:r>
            <w:rPr>
              <w:rFonts w:eastAsia="Times New Roman"/>
              <w:i/>
              <w:iCs/>
            </w:rPr>
            <w:t>Sustainability (Switzerland)</w:t>
          </w:r>
          <w:r>
            <w:rPr>
              <w:rFonts w:eastAsia="Times New Roman"/>
            </w:rPr>
            <w:t xml:space="preserve">, </w:t>
          </w:r>
          <w:r>
            <w:rPr>
              <w:rFonts w:eastAsia="Times New Roman"/>
              <w:i/>
              <w:iCs/>
            </w:rPr>
            <w:t>12</w:t>
          </w:r>
          <w:r>
            <w:rPr>
              <w:rFonts w:eastAsia="Times New Roman"/>
            </w:rPr>
            <w:t>(22), 1–11. https://doi.org/10.3390/su12229641</w:t>
          </w:r>
        </w:p>
        <w:p w14:paraId="3E36FB16" w14:textId="77777777" w:rsidR="00E36CE1" w:rsidRDefault="00E36CE1">
          <w:pPr>
            <w:autoSpaceDE w:val="0"/>
            <w:autoSpaceDN w:val="0"/>
            <w:ind w:hanging="480"/>
            <w:divId w:val="1133526493"/>
            <w:rPr>
              <w:rFonts w:eastAsia="Times New Roman"/>
            </w:rPr>
          </w:pPr>
          <w:r>
            <w:rPr>
              <w:rFonts w:eastAsia="Times New Roman"/>
            </w:rPr>
            <w:t xml:space="preserve">Coerver, H. M., Rutten, M. M., &amp; Van De Giesen, N. C. (2018). Deduction of reservoir operating rules for application in global hydrological models. </w:t>
          </w:r>
          <w:r>
            <w:rPr>
              <w:rFonts w:eastAsia="Times New Roman"/>
              <w:i/>
              <w:iCs/>
            </w:rPr>
            <w:t>Hydrology and Earth System Sciences</w:t>
          </w:r>
          <w:r>
            <w:rPr>
              <w:rFonts w:eastAsia="Times New Roman"/>
            </w:rPr>
            <w:t xml:space="preserve">, </w:t>
          </w:r>
          <w:r>
            <w:rPr>
              <w:rFonts w:eastAsia="Times New Roman"/>
              <w:i/>
              <w:iCs/>
            </w:rPr>
            <w:t>22</w:t>
          </w:r>
          <w:r>
            <w:rPr>
              <w:rFonts w:eastAsia="Times New Roman"/>
            </w:rPr>
            <w:t>(1), 831–851. https://doi.org/10.5194/hess-22-831-2018</w:t>
          </w:r>
        </w:p>
        <w:p w14:paraId="5E4B3F66" w14:textId="77777777" w:rsidR="00E36CE1" w:rsidRDefault="00E36CE1">
          <w:pPr>
            <w:autoSpaceDE w:val="0"/>
            <w:autoSpaceDN w:val="0"/>
            <w:ind w:hanging="480"/>
            <w:divId w:val="1952349736"/>
            <w:rPr>
              <w:rFonts w:eastAsia="Times New Roman"/>
            </w:rPr>
          </w:pPr>
          <w:r>
            <w:rPr>
              <w:rFonts w:eastAsia="Times New Roman"/>
            </w:rPr>
            <w:t xml:space="preserve">Dong, N., Guan, W., Cao, J., Zou, Y., Yang, M., Wei, J., et al. (2023). A hybrid hydrologic modelling framework with data-driven and conceptual reservoir operation schemes for reservoir impact assessment and predictions. </w:t>
          </w:r>
          <w:r>
            <w:rPr>
              <w:rFonts w:eastAsia="Times New Roman"/>
              <w:i/>
              <w:iCs/>
            </w:rPr>
            <w:t>Journal of Hydrology</w:t>
          </w:r>
          <w:r>
            <w:rPr>
              <w:rFonts w:eastAsia="Times New Roman"/>
            </w:rPr>
            <w:t xml:space="preserve">, </w:t>
          </w:r>
          <w:r>
            <w:rPr>
              <w:rFonts w:eastAsia="Times New Roman"/>
              <w:i/>
              <w:iCs/>
            </w:rPr>
            <w:t>619</w:t>
          </w:r>
          <w:r>
            <w:rPr>
              <w:rFonts w:eastAsia="Times New Roman"/>
            </w:rPr>
            <w:t>. https://doi.org/10.1016/j.jhydrol.2023.129246</w:t>
          </w:r>
        </w:p>
        <w:p w14:paraId="07CC260B" w14:textId="77777777" w:rsidR="00E36CE1" w:rsidRDefault="00E36CE1">
          <w:pPr>
            <w:autoSpaceDE w:val="0"/>
            <w:autoSpaceDN w:val="0"/>
            <w:ind w:hanging="480"/>
            <w:divId w:val="3746346"/>
            <w:rPr>
              <w:rFonts w:eastAsia="Times New Roman"/>
            </w:rPr>
          </w:pPr>
          <w:r>
            <w:rPr>
              <w:rFonts w:eastAsia="Times New Roman"/>
            </w:rPr>
            <w:t xml:space="preserve">Duc Dang, T., Kamal Chowdhury, A. F. M., &amp; </w:t>
          </w:r>
          <w:proofErr w:type="spellStart"/>
          <w:r>
            <w:rPr>
              <w:rFonts w:eastAsia="Times New Roman"/>
            </w:rPr>
            <w:t>Galelli</w:t>
          </w:r>
          <w:proofErr w:type="spellEnd"/>
          <w:r>
            <w:rPr>
              <w:rFonts w:eastAsia="Times New Roman"/>
            </w:rPr>
            <w:t xml:space="preserve">, S. (2020). On the representation of water reservoir storage and operations in large-scale hydrological models: Implications on model parameterization and climate change impact assessments. </w:t>
          </w:r>
          <w:r>
            <w:rPr>
              <w:rFonts w:eastAsia="Times New Roman"/>
              <w:i/>
              <w:iCs/>
            </w:rPr>
            <w:t>Hydrology and Earth System Sciences</w:t>
          </w:r>
          <w:r>
            <w:rPr>
              <w:rFonts w:eastAsia="Times New Roman"/>
            </w:rPr>
            <w:t xml:space="preserve">, </w:t>
          </w:r>
          <w:r>
            <w:rPr>
              <w:rFonts w:eastAsia="Times New Roman"/>
              <w:i/>
              <w:iCs/>
            </w:rPr>
            <w:t>24</w:t>
          </w:r>
          <w:r>
            <w:rPr>
              <w:rFonts w:eastAsia="Times New Roman"/>
            </w:rPr>
            <w:t>(1), 397–416. https://doi.org/10.5194/hess-24-397-2020</w:t>
          </w:r>
        </w:p>
        <w:p w14:paraId="3DDC1C62" w14:textId="77777777" w:rsidR="00E36CE1" w:rsidRDefault="00E36CE1">
          <w:pPr>
            <w:autoSpaceDE w:val="0"/>
            <w:autoSpaceDN w:val="0"/>
            <w:ind w:hanging="480"/>
            <w:divId w:val="1746611521"/>
            <w:rPr>
              <w:rFonts w:eastAsia="Times New Roman"/>
            </w:rPr>
          </w:pPr>
          <w:r>
            <w:rPr>
              <w:rFonts w:eastAsia="Times New Roman"/>
            </w:rPr>
            <w:t xml:space="preserve">Ehsani, N., Fekete, B. M., Vörösmarty, C. J., &amp; Tessler, Z. D. (2016). A neural network based general reservoir operation scheme. </w:t>
          </w:r>
          <w:r>
            <w:rPr>
              <w:rFonts w:eastAsia="Times New Roman"/>
              <w:i/>
              <w:iCs/>
            </w:rPr>
            <w:t>Stochastic Environmental Research and Risk Assessment</w:t>
          </w:r>
          <w:r>
            <w:rPr>
              <w:rFonts w:eastAsia="Times New Roman"/>
            </w:rPr>
            <w:t xml:space="preserve">, </w:t>
          </w:r>
          <w:r>
            <w:rPr>
              <w:rFonts w:eastAsia="Times New Roman"/>
              <w:i/>
              <w:iCs/>
            </w:rPr>
            <w:t>30</w:t>
          </w:r>
          <w:r>
            <w:rPr>
              <w:rFonts w:eastAsia="Times New Roman"/>
            </w:rPr>
            <w:t>(4), 1151–1166. https://doi.org/10.1007/s00477-015-1147-9</w:t>
          </w:r>
        </w:p>
        <w:p w14:paraId="4039B1C5" w14:textId="77777777" w:rsidR="00E36CE1" w:rsidRDefault="00E36CE1">
          <w:pPr>
            <w:autoSpaceDE w:val="0"/>
            <w:autoSpaceDN w:val="0"/>
            <w:ind w:hanging="480"/>
            <w:divId w:val="793985063"/>
            <w:rPr>
              <w:rFonts w:eastAsia="Times New Roman"/>
            </w:rPr>
          </w:pPr>
          <w:proofErr w:type="spellStart"/>
          <w:r>
            <w:rPr>
              <w:rFonts w:eastAsia="Times New Roman"/>
            </w:rPr>
            <w:t>Gangrade</w:t>
          </w:r>
          <w:proofErr w:type="spellEnd"/>
          <w:r>
            <w:rPr>
              <w:rFonts w:eastAsia="Times New Roman"/>
            </w:rPr>
            <w:t xml:space="preserve">, S., Lu, D., Kao, S. C., &amp; Painter, S. L. (2022). Machine Learning Assisted Reservoir Operation Model for Long-Term Water Management Simulation. </w:t>
          </w:r>
          <w:r>
            <w:rPr>
              <w:rFonts w:eastAsia="Times New Roman"/>
              <w:i/>
              <w:iCs/>
            </w:rPr>
            <w:t>Journal of the American Water Resources Association</w:t>
          </w:r>
          <w:r>
            <w:rPr>
              <w:rFonts w:eastAsia="Times New Roman"/>
            </w:rPr>
            <w:t xml:space="preserve">, </w:t>
          </w:r>
          <w:r>
            <w:rPr>
              <w:rFonts w:eastAsia="Times New Roman"/>
              <w:i/>
              <w:iCs/>
            </w:rPr>
            <w:t>58</w:t>
          </w:r>
          <w:r>
            <w:rPr>
              <w:rFonts w:eastAsia="Times New Roman"/>
            </w:rPr>
            <w:t>(6), 1592–1603. https://doi.org/10.1111/1752-1688.13060</w:t>
          </w:r>
        </w:p>
        <w:p w14:paraId="0065A810" w14:textId="77777777" w:rsidR="00E36CE1" w:rsidRDefault="00E36CE1">
          <w:pPr>
            <w:autoSpaceDE w:val="0"/>
            <w:autoSpaceDN w:val="0"/>
            <w:ind w:hanging="480"/>
            <w:divId w:val="2009285140"/>
            <w:rPr>
              <w:rFonts w:eastAsia="Times New Roman"/>
            </w:rPr>
          </w:pPr>
          <w:r>
            <w:rPr>
              <w:rFonts w:eastAsia="Times New Roman"/>
            </w:rPr>
            <w:t xml:space="preserve">Giuliani, M., Lamontagne, J. R., Reed, P. M., &amp; Castelletti, A. (2021, December 1). A State-of-the-Art Review of Optimal Reservoir Control for Managing Conflicting Demands in a Changing World. </w:t>
          </w:r>
          <w:r>
            <w:rPr>
              <w:rFonts w:eastAsia="Times New Roman"/>
              <w:i/>
              <w:iCs/>
            </w:rPr>
            <w:t>Water Resources Research</w:t>
          </w:r>
          <w:r>
            <w:rPr>
              <w:rFonts w:eastAsia="Times New Roman"/>
            </w:rPr>
            <w:t>. John Wiley and Sons Inc. https://doi.org/10.1029/2021WR029927</w:t>
          </w:r>
        </w:p>
        <w:p w14:paraId="56ED2AF4" w14:textId="77777777" w:rsidR="00E36CE1" w:rsidRDefault="00E36CE1">
          <w:pPr>
            <w:autoSpaceDE w:val="0"/>
            <w:autoSpaceDN w:val="0"/>
            <w:ind w:hanging="480"/>
            <w:divId w:val="1871411498"/>
            <w:rPr>
              <w:rFonts w:eastAsia="Times New Roman"/>
            </w:rPr>
          </w:pPr>
          <w:r>
            <w:rPr>
              <w:rFonts w:eastAsia="Times New Roman"/>
            </w:rPr>
            <w:t xml:space="preserve">Haddeland, I., Skaugen, T., &amp; Lettenmaier, D. P. (2006). Anthropogenic impacts on continental surface water fluxes. </w:t>
          </w:r>
          <w:r>
            <w:rPr>
              <w:rFonts w:eastAsia="Times New Roman"/>
              <w:i/>
              <w:iCs/>
            </w:rPr>
            <w:t>Geophysical Research Letters</w:t>
          </w:r>
          <w:r>
            <w:rPr>
              <w:rFonts w:eastAsia="Times New Roman"/>
            </w:rPr>
            <w:t xml:space="preserve">, </w:t>
          </w:r>
          <w:r>
            <w:rPr>
              <w:rFonts w:eastAsia="Times New Roman"/>
              <w:i/>
              <w:iCs/>
            </w:rPr>
            <w:t>33</w:t>
          </w:r>
          <w:r>
            <w:rPr>
              <w:rFonts w:eastAsia="Times New Roman"/>
            </w:rPr>
            <w:t>(8). https://doi.org/10.1029/2006GL026047</w:t>
          </w:r>
        </w:p>
        <w:p w14:paraId="6395B4DF" w14:textId="77777777" w:rsidR="00E36CE1" w:rsidRDefault="00E36CE1">
          <w:pPr>
            <w:autoSpaceDE w:val="0"/>
            <w:autoSpaceDN w:val="0"/>
            <w:ind w:hanging="480"/>
            <w:divId w:val="690762864"/>
            <w:rPr>
              <w:rFonts w:eastAsia="Times New Roman"/>
            </w:rPr>
          </w:pPr>
          <w:proofErr w:type="spellStart"/>
          <w:r>
            <w:rPr>
              <w:rFonts w:eastAsia="Times New Roman"/>
            </w:rPr>
            <w:t>Hanasaki</w:t>
          </w:r>
          <w:proofErr w:type="spellEnd"/>
          <w:r>
            <w:rPr>
              <w:rFonts w:eastAsia="Times New Roman"/>
            </w:rPr>
            <w:t xml:space="preserve">, N., Kanae, S., &amp; Oki, T. (2006). A reservoir operation scheme for global river routing models. </w:t>
          </w:r>
          <w:r>
            <w:rPr>
              <w:rFonts w:eastAsia="Times New Roman"/>
              <w:i/>
              <w:iCs/>
            </w:rPr>
            <w:t>Journal of Hydrology</w:t>
          </w:r>
          <w:r>
            <w:rPr>
              <w:rFonts w:eastAsia="Times New Roman"/>
            </w:rPr>
            <w:t xml:space="preserve">, </w:t>
          </w:r>
          <w:r>
            <w:rPr>
              <w:rFonts w:eastAsia="Times New Roman"/>
              <w:i/>
              <w:iCs/>
            </w:rPr>
            <w:t>327</w:t>
          </w:r>
          <w:r>
            <w:rPr>
              <w:rFonts w:eastAsia="Times New Roman"/>
            </w:rPr>
            <w:t>(1–2), 22–41. https://doi.org/10.1016/j.jhydrol.2005.11.011</w:t>
          </w:r>
        </w:p>
        <w:p w14:paraId="0148BC43" w14:textId="77777777" w:rsidR="00E36CE1" w:rsidRDefault="00E36CE1">
          <w:pPr>
            <w:autoSpaceDE w:val="0"/>
            <w:autoSpaceDN w:val="0"/>
            <w:ind w:hanging="480"/>
            <w:divId w:val="605037260"/>
            <w:rPr>
              <w:rFonts w:eastAsia="Times New Roman"/>
            </w:rPr>
          </w:pPr>
          <w:r>
            <w:rPr>
              <w:rFonts w:eastAsia="Times New Roman"/>
            </w:rPr>
            <w:lastRenderedPageBreak/>
            <w:t xml:space="preserve">Hochreiter, S., &amp; </w:t>
          </w:r>
          <w:proofErr w:type="spellStart"/>
          <w:r>
            <w:rPr>
              <w:rFonts w:eastAsia="Times New Roman"/>
            </w:rPr>
            <w:t>Urgen</w:t>
          </w:r>
          <w:proofErr w:type="spellEnd"/>
          <w:r>
            <w:rPr>
              <w:rFonts w:eastAsia="Times New Roman"/>
            </w:rPr>
            <w:t xml:space="preserve"> </w:t>
          </w:r>
          <w:proofErr w:type="spellStart"/>
          <w:r>
            <w:rPr>
              <w:rFonts w:eastAsia="Times New Roman"/>
            </w:rPr>
            <w:t>Schmidhuber</w:t>
          </w:r>
          <w:proofErr w:type="spellEnd"/>
          <w:r>
            <w:rPr>
              <w:rFonts w:eastAsia="Times New Roman"/>
            </w:rPr>
            <w:t xml:space="preserve">, J. ¨. (1997). Long Short-Term Memory. </w:t>
          </w:r>
          <w:r>
            <w:rPr>
              <w:rFonts w:eastAsia="Times New Roman"/>
              <w:i/>
              <w:iCs/>
            </w:rPr>
            <w:t>Neural Computation</w:t>
          </w:r>
          <w:r>
            <w:rPr>
              <w:rFonts w:eastAsia="Times New Roman"/>
            </w:rPr>
            <w:t xml:space="preserve">, </w:t>
          </w:r>
          <w:r>
            <w:rPr>
              <w:rFonts w:eastAsia="Times New Roman"/>
              <w:i/>
              <w:iCs/>
            </w:rPr>
            <w:t>9</w:t>
          </w:r>
          <w:r>
            <w:rPr>
              <w:rFonts w:eastAsia="Times New Roman"/>
            </w:rPr>
            <w:t>(8), 1735–1780. https://doi.org/https://doi.org/10.1162/neco.1997.9.8.1735</w:t>
          </w:r>
        </w:p>
        <w:p w14:paraId="5E6B035F" w14:textId="77777777" w:rsidR="00E36CE1" w:rsidRDefault="00E36CE1">
          <w:pPr>
            <w:autoSpaceDE w:val="0"/>
            <w:autoSpaceDN w:val="0"/>
            <w:ind w:hanging="480"/>
            <w:divId w:val="101925567"/>
            <w:rPr>
              <w:rFonts w:eastAsia="Times New Roman"/>
            </w:rPr>
          </w:pPr>
          <w:r>
            <w:rPr>
              <w:rFonts w:eastAsia="Times New Roman"/>
            </w:rPr>
            <w:t xml:space="preserve">Hodgkins, G. A., Over, T. M., Dudley, R. W., Russell, A. M., &amp; LaFontaine, J. H. (2024). The consequences of neglecting reservoir storage in national-scale hydrologic models: An appraisal of key streamflow statistics. </w:t>
          </w:r>
          <w:r>
            <w:rPr>
              <w:rFonts w:eastAsia="Times New Roman"/>
              <w:i/>
              <w:iCs/>
            </w:rPr>
            <w:t>Journal of the American Water Resources Association</w:t>
          </w:r>
          <w:r>
            <w:rPr>
              <w:rFonts w:eastAsia="Times New Roman"/>
            </w:rPr>
            <w:t xml:space="preserve">, </w:t>
          </w:r>
          <w:r>
            <w:rPr>
              <w:rFonts w:eastAsia="Times New Roman"/>
              <w:i/>
              <w:iCs/>
            </w:rPr>
            <w:t>60</w:t>
          </w:r>
          <w:r>
            <w:rPr>
              <w:rFonts w:eastAsia="Times New Roman"/>
            </w:rPr>
            <w:t>(1), 110–131. https://doi.org/10.1111/1752-1688.13161</w:t>
          </w:r>
        </w:p>
        <w:p w14:paraId="4A6D33B8" w14:textId="77777777" w:rsidR="00E36CE1" w:rsidRDefault="00E36CE1">
          <w:pPr>
            <w:autoSpaceDE w:val="0"/>
            <w:autoSpaceDN w:val="0"/>
            <w:ind w:hanging="480"/>
            <w:divId w:val="1164202500"/>
            <w:rPr>
              <w:rFonts w:eastAsia="Times New Roman"/>
            </w:rPr>
          </w:pPr>
          <w:proofErr w:type="spellStart"/>
          <w:r>
            <w:rPr>
              <w:rFonts w:eastAsia="Times New Roman"/>
            </w:rPr>
            <w:t>Hoedt</w:t>
          </w:r>
          <w:proofErr w:type="spellEnd"/>
          <w:r>
            <w:rPr>
              <w:rFonts w:eastAsia="Times New Roman"/>
            </w:rPr>
            <w:t xml:space="preserve">, P.-J., Kratzert, F., Klotz, D., </w:t>
          </w:r>
          <w:proofErr w:type="spellStart"/>
          <w:r>
            <w:rPr>
              <w:rFonts w:eastAsia="Times New Roman"/>
            </w:rPr>
            <w:t>Halmich</w:t>
          </w:r>
          <w:proofErr w:type="spellEnd"/>
          <w:r>
            <w:rPr>
              <w:rFonts w:eastAsia="Times New Roman"/>
            </w:rPr>
            <w:t xml:space="preserve">, C., </w:t>
          </w:r>
          <w:proofErr w:type="spellStart"/>
          <w:r>
            <w:rPr>
              <w:rFonts w:eastAsia="Times New Roman"/>
            </w:rPr>
            <w:t>Holzleitner</w:t>
          </w:r>
          <w:proofErr w:type="spellEnd"/>
          <w:r>
            <w:rPr>
              <w:rFonts w:eastAsia="Times New Roman"/>
            </w:rPr>
            <w:t xml:space="preserve">, M., Nearing, G., et al. (2021). MC-LSTM: Mass-Conserving LSTM. </w:t>
          </w:r>
          <w:r>
            <w:rPr>
              <w:rFonts w:eastAsia="Times New Roman"/>
              <w:i/>
              <w:iCs/>
            </w:rPr>
            <w:t>Proceedings of the 38th International Conference on Machine Learning</w:t>
          </w:r>
          <w:r>
            <w:rPr>
              <w:rFonts w:eastAsia="Times New Roman"/>
            </w:rPr>
            <w:t xml:space="preserve">, </w:t>
          </w:r>
          <w:r>
            <w:rPr>
              <w:rFonts w:eastAsia="Times New Roman"/>
              <w:i/>
              <w:iCs/>
            </w:rPr>
            <w:t>139</w:t>
          </w:r>
          <w:r>
            <w:rPr>
              <w:rFonts w:eastAsia="Times New Roman"/>
            </w:rPr>
            <w:t>, 4275–4286. Retrieved from http://arxiv.org/abs/2101.05186</w:t>
          </w:r>
        </w:p>
        <w:p w14:paraId="5A6607D6" w14:textId="77777777" w:rsidR="00E36CE1" w:rsidRDefault="00E36CE1">
          <w:pPr>
            <w:autoSpaceDE w:val="0"/>
            <w:autoSpaceDN w:val="0"/>
            <w:ind w:hanging="480"/>
            <w:divId w:val="1680426486"/>
            <w:rPr>
              <w:rFonts w:eastAsia="Times New Roman"/>
            </w:rPr>
          </w:pPr>
          <w:r>
            <w:rPr>
              <w:rFonts w:eastAsia="Times New Roman"/>
            </w:rPr>
            <w:t xml:space="preserve">Hou, J., Van Dijk, A. I. J. M., Beck, H. E., Renzullo, L. J., &amp; Wada, Y. (2022). Remotely sensed reservoir water storage dynamics (1984-2015) and the influence of climate variability and management </w:t>
          </w:r>
          <w:proofErr w:type="gramStart"/>
          <w:r>
            <w:rPr>
              <w:rFonts w:eastAsia="Times New Roman"/>
            </w:rPr>
            <w:t>at</w:t>
          </w:r>
          <w:proofErr w:type="gramEnd"/>
          <w:r>
            <w:rPr>
              <w:rFonts w:eastAsia="Times New Roman"/>
            </w:rPr>
            <w:t xml:space="preserve"> a global scale. </w:t>
          </w:r>
          <w:r>
            <w:rPr>
              <w:rFonts w:eastAsia="Times New Roman"/>
              <w:i/>
              <w:iCs/>
            </w:rPr>
            <w:t>Hydrology and Earth System Sciences</w:t>
          </w:r>
          <w:r>
            <w:rPr>
              <w:rFonts w:eastAsia="Times New Roman"/>
            </w:rPr>
            <w:t xml:space="preserve">, </w:t>
          </w:r>
          <w:r>
            <w:rPr>
              <w:rFonts w:eastAsia="Times New Roman"/>
              <w:i/>
              <w:iCs/>
            </w:rPr>
            <w:t>26</w:t>
          </w:r>
          <w:r>
            <w:rPr>
              <w:rFonts w:eastAsia="Times New Roman"/>
            </w:rPr>
            <w:t>(14), 3785–3803. https://doi.org/10.5194/hess-26-3785-2022</w:t>
          </w:r>
        </w:p>
        <w:p w14:paraId="17478F76" w14:textId="77777777" w:rsidR="00E36CE1" w:rsidRDefault="00E36CE1">
          <w:pPr>
            <w:autoSpaceDE w:val="0"/>
            <w:autoSpaceDN w:val="0"/>
            <w:ind w:hanging="480"/>
            <w:divId w:val="688412895"/>
            <w:rPr>
              <w:rFonts w:eastAsia="Times New Roman"/>
            </w:rPr>
          </w:pPr>
          <w:r>
            <w:rPr>
              <w:rFonts w:eastAsia="Times New Roman"/>
            </w:rPr>
            <w:t xml:space="preserve">Iorga, C., &amp; Neagoe, V.-E. (2019). A Deep CNN Approach with Transfer Learning for Image Recognition. In </w:t>
          </w:r>
          <w:r>
            <w:rPr>
              <w:rFonts w:eastAsia="Times New Roman"/>
              <w:i/>
              <w:iCs/>
            </w:rPr>
            <w:t>2019 11th International Conference on Electronics, Computers and Artificial Intelligence (ECAI)</w:t>
          </w:r>
          <w:r>
            <w:rPr>
              <w:rFonts w:eastAsia="Times New Roman"/>
            </w:rPr>
            <w:t xml:space="preserve"> (pp. 1–6). IEEE. https://doi.org/10.1109/ECAI46879.2019.9042173</w:t>
          </w:r>
        </w:p>
        <w:p w14:paraId="2F5758DE" w14:textId="77777777" w:rsidR="00E36CE1" w:rsidRDefault="00E36CE1">
          <w:pPr>
            <w:autoSpaceDE w:val="0"/>
            <w:autoSpaceDN w:val="0"/>
            <w:ind w:hanging="480"/>
            <w:divId w:val="1011105866"/>
            <w:rPr>
              <w:rFonts w:eastAsia="Times New Roman"/>
            </w:rPr>
          </w:pPr>
          <w:r>
            <w:rPr>
              <w:rFonts w:eastAsia="Times New Roman"/>
            </w:rPr>
            <w:t xml:space="preserve">Jordan, I. D., Sokół, P. A., &amp; Park, I. M. (2021). Gated Recurrent Units Viewed Through the Lens of Continuous Time Dynamical Systems. </w:t>
          </w:r>
          <w:r>
            <w:rPr>
              <w:rFonts w:eastAsia="Times New Roman"/>
              <w:i/>
              <w:iCs/>
            </w:rPr>
            <w:t>Frontiers in Computational Neuroscience</w:t>
          </w:r>
          <w:r>
            <w:rPr>
              <w:rFonts w:eastAsia="Times New Roman"/>
            </w:rPr>
            <w:t xml:space="preserve">, </w:t>
          </w:r>
          <w:r>
            <w:rPr>
              <w:rFonts w:eastAsia="Times New Roman"/>
              <w:i/>
              <w:iCs/>
            </w:rPr>
            <w:t>15</w:t>
          </w:r>
          <w:r>
            <w:rPr>
              <w:rFonts w:eastAsia="Times New Roman"/>
            </w:rPr>
            <w:t>. https://doi.org/10.3389/fncom.2021.678158</w:t>
          </w:r>
        </w:p>
        <w:p w14:paraId="44F8FC90" w14:textId="77777777" w:rsidR="00E36CE1" w:rsidRDefault="00E36CE1">
          <w:pPr>
            <w:autoSpaceDE w:val="0"/>
            <w:autoSpaceDN w:val="0"/>
            <w:ind w:hanging="480"/>
            <w:divId w:val="2034920558"/>
            <w:rPr>
              <w:rFonts w:eastAsia="Times New Roman"/>
            </w:rPr>
          </w:pPr>
          <w:r>
            <w:rPr>
              <w:rFonts w:eastAsia="Times New Roman"/>
            </w:rPr>
            <w:t xml:space="preserve">Kingma, D. P., &amp; Ba, J. (2015). Adam: A Method for Stochastic Optimization. In </w:t>
          </w:r>
          <w:r>
            <w:rPr>
              <w:rFonts w:eastAsia="Times New Roman"/>
              <w:i/>
              <w:iCs/>
            </w:rPr>
            <w:t>Proceedings of the 3rd International Conference on Learning Representations (ICLR 2015)</w:t>
          </w:r>
          <w:r>
            <w:rPr>
              <w:rFonts w:eastAsia="Times New Roman"/>
            </w:rPr>
            <w:t xml:space="preserve"> (pp. 1–15). Retrieved from http://arxiv.org/abs/1412.6980</w:t>
          </w:r>
        </w:p>
        <w:p w14:paraId="1EFDF7D5" w14:textId="77777777" w:rsidR="00E36CE1" w:rsidRDefault="00E36CE1">
          <w:pPr>
            <w:autoSpaceDE w:val="0"/>
            <w:autoSpaceDN w:val="0"/>
            <w:ind w:hanging="480"/>
            <w:divId w:val="1069688427"/>
            <w:rPr>
              <w:rFonts w:eastAsia="Times New Roman"/>
            </w:rPr>
          </w:pPr>
          <w:r>
            <w:rPr>
              <w:rFonts w:eastAsia="Times New Roman"/>
            </w:rPr>
            <w:t xml:space="preserve">Kratzert, F., </w:t>
          </w:r>
          <w:proofErr w:type="spellStart"/>
          <w:r>
            <w:rPr>
              <w:rFonts w:eastAsia="Times New Roman"/>
            </w:rPr>
            <w:t>Herrnegger</w:t>
          </w:r>
          <w:proofErr w:type="spellEnd"/>
          <w:r>
            <w:rPr>
              <w:rFonts w:eastAsia="Times New Roman"/>
            </w:rPr>
            <w:t xml:space="preserve">, M., Klotz, D., Hochreiter, S., &amp; </w:t>
          </w:r>
          <w:proofErr w:type="spellStart"/>
          <w:r>
            <w:rPr>
              <w:rFonts w:eastAsia="Times New Roman"/>
            </w:rPr>
            <w:t>Klambauer</w:t>
          </w:r>
          <w:proofErr w:type="spellEnd"/>
          <w:r>
            <w:rPr>
              <w:rFonts w:eastAsia="Times New Roman"/>
            </w:rPr>
            <w:t xml:space="preserve">, G. (2019). </w:t>
          </w:r>
          <w:proofErr w:type="spellStart"/>
          <w:r>
            <w:rPr>
              <w:rFonts w:eastAsia="Times New Roman"/>
            </w:rPr>
            <w:t>NeuralHydrology</w:t>
          </w:r>
          <w:proofErr w:type="spellEnd"/>
          <w:r>
            <w:rPr>
              <w:rFonts w:eastAsia="Times New Roman"/>
            </w:rPr>
            <w:t xml:space="preserve"> – Interpreting LSTMs in Hydrology. In </w:t>
          </w:r>
          <w:r>
            <w:rPr>
              <w:rFonts w:eastAsia="Times New Roman"/>
              <w:i/>
              <w:iCs/>
            </w:rPr>
            <w:t>Explainable AI: Interpreting, Explaining and Visualizing Deep Learning</w:t>
          </w:r>
          <w:r>
            <w:rPr>
              <w:rFonts w:eastAsia="Times New Roman"/>
            </w:rPr>
            <w:t xml:space="preserve"> (Vol. 11700, pp. 347–362). https://doi.org/10.1007/978-3-030-28954-6_19</w:t>
          </w:r>
        </w:p>
        <w:p w14:paraId="10195FDA" w14:textId="77777777" w:rsidR="00E36CE1" w:rsidRDefault="00E36CE1">
          <w:pPr>
            <w:autoSpaceDE w:val="0"/>
            <w:autoSpaceDN w:val="0"/>
            <w:ind w:hanging="480"/>
            <w:divId w:val="1116558701"/>
            <w:rPr>
              <w:rFonts w:eastAsia="Times New Roman"/>
            </w:rPr>
          </w:pPr>
          <w:r>
            <w:rPr>
              <w:rFonts w:eastAsia="Times New Roman"/>
            </w:rPr>
            <w:t xml:space="preserve">Kratzert, F., Klotz, D., Shalev, G., Klambauer, G., Hochreiter, S., &amp; Nearing, G. (2019). Towards learning universal, regional, and local hydrological behaviors via machine learning applied to large-sample datasets.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(12), 5089–5110. https://doi.org/10.5194/hess-23-5089-2019</w:t>
          </w:r>
        </w:p>
        <w:p w14:paraId="387EEDE3" w14:textId="77777777" w:rsidR="00E36CE1" w:rsidRDefault="00E36CE1">
          <w:pPr>
            <w:autoSpaceDE w:val="0"/>
            <w:autoSpaceDN w:val="0"/>
            <w:ind w:hanging="480"/>
            <w:divId w:val="1391272347"/>
            <w:rPr>
              <w:rFonts w:eastAsia="Times New Roman"/>
            </w:rPr>
          </w:pPr>
          <w:r>
            <w:rPr>
              <w:rFonts w:eastAsia="Times New Roman"/>
            </w:rPr>
            <w:t xml:space="preserve">Kratzert, F., Gauch, M., Klotz, D., &amp; Nearing, G. (2024). HESS Opinions: Never train an LSTM on a single basin. </w:t>
          </w:r>
          <w:proofErr w:type="spellStart"/>
          <w:r>
            <w:rPr>
              <w:rFonts w:eastAsia="Times New Roman"/>
              <w:i/>
              <w:iCs/>
            </w:rPr>
            <w:t>Hydrol</w:t>
          </w:r>
          <w:proofErr w:type="spellEnd"/>
          <w:r>
            <w:rPr>
              <w:rFonts w:eastAsia="Times New Roman"/>
              <w:i/>
              <w:iCs/>
            </w:rPr>
            <w:t>. Earth Syst. Sci. Discuss. [Preprint]</w:t>
          </w:r>
          <w:r>
            <w:rPr>
              <w:rFonts w:eastAsia="Times New Roman"/>
            </w:rPr>
            <w:t>, 1–19. https://doi.org/10.5194/hess-2023-275</w:t>
          </w:r>
        </w:p>
        <w:p w14:paraId="7878E013" w14:textId="77777777" w:rsidR="00E36CE1" w:rsidRDefault="00E36CE1">
          <w:pPr>
            <w:autoSpaceDE w:val="0"/>
            <w:autoSpaceDN w:val="0"/>
            <w:ind w:hanging="480"/>
            <w:divId w:val="769007675"/>
            <w:rPr>
              <w:rFonts w:eastAsia="Times New Roman"/>
            </w:rPr>
          </w:pPr>
          <w:r>
            <w:rPr>
              <w:rFonts w:eastAsia="Times New Roman"/>
            </w:rPr>
            <w:t xml:space="preserve">De La Fuente, L. A., Ehsani, M. R., Gupta, H. V., &amp; Condon, L. E. (2024). Toward interpretable LSTM-based modeling of hydrological systems. </w:t>
          </w:r>
          <w:r>
            <w:rPr>
              <w:rFonts w:eastAsia="Times New Roman"/>
              <w:i/>
              <w:iCs/>
            </w:rPr>
            <w:t>Hydrology and Earth System Sciences</w:t>
          </w:r>
          <w:r>
            <w:rPr>
              <w:rFonts w:eastAsia="Times New Roman"/>
            </w:rPr>
            <w:t xml:space="preserve">, </w:t>
          </w:r>
          <w:r>
            <w:rPr>
              <w:rFonts w:eastAsia="Times New Roman"/>
              <w:i/>
              <w:iCs/>
            </w:rPr>
            <w:t>28</w:t>
          </w:r>
          <w:r>
            <w:rPr>
              <w:rFonts w:eastAsia="Times New Roman"/>
            </w:rPr>
            <w:t>(4), 945–971. https://doi.org/10.5194/hess-28-945-2024</w:t>
          </w:r>
        </w:p>
        <w:p w14:paraId="50392519" w14:textId="77777777" w:rsidR="00E36CE1" w:rsidRDefault="00E36CE1">
          <w:pPr>
            <w:autoSpaceDE w:val="0"/>
            <w:autoSpaceDN w:val="0"/>
            <w:ind w:hanging="480"/>
            <w:divId w:val="51737224"/>
            <w:rPr>
              <w:rFonts w:eastAsia="Times New Roman"/>
            </w:rPr>
          </w:pPr>
          <w:r>
            <w:rPr>
              <w:rFonts w:eastAsia="Times New Roman"/>
            </w:rPr>
            <w:lastRenderedPageBreak/>
            <w:t xml:space="preserve">Li, M., </w:t>
          </w:r>
          <w:proofErr w:type="spellStart"/>
          <w:r>
            <w:rPr>
              <w:rFonts w:eastAsia="Times New Roman"/>
            </w:rPr>
            <w:t>Soltanolkotabi</w:t>
          </w:r>
          <w:proofErr w:type="spellEnd"/>
          <w:r>
            <w:rPr>
              <w:rFonts w:eastAsia="Times New Roman"/>
            </w:rPr>
            <w:t xml:space="preserve">, M., &amp; </w:t>
          </w:r>
          <w:proofErr w:type="spellStart"/>
          <w:r>
            <w:rPr>
              <w:rFonts w:eastAsia="Times New Roman"/>
            </w:rPr>
            <w:t>Oymak</w:t>
          </w:r>
          <w:proofErr w:type="spellEnd"/>
          <w:r>
            <w:rPr>
              <w:rFonts w:eastAsia="Times New Roman"/>
            </w:rPr>
            <w:t xml:space="preserve">, S. (2019). Gradient Descent with Early Stopping is Provably Robust to Label Noise for Overparameterized Neural Networks. In </w:t>
          </w:r>
          <w:r>
            <w:rPr>
              <w:rFonts w:eastAsia="Times New Roman"/>
              <w:i/>
              <w:iCs/>
            </w:rPr>
            <w:t>Proceedings of Machine Learning Research</w:t>
          </w:r>
          <w:r>
            <w:rPr>
              <w:rFonts w:eastAsia="Times New Roman"/>
            </w:rPr>
            <w:t xml:space="preserve"> (Vol. 108, pp. 4313–4324). Retrieved from https://proceedings.mlr.press/v108/li20j.html</w:t>
          </w:r>
        </w:p>
        <w:p w14:paraId="3B511503" w14:textId="77777777" w:rsidR="00E36CE1" w:rsidRDefault="00E36CE1">
          <w:pPr>
            <w:autoSpaceDE w:val="0"/>
            <w:autoSpaceDN w:val="0"/>
            <w:ind w:hanging="480"/>
            <w:divId w:val="479658159"/>
            <w:rPr>
              <w:rFonts w:eastAsia="Times New Roman"/>
            </w:rPr>
          </w:pPr>
          <w:proofErr w:type="spellStart"/>
          <w:r>
            <w:rPr>
              <w:rFonts w:eastAsia="Times New Roman"/>
            </w:rPr>
            <w:t>Longyang</w:t>
          </w:r>
          <w:proofErr w:type="spellEnd"/>
          <w:r>
            <w:rPr>
              <w:rFonts w:eastAsia="Times New Roman"/>
            </w:rPr>
            <w:t xml:space="preserve">, Q., &amp; Zeng, R. (2023). A Hierarchical Temporal Scale Framework for Data-Driven Reservoir Release Modeling. </w:t>
          </w:r>
          <w:r>
            <w:rPr>
              <w:rFonts w:eastAsia="Times New Roman"/>
              <w:i/>
              <w:iCs/>
            </w:rPr>
            <w:t>Water Resources Research</w:t>
          </w:r>
          <w:r>
            <w:rPr>
              <w:rFonts w:eastAsia="Times New Roman"/>
            </w:rPr>
            <w:t xml:space="preserve">, </w:t>
          </w:r>
          <w:r>
            <w:rPr>
              <w:rFonts w:eastAsia="Times New Roman"/>
              <w:i/>
              <w:iCs/>
            </w:rPr>
            <w:t>59</w:t>
          </w:r>
          <w:r>
            <w:rPr>
              <w:rFonts w:eastAsia="Times New Roman"/>
            </w:rPr>
            <w:t>(6). https://doi.org/10.1029/2022WR033922</w:t>
          </w:r>
        </w:p>
        <w:p w14:paraId="309FE144" w14:textId="77777777" w:rsidR="00E36CE1" w:rsidRDefault="00E36CE1">
          <w:pPr>
            <w:autoSpaceDE w:val="0"/>
            <w:autoSpaceDN w:val="0"/>
            <w:ind w:hanging="480"/>
            <w:divId w:val="509099525"/>
            <w:rPr>
              <w:rFonts w:eastAsia="Times New Roman"/>
            </w:rPr>
          </w:pPr>
          <w:r>
            <w:rPr>
              <w:rFonts w:eastAsia="Times New Roman"/>
            </w:rPr>
            <w:t xml:space="preserve">Lund, J. R., &amp; Guzman, J. (1999). Derived Operating Rules for Reservoirs in Series or in Parallel. </w:t>
          </w:r>
          <w:r>
            <w:rPr>
              <w:rFonts w:eastAsia="Times New Roman"/>
              <w:i/>
              <w:iCs/>
            </w:rPr>
            <w:t>Journal of Water Resources Planning and Management</w:t>
          </w:r>
          <w:r>
            <w:rPr>
              <w:rFonts w:eastAsia="Times New Roman"/>
            </w:rPr>
            <w:t xml:space="preserve">, </w:t>
          </w:r>
          <w:r>
            <w:rPr>
              <w:rFonts w:eastAsia="Times New Roman"/>
              <w:i/>
              <w:iCs/>
            </w:rPr>
            <w:t>125</w:t>
          </w:r>
          <w:r>
            <w:rPr>
              <w:rFonts w:eastAsia="Times New Roman"/>
            </w:rPr>
            <w:t>(3), 143–153. https://doi.org/10.1061/(ASCE)0733-9496(1999)125:3(143)</w:t>
          </w:r>
        </w:p>
        <w:p w14:paraId="0091CAFE" w14:textId="77777777" w:rsidR="00E36CE1" w:rsidRDefault="00E36CE1">
          <w:pPr>
            <w:autoSpaceDE w:val="0"/>
            <w:autoSpaceDN w:val="0"/>
            <w:ind w:hanging="480"/>
            <w:divId w:val="295375329"/>
            <w:rPr>
              <w:rFonts w:eastAsia="Times New Roman"/>
            </w:rPr>
          </w:pPr>
          <w:r>
            <w:rPr>
              <w:rFonts w:eastAsia="Times New Roman"/>
            </w:rPr>
            <w:t xml:space="preserve">Nilsson, C., Catherine, Reidy, A., Dynesius, M., &amp; </w:t>
          </w:r>
          <w:proofErr w:type="spellStart"/>
          <w:r>
            <w:rPr>
              <w:rFonts w:eastAsia="Times New Roman"/>
            </w:rPr>
            <w:t>Revenga</w:t>
          </w:r>
          <w:proofErr w:type="spellEnd"/>
          <w:r>
            <w:rPr>
              <w:rFonts w:eastAsia="Times New Roman"/>
            </w:rPr>
            <w:t xml:space="preserve">, C. (2005). Fragmentation and Flow Regulation of the World’s Large River Systems. </w:t>
          </w:r>
          <w:r>
            <w:rPr>
              <w:rFonts w:eastAsia="Times New Roman"/>
              <w:i/>
              <w:iCs/>
            </w:rPr>
            <w:t>Science</w:t>
          </w:r>
          <w:r>
            <w:rPr>
              <w:rFonts w:eastAsia="Times New Roman"/>
            </w:rPr>
            <w:t xml:space="preserve">, </w:t>
          </w:r>
          <w:r>
            <w:rPr>
              <w:rFonts w:eastAsia="Times New Roman"/>
              <w:i/>
              <w:iCs/>
            </w:rPr>
            <w:t>308</w:t>
          </w:r>
          <w:r>
            <w:rPr>
              <w:rFonts w:eastAsia="Times New Roman"/>
            </w:rPr>
            <w:t>(1), 405–408. Retrieved from www.sciencemag.orgSCIENCEVOL30815APRIL2005</w:t>
          </w:r>
        </w:p>
        <w:p w14:paraId="74252B37" w14:textId="77777777" w:rsidR="00E36CE1" w:rsidRDefault="00E36CE1">
          <w:pPr>
            <w:autoSpaceDE w:val="0"/>
            <w:autoSpaceDN w:val="0"/>
            <w:ind w:hanging="480"/>
            <w:divId w:val="1845700096"/>
            <w:rPr>
              <w:rFonts w:eastAsia="Times New Roman"/>
            </w:rPr>
          </w:pPr>
          <w:r>
            <w:rPr>
              <w:rFonts w:eastAsia="Times New Roman"/>
            </w:rPr>
            <w:t xml:space="preserve">Oliveira, R., &amp; Loucks, D. P. (1997). Operating rules for </w:t>
          </w:r>
          <w:proofErr w:type="spellStart"/>
          <w:proofErr w:type="gramStart"/>
          <w:r>
            <w:rPr>
              <w:rFonts w:eastAsia="Times New Roman"/>
            </w:rPr>
            <w:t>multireservoir</w:t>
          </w:r>
          <w:proofErr w:type="spellEnd"/>
          <w:proofErr w:type="gramEnd"/>
          <w:r>
            <w:rPr>
              <w:rFonts w:eastAsia="Times New Roman"/>
            </w:rPr>
            <w:t xml:space="preserve"> systems. </w:t>
          </w:r>
          <w:r>
            <w:rPr>
              <w:rFonts w:eastAsia="Times New Roman"/>
              <w:i/>
              <w:iCs/>
            </w:rPr>
            <w:t>Water Resources Research</w:t>
          </w:r>
          <w:r>
            <w:rPr>
              <w:rFonts w:eastAsia="Times New Roman"/>
            </w:rPr>
            <w:t xml:space="preserve">, </w:t>
          </w:r>
          <w:r>
            <w:rPr>
              <w:rFonts w:eastAsia="Times New Roman"/>
              <w:i/>
              <w:iCs/>
            </w:rPr>
            <w:t>33</w:t>
          </w:r>
          <w:r>
            <w:rPr>
              <w:rFonts w:eastAsia="Times New Roman"/>
            </w:rPr>
            <w:t>(4), 839–852. https://doi.org/10.1029/96WR03745</w:t>
          </w:r>
        </w:p>
        <w:p w14:paraId="50F7DEFB" w14:textId="77777777" w:rsidR="00E36CE1" w:rsidRDefault="00E36CE1">
          <w:pPr>
            <w:autoSpaceDE w:val="0"/>
            <w:autoSpaceDN w:val="0"/>
            <w:ind w:hanging="480"/>
            <w:divId w:val="522788283"/>
            <w:rPr>
              <w:rFonts w:eastAsia="Times New Roman"/>
            </w:rPr>
          </w:pPr>
          <w:r>
            <w:rPr>
              <w:rFonts w:eastAsia="Times New Roman"/>
            </w:rPr>
            <w:t xml:space="preserve">Ouyang, W., Lawson, K., Feng, D., Ye, L., Zhang, C., &amp; Shen, C. (2021). Continental-scale streamflow modeling of basins with reservoirs: Towards a coherent deep-learning-based strategy. </w:t>
          </w:r>
          <w:r>
            <w:rPr>
              <w:rFonts w:eastAsia="Times New Roman"/>
              <w:i/>
              <w:iCs/>
            </w:rPr>
            <w:t>Journal of Hydrology</w:t>
          </w:r>
          <w:r>
            <w:rPr>
              <w:rFonts w:eastAsia="Times New Roman"/>
            </w:rPr>
            <w:t xml:space="preserve">, </w:t>
          </w:r>
          <w:r>
            <w:rPr>
              <w:rFonts w:eastAsia="Times New Roman"/>
              <w:i/>
              <w:iCs/>
            </w:rPr>
            <w:t>599</w:t>
          </w:r>
          <w:r>
            <w:rPr>
              <w:rFonts w:eastAsia="Times New Roman"/>
            </w:rPr>
            <w:t>. https://doi.org/10.1016/j.jhydrol.2021.126455</w:t>
          </w:r>
        </w:p>
        <w:p w14:paraId="50322E41" w14:textId="77777777" w:rsidR="00E36CE1" w:rsidRDefault="00E36CE1">
          <w:pPr>
            <w:autoSpaceDE w:val="0"/>
            <w:autoSpaceDN w:val="0"/>
            <w:ind w:hanging="480"/>
            <w:divId w:val="331758067"/>
            <w:rPr>
              <w:rFonts w:eastAsia="Times New Roman"/>
            </w:rPr>
          </w:pPr>
          <w:proofErr w:type="spellStart"/>
          <w:r>
            <w:rPr>
              <w:rFonts w:eastAsia="Times New Roman"/>
            </w:rPr>
            <w:t>Paszke</w:t>
          </w:r>
          <w:proofErr w:type="spellEnd"/>
          <w:r>
            <w:rPr>
              <w:rFonts w:eastAsia="Times New Roman"/>
            </w:rPr>
            <w:t xml:space="preserve">, A., Gross, S., Massa, F., Lerer, A., Bradbury, J., Chanan, G., et al. (2019). PyTorch: An Imperative Style, High-Performance Deep Learning Library. In </w:t>
          </w:r>
          <w:r>
            <w:rPr>
              <w:rFonts w:eastAsia="Times New Roman"/>
              <w:i/>
              <w:iCs/>
            </w:rPr>
            <w:t>33rd Conference on Neural Information Processing Systems (</w:t>
          </w:r>
          <w:proofErr w:type="spellStart"/>
          <w:r>
            <w:rPr>
              <w:rFonts w:eastAsia="Times New Roman"/>
              <w:i/>
              <w:iCs/>
            </w:rPr>
            <w:t>NeurIPS</w:t>
          </w:r>
          <w:proofErr w:type="spellEnd"/>
          <w:r>
            <w:rPr>
              <w:rFonts w:eastAsia="Times New Roman"/>
              <w:i/>
              <w:iCs/>
            </w:rPr>
            <w:t xml:space="preserve"> 2019)</w:t>
          </w:r>
          <w:r>
            <w:rPr>
              <w:rFonts w:eastAsia="Times New Roman"/>
            </w:rPr>
            <w:t xml:space="preserve"> (pp. 1–12). Retrieved from http://arxiv.org/abs/1912.01703</w:t>
          </w:r>
        </w:p>
        <w:p w14:paraId="3025631C" w14:textId="77777777" w:rsidR="00E36CE1" w:rsidRDefault="00E36CE1">
          <w:pPr>
            <w:autoSpaceDE w:val="0"/>
            <w:autoSpaceDN w:val="0"/>
            <w:ind w:hanging="480"/>
            <w:divId w:val="1162701775"/>
            <w:rPr>
              <w:rFonts w:eastAsia="Times New Roman"/>
            </w:rPr>
          </w:pPr>
          <w:r>
            <w:rPr>
              <w:rFonts w:eastAsia="Times New Roman"/>
            </w:rPr>
            <w:t xml:space="preserve">Pedregosa, F., Michel, V., Grisel, O., Blondel, M., </w:t>
          </w:r>
          <w:proofErr w:type="spellStart"/>
          <w:r>
            <w:rPr>
              <w:rFonts w:eastAsia="Times New Roman"/>
            </w:rPr>
            <w:t>Prettenhofer</w:t>
          </w:r>
          <w:proofErr w:type="spellEnd"/>
          <w:r>
            <w:rPr>
              <w:rFonts w:eastAsia="Times New Roman"/>
            </w:rPr>
            <w:t xml:space="preserve">, P., Weiss, R., et al. (2011). </w:t>
          </w:r>
          <w:r>
            <w:rPr>
              <w:rFonts w:eastAsia="Times New Roman"/>
              <w:i/>
              <w:iCs/>
            </w:rPr>
            <w:t>Scikit-learn: Machine Learning in Python</w:t>
          </w:r>
          <w:r>
            <w:rPr>
              <w:rFonts w:eastAsia="Times New Roman"/>
            </w:rPr>
            <w:t xml:space="preserve">. </w:t>
          </w:r>
          <w:r>
            <w:rPr>
              <w:rFonts w:eastAsia="Times New Roman"/>
              <w:i/>
              <w:iCs/>
            </w:rPr>
            <w:t>Journal of Machine Learning Research</w:t>
          </w:r>
          <w:r>
            <w:rPr>
              <w:rFonts w:eastAsia="Times New Roman"/>
            </w:rPr>
            <w:t xml:space="preserve"> (Vol. 12). Retrieved from http://scikit-learn.sourceforge.net.</w:t>
          </w:r>
        </w:p>
        <w:p w14:paraId="2557E770" w14:textId="77777777" w:rsidR="00E36CE1" w:rsidRDefault="00E36CE1">
          <w:pPr>
            <w:autoSpaceDE w:val="0"/>
            <w:autoSpaceDN w:val="0"/>
            <w:ind w:hanging="480"/>
            <w:divId w:val="1177110193"/>
            <w:rPr>
              <w:rFonts w:eastAsia="Times New Roman"/>
            </w:rPr>
          </w:pPr>
          <w:r>
            <w:rPr>
              <w:rFonts w:eastAsia="Times New Roman"/>
            </w:rPr>
            <w:t xml:space="preserve">Pokhrel, Y. N., </w:t>
          </w:r>
          <w:proofErr w:type="spellStart"/>
          <w:r>
            <w:rPr>
              <w:rFonts w:eastAsia="Times New Roman"/>
            </w:rPr>
            <w:t>Hanasaki</w:t>
          </w:r>
          <w:proofErr w:type="spellEnd"/>
          <w:r>
            <w:rPr>
              <w:rFonts w:eastAsia="Times New Roman"/>
            </w:rPr>
            <w:t xml:space="preserve">, N., Wada, Y., &amp; Kim, H. (2016, July 1). Recent progresses in incorporating human land–water management into global land surface models toward their integration into Earth system models. </w:t>
          </w:r>
          <w:r>
            <w:rPr>
              <w:rFonts w:eastAsia="Times New Roman"/>
              <w:i/>
              <w:iCs/>
            </w:rPr>
            <w:t>Wiley Interdisciplinary Reviews: Water</w:t>
          </w:r>
          <w:r>
            <w:rPr>
              <w:rFonts w:eastAsia="Times New Roman"/>
            </w:rPr>
            <w:t>. John Wiley and Sons Inc. https://doi.org/10.1002/wat2.1150</w:t>
          </w:r>
        </w:p>
        <w:p w14:paraId="38568B5B" w14:textId="77777777" w:rsidR="00E36CE1" w:rsidRDefault="00E36CE1">
          <w:pPr>
            <w:autoSpaceDE w:val="0"/>
            <w:autoSpaceDN w:val="0"/>
            <w:ind w:hanging="480"/>
            <w:divId w:val="330790792"/>
            <w:rPr>
              <w:rFonts w:eastAsia="Times New Roman"/>
            </w:rPr>
          </w:pPr>
          <w:r>
            <w:rPr>
              <w:rFonts w:eastAsia="Times New Roman"/>
            </w:rPr>
            <w:t xml:space="preserve">Ruder, S., Peters, M. E., </w:t>
          </w:r>
          <w:proofErr w:type="spellStart"/>
          <w:r>
            <w:rPr>
              <w:rFonts w:eastAsia="Times New Roman"/>
            </w:rPr>
            <w:t>Swayamdipta</w:t>
          </w:r>
          <w:proofErr w:type="spellEnd"/>
          <w:r>
            <w:rPr>
              <w:rFonts w:eastAsia="Times New Roman"/>
            </w:rPr>
            <w:t xml:space="preserve">, S., &amp; Wolf, T. (2019). Transfer Learning in Natural Language Processing. In </w:t>
          </w:r>
          <w:r>
            <w:rPr>
              <w:rFonts w:eastAsia="Times New Roman"/>
              <w:i/>
              <w:iCs/>
            </w:rPr>
            <w:t>Proceedings of the 2019 Conference of the North</w:t>
          </w:r>
          <w:r>
            <w:rPr>
              <w:rFonts w:eastAsia="Times New Roman"/>
            </w:rPr>
            <w:t xml:space="preserve"> (pp. 15–18). Stroudsburg, PA, USA: Association for Computational Linguistics. https://doi.org/10.18653/v1/N19-5004</w:t>
          </w:r>
        </w:p>
        <w:p w14:paraId="6B2CE977" w14:textId="77777777" w:rsidR="00E36CE1" w:rsidRDefault="00E36CE1">
          <w:pPr>
            <w:autoSpaceDE w:val="0"/>
            <w:autoSpaceDN w:val="0"/>
            <w:ind w:hanging="480"/>
            <w:divId w:val="54159181"/>
            <w:rPr>
              <w:rFonts w:eastAsia="Times New Roman"/>
            </w:rPr>
          </w:pPr>
          <w:r>
            <w:rPr>
              <w:rFonts w:eastAsia="Times New Roman"/>
            </w:rPr>
            <w:t xml:space="preserve">Steyaert, J. C., Condon, L. E., W.D. Turner, S., &amp; Voisin, N. (2022). </w:t>
          </w:r>
          <w:proofErr w:type="spellStart"/>
          <w:r>
            <w:rPr>
              <w:rFonts w:eastAsia="Times New Roman"/>
            </w:rPr>
            <w:t>ResOpsUS</w:t>
          </w:r>
          <w:proofErr w:type="spellEnd"/>
          <w:r>
            <w:rPr>
              <w:rFonts w:eastAsia="Times New Roman"/>
            </w:rPr>
            <w:t xml:space="preserve">, a dataset of historical reservoir operations in the contiguous United States. </w:t>
          </w:r>
          <w:r>
            <w:rPr>
              <w:rFonts w:eastAsia="Times New Roman"/>
              <w:i/>
              <w:iCs/>
            </w:rPr>
            <w:t>Scientific Data</w:t>
          </w:r>
          <w:r>
            <w:rPr>
              <w:rFonts w:eastAsia="Times New Roman"/>
            </w:rPr>
            <w:t xml:space="preserve">, </w:t>
          </w:r>
          <w:r>
            <w:rPr>
              <w:rFonts w:eastAsia="Times New Roman"/>
              <w:i/>
              <w:iCs/>
            </w:rPr>
            <w:t>9</w:t>
          </w:r>
          <w:r>
            <w:rPr>
              <w:rFonts w:eastAsia="Times New Roman"/>
            </w:rPr>
            <w:t>(1), 34. https://doi.org/10.1038/s41597-022-01134-7</w:t>
          </w:r>
        </w:p>
        <w:p w14:paraId="3505580B" w14:textId="77777777" w:rsidR="00E36CE1" w:rsidRDefault="00E36CE1">
          <w:pPr>
            <w:autoSpaceDE w:val="0"/>
            <w:autoSpaceDN w:val="0"/>
            <w:ind w:hanging="480"/>
            <w:divId w:val="2139059017"/>
            <w:rPr>
              <w:rFonts w:eastAsia="Times New Roman"/>
            </w:rPr>
          </w:pPr>
          <w:r>
            <w:rPr>
              <w:rFonts w:eastAsia="Times New Roman"/>
            </w:rPr>
            <w:lastRenderedPageBreak/>
            <w:t xml:space="preserve">Tan, C., Sun, F., Kong, T., Zhang, W., Yang, C., &amp; Liu, C. (2018). A survey on deep transfer learning. In </w:t>
          </w:r>
          <w:r>
            <w:rPr>
              <w:rFonts w:eastAsia="Times New Roman"/>
              <w:i/>
              <w:iCs/>
            </w:rPr>
            <w:t>Lecture Notes in Computer Science (including subseries Lecture Notes in Artificial Intelligence and Lecture Notes in Bioinformatics)</w:t>
          </w:r>
          <w:r>
            <w:rPr>
              <w:rFonts w:eastAsia="Times New Roman"/>
            </w:rPr>
            <w:t xml:space="preserve"> (Vol. 11141 LNCS, pp. 270–279). Springer Verlag. https://doi.org/10.1007/978-3-030-01424-7_27</w:t>
          </w:r>
        </w:p>
        <w:p w14:paraId="290F615C" w14:textId="77777777" w:rsidR="00E36CE1" w:rsidRDefault="00E36CE1">
          <w:pPr>
            <w:autoSpaceDE w:val="0"/>
            <w:autoSpaceDN w:val="0"/>
            <w:ind w:hanging="480"/>
            <w:divId w:val="24407194"/>
            <w:rPr>
              <w:rFonts w:eastAsia="Times New Roman"/>
            </w:rPr>
          </w:pPr>
          <w:r>
            <w:rPr>
              <w:rFonts w:eastAsia="Times New Roman"/>
            </w:rPr>
            <w:t xml:space="preserve">Tefs, A. A. G., Stadnyk, T. A., Koenig, K. A., Déry, S. J., MacDonald, M. K., Slota, P., et al. (2021). Simulating river regulation and reservoir performance in a continental-scale hydrologic model. </w:t>
          </w:r>
          <w:r>
            <w:rPr>
              <w:rFonts w:eastAsia="Times New Roman"/>
              <w:i/>
              <w:iCs/>
            </w:rPr>
            <w:t>Environmental Modelling and Software</w:t>
          </w:r>
          <w:r>
            <w:rPr>
              <w:rFonts w:eastAsia="Times New Roman"/>
            </w:rPr>
            <w:t xml:space="preserve">, </w:t>
          </w:r>
          <w:r>
            <w:rPr>
              <w:rFonts w:eastAsia="Times New Roman"/>
              <w:i/>
              <w:iCs/>
            </w:rPr>
            <w:t>141</w:t>
          </w:r>
          <w:r>
            <w:rPr>
              <w:rFonts w:eastAsia="Times New Roman"/>
            </w:rPr>
            <w:t>. https://doi.org/10.1016/j.envsoft.2021.105025</w:t>
          </w:r>
        </w:p>
        <w:p w14:paraId="4E16C536" w14:textId="77777777" w:rsidR="00E36CE1" w:rsidRDefault="00E36CE1">
          <w:pPr>
            <w:autoSpaceDE w:val="0"/>
            <w:autoSpaceDN w:val="0"/>
            <w:ind w:hanging="480"/>
            <w:divId w:val="808136421"/>
            <w:rPr>
              <w:rFonts w:eastAsia="Times New Roman"/>
            </w:rPr>
          </w:pPr>
          <w:r>
            <w:rPr>
              <w:rFonts w:eastAsia="Times New Roman"/>
            </w:rPr>
            <w:t xml:space="preserve">Thompson, S. E., Sivapalan, M., Harman, C. J., Srinivasan, V., Hipsey, M. R., Reed, P., et al. (2013). Developing predictive insight into changing water systems: Use-inspired hydrologic science for the </w:t>
          </w:r>
          <w:proofErr w:type="spellStart"/>
          <w:r>
            <w:rPr>
              <w:rFonts w:eastAsia="Times New Roman"/>
            </w:rPr>
            <w:t>anthropocene</w:t>
          </w:r>
          <w:proofErr w:type="spellEnd"/>
          <w:r>
            <w:rPr>
              <w:rFonts w:eastAsia="Times New Roman"/>
            </w:rPr>
            <w:t xml:space="preserve">. </w:t>
          </w:r>
          <w:r>
            <w:rPr>
              <w:rFonts w:eastAsia="Times New Roman"/>
              <w:i/>
              <w:iCs/>
            </w:rPr>
            <w:t>Hydrology and Earth System Sciences</w:t>
          </w:r>
          <w:r>
            <w:rPr>
              <w:rFonts w:eastAsia="Times New Roman"/>
            </w:rPr>
            <w:t xml:space="preserve">, </w:t>
          </w:r>
          <w:r>
            <w:rPr>
              <w:rFonts w:eastAsia="Times New Roman"/>
              <w:i/>
              <w:iCs/>
            </w:rPr>
            <w:t>17</w:t>
          </w:r>
          <w:r>
            <w:rPr>
              <w:rFonts w:eastAsia="Times New Roman"/>
            </w:rPr>
            <w:t>(12), 5013–5039. https://doi.org/10.5194/hess-17-5013-2013</w:t>
          </w:r>
        </w:p>
        <w:p w14:paraId="5A988AB2" w14:textId="77777777" w:rsidR="00E36CE1" w:rsidRDefault="00E36CE1">
          <w:pPr>
            <w:autoSpaceDE w:val="0"/>
            <w:autoSpaceDN w:val="0"/>
            <w:ind w:hanging="480"/>
            <w:divId w:val="1084107105"/>
            <w:rPr>
              <w:rFonts w:eastAsia="Times New Roman"/>
            </w:rPr>
          </w:pPr>
          <w:r>
            <w:rPr>
              <w:rFonts w:eastAsia="Times New Roman"/>
            </w:rPr>
            <w:t xml:space="preserve">Turner, S. W.D., &amp; </w:t>
          </w:r>
          <w:proofErr w:type="spellStart"/>
          <w:r>
            <w:rPr>
              <w:rFonts w:eastAsia="Times New Roman"/>
            </w:rPr>
            <w:t>Galelli</w:t>
          </w:r>
          <w:proofErr w:type="spellEnd"/>
          <w:r>
            <w:rPr>
              <w:rFonts w:eastAsia="Times New Roman"/>
            </w:rPr>
            <w:t xml:space="preserve">, S. (2016). Water supply sensitivity to climate change: An R package for implementing reservoir storage analysis in global and regional impact studies. </w:t>
          </w:r>
          <w:r>
            <w:rPr>
              <w:rFonts w:eastAsia="Times New Roman"/>
              <w:i/>
              <w:iCs/>
            </w:rPr>
            <w:t>Environmental Modelling and Software</w:t>
          </w:r>
          <w:r>
            <w:rPr>
              <w:rFonts w:eastAsia="Times New Roman"/>
            </w:rPr>
            <w:t xml:space="preserve">, </w:t>
          </w:r>
          <w:r>
            <w:rPr>
              <w:rFonts w:eastAsia="Times New Roman"/>
              <w:i/>
              <w:iCs/>
            </w:rPr>
            <w:t>76</w:t>
          </w:r>
          <w:r>
            <w:rPr>
              <w:rFonts w:eastAsia="Times New Roman"/>
            </w:rPr>
            <w:t>(1), 13–19. https://doi.org/10.1016/j.envsoft.2015.11.007</w:t>
          </w:r>
        </w:p>
        <w:p w14:paraId="290DC5F4" w14:textId="77777777" w:rsidR="00E36CE1" w:rsidRDefault="00E36CE1">
          <w:pPr>
            <w:autoSpaceDE w:val="0"/>
            <w:autoSpaceDN w:val="0"/>
            <w:ind w:hanging="480"/>
            <w:divId w:val="945622718"/>
            <w:rPr>
              <w:rFonts w:eastAsia="Times New Roman"/>
            </w:rPr>
          </w:pPr>
          <w:r>
            <w:rPr>
              <w:rFonts w:eastAsia="Times New Roman"/>
            </w:rPr>
            <w:t xml:space="preserve">Turner, Sean W.D., Doering, K., &amp; Voisin, N. (2020). Data-Driven Reservoir Simulation in a Large-Scale Hydrological and Water Resource Model. </w:t>
          </w:r>
          <w:r>
            <w:rPr>
              <w:rFonts w:eastAsia="Times New Roman"/>
              <w:i/>
              <w:iCs/>
            </w:rPr>
            <w:t>Water Resources Research</w:t>
          </w:r>
          <w:r>
            <w:rPr>
              <w:rFonts w:eastAsia="Times New Roman"/>
            </w:rPr>
            <w:t xml:space="preserve">, </w:t>
          </w:r>
          <w:r>
            <w:rPr>
              <w:rFonts w:eastAsia="Times New Roman"/>
              <w:i/>
              <w:iCs/>
            </w:rPr>
            <w:t>56</w:t>
          </w:r>
          <w:r>
            <w:rPr>
              <w:rFonts w:eastAsia="Times New Roman"/>
            </w:rPr>
            <w:t>(10). https://doi.org/10.1029/2020WR027902</w:t>
          </w:r>
        </w:p>
        <w:p w14:paraId="106FDBB7" w14:textId="77777777" w:rsidR="00E36CE1" w:rsidRDefault="00E36CE1">
          <w:pPr>
            <w:autoSpaceDE w:val="0"/>
            <w:autoSpaceDN w:val="0"/>
            <w:ind w:hanging="480"/>
            <w:divId w:val="1888564795"/>
            <w:rPr>
              <w:rFonts w:eastAsia="Times New Roman"/>
            </w:rPr>
          </w:pPr>
          <w:r>
            <w:rPr>
              <w:rFonts w:eastAsia="Times New Roman"/>
            </w:rPr>
            <w:t xml:space="preserve">Turner, Sean W.D., Steyaert, J. C., Condon, L., &amp; Voisin, N. (2021). Water storage and release policies for all large reservoirs of conterminous United States. </w:t>
          </w:r>
          <w:r>
            <w:rPr>
              <w:rFonts w:eastAsia="Times New Roman"/>
              <w:i/>
              <w:iCs/>
            </w:rPr>
            <w:t>Journal of Hydrology</w:t>
          </w:r>
          <w:r>
            <w:rPr>
              <w:rFonts w:eastAsia="Times New Roman"/>
            </w:rPr>
            <w:t xml:space="preserve">, </w:t>
          </w:r>
          <w:r>
            <w:rPr>
              <w:rFonts w:eastAsia="Times New Roman"/>
              <w:i/>
              <w:iCs/>
            </w:rPr>
            <w:t>603</w:t>
          </w:r>
          <w:r>
            <w:rPr>
              <w:rFonts w:eastAsia="Times New Roman"/>
            </w:rPr>
            <w:t>. https://doi.org/10.1016/j.jhydrol.2021.126843</w:t>
          </w:r>
        </w:p>
        <w:p w14:paraId="2E4CA631" w14:textId="77777777" w:rsidR="00E36CE1" w:rsidRDefault="00E36CE1">
          <w:pPr>
            <w:autoSpaceDE w:val="0"/>
            <w:autoSpaceDN w:val="0"/>
            <w:ind w:hanging="480"/>
            <w:divId w:val="466630280"/>
            <w:rPr>
              <w:rFonts w:eastAsia="Times New Roman"/>
            </w:rPr>
          </w:pPr>
          <w:r>
            <w:rPr>
              <w:rFonts w:eastAsia="Times New Roman"/>
            </w:rPr>
            <w:t xml:space="preserve">Yang, T., Gao, X., </w:t>
          </w:r>
          <w:proofErr w:type="spellStart"/>
          <w:r>
            <w:rPr>
              <w:rFonts w:eastAsia="Times New Roman"/>
            </w:rPr>
            <w:t>Sorooshian</w:t>
          </w:r>
          <w:proofErr w:type="spellEnd"/>
          <w:r>
            <w:rPr>
              <w:rFonts w:eastAsia="Times New Roman"/>
            </w:rPr>
            <w:t xml:space="preserve">, S., &amp; Li, X. (2016). Simulating California reservoir operation using the classification and regression-tree algorithm combined with a shuffled cross-validation scheme. </w:t>
          </w:r>
          <w:r>
            <w:rPr>
              <w:rFonts w:eastAsia="Times New Roman"/>
              <w:i/>
              <w:iCs/>
            </w:rPr>
            <w:t>Water Resources Research</w:t>
          </w:r>
          <w:r>
            <w:rPr>
              <w:rFonts w:eastAsia="Times New Roman"/>
            </w:rPr>
            <w:t xml:space="preserve">, </w:t>
          </w:r>
          <w:r>
            <w:rPr>
              <w:rFonts w:eastAsia="Times New Roman"/>
              <w:i/>
              <w:iCs/>
            </w:rPr>
            <w:t>52</w:t>
          </w:r>
          <w:r>
            <w:rPr>
              <w:rFonts w:eastAsia="Times New Roman"/>
            </w:rPr>
            <w:t>(3), 1626–1651. https://doi.org/10.1002/2015WR017394</w:t>
          </w:r>
        </w:p>
        <w:p w14:paraId="4D906DCE" w14:textId="77777777" w:rsidR="00E36CE1" w:rsidRDefault="00E36CE1">
          <w:pPr>
            <w:autoSpaceDE w:val="0"/>
            <w:autoSpaceDN w:val="0"/>
            <w:ind w:hanging="480"/>
            <w:divId w:val="1716153887"/>
            <w:rPr>
              <w:rFonts w:eastAsia="Times New Roman"/>
            </w:rPr>
          </w:pPr>
          <w:r>
            <w:rPr>
              <w:rFonts w:eastAsia="Times New Roman"/>
            </w:rPr>
            <w:t xml:space="preserve">Yassin, F., Razavi, S., Elshamy, M., Davison, B., Sapriza-Azuri, G., &amp; Wheater, H. (2019). Representation and improved parameterization of reservoir operation in hydrological and land-surface models. </w:t>
          </w:r>
          <w:r>
            <w:rPr>
              <w:rFonts w:eastAsia="Times New Roman"/>
              <w:i/>
              <w:iCs/>
            </w:rPr>
            <w:t>Hydrology and Earth System Sciences</w:t>
          </w:r>
          <w:r>
            <w:rPr>
              <w:rFonts w:eastAsia="Times New Roman"/>
            </w:rPr>
            <w:t xml:space="preserve">, </w:t>
          </w:r>
          <w:r>
            <w:rPr>
              <w:rFonts w:eastAsia="Times New Roman"/>
              <w:i/>
              <w:iCs/>
            </w:rPr>
            <w:t>23</w:t>
          </w:r>
          <w:r>
            <w:rPr>
              <w:rFonts w:eastAsia="Times New Roman"/>
            </w:rPr>
            <w:t>(9), 3735–3764. https://doi.org/10.5194/hess-23-3735-2019</w:t>
          </w:r>
        </w:p>
        <w:p w14:paraId="38D16708" w14:textId="77777777" w:rsidR="00E36CE1" w:rsidRDefault="00E36CE1">
          <w:pPr>
            <w:autoSpaceDE w:val="0"/>
            <w:autoSpaceDN w:val="0"/>
            <w:ind w:hanging="480"/>
            <w:divId w:val="536698945"/>
            <w:rPr>
              <w:rFonts w:eastAsia="Times New Roman"/>
            </w:rPr>
          </w:pPr>
          <w:r>
            <w:rPr>
              <w:rFonts w:eastAsia="Times New Roman"/>
            </w:rPr>
            <w:t xml:space="preserve">Yin, X. A., Yang, Z. F., Petts, G. E., &amp; </w:t>
          </w:r>
          <w:proofErr w:type="spellStart"/>
          <w:r>
            <w:rPr>
              <w:rFonts w:eastAsia="Times New Roman"/>
            </w:rPr>
            <w:t>Kondolf</w:t>
          </w:r>
          <w:proofErr w:type="spellEnd"/>
          <w:r>
            <w:rPr>
              <w:rFonts w:eastAsia="Times New Roman"/>
            </w:rPr>
            <w:t xml:space="preserve">, G. M. (2014). A reservoir operating method for riverine ecosystem protection, reservoir sedimentation control and water supply. </w:t>
          </w:r>
          <w:r>
            <w:rPr>
              <w:rFonts w:eastAsia="Times New Roman"/>
              <w:i/>
              <w:iCs/>
            </w:rPr>
            <w:t>Journal of Hydrology</w:t>
          </w:r>
          <w:r>
            <w:rPr>
              <w:rFonts w:eastAsia="Times New Roman"/>
            </w:rPr>
            <w:t xml:space="preserve">, </w:t>
          </w:r>
          <w:r>
            <w:rPr>
              <w:rFonts w:eastAsia="Times New Roman"/>
              <w:i/>
              <w:iCs/>
            </w:rPr>
            <w:t>512</w:t>
          </w:r>
          <w:r>
            <w:rPr>
              <w:rFonts w:eastAsia="Times New Roman"/>
            </w:rPr>
            <w:t>(1), 379–387. https://doi.org/10.1016/j.jhydrol.2014.02.037</w:t>
          </w:r>
        </w:p>
        <w:p w14:paraId="546A66A9" w14:textId="77777777" w:rsidR="00E36CE1" w:rsidRDefault="00E36CE1">
          <w:pPr>
            <w:autoSpaceDE w:val="0"/>
            <w:autoSpaceDN w:val="0"/>
            <w:ind w:hanging="480"/>
            <w:divId w:val="2130321453"/>
            <w:rPr>
              <w:rFonts w:eastAsia="Times New Roman"/>
            </w:rPr>
          </w:pPr>
          <w:r>
            <w:rPr>
              <w:rFonts w:eastAsia="Times New Roman"/>
            </w:rPr>
            <w:t xml:space="preserve">Yu Wang. (2017). A new concept using LSTM Neural Networks for dynamic system identification. In </w:t>
          </w:r>
          <w:r>
            <w:rPr>
              <w:rFonts w:eastAsia="Times New Roman"/>
              <w:i/>
              <w:iCs/>
            </w:rPr>
            <w:t>2017 American Control Conference (ACC)</w:t>
          </w:r>
          <w:r>
            <w:rPr>
              <w:rFonts w:eastAsia="Times New Roman"/>
            </w:rPr>
            <w:t xml:space="preserve"> (pp. 5324–5329). IEEE. https://doi.org/10.23919/ACC.2017.7963782</w:t>
          </w:r>
        </w:p>
        <w:p w14:paraId="10F1498C" w14:textId="77777777" w:rsidR="00E36CE1" w:rsidRDefault="00E36CE1">
          <w:pPr>
            <w:autoSpaceDE w:val="0"/>
            <w:autoSpaceDN w:val="0"/>
            <w:ind w:hanging="480"/>
            <w:divId w:val="724915898"/>
            <w:rPr>
              <w:rFonts w:eastAsia="Times New Roman"/>
            </w:rPr>
          </w:pPr>
          <w:r>
            <w:rPr>
              <w:rFonts w:eastAsia="Times New Roman"/>
            </w:rPr>
            <w:lastRenderedPageBreak/>
            <w:t xml:space="preserve">Zhao, G., Gao, H., Naz, B. S., Kao, S. C., &amp; Voisin, N. (2016). Integrating a reservoir regulation scheme into a spatially distributed hydrological model. </w:t>
          </w:r>
          <w:r>
            <w:rPr>
              <w:rFonts w:eastAsia="Times New Roman"/>
              <w:i/>
              <w:iCs/>
            </w:rPr>
            <w:t>Advances in Water Resources</w:t>
          </w:r>
          <w:r>
            <w:rPr>
              <w:rFonts w:eastAsia="Times New Roman"/>
            </w:rPr>
            <w:t xml:space="preserve">, </w:t>
          </w:r>
          <w:r>
            <w:rPr>
              <w:rFonts w:eastAsia="Times New Roman"/>
              <w:i/>
              <w:iCs/>
            </w:rPr>
            <w:t>98</w:t>
          </w:r>
          <w:r>
            <w:rPr>
              <w:rFonts w:eastAsia="Times New Roman"/>
            </w:rPr>
            <w:t>(1), 16–31. https://doi.org/10.1016/j.advwatres.2016.10.014</w:t>
          </w:r>
        </w:p>
        <w:p w14:paraId="139F45C5" w14:textId="77777777" w:rsidR="00E36CE1" w:rsidRDefault="00E36CE1">
          <w:pPr>
            <w:autoSpaceDE w:val="0"/>
            <w:autoSpaceDN w:val="0"/>
            <w:ind w:hanging="480"/>
            <w:divId w:val="980496490"/>
            <w:rPr>
              <w:rFonts w:eastAsia="Times New Roman"/>
            </w:rPr>
          </w:pPr>
          <w:r>
            <w:rPr>
              <w:rFonts w:eastAsia="Times New Roman"/>
            </w:rPr>
            <w:t xml:space="preserve">Zhou, T., </w:t>
          </w:r>
          <w:proofErr w:type="spellStart"/>
          <w:r>
            <w:rPr>
              <w:rFonts w:eastAsia="Times New Roman"/>
            </w:rPr>
            <w:t>Nijssen</w:t>
          </w:r>
          <w:proofErr w:type="spellEnd"/>
          <w:r>
            <w:rPr>
              <w:rFonts w:eastAsia="Times New Roman"/>
            </w:rPr>
            <w:t xml:space="preserve">, B., &amp; Lettenmaier, D. P. (2016). The Contribution of Reservoirs to Global Land Surface Water Storage Variations*. </w:t>
          </w:r>
          <w:r>
            <w:rPr>
              <w:rFonts w:eastAsia="Times New Roman"/>
              <w:i/>
              <w:iCs/>
            </w:rPr>
            <w:t>J. Hydrometeor.</w:t>
          </w:r>
          <w:r>
            <w:rPr>
              <w:rFonts w:eastAsia="Times New Roman"/>
            </w:rPr>
            <w:t xml:space="preserve">, </w:t>
          </w:r>
          <w:r>
            <w:rPr>
              <w:rFonts w:eastAsia="Times New Roman"/>
              <w:i/>
              <w:iCs/>
            </w:rPr>
            <w:t>17</w:t>
          </w:r>
          <w:r>
            <w:rPr>
              <w:rFonts w:eastAsia="Times New Roman"/>
            </w:rPr>
            <w:t>(1), 309–325. https://doi.org/10.1175/JHM-D-15</w:t>
          </w:r>
        </w:p>
        <w:p w14:paraId="42DEE526" w14:textId="15CB31C8" w:rsidR="000D5492" w:rsidRDefault="00E36CE1" w:rsidP="000D5808">
          <w:pPr>
            <w:spacing w:line="480" w:lineRule="auto"/>
          </w:pPr>
          <w:r>
            <w:rPr>
              <w:rFonts w:eastAsia="Times New Roman"/>
            </w:rPr>
            <w:t> </w:t>
          </w:r>
        </w:p>
      </w:sdtContent>
    </w:sdt>
    <w:p w14:paraId="399DFAA6" w14:textId="61C8DF79" w:rsidR="007853F0" w:rsidRPr="007853F0" w:rsidRDefault="005E56EA" w:rsidP="0079412F">
      <w:pPr>
        <w:pStyle w:val="Heading1"/>
        <w:spacing w:line="480" w:lineRule="auto"/>
      </w:pPr>
      <w:r>
        <w:t>Supplementary Materials</w:t>
      </w:r>
    </w:p>
    <w:p w14:paraId="3DB58392" w14:textId="1E358980" w:rsidR="004256CF" w:rsidRDefault="001A1C38" w:rsidP="004256CF">
      <w:pPr>
        <w:keepNext/>
        <w:spacing w:line="480" w:lineRule="auto"/>
        <w:jc w:val="center"/>
      </w:pPr>
      <w:ins w:id="249" w:author="Matthew Chen [2]" w:date="2025-08-18T17:30:00Z" w16du:dateUtc="2025-08-19T00:30:00Z">
        <w:r>
          <w:rPr>
            <w:noProof/>
          </w:rPr>
          <w:drawing>
            <wp:inline distT="0" distB="0" distL="0" distR="0" wp14:anchorId="06E8B990" wp14:editId="2F8225C0">
              <wp:extent cx="6240645" cy="3022979"/>
              <wp:effectExtent l="0" t="0" r="8255" b="6350"/>
              <wp:docPr id="476784743" name="Picture 8" descr="A group of graphs showing different types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4743" name="Picture 8" descr="A group of graphs showing different types of line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252734" cy="3028835"/>
                      </a:xfrm>
                      <a:prstGeom prst="rect">
                        <a:avLst/>
                      </a:prstGeom>
                    </pic:spPr>
                  </pic:pic>
                </a:graphicData>
              </a:graphic>
            </wp:inline>
          </w:drawing>
        </w:r>
      </w:ins>
      <w:del w:id="250" w:author="Matthew Chen [2]" w:date="2025-08-18T17:28:00Z" w16du:dateUtc="2025-08-19T00:28:00Z">
        <w:r w:rsidR="004256CF" w:rsidDel="001A1C38">
          <w:rPr>
            <w:noProof/>
          </w:rPr>
          <w:drawing>
            <wp:inline distT="0" distB="0" distL="0" distR="0" wp14:anchorId="511A4114" wp14:editId="37D26696">
              <wp:extent cx="5186175" cy="2624115"/>
              <wp:effectExtent l="0" t="0" r="0" b="5080"/>
              <wp:docPr id="2129214952" name="Picture 2" descr="A group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4952" name="Picture 2" descr="A group of graphs showing different types of graphs&#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0440" cy="2646513"/>
                      </a:xfrm>
                      <a:prstGeom prst="rect">
                        <a:avLst/>
                      </a:prstGeom>
                    </pic:spPr>
                  </pic:pic>
                </a:graphicData>
              </a:graphic>
            </wp:inline>
          </w:drawing>
        </w:r>
      </w:del>
    </w:p>
    <w:p w14:paraId="5A766A1D" w14:textId="1543CC18" w:rsidR="004256CF" w:rsidRDefault="004256CF" w:rsidP="0079412F">
      <w:pPr>
        <w:pStyle w:val="Caption"/>
        <w:jc w:val="center"/>
      </w:pPr>
      <w:r>
        <w:t xml:space="preserve">Figure S1. </w:t>
      </w:r>
      <w:r w:rsidRPr="003240EF">
        <w:rPr>
          <w:b w:val="0"/>
          <w:bCs/>
        </w:rPr>
        <w:t>Implied storage states plotted against observed storage for Model 3 and 4</w:t>
      </w:r>
    </w:p>
    <w:p w14:paraId="1780D465" w14:textId="77777777" w:rsidR="004256CF" w:rsidRDefault="004256CF" w:rsidP="008F5B66">
      <w:pPr>
        <w:keepNext/>
        <w:jc w:val="center"/>
      </w:pPr>
    </w:p>
    <w:p w14:paraId="6DA4A20F" w14:textId="16ADCAF0" w:rsidR="004256CF" w:rsidRDefault="00D87F94" w:rsidP="004256CF">
      <w:pPr>
        <w:keepNext/>
        <w:jc w:val="center"/>
      </w:pPr>
      <w:ins w:id="251" w:author="Matthew Chen [2]" w:date="2025-08-18T17:12:00Z" w16du:dateUtc="2025-08-19T00:12:00Z">
        <w:r>
          <w:rPr>
            <w:noProof/>
          </w:rPr>
          <w:drawing>
            <wp:inline distT="0" distB="0" distL="0" distR="0" wp14:anchorId="244F10F0" wp14:editId="67EB4207">
              <wp:extent cx="6714698" cy="4196686"/>
              <wp:effectExtent l="0" t="0" r="0" b="0"/>
              <wp:docPr id="610220678"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0678" name="Picture 6" descr="A graph of different colored lin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39628" cy="4212267"/>
                      </a:xfrm>
                      <a:prstGeom prst="rect">
                        <a:avLst/>
                      </a:prstGeom>
                    </pic:spPr>
                  </pic:pic>
                </a:graphicData>
              </a:graphic>
            </wp:inline>
          </w:drawing>
        </w:r>
      </w:ins>
      <w:del w:id="252" w:author="Matthew Chen [2]" w:date="2025-08-18T17:12:00Z" w16du:dateUtc="2025-08-19T00:12:00Z">
        <w:r w:rsidR="008F5B66" w:rsidDel="00D87F94">
          <w:rPr>
            <w:noProof/>
          </w:rPr>
          <w:drawing>
            <wp:inline distT="0" distB="0" distL="0" distR="0" wp14:anchorId="4BEE000B" wp14:editId="658273CC">
              <wp:extent cx="5307775" cy="3317358"/>
              <wp:effectExtent l="0" t="0" r="7620" b="0"/>
              <wp:docPr id="1370797929" name="Picture 6" descr="A graph of data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7929" name="Picture 6" descr="A graph of data on a white background&#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5405" cy="3340877"/>
                      </a:xfrm>
                      <a:prstGeom prst="rect">
                        <a:avLst/>
                      </a:prstGeom>
                    </pic:spPr>
                  </pic:pic>
                </a:graphicData>
              </a:graphic>
            </wp:inline>
          </w:drawing>
        </w:r>
      </w:del>
    </w:p>
    <w:p w14:paraId="1C878694" w14:textId="485293F7" w:rsidR="008F5B66" w:rsidRDefault="008F5B66" w:rsidP="008F5B66">
      <w:pPr>
        <w:pStyle w:val="Caption"/>
        <w:jc w:val="center"/>
        <w:rPr>
          <w:b w:val="0"/>
          <w:bCs/>
        </w:rPr>
      </w:pPr>
      <w:r>
        <w:t>Figure S</w:t>
      </w:r>
      <w:r w:rsidR="004256CF">
        <w:t>2</w:t>
      </w:r>
      <w:r>
        <w:t xml:space="preserve">. </w:t>
      </w:r>
      <w:r w:rsidRPr="0001089D">
        <w:rPr>
          <w:b w:val="0"/>
          <w:bCs/>
        </w:rPr>
        <w:t>Timeseries plots for predicted and observed releases for Shasta, Folsom, New Melones, and Trinity using Model 1</w:t>
      </w:r>
      <w:ins w:id="253" w:author="Matthew Chen [2]" w:date="2025-08-14T14:55:00Z" w16du:dateUtc="2025-08-14T21:55:00Z">
        <w:r w:rsidR="00CB34E4">
          <w:rPr>
            <w:b w:val="0"/>
            <w:bCs/>
          </w:rPr>
          <w:t>-S</w:t>
        </w:r>
      </w:ins>
      <w:del w:id="254" w:author="Matthew Chen [2]" w:date="2025-08-14T14:55:00Z" w16du:dateUtc="2025-08-14T21:55:00Z">
        <w:r w:rsidDel="00CB34E4">
          <w:rPr>
            <w:b w:val="0"/>
            <w:bCs/>
          </w:rPr>
          <w:delText>*</w:delText>
        </w:r>
      </w:del>
    </w:p>
    <w:p w14:paraId="14D70067" w14:textId="77777777" w:rsidR="004256CF" w:rsidRDefault="004256CF" w:rsidP="004256CF"/>
    <w:p w14:paraId="33571958" w14:textId="00F6351A" w:rsidR="004256CF" w:rsidRDefault="004256CF" w:rsidP="004256CF">
      <w:pPr>
        <w:keepNext/>
        <w:jc w:val="center"/>
      </w:pPr>
      <w:del w:id="255" w:author="Matthew Chen [2]" w:date="2025-08-15T15:16:00Z" w16du:dateUtc="2025-08-15T22:16:00Z">
        <w:r w:rsidDel="00B05D60">
          <w:rPr>
            <w:noProof/>
          </w:rPr>
          <w:lastRenderedPageBreak/>
          <w:drawing>
            <wp:inline distT="0" distB="0" distL="0" distR="0" wp14:anchorId="128FD6BD" wp14:editId="5897B7D0">
              <wp:extent cx="4453555" cy="3340166"/>
              <wp:effectExtent l="0" t="0" r="4445" b="0"/>
              <wp:docPr id="1787568388" name="Picture 4" descr="A red line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68388" name="Picture 4" descr="A red line with blue dots and number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53555" cy="3340166"/>
                      </a:xfrm>
                      <a:prstGeom prst="rect">
                        <a:avLst/>
                      </a:prstGeom>
                    </pic:spPr>
                  </pic:pic>
                </a:graphicData>
              </a:graphic>
            </wp:inline>
          </w:drawing>
        </w:r>
      </w:del>
      <w:ins w:id="256" w:author="Matthew Chen [2]" w:date="2025-08-18T16:19:00Z" w16du:dateUtc="2025-08-18T23:19:00Z">
        <w:r w:rsidR="00902427">
          <w:rPr>
            <w:noProof/>
          </w:rPr>
          <w:t xml:space="preserve">   </w:t>
        </w:r>
      </w:ins>
      <w:ins w:id="257" w:author="Matthew Chen [2]" w:date="2025-08-15T15:16:00Z" w16du:dateUtc="2025-08-15T22:16:00Z">
        <w:r w:rsidR="00B05D60">
          <w:rPr>
            <w:noProof/>
          </w:rPr>
          <w:drawing>
            <wp:inline distT="0" distB="0" distL="0" distR="0" wp14:anchorId="4FA977D7" wp14:editId="2BD62ABC">
              <wp:extent cx="3903260" cy="2927446"/>
              <wp:effectExtent l="0" t="0" r="2540" b="6350"/>
              <wp:docPr id="1459977344" name="Picture 4" descr="A graph with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77344" name="Picture 4" descr="A graph with red line and blue dot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11433" cy="2933576"/>
                      </a:xfrm>
                      <a:prstGeom prst="rect">
                        <a:avLst/>
                      </a:prstGeom>
                    </pic:spPr>
                  </pic:pic>
                </a:graphicData>
              </a:graphic>
            </wp:inline>
          </w:drawing>
        </w:r>
      </w:ins>
    </w:p>
    <w:p w14:paraId="2F740FD3" w14:textId="282201A3" w:rsidR="004256CF" w:rsidRDefault="004256CF" w:rsidP="004256CF">
      <w:pPr>
        <w:pStyle w:val="Caption"/>
        <w:jc w:val="center"/>
        <w:rPr>
          <w:rFonts w:eastAsiaTheme="minorEastAsia"/>
          <w:b w:val="0"/>
          <w:bCs/>
        </w:rPr>
      </w:pPr>
      <w:r>
        <w:t xml:space="preserve">Figure S3. </w:t>
      </w:r>
      <w:r w:rsidRPr="00084CCC">
        <w:rPr>
          <w:b w:val="0"/>
          <w:bCs/>
        </w:rPr>
        <w:t xml:space="preserve">Decline in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r w:rsidRPr="00084CCC">
        <w:rPr>
          <w:rFonts w:eastAsiaTheme="minorEastAsia"/>
          <w:b w:val="0"/>
          <w:bCs/>
        </w:rPr>
        <w:t xml:space="preserve"> in training and test v</w:t>
      </w:r>
      <w:proofErr w:type="spellStart"/>
      <w:r>
        <w:rPr>
          <w:rFonts w:eastAsiaTheme="minorEastAsia"/>
          <w:b w:val="0"/>
          <w:bCs/>
        </w:rPr>
        <w:t>ersus</w:t>
      </w:r>
      <w:proofErr w:type="spellEnd"/>
      <w:r w:rsidRPr="00084CCC">
        <w:rPr>
          <w:rFonts w:eastAsiaTheme="minorEastAsia"/>
          <w:b w:val="0"/>
          <w:bCs/>
        </w:rPr>
        <w:t xml:space="preserve"> log mean-inflow-max-storage ratio.</w:t>
      </w:r>
    </w:p>
    <w:p w14:paraId="0BBB668B" w14:textId="77777777" w:rsidR="004256CF" w:rsidRPr="004256CF" w:rsidRDefault="004256CF" w:rsidP="0079412F"/>
    <w:sectPr w:rsidR="004256CF" w:rsidRPr="004256CF" w:rsidSect="009B7D77">
      <w:footerReference w:type="default" r:id="rId4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onathan D Herman" w:date="2024-08-22T12:39:00Z" w:initials="JDH">
    <w:p w14:paraId="0021C719" w14:textId="77777777" w:rsidR="007D2F5C" w:rsidRDefault="007D2F5C" w:rsidP="007B6606">
      <w:r>
        <w:rPr>
          <w:rStyle w:val="CommentReference"/>
        </w:rPr>
        <w:annotationRef/>
      </w:r>
      <w:r>
        <w:rPr>
          <w:sz w:val="20"/>
          <w:szCs w:val="20"/>
        </w:rPr>
        <w:t>I’d say divide these into a few sentence discussion of: (1) non-NN ML methods, (2) NN, and (3) LSTM. How well have they worked, and what have they found?</w:t>
      </w:r>
    </w:p>
  </w:comment>
  <w:comment w:id="1" w:author="Jonathan D Herman" w:date="2024-08-23T09:16:00Z" w:initials="JDH">
    <w:p w14:paraId="0EC73C09" w14:textId="77777777" w:rsidR="006B69DB" w:rsidRDefault="006B69DB" w:rsidP="00175106">
      <w:r>
        <w:rPr>
          <w:rStyle w:val="CommentReference"/>
        </w:rPr>
        <w:annotationRef/>
      </w:r>
      <w:r>
        <w:rPr>
          <w:color w:val="000000"/>
          <w:sz w:val="20"/>
          <w:szCs w:val="20"/>
        </w:rPr>
        <w:t xml:space="preserve">also check out this paper, which is CONUS scale. they use ML to fit discrete modes of operation. </w:t>
      </w:r>
    </w:p>
    <w:p w14:paraId="3CD8918C" w14:textId="77777777" w:rsidR="006B69DB" w:rsidRDefault="006B69DB" w:rsidP="00175106">
      <w:r>
        <w:rPr>
          <w:color w:val="000000"/>
          <w:sz w:val="20"/>
          <w:szCs w:val="20"/>
        </w:rPr>
        <w:t>https://agupubs.onlinelibrary.wiley.com/doi/full/10.1029/2023WR036686</w:t>
      </w:r>
    </w:p>
  </w:comment>
  <w:comment w:id="2" w:author="Jonathan D Herman" w:date="2024-08-22T12:48:00Z" w:initials="JDH">
    <w:p w14:paraId="60E07257" w14:textId="7A4D2E7D" w:rsidR="007D2F5C" w:rsidRDefault="007D2F5C" w:rsidP="007D2F5C">
      <w:r>
        <w:rPr>
          <w:rStyle w:val="CommentReference"/>
        </w:rPr>
        <w:annotationRef/>
      </w:r>
      <w:r>
        <w:rPr>
          <w:color w:val="000000"/>
          <w:sz w:val="20"/>
          <w:szCs w:val="20"/>
        </w:rPr>
        <w:t>https://hess.copernicus.org/articles/21/5293/2017/</w:t>
      </w:r>
    </w:p>
  </w:comment>
  <w:comment w:id="3" w:author="Jonathan D Herman" w:date="2024-08-22T12:51:00Z" w:initials="JDH">
    <w:p w14:paraId="460649F8" w14:textId="77777777" w:rsidR="0096189D" w:rsidRDefault="0096189D" w:rsidP="006350D4">
      <w:r>
        <w:rPr>
          <w:rStyle w:val="CommentReference"/>
        </w:rPr>
        <w:annotationRef/>
      </w:r>
      <w:r>
        <w:rPr>
          <w:color w:val="000000"/>
          <w:sz w:val="20"/>
          <w:szCs w:val="20"/>
        </w:rPr>
        <w:t>https://hess.copernicus.org/articles/22/6005/2018/</w:t>
      </w:r>
    </w:p>
  </w:comment>
  <w:comment w:id="4" w:author="Jonathan D Herman" w:date="2024-08-22T13:10:00Z" w:initials="JDH">
    <w:p w14:paraId="0CF3DE67" w14:textId="77777777" w:rsidR="00AA55AD" w:rsidRDefault="00AA55AD" w:rsidP="000425E2">
      <w:r>
        <w:rPr>
          <w:rStyle w:val="CommentReference"/>
        </w:rPr>
        <w:annotationRef/>
      </w:r>
      <w:r>
        <w:rPr>
          <w:color w:val="000000"/>
          <w:sz w:val="20"/>
          <w:szCs w:val="20"/>
        </w:rPr>
        <w:t>For some of the topics in this paragraph, there is good discussion / citations in the current methods that could be moved up here</w:t>
      </w:r>
    </w:p>
  </w:comment>
  <w:comment w:id="5" w:author="Jonathan D Herman" w:date="2024-08-22T12:59:00Z" w:initials="JDH">
    <w:p w14:paraId="650CB218" w14:textId="695ADA40" w:rsidR="003917E6" w:rsidRDefault="003917E6" w:rsidP="00187DBE">
      <w:r>
        <w:rPr>
          <w:rStyle w:val="CommentReference"/>
        </w:rPr>
        <w:annotationRef/>
      </w:r>
      <w:r>
        <w:rPr>
          <w:color w:val="000000"/>
          <w:sz w:val="20"/>
          <w:szCs w:val="20"/>
        </w:rPr>
        <w:t>De La Fuente 2024</w:t>
      </w:r>
    </w:p>
  </w:comment>
  <w:comment w:id="6" w:author="Jonathan D Herman" w:date="2024-08-22T12:59:00Z" w:initials="JDH">
    <w:p w14:paraId="1BF56C38" w14:textId="77777777" w:rsidR="003917E6" w:rsidRDefault="003917E6" w:rsidP="00C35F9A">
      <w:r>
        <w:rPr>
          <w:rStyle w:val="CommentReference"/>
        </w:rPr>
        <w:annotationRef/>
      </w:r>
      <w:r>
        <w:rPr>
          <w:color w:val="000000"/>
          <w:sz w:val="20"/>
          <w:szCs w:val="20"/>
        </w:rPr>
        <w:t>https://hess.copernicus.org/articles/26/3079/2022/</w:t>
      </w:r>
    </w:p>
  </w:comment>
  <w:comment w:id="7" w:author="Jonathan D Herman" w:date="2024-08-22T13:00:00Z" w:initials="JDH">
    <w:p w14:paraId="2CCD524D" w14:textId="77777777" w:rsidR="003917E6" w:rsidRDefault="003917E6" w:rsidP="000C1AAF">
      <w:r>
        <w:rPr>
          <w:rStyle w:val="CommentReference"/>
        </w:rPr>
        <w:annotationRef/>
      </w:r>
      <w:r>
        <w:rPr>
          <w:color w:val="000000"/>
          <w:sz w:val="20"/>
          <w:szCs w:val="20"/>
        </w:rPr>
        <w:t>Hoedt et al 2021</w:t>
      </w:r>
    </w:p>
  </w:comment>
  <w:comment w:id="8" w:author="Jonathan D Herman" w:date="2024-08-22T13:07:00Z" w:initials="JDH">
    <w:p w14:paraId="7FAA4F03" w14:textId="77777777" w:rsidR="003917E6" w:rsidRDefault="003917E6" w:rsidP="006B2473">
      <w:r>
        <w:rPr>
          <w:rStyle w:val="CommentReference"/>
        </w:rPr>
        <w:annotationRef/>
      </w:r>
      <w:r>
        <w:rPr>
          <w:color w:val="000000"/>
          <w:sz w:val="20"/>
          <w:szCs w:val="20"/>
        </w:rPr>
        <w:t>https://agupubs.onlinelibrary.wiley.com/doi/full/10.1002/2017WR021431</w:t>
      </w:r>
    </w:p>
  </w:comment>
  <w:comment w:id="9" w:author="Jonathan D Herman" w:date="2024-03-28T10:38:00Z" w:initials="JH">
    <w:p w14:paraId="34407A6F" w14:textId="20B743D4" w:rsidR="00253E17" w:rsidRDefault="00253E17" w:rsidP="00253E17">
      <w:r>
        <w:rPr>
          <w:rStyle w:val="CommentReference"/>
        </w:rPr>
        <w:annotationRef/>
      </w:r>
      <w:r>
        <w:rPr>
          <w:sz w:val="20"/>
          <w:szCs w:val="20"/>
        </w:rPr>
        <w:t>This section is great, concise but informative. Along with each equation / term would it be possible to describe the analogy to a reservoir release policy? It would help make the case for this model choice if we could say (for example) we are accumulating water storage, and the release decision is based on water storage and the time of year etc. This idea may be out of order because those details are introduced next. I’m just trying to see it from a water resources audience perspective.</w:t>
      </w:r>
    </w:p>
  </w:comment>
  <w:comment w:id="10" w:author="Jonathan D Herman" w:date="2024-03-28T10:51:00Z" w:initials="JH">
    <w:p w14:paraId="3164BC67" w14:textId="77777777" w:rsidR="005524A5" w:rsidRDefault="005524A5" w:rsidP="005524A5">
      <w:r>
        <w:rPr>
          <w:rStyle w:val="CommentReference"/>
        </w:rPr>
        <w:annotationRef/>
      </w:r>
      <w:r>
        <w:rPr>
          <w:color w:val="000000"/>
          <w:sz w:val="20"/>
          <w:szCs w:val="20"/>
        </w:rPr>
        <w:t>A good reference to see how LSTMs are framed for our field is Wi and Steinschneider 2022 (or 2023?) in WRR. They are doing hydrology not reservoirs, but it gives a sense of the framing.</w:t>
      </w:r>
    </w:p>
  </w:comment>
  <w:comment w:id="11" w:author="Matthew Chen" w:date="2024-03-29T10:46:00Z" w:initials="MC">
    <w:p w14:paraId="11A89EAB" w14:textId="77777777" w:rsidR="004166B6" w:rsidRDefault="004166B6" w:rsidP="004166B6">
      <w:pPr>
        <w:pStyle w:val="CommentText"/>
      </w:pPr>
      <w:r>
        <w:rPr>
          <w:rStyle w:val="CommentReference"/>
        </w:rPr>
        <w:annotationRef/>
      </w:r>
      <w:r>
        <w:t>Good idea - I tried adding something framing the gating mechanisms around storage accumulation for reservoirs</w:t>
      </w:r>
    </w:p>
  </w:comment>
  <w:comment w:id="12" w:author="Jonathan D Herman" w:date="2024-03-28T10:37:00Z" w:initials="JH">
    <w:p w14:paraId="73119012" w14:textId="09592AE2" w:rsidR="00115883" w:rsidRDefault="00115883" w:rsidP="00115883">
      <w:r>
        <w:rPr>
          <w:rStyle w:val="CommentReference"/>
        </w:rPr>
        <w:annotationRef/>
      </w:r>
      <w:r>
        <w:rPr>
          <w:color w:val="000000"/>
          <w:sz w:val="20"/>
          <w:szCs w:val="20"/>
        </w:rPr>
        <w:t>is there another term that would be more familiar to a hydrology audience</w:t>
      </w:r>
    </w:p>
  </w:comment>
  <w:comment w:id="13" w:author="Matthew Chen" w:date="2024-03-29T10:39:00Z" w:initials="MC">
    <w:p w14:paraId="7EA6186A" w14:textId="77777777" w:rsidR="00BB2A14" w:rsidRDefault="00BB2A14" w:rsidP="00BB2A14">
      <w:pPr>
        <w:pStyle w:val="CommentText"/>
      </w:pPr>
      <w:r>
        <w:rPr>
          <w:rStyle w:val="CommentReference"/>
        </w:rPr>
        <w:annotationRef/>
      </w:r>
      <w:r>
        <w:t>I’m not sure, it’s a pretty LSTM-specific jargon. I moved the explanation of them up here though.</w:t>
      </w:r>
    </w:p>
  </w:comment>
  <w:comment w:id="14" w:author="Jonathan D Herman" w:date="2024-03-28T10:39:00Z" w:initials="JH">
    <w:p w14:paraId="106E384B" w14:textId="77777777" w:rsidR="00253E17" w:rsidRDefault="00253E17" w:rsidP="00253E17">
      <w:r>
        <w:rPr>
          <w:rStyle w:val="CommentReference"/>
        </w:rPr>
        <w:annotationRef/>
      </w:r>
      <w:r>
        <w:rPr>
          <w:color w:val="000000"/>
          <w:sz w:val="20"/>
          <w:szCs w:val="20"/>
        </w:rPr>
        <w:t>somewhere here try to make the case that this dynamic accumulation makes LSTMs a good candidate to model dynamical systems (with some citations), although the LSTM architecture does not conserve mass unless explicitly tailored to do so.</w:t>
      </w:r>
    </w:p>
  </w:comment>
  <w:comment w:id="15" w:author="Jonathan D Herman" w:date="2024-03-28T10:39:00Z" w:initials="JH">
    <w:p w14:paraId="6C296EA8" w14:textId="77777777" w:rsidR="00253E17" w:rsidRDefault="00253E17" w:rsidP="00253E17">
      <w:r>
        <w:rPr>
          <w:rStyle w:val="CommentReference"/>
        </w:rPr>
        <w:annotationRef/>
      </w:r>
      <w:r>
        <w:rPr>
          <w:color w:val="000000"/>
          <w:sz w:val="20"/>
          <w:szCs w:val="20"/>
        </w:rPr>
        <w:t>the gate terminology was always confusing to me, but maybe it’s just me. it’s just a transfer function right?</w:t>
      </w:r>
    </w:p>
  </w:comment>
  <w:comment w:id="16" w:author="Matthew Chen" w:date="2024-03-29T10:56:00Z" w:initials="MC">
    <w:p w14:paraId="1978FAE6" w14:textId="77777777" w:rsidR="006A7A98" w:rsidRDefault="00414432" w:rsidP="006A7A98">
      <w:pPr>
        <w:pStyle w:val="CommentText"/>
      </w:pPr>
      <w:r>
        <w:rPr>
          <w:rStyle w:val="CommentReference"/>
        </w:rPr>
        <w:annotationRef/>
      </w:r>
      <w:r w:rsidR="006A7A98">
        <w:t xml:space="preserve">I’m not that familiar with dynamical systems, but I think so! </w:t>
      </w:r>
    </w:p>
  </w:comment>
  <w:comment w:id="17" w:author="Jonathan D Herman" w:date="2024-03-28T10:40:00Z" w:initials="JH">
    <w:p w14:paraId="55D343A2" w14:textId="77777777" w:rsidR="00253E17" w:rsidRDefault="00253E17" w:rsidP="00253E17">
      <w:r>
        <w:rPr>
          <w:rStyle w:val="CommentReference"/>
        </w:rPr>
        <w:annotationRef/>
      </w:r>
      <w:r>
        <w:rPr>
          <w:color w:val="000000"/>
          <w:sz w:val="20"/>
          <w:szCs w:val="20"/>
        </w:rPr>
        <w:t>this wasn’t clear</w:t>
      </w:r>
    </w:p>
  </w:comment>
  <w:comment w:id="18" w:author="Jonathan D Herman" w:date="2024-08-22T13:34:00Z" w:initials="JDH">
    <w:p w14:paraId="149D2799" w14:textId="77777777" w:rsidR="00811866" w:rsidRDefault="00811866" w:rsidP="00C3201D">
      <w:r>
        <w:rPr>
          <w:rStyle w:val="CommentReference"/>
        </w:rPr>
        <w:annotationRef/>
      </w:r>
      <w:r>
        <w:rPr>
          <w:color w:val="000000"/>
          <w:sz w:val="20"/>
          <w:szCs w:val="20"/>
        </w:rPr>
        <w:t xml:space="preserve">Is there a reference / textbook to cite for this, or is it considered common knowledge at this point? </w:t>
      </w:r>
    </w:p>
  </w:comment>
  <w:comment w:id="19" w:author="Matthew Chen [2]" w:date="2025-08-15T14:58:00Z" w:initials="MC">
    <w:p w14:paraId="783B200D" w14:textId="77777777" w:rsidR="00530164" w:rsidRDefault="00530164" w:rsidP="00530164">
      <w:pPr>
        <w:pStyle w:val="CommentText"/>
      </w:pPr>
      <w:r>
        <w:rPr>
          <w:rStyle w:val="CommentReference"/>
        </w:rPr>
        <w:annotationRef/>
      </w:r>
      <w:r>
        <w:t>I think it can be considered common knowledge, I’ve seen versions of this graph everywhere</w:t>
      </w:r>
    </w:p>
  </w:comment>
  <w:comment w:id="22" w:author="Matthew Chen" w:date="2024-03-29T13:27:00Z" w:initials="MC">
    <w:p w14:paraId="7B787D95" w14:textId="24C167CE" w:rsidR="00817810" w:rsidRDefault="00817810" w:rsidP="00817810">
      <w:pPr>
        <w:pStyle w:val="CommentText"/>
      </w:pPr>
      <w:r>
        <w:rPr>
          <w:rStyle w:val="CommentReference"/>
        </w:rPr>
        <w:annotationRef/>
      </w:r>
      <w:r>
        <w:t>Do you know how to cite this? We just downloaded the data from their website</w:t>
      </w:r>
    </w:p>
  </w:comment>
  <w:comment w:id="23" w:author="Jonathan D Herman" w:date="2024-08-22T13:36:00Z" w:initials="JDH">
    <w:p w14:paraId="37FFA36E" w14:textId="77777777" w:rsidR="00CE700D" w:rsidRDefault="00CE700D" w:rsidP="001F451A">
      <w:r>
        <w:rPr>
          <w:rStyle w:val="CommentReference"/>
        </w:rPr>
        <w:annotationRef/>
      </w:r>
      <w:r>
        <w:rPr>
          <w:color w:val="000000"/>
          <w:sz w:val="20"/>
          <w:szCs w:val="20"/>
        </w:rPr>
        <w:t>this should be fine, it’s easy to find. they usually don’t allow URLs in papers, and I’m not sure how to cite it otherwise.</w:t>
      </w:r>
    </w:p>
  </w:comment>
  <w:comment w:id="26" w:author="Jonathan D Herman" w:date="2024-03-28T10:50:00Z" w:initials="JH">
    <w:p w14:paraId="69EF83A2" w14:textId="25CAEC29" w:rsidR="005524A5" w:rsidRDefault="005524A5" w:rsidP="005524A5">
      <w:r>
        <w:rPr>
          <w:rStyle w:val="CommentReference"/>
        </w:rPr>
        <w:annotationRef/>
      </w:r>
      <w:r>
        <w:rPr>
          <w:color w:val="000000"/>
          <w:sz w:val="20"/>
          <w:szCs w:val="20"/>
        </w:rPr>
        <w:t>could you include a brief explanation of this</w:t>
      </w:r>
    </w:p>
  </w:comment>
  <w:comment w:id="27" w:author="Jonathan D Herman" w:date="2024-03-28T10:52:00Z" w:initials="JH">
    <w:p w14:paraId="0FD9F630" w14:textId="77777777" w:rsidR="00320A16" w:rsidRDefault="00320A16" w:rsidP="00320A16">
      <w:r>
        <w:rPr>
          <w:rStyle w:val="CommentReference"/>
        </w:rPr>
        <w:annotationRef/>
      </w:r>
      <w:r>
        <w:rPr>
          <w:color w:val="000000"/>
          <w:sz w:val="20"/>
          <w:szCs w:val="20"/>
        </w:rPr>
        <w:t>this makes sense to me and I think it’s justified, but I can see a reviewer getting hung up on this.</w:t>
      </w:r>
    </w:p>
  </w:comment>
  <w:comment w:id="28" w:author="Jonathan D Herman" w:date="2024-03-28T13:10:00Z" w:initials="JH">
    <w:p w14:paraId="09E72ADE" w14:textId="77777777" w:rsidR="000B1531" w:rsidRDefault="000B1531" w:rsidP="000B1531">
      <w:r>
        <w:rPr>
          <w:rStyle w:val="CommentReference"/>
        </w:rPr>
        <w:annotationRef/>
      </w:r>
      <w:r>
        <w:rPr>
          <w:color w:val="000000"/>
          <w:sz w:val="20"/>
          <w:szCs w:val="20"/>
        </w:rPr>
        <w:t xml:space="preserve">maybe it could be justified somehow saying that Shasta is representative (in terms of degree of regulation, climate?) at least for the western US. </w:t>
      </w:r>
    </w:p>
  </w:comment>
  <w:comment w:id="29" w:author="Matthew Chen" w:date="2024-03-29T15:20:00Z" w:initials="MC">
    <w:p w14:paraId="6A143638" w14:textId="77777777" w:rsidR="00511D4D" w:rsidRDefault="004C296A" w:rsidP="00511D4D">
      <w:pPr>
        <w:pStyle w:val="CommentText"/>
      </w:pPr>
      <w:r>
        <w:rPr>
          <w:rStyle w:val="CommentReference"/>
        </w:rPr>
        <w:annotationRef/>
      </w:r>
      <w:r w:rsidR="00511D4D">
        <w:t>This one is tricky. A lot of the reservoirs we are looking at are not in the Western US (see study sites map), but Shasta is somewhat representative in terms of degree of regulation. I think the best way is to argue that exhaustive grid search for all reservoirs is computationally infeasible.</w:t>
      </w:r>
    </w:p>
  </w:comment>
  <w:comment w:id="30" w:author="Jonathan D Herman" w:date="2024-03-28T10:53:00Z" w:initials="JH">
    <w:p w14:paraId="68344B22" w14:textId="64EDA6BA" w:rsidR="00320A16" w:rsidRDefault="00320A16" w:rsidP="00320A16">
      <w:r>
        <w:rPr>
          <w:rStyle w:val="CommentReference"/>
        </w:rPr>
        <w:annotationRef/>
      </w:r>
      <w:r>
        <w:rPr>
          <w:color w:val="000000"/>
          <w:sz w:val="20"/>
          <w:szCs w:val="20"/>
        </w:rPr>
        <w:t>phrasing</w:t>
      </w:r>
    </w:p>
  </w:comment>
  <w:comment w:id="32" w:author="Jonathan D Herman" w:date="2024-08-22T13:42:00Z" w:initials="JDH">
    <w:p w14:paraId="2FCD9229" w14:textId="77777777" w:rsidR="00FE3EAF" w:rsidRDefault="00FE3EAF" w:rsidP="0075011E">
      <w:r>
        <w:rPr>
          <w:rStyle w:val="CommentReference"/>
        </w:rPr>
        <w:annotationRef/>
      </w:r>
      <w:r>
        <w:rPr>
          <w:color w:val="000000"/>
          <w:sz w:val="20"/>
          <w:szCs w:val="20"/>
        </w:rPr>
        <w:t>“orders” or “an order” ?</w:t>
      </w:r>
    </w:p>
  </w:comment>
  <w:comment w:id="42" w:author="Jonathan D Herman" w:date="2024-08-22T13:45:00Z" w:initials="JDH">
    <w:p w14:paraId="01B4E948" w14:textId="77777777" w:rsidR="00FE3EAF" w:rsidRDefault="00FE3EAF" w:rsidP="001E2F1B">
      <w:r>
        <w:rPr>
          <w:rStyle w:val="CommentReference"/>
        </w:rPr>
        <w:annotationRef/>
      </w:r>
      <w:r>
        <w:rPr>
          <w:color w:val="000000"/>
          <w:sz w:val="20"/>
          <w:szCs w:val="20"/>
        </w:rPr>
        <w:t>this notation might have readers looking for footnotes. I’m not sure. I see that it would be hard to change all the results etc. so just keep including reminders.</w:t>
      </w:r>
    </w:p>
    <w:p w14:paraId="62809D0E" w14:textId="77777777" w:rsidR="00FE3EAF" w:rsidRDefault="00FE3EAF" w:rsidP="001E2F1B">
      <w:r>
        <w:rPr>
          <w:color w:val="000000"/>
          <w:sz w:val="20"/>
          <w:szCs w:val="20"/>
        </w:rPr>
        <w:t>(another option would be something like linear-S, random forest-S)</w:t>
      </w:r>
    </w:p>
  </w:comment>
  <w:comment w:id="43" w:author="Matthew Chen [2]" w:date="2025-08-14T14:42:00Z" w:initials="MC">
    <w:p w14:paraId="364F544F" w14:textId="77777777" w:rsidR="00B12C92" w:rsidRDefault="00B12C92" w:rsidP="00B12C92">
      <w:pPr>
        <w:pStyle w:val="CommentText"/>
      </w:pPr>
      <w:r>
        <w:rPr>
          <w:rStyle w:val="CommentReference"/>
        </w:rPr>
        <w:annotationRef/>
      </w:r>
      <w:r>
        <w:t>I like the -S notation idea, I’ll try to update this</w:t>
      </w:r>
    </w:p>
  </w:comment>
  <w:comment w:id="50" w:author="Matthew Chen [2]" w:date="2025-08-14T14:52:00Z" w:initials="MC">
    <w:p w14:paraId="170DC157" w14:textId="77777777" w:rsidR="00CB34E4" w:rsidRDefault="00CB34E4" w:rsidP="00CB34E4">
      <w:pPr>
        <w:pStyle w:val="CommentText"/>
      </w:pPr>
      <w:r>
        <w:rPr>
          <w:rStyle w:val="CommentReference"/>
        </w:rPr>
        <w:annotationRef/>
      </w:r>
      <w:r>
        <w:t>To do: write about rule based model</w:t>
      </w:r>
    </w:p>
  </w:comment>
  <w:comment w:id="51" w:author="Jonathan D Herman" w:date="2024-03-28T11:19:00Z" w:initials="JH">
    <w:p w14:paraId="6D636E60" w14:textId="4B9A76CE" w:rsidR="00EA5BD0" w:rsidRDefault="00EA5BD0" w:rsidP="00EA5BD0">
      <w:r>
        <w:rPr>
          <w:rStyle w:val="CommentReference"/>
        </w:rPr>
        <w:annotationRef/>
      </w:r>
      <w:r>
        <w:rPr>
          <w:color w:val="000000"/>
          <w:sz w:val="20"/>
          <w:szCs w:val="20"/>
        </w:rPr>
        <w:t>In this section (or in the intro) I think we have to talk about the Turner et al 2021 paper</w:t>
      </w:r>
    </w:p>
  </w:comment>
  <w:comment w:id="52" w:author="Jonathan D Herman" w:date="2024-08-22T14:03:00Z" w:initials="JDH">
    <w:p w14:paraId="4C5209FC" w14:textId="77777777" w:rsidR="00805C89" w:rsidRDefault="00805C89" w:rsidP="00496A9A">
      <w:r>
        <w:rPr>
          <w:rStyle w:val="CommentReference"/>
        </w:rPr>
        <w:annotationRef/>
      </w:r>
      <w:r>
        <w:rPr>
          <w:color w:val="000000"/>
          <w:sz w:val="20"/>
          <w:szCs w:val="20"/>
        </w:rPr>
        <w:t>technically the degree of regulation would be the other way around (storage / inflow = units of time)</w:t>
      </w:r>
    </w:p>
  </w:comment>
  <w:comment w:id="54" w:author="Jonathan D Herman" w:date="2024-03-28T11:18:00Z" w:initials="JH">
    <w:p w14:paraId="198AA493" w14:textId="77777777" w:rsidR="008A14AB" w:rsidRDefault="008A14AB" w:rsidP="008A14AB">
      <w:r>
        <w:rPr>
          <w:rStyle w:val="CommentReference"/>
        </w:rPr>
        <w:annotationRef/>
      </w:r>
      <w:r>
        <w:rPr>
          <w:color w:val="000000"/>
          <w:sz w:val="20"/>
          <w:szCs w:val="20"/>
        </w:rPr>
        <w:t xml:space="preserve">I understand the logic of talking about the validation scores in this section, but I’m wondering if it will also be necessary to talk about the test scores. </w:t>
      </w:r>
    </w:p>
  </w:comment>
  <w:comment w:id="55" w:author="Matthew Chen" w:date="2024-04-04T14:27:00Z" w:initials="MC">
    <w:p w14:paraId="25FB2140" w14:textId="77777777" w:rsidR="00543F4F" w:rsidRDefault="00543F4F" w:rsidP="00543F4F">
      <w:pPr>
        <w:pStyle w:val="CommentText"/>
      </w:pPr>
      <w:r>
        <w:rPr>
          <w:rStyle w:val="CommentReference"/>
        </w:rPr>
        <w:annotationRef/>
      </w:r>
      <w:r>
        <w:t>I added a short section about the decline in performance and that storage-driven models are more robust under policy change</w:t>
      </w:r>
    </w:p>
  </w:comment>
  <w:comment w:id="65" w:author="Jonathan D Herman" w:date="2024-08-22T14:09:00Z" w:initials="JDH">
    <w:p w14:paraId="35E3F046" w14:textId="77777777" w:rsidR="0093488A" w:rsidRDefault="0093488A" w:rsidP="00100060">
      <w:r>
        <w:rPr>
          <w:rStyle w:val="CommentReference"/>
        </w:rPr>
        <w:annotationRef/>
      </w:r>
      <w:r>
        <w:rPr>
          <w:color w:val="000000"/>
          <w:sz w:val="20"/>
          <w:szCs w:val="20"/>
        </w:rPr>
        <w:t>Results are great. For the paper, increase all text size either in python or edit manually in another program.</w:t>
      </w:r>
    </w:p>
  </w:comment>
  <w:comment w:id="78" w:author="Matthew Chen [2]" w:date="2025-08-15T09:59:00Z" w:initials="MC">
    <w:p w14:paraId="02A76649" w14:textId="77777777" w:rsidR="00F8051D" w:rsidRDefault="00F8051D" w:rsidP="00F8051D">
      <w:pPr>
        <w:pStyle w:val="CommentText"/>
      </w:pPr>
      <w:r>
        <w:rPr>
          <w:rStyle w:val="CommentReference"/>
        </w:rPr>
        <w:annotationRef/>
      </w:r>
      <w:r>
        <w:t>Potentially confusing</w:t>
      </w:r>
    </w:p>
  </w:comment>
  <w:comment w:id="79" w:author="Matthew Chen [2]" w:date="2025-08-15T10:11:00Z" w:initials="MC">
    <w:p w14:paraId="3A2027DB" w14:textId="77777777" w:rsidR="00CF0818" w:rsidRDefault="00CF0818" w:rsidP="00CF0818">
      <w:pPr>
        <w:pStyle w:val="CommentText"/>
      </w:pPr>
      <w:r>
        <w:rPr>
          <w:rStyle w:val="CommentReference"/>
        </w:rPr>
        <w:annotationRef/>
      </w:r>
      <w:r>
        <w:t>Why is model 3 worse than model 1? Why is model 4 better than model 3? Why is the rule based model strongest in testing?</w:t>
      </w:r>
    </w:p>
  </w:comment>
  <w:comment w:id="113" w:author="Jonathan D Herman" w:date="2024-08-23T09:25:00Z" w:initials="JDH">
    <w:p w14:paraId="02F677AF" w14:textId="47EB0F2F" w:rsidR="00F86D6F" w:rsidRDefault="00F86D6F" w:rsidP="003D1019">
      <w:r>
        <w:rPr>
          <w:rStyle w:val="CommentReference"/>
        </w:rPr>
        <w:annotationRef/>
      </w:r>
      <w:r>
        <w:rPr>
          <w:color w:val="000000"/>
          <w:sz w:val="20"/>
          <w:szCs w:val="20"/>
        </w:rPr>
        <w:t>may need to include brief reminders of how Model 3 and 4 differ from the others</w:t>
      </w:r>
    </w:p>
  </w:comment>
  <w:comment w:id="157" w:author="Jonathan D Herman" w:date="2024-08-23T09:27:00Z" w:initials="JDH">
    <w:p w14:paraId="01449D95" w14:textId="77777777" w:rsidR="00F86D6F" w:rsidRDefault="00F86D6F" w:rsidP="00215578">
      <w:r>
        <w:rPr>
          <w:rStyle w:val="CommentReference"/>
        </w:rPr>
        <w:annotationRef/>
      </w:r>
      <w:r>
        <w:rPr>
          <w:color w:val="000000"/>
          <w:sz w:val="20"/>
          <w:szCs w:val="20"/>
        </w:rPr>
        <w:t>I wanted to add more of an explanation, but please confirm this makes sense</w:t>
      </w:r>
    </w:p>
  </w:comment>
  <w:comment w:id="180" w:author="Jonathan D Herman" w:date="2024-08-23T09:34:00Z" w:initials="JDH">
    <w:p w14:paraId="0E55DF10" w14:textId="77777777" w:rsidR="00207B90" w:rsidRDefault="00207B90" w:rsidP="00736315">
      <w:r>
        <w:rPr>
          <w:rStyle w:val="CommentReference"/>
        </w:rPr>
        <w:annotationRef/>
      </w:r>
      <w:r>
        <w:rPr>
          <w:color w:val="000000"/>
          <w:sz w:val="20"/>
          <w:szCs w:val="20"/>
        </w:rPr>
        <w:t>what percent of the total number of cell states is this?</w:t>
      </w:r>
    </w:p>
  </w:comment>
  <w:comment w:id="181" w:author="Jonathan D Herman" w:date="2024-03-28T11:35:00Z" w:initials="JH">
    <w:p w14:paraId="72486C58" w14:textId="1139133E" w:rsidR="00847ED0" w:rsidRDefault="00847ED0" w:rsidP="00847ED0">
      <w:r>
        <w:rPr>
          <w:rStyle w:val="CommentReference"/>
        </w:rPr>
        <w:annotationRef/>
      </w:r>
      <w:r>
        <w:rPr>
          <w:color w:val="000000"/>
          <w:sz w:val="20"/>
          <w:szCs w:val="20"/>
        </w:rPr>
        <w:t>why this cutoff value?</w:t>
      </w:r>
    </w:p>
  </w:comment>
  <w:comment w:id="182" w:author="Matthew Chen" w:date="2024-04-04T14:24:00Z" w:initials="MC">
    <w:p w14:paraId="1965E92D" w14:textId="77777777" w:rsidR="007E11F0" w:rsidRDefault="007E11F0" w:rsidP="007E11F0">
      <w:pPr>
        <w:pStyle w:val="CommentText"/>
      </w:pPr>
      <w:r>
        <w:rPr>
          <w:rStyle w:val="CommentReference"/>
        </w:rPr>
        <w:annotationRef/>
      </w:r>
      <w:r>
        <w:t>I chose it arbitrarily</w:t>
      </w:r>
    </w:p>
  </w:comment>
  <w:comment w:id="183" w:author="Matthew Chen" w:date="2024-03-29T09:03:00Z" w:initials="MC">
    <w:p w14:paraId="494DD1BE" w14:textId="4AC5E109" w:rsidR="00F61C8B" w:rsidRDefault="00F61C8B" w:rsidP="00F61C8B">
      <w:pPr>
        <w:pStyle w:val="CommentText"/>
      </w:pPr>
      <w:r>
        <w:rPr>
          <w:rStyle w:val="CommentReference"/>
        </w:rPr>
        <w:annotationRef/>
      </w:r>
      <w:r>
        <w:t xml:space="preserve">JH: Are there any other kinds of XAI diagnostics that can be applied to LSTM models? Analyzing the sensitivity to inputs over time, or the weights? E.g. for simpler policies, we can look at the sensitivity to the inputs (Quinn et al. 2018). </w:t>
      </w:r>
    </w:p>
    <w:p w14:paraId="497440C3" w14:textId="77777777" w:rsidR="00F61C8B" w:rsidRDefault="00F61C8B" w:rsidP="00F61C8B">
      <w:pPr>
        <w:pStyle w:val="CommentText"/>
      </w:pPr>
      <w:r>
        <w:t>There have also been some efforts to understand the weights of trained LSTMs. This hydrology paper is worth a deeper read:</w:t>
      </w:r>
    </w:p>
    <w:p w14:paraId="3B76F7C4" w14:textId="77777777" w:rsidR="00F61C8B" w:rsidRDefault="00F61C8B" w:rsidP="00F61C8B">
      <w:pPr>
        <w:pStyle w:val="CommentText"/>
      </w:pPr>
      <w:r>
        <w:t>https://hess.copernicus.org/articles/28/945/2024/hess-28-945-2024.pdf</w:t>
      </w:r>
    </w:p>
  </w:comment>
  <w:comment w:id="184" w:author="Matthew Chen" w:date="2024-04-04T14:41:00Z" w:initials="MC">
    <w:p w14:paraId="3CE1684F" w14:textId="77777777" w:rsidR="00BC5FA7" w:rsidRDefault="00614C35" w:rsidP="00BC5FA7">
      <w:pPr>
        <w:pStyle w:val="CommentText"/>
      </w:pPr>
      <w:r>
        <w:rPr>
          <w:rStyle w:val="CommentReference"/>
        </w:rPr>
        <w:annotationRef/>
      </w:r>
      <w:r w:rsidR="00BC5FA7">
        <w:t>Added PCA analysis of cell states.</w:t>
      </w:r>
    </w:p>
    <w:p w14:paraId="2E6B81FB" w14:textId="77777777" w:rsidR="00BC5FA7" w:rsidRDefault="00BC5FA7" w:rsidP="00BC5FA7">
      <w:pPr>
        <w:pStyle w:val="CommentText"/>
      </w:pPr>
    </w:p>
    <w:p w14:paraId="1F16B703" w14:textId="77777777" w:rsidR="00BC5FA7" w:rsidRDefault="00BC5FA7" w:rsidP="00BC5FA7">
      <w:pPr>
        <w:pStyle w:val="CommentText"/>
      </w:pPr>
      <w:r>
        <w:t>We can try sensitivity analysis, though we only have two inputs into Model 1 so I’m not sure how informative that will be.</w:t>
      </w:r>
    </w:p>
  </w:comment>
  <w:comment w:id="185" w:author="Jonathan D Herman" w:date="2024-08-23T09:39:00Z" w:initials="JDH">
    <w:p w14:paraId="7E62555D" w14:textId="77777777" w:rsidR="007B6AF7" w:rsidRDefault="007B6AF7" w:rsidP="00FC6E30">
      <w:r>
        <w:rPr>
          <w:rStyle w:val="CommentReference"/>
        </w:rPr>
        <w:annotationRef/>
      </w:r>
      <w:r>
        <w:rPr>
          <w:color w:val="000000"/>
          <w:sz w:val="20"/>
          <w:szCs w:val="20"/>
        </w:rPr>
        <w:t>number</w:t>
      </w:r>
    </w:p>
  </w:comment>
  <w:comment w:id="188" w:author="Jonathan D Herman" w:date="2024-03-28T13:07:00Z" w:initials="JH">
    <w:p w14:paraId="33C896DA" w14:textId="57D1E808" w:rsidR="00E541F6" w:rsidRDefault="00E541F6" w:rsidP="00E541F6">
      <w:r>
        <w:rPr>
          <w:rStyle w:val="CommentReference"/>
        </w:rPr>
        <w:annotationRef/>
      </w:r>
      <w:r>
        <w:rPr>
          <w:color w:val="000000"/>
          <w:sz w:val="20"/>
          <w:szCs w:val="20"/>
        </w:rPr>
        <w:t>Just checking (I think we talked about this) - it’s not possible to look at this same thing for the MC-LSTM, right? I wonder if a mass conserving model would show a better match with storage, even though the overall prediction was not as good.</w:t>
      </w:r>
    </w:p>
  </w:comment>
  <w:comment w:id="189" w:author="Matthew Chen" w:date="2024-04-04T14:39:00Z" w:initials="MC">
    <w:p w14:paraId="314FE85C" w14:textId="77777777" w:rsidR="00E541F6" w:rsidRDefault="00E541F6" w:rsidP="00E541F6">
      <w:pPr>
        <w:pStyle w:val="CommentText"/>
      </w:pPr>
      <w:r>
        <w:rPr>
          <w:rStyle w:val="CommentReference"/>
        </w:rPr>
        <w:annotationRef/>
      </w:r>
      <w:r>
        <w:t>After removing the MC-LSTM, I showed this for Models 3 and 4 instead in the supplemental</w:t>
      </w:r>
    </w:p>
  </w:comment>
  <w:comment w:id="190" w:author="Jonathan D Herman" w:date="2024-08-23T09:42:00Z" w:initials="JDH">
    <w:p w14:paraId="48142E4F" w14:textId="77777777" w:rsidR="007B6AF7" w:rsidRDefault="007B6AF7" w:rsidP="00C56F4A">
      <w:r>
        <w:rPr>
          <w:rStyle w:val="CommentReference"/>
        </w:rPr>
        <w:annotationRef/>
      </w:r>
      <w:r>
        <w:rPr>
          <w:color w:val="000000"/>
          <w:sz w:val="20"/>
          <w:szCs w:val="20"/>
        </w:rPr>
        <w:t>Why not compare them to storage too? Also should the comparison be only on the same ~6000 time steps as in Figure 5? (is that the validation or test set?)</w:t>
      </w:r>
    </w:p>
  </w:comment>
  <w:comment w:id="191" w:author="Matthew Chen [2]" w:date="2025-08-14T15:03:00Z" w:initials="MC">
    <w:p w14:paraId="77BD8176" w14:textId="77777777" w:rsidR="00323042" w:rsidRDefault="00323042" w:rsidP="00323042">
      <w:pPr>
        <w:pStyle w:val="CommentText"/>
      </w:pPr>
      <w:r>
        <w:rPr>
          <w:rStyle w:val="CommentReference"/>
        </w:rPr>
        <w:annotationRef/>
      </w:r>
      <w:r>
        <w:t>I agree - for consistency with Figure 5 we can also just show the test set</w:t>
      </w:r>
    </w:p>
  </w:comment>
  <w:comment w:id="192" w:author="Jonathan D Herman" w:date="2024-08-23T09:44:00Z" w:initials="JDH">
    <w:p w14:paraId="0BABFE0D" w14:textId="272B5192" w:rsidR="007B6AF7" w:rsidRDefault="007B6AF7" w:rsidP="007D6973">
      <w:r>
        <w:rPr>
          <w:rStyle w:val="CommentReference"/>
        </w:rPr>
        <w:annotationRef/>
      </w:r>
      <w:r>
        <w:rPr>
          <w:color w:val="000000"/>
          <w:sz w:val="20"/>
          <w:szCs w:val="20"/>
        </w:rPr>
        <w:t xml:space="preserve">Would we expect PCs of cell states to be correlated with storage? There is a bit of a jump here from Figure 5, where the goal was looking for that correlation. But here we are talking about correlations with inflow and predicted release (which cell states are driving the prediction). </w:t>
      </w:r>
    </w:p>
    <w:p w14:paraId="603DF530" w14:textId="77777777" w:rsidR="007B6AF7" w:rsidRDefault="007B6AF7" w:rsidP="007D6973">
      <w:r>
        <w:rPr>
          <w:color w:val="000000"/>
          <w:sz w:val="20"/>
          <w:szCs w:val="20"/>
        </w:rPr>
        <w:t>It’s possible PC2 is somewhat correlated with storage.</w:t>
      </w:r>
    </w:p>
    <w:p w14:paraId="43F422AE" w14:textId="77777777" w:rsidR="007B6AF7" w:rsidRDefault="007B6AF7" w:rsidP="007D6973"/>
    <w:p w14:paraId="27CC6EBC" w14:textId="77777777" w:rsidR="007B6AF7" w:rsidRDefault="007B6AF7" w:rsidP="007D6973">
      <w:r>
        <w:rPr>
          <w:color w:val="000000"/>
          <w:sz w:val="20"/>
          <w:szCs w:val="20"/>
        </w:rPr>
        <w:t>Also what % of total variance do these first 3 PCs contribute? Could one of the other PCs look more like storage?</w:t>
      </w:r>
    </w:p>
  </w:comment>
  <w:comment w:id="195" w:author="Jonathan D Herman" w:date="2024-08-23T09:45:00Z" w:initials="JDH">
    <w:p w14:paraId="4FEEB11D" w14:textId="77777777" w:rsidR="007B6AF7" w:rsidRDefault="007B6AF7" w:rsidP="003E487C">
      <w:r>
        <w:rPr>
          <w:rStyle w:val="CommentReference"/>
        </w:rPr>
        <w:annotationRef/>
      </w:r>
      <w:r>
        <w:rPr>
          <w:color w:val="000000"/>
          <w:sz w:val="20"/>
          <w:szCs w:val="20"/>
        </w:rPr>
        <w:t>Make sure the text is large enough to be readable. If we only plot the same range of time steps as Figure 5, it might help make it easier to see. ~20 years is probably enough to see the pattern.</w:t>
      </w:r>
    </w:p>
  </w:comment>
  <w:comment w:id="200" w:author="Jonathan D Herman" w:date="2024-03-28T13:13:00Z" w:initials="JH">
    <w:p w14:paraId="5C93741D" w14:textId="38334B7B" w:rsidR="000B1531" w:rsidRDefault="000B1531" w:rsidP="000B1531">
      <w:r>
        <w:rPr>
          <w:rStyle w:val="CommentReference"/>
        </w:rPr>
        <w:annotationRef/>
      </w:r>
      <w:r>
        <w:rPr>
          <w:color w:val="000000"/>
          <w:sz w:val="20"/>
          <w:szCs w:val="20"/>
        </w:rPr>
        <w:t>Even though we need the first results sections to choose the model, this section still feels like it “starts” the results. I don’t have ideas just a placeholder comment for now.</w:t>
      </w:r>
    </w:p>
  </w:comment>
  <w:comment w:id="201" w:author="Matthew Chen" w:date="2024-04-18T15:39:00Z" w:initials="MC">
    <w:p w14:paraId="6F5C8174" w14:textId="77777777" w:rsidR="00BC5FA7" w:rsidRDefault="00BC5FA7" w:rsidP="00BC5FA7">
      <w:pPr>
        <w:pStyle w:val="CommentText"/>
      </w:pPr>
      <w:r>
        <w:rPr>
          <w:rStyle w:val="CommentReference"/>
        </w:rPr>
        <w:annotationRef/>
      </w:r>
      <w:r>
        <w:t>I think its better than before with the two new plots - parallel axis and PCA</w:t>
      </w:r>
    </w:p>
  </w:comment>
  <w:comment w:id="204" w:author="Jonathan D Herman" w:date="2024-08-23T09:52:00Z" w:initials="JDH">
    <w:p w14:paraId="431A3A32" w14:textId="77777777" w:rsidR="000A4C51" w:rsidRDefault="000A4C51" w:rsidP="004F20E3">
      <w:r>
        <w:rPr>
          <w:rStyle w:val="CommentReference"/>
        </w:rPr>
        <w:annotationRef/>
      </w:r>
      <w:r>
        <w:rPr>
          <w:color w:val="000000"/>
          <w:sz w:val="20"/>
          <w:szCs w:val="20"/>
        </w:rPr>
        <w:t>just checking is the plot cutting off low outliers?</w:t>
      </w:r>
    </w:p>
  </w:comment>
  <w:comment w:id="205" w:author="Matthew Chen [2]" w:date="2025-08-14T15:03:00Z" w:initials="MC">
    <w:p w14:paraId="3219312E" w14:textId="77777777" w:rsidR="00323042" w:rsidRDefault="00323042" w:rsidP="00323042">
      <w:pPr>
        <w:pStyle w:val="CommentText"/>
      </w:pPr>
      <w:r>
        <w:rPr>
          <w:rStyle w:val="CommentReference"/>
        </w:rPr>
        <w:annotationRef/>
      </w:r>
      <w:r>
        <w:t>Yes</w:t>
      </w:r>
    </w:p>
  </w:comment>
  <w:comment w:id="213" w:author="Jonathan D Herman" w:date="2024-03-28T13:33:00Z" w:initials="JH">
    <w:p w14:paraId="7C1A01BA" w14:textId="11385965" w:rsidR="00661166" w:rsidRDefault="00661166" w:rsidP="00661166">
      <w:r>
        <w:rPr>
          <w:rStyle w:val="CommentReference"/>
        </w:rPr>
        <w:annotationRef/>
      </w:r>
      <w:r>
        <w:rPr>
          <w:color w:val="000000"/>
          <w:sz w:val="20"/>
          <w:szCs w:val="20"/>
        </w:rPr>
        <w:t>great. this just made me think (sort of unrelated) reviewers might ask about multi-reservoir systems. There are some of these basins where the releases in one reservoir will depend on others up/down stream. Our study can’t really address that, but we can talk about it in the discussion.</w:t>
      </w:r>
    </w:p>
  </w:comment>
  <w:comment w:id="212" w:author="Jonathan D Herman" w:date="2024-08-23T09:56:00Z" w:initials="JDH">
    <w:p w14:paraId="0EEEBCC5" w14:textId="77777777" w:rsidR="00C60749" w:rsidRDefault="00C60749" w:rsidP="006B3126">
      <w:r>
        <w:rPr>
          <w:rStyle w:val="CommentReference"/>
        </w:rPr>
        <w:annotationRef/>
      </w:r>
      <w:r>
        <w:rPr>
          <w:color w:val="000000"/>
          <w:sz w:val="20"/>
          <w:szCs w:val="20"/>
        </w:rPr>
        <w:t>If we need to reduce figures, Figure 7 and 8 could be combined into one plot as multiple panels</w:t>
      </w:r>
    </w:p>
  </w:comment>
  <w:comment w:id="214" w:author="Jonathan D Herman" w:date="2024-08-23T09:57:00Z" w:initials="JDH">
    <w:p w14:paraId="4A9191D5" w14:textId="77777777" w:rsidR="00C60749" w:rsidRDefault="00C60749" w:rsidP="00C16705">
      <w:r>
        <w:rPr>
          <w:rStyle w:val="CommentReference"/>
        </w:rPr>
        <w:annotationRef/>
      </w:r>
      <w:r>
        <w:rPr>
          <w:color w:val="000000"/>
          <w:sz w:val="20"/>
          <w:szCs w:val="20"/>
        </w:rPr>
        <w:t>Right, so it’s something like the inverse degree of regulation</w:t>
      </w:r>
    </w:p>
  </w:comment>
  <w:comment w:id="218" w:author="Jonathan D Herman" w:date="2024-03-28T13:38:00Z" w:initials="JH">
    <w:p w14:paraId="2AD056FB" w14:textId="77777777" w:rsidR="00754606" w:rsidRDefault="00754606" w:rsidP="00754606">
      <w:r>
        <w:rPr>
          <w:rStyle w:val="CommentReference"/>
        </w:rPr>
        <w:annotationRef/>
      </w:r>
      <w:r>
        <w:rPr>
          <w:color w:val="000000"/>
          <w:sz w:val="20"/>
          <w:szCs w:val="20"/>
        </w:rPr>
        <w:t>Make sure the SHA/FOL labels are legible, and make figure a little bigger.</w:t>
      </w:r>
    </w:p>
  </w:comment>
  <w:comment w:id="217" w:author="Jonathan D Herman" w:date="2024-08-23T10:00:00Z" w:initials="JDH">
    <w:p w14:paraId="43D8C8C2" w14:textId="77777777" w:rsidR="00C03631" w:rsidRDefault="00C03631" w:rsidP="00E12761">
      <w:r>
        <w:rPr>
          <w:rStyle w:val="CommentReference"/>
        </w:rPr>
        <w:annotationRef/>
      </w:r>
      <w:r>
        <w:rPr>
          <w:color w:val="000000"/>
          <w:sz w:val="20"/>
          <w:szCs w:val="20"/>
        </w:rPr>
        <w:t>Just a thought, would this make more sense as a logistic regression since the R2 values are bounded at 1? I think the takeaway is the same though.</w:t>
      </w:r>
    </w:p>
  </w:comment>
  <w:comment w:id="224" w:author="Jonathan D Herman" w:date="2024-08-23T10:08:00Z" w:initials="JDH">
    <w:p w14:paraId="5D0A3FE6" w14:textId="77777777" w:rsidR="009D600D" w:rsidRDefault="009D600D" w:rsidP="006C5F93">
      <w:r>
        <w:rPr>
          <w:rStyle w:val="CommentReference"/>
        </w:rPr>
        <w:annotationRef/>
      </w:r>
      <w:r>
        <w:rPr>
          <w:color w:val="000000"/>
          <w:sz w:val="20"/>
          <w:szCs w:val="20"/>
        </w:rPr>
        <w:t>Reading through this now, it’s not clear that we need the long USBR records to make these points. The discussion would still hold up only showing a subset of the data, and/or scatter plots.</w:t>
      </w:r>
    </w:p>
    <w:p w14:paraId="6D425476" w14:textId="77777777" w:rsidR="009D600D" w:rsidRDefault="009D600D" w:rsidP="006C5F93"/>
    <w:p w14:paraId="24AF2104" w14:textId="77777777" w:rsidR="009D600D" w:rsidRDefault="009D600D" w:rsidP="006C5F93">
      <w:r>
        <w:rPr>
          <w:color w:val="000000"/>
          <w:sz w:val="20"/>
          <w:szCs w:val="20"/>
        </w:rPr>
        <w:t>It would also be interesting to compare the observed vs implied storage for these reservoirs. I think you have this in the supplement already.  If the time period is shortened, there might be room for another column of subplots here. And it could use only three reservoirs (high / low / medium degree of regulation).</w:t>
      </w:r>
    </w:p>
    <w:p w14:paraId="6D924A87" w14:textId="77777777" w:rsidR="009D600D" w:rsidRDefault="009D600D" w:rsidP="006C5F93"/>
    <w:p w14:paraId="260F440F" w14:textId="77777777" w:rsidR="009D600D" w:rsidRDefault="009D600D" w:rsidP="006C5F93">
      <w:r>
        <w:rPr>
          <w:color w:val="000000"/>
          <w:sz w:val="20"/>
          <w:szCs w:val="20"/>
        </w:rPr>
        <w:t>Just some ideas. Regardless, make sure the figure text is larger.</w:t>
      </w:r>
    </w:p>
  </w:comment>
  <w:comment w:id="230" w:author="Jonathan D Herman" w:date="2024-08-23T10:10:00Z" w:initials="JDH">
    <w:p w14:paraId="4DADBFE3" w14:textId="77777777" w:rsidR="003561E3" w:rsidRDefault="003561E3" w:rsidP="00ED0FC5">
      <w:r>
        <w:rPr>
          <w:rStyle w:val="CommentReference"/>
        </w:rPr>
        <w:annotationRef/>
      </w:r>
      <w:r>
        <w:rPr>
          <w:color w:val="000000"/>
          <w:sz w:val="20"/>
          <w:szCs w:val="20"/>
        </w:rPr>
        <w:t>Could remove these two. The Shasta/Folsom discussion makes the point well.</w:t>
      </w:r>
    </w:p>
  </w:comment>
  <w:comment w:id="241" w:author="Jonathan D Herman" w:date="2024-03-28T13:14:00Z" w:initials="JH">
    <w:p w14:paraId="72122307" w14:textId="1524F939" w:rsidR="000B1531" w:rsidRDefault="000B1531" w:rsidP="000B1531">
      <w:r>
        <w:rPr>
          <w:rStyle w:val="CommentReference"/>
        </w:rPr>
        <w:annotationRef/>
      </w:r>
      <w:r>
        <w:rPr>
          <w:color w:val="000000"/>
          <w:sz w:val="20"/>
          <w:szCs w:val="20"/>
        </w:rPr>
        <w:t>confirming these are test not validation right? All the previous discussion was about validation scores.</w:t>
      </w:r>
    </w:p>
  </w:comment>
  <w:comment w:id="242" w:author="Matthew Chen" w:date="2024-04-09T13:25:00Z" w:initials="MC">
    <w:p w14:paraId="0F149FBC" w14:textId="77777777" w:rsidR="00AC118D" w:rsidRDefault="00AC118D" w:rsidP="00AC118D">
      <w:pPr>
        <w:pStyle w:val="CommentText"/>
      </w:pPr>
      <w:r>
        <w:rPr>
          <w:rStyle w:val="CommentReference"/>
        </w:rPr>
        <w:annotationRef/>
      </w:r>
      <w:r>
        <w:t>These are test. I tried my best to be consistent to analyze test scores for behavior and validation for model selection (for example, I looked at test data when comparing cell states to storage). This one is also weird in that the train/val for the finetuning sets do not line up, so it made sense to compare them all to the same test period.</w:t>
      </w:r>
    </w:p>
  </w:comment>
  <w:comment w:id="245" w:author="Jonathan D Herman" w:date="2024-08-23T10:19:00Z" w:initials="JDH">
    <w:p w14:paraId="3EF12295" w14:textId="77777777" w:rsidR="00CA3170" w:rsidRDefault="00CA3170" w:rsidP="00B379D4">
      <w:r>
        <w:rPr>
          <w:rStyle w:val="CommentReference"/>
        </w:rPr>
        <w:annotationRef/>
      </w:r>
      <w:r>
        <w:rPr>
          <w:color w:val="000000"/>
          <w:sz w:val="20"/>
          <w:szCs w:val="20"/>
        </w:rPr>
        <w:t xml:space="preserve">We probably need to reduce the figure sequence by 2-3. They can either be combined as subplots or moved to the supplement. </w:t>
      </w:r>
    </w:p>
    <w:p w14:paraId="43C87F34" w14:textId="77777777" w:rsidR="00CA3170" w:rsidRDefault="00CA3170" w:rsidP="00B379D4"/>
    <w:p w14:paraId="7DC4B5E5" w14:textId="77777777" w:rsidR="00CA3170" w:rsidRDefault="00CA3170" w:rsidP="00B379D4">
      <w:r>
        <w:rPr>
          <w:color w:val="000000"/>
          <w:sz w:val="20"/>
          <w:szCs w:val="20"/>
        </w:rPr>
        <w:t>I think Figure 7+8 would combine well. See if you can think of other combinations. Also, there may be some figures currently in the supplement that could be added as subplots to these existing figures.</w:t>
      </w:r>
    </w:p>
    <w:p w14:paraId="7E830162" w14:textId="77777777" w:rsidR="00CA3170" w:rsidRDefault="00CA3170" w:rsidP="00B379D4"/>
    <w:p w14:paraId="02A8EF4B" w14:textId="77777777" w:rsidR="00CA3170" w:rsidRDefault="00CA3170" w:rsidP="00B379D4">
      <w:r>
        <w:rPr>
          <w:color w:val="000000"/>
          <w:sz w:val="20"/>
          <w:szCs w:val="20"/>
        </w:rPr>
        <w:t>Looking back through, I don’t see any obvious figures to move to the supplement. They all fit in the storyline. Maybe the changes over time section could be supplemental (Fig 11).</w:t>
      </w:r>
    </w:p>
  </w:comment>
  <w:comment w:id="246" w:author="Jonathan D Herman" w:date="2024-08-23T10:24:00Z" w:initials="JDH">
    <w:p w14:paraId="7E520A61" w14:textId="77777777" w:rsidR="009B3AD0" w:rsidRDefault="009B3AD0" w:rsidP="0053472F">
      <w:r>
        <w:rPr>
          <w:rStyle w:val="CommentReference"/>
        </w:rPr>
        <w:annotationRef/>
      </w:r>
      <w:r>
        <w:rPr>
          <w:color w:val="000000"/>
          <w:sz w:val="20"/>
          <w:szCs w:val="20"/>
        </w:rPr>
        <w:t>Give this a shot. The discussion section in your first paper was great, that can be a template.</w:t>
      </w:r>
    </w:p>
  </w:comment>
  <w:comment w:id="248" w:author="Jonathan D Herman" w:date="2024-08-23T10:24:00Z" w:initials="JDH">
    <w:p w14:paraId="28E5F330" w14:textId="77777777" w:rsidR="009B3AD0" w:rsidRDefault="009B3AD0" w:rsidP="003C0F55">
      <w:r>
        <w:rPr>
          <w:rStyle w:val="CommentReference"/>
        </w:rPr>
        <w:annotationRef/>
      </w:r>
      <w:r>
        <w:rPr>
          <w:color w:val="000000"/>
          <w:sz w:val="20"/>
          <w:szCs w:val="20"/>
        </w:rPr>
        <w:t>Depending on the journal they might ask for a Zenodo link (permanent archive) instead. This is ok for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21C719" w15:done="0"/>
  <w15:commentEx w15:paraId="3CD8918C" w15:paraIdParent="0021C719" w15:done="0"/>
  <w15:commentEx w15:paraId="60E07257" w15:done="0"/>
  <w15:commentEx w15:paraId="460649F8" w15:done="0"/>
  <w15:commentEx w15:paraId="0CF3DE67" w15:done="0"/>
  <w15:commentEx w15:paraId="650CB218" w15:done="0"/>
  <w15:commentEx w15:paraId="1BF56C38" w15:done="0"/>
  <w15:commentEx w15:paraId="2CCD524D" w15:done="0"/>
  <w15:commentEx w15:paraId="7FAA4F03" w15:done="0"/>
  <w15:commentEx w15:paraId="34407A6F" w15:done="1"/>
  <w15:commentEx w15:paraId="3164BC67" w15:paraIdParent="34407A6F" w15:done="1"/>
  <w15:commentEx w15:paraId="11A89EAB" w15:paraIdParent="34407A6F" w15:done="1"/>
  <w15:commentEx w15:paraId="73119012" w15:done="1"/>
  <w15:commentEx w15:paraId="7EA6186A" w15:paraIdParent="73119012" w15:done="1"/>
  <w15:commentEx w15:paraId="106E384B" w15:done="1"/>
  <w15:commentEx w15:paraId="6C296EA8" w15:done="1"/>
  <w15:commentEx w15:paraId="1978FAE6" w15:paraIdParent="6C296EA8" w15:done="1"/>
  <w15:commentEx w15:paraId="55D343A2" w15:done="1"/>
  <w15:commentEx w15:paraId="149D2799" w15:done="0"/>
  <w15:commentEx w15:paraId="783B200D" w15:paraIdParent="149D2799" w15:done="0"/>
  <w15:commentEx w15:paraId="7B787D95" w15:done="1"/>
  <w15:commentEx w15:paraId="37FFA36E" w15:paraIdParent="7B787D95" w15:done="1"/>
  <w15:commentEx w15:paraId="69EF83A2" w15:done="1"/>
  <w15:commentEx w15:paraId="0FD9F630" w15:done="1"/>
  <w15:commentEx w15:paraId="09E72ADE" w15:paraIdParent="0FD9F630" w15:done="1"/>
  <w15:commentEx w15:paraId="6A143638" w15:paraIdParent="0FD9F630" w15:done="1"/>
  <w15:commentEx w15:paraId="68344B22" w15:done="1"/>
  <w15:commentEx w15:paraId="2FCD9229" w15:done="1"/>
  <w15:commentEx w15:paraId="62809D0E" w15:done="0"/>
  <w15:commentEx w15:paraId="364F544F" w15:paraIdParent="62809D0E" w15:done="0"/>
  <w15:commentEx w15:paraId="170DC157" w15:done="0"/>
  <w15:commentEx w15:paraId="6D636E60" w15:done="1"/>
  <w15:commentEx w15:paraId="4C5209FC" w15:done="0"/>
  <w15:commentEx w15:paraId="198AA493" w15:done="0"/>
  <w15:commentEx w15:paraId="25FB2140" w15:paraIdParent="198AA493" w15:done="0"/>
  <w15:commentEx w15:paraId="35E3F046" w15:done="0"/>
  <w15:commentEx w15:paraId="02A76649" w15:done="0"/>
  <w15:commentEx w15:paraId="3A2027DB" w15:paraIdParent="02A76649" w15:done="0"/>
  <w15:commentEx w15:paraId="02F677AF" w15:done="0"/>
  <w15:commentEx w15:paraId="01449D95" w15:done="0"/>
  <w15:commentEx w15:paraId="0E55DF10" w15:done="0"/>
  <w15:commentEx w15:paraId="72486C58" w15:done="1"/>
  <w15:commentEx w15:paraId="1965E92D" w15:paraIdParent="72486C58" w15:done="1"/>
  <w15:commentEx w15:paraId="3B76F7C4" w15:done="1"/>
  <w15:commentEx w15:paraId="1F16B703" w15:paraIdParent="3B76F7C4" w15:done="1"/>
  <w15:commentEx w15:paraId="7E62555D" w15:done="0"/>
  <w15:commentEx w15:paraId="33C896DA" w15:done="1"/>
  <w15:commentEx w15:paraId="314FE85C" w15:paraIdParent="33C896DA" w15:done="1"/>
  <w15:commentEx w15:paraId="48142E4F" w15:done="0"/>
  <w15:commentEx w15:paraId="77BD8176" w15:paraIdParent="48142E4F" w15:done="0"/>
  <w15:commentEx w15:paraId="27CC6EBC" w15:done="0"/>
  <w15:commentEx w15:paraId="4FEEB11D" w15:done="0"/>
  <w15:commentEx w15:paraId="5C93741D" w15:done="0"/>
  <w15:commentEx w15:paraId="6F5C8174" w15:paraIdParent="5C93741D" w15:done="0"/>
  <w15:commentEx w15:paraId="431A3A32" w15:done="0"/>
  <w15:commentEx w15:paraId="3219312E" w15:paraIdParent="431A3A32" w15:done="0"/>
  <w15:commentEx w15:paraId="7C1A01BA" w15:done="0"/>
  <w15:commentEx w15:paraId="0EEEBCC5" w15:done="0"/>
  <w15:commentEx w15:paraId="4A9191D5" w15:done="0"/>
  <w15:commentEx w15:paraId="2AD056FB" w15:done="1"/>
  <w15:commentEx w15:paraId="43D8C8C2" w15:done="0"/>
  <w15:commentEx w15:paraId="260F440F" w15:done="0"/>
  <w15:commentEx w15:paraId="4DADBFE3" w15:done="0"/>
  <w15:commentEx w15:paraId="72122307" w15:done="1"/>
  <w15:commentEx w15:paraId="0F149FBC" w15:paraIdParent="72122307" w15:done="1"/>
  <w15:commentEx w15:paraId="02A8EF4B" w15:done="0"/>
  <w15:commentEx w15:paraId="7E520A61" w15:done="0"/>
  <w15:commentEx w15:paraId="28E5F3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26DCC1C" w16cex:dateUtc="2024-08-22T19:39:00Z"/>
  <w16cex:commentExtensible w16cex:durableId="76B4A174" w16cex:dateUtc="2024-08-23T16:16:00Z"/>
  <w16cex:commentExtensible w16cex:durableId="7FB60EA0" w16cex:dateUtc="2024-08-22T19:48:00Z"/>
  <w16cex:commentExtensible w16cex:durableId="1667B67E" w16cex:dateUtc="2024-08-22T19:51:00Z"/>
  <w16cex:commentExtensible w16cex:durableId="4631A097" w16cex:dateUtc="2024-08-22T20:10:00Z"/>
  <w16cex:commentExtensible w16cex:durableId="1B7CA024" w16cex:dateUtc="2024-08-22T19:59:00Z"/>
  <w16cex:commentExtensible w16cex:durableId="7CA640C1" w16cex:dateUtc="2024-08-22T19:59:00Z"/>
  <w16cex:commentExtensible w16cex:durableId="2FB53232" w16cex:dateUtc="2024-08-22T20:00:00Z"/>
  <w16cex:commentExtensible w16cex:durableId="35AAD9DC" w16cex:dateUtc="2024-08-22T20:07:00Z"/>
  <w16cex:commentExtensible w16cex:durableId="056D5B4C" w16cex:dateUtc="2024-03-28T17:38:00Z"/>
  <w16cex:commentExtensible w16cex:durableId="76DF5F24" w16cex:dateUtc="2024-03-28T17:51:00Z"/>
  <w16cex:commentExtensible w16cex:durableId="125CF634" w16cex:dateUtc="2024-03-29T17:46:00Z"/>
  <w16cex:commentExtensible w16cex:durableId="00E0DE59" w16cex:dateUtc="2024-03-28T17:37:00Z"/>
  <w16cex:commentExtensible w16cex:durableId="04CF433A" w16cex:dateUtc="2024-03-29T17:39:00Z"/>
  <w16cex:commentExtensible w16cex:durableId="208CF995" w16cex:dateUtc="2024-03-28T17:39:00Z"/>
  <w16cex:commentExtensible w16cex:durableId="14EFE0B0" w16cex:dateUtc="2024-03-28T17:39:00Z"/>
  <w16cex:commentExtensible w16cex:durableId="27A22969" w16cex:dateUtc="2024-03-29T17:56:00Z"/>
  <w16cex:commentExtensible w16cex:durableId="2ADCE80A" w16cex:dateUtc="2024-03-28T17:40:00Z"/>
  <w16cex:commentExtensible w16cex:durableId="0E09FC56" w16cex:dateUtc="2024-08-22T20:34:00Z"/>
  <w16cex:commentExtensible w16cex:durableId="0FEE1245" w16cex:dateUtc="2025-08-15T21:58:00Z"/>
  <w16cex:commentExtensible w16cex:durableId="0A551417" w16cex:dateUtc="2024-03-29T20:27:00Z"/>
  <w16cex:commentExtensible w16cex:durableId="643940DC" w16cex:dateUtc="2024-08-22T20:36:00Z"/>
  <w16cex:commentExtensible w16cex:durableId="50724141" w16cex:dateUtc="2024-03-28T17:50:00Z"/>
  <w16cex:commentExtensible w16cex:durableId="75BADA61" w16cex:dateUtc="2024-03-28T17:52:00Z"/>
  <w16cex:commentExtensible w16cex:durableId="679C67A7" w16cex:dateUtc="2024-03-28T20:10:00Z"/>
  <w16cex:commentExtensible w16cex:durableId="1140FCDD" w16cex:dateUtc="2024-03-29T22:20:00Z"/>
  <w16cex:commentExtensible w16cex:durableId="073B955A" w16cex:dateUtc="2024-03-28T17:53:00Z"/>
  <w16cex:commentExtensible w16cex:durableId="79F4B231" w16cex:dateUtc="2024-08-22T20:42:00Z"/>
  <w16cex:commentExtensible w16cex:durableId="0D74DE85" w16cex:dateUtc="2024-08-22T20:45:00Z"/>
  <w16cex:commentExtensible w16cex:durableId="5FA5C2F7" w16cex:dateUtc="2025-08-14T21:42:00Z"/>
  <w16cex:commentExtensible w16cex:durableId="558FC029" w16cex:dateUtc="2025-08-14T21:52:00Z"/>
  <w16cex:commentExtensible w16cex:durableId="56735CD2" w16cex:dateUtc="2024-03-28T18:19:00Z"/>
  <w16cex:commentExtensible w16cex:durableId="6A419E8A" w16cex:dateUtc="2024-08-22T21:03:00Z"/>
  <w16cex:commentExtensible w16cex:durableId="6A2AE704" w16cex:dateUtc="2024-03-28T18:18:00Z"/>
  <w16cex:commentExtensible w16cex:durableId="322C8F20" w16cex:dateUtc="2024-04-04T21:27:00Z"/>
  <w16cex:commentExtensible w16cex:durableId="5AC9B9AA" w16cex:dateUtc="2024-08-22T21:09:00Z"/>
  <w16cex:commentExtensible w16cex:durableId="192D1CCC" w16cex:dateUtc="2025-08-15T16:59:00Z"/>
  <w16cex:commentExtensible w16cex:durableId="1E90DB03" w16cex:dateUtc="2025-08-15T17:11:00Z"/>
  <w16cex:commentExtensible w16cex:durableId="251C6EC7" w16cex:dateUtc="2024-08-23T16:25:00Z"/>
  <w16cex:commentExtensible w16cex:durableId="261E950F" w16cex:dateUtc="2024-08-23T16:27:00Z"/>
  <w16cex:commentExtensible w16cex:durableId="210E513F" w16cex:dateUtc="2024-08-23T16:34:00Z"/>
  <w16cex:commentExtensible w16cex:durableId="51110E10" w16cex:dateUtc="2024-03-28T18:35:00Z"/>
  <w16cex:commentExtensible w16cex:durableId="2A22D088" w16cex:dateUtc="2024-04-04T21:24:00Z"/>
  <w16cex:commentExtensible w16cex:durableId="0DC3AC22" w16cex:dateUtc="2024-03-29T16:03:00Z"/>
  <w16cex:commentExtensible w16cex:durableId="0D2D969A" w16cex:dateUtc="2024-04-04T21:41:00Z"/>
  <w16cex:commentExtensible w16cex:durableId="0FA7BBD6" w16cex:dateUtc="2024-08-23T16:39:00Z"/>
  <w16cex:commentExtensible w16cex:durableId="7A2CFBA2" w16cex:dateUtc="2024-03-28T20:07:00Z"/>
  <w16cex:commentExtensible w16cex:durableId="2578D40C" w16cex:dateUtc="2024-04-04T21:39:00Z"/>
  <w16cex:commentExtensible w16cex:durableId="087C7295" w16cex:dateUtc="2024-08-23T16:42:00Z"/>
  <w16cex:commentExtensible w16cex:durableId="267E1C3A" w16cex:dateUtc="2025-08-14T22:03:00Z"/>
  <w16cex:commentExtensible w16cex:durableId="78B03629" w16cex:dateUtc="2024-08-23T16:44:00Z"/>
  <w16cex:commentExtensible w16cex:durableId="20E143A0" w16cex:dateUtc="2024-08-23T16:45:00Z"/>
  <w16cex:commentExtensible w16cex:durableId="1E3F8314" w16cex:dateUtc="2024-03-28T20:13:00Z"/>
  <w16cex:commentExtensible w16cex:durableId="4132674E" w16cex:dateUtc="2024-04-18T22:39:00Z"/>
  <w16cex:commentExtensible w16cex:durableId="5A3E5E69" w16cex:dateUtc="2024-08-23T16:52:00Z"/>
  <w16cex:commentExtensible w16cex:durableId="19F54F47" w16cex:dateUtc="2025-08-14T22:03:00Z"/>
  <w16cex:commentExtensible w16cex:durableId="076BDC99" w16cex:dateUtc="2024-03-28T20:33:00Z"/>
  <w16cex:commentExtensible w16cex:durableId="14FBC56A" w16cex:dateUtc="2024-08-23T16:56:00Z"/>
  <w16cex:commentExtensible w16cex:durableId="644C3F35" w16cex:dateUtc="2024-08-23T16:57:00Z"/>
  <w16cex:commentExtensible w16cex:durableId="78A9A370" w16cex:dateUtc="2024-03-28T20:38:00Z"/>
  <w16cex:commentExtensible w16cex:durableId="6FA41E9A" w16cex:dateUtc="2024-08-23T17:00:00Z"/>
  <w16cex:commentExtensible w16cex:durableId="24FC97DC" w16cex:dateUtc="2024-08-23T17:08:00Z"/>
  <w16cex:commentExtensible w16cex:durableId="2D791552" w16cex:dateUtc="2024-08-23T17:10:00Z"/>
  <w16cex:commentExtensible w16cex:durableId="497802A4" w16cex:dateUtc="2024-03-28T20:14:00Z"/>
  <w16cex:commentExtensible w16cex:durableId="384F579B" w16cex:dateUtc="2024-04-09T20:25:00Z"/>
  <w16cex:commentExtensible w16cex:durableId="73C09FC7" w16cex:dateUtc="2024-08-23T17:19:00Z"/>
  <w16cex:commentExtensible w16cex:durableId="67CDD6E0" w16cex:dateUtc="2024-08-23T17:24:00Z"/>
  <w16cex:commentExtensible w16cex:durableId="6A696E0A" w16cex:dateUtc="2024-08-23T1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21C719" w16cid:durableId="026DCC1C"/>
  <w16cid:commentId w16cid:paraId="3CD8918C" w16cid:durableId="76B4A174"/>
  <w16cid:commentId w16cid:paraId="60E07257" w16cid:durableId="7FB60EA0"/>
  <w16cid:commentId w16cid:paraId="460649F8" w16cid:durableId="1667B67E"/>
  <w16cid:commentId w16cid:paraId="0CF3DE67" w16cid:durableId="4631A097"/>
  <w16cid:commentId w16cid:paraId="650CB218" w16cid:durableId="1B7CA024"/>
  <w16cid:commentId w16cid:paraId="1BF56C38" w16cid:durableId="7CA640C1"/>
  <w16cid:commentId w16cid:paraId="2CCD524D" w16cid:durableId="2FB53232"/>
  <w16cid:commentId w16cid:paraId="7FAA4F03" w16cid:durableId="35AAD9DC"/>
  <w16cid:commentId w16cid:paraId="34407A6F" w16cid:durableId="056D5B4C"/>
  <w16cid:commentId w16cid:paraId="3164BC67" w16cid:durableId="76DF5F24"/>
  <w16cid:commentId w16cid:paraId="11A89EAB" w16cid:durableId="125CF634"/>
  <w16cid:commentId w16cid:paraId="73119012" w16cid:durableId="00E0DE59"/>
  <w16cid:commentId w16cid:paraId="7EA6186A" w16cid:durableId="04CF433A"/>
  <w16cid:commentId w16cid:paraId="106E384B" w16cid:durableId="208CF995"/>
  <w16cid:commentId w16cid:paraId="6C296EA8" w16cid:durableId="14EFE0B0"/>
  <w16cid:commentId w16cid:paraId="1978FAE6" w16cid:durableId="27A22969"/>
  <w16cid:commentId w16cid:paraId="55D343A2" w16cid:durableId="2ADCE80A"/>
  <w16cid:commentId w16cid:paraId="149D2799" w16cid:durableId="0E09FC56"/>
  <w16cid:commentId w16cid:paraId="783B200D" w16cid:durableId="0FEE1245"/>
  <w16cid:commentId w16cid:paraId="7B787D95" w16cid:durableId="0A551417"/>
  <w16cid:commentId w16cid:paraId="37FFA36E" w16cid:durableId="643940DC"/>
  <w16cid:commentId w16cid:paraId="69EF83A2" w16cid:durableId="50724141"/>
  <w16cid:commentId w16cid:paraId="0FD9F630" w16cid:durableId="75BADA61"/>
  <w16cid:commentId w16cid:paraId="09E72ADE" w16cid:durableId="679C67A7"/>
  <w16cid:commentId w16cid:paraId="6A143638" w16cid:durableId="1140FCDD"/>
  <w16cid:commentId w16cid:paraId="68344B22" w16cid:durableId="073B955A"/>
  <w16cid:commentId w16cid:paraId="2FCD9229" w16cid:durableId="79F4B231"/>
  <w16cid:commentId w16cid:paraId="62809D0E" w16cid:durableId="0D74DE85"/>
  <w16cid:commentId w16cid:paraId="364F544F" w16cid:durableId="5FA5C2F7"/>
  <w16cid:commentId w16cid:paraId="170DC157" w16cid:durableId="558FC029"/>
  <w16cid:commentId w16cid:paraId="6D636E60" w16cid:durableId="56735CD2"/>
  <w16cid:commentId w16cid:paraId="4C5209FC" w16cid:durableId="6A419E8A"/>
  <w16cid:commentId w16cid:paraId="198AA493" w16cid:durableId="6A2AE704"/>
  <w16cid:commentId w16cid:paraId="25FB2140" w16cid:durableId="322C8F20"/>
  <w16cid:commentId w16cid:paraId="35E3F046" w16cid:durableId="5AC9B9AA"/>
  <w16cid:commentId w16cid:paraId="02A76649" w16cid:durableId="192D1CCC"/>
  <w16cid:commentId w16cid:paraId="3A2027DB" w16cid:durableId="1E90DB03"/>
  <w16cid:commentId w16cid:paraId="02F677AF" w16cid:durableId="251C6EC7"/>
  <w16cid:commentId w16cid:paraId="01449D95" w16cid:durableId="261E950F"/>
  <w16cid:commentId w16cid:paraId="0E55DF10" w16cid:durableId="210E513F"/>
  <w16cid:commentId w16cid:paraId="72486C58" w16cid:durableId="51110E10"/>
  <w16cid:commentId w16cid:paraId="1965E92D" w16cid:durableId="2A22D088"/>
  <w16cid:commentId w16cid:paraId="3B76F7C4" w16cid:durableId="0DC3AC22"/>
  <w16cid:commentId w16cid:paraId="1F16B703" w16cid:durableId="0D2D969A"/>
  <w16cid:commentId w16cid:paraId="7E62555D" w16cid:durableId="0FA7BBD6"/>
  <w16cid:commentId w16cid:paraId="33C896DA" w16cid:durableId="7A2CFBA2"/>
  <w16cid:commentId w16cid:paraId="314FE85C" w16cid:durableId="2578D40C"/>
  <w16cid:commentId w16cid:paraId="48142E4F" w16cid:durableId="087C7295"/>
  <w16cid:commentId w16cid:paraId="77BD8176" w16cid:durableId="267E1C3A"/>
  <w16cid:commentId w16cid:paraId="27CC6EBC" w16cid:durableId="78B03629"/>
  <w16cid:commentId w16cid:paraId="4FEEB11D" w16cid:durableId="20E143A0"/>
  <w16cid:commentId w16cid:paraId="5C93741D" w16cid:durableId="1E3F8314"/>
  <w16cid:commentId w16cid:paraId="6F5C8174" w16cid:durableId="4132674E"/>
  <w16cid:commentId w16cid:paraId="431A3A32" w16cid:durableId="5A3E5E69"/>
  <w16cid:commentId w16cid:paraId="3219312E" w16cid:durableId="19F54F47"/>
  <w16cid:commentId w16cid:paraId="7C1A01BA" w16cid:durableId="076BDC99"/>
  <w16cid:commentId w16cid:paraId="0EEEBCC5" w16cid:durableId="14FBC56A"/>
  <w16cid:commentId w16cid:paraId="4A9191D5" w16cid:durableId="644C3F35"/>
  <w16cid:commentId w16cid:paraId="2AD056FB" w16cid:durableId="78A9A370"/>
  <w16cid:commentId w16cid:paraId="43D8C8C2" w16cid:durableId="6FA41E9A"/>
  <w16cid:commentId w16cid:paraId="260F440F" w16cid:durableId="24FC97DC"/>
  <w16cid:commentId w16cid:paraId="4DADBFE3" w16cid:durableId="2D791552"/>
  <w16cid:commentId w16cid:paraId="72122307" w16cid:durableId="497802A4"/>
  <w16cid:commentId w16cid:paraId="0F149FBC" w16cid:durableId="384F579B"/>
  <w16cid:commentId w16cid:paraId="02A8EF4B" w16cid:durableId="73C09FC7"/>
  <w16cid:commentId w16cid:paraId="7E520A61" w16cid:durableId="67CDD6E0"/>
  <w16cid:commentId w16cid:paraId="28E5F330" w16cid:durableId="6A696E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3E312" w14:textId="77777777" w:rsidR="00863B74" w:rsidRDefault="00863B74" w:rsidP="00C032E7">
      <w:pPr>
        <w:spacing w:after="0" w:line="240" w:lineRule="auto"/>
      </w:pPr>
      <w:r>
        <w:separator/>
      </w:r>
    </w:p>
  </w:endnote>
  <w:endnote w:type="continuationSeparator" w:id="0">
    <w:p w14:paraId="44BE19CD" w14:textId="77777777" w:rsidR="00863B74" w:rsidRDefault="00863B74" w:rsidP="00C03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053125"/>
      <w:docPartObj>
        <w:docPartGallery w:val="Page Numbers (Bottom of Page)"/>
        <w:docPartUnique/>
      </w:docPartObj>
    </w:sdtPr>
    <w:sdtEndPr>
      <w:rPr>
        <w:noProof/>
      </w:rPr>
    </w:sdtEndPr>
    <w:sdtContent>
      <w:p w14:paraId="2C11A6E1" w14:textId="46CDB4DB" w:rsidR="00C032E7" w:rsidRDefault="00C032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9C2238" w14:textId="77777777" w:rsidR="00C032E7" w:rsidRDefault="00C03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2942D9" w14:textId="77777777" w:rsidR="00863B74" w:rsidRDefault="00863B74" w:rsidP="00C032E7">
      <w:pPr>
        <w:spacing w:after="0" w:line="240" w:lineRule="auto"/>
      </w:pPr>
      <w:r>
        <w:separator/>
      </w:r>
    </w:p>
  </w:footnote>
  <w:footnote w:type="continuationSeparator" w:id="0">
    <w:p w14:paraId="3BB7C70C" w14:textId="77777777" w:rsidR="00863B74" w:rsidRDefault="00863B74" w:rsidP="00C03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6634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5D34625"/>
    <w:multiLevelType w:val="hybridMultilevel"/>
    <w:tmpl w:val="1D1051C6"/>
    <w:lvl w:ilvl="0" w:tplc="5966F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6D32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57378F"/>
    <w:multiLevelType w:val="hybridMultilevel"/>
    <w:tmpl w:val="6F4AD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C1249"/>
    <w:multiLevelType w:val="multilevel"/>
    <w:tmpl w:val="C720AB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09159556">
    <w:abstractNumId w:val="2"/>
  </w:num>
  <w:num w:numId="2" w16cid:durableId="1335112243">
    <w:abstractNumId w:val="4"/>
  </w:num>
  <w:num w:numId="3" w16cid:durableId="1116633220">
    <w:abstractNumId w:val="1"/>
  </w:num>
  <w:num w:numId="4" w16cid:durableId="1701978327">
    <w:abstractNumId w:val="0"/>
  </w:num>
  <w:num w:numId="5" w16cid:durableId="92931310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nathan D Herman">
    <w15:presenceInfo w15:providerId="AD" w15:userId="S::jdherman@ucdavis.edu::6bfeb27b-9eea-4992-b27d-5345a415eafc"/>
  </w15:person>
  <w15:person w15:author="Matthew Chen">
    <w15:presenceInfo w15:providerId="Windows Live" w15:userId="5763244d8f1bad43"/>
  </w15:person>
  <w15:person w15:author="Matthew Chen [2]">
    <w15:presenceInfo w15:providerId="AD" w15:userId="S::mtwchen@ucdavis.edu::bd573c5e-8881-41ac-a56e-4419e15809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27"/>
    <w:rsid w:val="00000E4C"/>
    <w:rsid w:val="000015B3"/>
    <w:rsid w:val="00003F1F"/>
    <w:rsid w:val="000067D7"/>
    <w:rsid w:val="0001089D"/>
    <w:rsid w:val="00011382"/>
    <w:rsid w:val="00013EC2"/>
    <w:rsid w:val="00014285"/>
    <w:rsid w:val="0001470A"/>
    <w:rsid w:val="00015F9C"/>
    <w:rsid w:val="000164A3"/>
    <w:rsid w:val="000166F0"/>
    <w:rsid w:val="00017137"/>
    <w:rsid w:val="00017AC5"/>
    <w:rsid w:val="00017C9A"/>
    <w:rsid w:val="000207D6"/>
    <w:rsid w:val="00020A5E"/>
    <w:rsid w:val="00021385"/>
    <w:rsid w:val="00022880"/>
    <w:rsid w:val="0002375E"/>
    <w:rsid w:val="00024C07"/>
    <w:rsid w:val="0002613B"/>
    <w:rsid w:val="0002647E"/>
    <w:rsid w:val="00027B64"/>
    <w:rsid w:val="000301DF"/>
    <w:rsid w:val="0003143D"/>
    <w:rsid w:val="000318F1"/>
    <w:rsid w:val="000325E8"/>
    <w:rsid w:val="000358B1"/>
    <w:rsid w:val="00036F66"/>
    <w:rsid w:val="0004088D"/>
    <w:rsid w:val="00044AF2"/>
    <w:rsid w:val="000511ED"/>
    <w:rsid w:val="00051887"/>
    <w:rsid w:val="00051C37"/>
    <w:rsid w:val="00052FF3"/>
    <w:rsid w:val="000604D3"/>
    <w:rsid w:val="00062049"/>
    <w:rsid w:val="0006453A"/>
    <w:rsid w:val="0006584E"/>
    <w:rsid w:val="00070AD0"/>
    <w:rsid w:val="000711D7"/>
    <w:rsid w:val="00071B93"/>
    <w:rsid w:val="000743E8"/>
    <w:rsid w:val="00074EC4"/>
    <w:rsid w:val="000763DC"/>
    <w:rsid w:val="00076E10"/>
    <w:rsid w:val="00077595"/>
    <w:rsid w:val="00077E3D"/>
    <w:rsid w:val="000803AF"/>
    <w:rsid w:val="00081E2C"/>
    <w:rsid w:val="00082F76"/>
    <w:rsid w:val="00083148"/>
    <w:rsid w:val="00083187"/>
    <w:rsid w:val="00084C9B"/>
    <w:rsid w:val="00084CCC"/>
    <w:rsid w:val="00085279"/>
    <w:rsid w:val="0008534F"/>
    <w:rsid w:val="00090F5D"/>
    <w:rsid w:val="00092D92"/>
    <w:rsid w:val="000957E8"/>
    <w:rsid w:val="00097500"/>
    <w:rsid w:val="0009775D"/>
    <w:rsid w:val="000A1F02"/>
    <w:rsid w:val="000A35B8"/>
    <w:rsid w:val="000A4C51"/>
    <w:rsid w:val="000A4E29"/>
    <w:rsid w:val="000A61C2"/>
    <w:rsid w:val="000A62E7"/>
    <w:rsid w:val="000A714E"/>
    <w:rsid w:val="000A77C9"/>
    <w:rsid w:val="000A7E96"/>
    <w:rsid w:val="000B08E9"/>
    <w:rsid w:val="000B1531"/>
    <w:rsid w:val="000B4507"/>
    <w:rsid w:val="000B5522"/>
    <w:rsid w:val="000B6477"/>
    <w:rsid w:val="000B73E0"/>
    <w:rsid w:val="000C1523"/>
    <w:rsid w:val="000C1861"/>
    <w:rsid w:val="000C1896"/>
    <w:rsid w:val="000C45B6"/>
    <w:rsid w:val="000C484B"/>
    <w:rsid w:val="000C5B90"/>
    <w:rsid w:val="000D0056"/>
    <w:rsid w:val="000D05EE"/>
    <w:rsid w:val="000D085C"/>
    <w:rsid w:val="000D41C5"/>
    <w:rsid w:val="000D5139"/>
    <w:rsid w:val="000D5492"/>
    <w:rsid w:val="000D5808"/>
    <w:rsid w:val="000D5AD8"/>
    <w:rsid w:val="000D753A"/>
    <w:rsid w:val="000E0C59"/>
    <w:rsid w:val="000E2B81"/>
    <w:rsid w:val="000E305D"/>
    <w:rsid w:val="000E42C6"/>
    <w:rsid w:val="000E55F5"/>
    <w:rsid w:val="000E7F81"/>
    <w:rsid w:val="000F13A0"/>
    <w:rsid w:val="000F2950"/>
    <w:rsid w:val="000F5BF5"/>
    <w:rsid w:val="001004DE"/>
    <w:rsid w:val="00100784"/>
    <w:rsid w:val="00101ABA"/>
    <w:rsid w:val="0010796E"/>
    <w:rsid w:val="00107A2A"/>
    <w:rsid w:val="00112430"/>
    <w:rsid w:val="00113C2C"/>
    <w:rsid w:val="00115454"/>
    <w:rsid w:val="00115883"/>
    <w:rsid w:val="0012009F"/>
    <w:rsid w:val="00121191"/>
    <w:rsid w:val="001213A9"/>
    <w:rsid w:val="00121C99"/>
    <w:rsid w:val="0012239F"/>
    <w:rsid w:val="0012311F"/>
    <w:rsid w:val="001244C1"/>
    <w:rsid w:val="001315C0"/>
    <w:rsid w:val="001334C3"/>
    <w:rsid w:val="00133A98"/>
    <w:rsid w:val="00137024"/>
    <w:rsid w:val="00141815"/>
    <w:rsid w:val="00142CC5"/>
    <w:rsid w:val="00144DE9"/>
    <w:rsid w:val="00144DEB"/>
    <w:rsid w:val="001453FB"/>
    <w:rsid w:val="00147F91"/>
    <w:rsid w:val="00151FED"/>
    <w:rsid w:val="00152073"/>
    <w:rsid w:val="001532F4"/>
    <w:rsid w:val="00153A5A"/>
    <w:rsid w:val="00160C6F"/>
    <w:rsid w:val="00163499"/>
    <w:rsid w:val="001645A8"/>
    <w:rsid w:val="00164C1A"/>
    <w:rsid w:val="00166F50"/>
    <w:rsid w:val="00167586"/>
    <w:rsid w:val="001728E6"/>
    <w:rsid w:val="0017291E"/>
    <w:rsid w:val="00172C56"/>
    <w:rsid w:val="00173D61"/>
    <w:rsid w:val="00174DF1"/>
    <w:rsid w:val="00176276"/>
    <w:rsid w:val="00177586"/>
    <w:rsid w:val="00181EFF"/>
    <w:rsid w:val="00184016"/>
    <w:rsid w:val="00185148"/>
    <w:rsid w:val="00185261"/>
    <w:rsid w:val="0018698D"/>
    <w:rsid w:val="00186C93"/>
    <w:rsid w:val="00191E41"/>
    <w:rsid w:val="0019259E"/>
    <w:rsid w:val="001929BB"/>
    <w:rsid w:val="00194A35"/>
    <w:rsid w:val="001951CB"/>
    <w:rsid w:val="001A1658"/>
    <w:rsid w:val="001A1C38"/>
    <w:rsid w:val="001A1F93"/>
    <w:rsid w:val="001A41D5"/>
    <w:rsid w:val="001A439C"/>
    <w:rsid w:val="001A76DB"/>
    <w:rsid w:val="001B18A8"/>
    <w:rsid w:val="001B4D29"/>
    <w:rsid w:val="001B7D4D"/>
    <w:rsid w:val="001C010B"/>
    <w:rsid w:val="001C27BF"/>
    <w:rsid w:val="001C3FCE"/>
    <w:rsid w:val="001C4706"/>
    <w:rsid w:val="001C59D4"/>
    <w:rsid w:val="001C5A65"/>
    <w:rsid w:val="001C6C73"/>
    <w:rsid w:val="001C7BE1"/>
    <w:rsid w:val="001D0812"/>
    <w:rsid w:val="001D12FD"/>
    <w:rsid w:val="001D3098"/>
    <w:rsid w:val="001D3FFD"/>
    <w:rsid w:val="001D40CD"/>
    <w:rsid w:val="001D44DF"/>
    <w:rsid w:val="001D589C"/>
    <w:rsid w:val="001D58A6"/>
    <w:rsid w:val="001D690D"/>
    <w:rsid w:val="001D6C33"/>
    <w:rsid w:val="001D7119"/>
    <w:rsid w:val="001E042E"/>
    <w:rsid w:val="001E1AA1"/>
    <w:rsid w:val="001E20F1"/>
    <w:rsid w:val="001E3764"/>
    <w:rsid w:val="001E5C5B"/>
    <w:rsid w:val="001E7088"/>
    <w:rsid w:val="001F7A85"/>
    <w:rsid w:val="001F7D1B"/>
    <w:rsid w:val="002005B4"/>
    <w:rsid w:val="002006FD"/>
    <w:rsid w:val="00201908"/>
    <w:rsid w:val="00204F00"/>
    <w:rsid w:val="00206167"/>
    <w:rsid w:val="00207B90"/>
    <w:rsid w:val="0021223D"/>
    <w:rsid w:val="00213059"/>
    <w:rsid w:val="00214BEA"/>
    <w:rsid w:val="00221AC9"/>
    <w:rsid w:val="002242F2"/>
    <w:rsid w:val="002245F1"/>
    <w:rsid w:val="002248D4"/>
    <w:rsid w:val="00224924"/>
    <w:rsid w:val="00225932"/>
    <w:rsid w:val="002322ED"/>
    <w:rsid w:val="00232748"/>
    <w:rsid w:val="00233D55"/>
    <w:rsid w:val="00234787"/>
    <w:rsid w:val="00236E69"/>
    <w:rsid w:val="00242FFE"/>
    <w:rsid w:val="00245CEC"/>
    <w:rsid w:val="00247880"/>
    <w:rsid w:val="00253E17"/>
    <w:rsid w:val="00253F66"/>
    <w:rsid w:val="002558D3"/>
    <w:rsid w:val="002568CC"/>
    <w:rsid w:val="00257B86"/>
    <w:rsid w:val="002610C6"/>
    <w:rsid w:val="00262255"/>
    <w:rsid w:val="002658EA"/>
    <w:rsid w:val="002667C6"/>
    <w:rsid w:val="0027783F"/>
    <w:rsid w:val="00281C82"/>
    <w:rsid w:val="002827F5"/>
    <w:rsid w:val="00282BB9"/>
    <w:rsid w:val="00284062"/>
    <w:rsid w:val="002842E3"/>
    <w:rsid w:val="0028521D"/>
    <w:rsid w:val="00287954"/>
    <w:rsid w:val="002905C3"/>
    <w:rsid w:val="00294DC3"/>
    <w:rsid w:val="00296485"/>
    <w:rsid w:val="00297AB2"/>
    <w:rsid w:val="00297D74"/>
    <w:rsid w:val="002A26D5"/>
    <w:rsid w:val="002A277C"/>
    <w:rsid w:val="002A2D25"/>
    <w:rsid w:val="002A3C8C"/>
    <w:rsid w:val="002A5E7C"/>
    <w:rsid w:val="002A7770"/>
    <w:rsid w:val="002A77FB"/>
    <w:rsid w:val="002A7893"/>
    <w:rsid w:val="002B008A"/>
    <w:rsid w:val="002B23CC"/>
    <w:rsid w:val="002B38E3"/>
    <w:rsid w:val="002B5F1F"/>
    <w:rsid w:val="002B625A"/>
    <w:rsid w:val="002B6B4F"/>
    <w:rsid w:val="002C1253"/>
    <w:rsid w:val="002C321B"/>
    <w:rsid w:val="002C4729"/>
    <w:rsid w:val="002C6389"/>
    <w:rsid w:val="002C640C"/>
    <w:rsid w:val="002C759E"/>
    <w:rsid w:val="002D06DB"/>
    <w:rsid w:val="002D1D2E"/>
    <w:rsid w:val="002D289B"/>
    <w:rsid w:val="002D32B8"/>
    <w:rsid w:val="002D4841"/>
    <w:rsid w:val="002D4E4D"/>
    <w:rsid w:val="002D6B7A"/>
    <w:rsid w:val="002D7E94"/>
    <w:rsid w:val="002E02FD"/>
    <w:rsid w:val="002E34CE"/>
    <w:rsid w:val="002E5775"/>
    <w:rsid w:val="002E748E"/>
    <w:rsid w:val="002E7675"/>
    <w:rsid w:val="002F390C"/>
    <w:rsid w:val="002F5560"/>
    <w:rsid w:val="002F5EB1"/>
    <w:rsid w:val="002F60C9"/>
    <w:rsid w:val="003003C4"/>
    <w:rsid w:val="00303A5F"/>
    <w:rsid w:val="00304B12"/>
    <w:rsid w:val="00306CC4"/>
    <w:rsid w:val="003118CF"/>
    <w:rsid w:val="00311A03"/>
    <w:rsid w:val="00314FD2"/>
    <w:rsid w:val="0031508E"/>
    <w:rsid w:val="00315487"/>
    <w:rsid w:val="0032050C"/>
    <w:rsid w:val="00320A16"/>
    <w:rsid w:val="00320BC1"/>
    <w:rsid w:val="003223C5"/>
    <w:rsid w:val="00323042"/>
    <w:rsid w:val="00324BB6"/>
    <w:rsid w:val="00325130"/>
    <w:rsid w:val="00325D6B"/>
    <w:rsid w:val="00330566"/>
    <w:rsid w:val="00330623"/>
    <w:rsid w:val="00331C19"/>
    <w:rsid w:val="00333283"/>
    <w:rsid w:val="00335AF7"/>
    <w:rsid w:val="0033671A"/>
    <w:rsid w:val="00337DAA"/>
    <w:rsid w:val="0034108B"/>
    <w:rsid w:val="0034544F"/>
    <w:rsid w:val="00345988"/>
    <w:rsid w:val="00346135"/>
    <w:rsid w:val="00347B64"/>
    <w:rsid w:val="0035099A"/>
    <w:rsid w:val="0035503B"/>
    <w:rsid w:val="00355417"/>
    <w:rsid w:val="003561E3"/>
    <w:rsid w:val="00357474"/>
    <w:rsid w:val="00357AA1"/>
    <w:rsid w:val="00360129"/>
    <w:rsid w:val="00360A35"/>
    <w:rsid w:val="00360AD4"/>
    <w:rsid w:val="003615B9"/>
    <w:rsid w:val="003653F7"/>
    <w:rsid w:val="00365C40"/>
    <w:rsid w:val="003722FC"/>
    <w:rsid w:val="003729E4"/>
    <w:rsid w:val="00373B9B"/>
    <w:rsid w:val="003749FD"/>
    <w:rsid w:val="00377293"/>
    <w:rsid w:val="00377DF4"/>
    <w:rsid w:val="003833FC"/>
    <w:rsid w:val="00385EF4"/>
    <w:rsid w:val="003864A8"/>
    <w:rsid w:val="003909F5"/>
    <w:rsid w:val="003917E6"/>
    <w:rsid w:val="0039668C"/>
    <w:rsid w:val="003A39CA"/>
    <w:rsid w:val="003B30E3"/>
    <w:rsid w:val="003B3352"/>
    <w:rsid w:val="003B36ED"/>
    <w:rsid w:val="003B5227"/>
    <w:rsid w:val="003B5305"/>
    <w:rsid w:val="003B5E3E"/>
    <w:rsid w:val="003B6097"/>
    <w:rsid w:val="003B6782"/>
    <w:rsid w:val="003B68B8"/>
    <w:rsid w:val="003B6DFE"/>
    <w:rsid w:val="003B780C"/>
    <w:rsid w:val="003C050D"/>
    <w:rsid w:val="003C57CB"/>
    <w:rsid w:val="003D1C05"/>
    <w:rsid w:val="003D4F77"/>
    <w:rsid w:val="003D5246"/>
    <w:rsid w:val="003D5E97"/>
    <w:rsid w:val="003D7D5E"/>
    <w:rsid w:val="003E06E5"/>
    <w:rsid w:val="003E15CF"/>
    <w:rsid w:val="003E220E"/>
    <w:rsid w:val="003E2755"/>
    <w:rsid w:val="003E2F83"/>
    <w:rsid w:val="003E4017"/>
    <w:rsid w:val="003E477E"/>
    <w:rsid w:val="003F0DA8"/>
    <w:rsid w:val="003F16BE"/>
    <w:rsid w:val="003F1A1C"/>
    <w:rsid w:val="003F1BFD"/>
    <w:rsid w:val="003F3F19"/>
    <w:rsid w:val="003F52AD"/>
    <w:rsid w:val="003F77F0"/>
    <w:rsid w:val="00401468"/>
    <w:rsid w:val="0040183C"/>
    <w:rsid w:val="00402420"/>
    <w:rsid w:val="00403588"/>
    <w:rsid w:val="00404689"/>
    <w:rsid w:val="004046EB"/>
    <w:rsid w:val="00405395"/>
    <w:rsid w:val="00406C18"/>
    <w:rsid w:val="004127F8"/>
    <w:rsid w:val="00412DB9"/>
    <w:rsid w:val="00414432"/>
    <w:rsid w:val="004166B6"/>
    <w:rsid w:val="004171EE"/>
    <w:rsid w:val="0042214F"/>
    <w:rsid w:val="004256CF"/>
    <w:rsid w:val="004271F3"/>
    <w:rsid w:val="00427CE6"/>
    <w:rsid w:val="004306F8"/>
    <w:rsid w:val="00432F4F"/>
    <w:rsid w:val="00433D01"/>
    <w:rsid w:val="00433DB3"/>
    <w:rsid w:val="004341DD"/>
    <w:rsid w:val="00436601"/>
    <w:rsid w:val="004442A4"/>
    <w:rsid w:val="00444888"/>
    <w:rsid w:val="00445AD4"/>
    <w:rsid w:val="00446AD7"/>
    <w:rsid w:val="00450E54"/>
    <w:rsid w:val="004538A2"/>
    <w:rsid w:val="00454061"/>
    <w:rsid w:val="004542EC"/>
    <w:rsid w:val="00454DB6"/>
    <w:rsid w:val="00456D2A"/>
    <w:rsid w:val="00457F6B"/>
    <w:rsid w:val="00460062"/>
    <w:rsid w:val="0046504D"/>
    <w:rsid w:val="00465535"/>
    <w:rsid w:val="0046554C"/>
    <w:rsid w:val="00466442"/>
    <w:rsid w:val="00473599"/>
    <w:rsid w:val="00476475"/>
    <w:rsid w:val="004774B4"/>
    <w:rsid w:val="0048168D"/>
    <w:rsid w:val="00482139"/>
    <w:rsid w:val="00484237"/>
    <w:rsid w:val="0048539D"/>
    <w:rsid w:val="00485D8F"/>
    <w:rsid w:val="00485E2A"/>
    <w:rsid w:val="00492BE2"/>
    <w:rsid w:val="00494411"/>
    <w:rsid w:val="00494B86"/>
    <w:rsid w:val="004966B2"/>
    <w:rsid w:val="00496B7A"/>
    <w:rsid w:val="004A05A9"/>
    <w:rsid w:val="004A14E5"/>
    <w:rsid w:val="004A382B"/>
    <w:rsid w:val="004A4236"/>
    <w:rsid w:val="004A485C"/>
    <w:rsid w:val="004A4B78"/>
    <w:rsid w:val="004A5EB1"/>
    <w:rsid w:val="004A6621"/>
    <w:rsid w:val="004A7944"/>
    <w:rsid w:val="004B0A75"/>
    <w:rsid w:val="004B2289"/>
    <w:rsid w:val="004B338A"/>
    <w:rsid w:val="004B60C0"/>
    <w:rsid w:val="004B795F"/>
    <w:rsid w:val="004B79DA"/>
    <w:rsid w:val="004C182C"/>
    <w:rsid w:val="004C296A"/>
    <w:rsid w:val="004C3096"/>
    <w:rsid w:val="004C6568"/>
    <w:rsid w:val="004C7E5F"/>
    <w:rsid w:val="004D5DC8"/>
    <w:rsid w:val="004D7188"/>
    <w:rsid w:val="004E02F9"/>
    <w:rsid w:val="004E132D"/>
    <w:rsid w:val="004E4C2F"/>
    <w:rsid w:val="004E5587"/>
    <w:rsid w:val="004E5967"/>
    <w:rsid w:val="004E5C35"/>
    <w:rsid w:val="004F397C"/>
    <w:rsid w:val="004F3C68"/>
    <w:rsid w:val="004F4A79"/>
    <w:rsid w:val="004F7021"/>
    <w:rsid w:val="004F7121"/>
    <w:rsid w:val="004F7E02"/>
    <w:rsid w:val="00500C4C"/>
    <w:rsid w:val="00502889"/>
    <w:rsid w:val="0050355D"/>
    <w:rsid w:val="005040AB"/>
    <w:rsid w:val="00505A18"/>
    <w:rsid w:val="00507CC3"/>
    <w:rsid w:val="00511D4D"/>
    <w:rsid w:val="0051420E"/>
    <w:rsid w:val="00521532"/>
    <w:rsid w:val="00521A70"/>
    <w:rsid w:val="00524B1A"/>
    <w:rsid w:val="00525E7C"/>
    <w:rsid w:val="00526387"/>
    <w:rsid w:val="00526622"/>
    <w:rsid w:val="00530164"/>
    <w:rsid w:val="00532D99"/>
    <w:rsid w:val="00534CF4"/>
    <w:rsid w:val="00535603"/>
    <w:rsid w:val="005414C8"/>
    <w:rsid w:val="00541DAC"/>
    <w:rsid w:val="00543F4F"/>
    <w:rsid w:val="00544614"/>
    <w:rsid w:val="00550CF6"/>
    <w:rsid w:val="00550CFF"/>
    <w:rsid w:val="005517CB"/>
    <w:rsid w:val="005524A5"/>
    <w:rsid w:val="00557D05"/>
    <w:rsid w:val="005614A2"/>
    <w:rsid w:val="00561570"/>
    <w:rsid w:val="00562A1F"/>
    <w:rsid w:val="00563161"/>
    <w:rsid w:val="00563318"/>
    <w:rsid w:val="005643E9"/>
    <w:rsid w:val="005645F7"/>
    <w:rsid w:val="00572903"/>
    <w:rsid w:val="005735BB"/>
    <w:rsid w:val="00574FCA"/>
    <w:rsid w:val="00575468"/>
    <w:rsid w:val="00576DAE"/>
    <w:rsid w:val="005778C7"/>
    <w:rsid w:val="00581DD5"/>
    <w:rsid w:val="00581FD0"/>
    <w:rsid w:val="0058227C"/>
    <w:rsid w:val="005849D0"/>
    <w:rsid w:val="00584B2D"/>
    <w:rsid w:val="00586CD0"/>
    <w:rsid w:val="00586F78"/>
    <w:rsid w:val="005905DB"/>
    <w:rsid w:val="00591576"/>
    <w:rsid w:val="0059180E"/>
    <w:rsid w:val="00593071"/>
    <w:rsid w:val="005948B7"/>
    <w:rsid w:val="005A11A7"/>
    <w:rsid w:val="005A306A"/>
    <w:rsid w:val="005B1D35"/>
    <w:rsid w:val="005B21EE"/>
    <w:rsid w:val="005B24C2"/>
    <w:rsid w:val="005B3D88"/>
    <w:rsid w:val="005B4898"/>
    <w:rsid w:val="005B5612"/>
    <w:rsid w:val="005B63C1"/>
    <w:rsid w:val="005C0681"/>
    <w:rsid w:val="005C21CE"/>
    <w:rsid w:val="005C28BA"/>
    <w:rsid w:val="005C69DA"/>
    <w:rsid w:val="005D12AC"/>
    <w:rsid w:val="005D1ABC"/>
    <w:rsid w:val="005D2961"/>
    <w:rsid w:val="005D6559"/>
    <w:rsid w:val="005D6D60"/>
    <w:rsid w:val="005D6F40"/>
    <w:rsid w:val="005E0574"/>
    <w:rsid w:val="005E0F0C"/>
    <w:rsid w:val="005E2E3E"/>
    <w:rsid w:val="005E3228"/>
    <w:rsid w:val="005E56EA"/>
    <w:rsid w:val="005E6AF4"/>
    <w:rsid w:val="005E6F98"/>
    <w:rsid w:val="005E7CAA"/>
    <w:rsid w:val="005F1B35"/>
    <w:rsid w:val="005F275A"/>
    <w:rsid w:val="005F4016"/>
    <w:rsid w:val="005F5EC9"/>
    <w:rsid w:val="005F67A4"/>
    <w:rsid w:val="005F68EB"/>
    <w:rsid w:val="005F6A43"/>
    <w:rsid w:val="00600F9A"/>
    <w:rsid w:val="0060157E"/>
    <w:rsid w:val="00601DCF"/>
    <w:rsid w:val="0060294C"/>
    <w:rsid w:val="006031EA"/>
    <w:rsid w:val="00603A3E"/>
    <w:rsid w:val="00606005"/>
    <w:rsid w:val="006106AF"/>
    <w:rsid w:val="00610C2F"/>
    <w:rsid w:val="0061107A"/>
    <w:rsid w:val="006113A8"/>
    <w:rsid w:val="0061232C"/>
    <w:rsid w:val="00612354"/>
    <w:rsid w:val="0061408C"/>
    <w:rsid w:val="006147A6"/>
    <w:rsid w:val="00614C35"/>
    <w:rsid w:val="0061504E"/>
    <w:rsid w:val="00615CA5"/>
    <w:rsid w:val="00615DFA"/>
    <w:rsid w:val="006162FC"/>
    <w:rsid w:val="00617148"/>
    <w:rsid w:val="0062012A"/>
    <w:rsid w:val="0062035B"/>
    <w:rsid w:val="006257B3"/>
    <w:rsid w:val="00626CE2"/>
    <w:rsid w:val="00626DE3"/>
    <w:rsid w:val="00627CF4"/>
    <w:rsid w:val="00630C68"/>
    <w:rsid w:val="00632764"/>
    <w:rsid w:val="0063554D"/>
    <w:rsid w:val="0064245C"/>
    <w:rsid w:val="006425DC"/>
    <w:rsid w:val="0064476C"/>
    <w:rsid w:val="00645879"/>
    <w:rsid w:val="00646094"/>
    <w:rsid w:val="00651E0F"/>
    <w:rsid w:val="00653481"/>
    <w:rsid w:val="006535CE"/>
    <w:rsid w:val="006553B5"/>
    <w:rsid w:val="00655DC6"/>
    <w:rsid w:val="00656537"/>
    <w:rsid w:val="00656D16"/>
    <w:rsid w:val="00661166"/>
    <w:rsid w:val="006640FF"/>
    <w:rsid w:val="00664390"/>
    <w:rsid w:val="00664BE2"/>
    <w:rsid w:val="0066683B"/>
    <w:rsid w:val="0067290A"/>
    <w:rsid w:val="006764A4"/>
    <w:rsid w:val="00676F5B"/>
    <w:rsid w:val="0067755F"/>
    <w:rsid w:val="00683E9B"/>
    <w:rsid w:val="0068422E"/>
    <w:rsid w:val="00684F11"/>
    <w:rsid w:val="006870B7"/>
    <w:rsid w:val="00687F80"/>
    <w:rsid w:val="00691C99"/>
    <w:rsid w:val="00692713"/>
    <w:rsid w:val="00692D3D"/>
    <w:rsid w:val="00693DC8"/>
    <w:rsid w:val="00693F6F"/>
    <w:rsid w:val="00695238"/>
    <w:rsid w:val="00696832"/>
    <w:rsid w:val="0069715D"/>
    <w:rsid w:val="006A1216"/>
    <w:rsid w:val="006A2EDD"/>
    <w:rsid w:val="006A3EB0"/>
    <w:rsid w:val="006A4A08"/>
    <w:rsid w:val="006A528E"/>
    <w:rsid w:val="006A7A98"/>
    <w:rsid w:val="006A7CA6"/>
    <w:rsid w:val="006B13A5"/>
    <w:rsid w:val="006B18DD"/>
    <w:rsid w:val="006B1B57"/>
    <w:rsid w:val="006B238A"/>
    <w:rsid w:val="006B2432"/>
    <w:rsid w:val="006B2763"/>
    <w:rsid w:val="006B2B67"/>
    <w:rsid w:val="006B6934"/>
    <w:rsid w:val="006B69DB"/>
    <w:rsid w:val="006C097B"/>
    <w:rsid w:val="006C1027"/>
    <w:rsid w:val="006C15DE"/>
    <w:rsid w:val="006C2B23"/>
    <w:rsid w:val="006C4864"/>
    <w:rsid w:val="006C5501"/>
    <w:rsid w:val="006C6919"/>
    <w:rsid w:val="006C7E6C"/>
    <w:rsid w:val="006D201B"/>
    <w:rsid w:val="006D4F5A"/>
    <w:rsid w:val="006E2ACC"/>
    <w:rsid w:val="006E3628"/>
    <w:rsid w:val="006E4871"/>
    <w:rsid w:val="006E7621"/>
    <w:rsid w:val="006E76DF"/>
    <w:rsid w:val="006E7BE2"/>
    <w:rsid w:val="006F03B7"/>
    <w:rsid w:val="006F11AB"/>
    <w:rsid w:val="006F1394"/>
    <w:rsid w:val="006F29D4"/>
    <w:rsid w:val="006F4178"/>
    <w:rsid w:val="00702108"/>
    <w:rsid w:val="0070344E"/>
    <w:rsid w:val="007039C3"/>
    <w:rsid w:val="0070407B"/>
    <w:rsid w:val="00705830"/>
    <w:rsid w:val="00710057"/>
    <w:rsid w:val="007105FF"/>
    <w:rsid w:val="007136BA"/>
    <w:rsid w:val="00715AC7"/>
    <w:rsid w:val="00715FBA"/>
    <w:rsid w:val="007215A0"/>
    <w:rsid w:val="00725788"/>
    <w:rsid w:val="007257C1"/>
    <w:rsid w:val="00726460"/>
    <w:rsid w:val="0072718A"/>
    <w:rsid w:val="00727684"/>
    <w:rsid w:val="007276C4"/>
    <w:rsid w:val="0072791B"/>
    <w:rsid w:val="00730B4A"/>
    <w:rsid w:val="00730CDF"/>
    <w:rsid w:val="00733965"/>
    <w:rsid w:val="00733E41"/>
    <w:rsid w:val="007364A7"/>
    <w:rsid w:val="00737DC7"/>
    <w:rsid w:val="007464A9"/>
    <w:rsid w:val="00747583"/>
    <w:rsid w:val="0074789F"/>
    <w:rsid w:val="00751C78"/>
    <w:rsid w:val="00752DB4"/>
    <w:rsid w:val="00754606"/>
    <w:rsid w:val="00757EA0"/>
    <w:rsid w:val="00757F59"/>
    <w:rsid w:val="00760896"/>
    <w:rsid w:val="00761E5E"/>
    <w:rsid w:val="007649C9"/>
    <w:rsid w:val="007662E5"/>
    <w:rsid w:val="00771EAA"/>
    <w:rsid w:val="00772076"/>
    <w:rsid w:val="00773B09"/>
    <w:rsid w:val="00774302"/>
    <w:rsid w:val="00776268"/>
    <w:rsid w:val="007776D6"/>
    <w:rsid w:val="007777C0"/>
    <w:rsid w:val="00777B50"/>
    <w:rsid w:val="007804BD"/>
    <w:rsid w:val="00783624"/>
    <w:rsid w:val="007838C0"/>
    <w:rsid w:val="00783E8F"/>
    <w:rsid w:val="00784C2C"/>
    <w:rsid w:val="007853F0"/>
    <w:rsid w:val="00785F3E"/>
    <w:rsid w:val="00786802"/>
    <w:rsid w:val="00787488"/>
    <w:rsid w:val="00791376"/>
    <w:rsid w:val="00791A92"/>
    <w:rsid w:val="00793CDC"/>
    <w:rsid w:val="0079412F"/>
    <w:rsid w:val="007952CA"/>
    <w:rsid w:val="0079636A"/>
    <w:rsid w:val="00796B34"/>
    <w:rsid w:val="00797C4D"/>
    <w:rsid w:val="007A0279"/>
    <w:rsid w:val="007A02EB"/>
    <w:rsid w:val="007A253A"/>
    <w:rsid w:val="007A2F67"/>
    <w:rsid w:val="007A5613"/>
    <w:rsid w:val="007A6E10"/>
    <w:rsid w:val="007B01D0"/>
    <w:rsid w:val="007B0FA7"/>
    <w:rsid w:val="007B24BE"/>
    <w:rsid w:val="007B2B86"/>
    <w:rsid w:val="007B2DD0"/>
    <w:rsid w:val="007B3927"/>
    <w:rsid w:val="007B4CB0"/>
    <w:rsid w:val="007B5CB2"/>
    <w:rsid w:val="007B6AF7"/>
    <w:rsid w:val="007B722D"/>
    <w:rsid w:val="007B7F67"/>
    <w:rsid w:val="007C1F9A"/>
    <w:rsid w:val="007C2ED4"/>
    <w:rsid w:val="007C3051"/>
    <w:rsid w:val="007C43C0"/>
    <w:rsid w:val="007C463A"/>
    <w:rsid w:val="007C64F6"/>
    <w:rsid w:val="007C7B7C"/>
    <w:rsid w:val="007D1AF4"/>
    <w:rsid w:val="007D2F5C"/>
    <w:rsid w:val="007D3AAC"/>
    <w:rsid w:val="007D58AA"/>
    <w:rsid w:val="007D7D9A"/>
    <w:rsid w:val="007D7FE8"/>
    <w:rsid w:val="007E1057"/>
    <w:rsid w:val="007E11F0"/>
    <w:rsid w:val="007E1593"/>
    <w:rsid w:val="007E2096"/>
    <w:rsid w:val="007E4497"/>
    <w:rsid w:val="007E79A7"/>
    <w:rsid w:val="007F128C"/>
    <w:rsid w:val="007F3E1E"/>
    <w:rsid w:val="007F53EB"/>
    <w:rsid w:val="00804F5E"/>
    <w:rsid w:val="00805C89"/>
    <w:rsid w:val="0080651C"/>
    <w:rsid w:val="00811866"/>
    <w:rsid w:val="00814D42"/>
    <w:rsid w:val="00817810"/>
    <w:rsid w:val="00824AFC"/>
    <w:rsid w:val="00824B41"/>
    <w:rsid w:val="00825298"/>
    <w:rsid w:val="00825800"/>
    <w:rsid w:val="00826355"/>
    <w:rsid w:val="00827EAA"/>
    <w:rsid w:val="00830DCD"/>
    <w:rsid w:val="008310FA"/>
    <w:rsid w:val="00832777"/>
    <w:rsid w:val="0083654D"/>
    <w:rsid w:val="00836B18"/>
    <w:rsid w:val="00837503"/>
    <w:rsid w:val="008379D9"/>
    <w:rsid w:val="00837F43"/>
    <w:rsid w:val="00841061"/>
    <w:rsid w:val="00844C95"/>
    <w:rsid w:val="00845D1F"/>
    <w:rsid w:val="00846EB7"/>
    <w:rsid w:val="008473FE"/>
    <w:rsid w:val="00847821"/>
    <w:rsid w:val="00847CCD"/>
    <w:rsid w:val="00847ED0"/>
    <w:rsid w:val="00847F79"/>
    <w:rsid w:val="00851633"/>
    <w:rsid w:val="00851EBB"/>
    <w:rsid w:val="00853918"/>
    <w:rsid w:val="00853AB5"/>
    <w:rsid w:val="00855F25"/>
    <w:rsid w:val="00856310"/>
    <w:rsid w:val="00856642"/>
    <w:rsid w:val="0086224F"/>
    <w:rsid w:val="00862460"/>
    <w:rsid w:val="00863B74"/>
    <w:rsid w:val="00863D89"/>
    <w:rsid w:val="008642BF"/>
    <w:rsid w:val="0086481C"/>
    <w:rsid w:val="00865AF1"/>
    <w:rsid w:val="00866145"/>
    <w:rsid w:val="00867A5D"/>
    <w:rsid w:val="0087065D"/>
    <w:rsid w:val="00870ADE"/>
    <w:rsid w:val="00871F75"/>
    <w:rsid w:val="008740B6"/>
    <w:rsid w:val="0087484E"/>
    <w:rsid w:val="008759AF"/>
    <w:rsid w:val="00877855"/>
    <w:rsid w:val="008824E3"/>
    <w:rsid w:val="00882ED2"/>
    <w:rsid w:val="00883817"/>
    <w:rsid w:val="00886C7E"/>
    <w:rsid w:val="00887BF4"/>
    <w:rsid w:val="008907AF"/>
    <w:rsid w:val="008908F1"/>
    <w:rsid w:val="00890BB9"/>
    <w:rsid w:val="00891D94"/>
    <w:rsid w:val="0089365E"/>
    <w:rsid w:val="00894143"/>
    <w:rsid w:val="008A1475"/>
    <w:rsid w:val="008A14AB"/>
    <w:rsid w:val="008A688A"/>
    <w:rsid w:val="008A71B2"/>
    <w:rsid w:val="008B0EDE"/>
    <w:rsid w:val="008B1F1A"/>
    <w:rsid w:val="008B2E2E"/>
    <w:rsid w:val="008B3F6F"/>
    <w:rsid w:val="008B6A92"/>
    <w:rsid w:val="008B7A76"/>
    <w:rsid w:val="008C044A"/>
    <w:rsid w:val="008C164A"/>
    <w:rsid w:val="008C1D84"/>
    <w:rsid w:val="008C54E4"/>
    <w:rsid w:val="008C58CC"/>
    <w:rsid w:val="008C5BCF"/>
    <w:rsid w:val="008C66C9"/>
    <w:rsid w:val="008D4E7B"/>
    <w:rsid w:val="008D640F"/>
    <w:rsid w:val="008D66F8"/>
    <w:rsid w:val="008D7EEE"/>
    <w:rsid w:val="008E22BF"/>
    <w:rsid w:val="008E3D79"/>
    <w:rsid w:val="008E4369"/>
    <w:rsid w:val="008E46B5"/>
    <w:rsid w:val="008E5451"/>
    <w:rsid w:val="008E5DAD"/>
    <w:rsid w:val="008E6DF4"/>
    <w:rsid w:val="008E7D56"/>
    <w:rsid w:val="008F0B8B"/>
    <w:rsid w:val="008F1986"/>
    <w:rsid w:val="008F2137"/>
    <w:rsid w:val="008F3807"/>
    <w:rsid w:val="008F5638"/>
    <w:rsid w:val="008F577A"/>
    <w:rsid w:val="008F5B66"/>
    <w:rsid w:val="008F5DEF"/>
    <w:rsid w:val="008F7800"/>
    <w:rsid w:val="00900092"/>
    <w:rsid w:val="00901608"/>
    <w:rsid w:val="00902427"/>
    <w:rsid w:val="00902D91"/>
    <w:rsid w:val="009054E0"/>
    <w:rsid w:val="0090566A"/>
    <w:rsid w:val="0090606C"/>
    <w:rsid w:val="00906C07"/>
    <w:rsid w:val="009107A0"/>
    <w:rsid w:val="009115CA"/>
    <w:rsid w:val="009133C8"/>
    <w:rsid w:val="00913C29"/>
    <w:rsid w:val="009157CF"/>
    <w:rsid w:val="0091636E"/>
    <w:rsid w:val="0092103E"/>
    <w:rsid w:val="00921343"/>
    <w:rsid w:val="00921DD2"/>
    <w:rsid w:val="00922069"/>
    <w:rsid w:val="00922478"/>
    <w:rsid w:val="00922E14"/>
    <w:rsid w:val="0092332F"/>
    <w:rsid w:val="009316E1"/>
    <w:rsid w:val="009324AB"/>
    <w:rsid w:val="0093488A"/>
    <w:rsid w:val="00935A3C"/>
    <w:rsid w:val="00935C34"/>
    <w:rsid w:val="00940C26"/>
    <w:rsid w:val="00943D50"/>
    <w:rsid w:val="009441BE"/>
    <w:rsid w:val="009443B6"/>
    <w:rsid w:val="00947CA3"/>
    <w:rsid w:val="00954784"/>
    <w:rsid w:val="0095550A"/>
    <w:rsid w:val="00957FC4"/>
    <w:rsid w:val="0096189D"/>
    <w:rsid w:val="00961AFB"/>
    <w:rsid w:val="009639AB"/>
    <w:rsid w:val="00963D81"/>
    <w:rsid w:val="00964210"/>
    <w:rsid w:val="009657BD"/>
    <w:rsid w:val="009663F6"/>
    <w:rsid w:val="00967223"/>
    <w:rsid w:val="0096742F"/>
    <w:rsid w:val="00970069"/>
    <w:rsid w:val="0097024E"/>
    <w:rsid w:val="00970363"/>
    <w:rsid w:val="00970AD4"/>
    <w:rsid w:val="009779C9"/>
    <w:rsid w:val="009814D4"/>
    <w:rsid w:val="00982667"/>
    <w:rsid w:val="0098539A"/>
    <w:rsid w:val="009859EB"/>
    <w:rsid w:val="00987476"/>
    <w:rsid w:val="00987734"/>
    <w:rsid w:val="00990200"/>
    <w:rsid w:val="009911F2"/>
    <w:rsid w:val="00991ACF"/>
    <w:rsid w:val="00993137"/>
    <w:rsid w:val="009938F2"/>
    <w:rsid w:val="00993A53"/>
    <w:rsid w:val="00993B0B"/>
    <w:rsid w:val="009947BF"/>
    <w:rsid w:val="00995B19"/>
    <w:rsid w:val="00996A50"/>
    <w:rsid w:val="00997285"/>
    <w:rsid w:val="009A03BE"/>
    <w:rsid w:val="009A0F55"/>
    <w:rsid w:val="009A127C"/>
    <w:rsid w:val="009A3D29"/>
    <w:rsid w:val="009A740B"/>
    <w:rsid w:val="009B0161"/>
    <w:rsid w:val="009B02D5"/>
    <w:rsid w:val="009B11C4"/>
    <w:rsid w:val="009B2B8C"/>
    <w:rsid w:val="009B3751"/>
    <w:rsid w:val="009B3AD0"/>
    <w:rsid w:val="009B51EF"/>
    <w:rsid w:val="009B7D77"/>
    <w:rsid w:val="009C0311"/>
    <w:rsid w:val="009C06F4"/>
    <w:rsid w:val="009C0DCD"/>
    <w:rsid w:val="009C3716"/>
    <w:rsid w:val="009C4C3C"/>
    <w:rsid w:val="009C56B1"/>
    <w:rsid w:val="009D021C"/>
    <w:rsid w:val="009D0EBB"/>
    <w:rsid w:val="009D458F"/>
    <w:rsid w:val="009D507B"/>
    <w:rsid w:val="009D600D"/>
    <w:rsid w:val="009E388A"/>
    <w:rsid w:val="009E544C"/>
    <w:rsid w:val="009E5729"/>
    <w:rsid w:val="009E6B89"/>
    <w:rsid w:val="009F1C1A"/>
    <w:rsid w:val="009F35A3"/>
    <w:rsid w:val="009F715C"/>
    <w:rsid w:val="009F7642"/>
    <w:rsid w:val="009F7836"/>
    <w:rsid w:val="00A009CB"/>
    <w:rsid w:val="00A01BBB"/>
    <w:rsid w:val="00A04227"/>
    <w:rsid w:val="00A048C0"/>
    <w:rsid w:val="00A074FC"/>
    <w:rsid w:val="00A07835"/>
    <w:rsid w:val="00A07C10"/>
    <w:rsid w:val="00A104E3"/>
    <w:rsid w:val="00A1116B"/>
    <w:rsid w:val="00A124BB"/>
    <w:rsid w:val="00A15917"/>
    <w:rsid w:val="00A15F15"/>
    <w:rsid w:val="00A206CA"/>
    <w:rsid w:val="00A215B8"/>
    <w:rsid w:val="00A225BE"/>
    <w:rsid w:val="00A233B5"/>
    <w:rsid w:val="00A23678"/>
    <w:rsid w:val="00A2399A"/>
    <w:rsid w:val="00A243D8"/>
    <w:rsid w:val="00A24930"/>
    <w:rsid w:val="00A270F5"/>
    <w:rsid w:val="00A30156"/>
    <w:rsid w:val="00A31F3B"/>
    <w:rsid w:val="00A31FAA"/>
    <w:rsid w:val="00A3289E"/>
    <w:rsid w:val="00A367B3"/>
    <w:rsid w:val="00A36C9C"/>
    <w:rsid w:val="00A42A57"/>
    <w:rsid w:val="00A43D9E"/>
    <w:rsid w:val="00A47CDD"/>
    <w:rsid w:val="00A47F6B"/>
    <w:rsid w:val="00A51505"/>
    <w:rsid w:val="00A51848"/>
    <w:rsid w:val="00A52627"/>
    <w:rsid w:val="00A53E9D"/>
    <w:rsid w:val="00A54025"/>
    <w:rsid w:val="00A541F4"/>
    <w:rsid w:val="00A54311"/>
    <w:rsid w:val="00A55059"/>
    <w:rsid w:val="00A6410F"/>
    <w:rsid w:val="00A64C96"/>
    <w:rsid w:val="00A66A15"/>
    <w:rsid w:val="00A67D6A"/>
    <w:rsid w:val="00A719A3"/>
    <w:rsid w:val="00A73104"/>
    <w:rsid w:val="00A74A08"/>
    <w:rsid w:val="00A74EF1"/>
    <w:rsid w:val="00A77C47"/>
    <w:rsid w:val="00A80F63"/>
    <w:rsid w:val="00A81014"/>
    <w:rsid w:val="00A82DB9"/>
    <w:rsid w:val="00A83156"/>
    <w:rsid w:val="00A839C3"/>
    <w:rsid w:val="00A84072"/>
    <w:rsid w:val="00A86EA9"/>
    <w:rsid w:val="00A8792B"/>
    <w:rsid w:val="00AA128E"/>
    <w:rsid w:val="00AA18E3"/>
    <w:rsid w:val="00AA407C"/>
    <w:rsid w:val="00AA55AD"/>
    <w:rsid w:val="00AA6B5E"/>
    <w:rsid w:val="00AB09E4"/>
    <w:rsid w:val="00AB1CCC"/>
    <w:rsid w:val="00AB37CA"/>
    <w:rsid w:val="00AB4319"/>
    <w:rsid w:val="00AB7D9D"/>
    <w:rsid w:val="00AC118D"/>
    <w:rsid w:val="00AD125C"/>
    <w:rsid w:val="00AD25BA"/>
    <w:rsid w:val="00AD3070"/>
    <w:rsid w:val="00AD4273"/>
    <w:rsid w:val="00AD5AEF"/>
    <w:rsid w:val="00AD7317"/>
    <w:rsid w:val="00AD753C"/>
    <w:rsid w:val="00AD7C3B"/>
    <w:rsid w:val="00AE1EB1"/>
    <w:rsid w:val="00AE3A38"/>
    <w:rsid w:val="00AE66EC"/>
    <w:rsid w:val="00AF0243"/>
    <w:rsid w:val="00AF147F"/>
    <w:rsid w:val="00AF3F84"/>
    <w:rsid w:val="00AF4DA6"/>
    <w:rsid w:val="00AF52F7"/>
    <w:rsid w:val="00AF5D52"/>
    <w:rsid w:val="00B00A62"/>
    <w:rsid w:val="00B00F18"/>
    <w:rsid w:val="00B02E26"/>
    <w:rsid w:val="00B05CBF"/>
    <w:rsid w:val="00B05D60"/>
    <w:rsid w:val="00B06758"/>
    <w:rsid w:val="00B069FC"/>
    <w:rsid w:val="00B06A4E"/>
    <w:rsid w:val="00B076B8"/>
    <w:rsid w:val="00B0775E"/>
    <w:rsid w:val="00B0786A"/>
    <w:rsid w:val="00B12C92"/>
    <w:rsid w:val="00B13393"/>
    <w:rsid w:val="00B140A9"/>
    <w:rsid w:val="00B14689"/>
    <w:rsid w:val="00B15D24"/>
    <w:rsid w:val="00B165DB"/>
    <w:rsid w:val="00B24B42"/>
    <w:rsid w:val="00B24D7D"/>
    <w:rsid w:val="00B25D83"/>
    <w:rsid w:val="00B26D23"/>
    <w:rsid w:val="00B27ECE"/>
    <w:rsid w:val="00B30047"/>
    <w:rsid w:val="00B31540"/>
    <w:rsid w:val="00B317D9"/>
    <w:rsid w:val="00B326FC"/>
    <w:rsid w:val="00B35A17"/>
    <w:rsid w:val="00B4010B"/>
    <w:rsid w:val="00B43902"/>
    <w:rsid w:val="00B44741"/>
    <w:rsid w:val="00B451E0"/>
    <w:rsid w:val="00B4661E"/>
    <w:rsid w:val="00B47421"/>
    <w:rsid w:val="00B51168"/>
    <w:rsid w:val="00B539F7"/>
    <w:rsid w:val="00B54146"/>
    <w:rsid w:val="00B54613"/>
    <w:rsid w:val="00B55AFC"/>
    <w:rsid w:val="00B5752C"/>
    <w:rsid w:val="00B617BF"/>
    <w:rsid w:val="00B623F7"/>
    <w:rsid w:val="00B627DD"/>
    <w:rsid w:val="00B67A42"/>
    <w:rsid w:val="00B70B8E"/>
    <w:rsid w:val="00B70F65"/>
    <w:rsid w:val="00B722E3"/>
    <w:rsid w:val="00B73279"/>
    <w:rsid w:val="00B75127"/>
    <w:rsid w:val="00B7583A"/>
    <w:rsid w:val="00B75937"/>
    <w:rsid w:val="00B75EDC"/>
    <w:rsid w:val="00B76B83"/>
    <w:rsid w:val="00B81EA6"/>
    <w:rsid w:val="00B8246E"/>
    <w:rsid w:val="00B83A9C"/>
    <w:rsid w:val="00B83B35"/>
    <w:rsid w:val="00B83D1B"/>
    <w:rsid w:val="00B84B2A"/>
    <w:rsid w:val="00B8576B"/>
    <w:rsid w:val="00B85F9C"/>
    <w:rsid w:val="00B90446"/>
    <w:rsid w:val="00B92BEB"/>
    <w:rsid w:val="00B92BFD"/>
    <w:rsid w:val="00B932AC"/>
    <w:rsid w:val="00B93D56"/>
    <w:rsid w:val="00B967D3"/>
    <w:rsid w:val="00B9798A"/>
    <w:rsid w:val="00BA1C58"/>
    <w:rsid w:val="00BA275E"/>
    <w:rsid w:val="00BA3A07"/>
    <w:rsid w:val="00BB0876"/>
    <w:rsid w:val="00BB09F0"/>
    <w:rsid w:val="00BB2A14"/>
    <w:rsid w:val="00BB3977"/>
    <w:rsid w:val="00BB3B57"/>
    <w:rsid w:val="00BB5A3A"/>
    <w:rsid w:val="00BB5DCD"/>
    <w:rsid w:val="00BB6018"/>
    <w:rsid w:val="00BB675C"/>
    <w:rsid w:val="00BC1E49"/>
    <w:rsid w:val="00BC2331"/>
    <w:rsid w:val="00BC303E"/>
    <w:rsid w:val="00BC3C43"/>
    <w:rsid w:val="00BC46E2"/>
    <w:rsid w:val="00BC4BDF"/>
    <w:rsid w:val="00BC5FA7"/>
    <w:rsid w:val="00BC641F"/>
    <w:rsid w:val="00BD059A"/>
    <w:rsid w:val="00BD088C"/>
    <w:rsid w:val="00BD17AB"/>
    <w:rsid w:val="00BD20DA"/>
    <w:rsid w:val="00BD4125"/>
    <w:rsid w:val="00BD564A"/>
    <w:rsid w:val="00BE5DD7"/>
    <w:rsid w:val="00BF0911"/>
    <w:rsid w:val="00BF1380"/>
    <w:rsid w:val="00BF1C38"/>
    <w:rsid w:val="00BF5143"/>
    <w:rsid w:val="00BF7762"/>
    <w:rsid w:val="00C01778"/>
    <w:rsid w:val="00C02C31"/>
    <w:rsid w:val="00C032E7"/>
    <w:rsid w:val="00C03631"/>
    <w:rsid w:val="00C058CD"/>
    <w:rsid w:val="00C061BA"/>
    <w:rsid w:val="00C109CE"/>
    <w:rsid w:val="00C11018"/>
    <w:rsid w:val="00C116B3"/>
    <w:rsid w:val="00C12A28"/>
    <w:rsid w:val="00C139F0"/>
    <w:rsid w:val="00C13C1F"/>
    <w:rsid w:val="00C14A92"/>
    <w:rsid w:val="00C15E94"/>
    <w:rsid w:val="00C17065"/>
    <w:rsid w:val="00C17C21"/>
    <w:rsid w:val="00C20021"/>
    <w:rsid w:val="00C206C5"/>
    <w:rsid w:val="00C2070F"/>
    <w:rsid w:val="00C20D0A"/>
    <w:rsid w:val="00C23C80"/>
    <w:rsid w:val="00C25628"/>
    <w:rsid w:val="00C25751"/>
    <w:rsid w:val="00C26567"/>
    <w:rsid w:val="00C2777D"/>
    <w:rsid w:val="00C31924"/>
    <w:rsid w:val="00C34B94"/>
    <w:rsid w:val="00C3556E"/>
    <w:rsid w:val="00C37A9A"/>
    <w:rsid w:val="00C403E8"/>
    <w:rsid w:val="00C41876"/>
    <w:rsid w:val="00C41C5A"/>
    <w:rsid w:val="00C43DF7"/>
    <w:rsid w:val="00C445EF"/>
    <w:rsid w:val="00C53267"/>
    <w:rsid w:val="00C54EF6"/>
    <w:rsid w:val="00C56226"/>
    <w:rsid w:val="00C60255"/>
    <w:rsid w:val="00C605F0"/>
    <w:rsid w:val="00C60749"/>
    <w:rsid w:val="00C64DBD"/>
    <w:rsid w:val="00C66B41"/>
    <w:rsid w:val="00C677D6"/>
    <w:rsid w:val="00C70BCC"/>
    <w:rsid w:val="00C70E48"/>
    <w:rsid w:val="00C723F3"/>
    <w:rsid w:val="00C72768"/>
    <w:rsid w:val="00C7451F"/>
    <w:rsid w:val="00C7542B"/>
    <w:rsid w:val="00C76F84"/>
    <w:rsid w:val="00C77352"/>
    <w:rsid w:val="00C815D2"/>
    <w:rsid w:val="00C81FFA"/>
    <w:rsid w:val="00C82338"/>
    <w:rsid w:val="00C82E90"/>
    <w:rsid w:val="00C83C1C"/>
    <w:rsid w:val="00C83D5D"/>
    <w:rsid w:val="00C87E1F"/>
    <w:rsid w:val="00C91F6E"/>
    <w:rsid w:val="00C922C2"/>
    <w:rsid w:val="00C92CF2"/>
    <w:rsid w:val="00C97DC1"/>
    <w:rsid w:val="00CA3170"/>
    <w:rsid w:val="00CA3B76"/>
    <w:rsid w:val="00CA49D2"/>
    <w:rsid w:val="00CA4B50"/>
    <w:rsid w:val="00CA4BFC"/>
    <w:rsid w:val="00CA5360"/>
    <w:rsid w:val="00CA6E45"/>
    <w:rsid w:val="00CB0034"/>
    <w:rsid w:val="00CB34E4"/>
    <w:rsid w:val="00CB3CA4"/>
    <w:rsid w:val="00CB5F0F"/>
    <w:rsid w:val="00CB6820"/>
    <w:rsid w:val="00CC11E9"/>
    <w:rsid w:val="00CC151A"/>
    <w:rsid w:val="00CC32C0"/>
    <w:rsid w:val="00CC3853"/>
    <w:rsid w:val="00CC3AF3"/>
    <w:rsid w:val="00CD0311"/>
    <w:rsid w:val="00CD0D2E"/>
    <w:rsid w:val="00CD2334"/>
    <w:rsid w:val="00CD2833"/>
    <w:rsid w:val="00CD61B9"/>
    <w:rsid w:val="00CD6839"/>
    <w:rsid w:val="00CD72A6"/>
    <w:rsid w:val="00CD7A9C"/>
    <w:rsid w:val="00CE1FBF"/>
    <w:rsid w:val="00CE453C"/>
    <w:rsid w:val="00CE700D"/>
    <w:rsid w:val="00CE7ED5"/>
    <w:rsid w:val="00CF0818"/>
    <w:rsid w:val="00CF1124"/>
    <w:rsid w:val="00CF3FCE"/>
    <w:rsid w:val="00CF46CF"/>
    <w:rsid w:val="00CF5D5A"/>
    <w:rsid w:val="00D05805"/>
    <w:rsid w:val="00D05CF5"/>
    <w:rsid w:val="00D05EAA"/>
    <w:rsid w:val="00D107AA"/>
    <w:rsid w:val="00D11C21"/>
    <w:rsid w:val="00D1215A"/>
    <w:rsid w:val="00D1331D"/>
    <w:rsid w:val="00D15E9C"/>
    <w:rsid w:val="00D17151"/>
    <w:rsid w:val="00D17A41"/>
    <w:rsid w:val="00D17ABF"/>
    <w:rsid w:val="00D22433"/>
    <w:rsid w:val="00D23071"/>
    <w:rsid w:val="00D239CC"/>
    <w:rsid w:val="00D239FA"/>
    <w:rsid w:val="00D24497"/>
    <w:rsid w:val="00D24917"/>
    <w:rsid w:val="00D25657"/>
    <w:rsid w:val="00D25DF0"/>
    <w:rsid w:val="00D303DA"/>
    <w:rsid w:val="00D34321"/>
    <w:rsid w:val="00D35315"/>
    <w:rsid w:val="00D3723D"/>
    <w:rsid w:val="00D40816"/>
    <w:rsid w:val="00D420B4"/>
    <w:rsid w:val="00D43899"/>
    <w:rsid w:val="00D44C24"/>
    <w:rsid w:val="00D4761E"/>
    <w:rsid w:val="00D47655"/>
    <w:rsid w:val="00D5322B"/>
    <w:rsid w:val="00D553C2"/>
    <w:rsid w:val="00D5650F"/>
    <w:rsid w:val="00D574C6"/>
    <w:rsid w:val="00D628CB"/>
    <w:rsid w:val="00D6315D"/>
    <w:rsid w:val="00D65C77"/>
    <w:rsid w:val="00D6636F"/>
    <w:rsid w:val="00D71135"/>
    <w:rsid w:val="00D71F6A"/>
    <w:rsid w:val="00D72D37"/>
    <w:rsid w:val="00D74864"/>
    <w:rsid w:val="00D7730D"/>
    <w:rsid w:val="00D81C58"/>
    <w:rsid w:val="00D822D3"/>
    <w:rsid w:val="00D84F0C"/>
    <w:rsid w:val="00D85EB2"/>
    <w:rsid w:val="00D861E6"/>
    <w:rsid w:val="00D8632A"/>
    <w:rsid w:val="00D870F7"/>
    <w:rsid w:val="00D87F94"/>
    <w:rsid w:val="00D91D68"/>
    <w:rsid w:val="00D92C8F"/>
    <w:rsid w:val="00D957B5"/>
    <w:rsid w:val="00D966BD"/>
    <w:rsid w:val="00DA0697"/>
    <w:rsid w:val="00DA18EB"/>
    <w:rsid w:val="00DA20A9"/>
    <w:rsid w:val="00DA707A"/>
    <w:rsid w:val="00DB0421"/>
    <w:rsid w:val="00DB2BA0"/>
    <w:rsid w:val="00DB5CEF"/>
    <w:rsid w:val="00DC17E9"/>
    <w:rsid w:val="00DC3104"/>
    <w:rsid w:val="00DC5A3D"/>
    <w:rsid w:val="00DC7394"/>
    <w:rsid w:val="00DD01EF"/>
    <w:rsid w:val="00DD18BE"/>
    <w:rsid w:val="00DD194A"/>
    <w:rsid w:val="00DD2C2D"/>
    <w:rsid w:val="00DD5831"/>
    <w:rsid w:val="00DD7C17"/>
    <w:rsid w:val="00DE1412"/>
    <w:rsid w:val="00DE2FBE"/>
    <w:rsid w:val="00DE32EB"/>
    <w:rsid w:val="00DE42F5"/>
    <w:rsid w:val="00DE6055"/>
    <w:rsid w:val="00DF6796"/>
    <w:rsid w:val="00DF7F4B"/>
    <w:rsid w:val="00E01406"/>
    <w:rsid w:val="00E02DA8"/>
    <w:rsid w:val="00E04724"/>
    <w:rsid w:val="00E055ED"/>
    <w:rsid w:val="00E06DE4"/>
    <w:rsid w:val="00E13B0B"/>
    <w:rsid w:val="00E16E5E"/>
    <w:rsid w:val="00E173DA"/>
    <w:rsid w:val="00E20BC5"/>
    <w:rsid w:val="00E20D41"/>
    <w:rsid w:val="00E2221F"/>
    <w:rsid w:val="00E22D03"/>
    <w:rsid w:val="00E23148"/>
    <w:rsid w:val="00E235BC"/>
    <w:rsid w:val="00E26B36"/>
    <w:rsid w:val="00E26F24"/>
    <w:rsid w:val="00E30C3F"/>
    <w:rsid w:val="00E31B02"/>
    <w:rsid w:val="00E32FE6"/>
    <w:rsid w:val="00E34842"/>
    <w:rsid w:val="00E36CE1"/>
    <w:rsid w:val="00E371CD"/>
    <w:rsid w:val="00E429DC"/>
    <w:rsid w:val="00E46383"/>
    <w:rsid w:val="00E502D1"/>
    <w:rsid w:val="00E50745"/>
    <w:rsid w:val="00E51F21"/>
    <w:rsid w:val="00E52B8C"/>
    <w:rsid w:val="00E5323E"/>
    <w:rsid w:val="00E538E3"/>
    <w:rsid w:val="00E541F6"/>
    <w:rsid w:val="00E55335"/>
    <w:rsid w:val="00E565A3"/>
    <w:rsid w:val="00E604AF"/>
    <w:rsid w:val="00E60705"/>
    <w:rsid w:val="00E62D01"/>
    <w:rsid w:val="00E6386B"/>
    <w:rsid w:val="00E64D1C"/>
    <w:rsid w:val="00E65906"/>
    <w:rsid w:val="00E669A0"/>
    <w:rsid w:val="00E67CD2"/>
    <w:rsid w:val="00E72907"/>
    <w:rsid w:val="00E73BCA"/>
    <w:rsid w:val="00E75BE2"/>
    <w:rsid w:val="00E76C85"/>
    <w:rsid w:val="00E76E85"/>
    <w:rsid w:val="00E81903"/>
    <w:rsid w:val="00E8250D"/>
    <w:rsid w:val="00E833A8"/>
    <w:rsid w:val="00E83E7E"/>
    <w:rsid w:val="00E86178"/>
    <w:rsid w:val="00E92175"/>
    <w:rsid w:val="00E925BA"/>
    <w:rsid w:val="00E95083"/>
    <w:rsid w:val="00EA1EBB"/>
    <w:rsid w:val="00EA2E24"/>
    <w:rsid w:val="00EA53A0"/>
    <w:rsid w:val="00EA5BD0"/>
    <w:rsid w:val="00EA6232"/>
    <w:rsid w:val="00EA633F"/>
    <w:rsid w:val="00EA737A"/>
    <w:rsid w:val="00EB072E"/>
    <w:rsid w:val="00EB30A0"/>
    <w:rsid w:val="00EB468B"/>
    <w:rsid w:val="00EB58D1"/>
    <w:rsid w:val="00EB66C1"/>
    <w:rsid w:val="00EC4F55"/>
    <w:rsid w:val="00EC63F2"/>
    <w:rsid w:val="00EC7087"/>
    <w:rsid w:val="00EC7C30"/>
    <w:rsid w:val="00EC7F98"/>
    <w:rsid w:val="00ED244F"/>
    <w:rsid w:val="00ED51DA"/>
    <w:rsid w:val="00ED68CD"/>
    <w:rsid w:val="00ED70F3"/>
    <w:rsid w:val="00ED71CD"/>
    <w:rsid w:val="00EE016D"/>
    <w:rsid w:val="00EE0E02"/>
    <w:rsid w:val="00EE2791"/>
    <w:rsid w:val="00EE590C"/>
    <w:rsid w:val="00EF01A7"/>
    <w:rsid w:val="00EF032D"/>
    <w:rsid w:val="00EF05AE"/>
    <w:rsid w:val="00EF0705"/>
    <w:rsid w:val="00EF2120"/>
    <w:rsid w:val="00EF3E03"/>
    <w:rsid w:val="00EF4202"/>
    <w:rsid w:val="00EF4CA9"/>
    <w:rsid w:val="00EF5D9C"/>
    <w:rsid w:val="00EF5E71"/>
    <w:rsid w:val="00EF72D7"/>
    <w:rsid w:val="00F004EA"/>
    <w:rsid w:val="00F02B82"/>
    <w:rsid w:val="00F036CB"/>
    <w:rsid w:val="00F03E61"/>
    <w:rsid w:val="00F044B1"/>
    <w:rsid w:val="00F05237"/>
    <w:rsid w:val="00F07C26"/>
    <w:rsid w:val="00F10D14"/>
    <w:rsid w:val="00F11F30"/>
    <w:rsid w:val="00F12C2D"/>
    <w:rsid w:val="00F15BF6"/>
    <w:rsid w:val="00F20A9A"/>
    <w:rsid w:val="00F21C57"/>
    <w:rsid w:val="00F24140"/>
    <w:rsid w:val="00F25477"/>
    <w:rsid w:val="00F26BE3"/>
    <w:rsid w:val="00F272FF"/>
    <w:rsid w:val="00F27B73"/>
    <w:rsid w:val="00F30F71"/>
    <w:rsid w:val="00F31B84"/>
    <w:rsid w:val="00F33F38"/>
    <w:rsid w:val="00F34435"/>
    <w:rsid w:val="00F349E2"/>
    <w:rsid w:val="00F34F98"/>
    <w:rsid w:val="00F36562"/>
    <w:rsid w:val="00F36B07"/>
    <w:rsid w:val="00F37985"/>
    <w:rsid w:val="00F43A94"/>
    <w:rsid w:val="00F47E34"/>
    <w:rsid w:val="00F50C73"/>
    <w:rsid w:val="00F53FCC"/>
    <w:rsid w:val="00F55E86"/>
    <w:rsid w:val="00F56D53"/>
    <w:rsid w:val="00F61C8B"/>
    <w:rsid w:val="00F65795"/>
    <w:rsid w:val="00F66F65"/>
    <w:rsid w:val="00F707CE"/>
    <w:rsid w:val="00F7354B"/>
    <w:rsid w:val="00F73BF5"/>
    <w:rsid w:val="00F75E22"/>
    <w:rsid w:val="00F777F8"/>
    <w:rsid w:val="00F8051D"/>
    <w:rsid w:val="00F826E6"/>
    <w:rsid w:val="00F82942"/>
    <w:rsid w:val="00F82EA5"/>
    <w:rsid w:val="00F830AF"/>
    <w:rsid w:val="00F86D6F"/>
    <w:rsid w:val="00F86F3B"/>
    <w:rsid w:val="00F87074"/>
    <w:rsid w:val="00F914FB"/>
    <w:rsid w:val="00F91944"/>
    <w:rsid w:val="00F92825"/>
    <w:rsid w:val="00FA1015"/>
    <w:rsid w:val="00FA3410"/>
    <w:rsid w:val="00FA6F25"/>
    <w:rsid w:val="00FB1EC2"/>
    <w:rsid w:val="00FB27FA"/>
    <w:rsid w:val="00FB28D0"/>
    <w:rsid w:val="00FB30A5"/>
    <w:rsid w:val="00FB4EC6"/>
    <w:rsid w:val="00FB54DA"/>
    <w:rsid w:val="00FC32C7"/>
    <w:rsid w:val="00FC4912"/>
    <w:rsid w:val="00FC53F1"/>
    <w:rsid w:val="00FC5EDB"/>
    <w:rsid w:val="00FC66AD"/>
    <w:rsid w:val="00FC741B"/>
    <w:rsid w:val="00FC7500"/>
    <w:rsid w:val="00FC755C"/>
    <w:rsid w:val="00FD0985"/>
    <w:rsid w:val="00FD1BB2"/>
    <w:rsid w:val="00FD1E56"/>
    <w:rsid w:val="00FD443B"/>
    <w:rsid w:val="00FD54B6"/>
    <w:rsid w:val="00FD57BD"/>
    <w:rsid w:val="00FD66FD"/>
    <w:rsid w:val="00FD6DA4"/>
    <w:rsid w:val="00FD7415"/>
    <w:rsid w:val="00FD77EA"/>
    <w:rsid w:val="00FE0889"/>
    <w:rsid w:val="00FE1195"/>
    <w:rsid w:val="00FE1370"/>
    <w:rsid w:val="00FE3EAF"/>
    <w:rsid w:val="00FE6A7D"/>
    <w:rsid w:val="00FE72AB"/>
    <w:rsid w:val="00FF1CEC"/>
    <w:rsid w:val="00FF2DA2"/>
    <w:rsid w:val="00FF3F78"/>
    <w:rsid w:val="00FF4538"/>
    <w:rsid w:val="00FF5D82"/>
    <w:rsid w:val="00FF5DD9"/>
    <w:rsid w:val="00FF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D4C7A"/>
  <w15:chartTrackingRefBased/>
  <w15:docId w15:val="{8A52F696-A5F9-4C3F-87C2-F779FC876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C3F"/>
    <w:rPr>
      <w:rFonts w:ascii="Times New Roman" w:hAnsi="Times New Roman"/>
      <w:sz w:val="24"/>
    </w:rPr>
  </w:style>
  <w:style w:type="paragraph" w:styleId="Heading1">
    <w:name w:val="heading 1"/>
    <w:basedOn w:val="Normal"/>
    <w:next w:val="Normal"/>
    <w:link w:val="Heading1Char"/>
    <w:uiPriority w:val="9"/>
    <w:qFormat/>
    <w:rsid w:val="00E30C3F"/>
    <w:pPr>
      <w:keepNext/>
      <w:keepLines/>
      <w:numPr>
        <w:numId w:val="4"/>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30C3F"/>
    <w:pPr>
      <w:keepNext/>
      <w:keepLines/>
      <w:numPr>
        <w:ilvl w:val="1"/>
        <w:numId w:val="4"/>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23CC"/>
    <w:pPr>
      <w:keepNext/>
      <w:keepLines/>
      <w:numPr>
        <w:ilvl w:val="2"/>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E30C3F"/>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30C3F"/>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0C3F"/>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0C3F"/>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0C3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0C3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0C3F"/>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E30C3F"/>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E30C3F"/>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30C3F"/>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E30C3F"/>
    <w:pPr>
      <w:ind w:left="720"/>
      <w:contextualSpacing/>
    </w:pPr>
  </w:style>
  <w:style w:type="character" w:customStyle="1" w:styleId="Heading3Char">
    <w:name w:val="Heading 3 Char"/>
    <w:basedOn w:val="DefaultParagraphFont"/>
    <w:link w:val="Heading3"/>
    <w:uiPriority w:val="9"/>
    <w:rsid w:val="002B23CC"/>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E30C3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30C3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30C3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30C3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30C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0C3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7D7D9A"/>
    <w:pPr>
      <w:spacing w:after="200" w:line="240" w:lineRule="auto"/>
    </w:pPr>
    <w:rPr>
      <w:b/>
      <w:iCs/>
      <w:color w:val="000000" w:themeColor="text1"/>
      <w:szCs w:val="18"/>
    </w:rPr>
  </w:style>
  <w:style w:type="character" w:styleId="CommentReference">
    <w:name w:val="annotation reference"/>
    <w:basedOn w:val="DefaultParagraphFont"/>
    <w:uiPriority w:val="99"/>
    <w:semiHidden/>
    <w:unhideWhenUsed/>
    <w:rsid w:val="00837F43"/>
    <w:rPr>
      <w:sz w:val="16"/>
      <w:szCs w:val="16"/>
    </w:rPr>
  </w:style>
  <w:style w:type="paragraph" w:styleId="CommentText">
    <w:name w:val="annotation text"/>
    <w:basedOn w:val="Normal"/>
    <w:link w:val="CommentTextChar"/>
    <w:uiPriority w:val="99"/>
    <w:unhideWhenUsed/>
    <w:rsid w:val="00837F43"/>
    <w:pPr>
      <w:spacing w:line="240" w:lineRule="auto"/>
    </w:pPr>
    <w:rPr>
      <w:sz w:val="20"/>
      <w:szCs w:val="20"/>
    </w:rPr>
  </w:style>
  <w:style w:type="character" w:customStyle="1" w:styleId="CommentTextChar">
    <w:name w:val="Comment Text Char"/>
    <w:basedOn w:val="DefaultParagraphFont"/>
    <w:link w:val="CommentText"/>
    <w:uiPriority w:val="99"/>
    <w:rsid w:val="00837F4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37F43"/>
    <w:rPr>
      <w:b/>
      <w:bCs/>
    </w:rPr>
  </w:style>
  <w:style w:type="character" w:customStyle="1" w:styleId="CommentSubjectChar">
    <w:name w:val="Comment Subject Char"/>
    <w:basedOn w:val="CommentTextChar"/>
    <w:link w:val="CommentSubject"/>
    <w:uiPriority w:val="99"/>
    <w:semiHidden/>
    <w:rsid w:val="00837F43"/>
    <w:rPr>
      <w:rFonts w:ascii="Times New Roman" w:hAnsi="Times New Roman"/>
      <w:b/>
      <w:bCs/>
      <w:sz w:val="20"/>
      <w:szCs w:val="20"/>
    </w:rPr>
  </w:style>
  <w:style w:type="character" w:styleId="Hyperlink">
    <w:name w:val="Hyperlink"/>
    <w:basedOn w:val="DefaultParagraphFont"/>
    <w:uiPriority w:val="99"/>
    <w:unhideWhenUsed/>
    <w:rsid w:val="00E34842"/>
    <w:rPr>
      <w:color w:val="0563C1" w:themeColor="hyperlink"/>
      <w:u w:val="single"/>
    </w:rPr>
  </w:style>
  <w:style w:type="character" w:styleId="UnresolvedMention">
    <w:name w:val="Unresolved Mention"/>
    <w:basedOn w:val="DefaultParagraphFont"/>
    <w:uiPriority w:val="99"/>
    <w:semiHidden/>
    <w:unhideWhenUsed/>
    <w:rsid w:val="00E34842"/>
    <w:rPr>
      <w:color w:val="605E5C"/>
      <w:shd w:val="clear" w:color="auto" w:fill="E1DFDD"/>
    </w:rPr>
  </w:style>
  <w:style w:type="paragraph" w:styleId="Revision">
    <w:name w:val="Revision"/>
    <w:hidden/>
    <w:uiPriority w:val="99"/>
    <w:semiHidden/>
    <w:rsid w:val="00777B50"/>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4538A2"/>
    <w:rPr>
      <w:color w:val="808080"/>
    </w:rPr>
  </w:style>
  <w:style w:type="character" w:styleId="FollowedHyperlink">
    <w:name w:val="FollowedHyperlink"/>
    <w:basedOn w:val="DefaultParagraphFont"/>
    <w:uiPriority w:val="99"/>
    <w:semiHidden/>
    <w:unhideWhenUsed/>
    <w:rsid w:val="009E544C"/>
    <w:rPr>
      <w:color w:val="954F72" w:themeColor="followedHyperlink"/>
      <w:u w:val="single"/>
    </w:rPr>
  </w:style>
  <w:style w:type="paragraph" w:styleId="Header">
    <w:name w:val="header"/>
    <w:basedOn w:val="Normal"/>
    <w:link w:val="HeaderChar"/>
    <w:uiPriority w:val="99"/>
    <w:unhideWhenUsed/>
    <w:rsid w:val="00C032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2E7"/>
    <w:rPr>
      <w:rFonts w:ascii="Times New Roman" w:hAnsi="Times New Roman"/>
      <w:sz w:val="24"/>
    </w:rPr>
  </w:style>
  <w:style w:type="paragraph" w:styleId="Footer">
    <w:name w:val="footer"/>
    <w:basedOn w:val="Normal"/>
    <w:link w:val="FooterChar"/>
    <w:uiPriority w:val="99"/>
    <w:unhideWhenUsed/>
    <w:rsid w:val="00C032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2E7"/>
    <w:rPr>
      <w:rFonts w:ascii="Times New Roman" w:hAnsi="Times New Roman"/>
      <w:sz w:val="24"/>
    </w:rPr>
  </w:style>
  <w:style w:type="character" w:styleId="LineNumber">
    <w:name w:val="line number"/>
    <w:basedOn w:val="DefaultParagraphFont"/>
    <w:uiPriority w:val="99"/>
    <w:semiHidden/>
    <w:unhideWhenUsed/>
    <w:rsid w:val="00C03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1710">
      <w:bodyDiv w:val="1"/>
      <w:marLeft w:val="0"/>
      <w:marRight w:val="0"/>
      <w:marTop w:val="0"/>
      <w:marBottom w:val="0"/>
      <w:divBdr>
        <w:top w:val="none" w:sz="0" w:space="0" w:color="auto"/>
        <w:left w:val="none" w:sz="0" w:space="0" w:color="auto"/>
        <w:bottom w:val="none" w:sz="0" w:space="0" w:color="auto"/>
        <w:right w:val="none" w:sz="0" w:space="0" w:color="auto"/>
      </w:divBdr>
    </w:div>
    <w:div w:id="3291272">
      <w:bodyDiv w:val="1"/>
      <w:marLeft w:val="0"/>
      <w:marRight w:val="0"/>
      <w:marTop w:val="0"/>
      <w:marBottom w:val="0"/>
      <w:divBdr>
        <w:top w:val="none" w:sz="0" w:space="0" w:color="auto"/>
        <w:left w:val="none" w:sz="0" w:space="0" w:color="auto"/>
        <w:bottom w:val="none" w:sz="0" w:space="0" w:color="auto"/>
        <w:right w:val="none" w:sz="0" w:space="0" w:color="auto"/>
      </w:divBdr>
    </w:div>
    <w:div w:id="3822305">
      <w:bodyDiv w:val="1"/>
      <w:marLeft w:val="0"/>
      <w:marRight w:val="0"/>
      <w:marTop w:val="0"/>
      <w:marBottom w:val="0"/>
      <w:divBdr>
        <w:top w:val="none" w:sz="0" w:space="0" w:color="auto"/>
        <w:left w:val="none" w:sz="0" w:space="0" w:color="auto"/>
        <w:bottom w:val="none" w:sz="0" w:space="0" w:color="auto"/>
        <w:right w:val="none" w:sz="0" w:space="0" w:color="auto"/>
      </w:divBdr>
    </w:div>
    <w:div w:id="4406971">
      <w:bodyDiv w:val="1"/>
      <w:marLeft w:val="0"/>
      <w:marRight w:val="0"/>
      <w:marTop w:val="0"/>
      <w:marBottom w:val="0"/>
      <w:divBdr>
        <w:top w:val="none" w:sz="0" w:space="0" w:color="auto"/>
        <w:left w:val="none" w:sz="0" w:space="0" w:color="auto"/>
        <w:bottom w:val="none" w:sz="0" w:space="0" w:color="auto"/>
        <w:right w:val="none" w:sz="0" w:space="0" w:color="auto"/>
      </w:divBdr>
    </w:div>
    <w:div w:id="5058198">
      <w:bodyDiv w:val="1"/>
      <w:marLeft w:val="0"/>
      <w:marRight w:val="0"/>
      <w:marTop w:val="0"/>
      <w:marBottom w:val="0"/>
      <w:divBdr>
        <w:top w:val="none" w:sz="0" w:space="0" w:color="auto"/>
        <w:left w:val="none" w:sz="0" w:space="0" w:color="auto"/>
        <w:bottom w:val="none" w:sz="0" w:space="0" w:color="auto"/>
        <w:right w:val="none" w:sz="0" w:space="0" w:color="auto"/>
      </w:divBdr>
    </w:div>
    <w:div w:id="5177914">
      <w:bodyDiv w:val="1"/>
      <w:marLeft w:val="0"/>
      <w:marRight w:val="0"/>
      <w:marTop w:val="0"/>
      <w:marBottom w:val="0"/>
      <w:divBdr>
        <w:top w:val="none" w:sz="0" w:space="0" w:color="auto"/>
        <w:left w:val="none" w:sz="0" w:space="0" w:color="auto"/>
        <w:bottom w:val="none" w:sz="0" w:space="0" w:color="auto"/>
        <w:right w:val="none" w:sz="0" w:space="0" w:color="auto"/>
      </w:divBdr>
    </w:div>
    <w:div w:id="5787596">
      <w:bodyDiv w:val="1"/>
      <w:marLeft w:val="0"/>
      <w:marRight w:val="0"/>
      <w:marTop w:val="0"/>
      <w:marBottom w:val="0"/>
      <w:divBdr>
        <w:top w:val="none" w:sz="0" w:space="0" w:color="auto"/>
        <w:left w:val="none" w:sz="0" w:space="0" w:color="auto"/>
        <w:bottom w:val="none" w:sz="0" w:space="0" w:color="auto"/>
        <w:right w:val="none" w:sz="0" w:space="0" w:color="auto"/>
      </w:divBdr>
    </w:div>
    <w:div w:id="5908046">
      <w:bodyDiv w:val="1"/>
      <w:marLeft w:val="0"/>
      <w:marRight w:val="0"/>
      <w:marTop w:val="0"/>
      <w:marBottom w:val="0"/>
      <w:divBdr>
        <w:top w:val="none" w:sz="0" w:space="0" w:color="auto"/>
        <w:left w:val="none" w:sz="0" w:space="0" w:color="auto"/>
        <w:bottom w:val="none" w:sz="0" w:space="0" w:color="auto"/>
        <w:right w:val="none" w:sz="0" w:space="0" w:color="auto"/>
      </w:divBdr>
    </w:div>
    <w:div w:id="6950615">
      <w:bodyDiv w:val="1"/>
      <w:marLeft w:val="0"/>
      <w:marRight w:val="0"/>
      <w:marTop w:val="0"/>
      <w:marBottom w:val="0"/>
      <w:divBdr>
        <w:top w:val="none" w:sz="0" w:space="0" w:color="auto"/>
        <w:left w:val="none" w:sz="0" w:space="0" w:color="auto"/>
        <w:bottom w:val="none" w:sz="0" w:space="0" w:color="auto"/>
        <w:right w:val="none" w:sz="0" w:space="0" w:color="auto"/>
      </w:divBdr>
    </w:div>
    <w:div w:id="7491265">
      <w:bodyDiv w:val="1"/>
      <w:marLeft w:val="0"/>
      <w:marRight w:val="0"/>
      <w:marTop w:val="0"/>
      <w:marBottom w:val="0"/>
      <w:divBdr>
        <w:top w:val="none" w:sz="0" w:space="0" w:color="auto"/>
        <w:left w:val="none" w:sz="0" w:space="0" w:color="auto"/>
        <w:bottom w:val="none" w:sz="0" w:space="0" w:color="auto"/>
        <w:right w:val="none" w:sz="0" w:space="0" w:color="auto"/>
      </w:divBdr>
    </w:div>
    <w:div w:id="8534470">
      <w:bodyDiv w:val="1"/>
      <w:marLeft w:val="0"/>
      <w:marRight w:val="0"/>
      <w:marTop w:val="0"/>
      <w:marBottom w:val="0"/>
      <w:divBdr>
        <w:top w:val="none" w:sz="0" w:space="0" w:color="auto"/>
        <w:left w:val="none" w:sz="0" w:space="0" w:color="auto"/>
        <w:bottom w:val="none" w:sz="0" w:space="0" w:color="auto"/>
        <w:right w:val="none" w:sz="0" w:space="0" w:color="auto"/>
      </w:divBdr>
    </w:div>
    <w:div w:id="9064307">
      <w:bodyDiv w:val="1"/>
      <w:marLeft w:val="0"/>
      <w:marRight w:val="0"/>
      <w:marTop w:val="0"/>
      <w:marBottom w:val="0"/>
      <w:divBdr>
        <w:top w:val="none" w:sz="0" w:space="0" w:color="auto"/>
        <w:left w:val="none" w:sz="0" w:space="0" w:color="auto"/>
        <w:bottom w:val="none" w:sz="0" w:space="0" w:color="auto"/>
        <w:right w:val="none" w:sz="0" w:space="0" w:color="auto"/>
      </w:divBdr>
    </w:div>
    <w:div w:id="11610148">
      <w:bodyDiv w:val="1"/>
      <w:marLeft w:val="0"/>
      <w:marRight w:val="0"/>
      <w:marTop w:val="0"/>
      <w:marBottom w:val="0"/>
      <w:divBdr>
        <w:top w:val="none" w:sz="0" w:space="0" w:color="auto"/>
        <w:left w:val="none" w:sz="0" w:space="0" w:color="auto"/>
        <w:bottom w:val="none" w:sz="0" w:space="0" w:color="auto"/>
        <w:right w:val="none" w:sz="0" w:space="0" w:color="auto"/>
      </w:divBdr>
    </w:div>
    <w:div w:id="12540688">
      <w:bodyDiv w:val="1"/>
      <w:marLeft w:val="0"/>
      <w:marRight w:val="0"/>
      <w:marTop w:val="0"/>
      <w:marBottom w:val="0"/>
      <w:divBdr>
        <w:top w:val="none" w:sz="0" w:space="0" w:color="auto"/>
        <w:left w:val="none" w:sz="0" w:space="0" w:color="auto"/>
        <w:bottom w:val="none" w:sz="0" w:space="0" w:color="auto"/>
        <w:right w:val="none" w:sz="0" w:space="0" w:color="auto"/>
      </w:divBdr>
    </w:div>
    <w:div w:id="13073780">
      <w:bodyDiv w:val="1"/>
      <w:marLeft w:val="0"/>
      <w:marRight w:val="0"/>
      <w:marTop w:val="0"/>
      <w:marBottom w:val="0"/>
      <w:divBdr>
        <w:top w:val="none" w:sz="0" w:space="0" w:color="auto"/>
        <w:left w:val="none" w:sz="0" w:space="0" w:color="auto"/>
        <w:bottom w:val="none" w:sz="0" w:space="0" w:color="auto"/>
        <w:right w:val="none" w:sz="0" w:space="0" w:color="auto"/>
      </w:divBdr>
    </w:div>
    <w:div w:id="14772023">
      <w:bodyDiv w:val="1"/>
      <w:marLeft w:val="0"/>
      <w:marRight w:val="0"/>
      <w:marTop w:val="0"/>
      <w:marBottom w:val="0"/>
      <w:divBdr>
        <w:top w:val="none" w:sz="0" w:space="0" w:color="auto"/>
        <w:left w:val="none" w:sz="0" w:space="0" w:color="auto"/>
        <w:bottom w:val="none" w:sz="0" w:space="0" w:color="auto"/>
        <w:right w:val="none" w:sz="0" w:space="0" w:color="auto"/>
      </w:divBdr>
    </w:div>
    <w:div w:id="14774394">
      <w:bodyDiv w:val="1"/>
      <w:marLeft w:val="0"/>
      <w:marRight w:val="0"/>
      <w:marTop w:val="0"/>
      <w:marBottom w:val="0"/>
      <w:divBdr>
        <w:top w:val="none" w:sz="0" w:space="0" w:color="auto"/>
        <w:left w:val="none" w:sz="0" w:space="0" w:color="auto"/>
        <w:bottom w:val="none" w:sz="0" w:space="0" w:color="auto"/>
        <w:right w:val="none" w:sz="0" w:space="0" w:color="auto"/>
      </w:divBdr>
    </w:div>
    <w:div w:id="15617121">
      <w:bodyDiv w:val="1"/>
      <w:marLeft w:val="0"/>
      <w:marRight w:val="0"/>
      <w:marTop w:val="0"/>
      <w:marBottom w:val="0"/>
      <w:divBdr>
        <w:top w:val="none" w:sz="0" w:space="0" w:color="auto"/>
        <w:left w:val="none" w:sz="0" w:space="0" w:color="auto"/>
        <w:bottom w:val="none" w:sz="0" w:space="0" w:color="auto"/>
        <w:right w:val="none" w:sz="0" w:space="0" w:color="auto"/>
      </w:divBdr>
    </w:div>
    <w:div w:id="16086900">
      <w:bodyDiv w:val="1"/>
      <w:marLeft w:val="0"/>
      <w:marRight w:val="0"/>
      <w:marTop w:val="0"/>
      <w:marBottom w:val="0"/>
      <w:divBdr>
        <w:top w:val="none" w:sz="0" w:space="0" w:color="auto"/>
        <w:left w:val="none" w:sz="0" w:space="0" w:color="auto"/>
        <w:bottom w:val="none" w:sz="0" w:space="0" w:color="auto"/>
        <w:right w:val="none" w:sz="0" w:space="0" w:color="auto"/>
      </w:divBdr>
    </w:div>
    <w:div w:id="17044260">
      <w:bodyDiv w:val="1"/>
      <w:marLeft w:val="0"/>
      <w:marRight w:val="0"/>
      <w:marTop w:val="0"/>
      <w:marBottom w:val="0"/>
      <w:divBdr>
        <w:top w:val="none" w:sz="0" w:space="0" w:color="auto"/>
        <w:left w:val="none" w:sz="0" w:space="0" w:color="auto"/>
        <w:bottom w:val="none" w:sz="0" w:space="0" w:color="auto"/>
        <w:right w:val="none" w:sz="0" w:space="0" w:color="auto"/>
      </w:divBdr>
    </w:div>
    <w:div w:id="17393851">
      <w:bodyDiv w:val="1"/>
      <w:marLeft w:val="0"/>
      <w:marRight w:val="0"/>
      <w:marTop w:val="0"/>
      <w:marBottom w:val="0"/>
      <w:divBdr>
        <w:top w:val="none" w:sz="0" w:space="0" w:color="auto"/>
        <w:left w:val="none" w:sz="0" w:space="0" w:color="auto"/>
        <w:bottom w:val="none" w:sz="0" w:space="0" w:color="auto"/>
        <w:right w:val="none" w:sz="0" w:space="0" w:color="auto"/>
      </w:divBdr>
    </w:div>
    <w:div w:id="18437480">
      <w:bodyDiv w:val="1"/>
      <w:marLeft w:val="0"/>
      <w:marRight w:val="0"/>
      <w:marTop w:val="0"/>
      <w:marBottom w:val="0"/>
      <w:divBdr>
        <w:top w:val="none" w:sz="0" w:space="0" w:color="auto"/>
        <w:left w:val="none" w:sz="0" w:space="0" w:color="auto"/>
        <w:bottom w:val="none" w:sz="0" w:space="0" w:color="auto"/>
        <w:right w:val="none" w:sz="0" w:space="0" w:color="auto"/>
      </w:divBdr>
    </w:div>
    <w:div w:id="18438189">
      <w:bodyDiv w:val="1"/>
      <w:marLeft w:val="0"/>
      <w:marRight w:val="0"/>
      <w:marTop w:val="0"/>
      <w:marBottom w:val="0"/>
      <w:divBdr>
        <w:top w:val="none" w:sz="0" w:space="0" w:color="auto"/>
        <w:left w:val="none" w:sz="0" w:space="0" w:color="auto"/>
        <w:bottom w:val="none" w:sz="0" w:space="0" w:color="auto"/>
        <w:right w:val="none" w:sz="0" w:space="0" w:color="auto"/>
      </w:divBdr>
    </w:div>
    <w:div w:id="18553877">
      <w:bodyDiv w:val="1"/>
      <w:marLeft w:val="0"/>
      <w:marRight w:val="0"/>
      <w:marTop w:val="0"/>
      <w:marBottom w:val="0"/>
      <w:divBdr>
        <w:top w:val="none" w:sz="0" w:space="0" w:color="auto"/>
        <w:left w:val="none" w:sz="0" w:space="0" w:color="auto"/>
        <w:bottom w:val="none" w:sz="0" w:space="0" w:color="auto"/>
        <w:right w:val="none" w:sz="0" w:space="0" w:color="auto"/>
      </w:divBdr>
    </w:div>
    <w:div w:id="19205750">
      <w:bodyDiv w:val="1"/>
      <w:marLeft w:val="0"/>
      <w:marRight w:val="0"/>
      <w:marTop w:val="0"/>
      <w:marBottom w:val="0"/>
      <w:divBdr>
        <w:top w:val="none" w:sz="0" w:space="0" w:color="auto"/>
        <w:left w:val="none" w:sz="0" w:space="0" w:color="auto"/>
        <w:bottom w:val="none" w:sz="0" w:space="0" w:color="auto"/>
        <w:right w:val="none" w:sz="0" w:space="0" w:color="auto"/>
      </w:divBdr>
    </w:div>
    <w:div w:id="19402540">
      <w:bodyDiv w:val="1"/>
      <w:marLeft w:val="0"/>
      <w:marRight w:val="0"/>
      <w:marTop w:val="0"/>
      <w:marBottom w:val="0"/>
      <w:divBdr>
        <w:top w:val="none" w:sz="0" w:space="0" w:color="auto"/>
        <w:left w:val="none" w:sz="0" w:space="0" w:color="auto"/>
        <w:bottom w:val="none" w:sz="0" w:space="0" w:color="auto"/>
        <w:right w:val="none" w:sz="0" w:space="0" w:color="auto"/>
      </w:divBdr>
      <w:divsChild>
        <w:div w:id="428356822">
          <w:marLeft w:val="480"/>
          <w:marRight w:val="0"/>
          <w:marTop w:val="0"/>
          <w:marBottom w:val="0"/>
          <w:divBdr>
            <w:top w:val="none" w:sz="0" w:space="0" w:color="auto"/>
            <w:left w:val="none" w:sz="0" w:space="0" w:color="auto"/>
            <w:bottom w:val="none" w:sz="0" w:space="0" w:color="auto"/>
            <w:right w:val="none" w:sz="0" w:space="0" w:color="auto"/>
          </w:divBdr>
        </w:div>
        <w:div w:id="412703338">
          <w:marLeft w:val="480"/>
          <w:marRight w:val="0"/>
          <w:marTop w:val="0"/>
          <w:marBottom w:val="0"/>
          <w:divBdr>
            <w:top w:val="none" w:sz="0" w:space="0" w:color="auto"/>
            <w:left w:val="none" w:sz="0" w:space="0" w:color="auto"/>
            <w:bottom w:val="none" w:sz="0" w:space="0" w:color="auto"/>
            <w:right w:val="none" w:sz="0" w:space="0" w:color="auto"/>
          </w:divBdr>
        </w:div>
        <w:div w:id="984046538">
          <w:marLeft w:val="480"/>
          <w:marRight w:val="0"/>
          <w:marTop w:val="0"/>
          <w:marBottom w:val="0"/>
          <w:divBdr>
            <w:top w:val="none" w:sz="0" w:space="0" w:color="auto"/>
            <w:left w:val="none" w:sz="0" w:space="0" w:color="auto"/>
            <w:bottom w:val="none" w:sz="0" w:space="0" w:color="auto"/>
            <w:right w:val="none" w:sz="0" w:space="0" w:color="auto"/>
          </w:divBdr>
        </w:div>
        <w:div w:id="1939215069">
          <w:marLeft w:val="480"/>
          <w:marRight w:val="0"/>
          <w:marTop w:val="0"/>
          <w:marBottom w:val="0"/>
          <w:divBdr>
            <w:top w:val="none" w:sz="0" w:space="0" w:color="auto"/>
            <w:left w:val="none" w:sz="0" w:space="0" w:color="auto"/>
            <w:bottom w:val="none" w:sz="0" w:space="0" w:color="auto"/>
            <w:right w:val="none" w:sz="0" w:space="0" w:color="auto"/>
          </w:divBdr>
        </w:div>
        <w:div w:id="686255003">
          <w:marLeft w:val="480"/>
          <w:marRight w:val="0"/>
          <w:marTop w:val="0"/>
          <w:marBottom w:val="0"/>
          <w:divBdr>
            <w:top w:val="none" w:sz="0" w:space="0" w:color="auto"/>
            <w:left w:val="none" w:sz="0" w:space="0" w:color="auto"/>
            <w:bottom w:val="none" w:sz="0" w:space="0" w:color="auto"/>
            <w:right w:val="none" w:sz="0" w:space="0" w:color="auto"/>
          </w:divBdr>
        </w:div>
        <w:div w:id="881593531">
          <w:marLeft w:val="480"/>
          <w:marRight w:val="0"/>
          <w:marTop w:val="0"/>
          <w:marBottom w:val="0"/>
          <w:divBdr>
            <w:top w:val="none" w:sz="0" w:space="0" w:color="auto"/>
            <w:left w:val="none" w:sz="0" w:space="0" w:color="auto"/>
            <w:bottom w:val="none" w:sz="0" w:space="0" w:color="auto"/>
            <w:right w:val="none" w:sz="0" w:space="0" w:color="auto"/>
          </w:divBdr>
        </w:div>
        <w:div w:id="1561862476">
          <w:marLeft w:val="480"/>
          <w:marRight w:val="0"/>
          <w:marTop w:val="0"/>
          <w:marBottom w:val="0"/>
          <w:divBdr>
            <w:top w:val="none" w:sz="0" w:space="0" w:color="auto"/>
            <w:left w:val="none" w:sz="0" w:space="0" w:color="auto"/>
            <w:bottom w:val="none" w:sz="0" w:space="0" w:color="auto"/>
            <w:right w:val="none" w:sz="0" w:space="0" w:color="auto"/>
          </w:divBdr>
        </w:div>
        <w:div w:id="1669363437">
          <w:marLeft w:val="480"/>
          <w:marRight w:val="0"/>
          <w:marTop w:val="0"/>
          <w:marBottom w:val="0"/>
          <w:divBdr>
            <w:top w:val="none" w:sz="0" w:space="0" w:color="auto"/>
            <w:left w:val="none" w:sz="0" w:space="0" w:color="auto"/>
            <w:bottom w:val="none" w:sz="0" w:space="0" w:color="auto"/>
            <w:right w:val="none" w:sz="0" w:space="0" w:color="auto"/>
          </w:divBdr>
        </w:div>
        <w:div w:id="320550142">
          <w:marLeft w:val="480"/>
          <w:marRight w:val="0"/>
          <w:marTop w:val="0"/>
          <w:marBottom w:val="0"/>
          <w:divBdr>
            <w:top w:val="none" w:sz="0" w:space="0" w:color="auto"/>
            <w:left w:val="none" w:sz="0" w:space="0" w:color="auto"/>
            <w:bottom w:val="none" w:sz="0" w:space="0" w:color="auto"/>
            <w:right w:val="none" w:sz="0" w:space="0" w:color="auto"/>
          </w:divBdr>
        </w:div>
        <w:div w:id="197593387">
          <w:marLeft w:val="480"/>
          <w:marRight w:val="0"/>
          <w:marTop w:val="0"/>
          <w:marBottom w:val="0"/>
          <w:divBdr>
            <w:top w:val="none" w:sz="0" w:space="0" w:color="auto"/>
            <w:left w:val="none" w:sz="0" w:space="0" w:color="auto"/>
            <w:bottom w:val="none" w:sz="0" w:space="0" w:color="auto"/>
            <w:right w:val="none" w:sz="0" w:space="0" w:color="auto"/>
          </w:divBdr>
        </w:div>
        <w:div w:id="819882826">
          <w:marLeft w:val="480"/>
          <w:marRight w:val="0"/>
          <w:marTop w:val="0"/>
          <w:marBottom w:val="0"/>
          <w:divBdr>
            <w:top w:val="none" w:sz="0" w:space="0" w:color="auto"/>
            <w:left w:val="none" w:sz="0" w:space="0" w:color="auto"/>
            <w:bottom w:val="none" w:sz="0" w:space="0" w:color="auto"/>
            <w:right w:val="none" w:sz="0" w:space="0" w:color="auto"/>
          </w:divBdr>
        </w:div>
        <w:div w:id="705721308">
          <w:marLeft w:val="480"/>
          <w:marRight w:val="0"/>
          <w:marTop w:val="0"/>
          <w:marBottom w:val="0"/>
          <w:divBdr>
            <w:top w:val="none" w:sz="0" w:space="0" w:color="auto"/>
            <w:left w:val="none" w:sz="0" w:space="0" w:color="auto"/>
            <w:bottom w:val="none" w:sz="0" w:space="0" w:color="auto"/>
            <w:right w:val="none" w:sz="0" w:space="0" w:color="auto"/>
          </w:divBdr>
        </w:div>
        <w:div w:id="1642150375">
          <w:marLeft w:val="480"/>
          <w:marRight w:val="0"/>
          <w:marTop w:val="0"/>
          <w:marBottom w:val="0"/>
          <w:divBdr>
            <w:top w:val="none" w:sz="0" w:space="0" w:color="auto"/>
            <w:left w:val="none" w:sz="0" w:space="0" w:color="auto"/>
            <w:bottom w:val="none" w:sz="0" w:space="0" w:color="auto"/>
            <w:right w:val="none" w:sz="0" w:space="0" w:color="auto"/>
          </w:divBdr>
        </w:div>
        <w:div w:id="1799373411">
          <w:marLeft w:val="480"/>
          <w:marRight w:val="0"/>
          <w:marTop w:val="0"/>
          <w:marBottom w:val="0"/>
          <w:divBdr>
            <w:top w:val="none" w:sz="0" w:space="0" w:color="auto"/>
            <w:left w:val="none" w:sz="0" w:space="0" w:color="auto"/>
            <w:bottom w:val="none" w:sz="0" w:space="0" w:color="auto"/>
            <w:right w:val="none" w:sz="0" w:space="0" w:color="auto"/>
          </w:divBdr>
        </w:div>
        <w:div w:id="1680963895">
          <w:marLeft w:val="480"/>
          <w:marRight w:val="0"/>
          <w:marTop w:val="0"/>
          <w:marBottom w:val="0"/>
          <w:divBdr>
            <w:top w:val="none" w:sz="0" w:space="0" w:color="auto"/>
            <w:left w:val="none" w:sz="0" w:space="0" w:color="auto"/>
            <w:bottom w:val="none" w:sz="0" w:space="0" w:color="auto"/>
            <w:right w:val="none" w:sz="0" w:space="0" w:color="auto"/>
          </w:divBdr>
        </w:div>
        <w:div w:id="1573464641">
          <w:marLeft w:val="480"/>
          <w:marRight w:val="0"/>
          <w:marTop w:val="0"/>
          <w:marBottom w:val="0"/>
          <w:divBdr>
            <w:top w:val="none" w:sz="0" w:space="0" w:color="auto"/>
            <w:left w:val="none" w:sz="0" w:space="0" w:color="auto"/>
            <w:bottom w:val="none" w:sz="0" w:space="0" w:color="auto"/>
            <w:right w:val="none" w:sz="0" w:space="0" w:color="auto"/>
          </w:divBdr>
        </w:div>
        <w:div w:id="68424919">
          <w:marLeft w:val="480"/>
          <w:marRight w:val="0"/>
          <w:marTop w:val="0"/>
          <w:marBottom w:val="0"/>
          <w:divBdr>
            <w:top w:val="none" w:sz="0" w:space="0" w:color="auto"/>
            <w:left w:val="none" w:sz="0" w:space="0" w:color="auto"/>
            <w:bottom w:val="none" w:sz="0" w:space="0" w:color="auto"/>
            <w:right w:val="none" w:sz="0" w:space="0" w:color="auto"/>
          </w:divBdr>
        </w:div>
        <w:div w:id="162819780">
          <w:marLeft w:val="480"/>
          <w:marRight w:val="0"/>
          <w:marTop w:val="0"/>
          <w:marBottom w:val="0"/>
          <w:divBdr>
            <w:top w:val="none" w:sz="0" w:space="0" w:color="auto"/>
            <w:left w:val="none" w:sz="0" w:space="0" w:color="auto"/>
            <w:bottom w:val="none" w:sz="0" w:space="0" w:color="auto"/>
            <w:right w:val="none" w:sz="0" w:space="0" w:color="auto"/>
          </w:divBdr>
        </w:div>
        <w:div w:id="2112580836">
          <w:marLeft w:val="480"/>
          <w:marRight w:val="0"/>
          <w:marTop w:val="0"/>
          <w:marBottom w:val="0"/>
          <w:divBdr>
            <w:top w:val="none" w:sz="0" w:space="0" w:color="auto"/>
            <w:left w:val="none" w:sz="0" w:space="0" w:color="auto"/>
            <w:bottom w:val="none" w:sz="0" w:space="0" w:color="auto"/>
            <w:right w:val="none" w:sz="0" w:space="0" w:color="auto"/>
          </w:divBdr>
        </w:div>
      </w:divsChild>
    </w:div>
    <w:div w:id="21828352">
      <w:bodyDiv w:val="1"/>
      <w:marLeft w:val="0"/>
      <w:marRight w:val="0"/>
      <w:marTop w:val="0"/>
      <w:marBottom w:val="0"/>
      <w:divBdr>
        <w:top w:val="none" w:sz="0" w:space="0" w:color="auto"/>
        <w:left w:val="none" w:sz="0" w:space="0" w:color="auto"/>
        <w:bottom w:val="none" w:sz="0" w:space="0" w:color="auto"/>
        <w:right w:val="none" w:sz="0" w:space="0" w:color="auto"/>
      </w:divBdr>
    </w:div>
    <w:div w:id="23946964">
      <w:bodyDiv w:val="1"/>
      <w:marLeft w:val="0"/>
      <w:marRight w:val="0"/>
      <w:marTop w:val="0"/>
      <w:marBottom w:val="0"/>
      <w:divBdr>
        <w:top w:val="none" w:sz="0" w:space="0" w:color="auto"/>
        <w:left w:val="none" w:sz="0" w:space="0" w:color="auto"/>
        <w:bottom w:val="none" w:sz="0" w:space="0" w:color="auto"/>
        <w:right w:val="none" w:sz="0" w:space="0" w:color="auto"/>
      </w:divBdr>
    </w:div>
    <w:div w:id="24797424">
      <w:bodyDiv w:val="1"/>
      <w:marLeft w:val="0"/>
      <w:marRight w:val="0"/>
      <w:marTop w:val="0"/>
      <w:marBottom w:val="0"/>
      <w:divBdr>
        <w:top w:val="none" w:sz="0" w:space="0" w:color="auto"/>
        <w:left w:val="none" w:sz="0" w:space="0" w:color="auto"/>
        <w:bottom w:val="none" w:sz="0" w:space="0" w:color="auto"/>
        <w:right w:val="none" w:sz="0" w:space="0" w:color="auto"/>
      </w:divBdr>
    </w:div>
    <w:div w:id="24916910">
      <w:bodyDiv w:val="1"/>
      <w:marLeft w:val="0"/>
      <w:marRight w:val="0"/>
      <w:marTop w:val="0"/>
      <w:marBottom w:val="0"/>
      <w:divBdr>
        <w:top w:val="none" w:sz="0" w:space="0" w:color="auto"/>
        <w:left w:val="none" w:sz="0" w:space="0" w:color="auto"/>
        <w:bottom w:val="none" w:sz="0" w:space="0" w:color="auto"/>
        <w:right w:val="none" w:sz="0" w:space="0" w:color="auto"/>
      </w:divBdr>
    </w:div>
    <w:div w:id="25496653">
      <w:bodyDiv w:val="1"/>
      <w:marLeft w:val="0"/>
      <w:marRight w:val="0"/>
      <w:marTop w:val="0"/>
      <w:marBottom w:val="0"/>
      <w:divBdr>
        <w:top w:val="none" w:sz="0" w:space="0" w:color="auto"/>
        <w:left w:val="none" w:sz="0" w:space="0" w:color="auto"/>
        <w:bottom w:val="none" w:sz="0" w:space="0" w:color="auto"/>
        <w:right w:val="none" w:sz="0" w:space="0" w:color="auto"/>
      </w:divBdr>
    </w:div>
    <w:div w:id="27460609">
      <w:bodyDiv w:val="1"/>
      <w:marLeft w:val="0"/>
      <w:marRight w:val="0"/>
      <w:marTop w:val="0"/>
      <w:marBottom w:val="0"/>
      <w:divBdr>
        <w:top w:val="none" w:sz="0" w:space="0" w:color="auto"/>
        <w:left w:val="none" w:sz="0" w:space="0" w:color="auto"/>
        <w:bottom w:val="none" w:sz="0" w:space="0" w:color="auto"/>
        <w:right w:val="none" w:sz="0" w:space="0" w:color="auto"/>
      </w:divBdr>
    </w:div>
    <w:div w:id="28183569">
      <w:bodyDiv w:val="1"/>
      <w:marLeft w:val="0"/>
      <w:marRight w:val="0"/>
      <w:marTop w:val="0"/>
      <w:marBottom w:val="0"/>
      <w:divBdr>
        <w:top w:val="none" w:sz="0" w:space="0" w:color="auto"/>
        <w:left w:val="none" w:sz="0" w:space="0" w:color="auto"/>
        <w:bottom w:val="none" w:sz="0" w:space="0" w:color="auto"/>
        <w:right w:val="none" w:sz="0" w:space="0" w:color="auto"/>
      </w:divBdr>
    </w:div>
    <w:div w:id="29190628">
      <w:bodyDiv w:val="1"/>
      <w:marLeft w:val="0"/>
      <w:marRight w:val="0"/>
      <w:marTop w:val="0"/>
      <w:marBottom w:val="0"/>
      <w:divBdr>
        <w:top w:val="none" w:sz="0" w:space="0" w:color="auto"/>
        <w:left w:val="none" w:sz="0" w:space="0" w:color="auto"/>
        <w:bottom w:val="none" w:sz="0" w:space="0" w:color="auto"/>
        <w:right w:val="none" w:sz="0" w:space="0" w:color="auto"/>
      </w:divBdr>
    </w:div>
    <w:div w:id="30619263">
      <w:bodyDiv w:val="1"/>
      <w:marLeft w:val="0"/>
      <w:marRight w:val="0"/>
      <w:marTop w:val="0"/>
      <w:marBottom w:val="0"/>
      <w:divBdr>
        <w:top w:val="none" w:sz="0" w:space="0" w:color="auto"/>
        <w:left w:val="none" w:sz="0" w:space="0" w:color="auto"/>
        <w:bottom w:val="none" w:sz="0" w:space="0" w:color="auto"/>
        <w:right w:val="none" w:sz="0" w:space="0" w:color="auto"/>
      </w:divBdr>
      <w:divsChild>
        <w:div w:id="166408099">
          <w:marLeft w:val="480"/>
          <w:marRight w:val="0"/>
          <w:marTop w:val="0"/>
          <w:marBottom w:val="0"/>
          <w:divBdr>
            <w:top w:val="none" w:sz="0" w:space="0" w:color="auto"/>
            <w:left w:val="none" w:sz="0" w:space="0" w:color="auto"/>
            <w:bottom w:val="none" w:sz="0" w:space="0" w:color="auto"/>
            <w:right w:val="none" w:sz="0" w:space="0" w:color="auto"/>
          </w:divBdr>
        </w:div>
        <w:div w:id="2088647571">
          <w:marLeft w:val="480"/>
          <w:marRight w:val="0"/>
          <w:marTop w:val="0"/>
          <w:marBottom w:val="0"/>
          <w:divBdr>
            <w:top w:val="none" w:sz="0" w:space="0" w:color="auto"/>
            <w:left w:val="none" w:sz="0" w:space="0" w:color="auto"/>
            <w:bottom w:val="none" w:sz="0" w:space="0" w:color="auto"/>
            <w:right w:val="none" w:sz="0" w:space="0" w:color="auto"/>
          </w:divBdr>
        </w:div>
        <w:div w:id="1291400336">
          <w:marLeft w:val="480"/>
          <w:marRight w:val="0"/>
          <w:marTop w:val="0"/>
          <w:marBottom w:val="0"/>
          <w:divBdr>
            <w:top w:val="none" w:sz="0" w:space="0" w:color="auto"/>
            <w:left w:val="none" w:sz="0" w:space="0" w:color="auto"/>
            <w:bottom w:val="none" w:sz="0" w:space="0" w:color="auto"/>
            <w:right w:val="none" w:sz="0" w:space="0" w:color="auto"/>
          </w:divBdr>
        </w:div>
        <w:div w:id="478033686">
          <w:marLeft w:val="480"/>
          <w:marRight w:val="0"/>
          <w:marTop w:val="0"/>
          <w:marBottom w:val="0"/>
          <w:divBdr>
            <w:top w:val="none" w:sz="0" w:space="0" w:color="auto"/>
            <w:left w:val="none" w:sz="0" w:space="0" w:color="auto"/>
            <w:bottom w:val="none" w:sz="0" w:space="0" w:color="auto"/>
            <w:right w:val="none" w:sz="0" w:space="0" w:color="auto"/>
          </w:divBdr>
        </w:div>
        <w:div w:id="2007896358">
          <w:marLeft w:val="480"/>
          <w:marRight w:val="0"/>
          <w:marTop w:val="0"/>
          <w:marBottom w:val="0"/>
          <w:divBdr>
            <w:top w:val="none" w:sz="0" w:space="0" w:color="auto"/>
            <w:left w:val="none" w:sz="0" w:space="0" w:color="auto"/>
            <w:bottom w:val="none" w:sz="0" w:space="0" w:color="auto"/>
            <w:right w:val="none" w:sz="0" w:space="0" w:color="auto"/>
          </w:divBdr>
        </w:div>
        <w:div w:id="2028828704">
          <w:marLeft w:val="480"/>
          <w:marRight w:val="0"/>
          <w:marTop w:val="0"/>
          <w:marBottom w:val="0"/>
          <w:divBdr>
            <w:top w:val="none" w:sz="0" w:space="0" w:color="auto"/>
            <w:left w:val="none" w:sz="0" w:space="0" w:color="auto"/>
            <w:bottom w:val="none" w:sz="0" w:space="0" w:color="auto"/>
            <w:right w:val="none" w:sz="0" w:space="0" w:color="auto"/>
          </w:divBdr>
        </w:div>
        <w:div w:id="741563530">
          <w:marLeft w:val="480"/>
          <w:marRight w:val="0"/>
          <w:marTop w:val="0"/>
          <w:marBottom w:val="0"/>
          <w:divBdr>
            <w:top w:val="none" w:sz="0" w:space="0" w:color="auto"/>
            <w:left w:val="none" w:sz="0" w:space="0" w:color="auto"/>
            <w:bottom w:val="none" w:sz="0" w:space="0" w:color="auto"/>
            <w:right w:val="none" w:sz="0" w:space="0" w:color="auto"/>
          </w:divBdr>
        </w:div>
        <w:div w:id="1714647861">
          <w:marLeft w:val="480"/>
          <w:marRight w:val="0"/>
          <w:marTop w:val="0"/>
          <w:marBottom w:val="0"/>
          <w:divBdr>
            <w:top w:val="none" w:sz="0" w:space="0" w:color="auto"/>
            <w:left w:val="none" w:sz="0" w:space="0" w:color="auto"/>
            <w:bottom w:val="none" w:sz="0" w:space="0" w:color="auto"/>
            <w:right w:val="none" w:sz="0" w:space="0" w:color="auto"/>
          </w:divBdr>
        </w:div>
        <w:div w:id="164562170">
          <w:marLeft w:val="480"/>
          <w:marRight w:val="0"/>
          <w:marTop w:val="0"/>
          <w:marBottom w:val="0"/>
          <w:divBdr>
            <w:top w:val="none" w:sz="0" w:space="0" w:color="auto"/>
            <w:left w:val="none" w:sz="0" w:space="0" w:color="auto"/>
            <w:bottom w:val="none" w:sz="0" w:space="0" w:color="auto"/>
            <w:right w:val="none" w:sz="0" w:space="0" w:color="auto"/>
          </w:divBdr>
        </w:div>
        <w:div w:id="202182870">
          <w:marLeft w:val="480"/>
          <w:marRight w:val="0"/>
          <w:marTop w:val="0"/>
          <w:marBottom w:val="0"/>
          <w:divBdr>
            <w:top w:val="none" w:sz="0" w:space="0" w:color="auto"/>
            <w:left w:val="none" w:sz="0" w:space="0" w:color="auto"/>
            <w:bottom w:val="none" w:sz="0" w:space="0" w:color="auto"/>
            <w:right w:val="none" w:sz="0" w:space="0" w:color="auto"/>
          </w:divBdr>
        </w:div>
        <w:div w:id="520583511">
          <w:marLeft w:val="480"/>
          <w:marRight w:val="0"/>
          <w:marTop w:val="0"/>
          <w:marBottom w:val="0"/>
          <w:divBdr>
            <w:top w:val="none" w:sz="0" w:space="0" w:color="auto"/>
            <w:left w:val="none" w:sz="0" w:space="0" w:color="auto"/>
            <w:bottom w:val="none" w:sz="0" w:space="0" w:color="auto"/>
            <w:right w:val="none" w:sz="0" w:space="0" w:color="auto"/>
          </w:divBdr>
        </w:div>
        <w:div w:id="1082023370">
          <w:marLeft w:val="480"/>
          <w:marRight w:val="0"/>
          <w:marTop w:val="0"/>
          <w:marBottom w:val="0"/>
          <w:divBdr>
            <w:top w:val="none" w:sz="0" w:space="0" w:color="auto"/>
            <w:left w:val="none" w:sz="0" w:space="0" w:color="auto"/>
            <w:bottom w:val="none" w:sz="0" w:space="0" w:color="auto"/>
            <w:right w:val="none" w:sz="0" w:space="0" w:color="auto"/>
          </w:divBdr>
        </w:div>
        <w:div w:id="1814832689">
          <w:marLeft w:val="480"/>
          <w:marRight w:val="0"/>
          <w:marTop w:val="0"/>
          <w:marBottom w:val="0"/>
          <w:divBdr>
            <w:top w:val="none" w:sz="0" w:space="0" w:color="auto"/>
            <w:left w:val="none" w:sz="0" w:space="0" w:color="auto"/>
            <w:bottom w:val="none" w:sz="0" w:space="0" w:color="auto"/>
            <w:right w:val="none" w:sz="0" w:space="0" w:color="auto"/>
          </w:divBdr>
        </w:div>
        <w:div w:id="1717468923">
          <w:marLeft w:val="480"/>
          <w:marRight w:val="0"/>
          <w:marTop w:val="0"/>
          <w:marBottom w:val="0"/>
          <w:divBdr>
            <w:top w:val="none" w:sz="0" w:space="0" w:color="auto"/>
            <w:left w:val="none" w:sz="0" w:space="0" w:color="auto"/>
            <w:bottom w:val="none" w:sz="0" w:space="0" w:color="auto"/>
            <w:right w:val="none" w:sz="0" w:space="0" w:color="auto"/>
          </w:divBdr>
        </w:div>
        <w:div w:id="1571572995">
          <w:marLeft w:val="480"/>
          <w:marRight w:val="0"/>
          <w:marTop w:val="0"/>
          <w:marBottom w:val="0"/>
          <w:divBdr>
            <w:top w:val="none" w:sz="0" w:space="0" w:color="auto"/>
            <w:left w:val="none" w:sz="0" w:space="0" w:color="auto"/>
            <w:bottom w:val="none" w:sz="0" w:space="0" w:color="auto"/>
            <w:right w:val="none" w:sz="0" w:space="0" w:color="auto"/>
          </w:divBdr>
        </w:div>
        <w:div w:id="1223448461">
          <w:marLeft w:val="480"/>
          <w:marRight w:val="0"/>
          <w:marTop w:val="0"/>
          <w:marBottom w:val="0"/>
          <w:divBdr>
            <w:top w:val="none" w:sz="0" w:space="0" w:color="auto"/>
            <w:left w:val="none" w:sz="0" w:space="0" w:color="auto"/>
            <w:bottom w:val="none" w:sz="0" w:space="0" w:color="auto"/>
            <w:right w:val="none" w:sz="0" w:space="0" w:color="auto"/>
          </w:divBdr>
        </w:div>
        <w:div w:id="1267811730">
          <w:marLeft w:val="480"/>
          <w:marRight w:val="0"/>
          <w:marTop w:val="0"/>
          <w:marBottom w:val="0"/>
          <w:divBdr>
            <w:top w:val="none" w:sz="0" w:space="0" w:color="auto"/>
            <w:left w:val="none" w:sz="0" w:space="0" w:color="auto"/>
            <w:bottom w:val="none" w:sz="0" w:space="0" w:color="auto"/>
            <w:right w:val="none" w:sz="0" w:space="0" w:color="auto"/>
          </w:divBdr>
        </w:div>
        <w:div w:id="64424316">
          <w:marLeft w:val="480"/>
          <w:marRight w:val="0"/>
          <w:marTop w:val="0"/>
          <w:marBottom w:val="0"/>
          <w:divBdr>
            <w:top w:val="none" w:sz="0" w:space="0" w:color="auto"/>
            <w:left w:val="none" w:sz="0" w:space="0" w:color="auto"/>
            <w:bottom w:val="none" w:sz="0" w:space="0" w:color="auto"/>
            <w:right w:val="none" w:sz="0" w:space="0" w:color="auto"/>
          </w:divBdr>
        </w:div>
        <w:div w:id="447970114">
          <w:marLeft w:val="480"/>
          <w:marRight w:val="0"/>
          <w:marTop w:val="0"/>
          <w:marBottom w:val="0"/>
          <w:divBdr>
            <w:top w:val="none" w:sz="0" w:space="0" w:color="auto"/>
            <w:left w:val="none" w:sz="0" w:space="0" w:color="auto"/>
            <w:bottom w:val="none" w:sz="0" w:space="0" w:color="auto"/>
            <w:right w:val="none" w:sz="0" w:space="0" w:color="auto"/>
          </w:divBdr>
        </w:div>
        <w:div w:id="1357348830">
          <w:marLeft w:val="480"/>
          <w:marRight w:val="0"/>
          <w:marTop w:val="0"/>
          <w:marBottom w:val="0"/>
          <w:divBdr>
            <w:top w:val="none" w:sz="0" w:space="0" w:color="auto"/>
            <w:left w:val="none" w:sz="0" w:space="0" w:color="auto"/>
            <w:bottom w:val="none" w:sz="0" w:space="0" w:color="auto"/>
            <w:right w:val="none" w:sz="0" w:space="0" w:color="auto"/>
          </w:divBdr>
        </w:div>
        <w:div w:id="880214725">
          <w:marLeft w:val="480"/>
          <w:marRight w:val="0"/>
          <w:marTop w:val="0"/>
          <w:marBottom w:val="0"/>
          <w:divBdr>
            <w:top w:val="none" w:sz="0" w:space="0" w:color="auto"/>
            <w:left w:val="none" w:sz="0" w:space="0" w:color="auto"/>
            <w:bottom w:val="none" w:sz="0" w:space="0" w:color="auto"/>
            <w:right w:val="none" w:sz="0" w:space="0" w:color="auto"/>
          </w:divBdr>
        </w:div>
        <w:div w:id="1933737455">
          <w:marLeft w:val="480"/>
          <w:marRight w:val="0"/>
          <w:marTop w:val="0"/>
          <w:marBottom w:val="0"/>
          <w:divBdr>
            <w:top w:val="none" w:sz="0" w:space="0" w:color="auto"/>
            <w:left w:val="none" w:sz="0" w:space="0" w:color="auto"/>
            <w:bottom w:val="none" w:sz="0" w:space="0" w:color="auto"/>
            <w:right w:val="none" w:sz="0" w:space="0" w:color="auto"/>
          </w:divBdr>
        </w:div>
        <w:div w:id="1570191331">
          <w:marLeft w:val="480"/>
          <w:marRight w:val="0"/>
          <w:marTop w:val="0"/>
          <w:marBottom w:val="0"/>
          <w:divBdr>
            <w:top w:val="none" w:sz="0" w:space="0" w:color="auto"/>
            <w:left w:val="none" w:sz="0" w:space="0" w:color="auto"/>
            <w:bottom w:val="none" w:sz="0" w:space="0" w:color="auto"/>
            <w:right w:val="none" w:sz="0" w:space="0" w:color="auto"/>
          </w:divBdr>
        </w:div>
        <w:div w:id="108402135">
          <w:marLeft w:val="480"/>
          <w:marRight w:val="0"/>
          <w:marTop w:val="0"/>
          <w:marBottom w:val="0"/>
          <w:divBdr>
            <w:top w:val="none" w:sz="0" w:space="0" w:color="auto"/>
            <w:left w:val="none" w:sz="0" w:space="0" w:color="auto"/>
            <w:bottom w:val="none" w:sz="0" w:space="0" w:color="auto"/>
            <w:right w:val="none" w:sz="0" w:space="0" w:color="auto"/>
          </w:divBdr>
        </w:div>
        <w:div w:id="1489246667">
          <w:marLeft w:val="480"/>
          <w:marRight w:val="0"/>
          <w:marTop w:val="0"/>
          <w:marBottom w:val="0"/>
          <w:divBdr>
            <w:top w:val="none" w:sz="0" w:space="0" w:color="auto"/>
            <w:left w:val="none" w:sz="0" w:space="0" w:color="auto"/>
            <w:bottom w:val="none" w:sz="0" w:space="0" w:color="auto"/>
            <w:right w:val="none" w:sz="0" w:space="0" w:color="auto"/>
          </w:divBdr>
        </w:div>
        <w:div w:id="2125734064">
          <w:marLeft w:val="480"/>
          <w:marRight w:val="0"/>
          <w:marTop w:val="0"/>
          <w:marBottom w:val="0"/>
          <w:divBdr>
            <w:top w:val="none" w:sz="0" w:space="0" w:color="auto"/>
            <w:left w:val="none" w:sz="0" w:space="0" w:color="auto"/>
            <w:bottom w:val="none" w:sz="0" w:space="0" w:color="auto"/>
            <w:right w:val="none" w:sz="0" w:space="0" w:color="auto"/>
          </w:divBdr>
        </w:div>
        <w:div w:id="1519199806">
          <w:marLeft w:val="480"/>
          <w:marRight w:val="0"/>
          <w:marTop w:val="0"/>
          <w:marBottom w:val="0"/>
          <w:divBdr>
            <w:top w:val="none" w:sz="0" w:space="0" w:color="auto"/>
            <w:left w:val="none" w:sz="0" w:space="0" w:color="auto"/>
            <w:bottom w:val="none" w:sz="0" w:space="0" w:color="auto"/>
            <w:right w:val="none" w:sz="0" w:space="0" w:color="auto"/>
          </w:divBdr>
        </w:div>
        <w:div w:id="466968621">
          <w:marLeft w:val="480"/>
          <w:marRight w:val="0"/>
          <w:marTop w:val="0"/>
          <w:marBottom w:val="0"/>
          <w:divBdr>
            <w:top w:val="none" w:sz="0" w:space="0" w:color="auto"/>
            <w:left w:val="none" w:sz="0" w:space="0" w:color="auto"/>
            <w:bottom w:val="none" w:sz="0" w:space="0" w:color="auto"/>
            <w:right w:val="none" w:sz="0" w:space="0" w:color="auto"/>
          </w:divBdr>
        </w:div>
        <w:div w:id="2047563533">
          <w:marLeft w:val="480"/>
          <w:marRight w:val="0"/>
          <w:marTop w:val="0"/>
          <w:marBottom w:val="0"/>
          <w:divBdr>
            <w:top w:val="none" w:sz="0" w:space="0" w:color="auto"/>
            <w:left w:val="none" w:sz="0" w:space="0" w:color="auto"/>
            <w:bottom w:val="none" w:sz="0" w:space="0" w:color="auto"/>
            <w:right w:val="none" w:sz="0" w:space="0" w:color="auto"/>
          </w:divBdr>
        </w:div>
        <w:div w:id="237251406">
          <w:marLeft w:val="480"/>
          <w:marRight w:val="0"/>
          <w:marTop w:val="0"/>
          <w:marBottom w:val="0"/>
          <w:divBdr>
            <w:top w:val="none" w:sz="0" w:space="0" w:color="auto"/>
            <w:left w:val="none" w:sz="0" w:space="0" w:color="auto"/>
            <w:bottom w:val="none" w:sz="0" w:space="0" w:color="auto"/>
            <w:right w:val="none" w:sz="0" w:space="0" w:color="auto"/>
          </w:divBdr>
        </w:div>
        <w:div w:id="1651247421">
          <w:marLeft w:val="480"/>
          <w:marRight w:val="0"/>
          <w:marTop w:val="0"/>
          <w:marBottom w:val="0"/>
          <w:divBdr>
            <w:top w:val="none" w:sz="0" w:space="0" w:color="auto"/>
            <w:left w:val="none" w:sz="0" w:space="0" w:color="auto"/>
            <w:bottom w:val="none" w:sz="0" w:space="0" w:color="auto"/>
            <w:right w:val="none" w:sz="0" w:space="0" w:color="auto"/>
          </w:divBdr>
        </w:div>
        <w:div w:id="1176766319">
          <w:marLeft w:val="480"/>
          <w:marRight w:val="0"/>
          <w:marTop w:val="0"/>
          <w:marBottom w:val="0"/>
          <w:divBdr>
            <w:top w:val="none" w:sz="0" w:space="0" w:color="auto"/>
            <w:left w:val="none" w:sz="0" w:space="0" w:color="auto"/>
            <w:bottom w:val="none" w:sz="0" w:space="0" w:color="auto"/>
            <w:right w:val="none" w:sz="0" w:space="0" w:color="auto"/>
          </w:divBdr>
        </w:div>
        <w:div w:id="1347901092">
          <w:marLeft w:val="480"/>
          <w:marRight w:val="0"/>
          <w:marTop w:val="0"/>
          <w:marBottom w:val="0"/>
          <w:divBdr>
            <w:top w:val="none" w:sz="0" w:space="0" w:color="auto"/>
            <w:left w:val="none" w:sz="0" w:space="0" w:color="auto"/>
            <w:bottom w:val="none" w:sz="0" w:space="0" w:color="auto"/>
            <w:right w:val="none" w:sz="0" w:space="0" w:color="auto"/>
          </w:divBdr>
        </w:div>
        <w:div w:id="538057929">
          <w:marLeft w:val="480"/>
          <w:marRight w:val="0"/>
          <w:marTop w:val="0"/>
          <w:marBottom w:val="0"/>
          <w:divBdr>
            <w:top w:val="none" w:sz="0" w:space="0" w:color="auto"/>
            <w:left w:val="none" w:sz="0" w:space="0" w:color="auto"/>
            <w:bottom w:val="none" w:sz="0" w:space="0" w:color="auto"/>
            <w:right w:val="none" w:sz="0" w:space="0" w:color="auto"/>
          </w:divBdr>
        </w:div>
        <w:div w:id="1837107740">
          <w:marLeft w:val="480"/>
          <w:marRight w:val="0"/>
          <w:marTop w:val="0"/>
          <w:marBottom w:val="0"/>
          <w:divBdr>
            <w:top w:val="none" w:sz="0" w:space="0" w:color="auto"/>
            <w:left w:val="none" w:sz="0" w:space="0" w:color="auto"/>
            <w:bottom w:val="none" w:sz="0" w:space="0" w:color="auto"/>
            <w:right w:val="none" w:sz="0" w:space="0" w:color="auto"/>
          </w:divBdr>
        </w:div>
        <w:div w:id="1522939242">
          <w:marLeft w:val="480"/>
          <w:marRight w:val="0"/>
          <w:marTop w:val="0"/>
          <w:marBottom w:val="0"/>
          <w:divBdr>
            <w:top w:val="none" w:sz="0" w:space="0" w:color="auto"/>
            <w:left w:val="none" w:sz="0" w:space="0" w:color="auto"/>
            <w:bottom w:val="none" w:sz="0" w:space="0" w:color="auto"/>
            <w:right w:val="none" w:sz="0" w:space="0" w:color="auto"/>
          </w:divBdr>
        </w:div>
        <w:div w:id="1365138603">
          <w:marLeft w:val="480"/>
          <w:marRight w:val="0"/>
          <w:marTop w:val="0"/>
          <w:marBottom w:val="0"/>
          <w:divBdr>
            <w:top w:val="none" w:sz="0" w:space="0" w:color="auto"/>
            <w:left w:val="none" w:sz="0" w:space="0" w:color="auto"/>
            <w:bottom w:val="none" w:sz="0" w:space="0" w:color="auto"/>
            <w:right w:val="none" w:sz="0" w:space="0" w:color="auto"/>
          </w:divBdr>
        </w:div>
        <w:div w:id="134107893">
          <w:marLeft w:val="480"/>
          <w:marRight w:val="0"/>
          <w:marTop w:val="0"/>
          <w:marBottom w:val="0"/>
          <w:divBdr>
            <w:top w:val="none" w:sz="0" w:space="0" w:color="auto"/>
            <w:left w:val="none" w:sz="0" w:space="0" w:color="auto"/>
            <w:bottom w:val="none" w:sz="0" w:space="0" w:color="auto"/>
            <w:right w:val="none" w:sz="0" w:space="0" w:color="auto"/>
          </w:divBdr>
        </w:div>
        <w:div w:id="1154757469">
          <w:marLeft w:val="480"/>
          <w:marRight w:val="0"/>
          <w:marTop w:val="0"/>
          <w:marBottom w:val="0"/>
          <w:divBdr>
            <w:top w:val="none" w:sz="0" w:space="0" w:color="auto"/>
            <w:left w:val="none" w:sz="0" w:space="0" w:color="auto"/>
            <w:bottom w:val="none" w:sz="0" w:space="0" w:color="auto"/>
            <w:right w:val="none" w:sz="0" w:space="0" w:color="auto"/>
          </w:divBdr>
        </w:div>
      </w:divsChild>
    </w:div>
    <w:div w:id="30889464">
      <w:bodyDiv w:val="1"/>
      <w:marLeft w:val="0"/>
      <w:marRight w:val="0"/>
      <w:marTop w:val="0"/>
      <w:marBottom w:val="0"/>
      <w:divBdr>
        <w:top w:val="none" w:sz="0" w:space="0" w:color="auto"/>
        <w:left w:val="none" w:sz="0" w:space="0" w:color="auto"/>
        <w:bottom w:val="none" w:sz="0" w:space="0" w:color="auto"/>
        <w:right w:val="none" w:sz="0" w:space="0" w:color="auto"/>
      </w:divBdr>
    </w:div>
    <w:div w:id="31225062">
      <w:bodyDiv w:val="1"/>
      <w:marLeft w:val="0"/>
      <w:marRight w:val="0"/>
      <w:marTop w:val="0"/>
      <w:marBottom w:val="0"/>
      <w:divBdr>
        <w:top w:val="none" w:sz="0" w:space="0" w:color="auto"/>
        <w:left w:val="none" w:sz="0" w:space="0" w:color="auto"/>
        <w:bottom w:val="none" w:sz="0" w:space="0" w:color="auto"/>
        <w:right w:val="none" w:sz="0" w:space="0" w:color="auto"/>
      </w:divBdr>
    </w:div>
    <w:div w:id="31350141">
      <w:bodyDiv w:val="1"/>
      <w:marLeft w:val="0"/>
      <w:marRight w:val="0"/>
      <w:marTop w:val="0"/>
      <w:marBottom w:val="0"/>
      <w:divBdr>
        <w:top w:val="none" w:sz="0" w:space="0" w:color="auto"/>
        <w:left w:val="none" w:sz="0" w:space="0" w:color="auto"/>
        <w:bottom w:val="none" w:sz="0" w:space="0" w:color="auto"/>
        <w:right w:val="none" w:sz="0" w:space="0" w:color="auto"/>
      </w:divBdr>
    </w:div>
    <w:div w:id="32269731">
      <w:bodyDiv w:val="1"/>
      <w:marLeft w:val="0"/>
      <w:marRight w:val="0"/>
      <w:marTop w:val="0"/>
      <w:marBottom w:val="0"/>
      <w:divBdr>
        <w:top w:val="none" w:sz="0" w:space="0" w:color="auto"/>
        <w:left w:val="none" w:sz="0" w:space="0" w:color="auto"/>
        <w:bottom w:val="none" w:sz="0" w:space="0" w:color="auto"/>
        <w:right w:val="none" w:sz="0" w:space="0" w:color="auto"/>
      </w:divBdr>
    </w:div>
    <w:div w:id="32315782">
      <w:bodyDiv w:val="1"/>
      <w:marLeft w:val="0"/>
      <w:marRight w:val="0"/>
      <w:marTop w:val="0"/>
      <w:marBottom w:val="0"/>
      <w:divBdr>
        <w:top w:val="none" w:sz="0" w:space="0" w:color="auto"/>
        <w:left w:val="none" w:sz="0" w:space="0" w:color="auto"/>
        <w:bottom w:val="none" w:sz="0" w:space="0" w:color="auto"/>
        <w:right w:val="none" w:sz="0" w:space="0" w:color="auto"/>
      </w:divBdr>
    </w:div>
    <w:div w:id="32509755">
      <w:bodyDiv w:val="1"/>
      <w:marLeft w:val="0"/>
      <w:marRight w:val="0"/>
      <w:marTop w:val="0"/>
      <w:marBottom w:val="0"/>
      <w:divBdr>
        <w:top w:val="none" w:sz="0" w:space="0" w:color="auto"/>
        <w:left w:val="none" w:sz="0" w:space="0" w:color="auto"/>
        <w:bottom w:val="none" w:sz="0" w:space="0" w:color="auto"/>
        <w:right w:val="none" w:sz="0" w:space="0" w:color="auto"/>
      </w:divBdr>
    </w:div>
    <w:div w:id="32851697">
      <w:bodyDiv w:val="1"/>
      <w:marLeft w:val="0"/>
      <w:marRight w:val="0"/>
      <w:marTop w:val="0"/>
      <w:marBottom w:val="0"/>
      <w:divBdr>
        <w:top w:val="none" w:sz="0" w:space="0" w:color="auto"/>
        <w:left w:val="none" w:sz="0" w:space="0" w:color="auto"/>
        <w:bottom w:val="none" w:sz="0" w:space="0" w:color="auto"/>
        <w:right w:val="none" w:sz="0" w:space="0" w:color="auto"/>
      </w:divBdr>
    </w:div>
    <w:div w:id="33818611">
      <w:bodyDiv w:val="1"/>
      <w:marLeft w:val="0"/>
      <w:marRight w:val="0"/>
      <w:marTop w:val="0"/>
      <w:marBottom w:val="0"/>
      <w:divBdr>
        <w:top w:val="none" w:sz="0" w:space="0" w:color="auto"/>
        <w:left w:val="none" w:sz="0" w:space="0" w:color="auto"/>
        <w:bottom w:val="none" w:sz="0" w:space="0" w:color="auto"/>
        <w:right w:val="none" w:sz="0" w:space="0" w:color="auto"/>
      </w:divBdr>
    </w:div>
    <w:div w:id="35130979">
      <w:bodyDiv w:val="1"/>
      <w:marLeft w:val="0"/>
      <w:marRight w:val="0"/>
      <w:marTop w:val="0"/>
      <w:marBottom w:val="0"/>
      <w:divBdr>
        <w:top w:val="none" w:sz="0" w:space="0" w:color="auto"/>
        <w:left w:val="none" w:sz="0" w:space="0" w:color="auto"/>
        <w:bottom w:val="none" w:sz="0" w:space="0" w:color="auto"/>
        <w:right w:val="none" w:sz="0" w:space="0" w:color="auto"/>
      </w:divBdr>
    </w:div>
    <w:div w:id="35282496">
      <w:bodyDiv w:val="1"/>
      <w:marLeft w:val="0"/>
      <w:marRight w:val="0"/>
      <w:marTop w:val="0"/>
      <w:marBottom w:val="0"/>
      <w:divBdr>
        <w:top w:val="none" w:sz="0" w:space="0" w:color="auto"/>
        <w:left w:val="none" w:sz="0" w:space="0" w:color="auto"/>
        <w:bottom w:val="none" w:sz="0" w:space="0" w:color="auto"/>
        <w:right w:val="none" w:sz="0" w:space="0" w:color="auto"/>
      </w:divBdr>
    </w:div>
    <w:div w:id="36053293">
      <w:bodyDiv w:val="1"/>
      <w:marLeft w:val="0"/>
      <w:marRight w:val="0"/>
      <w:marTop w:val="0"/>
      <w:marBottom w:val="0"/>
      <w:divBdr>
        <w:top w:val="none" w:sz="0" w:space="0" w:color="auto"/>
        <w:left w:val="none" w:sz="0" w:space="0" w:color="auto"/>
        <w:bottom w:val="none" w:sz="0" w:space="0" w:color="auto"/>
        <w:right w:val="none" w:sz="0" w:space="0" w:color="auto"/>
      </w:divBdr>
    </w:div>
    <w:div w:id="37319753">
      <w:bodyDiv w:val="1"/>
      <w:marLeft w:val="0"/>
      <w:marRight w:val="0"/>
      <w:marTop w:val="0"/>
      <w:marBottom w:val="0"/>
      <w:divBdr>
        <w:top w:val="none" w:sz="0" w:space="0" w:color="auto"/>
        <w:left w:val="none" w:sz="0" w:space="0" w:color="auto"/>
        <w:bottom w:val="none" w:sz="0" w:space="0" w:color="auto"/>
        <w:right w:val="none" w:sz="0" w:space="0" w:color="auto"/>
      </w:divBdr>
      <w:divsChild>
        <w:div w:id="1035736105">
          <w:marLeft w:val="480"/>
          <w:marRight w:val="0"/>
          <w:marTop w:val="0"/>
          <w:marBottom w:val="0"/>
          <w:divBdr>
            <w:top w:val="none" w:sz="0" w:space="0" w:color="auto"/>
            <w:left w:val="none" w:sz="0" w:space="0" w:color="auto"/>
            <w:bottom w:val="none" w:sz="0" w:space="0" w:color="auto"/>
            <w:right w:val="none" w:sz="0" w:space="0" w:color="auto"/>
          </w:divBdr>
        </w:div>
        <w:div w:id="77793043">
          <w:marLeft w:val="480"/>
          <w:marRight w:val="0"/>
          <w:marTop w:val="0"/>
          <w:marBottom w:val="0"/>
          <w:divBdr>
            <w:top w:val="none" w:sz="0" w:space="0" w:color="auto"/>
            <w:left w:val="none" w:sz="0" w:space="0" w:color="auto"/>
            <w:bottom w:val="none" w:sz="0" w:space="0" w:color="auto"/>
            <w:right w:val="none" w:sz="0" w:space="0" w:color="auto"/>
          </w:divBdr>
        </w:div>
        <w:div w:id="1727948996">
          <w:marLeft w:val="480"/>
          <w:marRight w:val="0"/>
          <w:marTop w:val="0"/>
          <w:marBottom w:val="0"/>
          <w:divBdr>
            <w:top w:val="none" w:sz="0" w:space="0" w:color="auto"/>
            <w:left w:val="none" w:sz="0" w:space="0" w:color="auto"/>
            <w:bottom w:val="none" w:sz="0" w:space="0" w:color="auto"/>
            <w:right w:val="none" w:sz="0" w:space="0" w:color="auto"/>
          </w:divBdr>
        </w:div>
        <w:div w:id="1261912845">
          <w:marLeft w:val="480"/>
          <w:marRight w:val="0"/>
          <w:marTop w:val="0"/>
          <w:marBottom w:val="0"/>
          <w:divBdr>
            <w:top w:val="none" w:sz="0" w:space="0" w:color="auto"/>
            <w:left w:val="none" w:sz="0" w:space="0" w:color="auto"/>
            <w:bottom w:val="none" w:sz="0" w:space="0" w:color="auto"/>
            <w:right w:val="none" w:sz="0" w:space="0" w:color="auto"/>
          </w:divBdr>
        </w:div>
        <w:div w:id="2008629034">
          <w:marLeft w:val="480"/>
          <w:marRight w:val="0"/>
          <w:marTop w:val="0"/>
          <w:marBottom w:val="0"/>
          <w:divBdr>
            <w:top w:val="none" w:sz="0" w:space="0" w:color="auto"/>
            <w:left w:val="none" w:sz="0" w:space="0" w:color="auto"/>
            <w:bottom w:val="none" w:sz="0" w:space="0" w:color="auto"/>
            <w:right w:val="none" w:sz="0" w:space="0" w:color="auto"/>
          </w:divBdr>
        </w:div>
        <w:div w:id="1007369262">
          <w:marLeft w:val="480"/>
          <w:marRight w:val="0"/>
          <w:marTop w:val="0"/>
          <w:marBottom w:val="0"/>
          <w:divBdr>
            <w:top w:val="none" w:sz="0" w:space="0" w:color="auto"/>
            <w:left w:val="none" w:sz="0" w:space="0" w:color="auto"/>
            <w:bottom w:val="none" w:sz="0" w:space="0" w:color="auto"/>
            <w:right w:val="none" w:sz="0" w:space="0" w:color="auto"/>
          </w:divBdr>
        </w:div>
        <w:div w:id="931547390">
          <w:marLeft w:val="480"/>
          <w:marRight w:val="0"/>
          <w:marTop w:val="0"/>
          <w:marBottom w:val="0"/>
          <w:divBdr>
            <w:top w:val="none" w:sz="0" w:space="0" w:color="auto"/>
            <w:left w:val="none" w:sz="0" w:space="0" w:color="auto"/>
            <w:bottom w:val="none" w:sz="0" w:space="0" w:color="auto"/>
            <w:right w:val="none" w:sz="0" w:space="0" w:color="auto"/>
          </w:divBdr>
        </w:div>
        <w:div w:id="1322662054">
          <w:marLeft w:val="480"/>
          <w:marRight w:val="0"/>
          <w:marTop w:val="0"/>
          <w:marBottom w:val="0"/>
          <w:divBdr>
            <w:top w:val="none" w:sz="0" w:space="0" w:color="auto"/>
            <w:left w:val="none" w:sz="0" w:space="0" w:color="auto"/>
            <w:bottom w:val="none" w:sz="0" w:space="0" w:color="auto"/>
            <w:right w:val="none" w:sz="0" w:space="0" w:color="auto"/>
          </w:divBdr>
        </w:div>
        <w:div w:id="1629122612">
          <w:marLeft w:val="480"/>
          <w:marRight w:val="0"/>
          <w:marTop w:val="0"/>
          <w:marBottom w:val="0"/>
          <w:divBdr>
            <w:top w:val="none" w:sz="0" w:space="0" w:color="auto"/>
            <w:left w:val="none" w:sz="0" w:space="0" w:color="auto"/>
            <w:bottom w:val="none" w:sz="0" w:space="0" w:color="auto"/>
            <w:right w:val="none" w:sz="0" w:space="0" w:color="auto"/>
          </w:divBdr>
        </w:div>
        <w:div w:id="563755059">
          <w:marLeft w:val="480"/>
          <w:marRight w:val="0"/>
          <w:marTop w:val="0"/>
          <w:marBottom w:val="0"/>
          <w:divBdr>
            <w:top w:val="none" w:sz="0" w:space="0" w:color="auto"/>
            <w:left w:val="none" w:sz="0" w:space="0" w:color="auto"/>
            <w:bottom w:val="none" w:sz="0" w:space="0" w:color="auto"/>
            <w:right w:val="none" w:sz="0" w:space="0" w:color="auto"/>
          </w:divBdr>
        </w:div>
        <w:div w:id="53281895">
          <w:marLeft w:val="480"/>
          <w:marRight w:val="0"/>
          <w:marTop w:val="0"/>
          <w:marBottom w:val="0"/>
          <w:divBdr>
            <w:top w:val="none" w:sz="0" w:space="0" w:color="auto"/>
            <w:left w:val="none" w:sz="0" w:space="0" w:color="auto"/>
            <w:bottom w:val="none" w:sz="0" w:space="0" w:color="auto"/>
            <w:right w:val="none" w:sz="0" w:space="0" w:color="auto"/>
          </w:divBdr>
        </w:div>
        <w:div w:id="1614283261">
          <w:marLeft w:val="480"/>
          <w:marRight w:val="0"/>
          <w:marTop w:val="0"/>
          <w:marBottom w:val="0"/>
          <w:divBdr>
            <w:top w:val="none" w:sz="0" w:space="0" w:color="auto"/>
            <w:left w:val="none" w:sz="0" w:space="0" w:color="auto"/>
            <w:bottom w:val="none" w:sz="0" w:space="0" w:color="auto"/>
            <w:right w:val="none" w:sz="0" w:space="0" w:color="auto"/>
          </w:divBdr>
        </w:div>
        <w:div w:id="1404722984">
          <w:marLeft w:val="480"/>
          <w:marRight w:val="0"/>
          <w:marTop w:val="0"/>
          <w:marBottom w:val="0"/>
          <w:divBdr>
            <w:top w:val="none" w:sz="0" w:space="0" w:color="auto"/>
            <w:left w:val="none" w:sz="0" w:space="0" w:color="auto"/>
            <w:bottom w:val="none" w:sz="0" w:space="0" w:color="auto"/>
            <w:right w:val="none" w:sz="0" w:space="0" w:color="auto"/>
          </w:divBdr>
        </w:div>
        <w:div w:id="557588476">
          <w:marLeft w:val="480"/>
          <w:marRight w:val="0"/>
          <w:marTop w:val="0"/>
          <w:marBottom w:val="0"/>
          <w:divBdr>
            <w:top w:val="none" w:sz="0" w:space="0" w:color="auto"/>
            <w:left w:val="none" w:sz="0" w:space="0" w:color="auto"/>
            <w:bottom w:val="none" w:sz="0" w:space="0" w:color="auto"/>
            <w:right w:val="none" w:sz="0" w:space="0" w:color="auto"/>
          </w:divBdr>
        </w:div>
        <w:div w:id="320041055">
          <w:marLeft w:val="480"/>
          <w:marRight w:val="0"/>
          <w:marTop w:val="0"/>
          <w:marBottom w:val="0"/>
          <w:divBdr>
            <w:top w:val="none" w:sz="0" w:space="0" w:color="auto"/>
            <w:left w:val="none" w:sz="0" w:space="0" w:color="auto"/>
            <w:bottom w:val="none" w:sz="0" w:space="0" w:color="auto"/>
            <w:right w:val="none" w:sz="0" w:space="0" w:color="auto"/>
          </w:divBdr>
        </w:div>
        <w:div w:id="625503971">
          <w:marLeft w:val="480"/>
          <w:marRight w:val="0"/>
          <w:marTop w:val="0"/>
          <w:marBottom w:val="0"/>
          <w:divBdr>
            <w:top w:val="none" w:sz="0" w:space="0" w:color="auto"/>
            <w:left w:val="none" w:sz="0" w:space="0" w:color="auto"/>
            <w:bottom w:val="none" w:sz="0" w:space="0" w:color="auto"/>
            <w:right w:val="none" w:sz="0" w:space="0" w:color="auto"/>
          </w:divBdr>
        </w:div>
        <w:div w:id="847255750">
          <w:marLeft w:val="480"/>
          <w:marRight w:val="0"/>
          <w:marTop w:val="0"/>
          <w:marBottom w:val="0"/>
          <w:divBdr>
            <w:top w:val="none" w:sz="0" w:space="0" w:color="auto"/>
            <w:left w:val="none" w:sz="0" w:space="0" w:color="auto"/>
            <w:bottom w:val="none" w:sz="0" w:space="0" w:color="auto"/>
            <w:right w:val="none" w:sz="0" w:space="0" w:color="auto"/>
          </w:divBdr>
        </w:div>
        <w:div w:id="97795174">
          <w:marLeft w:val="480"/>
          <w:marRight w:val="0"/>
          <w:marTop w:val="0"/>
          <w:marBottom w:val="0"/>
          <w:divBdr>
            <w:top w:val="none" w:sz="0" w:space="0" w:color="auto"/>
            <w:left w:val="none" w:sz="0" w:space="0" w:color="auto"/>
            <w:bottom w:val="none" w:sz="0" w:space="0" w:color="auto"/>
            <w:right w:val="none" w:sz="0" w:space="0" w:color="auto"/>
          </w:divBdr>
        </w:div>
        <w:div w:id="844518504">
          <w:marLeft w:val="480"/>
          <w:marRight w:val="0"/>
          <w:marTop w:val="0"/>
          <w:marBottom w:val="0"/>
          <w:divBdr>
            <w:top w:val="none" w:sz="0" w:space="0" w:color="auto"/>
            <w:left w:val="none" w:sz="0" w:space="0" w:color="auto"/>
            <w:bottom w:val="none" w:sz="0" w:space="0" w:color="auto"/>
            <w:right w:val="none" w:sz="0" w:space="0" w:color="auto"/>
          </w:divBdr>
        </w:div>
        <w:div w:id="1182277054">
          <w:marLeft w:val="480"/>
          <w:marRight w:val="0"/>
          <w:marTop w:val="0"/>
          <w:marBottom w:val="0"/>
          <w:divBdr>
            <w:top w:val="none" w:sz="0" w:space="0" w:color="auto"/>
            <w:left w:val="none" w:sz="0" w:space="0" w:color="auto"/>
            <w:bottom w:val="none" w:sz="0" w:space="0" w:color="auto"/>
            <w:right w:val="none" w:sz="0" w:space="0" w:color="auto"/>
          </w:divBdr>
        </w:div>
        <w:div w:id="320354598">
          <w:marLeft w:val="480"/>
          <w:marRight w:val="0"/>
          <w:marTop w:val="0"/>
          <w:marBottom w:val="0"/>
          <w:divBdr>
            <w:top w:val="none" w:sz="0" w:space="0" w:color="auto"/>
            <w:left w:val="none" w:sz="0" w:space="0" w:color="auto"/>
            <w:bottom w:val="none" w:sz="0" w:space="0" w:color="auto"/>
            <w:right w:val="none" w:sz="0" w:space="0" w:color="auto"/>
          </w:divBdr>
        </w:div>
        <w:div w:id="56321923">
          <w:marLeft w:val="480"/>
          <w:marRight w:val="0"/>
          <w:marTop w:val="0"/>
          <w:marBottom w:val="0"/>
          <w:divBdr>
            <w:top w:val="none" w:sz="0" w:space="0" w:color="auto"/>
            <w:left w:val="none" w:sz="0" w:space="0" w:color="auto"/>
            <w:bottom w:val="none" w:sz="0" w:space="0" w:color="auto"/>
            <w:right w:val="none" w:sz="0" w:space="0" w:color="auto"/>
          </w:divBdr>
        </w:div>
        <w:div w:id="1068963157">
          <w:marLeft w:val="480"/>
          <w:marRight w:val="0"/>
          <w:marTop w:val="0"/>
          <w:marBottom w:val="0"/>
          <w:divBdr>
            <w:top w:val="none" w:sz="0" w:space="0" w:color="auto"/>
            <w:left w:val="none" w:sz="0" w:space="0" w:color="auto"/>
            <w:bottom w:val="none" w:sz="0" w:space="0" w:color="auto"/>
            <w:right w:val="none" w:sz="0" w:space="0" w:color="auto"/>
          </w:divBdr>
        </w:div>
        <w:div w:id="1869878672">
          <w:marLeft w:val="480"/>
          <w:marRight w:val="0"/>
          <w:marTop w:val="0"/>
          <w:marBottom w:val="0"/>
          <w:divBdr>
            <w:top w:val="none" w:sz="0" w:space="0" w:color="auto"/>
            <w:left w:val="none" w:sz="0" w:space="0" w:color="auto"/>
            <w:bottom w:val="none" w:sz="0" w:space="0" w:color="auto"/>
            <w:right w:val="none" w:sz="0" w:space="0" w:color="auto"/>
          </w:divBdr>
        </w:div>
        <w:div w:id="1271935094">
          <w:marLeft w:val="480"/>
          <w:marRight w:val="0"/>
          <w:marTop w:val="0"/>
          <w:marBottom w:val="0"/>
          <w:divBdr>
            <w:top w:val="none" w:sz="0" w:space="0" w:color="auto"/>
            <w:left w:val="none" w:sz="0" w:space="0" w:color="auto"/>
            <w:bottom w:val="none" w:sz="0" w:space="0" w:color="auto"/>
            <w:right w:val="none" w:sz="0" w:space="0" w:color="auto"/>
          </w:divBdr>
        </w:div>
        <w:div w:id="1113017189">
          <w:marLeft w:val="480"/>
          <w:marRight w:val="0"/>
          <w:marTop w:val="0"/>
          <w:marBottom w:val="0"/>
          <w:divBdr>
            <w:top w:val="none" w:sz="0" w:space="0" w:color="auto"/>
            <w:left w:val="none" w:sz="0" w:space="0" w:color="auto"/>
            <w:bottom w:val="none" w:sz="0" w:space="0" w:color="auto"/>
            <w:right w:val="none" w:sz="0" w:space="0" w:color="auto"/>
          </w:divBdr>
        </w:div>
        <w:div w:id="1998917170">
          <w:marLeft w:val="480"/>
          <w:marRight w:val="0"/>
          <w:marTop w:val="0"/>
          <w:marBottom w:val="0"/>
          <w:divBdr>
            <w:top w:val="none" w:sz="0" w:space="0" w:color="auto"/>
            <w:left w:val="none" w:sz="0" w:space="0" w:color="auto"/>
            <w:bottom w:val="none" w:sz="0" w:space="0" w:color="auto"/>
            <w:right w:val="none" w:sz="0" w:space="0" w:color="auto"/>
          </w:divBdr>
        </w:div>
        <w:div w:id="279188636">
          <w:marLeft w:val="480"/>
          <w:marRight w:val="0"/>
          <w:marTop w:val="0"/>
          <w:marBottom w:val="0"/>
          <w:divBdr>
            <w:top w:val="none" w:sz="0" w:space="0" w:color="auto"/>
            <w:left w:val="none" w:sz="0" w:space="0" w:color="auto"/>
            <w:bottom w:val="none" w:sz="0" w:space="0" w:color="auto"/>
            <w:right w:val="none" w:sz="0" w:space="0" w:color="auto"/>
          </w:divBdr>
        </w:div>
        <w:div w:id="1062174261">
          <w:marLeft w:val="480"/>
          <w:marRight w:val="0"/>
          <w:marTop w:val="0"/>
          <w:marBottom w:val="0"/>
          <w:divBdr>
            <w:top w:val="none" w:sz="0" w:space="0" w:color="auto"/>
            <w:left w:val="none" w:sz="0" w:space="0" w:color="auto"/>
            <w:bottom w:val="none" w:sz="0" w:space="0" w:color="auto"/>
            <w:right w:val="none" w:sz="0" w:space="0" w:color="auto"/>
          </w:divBdr>
        </w:div>
        <w:div w:id="1672444501">
          <w:marLeft w:val="480"/>
          <w:marRight w:val="0"/>
          <w:marTop w:val="0"/>
          <w:marBottom w:val="0"/>
          <w:divBdr>
            <w:top w:val="none" w:sz="0" w:space="0" w:color="auto"/>
            <w:left w:val="none" w:sz="0" w:space="0" w:color="auto"/>
            <w:bottom w:val="none" w:sz="0" w:space="0" w:color="auto"/>
            <w:right w:val="none" w:sz="0" w:space="0" w:color="auto"/>
          </w:divBdr>
        </w:div>
        <w:div w:id="741176202">
          <w:marLeft w:val="480"/>
          <w:marRight w:val="0"/>
          <w:marTop w:val="0"/>
          <w:marBottom w:val="0"/>
          <w:divBdr>
            <w:top w:val="none" w:sz="0" w:space="0" w:color="auto"/>
            <w:left w:val="none" w:sz="0" w:space="0" w:color="auto"/>
            <w:bottom w:val="none" w:sz="0" w:space="0" w:color="auto"/>
            <w:right w:val="none" w:sz="0" w:space="0" w:color="auto"/>
          </w:divBdr>
        </w:div>
        <w:div w:id="551500901">
          <w:marLeft w:val="480"/>
          <w:marRight w:val="0"/>
          <w:marTop w:val="0"/>
          <w:marBottom w:val="0"/>
          <w:divBdr>
            <w:top w:val="none" w:sz="0" w:space="0" w:color="auto"/>
            <w:left w:val="none" w:sz="0" w:space="0" w:color="auto"/>
            <w:bottom w:val="none" w:sz="0" w:space="0" w:color="auto"/>
            <w:right w:val="none" w:sz="0" w:space="0" w:color="auto"/>
          </w:divBdr>
        </w:div>
        <w:div w:id="344748382">
          <w:marLeft w:val="480"/>
          <w:marRight w:val="0"/>
          <w:marTop w:val="0"/>
          <w:marBottom w:val="0"/>
          <w:divBdr>
            <w:top w:val="none" w:sz="0" w:space="0" w:color="auto"/>
            <w:left w:val="none" w:sz="0" w:space="0" w:color="auto"/>
            <w:bottom w:val="none" w:sz="0" w:space="0" w:color="auto"/>
            <w:right w:val="none" w:sz="0" w:space="0" w:color="auto"/>
          </w:divBdr>
        </w:div>
        <w:div w:id="1094664415">
          <w:marLeft w:val="480"/>
          <w:marRight w:val="0"/>
          <w:marTop w:val="0"/>
          <w:marBottom w:val="0"/>
          <w:divBdr>
            <w:top w:val="none" w:sz="0" w:space="0" w:color="auto"/>
            <w:left w:val="none" w:sz="0" w:space="0" w:color="auto"/>
            <w:bottom w:val="none" w:sz="0" w:space="0" w:color="auto"/>
            <w:right w:val="none" w:sz="0" w:space="0" w:color="auto"/>
          </w:divBdr>
        </w:div>
        <w:div w:id="940407714">
          <w:marLeft w:val="480"/>
          <w:marRight w:val="0"/>
          <w:marTop w:val="0"/>
          <w:marBottom w:val="0"/>
          <w:divBdr>
            <w:top w:val="none" w:sz="0" w:space="0" w:color="auto"/>
            <w:left w:val="none" w:sz="0" w:space="0" w:color="auto"/>
            <w:bottom w:val="none" w:sz="0" w:space="0" w:color="auto"/>
            <w:right w:val="none" w:sz="0" w:space="0" w:color="auto"/>
          </w:divBdr>
        </w:div>
        <w:div w:id="862474345">
          <w:marLeft w:val="480"/>
          <w:marRight w:val="0"/>
          <w:marTop w:val="0"/>
          <w:marBottom w:val="0"/>
          <w:divBdr>
            <w:top w:val="none" w:sz="0" w:space="0" w:color="auto"/>
            <w:left w:val="none" w:sz="0" w:space="0" w:color="auto"/>
            <w:bottom w:val="none" w:sz="0" w:space="0" w:color="auto"/>
            <w:right w:val="none" w:sz="0" w:space="0" w:color="auto"/>
          </w:divBdr>
        </w:div>
        <w:div w:id="1515996562">
          <w:marLeft w:val="480"/>
          <w:marRight w:val="0"/>
          <w:marTop w:val="0"/>
          <w:marBottom w:val="0"/>
          <w:divBdr>
            <w:top w:val="none" w:sz="0" w:space="0" w:color="auto"/>
            <w:left w:val="none" w:sz="0" w:space="0" w:color="auto"/>
            <w:bottom w:val="none" w:sz="0" w:space="0" w:color="auto"/>
            <w:right w:val="none" w:sz="0" w:space="0" w:color="auto"/>
          </w:divBdr>
        </w:div>
        <w:div w:id="51971024">
          <w:marLeft w:val="480"/>
          <w:marRight w:val="0"/>
          <w:marTop w:val="0"/>
          <w:marBottom w:val="0"/>
          <w:divBdr>
            <w:top w:val="none" w:sz="0" w:space="0" w:color="auto"/>
            <w:left w:val="none" w:sz="0" w:space="0" w:color="auto"/>
            <w:bottom w:val="none" w:sz="0" w:space="0" w:color="auto"/>
            <w:right w:val="none" w:sz="0" w:space="0" w:color="auto"/>
          </w:divBdr>
        </w:div>
        <w:div w:id="1083719030">
          <w:marLeft w:val="480"/>
          <w:marRight w:val="0"/>
          <w:marTop w:val="0"/>
          <w:marBottom w:val="0"/>
          <w:divBdr>
            <w:top w:val="none" w:sz="0" w:space="0" w:color="auto"/>
            <w:left w:val="none" w:sz="0" w:space="0" w:color="auto"/>
            <w:bottom w:val="none" w:sz="0" w:space="0" w:color="auto"/>
            <w:right w:val="none" w:sz="0" w:space="0" w:color="auto"/>
          </w:divBdr>
        </w:div>
        <w:div w:id="1943104256">
          <w:marLeft w:val="480"/>
          <w:marRight w:val="0"/>
          <w:marTop w:val="0"/>
          <w:marBottom w:val="0"/>
          <w:divBdr>
            <w:top w:val="none" w:sz="0" w:space="0" w:color="auto"/>
            <w:left w:val="none" w:sz="0" w:space="0" w:color="auto"/>
            <w:bottom w:val="none" w:sz="0" w:space="0" w:color="auto"/>
            <w:right w:val="none" w:sz="0" w:space="0" w:color="auto"/>
          </w:divBdr>
        </w:div>
        <w:div w:id="323894092">
          <w:marLeft w:val="480"/>
          <w:marRight w:val="0"/>
          <w:marTop w:val="0"/>
          <w:marBottom w:val="0"/>
          <w:divBdr>
            <w:top w:val="none" w:sz="0" w:space="0" w:color="auto"/>
            <w:left w:val="none" w:sz="0" w:space="0" w:color="auto"/>
            <w:bottom w:val="none" w:sz="0" w:space="0" w:color="auto"/>
            <w:right w:val="none" w:sz="0" w:space="0" w:color="auto"/>
          </w:divBdr>
        </w:div>
        <w:div w:id="1616139120">
          <w:marLeft w:val="480"/>
          <w:marRight w:val="0"/>
          <w:marTop w:val="0"/>
          <w:marBottom w:val="0"/>
          <w:divBdr>
            <w:top w:val="none" w:sz="0" w:space="0" w:color="auto"/>
            <w:left w:val="none" w:sz="0" w:space="0" w:color="auto"/>
            <w:bottom w:val="none" w:sz="0" w:space="0" w:color="auto"/>
            <w:right w:val="none" w:sz="0" w:space="0" w:color="auto"/>
          </w:divBdr>
        </w:div>
        <w:div w:id="563873563">
          <w:marLeft w:val="480"/>
          <w:marRight w:val="0"/>
          <w:marTop w:val="0"/>
          <w:marBottom w:val="0"/>
          <w:divBdr>
            <w:top w:val="none" w:sz="0" w:space="0" w:color="auto"/>
            <w:left w:val="none" w:sz="0" w:space="0" w:color="auto"/>
            <w:bottom w:val="none" w:sz="0" w:space="0" w:color="auto"/>
            <w:right w:val="none" w:sz="0" w:space="0" w:color="auto"/>
          </w:divBdr>
        </w:div>
        <w:div w:id="281889107">
          <w:marLeft w:val="480"/>
          <w:marRight w:val="0"/>
          <w:marTop w:val="0"/>
          <w:marBottom w:val="0"/>
          <w:divBdr>
            <w:top w:val="none" w:sz="0" w:space="0" w:color="auto"/>
            <w:left w:val="none" w:sz="0" w:space="0" w:color="auto"/>
            <w:bottom w:val="none" w:sz="0" w:space="0" w:color="auto"/>
            <w:right w:val="none" w:sz="0" w:space="0" w:color="auto"/>
          </w:divBdr>
        </w:div>
      </w:divsChild>
    </w:div>
    <w:div w:id="37358286">
      <w:bodyDiv w:val="1"/>
      <w:marLeft w:val="0"/>
      <w:marRight w:val="0"/>
      <w:marTop w:val="0"/>
      <w:marBottom w:val="0"/>
      <w:divBdr>
        <w:top w:val="none" w:sz="0" w:space="0" w:color="auto"/>
        <w:left w:val="none" w:sz="0" w:space="0" w:color="auto"/>
        <w:bottom w:val="none" w:sz="0" w:space="0" w:color="auto"/>
        <w:right w:val="none" w:sz="0" w:space="0" w:color="auto"/>
      </w:divBdr>
    </w:div>
    <w:div w:id="37360978">
      <w:bodyDiv w:val="1"/>
      <w:marLeft w:val="0"/>
      <w:marRight w:val="0"/>
      <w:marTop w:val="0"/>
      <w:marBottom w:val="0"/>
      <w:divBdr>
        <w:top w:val="none" w:sz="0" w:space="0" w:color="auto"/>
        <w:left w:val="none" w:sz="0" w:space="0" w:color="auto"/>
        <w:bottom w:val="none" w:sz="0" w:space="0" w:color="auto"/>
        <w:right w:val="none" w:sz="0" w:space="0" w:color="auto"/>
      </w:divBdr>
    </w:div>
    <w:div w:id="38823758">
      <w:bodyDiv w:val="1"/>
      <w:marLeft w:val="0"/>
      <w:marRight w:val="0"/>
      <w:marTop w:val="0"/>
      <w:marBottom w:val="0"/>
      <w:divBdr>
        <w:top w:val="none" w:sz="0" w:space="0" w:color="auto"/>
        <w:left w:val="none" w:sz="0" w:space="0" w:color="auto"/>
        <w:bottom w:val="none" w:sz="0" w:space="0" w:color="auto"/>
        <w:right w:val="none" w:sz="0" w:space="0" w:color="auto"/>
      </w:divBdr>
      <w:divsChild>
        <w:div w:id="450634532">
          <w:marLeft w:val="480"/>
          <w:marRight w:val="0"/>
          <w:marTop w:val="0"/>
          <w:marBottom w:val="0"/>
          <w:divBdr>
            <w:top w:val="none" w:sz="0" w:space="0" w:color="auto"/>
            <w:left w:val="none" w:sz="0" w:space="0" w:color="auto"/>
            <w:bottom w:val="none" w:sz="0" w:space="0" w:color="auto"/>
            <w:right w:val="none" w:sz="0" w:space="0" w:color="auto"/>
          </w:divBdr>
        </w:div>
        <w:div w:id="707801788">
          <w:marLeft w:val="480"/>
          <w:marRight w:val="0"/>
          <w:marTop w:val="0"/>
          <w:marBottom w:val="0"/>
          <w:divBdr>
            <w:top w:val="none" w:sz="0" w:space="0" w:color="auto"/>
            <w:left w:val="none" w:sz="0" w:space="0" w:color="auto"/>
            <w:bottom w:val="none" w:sz="0" w:space="0" w:color="auto"/>
            <w:right w:val="none" w:sz="0" w:space="0" w:color="auto"/>
          </w:divBdr>
        </w:div>
        <w:div w:id="1145244628">
          <w:marLeft w:val="480"/>
          <w:marRight w:val="0"/>
          <w:marTop w:val="0"/>
          <w:marBottom w:val="0"/>
          <w:divBdr>
            <w:top w:val="none" w:sz="0" w:space="0" w:color="auto"/>
            <w:left w:val="none" w:sz="0" w:space="0" w:color="auto"/>
            <w:bottom w:val="none" w:sz="0" w:space="0" w:color="auto"/>
            <w:right w:val="none" w:sz="0" w:space="0" w:color="auto"/>
          </w:divBdr>
        </w:div>
        <w:div w:id="381056413">
          <w:marLeft w:val="480"/>
          <w:marRight w:val="0"/>
          <w:marTop w:val="0"/>
          <w:marBottom w:val="0"/>
          <w:divBdr>
            <w:top w:val="none" w:sz="0" w:space="0" w:color="auto"/>
            <w:left w:val="none" w:sz="0" w:space="0" w:color="auto"/>
            <w:bottom w:val="none" w:sz="0" w:space="0" w:color="auto"/>
            <w:right w:val="none" w:sz="0" w:space="0" w:color="auto"/>
          </w:divBdr>
        </w:div>
        <w:div w:id="730419150">
          <w:marLeft w:val="480"/>
          <w:marRight w:val="0"/>
          <w:marTop w:val="0"/>
          <w:marBottom w:val="0"/>
          <w:divBdr>
            <w:top w:val="none" w:sz="0" w:space="0" w:color="auto"/>
            <w:left w:val="none" w:sz="0" w:space="0" w:color="auto"/>
            <w:bottom w:val="none" w:sz="0" w:space="0" w:color="auto"/>
            <w:right w:val="none" w:sz="0" w:space="0" w:color="auto"/>
          </w:divBdr>
        </w:div>
        <w:div w:id="1275016504">
          <w:marLeft w:val="480"/>
          <w:marRight w:val="0"/>
          <w:marTop w:val="0"/>
          <w:marBottom w:val="0"/>
          <w:divBdr>
            <w:top w:val="none" w:sz="0" w:space="0" w:color="auto"/>
            <w:left w:val="none" w:sz="0" w:space="0" w:color="auto"/>
            <w:bottom w:val="none" w:sz="0" w:space="0" w:color="auto"/>
            <w:right w:val="none" w:sz="0" w:space="0" w:color="auto"/>
          </w:divBdr>
        </w:div>
        <w:div w:id="2017153073">
          <w:marLeft w:val="480"/>
          <w:marRight w:val="0"/>
          <w:marTop w:val="0"/>
          <w:marBottom w:val="0"/>
          <w:divBdr>
            <w:top w:val="none" w:sz="0" w:space="0" w:color="auto"/>
            <w:left w:val="none" w:sz="0" w:space="0" w:color="auto"/>
            <w:bottom w:val="none" w:sz="0" w:space="0" w:color="auto"/>
            <w:right w:val="none" w:sz="0" w:space="0" w:color="auto"/>
          </w:divBdr>
        </w:div>
        <w:div w:id="1607731801">
          <w:marLeft w:val="480"/>
          <w:marRight w:val="0"/>
          <w:marTop w:val="0"/>
          <w:marBottom w:val="0"/>
          <w:divBdr>
            <w:top w:val="none" w:sz="0" w:space="0" w:color="auto"/>
            <w:left w:val="none" w:sz="0" w:space="0" w:color="auto"/>
            <w:bottom w:val="none" w:sz="0" w:space="0" w:color="auto"/>
            <w:right w:val="none" w:sz="0" w:space="0" w:color="auto"/>
          </w:divBdr>
        </w:div>
        <w:div w:id="142087433">
          <w:marLeft w:val="480"/>
          <w:marRight w:val="0"/>
          <w:marTop w:val="0"/>
          <w:marBottom w:val="0"/>
          <w:divBdr>
            <w:top w:val="none" w:sz="0" w:space="0" w:color="auto"/>
            <w:left w:val="none" w:sz="0" w:space="0" w:color="auto"/>
            <w:bottom w:val="none" w:sz="0" w:space="0" w:color="auto"/>
            <w:right w:val="none" w:sz="0" w:space="0" w:color="auto"/>
          </w:divBdr>
        </w:div>
        <w:div w:id="1553232625">
          <w:marLeft w:val="480"/>
          <w:marRight w:val="0"/>
          <w:marTop w:val="0"/>
          <w:marBottom w:val="0"/>
          <w:divBdr>
            <w:top w:val="none" w:sz="0" w:space="0" w:color="auto"/>
            <w:left w:val="none" w:sz="0" w:space="0" w:color="auto"/>
            <w:bottom w:val="none" w:sz="0" w:space="0" w:color="auto"/>
            <w:right w:val="none" w:sz="0" w:space="0" w:color="auto"/>
          </w:divBdr>
        </w:div>
        <w:div w:id="61147146">
          <w:marLeft w:val="480"/>
          <w:marRight w:val="0"/>
          <w:marTop w:val="0"/>
          <w:marBottom w:val="0"/>
          <w:divBdr>
            <w:top w:val="none" w:sz="0" w:space="0" w:color="auto"/>
            <w:left w:val="none" w:sz="0" w:space="0" w:color="auto"/>
            <w:bottom w:val="none" w:sz="0" w:space="0" w:color="auto"/>
            <w:right w:val="none" w:sz="0" w:space="0" w:color="auto"/>
          </w:divBdr>
        </w:div>
        <w:div w:id="927273761">
          <w:marLeft w:val="480"/>
          <w:marRight w:val="0"/>
          <w:marTop w:val="0"/>
          <w:marBottom w:val="0"/>
          <w:divBdr>
            <w:top w:val="none" w:sz="0" w:space="0" w:color="auto"/>
            <w:left w:val="none" w:sz="0" w:space="0" w:color="auto"/>
            <w:bottom w:val="none" w:sz="0" w:space="0" w:color="auto"/>
            <w:right w:val="none" w:sz="0" w:space="0" w:color="auto"/>
          </w:divBdr>
        </w:div>
        <w:div w:id="1234587398">
          <w:marLeft w:val="480"/>
          <w:marRight w:val="0"/>
          <w:marTop w:val="0"/>
          <w:marBottom w:val="0"/>
          <w:divBdr>
            <w:top w:val="none" w:sz="0" w:space="0" w:color="auto"/>
            <w:left w:val="none" w:sz="0" w:space="0" w:color="auto"/>
            <w:bottom w:val="none" w:sz="0" w:space="0" w:color="auto"/>
            <w:right w:val="none" w:sz="0" w:space="0" w:color="auto"/>
          </w:divBdr>
        </w:div>
        <w:div w:id="694422316">
          <w:marLeft w:val="480"/>
          <w:marRight w:val="0"/>
          <w:marTop w:val="0"/>
          <w:marBottom w:val="0"/>
          <w:divBdr>
            <w:top w:val="none" w:sz="0" w:space="0" w:color="auto"/>
            <w:left w:val="none" w:sz="0" w:space="0" w:color="auto"/>
            <w:bottom w:val="none" w:sz="0" w:space="0" w:color="auto"/>
            <w:right w:val="none" w:sz="0" w:space="0" w:color="auto"/>
          </w:divBdr>
        </w:div>
        <w:div w:id="1571847642">
          <w:marLeft w:val="480"/>
          <w:marRight w:val="0"/>
          <w:marTop w:val="0"/>
          <w:marBottom w:val="0"/>
          <w:divBdr>
            <w:top w:val="none" w:sz="0" w:space="0" w:color="auto"/>
            <w:left w:val="none" w:sz="0" w:space="0" w:color="auto"/>
            <w:bottom w:val="none" w:sz="0" w:space="0" w:color="auto"/>
            <w:right w:val="none" w:sz="0" w:space="0" w:color="auto"/>
          </w:divBdr>
        </w:div>
        <w:div w:id="1078749623">
          <w:marLeft w:val="480"/>
          <w:marRight w:val="0"/>
          <w:marTop w:val="0"/>
          <w:marBottom w:val="0"/>
          <w:divBdr>
            <w:top w:val="none" w:sz="0" w:space="0" w:color="auto"/>
            <w:left w:val="none" w:sz="0" w:space="0" w:color="auto"/>
            <w:bottom w:val="none" w:sz="0" w:space="0" w:color="auto"/>
            <w:right w:val="none" w:sz="0" w:space="0" w:color="auto"/>
          </w:divBdr>
        </w:div>
        <w:div w:id="1287586991">
          <w:marLeft w:val="480"/>
          <w:marRight w:val="0"/>
          <w:marTop w:val="0"/>
          <w:marBottom w:val="0"/>
          <w:divBdr>
            <w:top w:val="none" w:sz="0" w:space="0" w:color="auto"/>
            <w:left w:val="none" w:sz="0" w:space="0" w:color="auto"/>
            <w:bottom w:val="none" w:sz="0" w:space="0" w:color="auto"/>
            <w:right w:val="none" w:sz="0" w:space="0" w:color="auto"/>
          </w:divBdr>
        </w:div>
        <w:div w:id="564486162">
          <w:marLeft w:val="480"/>
          <w:marRight w:val="0"/>
          <w:marTop w:val="0"/>
          <w:marBottom w:val="0"/>
          <w:divBdr>
            <w:top w:val="none" w:sz="0" w:space="0" w:color="auto"/>
            <w:left w:val="none" w:sz="0" w:space="0" w:color="auto"/>
            <w:bottom w:val="none" w:sz="0" w:space="0" w:color="auto"/>
            <w:right w:val="none" w:sz="0" w:space="0" w:color="auto"/>
          </w:divBdr>
        </w:div>
        <w:div w:id="1094670657">
          <w:marLeft w:val="480"/>
          <w:marRight w:val="0"/>
          <w:marTop w:val="0"/>
          <w:marBottom w:val="0"/>
          <w:divBdr>
            <w:top w:val="none" w:sz="0" w:space="0" w:color="auto"/>
            <w:left w:val="none" w:sz="0" w:space="0" w:color="auto"/>
            <w:bottom w:val="none" w:sz="0" w:space="0" w:color="auto"/>
            <w:right w:val="none" w:sz="0" w:space="0" w:color="auto"/>
          </w:divBdr>
        </w:div>
        <w:div w:id="479352085">
          <w:marLeft w:val="480"/>
          <w:marRight w:val="0"/>
          <w:marTop w:val="0"/>
          <w:marBottom w:val="0"/>
          <w:divBdr>
            <w:top w:val="none" w:sz="0" w:space="0" w:color="auto"/>
            <w:left w:val="none" w:sz="0" w:space="0" w:color="auto"/>
            <w:bottom w:val="none" w:sz="0" w:space="0" w:color="auto"/>
            <w:right w:val="none" w:sz="0" w:space="0" w:color="auto"/>
          </w:divBdr>
        </w:div>
        <w:div w:id="342973541">
          <w:marLeft w:val="480"/>
          <w:marRight w:val="0"/>
          <w:marTop w:val="0"/>
          <w:marBottom w:val="0"/>
          <w:divBdr>
            <w:top w:val="none" w:sz="0" w:space="0" w:color="auto"/>
            <w:left w:val="none" w:sz="0" w:space="0" w:color="auto"/>
            <w:bottom w:val="none" w:sz="0" w:space="0" w:color="auto"/>
            <w:right w:val="none" w:sz="0" w:space="0" w:color="auto"/>
          </w:divBdr>
        </w:div>
        <w:div w:id="497423175">
          <w:marLeft w:val="480"/>
          <w:marRight w:val="0"/>
          <w:marTop w:val="0"/>
          <w:marBottom w:val="0"/>
          <w:divBdr>
            <w:top w:val="none" w:sz="0" w:space="0" w:color="auto"/>
            <w:left w:val="none" w:sz="0" w:space="0" w:color="auto"/>
            <w:bottom w:val="none" w:sz="0" w:space="0" w:color="auto"/>
            <w:right w:val="none" w:sz="0" w:space="0" w:color="auto"/>
          </w:divBdr>
        </w:div>
        <w:div w:id="2076007456">
          <w:marLeft w:val="480"/>
          <w:marRight w:val="0"/>
          <w:marTop w:val="0"/>
          <w:marBottom w:val="0"/>
          <w:divBdr>
            <w:top w:val="none" w:sz="0" w:space="0" w:color="auto"/>
            <w:left w:val="none" w:sz="0" w:space="0" w:color="auto"/>
            <w:bottom w:val="none" w:sz="0" w:space="0" w:color="auto"/>
            <w:right w:val="none" w:sz="0" w:space="0" w:color="auto"/>
          </w:divBdr>
        </w:div>
        <w:div w:id="851601976">
          <w:marLeft w:val="480"/>
          <w:marRight w:val="0"/>
          <w:marTop w:val="0"/>
          <w:marBottom w:val="0"/>
          <w:divBdr>
            <w:top w:val="none" w:sz="0" w:space="0" w:color="auto"/>
            <w:left w:val="none" w:sz="0" w:space="0" w:color="auto"/>
            <w:bottom w:val="none" w:sz="0" w:space="0" w:color="auto"/>
            <w:right w:val="none" w:sz="0" w:space="0" w:color="auto"/>
          </w:divBdr>
        </w:div>
        <w:div w:id="1529375254">
          <w:marLeft w:val="480"/>
          <w:marRight w:val="0"/>
          <w:marTop w:val="0"/>
          <w:marBottom w:val="0"/>
          <w:divBdr>
            <w:top w:val="none" w:sz="0" w:space="0" w:color="auto"/>
            <w:left w:val="none" w:sz="0" w:space="0" w:color="auto"/>
            <w:bottom w:val="none" w:sz="0" w:space="0" w:color="auto"/>
            <w:right w:val="none" w:sz="0" w:space="0" w:color="auto"/>
          </w:divBdr>
        </w:div>
        <w:div w:id="468283164">
          <w:marLeft w:val="480"/>
          <w:marRight w:val="0"/>
          <w:marTop w:val="0"/>
          <w:marBottom w:val="0"/>
          <w:divBdr>
            <w:top w:val="none" w:sz="0" w:space="0" w:color="auto"/>
            <w:left w:val="none" w:sz="0" w:space="0" w:color="auto"/>
            <w:bottom w:val="none" w:sz="0" w:space="0" w:color="auto"/>
            <w:right w:val="none" w:sz="0" w:space="0" w:color="auto"/>
          </w:divBdr>
        </w:div>
        <w:div w:id="1663662022">
          <w:marLeft w:val="480"/>
          <w:marRight w:val="0"/>
          <w:marTop w:val="0"/>
          <w:marBottom w:val="0"/>
          <w:divBdr>
            <w:top w:val="none" w:sz="0" w:space="0" w:color="auto"/>
            <w:left w:val="none" w:sz="0" w:space="0" w:color="auto"/>
            <w:bottom w:val="none" w:sz="0" w:space="0" w:color="auto"/>
            <w:right w:val="none" w:sz="0" w:space="0" w:color="auto"/>
          </w:divBdr>
        </w:div>
        <w:div w:id="438643065">
          <w:marLeft w:val="480"/>
          <w:marRight w:val="0"/>
          <w:marTop w:val="0"/>
          <w:marBottom w:val="0"/>
          <w:divBdr>
            <w:top w:val="none" w:sz="0" w:space="0" w:color="auto"/>
            <w:left w:val="none" w:sz="0" w:space="0" w:color="auto"/>
            <w:bottom w:val="none" w:sz="0" w:space="0" w:color="auto"/>
            <w:right w:val="none" w:sz="0" w:space="0" w:color="auto"/>
          </w:divBdr>
        </w:div>
        <w:div w:id="1333801662">
          <w:marLeft w:val="480"/>
          <w:marRight w:val="0"/>
          <w:marTop w:val="0"/>
          <w:marBottom w:val="0"/>
          <w:divBdr>
            <w:top w:val="none" w:sz="0" w:space="0" w:color="auto"/>
            <w:left w:val="none" w:sz="0" w:space="0" w:color="auto"/>
            <w:bottom w:val="none" w:sz="0" w:space="0" w:color="auto"/>
            <w:right w:val="none" w:sz="0" w:space="0" w:color="auto"/>
          </w:divBdr>
        </w:div>
        <w:div w:id="431973189">
          <w:marLeft w:val="480"/>
          <w:marRight w:val="0"/>
          <w:marTop w:val="0"/>
          <w:marBottom w:val="0"/>
          <w:divBdr>
            <w:top w:val="none" w:sz="0" w:space="0" w:color="auto"/>
            <w:left w:val="none" w:sz="0" w:space="0" w:color="auto"/>
            <w:bottom w:val="none" w:sz="0" w:space="0" w:color="auto"/>
            <w:right w:val="none" w:sz="0" w:space="0" w:color="auto"/>
          </w:divBdr>
        </w:div>
        <w:div w:id="528421897">
          <w:marLeft w:val="480"/>
          <w:marRight w:val="0"/>
          <w:marTop w:val="0"/>
          <w:marBottom w:val="0"/>
          <w:divBdr>
            <w:top w:val="none" w:sz="0" w:space="0" w:color="auto"/>
            <w:left w:val="none" w:sz="0" w:space="0" w:color="auto"/>
            <w:bottom w:val="none" w:sz="0" w:space="0" w:color="auto"/>
            <w:right w:val="none" w:sz="0" w:space="0" w:color="auto"/>
          </w:divBdr>
        </w:div>
        <w:div w:id="1524906121">
          <w:marLeft w:val="480"/>
          <w:marRight w:val="0"/>
          <w:marTop w:val="0"/>
          <w:marBottom w:val="0"/>
          <w:divBdr>
            <w:top w:val="none" w:sz="0" w:space="0" w:color="auto"/>
            <w:left w:val="none" w:sz="0" w:space="0" w:color="auto"/>
            <w:bottom w:val="none" w:sz="0" w:space="0" w:color="auto"/>
            <w:right w:val="none" w:sz="0" w:space="0" w:color="auto"/>
          </w:divBdr>
        </w:div>
        <w:div w:id="1737632588">
          <w:marLeft w:val="480"/>
          <w:marRight w:val="0"/>
          <w:marTop w:val="0"/>
          <w:marBottom w:val="0"/>
          <w:divBdr>
            <w:top w:val="none" w:sz="0" w:space="0" w:color="auto"/>
            <w:left w:val="none" w:sz="0" w:space="0" w:color="auto"/>
            <w:bottom w:val="none" w:sz="0" w:space="0" w:color="auto"/>
            <w:right w:val="none" w:sz="0" w:space="0" w:color="auto"/>
          </w:divBdr>
        </w:div>
      </w:divsChild>
    </w:div>
    <w:div w:id="40131962">
      <w:bodyDiv w:val="1"/>
      <w:marLeft w:val="0"/>
      <w:marRight w:val="0"/>
      <w:marTop w:val="0"/>
      <w:marBottom w:val="0"/>
      <w:divBdr>
        <w:top w:val="none" w:sz="0" w:space="0" w:color="auto"/>
        <w:left w:val="none" w:sz="0" w:space="0" w:color="auto"/>
        <w:bottom w:val="none" w:sz="0" w:space="0" w:color="auto"/>
        <w:right w:val="none" w:sz="0" w:space="0" w:color="auto"/>
      </w:divBdr>
    </w:div>
    <w:div w:id="40834500">
      <w:bodyDiv w:val="1"/>
      <w:marLeft w:val="0"/>
      <w:marRight w:val="0"/>
      <w:marTop w:val="0"/>
      <w:marBottom w:val="0"/>
      <w:divBdr>
        <w:top w:val="none" w:sz="0" w:space="0" w:color="auto"/>
        <w:left w:val="none" w:sz="0" w:space="0" w:color="auto"/>
        <w:bottom w:val="none" w:sz="0" w:space="0" w:color="auto"/>
        <w:right w:val="none" w:sz="0" w:space="0" w:color="auto"/>
      </w:divBdr>
    </w:div>
    <w:div w:id="43674124">
      <w:bodyDiv w:val="1"/>
      <w:marLeft w:val="0"/>
      <w:marRight w:val="0"/>
      <w:marTop w:val="0"/>
      <w:marBottom w:val="0"/>
      <w:divBdr>
        <w:top w:val="none" w:sz="0" w:space="0" w:color="auto"/>
        <w:left w:val="none" w:sz="0" w:space="0" w:color="auto"/>
        <w:bottom w:val="none" w:sz="0" w:space="0" w:color="auto"/>
        <w:right w:val="none" w:sz="0" w:space="0" w:color="auto"/>
      </w:divBdr>
    </w:div>
    <w:div w:id="44524102">
      <w:bodyDiv w:val="1"/>
      <w:marLeft w:val="0"/>
      <w:marRight w:val="0"/>
      <w:marTop w:val="0"/>
      <w:marBottom w:val="0"/>
      <w:divBdr>
        <w:top w:val="none" w:sz="0" w:space="0" w:color="auto"/>
        <w:left w:val="none" w:sz="0" w:space="0" w:color="auto"/>
        <w:bottom w:val="none" w:sz="0" w:space="0" w:color="auto"/>
        <w:right w:val="none" w:sz="0" w:space="0" w:color="auto"/>
      </w:divBdr>
    </w:div>
    <w:div w:id="45960744">
      <w:bodyDiv w:val="1"/>
      <w:marLeft w:val="0"/>
      <w:marRight w:val="0"/>
      <w:marTop w:val="0"/>
      <w:marBottom w:val="0"/>
      <w:divBdr>
        <w:top w:val="none" w:sz="0" w:space="0" w:color="auto"/>
        <w:left w:val="none" w:sz="0" w:space="0" w:color="auto"/>
        <w:bottom w:val="none" w:sz="0" w:space="0" w:color="auto"/>
        <w:right w:val="none" w:sz="0" w:space="0" w:color="auto"/>
      </w:divBdr>
    </w:div>
    <w:div w:id="46075581">
      <w:bodyDiv w:val="1"/>
      <w:marLeft w:val="0"/>
      <w:marRight w:val="0"/>
      <w:marTop w:val="0"/>
      <w:marBottom w:val="0"/>
      <w:divBdr>
        <w:top w:val="none" w:sz="0" w:space="0" w:color="auto"/>
        <w:left w:val="none" w:sz="0" w:space="0" w:color="auto"/>
        <w:bottom w:val="none" w:sz="0" w:space="0" w:color="auto"/>
        <w:right w:val="none" w:sz="0" w:space="0" w:color="auto"/>
      </w:divBdr>
    </w:div>
    <w:div w:id="49041050">
      <w:bodyDiv w:val="1"/>
      <w:marLeft w:val="0"/>
      <w:marRight w:val="0"/>
      <w:marTop w:val="0"/>
      <w:marBottom w:val="0"/>
      <w:divBdr>
        <w:top w:val="none" w:sz="0" w:space="0" w:color="auto"/>
        <w:left w:val="none" w:sz="0" w:space="0" w:color="auto"/>
        <w:bottom w:val="none" w:sz="0" w:space="0" w:color="auto"/>
        <w:right w:val="none" w:sz="0" w:space="0" w:color="auto"/>
      </w:divBdr>
    </w:div>
    <w:div w:id="51275062">
      <w:bodyDiv w:val="1"/>
      <w:marLeft w:val="0"/>
      <w:marRight w:val="0"/>
      <w:marTop w:val="0"/>
      <w:marBottom w:val="0"/>
      <w:divBdr>
        <w:top w:val="none" w:sz="0" w:space="0" w:color="auto"/>
        <w:left w:val="none" w:sz="0" w:space="0" w:color="auto"/>
        <w:bottom w:val="none" w:sz="0" w:space="0" w:color="auto"/>
        <w:right w:val="none" w:sz="0" w:space="0" w:color="auto"/>
      </w:divBdr>
    </w:div>
    <w:div w:id="54205139">
      <w:bodyDiv w:val="1"/>
      <w:marLeft w:val="0"/>
      <w:marRight w:val="0"/>
      <w:marTop w:val="0"/>
      <w:marBottom w:val="0"/>
      <w:divBdr>
        <w:top w:val="none" w:sz="0" w:space="0" w:color="auto"/>
        <w:left w:val="none" w:sz="0" w:space="0" w:color="auto"/>
        <w:bottom w:val="none" w:sz="0" w:space="0" w:color="auto"/>
        <w:right w:val="none" w:sz="0" w:space="0" w:color="auto"/>
      </w:divBdr>
    </w:div>
    <w:div w:id="55662448">
      <w:bodyDiv w:val="1"/>
      <w:marLeft w:val="0"/>
      <w:marRight w:val="0"/>
      <w:marTop w:val="0"/>
      <w:marBottom w:val="0"/>
      <w:divBdr>
        <w:top w:val="none" w:sz="0" w:space="0" w:color="auto"/>
        <w:left w:val="none" w:sz="0" w:space="0" w:color="auto"/>
        <w:bottom w:val="none" w:sz="0" w:space="0" w:color="auto"/>
        <w:right w:val="none" w:sz="0" w:space="0" w:color="auto"/>
      </w:divBdr>
    </w:div>
    <w:div w:id="57017940">
      <w:bodyDiv w:val="1"/>
      <w:marLeft w:val="0"/>
      <w:marRight w:val="0"/>
      <w:marTop w:val="0"/>
      <w:marBottom w:val="0"/>
      <w:divBdr>
        <w:top w:val="none" w:sz="0" w:space="0" w:color="auto"/>
        <w:left w:val="none" w:sz="0" w:space="0" w:color="auto"/>
        <w:bottom w:val="none" w:sz="0" w:space="0" w:color="auto"/>
        <w:right w:val="none" w:sz="0" w:space="0" w:color="auto"/>
      </w:divBdr>
    </w:div>
    <w:div w:id="57945561">
      <w:bodyDiv w:val="1"/>
      <w:marLeft w:val="0"/>
      <w:marRight w:val="0"/>
      <w:marTop w:val="0"/>
      <w:marBottom w:val="0"/>
      <w:divBdr>
        <w:top w:val="none" w:sz="0" w:space="0" w:color="auto"/>
        <w:left w:val="none" w:sz="0" w:space="0" w:color="auto"/>
        <w:bottom w:val="none" w:sz="0" w:space="0" w:color="auto"/>
        <w:right w:val="none" w:sz="0" w:space="0" w:color="auto"/>
      </w:divBdr>
    </w:div>
    <w:div w:id="58094608">
      <w:bodyDiv w:val="1"/>
      <w:marLeft w:val="0"/>
      <w:marRight w:val="0"/>
      <w:marTop w:val="0"/>
      <w:marBottom w:val="0"/>
      <w:divBdr>
        <w:top w:val="none" w:sz="0" w:space="0" w:color="auto"/>
        <w:left w:val="none" w:sz="0" w:space="0" w:color="auto"/>
        <w:bottom w:val="none" w:sz="0" w:space="0" w:color="auto"/>
        <w:right w:val="none" w:sz="0" w:space="0" w:color="auto"/>
      </w:divBdr>
    </w:div>
    <w:div w:id="58792642">
      <w:bodyDiv w:val="1"/>
      <w:marLeft w:val="0"/>
      <w:marRight w:val="0"/>
      <w:marTop w:val="0"/>
      <w:marBottom w:val="0"/>
      <w:divBdr>
        <w:top w:val="none" w:sz="0" w:space="0" w:color="auto"/>
        <w:left w:val="none" w:sz="0" w:space="0" w:color="auto"/>
        <w:bottom w:val="none" w:sz="0" w:space="0" w:color="auto"/>
        <w:right w:val="none" w:sz="0" w:space="0" w:color="auto"/>
      </w:divBdr>
    </w:div>
    <w:div w:id="60562881">
      <w:bodyDiv w:val="1"/>
      <w:marLeft w:val="0"/>
      <w:marRight w:val="0"/>
      <w:marTop w:val="0"/>
      <w:marBottom w:val="0"/>
      <w:divBdr>
        <w:top w:val="none" w:sz="0" w:space="0" w:color="auto"/>
        <w:left w:val="none" w:sz="0" w:space="0" w:color="auto"/>
        <w:bottom w:val="none" w:sz="0" w:space="0" w:color="auto"/>
        <w:right w:val="none" w:sz="0" w:space="0" w:color="auto"/>
      </w:divBdr>
    </w:div>
    <w:div w:id="61100397">
      <w:bodyDiv w:val="1"/>
      <w:marLeft w:val="0"/>
      <w:marRight w:val="0"/>
      <w:marTop w:val="0"/>
      <w:marBottom w:val="0"/>
      <w:divBdr>
        <w:top w:val="none" w:sz="0" w:space="0" w:color="auto"/>
        <w:left w:val="none" w:sz="0" w:space="0" w:color="auto"/>
        <w:bottom w:val="none" w:sz="0" w:space="0" w:color="auto"/>
        <w:right w:val="none" w:sz="0" w:space="0" w:color="auto"/>
      </w:divBdr>
    </w:div>
    <w:div w:id="61293676">
      <w:bodyDiv w:val="1"/>
      <w:marLeft w:val="0"/>
      <w:marRight w:val="0"/>
      <w:marTop w:val="0"/>
      <w:marBottom w:val="0"/>
      <w:divBdr>
        <w:top w:val="none" w:sz="0" w:space="0" w:color="auto"/>
        <w:left w:val="none" w:sz="0" w:space="0" w:color="auto"/>
        <w:bottom w:val="none" w:sz="0" w:space="0" w:color="auto"/>
        <w:right w:val="none" w:sz="0" w:space="0" w:color="auto"/>
      </w:divBdr>
    </w:div>
    <w:div w:id="61487467">
      <w:bodyDiv w:val="1"/>
      <w:marLeft w:val="0"/>
      <w:marRight w:val="0"/>
      <w:marTop w:val="0"/>
      <w:marBottom w:val="0"/>
      <w:divBdr>
        <w:top w:val="none" w:sz="0" w:space="0" w:color="auto"/>
        <w:left w:val="none" w:sz="0" w:space="0" w:color="auto"/>
        <w:bottom w:val="none" w:sz="0" w:space="0" w:color="auto"/>
        <w:right w:val="none" w:sz="0" w:space="0" w:color="auto"/>
      </w:divBdr>
    </w:div>
    <w:div w:id="61686201">
      <w:bodyDiv w:val="1"/>
      <w:marLeft w:val="0"/>
      <w:marRight w:val="0"/>
      <w:marTop w:val="0"/>
      <w:marBottom w:val="0"/>
      <w:divBdr>
        <w:top w:val="none" w:sz="0" w:space="0" w:color="auto"/>
        <w:left w:val="none" w:sz="0" w:space="0" w:color="auto"/>
        <w:bottom w:val="none" w:sz="0" w:space="0" w:color="auto"/>
        <w:right w:val="none" w:sz="0" w:space="0" w:color="auto"/>
      </w:divBdr>
    </w:div>
    <w:div w:id="62066181">
      <w:bodyDiv w:val="1"/>
      <w:marLeft w:val="0"/>
      <w:marRight w:val="0"/>
      <w:marTop w:val="0"/>
      <w:marBottom w:val="0"/>
      <w:divBdr>
        <w:top w:val="none" w:sz="0" w:space="0" w:color="auto"/>
        <w:left w:val="none" w:sz="0" w:space="0" w:color="auto"/>
        <w:bottom w:val="none" w:sz="0" w:space="0" w:color="auto"/>
        <w:right w:val="none" w:sz="0" w:space="0" w:color="auto"/>
      </w:divBdr>
    </w:div>
    <w:div w:id="62215806">
      <w:bodyDiv w:val="1"/>
      <w:marLeft w:val="0"/>
      <w:marRight w:val="0"/>
      <w:marTop w:val="0"/>
      <w:marBottom w:val="0"/>
      <w:divBdr>
        <w:top w:val="none" w:sz="0" w:space="0" w:color="auto"/>
        <w:left w:val="none" w:sz="0" w:space="0" w:color="auto"/>
        <w:bottom w:val="none" w:sz="0" w:space="0" w:color="auto"/>
        <w:right w:val="none" w:sz="0" w:space="0" w:color="auto"/>
      </w:divBdr>
    </w:div>
    <w:div w:id="62724341">
      <w:bodyDiv w:val="1"/>
      <w:marLeft w:val="0"/>
      <w:marRight w:val="0"/>
      <w:marTop w:val="0"/>
      <w:marBottom w:val="0"/>
      <w:divBdr>
        <w:top w:val="none" w:sz="0" w:space="0" w:color="auto"/>
        <w:left w:val="none" w:sz="0" w:space="0" w:color="auto"/>
        <w:bottom w:val="none" w:sz="0" w:space="0" w:color="auto"/>
        <w:right w:val="none" w:sz="0" w:space="0" w:color="auto"/>
      </w:divBdr>
    </w:div>
    <w:div w:id="64646780">
      <w:bodyDiv w:val="1"/>
      <w:marLeft w:val="0"/>
      <w:marRight w:val="0"/>
      <w:marTop w:val="0"/>
      <w:marBottom w:val="0"/>
      <w:divBdr>
        <w:top w:val="none" w:sz="0" w:space="0" w:color="auto"/>
        <w:left w:val="none" w:sz="0" w:space="0" w:color="auto"/>
        <w:bottom w:val="none" w:sz="0" w:space="0" w:color="auto"/>
        <w:right w:val="none" w:sz="0" w:space="0" w:color="auto"/>
      </w:divBdr>
    </w:div>
    <w:div w:id="65079459">
      <w:bodyDiv w:val="1"/>
      <w:marLeft w:val="0"/>
      <w:marRight w:val="0"/>
      <w:marTop w:val="0"/>
      <w:marBottom w:val="0"/>
      <w:divBdr>
        <w:top w:val="none" w:sz="0" w:space="0" w:color="auto"/>
        <w:left w:val="none" w:sz="0" w:space="0" w:color="auto"/>
        <w:bottom w:val="none" w:sz="0" w:space="0" w:color="auto"/>
        <w:right w:val="none" w:sz="0" w:space="0" w:color="auto"/>
      </w:divBdr>
      <w:divsChild>
        <w:div w:id="397821656">
          <w:marLeft w:val="480"/>
          <w:marRight w:val="0"/>
          <w:marTop w:val="0"/>
          <w:marBottom w:val="0"/>
          <w:divBdr>
            <w:top w:val="none" w:sz="0" w:space="0" w:color="auto"/>
            <w:left w:val="none" w:sz="0" w:space="0" w:color="auto"/>
            <w:bottom w:val="none" w:sz="0" w:space="0" w:color="auto"/>
            <w:right w:val="none" w:sz="0" w:space="0" w:color="auto"/>
          </w:divBdr>
        </w:div>
        <w:div w:id="1579558949">
          <w:marLeft w:val="480"/>
          <w:marRight w:val="0"/>
          <w:marTop w:val="0"/>
          <w:marBottom w:val="0"/>
          <w:divBdr>
            <w:top w:val="none" w:sz="0" w:space="0" w:color="auto"/>
            <w:left w:val="none" w:sz="0" w:space="0" w:color="auto"/>
            <w:bottom w:val="none" w:sz="0" w:space="0" w:color="auto"/>
            <w:right w:val="none" w:sz="0" w:space="0" w:color="auto"/>
          </w:divBdr>
        </w:div>
        <w:div w:id="781996426">
          <w:marLeft w:val="480"/>
          <w:marRight w:val="0"/>
          <w:marTop w:val="0"/>
          <w:marBottom w:val="0"/>
          <w:divBdr>
            <w:top w:val="none" w:sz="0" w:space="0" w:color="auto"/>
            <w:left w:val="none" w:sz="0" w:space="0" w:color="auto"/>
            <w:bottom w:val="none" w:sz="0" w:space="0" w:color="auto"/>
            <w:right w:val="none" w:sz="0" w:space="0" w:color="auto"/>
          </w:divBdr>
        </w:div>
        <w:div w:id="1086997275">
          <w:marLeft w:val="480"/>
          <w:marRight w:val="0"/>
          <w:marTop w:val="0"/>
          <w:marBottom w:val="0"/>
          <w:divBdr>
            <w:top w:val="none" w:sz="0" w:space="0" w:color="auto"/>
            <w:left w:val="none" w:sz="0" w:space="0" w:color="auto"/>
            <w:bottom w:val="none" w:sz="0" w:space="0" w:color="auto"/>
            <w:right w:val="none" w:sz="0" w:space="0" w:color="auto"/>
          </w:divBdr>
        </w:div>
        <w:div w:id="1854564878">
          <w:marLeft w:val="480"/>
          <w:marRight w:val="0"/>
          <w:marTop w:val="0"/>
          <w:marBottom w:val="0"/>
          <w:divBdr>
            <w:top w:val="none" w:sz="0" w:space="0" w:color="auto"/>
            <w:left w:val="none" w:sz="0" w:space="0" w:color="auto"/>
            <w:bottom w:val="none" w:sz="0" w:space="0" w:color="auto"/>
            <w:right w:val="none" w:sz="0" w:space="0" w:color="auto"/>
          </w:divBdr>
        </w:div>
        <w:div w:id="1173833444">
          <w:marLeft w:val="480"/>
          <w:marRight w:val="0"/>
          <w:marTop w:val="0"/>
          <w:marBottom w:val="0"/>
          <w:divBdr>
            <w:top w:val="none" w:sz="0" w:space="0" w:color="auto"/>
            <w:left w:val="none" w:sz="0" w:space="0" w:color="auto"/>
            <w:bottom w:val="none" w:sz="0" w:space="0" w:color="auto"/>
            <w:right w:val="none" w:sz="0" w:space="0" w:color="auto"/>
          </w:divBdr>
        </w:div>
        <w:div w:id="767502232">
          <w:marLeft w:val="480"/>
          <w:marRight w:val="0"/>
          <w:marTop w:val="0"/>
          <w:marBottom w:val="0"/>
          <w:divBdr>
            <w:top w:val="none" w:sz="0" w:space="0" w:color="auto"/>
            <w:left w:val="none" w:sz="0" w:space="0" w:color="auto"/>
            <w:bottom w:val="none" w:sz="0" w:space="0" w:color="auto"/>
            <w:right w:val="none" w:sz="0" w:space="0" w:color="auto"/>
          </w:divBdr>
        </w:div>
        <w:div w:id="395512923">
          <w:marLeft w:val="480"/>
          <w:marRight w:val="0"/>
          <w:marTop w:val="0"/>
          <w:marBottom w:val="0"/>
          <w:divBdr>
            <w:top w:val="none" w:sz="0" w:space="0" w:color="auto"/>
            <w:left w:val="none" w:sz="0" w:space="0" w:color="auto"/>
            <w:bottom w:val="none" w:sz="0" w:space="0" w:color="auto"/>
            <w:right w:val="none" w:sz="0" w:space="0" w:color="auto"/>
          </w:divBdr>
        </w:div>
        <w:div w:id="2113623116">
          <w:marLeft w:val="480"/>
          <w:marRight w:val="0"/>
          <w:marTop w:val="0"/>
          <w:marBottom w:val="0"/>
          <w:divBdr>
            <w:top w:val="none" w:sz="0" w:space="0" w:color="auto"/>
            <w:left w:val="none" w:sz="0" w:space="0" w:color="auto"/>
            <w:bottom w:val="none" w:sz="0" w:space="0" w:color="auto"/>
            <w:right w:val="none" w:sz="0" w:space="0" w:color="auto"/>
          </w:divBdr>
        </w:div>
        <w:div w:id="339236372">
          <w:marLeft w:val="480"/>
          <w:marRight w:val="0"/>
          <w:marTop w:val="0"/>
          <w:marBottom w:val="0"/>
          <w:divBdr>
            <w:top w:val="none" w:sz="0" w:space="0" w:color="auto"/>
            <w:left w:val="none" w:sz="0" w:space="0" w:color="auto"/>
            <w:bottom w:val="none" w:sz="0" w:space="0" w:color="auto"/>
            <w:right w:val="none" w:sz="0" w:space="0" w:color="auto"/>
          </w:divBdr>
        </w:div>
        <w:div w:id="1754082659">
          <w:marLeft w:val="480"/>
          <w:marRight w:val="0"/>
          <w:marTop w:val="0"/>
          <w:marBottom w:val="0"/>
          <w:divBdr>
            <w:top w:val="none" w:sz="0" w:space="0" w:color="auto"/>
            <w:left w:val="none" w:sz="0" w:space="0" w:color="auto"/>
            <w:bottom w:val="none" w:sz="0" w:space="0" w:color="auto"/>
            <w:right w:val="none" w:sz="0" w:space="0" w:color="auto"/>
          </w:divBdr>
        </w:div>
        <w:div w:id="1419716838">
          <w:marLeft w:val="480"/>
          <w:marRight w:val="0"/>
          <w:marTop w:val="0"/>
          <w:marBottom w:val="0"/>
          <w:divBdr>
            <w:top w:val="none" w:sz="0" w:space="0" w:color="auto"/>
            <w:left w:val="none" w:sz="0" w:space="0" w:color="auto"/>
            <w:bottom w:val="none" w:sz="0" w:space="0" w:color="auto"/>
            <w:right w:val="none" w:sz="0" w:space="0" w:color="auto"/>
          </w:divBdr>
        </w:div>
        <w:div w:id="190413729">
          <w:marLeft w:val="480"/>
          <w:marRight w:val="0"/>
          <w:marTop w:val="0"/>
          <w:marBottom w:val="0"/>
          <w:divBdr>
            <w:top w:val="none" w:sz="0" w:space="0" w:color="auto"/>
            <w:left w:val="none" w:sz="0" w:space="0" w:color="auto"/>
            <w:bottom w:val="none" w:sz="0" w:space="0" w:color="auto"/>
            <w:right w:val="none" w:sz="0" w:space="0" w:color="auto"/>
          </w:divBdr>
        </w:div>
        <w:div w:id="1848248764">
          <w:marLeft w:val="480"/>
          <w:marRight w:val="0"/>
          <w:marTop w:val="0"/>
          <w:marBottom w:val="0"/>
          <w:divBdr>
            <w:top w:val="none" w:sz="0" w:space="0" w:color="auto"/>
            <w:left w:val="none" w:sz="0" w:space="0" w:color="auto"/>
            <w:bottom w:val="none" w:sz="0" w:space="0" w:color="auto"/>
            <w:right w:val="none" w:sz="0" w:space="0" w:color="auto"/>
          </w:divBdr>
        </w:div>
        <w:div w:id="107897581">
          <w:marLeft w:val="480"/>
          <w:marRight w:val="0"/>
          <w:marTop w:val="0"/>
          <w:marBottom w:val="0"/>
          <w:divBdr>
            <w:top w:val="none" w:sz="0" w:space="0" w:color="auto"/>
            <w:left w:val="none" w:sz="0" w:space="0" w:color="auto"/>
            <w:bottom w:val="none" w:sz="0" w:space="0" w:color="auto"/>
            <w:right w:val="none" w:sz="0" w:space="0" w:color="auto"/>
          </w:divBdr>
        </w:div>
        <w:div w:id="1055204450">
          <w:marLeft w:val="480"/>
          <w:marRight w:val="0"/>
          <w:marTop w:val="0"/>
          <w:marBottom w:val="0"/>
          <w:divBdr>
            <w:top w:val="none" w:sz="0" w:space="0" w:color="auto"/>
            <w:left w:val="none" w:sz="0" w:space="0" w:color="auto"/>
            <w:bottom w:val="none" w:sz="0" w:space="0" w:color="auto"/>
            <w:right w:val="none" w:sz="0" w:space="0" w:color="auto"/>
          </w:divBdr>
        </w:div>
        <w:div w:id="1696030195">
          <w:marLeft w:val="480"/>
          <w:marRight w:val="0"/>
          <w:marTop w:val="0"/>
          <w:marBottom w:val="0"/>
          <w:divBdr>
            <w:top w:val="none" w:sz="0" w:space="0" w:color="auto"/>
            <w:left w:val="none" w:sz="0" w:space="0" w:color="auto"/>
            <w:bottom w:val="none" w:sz="0" w:space="0" w:color="auto"/>
            <w:right w:val="none" w:sz="0" w:space="0" w:color="auto"/>
          </w:divBdr>
        </w:div>
        <w:div w:id="1477181822">
          <w:marLeft w:val="480"/>
          <w:marRight w:val="0"/>
          <w:marTop w:val="0"/>
          <w:marBottom w:val="0"/>
          <w:divBdr>
            <w:top w:val="none" w:sz="0" w:space="0" w:color="auto"/>
            <w:left w:val="none" w:sz="0" w:space="0" w:color="auto"/>
            <w:bottom w:val="none" w:sz="0" w:space="0" w:color="auto"/>
            <w:right w:val="none" w:sz="0" w:space="0" w:color="auto"/>
          </w:divBdr>
        </w:div>
        <w:div w:id="897667095">
          <w:marLeft w:val="480"/>
          <w:marRight w:val="0"/>
          <w:marTop w:val="0"/>
          <w:marBottom w:val="0"/>
          <w:divBdr>
            <w:top w:val="none" w:sz="0" w:space="0" w:color="auto"/>
            <w:left w:val="none" w:sz="0" w:space="0" w:color="auto"/>
            <w:bottom w:val="none" w:sz="0" w:space="0" w:color="auto"/>
            <w:right w:val="none" w:sz="0" w:space="0" w:color="auto"/>
          </w:divBdr>
        </w:div>
        <w:div w:id="824517253">
          <w:marLeft w:val="480"/>
          <w:marRight w:val="0"/>
          <w:marTop w:val="0"/>
          <w:marBottom w:val="0"/>
          <w:divBdr>
            <w:top w:val="none" w:sz="0" w:space="0" w:color="auto"/>
            <w:left w:val="none" w:sz="0" w:space="0" w:color="auto"/>
            <w:bottom w:val="none" w:sz="0" w:space="0" w:color="auto"/>
            <w:right w:val="none" w:sz="0" w:space="0" w:color="auto"/>
          </w:divBdr>
        </w:div>
        <w:div w:id="1453278937">
          <w:marLeft w:val="480"/>
          <w:marRight w:val="0"/>
          <w:marTop w:val="0"/>
          <w:marBottom w:val="0"/>
          <w:divBdr>
            <w:top w:val="none" w:sz="0" w:space="0" w:color="auto"/>
            <w:left w:val="none" w:sz="0" w:space="0" w:color="auto"/>
            <w:bottom w:val="none" w:sz="0" w:space="0" w:color="auto"/>
            <w:right w:val="none" w:sz="0" w:space="0" w:color="auto"/>
          </w:divBdr>
        </w:div>
      </w:divsChild>
    </w:div>
    <w:div w:id="65081383">
      <w:bodyDiv w:val="1"/>
      <w:marLeft w:val="0"/>
      <w:marRight w:val="0"/>
      <w:marTop w:val="0"/>
      <w:marBottom w:val="0"/>
      <w:divBdr>
        <w:top w:val="none" w:sz="0" w:space="0" w:color="auto"/>
        <w:left w:val="none" w:sz="0" w:space="0" w:color="auto"/>
        <w:bottom w:val="none" w:sz="0" w:space="0" w:color="auto"/>
        <w:right w:val="none" w:sz="0" w:space="0" w:color="auto"/>
      </w:divBdr>
    </w:div>
    <w:div w:id="66071996">
      <w:bodyDiv w:val="1"/>
      <w:marLeft w:val="0"/>
      <w:marRight w:val="0"/>
      <w:marTop w:val="0"/>
      <w:marBottom w:val="0"/>
      <w:divBdr>
        <w:top w:val="none" w:sz="0" w:space="0" w:color="auto"/>
        <w:left w:val="none" w:sz="0" w:space="0" w:color="auto"/>
        <w:bottom w:val="none" w:sz="0" w:space="0" w:color="auto"/>
        <w:right w:val="none" w:sz="0" w:space="0" w:color="auto"/>
      </w:divBdr>
    </w:div>
    <w:div w:id="66077763">
      <w:bodyDiv w:val="1"/>
      <w:marLeft w:val="0"/>
      <w:marRight w:val="0"/>
      <w:marTop w:val="0"/>
      <w:marBottom w:val="0"/>
      <w:divBdr>
        <w:top w:val="none" w:sz="0" w:space="0" w:color="auto"/>
        <w:left w:val="none" w:sz="0" w:space="0" w:color="auto"/>
        <w:bottom w:val="none" w:sz="0" w:space="0" w:color="auto"/>
        <w:right w:val="none" w:sz="0" w:space="0" w:color="auto"/>
      </w:divBdr>
    </w:div>
    <w:div w:id="66851604">
      <w:bodyDiv w:val="1"/>
      <w:marLeft w:val="0"/>
      <w:marRight w:val="0"/>
      <w:marTop w:val="0"/>
      <w:marBottom w:val="0"/>
      <w:divBdr>
        <w:top w:val="none" w:sz="0" w:space="0" w:color="auto"/>
        <w:left w:val="none" w:sz="0" w:space="0" w:color="auto"/>
        <w:bottom w:val="none" w:sz="0" w:space="0" w:color="auto"/>
        <w:right w:val="none" w:sz="0" w:space="0" w:color="auto"/>
      </w:divBdr>
    </w:div>
    <w:div w:id="67196049">
      <w:bodyDiv w:val="1"/>
      <w:marLeft w:val="0"/>
      <w:marRight w:val="0"/>
      <w:marTop w:val="0"/>
      <w:marBottom w:val="0"/>
      <w:divBdr>
        <w:top w:val="none" w:sz="0" w:space="0" w:color="auto"/>
        <w:left w:val="none" w:sz="0" w:space="0" w:color="auto"/>
        <w:bottom w:val="none" w:sz="0" w:space="0" w:color="auto"/>
        <w:right w:val="none" w:sz="0" w:space="0" w:color="auto"/>
      </w:divBdr>
    </w:div>
    <w:div w:id="68431785">
      <w:bodyDiv w:val="1"/>
      <w:marLeft w:val="0"/>
      <w:marRight w:val="0"/>
      <w:marTop w:val="0"/>
      <w:marBottom w:val="0"/>
      <w:divBdr>
        <w:top w:val="none" w:sz="0" w:space="0" w:color="auto"/>
        <w:left w:val="none" w:sz="0" w:space="0" w:color="auto"/>
        <w:bottom w:val="none" w:sz="0" w:space="0" w:color="auto"/>
        <w:right w:val="none" w:sz="0" w:space="0" w:color="auto"/>
      </w:divBdr>
    </w:div>
    <w:div w:id="68962248">
      <w:bodyDiv w:val="1"/>
      <w:marLeft w:val="0"/>
      <w:marRight w:val="0"/>
      <w:marTop w:val="0"/>
      <w:marBottom w:val="0"/>
      <w:divBdr>
        <w:top w:val="none" w:sz="0" w:space="0" w:color="auto"/>
        <w:left w:val="none" w:sz="0" w:space="0" w:color="auto"/>
        <w:bottom w:val="none" w:sz="0" w:space="0" w:color="auto"/>
        <w:right w:val="none" w:sz="0" w:space="0" w:color="auto"/>
      </w:divBdr>
    </w:div>
    <w:div w:id="70661789">
      <w:bodyDiv w:val="1"/>
      <w:marLeft w:val="0"/>
      <w:marRight w:val="0"/>
      <w:marTop w:val="0"/>
      <w:marBottom w:val="0"/>
      <w:divBdr>
        <w:top w:val="none" w:sz="0" w:space="0" w:color="auto"/>
        <w:left w:val="none" w:sz="0" w:space="0" w:color="auto"/>
        <w:bottom w:val="none" w:sz="0" w:space="0" w:color="auto"/>
        <w:right w:val="none" w:sz="0" w:space="0" w:color="auto"/>
      </w:divBdr>
    </w:div>
    <w:div w:id="71588746">
      <w:bodyDiv w:val="1"/>
      <w:marLeft w:val="0"/>
      <w:marRight w:val="0"/>
      <w:marTop w:val="0"/>
      <w:marBottom w:val="0"/>
      <w:divBdr>
        <w:top w:val="none" w:sz="0" w:space="0" w:color="auto"/>
        <w:left w:val="none" w:sz="0" w:space="0" w:color="auto"/>
        <w:bottom w:val="none" w:sz="0" w:space="0" w:color="auto"/>
        <w:right w:val="none" w:sz="0" w:space="0" w:color="auto"/>
      </w:divBdr>
    </w:div>
    <w:div w:id="72514729">
      <w:bodyDiv w:val="1"/>
      <w:marLeft w:val="0"/>
      <w:marRight w:val="0"/>
      <w:marTop w:val="0"/>
      <w:marBottom w:val="0"/>
      <w:divBdr>
        <w:top w:val="none" w:sz="0" w:space="0" w:color="auto"/>
        <w:left w:val="none" w:sz="0" w:space="0" w:color="auto"/>
        <w:bottom w:val="none" w:sz="0" w:space="0" w:color="auto"/>
        <w:right w:val="none" w:sz="0" w:space="0" w:color="auto"/>
      </w:divBdr>
    </w:div>
    <w:div w:id="72555570">
      <w:bodyDiv w:val="1"/>
      <w:marLeft w:val="0"/>
      <w:marRight w:val="0"/>
      <w:marTop w:val="0"/>
      <w:marBottom w:val="0"/>
      <w:divBdr>
        <w:top w:val="none" w:sz="0" w:space="0" w:color="auto"/>
        <w:left w:val="none" w:sz="0" w:space="0" w:color="auto"/>
        <w:bottom w:val="none" w:sz="0" w:space="0" w:color="auto"/>
        <w:right w:val="none" w:sz="0" w:space="0" w:color="auto"/>
      </w:divBdr>
    </w:div>
    <w:div w:id="73018889">
      <w:bodyDiv w:val="1"/>
      <w:marLeft w:val="0"/>
      <w:marRight w:val="0"/>
      <w:marTop w:val="0"/>
      <w:marBottom w:val="0"/>
      <w:divBdr>
        <w:top w:val="none" w:sz="0" w:space="0" w:color="auto"/>
        <w:left w:val="none" w:sz="0" w:space="0" w:color="auto"/>
        <w:bottom w:val="none" w:sz="0" w:space="0" w:color="auto"/>
        <w:right w:val="none" w:sz="0" w:space="0" w:color="auto"/>
      </w:divBdr>
    </w:div>
    <w:div w:id="74203694">
      <w:bodyDiv w:val="1"/>
      <w:marLeft w:val="0"/>
      <w:marRight w:val="0"/>
      <w:marTop w:val="0"/>
      <w:marBottom w:val="0"/>
      <w:divBdr>
        <w:top w:val="none" w:sz="0" w:space="0" w:color="auto"/>
        <w:left w:val="none" w:sz="0" w:space="0" w:color="auto"/>
        <w:bottom w:val="none" w:sz="0" w:space="0" w:color="auto"/>
        <w:right w:val="none" w:sz="0" w:space="0" w:color="auto"/>
      </w:divBdr>
      <w:divsChild>
        <w:div w:id="1018121264">
          <w:marLeft w:val="480"/>
          <w:marRight w:val="0"/>
          <w:marTop w:val="0"/>
          <w:marBottom w:val="0"/>
          <w:divBdr>
            <w:top w:val="none" w:sz="0" w:space="0" w:color="auto"/>
            <w:left w:val="none" w:sz="0" w:space="0" w:color="auto"/>
            <w:bottom w:val="none" w:sz="0" w:space="0" w:color="auto"/>
            <w:right w:val="none" w:sz="0" w:space="0" w:color="auto"/>
          </w:divBdr>
        </w:div>
        <w:div w:id="1072047121">
          <w:marLeft w:val="480"/>
          <w:marRight w:val="0"/>
          <w:marTop w:val="0"/>
          <w:marBottom w:val="0"/>
          <w:divBdr>
            <w:top w:val="none" w:sz="0" w:space="0" w:color="auto"/>
            <w:left w:val="none" w:sz="0" w:space="0" w:color="auto"/>
            <w:bottom w:val="none" w:sz="0" w:space="0" w:color="auto"/>
            <w:right w:val="none" w:sz="0" w:space="0" w:color="auto"/>
          </w:divBdr>
        </w:div>
        <w:div w:id="667833733">
          <w:marLeft w:val="480"/>
          <w:marRight w:val="0"/>
          <w:marTop w:val="0"/>
          <w:marBottom w:val="0"/>
          <w:divBdr>
            <w:top w:val="none" w:sz="0" w:space="0" w:color="auto"/>
            <w:left w:val="none" w:sz="0" w:space="0" w:color="auto"/>
            <w:bottom w:val="none" w:sz="0" w:space="0" w:color="auto"/>
            <w:right w:val="none" w:sz="0" w:space="0" w:color="auto"/>
          </w:divBdr>
        </w:div>
        <w:div w:id="575171075">
          <w:marLeft w:val="480"/>
          <w:marRight w:val="0"/>
          <w:marTop w:val="0"/>
          <w:marBottom w:val="0"/>
          <w:divBdr>
            <w:top w:val="none" w:sz="0" w:space="0" w:color="auto"/>
            <w:left w:val="none" w:sz="0" w:space="0" w:color="auto"/>
            <w:bottom w:val="none" w:sz="0" w:space="0" w:color="auto"/>
            <w:right w:val="none" w:sz="0" w:space="0" w:color="auto"/>
          </w:divBdr>
        </w:div>
        <w:div w:id="513761180">
          <w:marLeft w:val="480"/>
          <w:marRight w:val="0"/>
          <w:marTop w:val="0"/>
          <w:marBottom w:val="0"/>
          <w:divBdr>
            <w:top w:val="none" w:sz="0" w:space="0" w:color="auto"/>
            <w:left w:val="none" w:sz="0" w:space="0" w:color="auto"/>
            <w:bottom w:val="none" w:sz="0" w:space="0" w:color="auto"/>
            <w:right w:val="none" w:sz="0" w:space="0" w:color="auto"/>
          </w:divBdr>
        </w:div>
        <w:div w:id="18437565">
          <w:marLeft w:val="480"/>
          <w:marRight w:val="0"/>
          <w:marTop w:val="0"/>
          <w:marBottom w:val="0"/>
          <w:divBdr>
            <w:top w:val="none" w:sz="0" w:space="0" w:color="auto"/>
            <w:left w:val="none" w:sz="0" w:space="0" w:color="auto"/>
            <w:bottom w:val="none" w:sz="0" w:space="0" w:color="auto"/>
            <w:right w:val="none" w:sz="0" w:space="0" w:color="auto"/>
          </w:divBdr>
        </w:div>
        <w:div w:id="1447889094">
          <w:marLeft w:val="480"/>
          <w:marRight w:val="0"/>
          <w:marTop w:val="0"/>
          <w:marBottom w:val="0"/>
          <w:divBdr>
            <w:top w:val="none" w:sz="0" w:space="0" w:color="auto"/>
            <w:left w:val="none" w:sz="0" w:space="0" w:color="auto"/>
            <w:bottom w:val="none" w:sz="0" w:space="0" w:color="auto"/>
            <w:right w:val="none" w:sz="0" w:space="0" w:color="auto"/>
          </w:divBdr>
        </w:div>
        <w:div w:id="681515277">
          <w:marLeft w:val="480"/>
          <w:marRight w:val="0"/>
          <w:marTop w:val="0"/>
          <w:marBottom w:val="0"/>
          <w:divBdr>
            <w:top w:val="none" w:sz="0" w:space="0" w:color="auto"/>
            <w:left w:val="none" w:sz="0" w:space="0" w:color="auto"/>
            <w:bottom w:val="none" w:sz="0" w:space="0" w:color="auto"/>
            <w:right w:val="none" w:sz="0" w:space="0" w:color="auto"/>
          </w:divBdr>
        </w:div>
        <w:div w:id="1263539100">
          <w:marLeft w:val="480"/>
          <w:marRight w:val="0"/>
          <w:marTop w:val="0"/>
          <w:marBottom w:val="0"/>
          <w:divBdr>
            <w:top w:val="none" w:sz="0" w:space="0" w:color="auto"/>
            <w:left w:val="none" w:sz="0" w:space="0" w:color="auto"/>
            <w:bottom w:val="none" w:sz="0" w:space="0" w:color="auto"/>
            <w:right w:val="none" w:sz="0" w:space="0" w:color="auto"/>
          </w:divBdr>
        </w:div>
        <w:div w:id="1039665909">
          <w:marLeft w:val="480"/>
          <w:marRight w:val="0"/>
          <w:marTop w:val="0"/>
          <w:marBottom w:val="0"/>
          <w:divBdr>
            <w:top w:val="none" w:sz="0" w:space="0" w:color="auto"/>
            <w:left w:val="none" w:sz="0" w:space="0" w:color="auto"/>
            <w:bottom w:val="none" w:sz="0" w:space="0" w:color="auto"/>
            <w:right w:val="none" w:sz="0" w:space="0" w:color="auto"/>
          </w:divBdr>
        </w:div>
        <w:div w:id="1903325495">
          <w:marLeft w:val="480"/>
          <w:marRight w:val="0"/>
          <w:marTop w:val="0"/>
          <w:marBottom w:val="0"/>
          <w:divBdr>
            <w:top w:val="none" w:sz="0" w:space="0" w:color="auto"/>
            <w:left w:val="none" w:sz="0" w:space="0" w:color="auto"/>
            <w:bottom w:val="none" w:sz="0" w:space="0" w:color="auto"/>
            <w:right w:val="none" w:sz="0" w:space="0" w:color="auto"/>
          </w:divBdr>
        </w:div>
        <w:div w:id="223874111">
          <w:marLeft w:val="480"/>
          <w:marRight w:val="0"/>
          <w:marTop w:val="0"/>
          <w:marBottom w:val="0"/>
          <w:divBdr>
            <w:top w:val="none" w:sz="0" w:space="0" w:color="auto"/>
            <w:left w:val="none" w:sz="0" w:space="0" w:color="auto"/>
            <w:bottom w:val="none" w:sz="0" w:space="0" w:color="auto"/>
            <w:right w:val="none" w:sz="0" w:space="0" w:color="auto"/>
          </w:divBdr>
        </w:div>
        <w:div w:id="1906985629">
          <w:marLeft w:val="480"/>
          <w:marRight w:val="0"/>
          <w:marTop w:val="0"/>
          <w:marBottom w:val="0"/>
          <w:divBdr>
            <w:top w:val="none" w:sz="0" w:space="0" w:color="auto"/>
            <w:left w:val="none" w:sz="0" w:space="0" w:color="auto"/>
            <w:bottom w:val="none" w:sz="0" w:space="0" w:color="auto"/>
            <w:right w:val="none" w:sz="0" w:space="0" w:color="auto"/>
          </w:divBdr>
        </w:div>
        <w:div w:id="1218391960">
          <w:marLeft w:val="480"/>
          <w:marRight w:val="0"/>
          <w:marTop w:val="0"/>
          <w:marBottom w:val="0"/>
          <w:divBdr>
            <w:top w:val="none" w:sz="0" w:space="0" w:color="auto"/>
            <w:left w:val="none" w:sz="0" w:space="0" w:color="auto"/>
            <w:bottom w:val="none" w:sz="0" w:space="0" w:color="auto"/>
            <w:right w:val="none" w:sz="0" w:space="0" w:color="auto"/>
          </w:divBdr>
        </w:div>
        <w:div w:id="763695231">
          <w:marLeft w:val="480"/>
          <w:marRight w:val="0"/>
          <w:marTop w:val="0"/>
          <w:marBottom w:val="0"/>
          <w:divBdr>
            <w:top w:val="none" w:sz="0" w:space="0" w:color="auto"/>
            <w:left w:val="none" w:sz="0" w:space="0" w:color="auto"/>
            <w:bottom w:val="none" w:sz="0" w:space="0" w:color="auto"/>
            <w:right w:val="none" w:sz="0" w:space="0" w:color="auto"/>
          </w:divBdr>
        </w:div>
        <w:div w:id="310257007">
          <w:marLeft w:val="480"/>
          <w:marRight w:val="0"/>
          <w:marTop w:val="0"/>
          <w:marBottom w:val="0"/>
          <w:divBdr>
            <w:top w:val="none" w:sz="0" w:space="0" w:color="auto"/>
            <w:left w:val="none" w:sz="0" w:space="0" w:color="auto"/>
            <w:bottom w:val="none" w:sz="0" w:space="0" w:color="auto"/>
            <w:right w:val="none" w:sz="0" w:space="0" w:color="auto"/>
          </w:divBdr>
        </w:div>
        <w:div w:id="984896577">
          <w:marLeft w:val="480"/>
          <w:marRight w:val="0"/>
          <w:marTop w:val="0"/>
          <w:marBottom w:val="0"/>
          <w:divBdr>
            <w:top w:val="none" w:sz="0" w:space="0" w:color="auto"/>
            <w:left w:val="none" w:sz="0" w:space="0" w:color="auto"/>
            <w:bottom w:val="none" w:sz="0" w:space="0" w:color="auto"/>
            <w:right w:val="none" w:sz="0" w:space="0" w:color="auto"/>
          </w:divBdr>
        </w:div>
        <w:div w:id="963511118">
          <w:marLeft w:val="480"/>
          <w:marRight w:val="0"/>
          <w:marTop w:val="0"/>
          <w:marBottom w:val="0"/>
          <w:divBdr>
            <w:top w:val="none" w:sz="0" w:space="0" w:color="auto"/>
            <w:left w:val="none" w:sz="0" w:space="0" w:color="auto"/>
            <w:bottom w:val="none" w:sz="0" w:space="0" w:color="auto"/>
            <w:right w:val="none" w:sz="0" w:space="0" w:color="auto"/>
          </w:divBdr>
        </w:div>
        <w:div w:id="793644530">
          <w:marLeft w:val="480"/>
          <w:marRight w:val="0"/>
          <w:marTop w:val="0"/>
          <w:marBottom w:val="0"/>
          <w:divBdr>
            <w:top w:val="none" w:sz="0" w:space="0" w:color="auto"/>
            <w:left w:val="none" w:sz="0" w:space="0" w:color="auto"/>
            <w:bottom w:val="none" w:sz="0" w:space="0" w:color="auto"/>
            <w:right w:val="none" w:sz="0" w:space="0" w:color="auto"/>
          </w:divBdr>
        </w:div>
        <w:div w:id="418521703">
          <w:marLeft w:val="480"/>
          <w:marRight w:val="0"/>
          <w:marTop w:val="0"/>
          <w:marBottom w:val="0"/>
          <w:divBdr>
            <w:top w:val="none" w:sz="0" w:space="0" w:color="auto"/>
            <w:left w:val="none" w:sz="0" w:space="0" w:color="auto"/>
            <w:bottom w:val="none" w:sz="0" w:space="0" w:color="auto"/>
            <w:right w:val="none" w:sz="0" w:space="0" w:color="auto"/>
          </w:divBdr>
        </w:div>
        <w:div w:id="350839217">
          <w:marLeft w:val="480"/>
          <w:marRight w:val="0"/>
          <w:marTop w:val="0"/>
          <w:marBottom w:val="0"/>
          <w:divBdr>
            <w:top w:val="none" w:sz="0" w:space="0" w:color="auto"/>
            <w:left w:val="none" w:sz="0" w:space="0" w:color="auto"/>
            <w:bottom w:val="none" w:sz="0" w:space="0" w:color="auto"/>
            <w:right w:val="none" w:sz="0" w:space="0" w:color="auto"/>
          </w:divBdr>
        </w:div>
        <w:div w:id="2071725780">
          <w:marLeft w:val="480"/>
          <w:marRight w:val="0"/>
          <w:marTop w:val="0"/>
          <w:marBottom w:val="0"/>
          <w:divBdr>
            <w:top w:val="none" w:sz="0" w:space="0" w:color="auto"/>
            <w:left w:val="none" w:sz="0" w:space="0" w:color="auto"/>
            <w:bottom w:val="none" w:sz="0" w:space="0" w:color="auto"/>
            <w:right w:val="none" w:sz="0" w:space="0" w:color="auto"/>
          </w:divBdr>
        </w:div>
        <w:div w:id="1966084598">
          <w:marLeft w:val="480"/>
          <w:marRight w:val="0"/>
          <w:marTop w:val="0"/>
          <w:marBottom w:val="0"/>
          <w:divBdr>
            <w:top w:val="none" w:sz="0" w:space="0" w:color="auto"/>
            <w:left w:val="none" w:sz="0" w:space="0" w:color="auto"/>
            <w:bottom w:val="none" w:sz="0" w:space="0" w:color="auto"/>
            <w:right w:val="none" w:sz="0" w:space="0" w:color="auto"/>
          </w:divBdr>
        </w:div>
        <w:div w:id="1329477349">
          <w:marLeft w:val="480"/>
          <w:marRight w:val="0"/>
          <w:marTop w:val="0"/>
          <w:marBottom w:val="0"/>
          <w:divBdr>
            <w:top w:val="none" w:sz="0" w:space="0" w:color="auto"/>
            <w:left w:val="none" w:sz="0" w:space="0" w:color="auto"/>
            <w:bottom w:val="none" w:sz="0" w:space="0" w:color="auto"/>
            <w:right w:val="none" w:sz="0" w:space="0" w:color="auto"/>
          </w:divBdr>
        </w:div>
        <w:div w:id="758986443">
          <w:marLeft w:val="480"/>
          <w:marRight w:val="0"/>
          <w:marTop w:val="0"/>
          <w:marBottom w:val="0"/>
          <w:divBdr>
            <w:top w:val="none" w:sz="0" w:space="0" w:color="auto"/>
            <w:left w:val="none" w:sz="0" w:space="0" w:color="auto"/>
            <w:bottom w:val="none" w:sz="0" w:space="0" w:color="auto"/>
            <w:right w:val="none" w:sz="0" w:space="0" w:color="auto"/>
          </w:divBdr>
        </w:div>
        <w:div w:id="420567455">
          <w:marLeft w:val="480"/>
          <w:marRight w:val="0"/>
          <w:marTop w:val="0"/>
          <w:marBottom w:val="0"/>
          <w:divBdr>
            <w:top w:val="none" w:sz="0" w:space="0" w:color="auto"/>
            <w:left w:val="none" w:sz="0" w:space="0" w:color="auto"/>
            <w:bottom w:val="none" w:sz="0" w:space="0" w:color="auto"/>
            <w:right w:val="none" w:sz="0" w:space="0" w:color="auto"/>
          </w:divBdr>
        </w:div>
        <w:div w:id="1333071859">
          <w:marLeft w:val="480"/>
          <w:marRight w:val="0"/>
          <w:marTop w:val="0"/>
          <w:marBottom w:val="0"/>
          <w:divBdr>
            <w:top w:val="none" w:sz="0" w:space="0" w:color="auto"/>
            <w:left w:val="none" w:sz="0" w:space="0" w:color="auto"/>
            <w:bottom w:val="none" w:sz="0" w:space="0" w:color="auto"/>
            <w:right w:val="none" w:sz="0" w:space="0" w:color="auto"/>
          </w:divBdr>
        </w:div>
        <w:div w:id="720599643">
          <w:marLeft w:val="480"/>
          <w:marRight w:val="0"/>
          <w:marTop w:val="0"/>
          <w:marBottom w:val="0"/>
          <w:divBdr>
            <w:top w:val="none" w:sz="0" w:space="0" w:color="auto"/>
            <w:left w:val="none" w:sz="0" w:space="0" w:color="auto"/>
            <w:bottom w:val="none" w:sz="0" w:space="0" w:color="auto"/>
            <w:right w:val="none" w:sz="0" w:space="0" w:color="auto"/>
          </w:divBdr>
        </w:div>
        <w:div w:id="716008253">
          <w:marLeft w:val="480"/>
          <w:marRight w:val="0"/>
          <w:marTop w:val="0"/>
          <w:marBottom w:val="0"/>
          <w:divBdr>
            <w:top w:val="none" w:sz="0" w:space="0" w:color="auto"/>
            <w:left w:val="none" w:sz="0" w:space="0" w:color="auto"/>
            <w:bottom w:val="none" w:sz="0" w:space="0" w:color="auto"/>
            <w:right w:val="none" w:sz="0" w:space="0" w:color="auto"/>
          </w:divBdr>
        </w:div>
        <w:div w:id="1675914785">
          <w:marLeft w:val="480"/>
          <w:marRight w:val="0"/>
          <w:marTop w:val="0"/>
          <w:marBottom w:val="0"/>
          <w:divBdr>
            <w:top w:val="none" w:sz="0" w:space="0" w:color="auto"/>
            <w:left w:val="none" w:sz="0" w:space="0" w:color="auto"/>
            <w:bottom w:val="none" w:sz="0" w:space="0" w:color="auto"/>
            <w:right w:val="none" w:sz="0" w:space="0" w:color="auto"/>
          </w:divBdr>
        </w:div>
        <w:div w:id="317922262">
          <w:marLeft w:val="480"/>
          <w:marRight w:val="0"/>
          <w:marTop w:val="0"/>
          <w:marBottom w:val="0"/>
          <w:divBdr>
            <w:top w:val="none" w:sz="0" w:space="0" w:color="auto"/>
            <w:left w:val="none" w:sz="0" w:space="0" w:color="auto"/>
            <w:bottom w:val="none" w:sz="0" w:space="0" w:color="auto"/>
            <w:right w:val="none" w:sz="0" w:space="0" w:color="auto"/>
          </w:divBdr>
        </w:div>
        <w:div w:id="1889418335">
          <w:marLeft w:val="480"/>
          <w:marRight w:val="0"/>
          <w:marTop w:val="0"/>
          <w:marBottom w:val="0"/>
          <w:divBdr>
            <w:top w:val="none" w:sz="0" w:space="0" w:color="auto"/>
            <w:left w:val="none" w:sz="0" w:space="0" w:color="auto"/>
            <w:bottom w:val="none" w:sz="0" w:space="0" w:color="auto"/>
            <w:right w:val="none" w:sz="0" w:space="0" w:color="auto"/>
          </w:divBdr>
        </w:div>
        <w:div w:id="1879509404">
          <w:marLeft w:val="480"/>
          <w:marRight w:val="0"/>
          <w:marTop w:val="0"/>
          <w:marBottom w:val="0"/>
          <w:divBdr>
            <w:top w:val="none" w:sz="0" w:space="0" w:color="auto"/>
            <w:left w:val="none" w:sz="0" w:space="0" w:color="auto"/>
            <w:bottom w:val="none" w:sz="0" w:space="0" w:color="auto"/>
            <w:right w:val="none" w:sz="0" w:space="0" w:color="auto"/>
          </w:divBdr>
        </w:div>
        <w:div w:id="28997862">
          <w:marLeft w:val="480"/>
          <w:marRight w:val="0"/>
          <w:marTop w:val="0"/>
          <w:marBottom w:val="0"/>
          <w:divBdr>
            <w:top w:val="none" w:sz="0" w:space="0" w:color="auto"/>
            <w:left w:val="none" w:sz="0" w:space="0" w:color="auto"/>
            <w:bottom w:val="none" w:sz="0" w:space="0" w:color="auto"/>
            <w:right w:val="none" w:sz="0" w:space="0" w:color="auto"/>
          </w:divBdr>
        </w:div>
        <w:div w:id="1431699558">
          <w:marLeft w:val="480"/>
          <w:marRight w:val="0"/>
          <w:marTop w:val="0"/>
          <w:marBottom w:val="0"/>
          <w:divBdr>
            <w:top w:val="none" w:sz="0" w:space="0" w:color="auto"/>
            <w:left w:val="none" w:sz="0" w:space="0" w:color="auto"/>
            <w:bottom w:val="none" w:sz="0" w:space="0" w:color="auto"/>
            <w:right w:val="none" w:sz="0" w:space="0" w:color="auto"/>
          </w:divBdr>
        </w:div>
        <w:div w:id="1725908827">
          <w:marLeft w:val="480"/>
          <w:marRight w:val="0"/>
          <w:marTop w:val="0"/>
          <w:marBottom w:val="0"/>
          <w:divBdr>
            <w:top w:val="none" w:sz="0" w:space="0" w:color="auto"/>
            <w:left w:val="none" w:sz="0" w:space="0" w:color="auto"/>
            <w:bottom w:val="none" w:sz="0" w:space="0" w:color="auto"/>
            <w:right w:val="none" w:sz="0" w:space="0" w:color="auto"/>
          </w:divBdr>
        </w:div>
        <w:div w:id="164130015">
          <w:marLeft w:val="480"/>
          <w:marRight w:val="0"/>
          <w:marTop w:val="0"/>
          <w:marBottom w:val="0"/>
          <w:divBdr>
            <w:top w:val="none" w:sz="0" w:space="0" w:color="auto"/>
            <w:left w:val="none" w:sz="0" w:space="0" w:color="auto"/>
            <w:bottom w:val="none" w:sz="0" w:space="0" w:color="auto"/>
            <w:right w:val="none" w:sz="0" w:space="0" w:color="auto"/>
          </w:divBdr>
        </w:div>
        <w:div w:id="1387752351">
          <w:marLeft w:val="480"/>
          <w:marRight w:val="0"/>
          <w:marTop w:val="0"/>
          <w:marBottom w:val="0"/>
          <w:divBdr>
            <w:top w:val="none" w:sz="0" w:space="0" w:color="auto"/>
            <w:left w:val="none" w:sz="0" w:space="0" w:color="auto"/>
            <w:bottom w:val="none" w:sz="0" w:space="0" w:color="auto"/>
            <w:right w:val="none" w:sz="0" w:space="0" w:color="auto"/>
          </w:divBdr>
        </w:div>
        <w:div w:id="193809318">
          <w:marLeft w:val="480"/>
          <w:marRight w:val="0"/>
          <w:marTop w:val="0"/>
          <w:marBottom w:val="0"/>
          <w:divBdr>
            <w:top w:val="none" w:sz="0" w:space="0" w:color="auto"/>
            <w:left w:val="none" w:sz="0" w:space="0" w:color="auto"/>
            <w:bottom w:val="none" w:sz="0" w:space="0" w:color="auto"/>
            <w:right w:val="none" w:sz="0" w:space="0" w:color="auto"/>
          </w:divBdr>
        </w:div>
        <w:div w:id="389498841">
          <w:marLeft w:val="480"/>
          <w:marRight w:val="0"/>
          <w:marTop w:val="0"/>
          <w:marBottom w:val="0"/>
          <w:divBdr>
            <w:top w:val="none" w:sz="0" w:space="0" w:color="auto"/>
            <w:left w:val="none" w:sz="0" w:space="0" w:color="auto"/>
            <w:bottom w:val="none" w:sz="0" w:space="0" w:color="auto"/>
            <w:right w:val="none" w:sz="0" w:space="0" w:color="auto"/>
          </w:divBdr>
        </w:div>
        <w:div w:id="637616390">
          <w:marLeft w:val="480"/>
          <w:marRight w:val="0"/>
          <w:marTop w:val="0"/>
          <w:marBottom w:val="0"/>
          <w:divBdr>
            <w:top w:val="none" w:sz="0" w:space="0" w:color="auto"/>
            <w:left w:val="none" w:sz="0" w:space="0" w:color="auto"/>
            <w:bottom w:val="none" w:sz="0" w:space="0" w:color="auto"/>
            <w:right w:val="none" w:sz="0" w:space="0" w:color="auto"/>
          </w:divBdr>
        </w:div>
      </w:divsChild>
    </w:div>
    <w:div w:id="74403654">
      <w:bodyDiv w:val="1"/>
      <w:marLeft w:val="0"/>
      <w:marRight w:val="0"/>
      <w:marTop w:val="0"/>
      <w:marBottom w:val="0"/>
      <w:divBdr>
        <w:top w:val="none" w:sz="0" w:space="0" w:color="auto"/>
        <w:left w:val="none" w:sz="0" w:space="0" w:color="auto"/>
        <w:bottom w:val="none" w:sz="0" w:space="0" w:color="auto"/>
        <w:right w:val="none" w:sz="0" w:space="0" w:color="auto"/>
      </w:divBdr>
    </w:div>
    <w:div w:id="74910403">
      <w:bodyDiv w:val="1"/>
      <w:marLeft w:val="0"/>
      <w:marRight w:val="0"/>
      <w:marTop w:val="0"/>
      <w:marBottom w:val="0"/>
      <w:divBdr>
        <w:top w:val="none" w:sz="0" w:space="0" w:color="auto"/>
        <w:left w:val="none" w:sz="0" w:space="0" w:color="auto"/>
        <w:bottom w:val="none" w:sz="0" w:space="0" w:color="auto"/>
        <w:right w:val="none" w:sz="0" w:space="0" w:color="auto"/>
      </w:divBdr>
    </w:div>
    <w:div w:id="75590907">
      <w:bodyDiv w:val="1"/>
      <w:marLeft w:val="0"/>
      <w:marRight w:val="0"/>
      <w:marTop w:val="0"/>
      <w:marBottom w:val="0"/>
      <w:divBdr>
        <w:top w:val="none" w:sz="0" w:space="0" w:color="auto"/>
        <w:left w:val="none" w:sz="0" w:space="0" w:color="auto"/>
        <w:bottom w:val="none" w:sz="0" w:space="0" w:color="auto"/>
        <w:right w:val="none" w:sz="0" w:space="0" w:color="auto"/>
      </w:divBdr>
    </w:div>
    <w:div w:id="75791979">
      <w:bodyDiv w:val="1"/>
      <w:marLeft w:val="0"/>
      <w:marRight w:val="0"/>
      <w:marTop w:val="0"/>
      <w:marBottom w:val="0"/>
      <w:divBdr>
        <w:top w:val="none" w:sz="0" w:space="0" w:color="auto"/>
        <w:left w:val="none" w:sz="0" w:space="0" w:color="auto"/>
        <w:bottom w:val="none" w:sz="0" w:space="0" w:color="auto"/>
        <w:right w:val="none" w:sz="0" w:space="0" w:color="auto"/>
      </w:divBdr>
    </w:div>
    <w:div w:id="75900546">
      <w:bodyDiv w:val="1"/>
      <w:marLeft w:val="0"/>
      <w:marRight w:val="0"/>
      <w:marTop w:val="0"/>
      <w:marBottom w:val="0"/>
      <w:divBdr>
        <w:top w:val="none" w:sz="0" w:space="0" w:color="auto"/>
        <w:left w:val="none" w:sz="0" w:space="0" w:color="auto"/>
        <w:bottom w:val="none" w:sz="0" w:space="0" w:color="auto"/>
        <w:right w:val="none" w:sz="0" w:space="0" w:color="auto"/>
      </w:divBdr>
    </w:div>
    <w:div w:id="76555453">
      <w:bodyDiv w:val="1"/>
      <w:marLeft w:val="0"/>
      <w:marRight w:val="0"/>
      <w:marTop w:val="0"/>
      <w:marBottom w:val="0"/>
      <w:divBdr>
        <w:top w:val="none" w:sz="0" w:space="0" w:color="auto"/>
        <w:left w:val="none" w:sz="0" w:space="0" w:color="auto"/>
        <w:bottom w:val="none" w:sz="0" w:space="0" w:color="auto"/>
        <w:right w:val="none" w:sz="0" w:space="0" w:color="auto"/>
      </w:divBdr>
    </w:div>
    <w:div w:id="78792163">
      <w:bodyDiv w:val="1"/>
      <w:marLeft w:val="0"/>
      <w:marRight w:val="0"/>
      <w:marTop w:val="0"/>
      <w:marBottom w:val="0"/>
      <w:divBdr>
        <w:top w:val="none" w:sz="0" w:space="0" w:color="auto"/>
        <w:left w:val="none" w:sz="0" w:space="0" w:color="auto"/>
        <w:bottom w:val="none" w:sz="0" w:space="0" w:color="auto"/>
        <w:right w:val="none" w:sz="0" w:space="0" w:color="auto"/>
      </w:divBdr>
    </w:div>
    <w:div w:id="79063594">
      <w:bodyDiv w:val="1"/>
      <w:marLeft w:val="0"/>
      <w:marRight w:val="0"/>
      <w:marTop w:val="0"/>
      <w:marBottom w:val="0"/>
      <w:divBdr>
        <w:top w:val="none" w:sz="0" w:space="0" w:color="auto"/>
        <w:left w:val="none" w:sz="0" w:space="0" w:color="auto"/>
        <w:bottom w:val="none" w:sz="0" w:space="0" w:color="auto"/>
        <w:right w:val="none" w:sz="0" w:space="0" w:color="auto"/>
      </w:divBdr>
    </w:div>
    <w:div w:id="79180701">
      <w:bodyDiv w:val="1"/>
      <w:marLeft w:val="0"/>
      <w:marRight w:val="0"/>
      <w:marTop w:val="0"/>
      <w:marBottom w:val="0"/>
      <w:divBdr>
        <w:top w:val="none" w:sz="0" w:space="0" w:color="auto"/>
        <w:left w:val="none" w:sz="0" w:space="0" w:color="auto"/>
        <w:bottom w:val="none" w:sz="0" w:space="0" w:color="auto"/>
        <w:right w:val="none" w:sz="0" w:space="0" w:color="auto"/>
      </w:divBdr>
    </w:div>
    <w:div w:id="79955768">
      <w:bodyDiv w:val="1"/>
      <w:marLeft w:val="0"/>
      <w:marRight w:val="0"/>
      <w:marTop w:val="0"/>
      <w:marBottom w:val="0"/>
      <w:divBdr>
        <w:top w:val="none" w:sz="0" w:space="0" w:color="auto"/>
        <w:left w:val="none" w:sz="0" w:space="0" w:color="auto"/>
        <w:bottom w:val="none" w:sz="0" w:space="0" w:color="auto"/>
        <w:right w:val="none" w:sz="0" w:space="0" w:color="auto"/>
      </w:divBdr>
    </w:div>
    <w:div w:id="80757999">
      <w:bodyDiv w:val="1"/>
      <w:marLeft w:val="0"/>
      <w:marRight w:val="0"/>
      <w:marTop w:val="0"/>
      <w:marBottom w:val="0"/>
      <w:divBdr>
        <w:top w:val="none" w:sz="0" w:space="0" w:color="auto"/>
        <w:left w:val="none" w:sz="0" w:space="0" w:color="auto"/>
        <w:bottom w:val="none" w:sz="0" w:space="0" w:color="auto"/>
        <w:right w:val="none" w:sz="0" w:space="0" w:color="auto"/>
      </w:divBdr>
    </w:div>
    <w:div w:id="81993535">
      <w:bodyDiv w:val="1"/>
      <w:marLeft w:val="0"/>
      <w:marRight w:val="0"/>
      <w:marTop w:val="0"/>
      <w:marBottom w:val="0"/>
      <w:divBdr>
        <w:top w:val="none" w:sz="0" w:space="0" w:color="auto"/>
        <w:left w:val="none" w:sz="0" w:space="0" w:color="auto"/>
        <w:bottom w:val="none" w:sz="0" w:space="0" w:color="auto"/>
        <w:right w:val="none" w:sz="0" w:space="0" w:color="auto"/>
      </w:divBdr>
    </w:div>
    <w:div w:id="82651328">
      <w:bodyDiv w:val="1"/>
      <w:marLeft w:val="0"/>
      <w:marRight w:val="0"/>
      <w:marTop w:val="0"/>
      <w:marBottom w:val="0"/>
      <w:divBdr>
        <w:top w:val="none" w:sz="0" w:space="0" w:color="auto"/>
        <w:left w:val="none" w:sz="0" w:space="0" w:color="auto"/>
        <w:bottom w:val="none" w:sz="0" w:space="0" w:color="auto"/>
        <w:right w:val="none" w:sz="0" w:space="0" w:color="auto"/>
      </w:divBdr>
    </w:div>
    <w:div w:id="82729630">
      <w:bodyDiv w:val="1"/>
      <w:marLeft w:val="0"/>
      <w:marRight w:val="0"/>
      <w:marTop w:val="0"/>
      <w:marBottom w:val="0"/>
      <w:divBdr>
        <w:top w:val="none" w:sz="0" w:space="0" w:color="auto"/>
        <w:left w:val="none" w:sz="0" w:space="0" w:color="auto"/>
        <w:bottom w:val="none" w:sz="0" w:space="0" w:color="auto"/>
        <w:right w:val="none" w:sz="0" w:space="0" w:color="auto"/>
      </w:divBdr>
    </w:div>
    <w:div w:id="82839632">
      <w:bodyDiv w:val="1"/>
      <w:marLeft w:val="0"/>
      <w:marRight w:val="0"/>
      <w:marTop w:val="0"/>
      <w:marBottom w:val="0"/>
      <w:divBdr>
        <w:top w:val="none" w:sz="0" w:space="0" w:color="auto"/>
        <w:left w:val="none" w:sz="0" w:space="0" w:color="auto"/>
        <w:bottom w:val="none" w:sz="0" w:space="0" w:color="auto"/>
        <w:right w:val="none" w:sz="0" w:space="0" w:color="auto"/>
      </w:divBdr>
    </w:div>
    <w:div w:id="83235892">
      <w:bodyDiv w:val="1"/>
      <w:marLeft w:val="0"/>
      <w:marRight w:val="0"/>
      <w:marTop w:val="0"/>
      <w:marBottom w:val="0"/>
      <w:divBdr>
        <w:top w:val="none" w:sz="0" w:space="0" w:color="auto"/>
        <w:left w:val="none" w:sz="0" w:space="0" w:color="auto"/>
        <w:bottom w:val="none" w:sz="0" w:space="0" w:color="auto"/>
        <w:right w:val="none" w:sz="0" w:space="0" w:color="auto"/>
      </w:divBdr>
    </w:div>
    <w:div w:id="83381744">
      <w:bodyDiv w:val="1"/>
      <w:marLeft w:val="0"/>
      <w:marRight w:val="0"/>
      <w:marTop w:val="0"/>
      <w:marBottom w:val="0"/>
      <w:divBdr>
        <w:top w:val="none" w:sz="0" w:space="0" w:color="auto"/>
        <w:left w:val="none" w:sz="0" w:space="0" w:color="auto"/>
        <w:bottom w:val="none" w:sz="0" w:space="0" w:color="auto"/>
        <w:right w:val="none" w:sz="0" w:space="0" w:color="auto"/>
      </w:divBdr>
    </w:div>
    <w:div w:id="84500894">
      <w:bodyDiv w:val="1"/>
      <w:marLeft w:val="0"/>
      <w:marRight w:val="0"/>
      <w:marTop w:val="0"/>
      <w:marBottom w:val="0"/>
      <w:divBdr>
        <w:top w:val="none" w:sz="0" w:space="0" w:color="auto"/>
        <w:left w:val="none" w:sz="0" w:space="0" w:color="auto"/>
        <w:bottom w:val="none" w:sz="0" w:space="0" w:color="auto"/>
        <w:right w:val="none" w:sz="0" w:space="0" w:color="auto"/>
      </w:divBdr>
    </w:div>
    <w:div w:id="89005606">
      <w:bodyDiv w:val="1"/>
      <w:marLeft w:val="0"/>
      <w:marRight w:val="0"/>
      <w:marTop w:val="0"/>
      <w:marBottom w:val="0"/>
      <w:divBdr>
        <w:top w:val="none" w:sz="0" w:space="0" w:color="auto"/>
        <w:left w:val="none" w:sz="0" w:space="0" w:color="auto"/>
        <w:bottom w:val="none" w:sz="0" w:space="0" w:color="auto"/>
        <w:right w:val="none" w:sz="0" w:space="0" w:color="auto"/>
      </w:divBdr>
    </w:div>
    <w:div w:id="89738821">
      <w:bodyDiv w:val="1"/>
      <w:marLeft w:val="0"/>
      <w:marRight w:val="0"/>
      <w:marTop w:val="0"/>
      <w:marBottom w:val="0"/>
      <w:divBdr>
        <w:top w:val="none" w:sz="0" w:space="0" w:color="auto"/>
        <w:left w:val="none" w:sz="0" w:space="0" w:color="auto"/>
        <w:bottom w:val="none" w:sz="0" w:space="0" w:color="auto"/>
        <w:right w:val="none" w:sz="0" w:space="0" w:color="auto"/>
      </w:divBdr>
    </w:div>
    <w:div w:id="90012239">
      <w:bodyDiv w:val="1"/>
      <w:marLeft w:val="0"/>
      <w:marRight w:val="0"/>
      <w:marTop w:val="0"/>
      <w:marBottom w:val="0"/>
      <w:divBdr>
        <w:top w:val="none" w:sz="0" w:space="0" w:color="auto"/>
        <w:left w:val="none" w:sz="0" w:space="0" w:color="auto"/>
        <w:bottom w:val="none" w:sz="0" w:space="0" w:color="auto"/>
        <w:right w:val="none" w:sz="0" w:space="0" w:color="auto"/>
      </w:divBdr>
    </w:div>
    <w:div w:id="91636102">
      <w:bodyDiv w:val="1"/>
      <w:marLeft w:val="0"/>
      <w:marRight w:val="0"/>
      <w:marTop w:val="0"/>
      <w:marBottom w:val="0"/>
      <w:divBdr>
        <w:top w:val="none" w:sz="0" w:space="0" w:color="auto"/>
        <w:left w:val="none" w:sz="0" w:space="0" w:color="auto"/>
        <w:bottom w:val="none" w:sz="0" w:space="0" w:color="auto"/>
        <w:right w:val="none" w:sz="0" w:space="0" w:color="auto"/>
      </w:divBdr>
    </w:div>
    <w:div w:id="92556838">
      <w:bodyDiv w:val="1"/>
      <w:marLeft w:val="0"/>
      <w:marRight w:val="0"/>
      <w:marTop w:val="0"/>
      <w:marBottom w:val="0"/>
      <w:divBdr>
        <w:top w:val="none" w:sz="0" w:space="0" w:color="auto"/>
        <w:left w:val="none" w:sz="0" w:space="0" w:color="auto"/>
        <w:bottom w:val="none" w:sz="0" w:space="0" w:color="auto"/>
        <w:right w:val="none" w:sz="0" w:space="0" w:color="auto"/>
      </w:divBdr>
    </w:div>
    <w:div w:id="92673744">
      <w:bodyDiv w:val="1"/>
      <w:marLeft w:val="0"/>
      <w:marRight w:val="0"/>
      <w:marTop w:val="0"/>
      <w:marBottom w:val="0"/>
      <w:divBdr>
        <w:top w:val="none" w:sz="0" w:space="0" w:color="auto"/>
        <w:left w:val="none" w:sz="0" w:space="0" w:color="auto"/>
        <w:bottom w:val="none" w:sz="0" w:space="0" w:color="auto"/>
        <w:right w:val="none" w:sz="0" w:space="0" w:color="auto"/>
      </w:divBdr>
    </w:div>
    <w:div w:id="94062104">
      <w:bodyDiv w:val="1"/>
      <w:marLeft w:val="0"/>
      <w:marRight w:val="0"/>
      <w:marTop w:val="0"/>
      <w:marBottom w:val="0"/>
      <w:divBdr>
        <w:top w:val="none" w:sz="0" w:space="0" w:color="auto"/>
        <w:left w:val="none" w:sz="0" w:space="0" w:color="auto"/>
        <w:bottom w:val="none" w:sz="0" w:space="0" w:color="auto"/>
        <w:right w:val="none" w:sz="0" w:space="0" w:color="auto"/>
      </w:divBdr>
    </w:div>
    <w:div w:id="94599701">
      <w:bodyDiv w:val="1"/>
      <w:marLeft w:val="0"/>
      <w:marRight w:val="0"/>
      <w:marTop w:val="0"/>
      <w:marBottom w:val="0"/>
      <w:divBdr>
        <w:top w:val="none" w:sz="0" w:space="0" w:color="auto"/>
        <w:left w:val="none" w:sz="0" w:space="0" w:color="auto"/>
        <w:bottom w:val="none" w:sz="0" w:space="0" w:color="auto"/>
        <w:right w:val="none" w:sz="0" w:space="0" w:color="auto"/>
      </w:divBdr>
    </w:div>
    <w:div w:id="96677140">
      <w:bodyDiv w:val="1"/>
      <w:marLeft w:val="0"/>
      <w:marRight w:val="0"/>
      <w:marTop w:val="0"/>
      <w:marBottom w:val="0"/>
      <w:divBdr>
        <w:top w:val="none" w:sz="0" w:space="0" w:color="auto"/>
        <w:left w:val="none" w:sz="0" w:space="0" w:color="auto"/>
        <w:bottom w:val="none" w:sz="0" w:space="0" w:color="auto"/>
        <w:right w:val="none" w:sz="0" w:space="0" w:color="auto"/>
      </w:divBdr>
    </w:div>
    <w:div w:id="97870583">
      <w:bodyDiv w:val="1"/>
      <w:marLeft w:val="0"/>
      <w:marRight w:val="0"/>
      <w:marTop w:val="0"/>
      <w:marBottom w:val="0"/>
      <w:divBdr>
        <w:top w:val="none" w:sz="0" w:space="0" w:color="auto"/>
        <w:left w:val="none" w:sz="0" w:space="0" w:color="auto"/>
        <w:bottom w:val="none" w:sz="0" w:space="0" w:color="auto"/>
        <w:right w:val="none" w:sz="0" w:space="0" w:color="auto"/>
      </w:divBdr>
    </w:div>
    <w:div w:id="98646520">
      <w:bodyDiv w:val="1"/>
      <w:marLeft w:val="0"/>
      <w:marRight w:val="0"/>
      <w:marTop w:val="0"/>
      <w:marBottom w:val="0"/>
      <w:divBdr>
        <w:top w:val="none" w:sz="0" w:space="0" w:color="auto"/>
        <w:left w:val="none" w:sz="0" w:space="0" w:color="auto"/>
        <w:bottom w:val="none" w:sz="0" w:space="0" w:color="auto"/>
        <w:right w:val="none" w:sz="0" w:space="0" w:color="auto"/>
      </w:divBdr>
    </w:div>
    <w:div w:id="99229114">
      <w:bodyDiv w:val="1"/>
      <w:marLeft w:val="0"/>
      <w:marRight w:val="0"/>
      <w:marTop w:val="0"/>
      <w:marBottom w:val="0"/>
      <w:divBdr>
        <w:top w:val="none" w:sz="0" w:space="0" w:color="auto"/>
        <w:left w:val="none" w:sz="0" w:space="0" w:color="auto"/>
        <w:bottom w:val="none" w:sz="0" w:space="0" w:color="auto"/>
        <w:right w:val="none" w:sz="0" w:space="0" w:color="auto"/>
      </w:divBdr>
      <w:divsChild>
        <w:div w:id="84303929">
          <w:marLeft w:val="480"/>
          <w:marRight w:val="0"/>
          <w:marTop w:val="0"/>
          <w:marBottom w:val="0"/>
          <w:divBdr>
            <w:top w:val="none" w:sz="0" w:space="0" w:color="auto"/>
            <w:left w:val="none" w:sz="0" w:space="0" w:color="auto"/>
            <w:bottom w:val="none" w:sz="0" w:space="0" w:color="auto"/>
            <w:right w:val="none" w:sz="0" w:space="0" w:color="auto"/>
          </w:divBdr>
        </w:div>
        <w:div w:id="1215577005">
          <w:marLeft w:val="480"/>
          <w:marRight w:val="0"/>
          <w:marTop w:val="0"/>
          <w:marBottom w:val="0"/>
          <w:divBdr>
            <w:top w:val="none" w:sz="0" w:space="0" w:color="auto"/>
            <w:left w:val="none" w:sz="0" w:space="0" w:color="auto"/>
            <w:bottom w:val="none" w:sz="0" w:space="0" w:color="auto"/>
            <w:right w:val="none" w:sz="0" w:space="0" w:color="auto"/>
          </w:divBdr>
        </w:div>
        <w:div w:id="1209761387">
          <w:marLeft w:val="480"/>
          <w:marRight w:val="0"/>
          <w:marTop w:val="0"/>
          <w:marBottom w:val="0"/>
          <w:divBdr>
            <w:top w:val="none" w:sz="0" w:space="0" w:color="auto"/>
            <w:left w:val="none" w:sz="0" w:space="0" w:color="auto"/>
            <w:bottom w:val="none" w:sz="0" w:space="0" w:color="auto"/>
            <w:right w:val="none" w:sz="0" w:space="0" w:color="auto"/>
          </w:divBdr>
        </w:div>
        <w:div w:id="995456190">
          <w:marLeft w:val="480"/>
          <w:marRight w:val="0"/>
          <w:marTop w:val="0"/>
          <w:marBottom w:val="0"/>
          <w:divBdr>
            <w:top w:val="none" w:sz="0" w:space="0" w:color="auto"/>
            <w:left w:val="none" w:sz="0" w:space="0" w:color="auto"/>
            <w:bottom w:val="none" w:sz="0" w:space="0" w:color="auto"/>
            <w:right w:val="none" w:sz="0" w:space="0" w:color="auto"/>
          </w:divBdr>
        </w:div>
        <w:div w:id="1475484801">
          <w:marLeft w:val="480"/>
          <w:marRight w:val="0"/>
          <w:marTop w:val="0"/>
          <w:marBottom w:val="0"/>
          <w:divBdr>
            <w:top w:val="none" w:sz="0" w:space="0" w:color="auto"/>
            <w:left w:val="none" w:sz="0" w:space="0" w:color="auto"/>
            <w:bottom w:val="none" w:sz="0" w:space="0" w:color="auto"/>
            <w:right w:val="none" w:sz="0" w:space="0" w:color="auto"/>
          </w:divBdr>
        </w:div>
        <w:div w:id="1569488265">
          <w:marLeft w:val="480"/>
          <w:marRight w:val="0"/>
          <w:marTop w:val="0"/>
          <w:marBottom w:val="0"/>
          <w:divBdr>
            <w:top w:val="none" w:sz="0" w:space="0" w:color="auto"/>
            <w:left w:val="none" w:sz="0" w:space="0" w:color="auto"/>
            <w:bottom w:val="none" w:sz="0" w:space="0" w:color="auto"/>
            <w:right w:val="none" w:sz="0" w:space="0" w:color="auto"/>
          </w:divBdr>
        </w:div>
        <w:div w:id="1444811608">
          <w:marLeft w:val="480"/>
          <w:marRight w:val="0"/>
          <w:marTop w:val="0"/>
          <w:marBottom w:val="0"/>
          <w:divBdr>
            <w:top w:val="none" w:sz="0" w:space="0" w:color="auto"/>
            <w:left w:val="none" w:sz="0" w:space="0" w:color="auto"/>
            <w:bottom w:val="none" w:sz="0" w:space="0" w:color="auto"/>
            <w:right w:val="none" w:sz="0" w:space="0" w:color="auto"/>
          </w:divBdr>
        </w:div>
        <w:div w:id="813716757">
          <w:marLeft w:val="480"/>
          <w:marRight w:val="0"/>
          <w:marTop w:val="0"/>
          <w:marBottom w:val="0"/>
          <w:divBdr>
            <w:top w:val="none" w:sz="0" w:space="0" w:color="auto"/>
            <w:left w:val="none" w:sz="0" w:space="0" w:color="auto"/>
            <w:bottom w:val="none" w:sz="0" w:space="0" w:color="auto"/>
            <w:right w:val="none" w:sz="0" w:space="0" w:color="auto"/>
          </w:divBdr>
        </w:div>
        <w:div w:id="1141465588">
          <w:marLeft w:val="480"/>
          <w:marRight w:val="0"/>
          <w:marTop w:val="0"/>
          <w:marBottom w:val="0"/>
          <w:divBdr>
            <w:top w:val="none" w:sz="0" w:space="0" w:color="auto"/>
            <w:left w:val="none" w:sz="0" w:space="0" w:color="auto"/>
            <w:bottom w:val="none" w:sz="0" w:space="0" w:color="auto"/>
            <w:right w:val="none" w:sz="0" w:space="0" w:color="auto"/>
          </w:divBdr>
        </w:div>
        <w:div w:id="1584876864">
          <w:marLeft w:val="480"/>
          <w:marRight w:val="0"/>
          <w:marTop w:val="0"/>
          <w:marBottom w:val="0"/>
          <w:divBdr>
            <w:top w:val="none" w:sz="0" w:space="0" w:color="auto"/>
            <w:left w:val="none" w:sz="0" w:space="0" w:color="auto"/>
            <w:bottom w:val="none" w:sz="0" w:space="0" w:color="auto"/>
            <w:right w:val="none" w:sz="0" w:space="0" w:color="auto"/>
          </w:divBdr>
        </w:div>
        <w:div w:id="1424449255">
          <w:marLeft w:val="480"/>
          <w:marRight w:val="0"/>
          <w:marTop w:val="0"/>
          <w:marBottom w:val="0"/>
          <w:divBdr>
            <w:top w:val="none" w:sz="0" w:space="0" w:color="auto"/>
            <w:left w:val="none" w:sz="0" w:space="0" w:color="auto"/>
            <w:bottom w:val="none" w:sz="0" w:space="0" w:color="auto"/>
            <w:right w:val="none" w:sz="0" w:space="0" w:color="auto"/>
          </w:divBdr>
        </w:div>
        <w:div w:id="312568989">
          <w:marLeft w:val="480"/>
          <w:marRight w:val="0"/>
          <w:marTop w:val="0"/>
          <w:marBottom w:val="0"/>
          <w:divBdr>
            <w:top w:val="none" w:sz="0" w:space="0" w:color="auto"/>
            <w:left w:val="none" w:sz="0" w:space="0" w:color="auto"/>
            <w:bottom w:val="none" w:sz="0" w:space="0" w:color="auto"/>
            <w:right w:val="none" w:sz="0" w:space="0" w:color="auto"/>
          </w:divBdr>
        </w:div>
        <w:div w:id="1572890417">
          <w:marLeft w:val="480"/>
          <w:marRight w:val="0"/>
          <w:marTop w:val="0"/>
          <w:marBottom w:val="0"/>
          <w:divBdr>
            <w:top w:val="none" w:sz="0" w:space="0" w:color="auto"/>
            <w:left w:val="none" w:sz="0" w:space="0" w:color="auto"/>
            <w:bottom w:val="none" w:sz="0" w:space="0" w:color="auto"/>
            <w:right w:val="none" w:sz="0" w:space="0" w:color="auto"/>
          </w:divBdr>
        </w:div>
        <w:div w:id="1163861490">
          <w:marLeft w:val="480"/>
          <w:marRight w:val="0"/>
          <w:marTop w:val="0"/>
          <w:marBottom w:val="0"/>
          <w:divBdr>
            <w:top w:val="none" w:sz="0" w:space="0" w:color="auto"/>
            <w:left w:val="none" w:sz="0" w:space="0" w:color="auto"/>
            <w:bottom w:val="none" w:sz="0" w:space="0" w:color="auto"/>
            <w:right w:val="none" w:sz="0" w:space="0" w:color="auto"/>
          </w:divBdr>
        </w:div>
        <w:div w:id="348533825">
          <w:marLeft w:val="480"/>
          <w:marRight w:val="0"/>
          <w:marTop w:val="0"/>
          <w:marBottom w:val="0"/>
          <w:divBdr>
            <w:top w:val="none" w:sz="0" w:space="0" w:color="auto"/>
            <w:left w:val="none" w:sz="0" w:space="0" w:color="auto"/>
            <w:bottom w:val="none" w:sz="0" w:space="0" w:color="auto"/>
            <w:right w:val="none" w:sz="0" w:space="0" w:color="auto"/>
          </w:divBdr>
        </w:div>
        <w:div w:id="1869757484">
          <w:marLeft w:val="480"/>
          <w:marRight w:val="0"/>
          <w:marTop w:val="0"/>
          <w:marBottom w:val="0"/>
          <w:divBdr>
            <w:top w:val="none" w:sz="0" w:space="0" w:color="auto"/>
            <w:left w:val="none" w:sz="0" w:space="0" w:color="auto"/>
            <w:bottom w:val="none" w:sz="0" w:space="0" w:color="auto"/>
            <w:right w:val="none" w:sz="0" w:space="0" w:color="auto"/>
          </w:divBdr>
        </w:div>
        <w:div w:id="596332617">
          <w:marLeft w:val="480"/>
          <w:marRight w:val="0"/>
          <w:marTop w:val="0"/>
          <w:marBottom w:val="0"/>
          <w:divBdr>
            <w:top w:val="none" w:sz="0" w:space="0" w:color="auto"/>
            <w:left w:val="none" w:sz="0" w:space="0" w:color="auto"/>
            <w:bottom w:val="none" w:sz="0" w:space="0" w:color="auto"/>
            <w:right w:val="none" w:sz="0" w:space="0" w:color="auto"/>
          </w:divBdr>
        </w:div>
        <w:div w:id="803809736">
          <w:marLeft w:val="480"/>
          <w:marRight w:val="0"/>
          <w:marTop w:val="0"/>
          <w:marBottom w:val="0"/>
          <w:divBdr>
            <w:top w:val="none" w:sz="0" w:space="0" w:color="auto"/>
            <w:left w:val="none" w:sz="0" w:space="0" w:color="auto"/>
            <w:bottom w:val="none" w:sz="0" w:space="0" w:color="auto"/>
            <w:right w:val="none" w:sz="0" w:space="0" w:color="auto"/>
          </w:divBdr>
        </w:div>
        <w:div w:id="977224812">
          <w:marLeft w:val="480"/>
          <w:marRight w:val="0"/>
          <w:marTop w:val="0"/>
          <w:marBottom w:val="0"/>
          <w:divBdr>
            <w:top w:val="none" w:sz="0" w:space="0" w:color="auto"/>
            <w:left w:val="none" w:sz="0" w:space="0" w:color="auto"/>
            <w:bottom w:val="none" w:sz="0" w:space="0" w:color="auto"/>
            <w:right w:val="none" w:sz="0" w:space="0" w:color="auto"/>
          </w:divBdr>
        </w:div>
        <w:div w:id="1236206382">
          <w:marLeft w:val="480"/>
          <w:marRight w:val="0"/>
          <w:marTop w:val="0"/>
          <w:marBottom w:val="0"/>
          <w:divBdr>
            <w:top w:val="none" w:sz="0" w:space="0" w:color="auto"/>
            <w:left w:val="none" w:sz="0" w:space="0" w:color="auto"/>
            <w:bottom w:val="none" w:sz="0" w:space="0" w:color="auto"/>
            <w:right w:val="none" w:sz="0" w:space="0" w:color="auto"/>
          </w:divBdr>
        </w:div>
        <w:div w:id="921453825">
          <w:marLeft w:val="480"/>
          <w:marRight w:val="0"/>
          <w:marTop w:val="0"/>
          <w:marBottom w:val="0"/>
          <w:divBdr>
            <w:top w:val="none" w:sz="0" w:space="0" w:color="auto"/>
            <w:left w:val="none" w:sz="0" w:space="0" w:color="auto"/>
            <w:bottom w:val="none" w:sz="0" w:space="0" w:color="auto"/>
            <w:right w:val="none" w:sz="0" w:space="0" w:color="auto"/>
          </w:divBdr>
        </w:div>
        <w:div w:id="614679130">
          <w:marLeft w:val="480"/>
          <w:marRight w:val="0"/>
          <w:marTop w:val="0"/>
          <w:marBottom w:val="0"/>
          <w:divBdr>
            <w:top w:val="none" w:sz="0" w:space="0" w:color="auto"/>
            <w:left w:val="none" w:sz="0" w:space="0" w:color="auto"/>
            <w:bottom w:val="none" w:sz="0" w:space="0" w:color="auto"/>
            <w:right w:val="none" w:sz="0" w:space="0" w:color="auto"/>
          </w:divBdr>
        </w:div>
        <w:div w:id="928732306">
          <w:marLeft w:val="480"/>
          <w:marRight w:val="0"/>
          <w:marTop w:val="0"/>
          <w:marBottom w:val="0"/>
          <w:divBdr>
            <w:top w:val="none" w:sz="0" w:space="0" w:color="auto"/>
            <w:left w:val="none" w:sz="0" w:space="0" w:color="auto"/>
            <w:bottom w:val="none" w:sz="0" w:space="0" w:color="auto"/>
            <w:right w:val="none" w:sz="0" w:space="0" w:color="auto"/>
          </w:divBdr>
        </w:div>
        <w:div w:id="1523934188">
          <w:marLeft w:val="480"/>
          <w:marRight w:val="0"/>
          <w:marTop w:val="0"/>
          <w:marBottom w:val="0"/>
          <w:divBdr>
            <w:top w:val="none" w:sz="0" w:space="0" w:color="auto"/>
            <w:left w:val="none" w:sz="0" w:space="0" w:color="auto"/>
            <w:bottom w:val="none" w:sz="0" w:space="0" w:color="auto"/>
            <w:right w:val="none" w:sz="0" w:space="0" w:color="auto"/>
          </w:divBdr>
        </w:div>
        <w:div w:id="518550307">
          <w:marLeft w:val="480"/>
          <w:marRight w:val="0"/>
          <w:marTop w:val="0"/>
          <w:marBottom w:val="0"/>
          <w:divBdr>
            <w:top w:val="none" w:sz="0" w:space="0" w:color="auto"/>
            <w:left w:val="none" w:sz="0" w:space="0" w:color="auto"/>
            <w:bottom w:val="none" w:sz="0" w:space="0" w:color="auto"/>
            <w:right w:val="none" w:sz="0" w:space="0" w:color="auto"/>
          </w:divBdr>
        </w:div>
        <w:div w:id="1728525298">
          <w:marLeft w:val="480"/>
          <w:marRight w:val="0"/>
          <w:marTop w:val="0"/>
          <w:marBottom w:val="0"/>
          <w:divBdr>
            <w:top w:val="none" w:sz="0" w:space="0" w:color="auto"/>
            <w:left w:val="none" w:sz="0" w:space="0" w:color="auto"/>
            <w:bottom w:val="none" w:sz="0" w:space="0" w:color="auto"/>
            <w:right w:val="none" w:sz="0" w:space="0" w:color="auto"/>
          </w:divBdr>
        </w:div>
        <w:div w:id="789906970">
          <w:marLeft w:val="480"/>
          <w:marRight w:val="0"/>
          <w:marTop w:val="0"/>
          <w:marBottom w:val="0"/>
          <w:divBdr>
            <w:top w:val="none" w:sz="0" w:space="0" w:color="auto"/>
            <w:left w:val="none" w:sz="0" w:space="0" w:color="auto"/>
            <w:bottom w:val="none" w:sz="0" w:space="0" w:color="auto"/>
            <w:right w:val="none" w:sz="0" w:space="0" w:color="auto"/>
          </w:divBdr>
        </w:div>
        <w:div w:id="1810630005">
          <w:marLeft w:val="480"/>
          <w:marRight w:val="0"/>
          <w:marTop w:val="0"/>
          <w:marBottom w:val="0"/>
          <w:divBdr>
            <w:top w:val="none" w:sz="0" w:space="0" w:color="auto"/>
            <w:left w:val="none" w:sz="0" w:space="0" w:color="auto"/>
            <w:bottom w:val="none" w:sz="0" w:space="0" w:color="auto"/>
            <w:right w:val="none" w:sz="0" w:space="0" w:color="auto"/>
          </w:divBdr>
        </w:div>
        <w:div w:id="348066764">
          <w:marLeft w:val="480"/>
          <w:marRight w:val="0"/>
          <w:marTop w:val="0"/>
          <w:marBottom w:val="0"/>
          <w:divBdr>
            <w:top w:val="none" w:sz="0" w:space="0" w:color="auto"/>
            <w:left w:val="none" w:sz="0" w:space="0" w:color="auto"/>
            <w:bottom w:val="none" w:sz="0" w:space="0" w:color="auto"/>
            <w:right w:val="none" w:sz="0" w:space="0" w:color="auto"/>
          </w:divBdr>
        </w:div>
        <w:div w:id="2054647778">
          <w:marLeft w:val="480"/>
          <w:marRight w:val="0"/>
          <w:marTop w:val="0"/>
          <w:marBottom w:val="0"/>
          <w:divBdr>
            <w:top w:val="none" w:sz="0" w:space="0" w:color="auto"/>
            <w:left w:val="none" w:sz="0" w:space="0" w:color="auto"/>
            <w:bottom w:val="none" w:sz="0" w:space="0" w:color="auto"/>
            <w:right w:val="none" w:sz="0" w:space="0" w:color="auto"/>
          </w:divBdr>
        </w:div>
        <w:div w:id="1895502915">
          <w:marLeft w:val="480"/>
          <w:marRight w:val="0"/>
          <w:marTop w:val="0"/>
          <w:marBottom w:val="0"/>
          <w:divBdr>
            <w:top w:val="none" w:sz="0" w:space="0" w:color="auto"/>
            <w:left w:val="none" w:sz="0" w:space="0" w:color="auto"/>
            <w:bottom w:val="none" w:sz="0" w:space="0" w:color="auto"/>
            <w:right w:val="none" w:sz="0" w:space="0" w:color="auto"/>
          </w:divBdr>
        </w:div>
        <w:div w:id="334380630">
          <w:marLeft w:val="480"/>
          <w:marRight w:val="0"/>
          <w:marTop w:val="0"/>
          <w:marBottom w:val="0"/>
          <w:divBdr>
            <w:top w:val="none" w:sz="0" w:space="0" w:color="auto"/>
            <w:left w:val="none" w:sz="0" w:space="0" w:color="auto"/>
            <w:bottom w:val="none" w:sz="0" w:space="0" w:color="auto"/>
            <w:right w:val="none" w:sz="0" w:space="0" w:color="auto"/>
          </w:divBdr>
        </w:div>
        <w:div w:id="831872166">
          <w:marLeft w:val="480"/>
          <w:marRight w:val="0"/>
          <w:marTop w:val="0"/>
          <w:marBottom w:val="0"/>
          <w:divBdr>
            <w:top w:val="none" w:sz="0" w:space="0" w:color="auto"/>
            <w:left w:val="none" w:sz="0" w:space="0" w:color="auto"/>
            <w:bottom w:val="none" w:sz="0" w:space="0" w:color="auto"/>
            <w:right w:val="none" w:sz="0" w:space="0" w:color="auto"/>
          </w:divBdr>
        </w:div>
        <w:div w:id="749042234">
          <w:marLeft w:val="480"/>
          <w:marRight w:val="0"/>
          <w:marTop w:val="0"/>
          <w:marBottom w:val="0"/>
          <w:divBdr>
            <w:top w:val="none" w:sz="0" w:space="0" w:color="auto"/>
            <w:left w:val="none" w:sz="0" w:space="0" w:color="auto"/>
            <w:bottom w:val="none" w:sz="0" w:space="0" w:color="auto"/>
            <w:right w:val="none" w:sz="0" w:space="0" w:color="auto"/>
          </w:divBdr>
        </w:div>
        <w:div w:id="871764837">
          <w:marLeft w:val="480"/>
          <w:marRight w:val="0"/>
          <w:marTop w:val="0"/>
          <w:marBottom w:val="0"/>
          <w:divBdr>
            <w:top w:val="none" w:sz="0" w:space="0" w:color="auto"/>
            <w:left w:val="none" w:sz="0" w:space="0" w:color="auto"/>
            <w:bottom w:val="none" w:sz="0" w:space="0" w:color="auto"/>
            <w:right w:val="none" w:sz="0" w:space="0" w:color="auto"/>
          </w:divBdr>
        </w:div>
        <w:div w:id="1373192858">
          <w:marLeft w:val="480"/>
          <w:marRight w:val="0"/>
          <w:marTop w:val="0"/>
          <w:marBottom w:val="0"/>
          <w:divBdr>
            <w:top w:val="none" w:sz="0" w:space="0" w:color="auto"/>
            <w:left w:val="none" w:sz="0" w:space="0" w:color="auto"/>
            <w:bottom w:val="none" w:sz="0" w:space="0" w:color="auto"/>
            <w:right w:val="none" w:sz="0" w:space="0" w:color="auto"/>
          </w:divBdr>
        </w:div>
        <w:div w:id="804353083">
          <w:marLeft w:val="480"/>
          <w:marRight w:val="0"/>
          <w:marTop w:val="0"/>
          <w:marBottom w:val="0"/>
          <w:divBdr>
            <w:top w:val="none" w:sz="0" w:space="0" w:color="auto"/>
            <w:left w:val="none" w:sz="0" w:space="0" w:color="auto"/>
            <w:bottom w:val="none" w:sz="0" w:space="0" w:color="auto"/>
            <w:right w:val="none" w:sz="0" w:space="0" w:color="auto"/>
          </w:divBdr>
        </w:div>
        <w:div w:id="1087311571">
          <w:marLeft w:val="480"/>
          <w:marRight w:val="0"/>
          <w:marTop w:val="0"/>
          <w:marBottom w:val="0"/>
          <w:divBdr>
            <w:top w:val="none" w:sz="0" w:space="0" w:color="auto"/>
            <w:left w:val="none" w:sz="0" w:space="0" w:color="auto"/>
            <w:bottom w:val="none" w:sz="0" w:space="0" w:color="auto"/>
            <w:right w:val="none" w:sz="0" w:space="0" w:color="auto"/>
          </w:divBdr>
        </w:div>
        <w:div w:id="132212635">
          <w:marLeft w:val="480"/>
          <w:marRight w:val="0"/>
          <w:marTop w:val="0"/>
          <w:marBottom w:val="0"/>
          <w:divBdr>
            <w:top w:val="none" w:sz="0" w:space="0" w:color="auto"/>
            <w:left w:val="none" w:sz="0" w:space="0" w:color="auto"/>
            <w:bottom w:val="none" w:sz="0" w:space="0" w:color="auto"/>
            <w:right w:val="none" w:sz="0" w:space="0" w:color="auto"/>
          </w:divBdr>
        </w:div>
        <w:div w:id="66078491">
          <w:marLeft w:val="480"/>
          <w:marRight w:val="0"/>
          <w:marTop w:val="0"/>
          <w:marBottom w:val="0"/>
          <w:divBdr>
            <w:top w:val="none" w:sz="0" w:space="0" w:color="auto"/>
            <w:left w:val="none" w:sz="0" w:space="0" w:color="auto"/>
            <w:bottom w:val="none" w:sz="0" w:space="0" w:color="auto"/>
            <w:right w:val="none" w:sz="0" w:space="0" w:color="auto"/>
          </w:divBdr>
        </w:div>
      </w:divsChild>
    </w:div>
    <w:div w:id="99448730">
      <w:bodyDiv w:val="1"/>
      <w:marLeft w:val="0"/>
      <w:marRight w:val="0"/>
      <w:marTop w:val="0"/>
      <w:marBottom w:val="0"/>
      <w:divBdr>
        <w:top w:val="none" w:sz="0" w:space="0" w:color="auto"/>
        <w:left w:val="none" w:sz="0" w:space="0" w:color="auto"/>
        <w:bottom w:val="none" w:sz="0" w:space="0" w:color="auto"/>
        <w:right w:val="none" w:sz="0" w:space="0" w:color="auto"/>
      </w:divBdr>
    </w:div>
    <w:div w:id="100222366">
      <w:bodyDiv w:val="1"/>
      <w:marLeft w:val="0"/>
      <w:marRight w:val="0"/>
      <w:marTop w:val="0"/>
      <w:marBottom w:val="0"/>
      <w:divBdr>
        <w:top w:val="none" w:sz="0" w:space="0" w:color="auto"/>
        <w:left w:val="none" w:sz="0" w:space="0" w:color="auto"/>
        <w:bottom w:val="none" w:sz="0" w:space="0" w:color="auto"/>
        <w:right w:val="none" w:sz="0" w:space="0" w:color="auto"/>
      </w:divBdr>
    </w:div>
    <w:div w:id="101464338">
      <w:bodyDiv w:val="1"/>
      <w:marLeft w:val="0"/>
      <w:marRight w:val="0"/>
      <w:marTop w:val="0"/>
      <w:marBottom w:val="0"/>
      <w:divBdr>
        <w:top w:val="none" w:sz="0" w:space="0" w:color="auto"/>
        <w:left w:val="none" w:sz="0" w:space="0" w:color="auto"/>
        <w:bottom w:val="none" w:sz="0" w:space="0" w:color="auto"/>
        <w:right w:val="none" w:sz="0" w:space="0" w:color="auto"/>
      </w:divBdr>
    </w:div>
    <w:div w:id="103155382">
      <w:bodyDiv w:val="1"/>
      <w:marLeft w:val="0"/>
      <w:marRight w:val="0"/>
      <w:marTop w:val="0"/>
      <w:marBottom w:val="0"/>
      <w:divBdr>
        <w:top w:val="none" w:sz="0" w:space="0" w:color="auto"/>
        <w:left w:val="none" w:sz="0" w:space="0" w:color="auto"/>
        <w:bottom w:val="none" w:sz="0" w:space="0" w:color="auto"/>
        <w:right w:val="none" w:sz="0" w:space="0" w:color="auto"/>
      </w:divBdr>
    </w:div>
    <w:div w:id="103497149">
      <w:bodyDiv w:val="1"/>
      <w:marLeft w:val="0"/>
      <w:marRight w:val="0"/>
      <w:marTop w:val="0"/>
      <w:marBottom w:val="0"/>
      <w:divBdr>
        <w:top w:val="none" w:sz="0" w:space="0" w:color="auto"/>
        <w:left w:val="none" w:sz="0" w:space="0" w:color="auto"/>
        <w:bottom w:val="none" w:sz="0" w:space="0" w:color="auto"/>
        <w:right w:val="none" w:sz="0" w:space="0" w:color="auto"/>
      </w:divBdr>
    </w:div>
    <w:div w:id="103968213">
      <w:bodyDiv w:val="1"/>
      <w:marLeft w:val="0"/>
      <w:marRight w:val="0"/>
      <w:marTop w:val="0"/>
      <w:marBottom w:val="0"/>
      <w:divBdr>
        <w:top w:val="none" w:sz="0" w:space="0" w:color="auto"/>
        <w:left w:val="none" w:sz="0" w:space="0" w:color="auto"/>
        <w:bottom w:val="none" w:sz="0" w:space="0" w:color="auto"/>
        <w:right w:val="none" w:sz="0" w:space="0" w:color="auto"/>
      </w:divBdr>
    </w:div>
    <w:div w:id="104666186">
      <w:bodyDiv w:val="1"/>
      <w:marLeft w:val="0"/>
      <w:marRight w:val="0"/>
      <w:marTop w:val="0"/>
      <w:marBottom w:val="0"/>
      <w:divBdr>
        <w:top w:val="none" w:sz="0" w:space="0" w:color="auto"/>
        <w:left w:val="none" w:sz="0" w:space="0" w:color="auto"/>
        <w:bottom w:val="none" w:sz="0" w:space="0" w:color="auto"/>
        <w:right w:val="none" w:sz="0" w:space="0" w:color="auto"/>
      </w:divBdr>
    </w:div>
    <w:div w:id="105391930">
      <w:bodyDiv w:val="1"/>
      <w:marLeft w:val="0"/>
      <w:marRight w:val="0"/>
      <w:marTop w:val="0"/>
      <w:marBottom w:val="0"/>
      <w:divBdr>
        <w:top w:val="none" w:sz="0" w:space="0" w:color="auto"/>
        <w:left w:val="none" w:sz="0" w:space="0" w:color="auto"/>
        <w:bottom w:val="none" w:sz="0" w:space="0" w:color="auto"/>
        <w:right w:val="none" w:sz="0" w:space="0" w:color="auto"/>
      </w:divBdr>
    </w:div>
    <w:div w:id="105974957">
      <w:bodyDiv w:val="1"/>
      <w:marLeft w:val="0"/>
      <w:marRight w:val="0"/>
      <w:marTop w:val="0"/>
      <w:marBottom w:val="0"/>
      <w:divBdr>
        <w:top w:val="none" w:sz="0" w:space="0" w:color="auto"/>
        <w:left w:val="none" w:sz="0" w:space="0" w:color="auto"/>
        <w:bottom w:val="none" w:sz="0" w:space="0" w:color="auto"/>
        <w:right w:val="none" w:sz="0" w:space="0" w:color="auto"/>
      </w:divBdr>
    </w:div>
    <w:div w:id="106119582">
      <w:bodyDiv w:val="1"/>
      <w:marLeft w:val="0"/>
      <w:marRight w:val="0"/>
      <w:marTop w:val="0"/>
      <w:marBottom w:val="0"/>
      <w:divBdr>
        <w:top w:val="none" w:sz="0" w:space="0" w:color="auto"/>
        <w:left w:val="none" w:sz="0" w:space="0" w:color="auto"/>
        <w:bottom w:val="none" w:sz="0" w:space="0" w:color="auto"/>
        <w:right w:val="none" w:sz="0" w:space="0" w:color="auto"/>
      </w:divBdr>
    </w:div>
    <w:div w:id="106513971">
      <w:bodyDiv w:val="1"/>
      <w:marLeft w:val="0"/>
      <w:marRight w:val="0"/>
      <w:marTop w:val="0"/>
      <w:marBottom w:val="0"/>
      <w:divBdr>
        <w:top w:val="none" w:sz="0" w:space="0" w:color="auto"/>
        <w:left w:val="none" w:sz="0" w:space="0" w:color="auto"/>
        <w:bottom w:val="none" w:sz="0" w:space="0" w:color="auto"/>
        <w:right w:val="none" w:sz="0" w:space="0" w:color="auto"/>
      </w:divBdr>
    </w:div>
    <w:div w:id="106825088">
      <w:bodyDiv w:val="1"/>
      <w:marLeft w:val="0"/>
      <w:marRight w:val="0"/>
      <w:marTop w:val="0"/>
      <w:marBottom w:val="0"/>
      <w:divBdr>
        <w:top w:val="none" w:sz="0" w:space="0" w:color="auto"/>
        <w:left w:val="none" w:sz="0" w:space="0" w:color="auto"/>
        <w:bottom w:val="none" w:sz="0" w:space="0" w:color="auto"/>
        <w:right w:val="none" w:sz="0" w:space="0" w:color="auto"/>
      </w:divBdr>
      <w:divsChild>
        <w:div w:id="1682321176">
          <w:marLeft w:val="480"/>
          <w:marRight w:val="0"/>
          <w:marTop w:val="0"/>
          <w:marBottom w:val="0"/>
          <w:divBdr>
            <w:top w:val="none" w:sz="0" w:space="0" w:color="auto"/>
            <w:left w:val="none" w:sz="0" w:space="0" w:color="auto"/>
            <w:bottom w:val="none" w:sz="0" w:space="0" w:color="auto"/>
            <w:right w:val="none" w:sz="0" w:space="0" w:color="auto"/>
          </w:divBdr>
        </w:div>
        <w:div w:id="71894025">
          <w:marLeft w:val="480"/>
          <w:marRight w:val="0"/>
          <w:marTop w:val="0"/>
          <w:marBottom w:val="0"/>
          <w:divBdr>
            <w:top w:val="none" w:sz="0" w:space="0" w:color="auto"/>
            <w:left w:val="none" w:sz="0" w:space="0" w:color="auto"/>
            <w:bottom w:val="none" w:sz="0" w:space="0" w:color="auto"/>
            <w:right w:val="none" w:sz="0" w:space="0" w:color="auto"/>
          </w:divBdr>
        </w:div>
        <w:div w:id="545944815">
          <w:marLeft w:val="480"/>
          <w:marRight w:val="0"/>
          <w:marTop w:val="0"/>
          <w:marBottom w:val="0"/>
          <w:divBdr>
            <w:top w:val="none" w:sz="0" w:space="0" w:color="auto"/>
            <w:left w:val="none" w:sz="0" w:space="0" w:color="auto"/>
            <w:bottom w:val="none" w:sz="0" w:space="0" w:color="auto"/>
            <w:right w:val="none" w:sz="0" w:space="0" w:color="auto"/>
          </w:divBdr>
        </w:div>
        <w:div w:id="1311441147">
          <w:marLeft w:val="480"/>
          <w:marRight w:val="0"/>
          <w:marTop w:val="0"/>
          <w:marBottom w:val="0"/>
          <w:divBdr>
            <w:top w:val="none" w:sz="0" w:space="0" w:color="auto"/>
            <w:left w:val="none" w:sz="0" w:space="0" w:color="auto"/>
            <w:bottom w:val="none" w:sz="0" w:space="0" w:color="auto"/>
            <w:right w:val="none" w:sz="0" w:space="0" w:color="auto"/>
          </w:divBdr>
        </w:div>
        <w:div w:id="841045951">
          <w:marLeft w:val="480"/>
          <w:marRight w:val="0"/>
          <w:marTop w:val="0"/>
          <w:marBottom w:val="0"/>
          <w:divBdr>
            <w:top w:val="none" w:sz="0" w:space="0" w:color="auto"/>
            <w:left w:val="none" w:sz="0" w:space="0" w:color="auto"/>
            <w:bottom w:val="none" w:sz="0" w:space="0" w:color="auto"/>
            <w:right w:val="none" w:sz="0" w:space="0" w:color="auto"/>
          </w:divBdr>
        </w:div>
        <w:div w:id="410397528">
          <w:marLeft w:val="480"/>
          <w:marRight w:val="0"/>
          <w:marTop w:val="0"/>
          <w:marBottom w:val="0"/>
          <w:divBdr>
            <w:top w:val="none" w:sz="0" w:space="0" w:color="auto"/>
            <w:left w:val="none" w:sz="0" w:space="0" w:color="auto"/>
            <w:bottom w:val="none" w:sz="0" w:space="0" w:color="auto"/>
            <w:right w:val="none" w:sz="0" w:space="0" w:color="auto"/>
          </w:divBdr>
        </w:div>
        <w:div w:id="281890304">
          <w:marLeft w:val="480"/>
          <w:marRight w:val="0"/>
          <w:marTop w:val="0"/>
          <w:marBottom w:val="0"/>
          <w:divBdr>
            <w:top w:val="none" w:sz="0" w:space="0" w:color="auto"/>
            <w:left w:val="none" w:sz="0" w:space="0" w:color="auto"/>
            <w:bottom w:val="none" w:sz="0" w:space="0" w:color="auto"/>
            <w:right w:val="none" w:sz="0" w:space="0" w:color="auto"/>
          </w:divBdr>
        </w:div>
        <w:div w:id="1935018746">
          <w:marLeft w:val="480"/>
          <w:marRight w:val="0"/>
          <w:marTop w:val="0"/>
          <w:marBottom w:val="0"/>
          <w:divBdr>
            <w:top w:val="none" w:sz="0" w:space="0" w:color="auto"/>
            <w:left w:val="none" w:sz="0" w:space="0" w:color="auto"/>
            <w:bottom w:val="none" w:sz="0" w:space="0" w:color="auto"/>
            <w:right w:val="none" w:sz="0" w:space="0" w:color="auto"/>
          </w:divBdr>
        </w:div>
        <w:div w:id="468790315">
          <w:marLeft w:val="480"/>
          <w:marRight w:val="0"/>
          <w:marTop w:val="0"/>
          <w:marBottom w:val="0"/>
          <w:divBdr>
            <w:top w:val="none" w:sz="0" w:space="0" w:color="auto"/>
            <w:left w:val="none" w:sz="0" w:space="0" w:color="auto"/>
            <w:bottom w:val="none" w:sz="0" w:space="0" w:color="auto"/>
            <w:right w:val="none" w:sz="0" w:space="0" w:color="auto"/>
          </w:divBdr>
        </w:div>
        <w:div w:id="857545478">
          <w:marLeft w:val="480"/>
          <w:marRight w:val="0"/>
          <w:marTop w:val="0"/>
          <w:marBottom w:val="0"/>
          <w:divBdr>
            <w:top w:val="none" w:sz="0" w:space="0" w:color="auto"/>
            <w:left w:val="none" w:sz="0" w:space="0" w:color="auto"/>
            <w:bottom w:val="none" w:sz="0" w:space="0" w:color="auto"/>
            <w:right w:val="none" w:sz="0" w:space="0" w:color="auto"/>
          </w:divBdr>
        </w:div>
        <w:div w:id="999892483">
          <w:marLeft w:val="480"/>
          <w:marRight w:val="0"/>
          <w:marTop w:val="0"/>
          <w:marBottom w:val="0"/>
          <w:divBdr>
            <w:top w:val="none" w:sz="0" w:space="0" w:color="auto"/>
            <w:left w:val="none" w:sz="0" w:space="0" w:color="auto"/>
            <w:bottom w:val="none" w:sz="0" w:space="0" w:color="auto"/>
            <w:right w:val="none" w:sz="0" w:space="0" w:color="auto"/>
          </w:divBdr>
        </w:div>
        <w:div w:id="275799016">
          <w:marLeft w:val="480"/>
          <w:marRight w:val="0"/>
          <w:marTop w:val="0"/>
          <w:marBottom w:val="0"/>
          <w:divBdr>
            <w:top w:val="none" w:sz="0" w:space="0" w:color="auto"/>
            <w:left w:val="none" w:sz="0" w:space="0" w:color="auto"/>
            <w:bottom w:val="none" w:sz="0" w:space="0" w:color="auto"/>
            <w:right w:val="none" w:sz="0" w:space="0" w:color="auto"/>
          </w:divBdr>
        </w:div>
        <w:div w:id="141119809">
          <w:marLeft w:val="480"/>
          <w:marRight w:val="0"/>
          <w:marTop w:val="0"/>
          <w:marBottom w:val="0"/>
          <w:divBdr>
            <w:top w:val="none" w:sz="0" w:space="0" w:color="auto"/>
            <w:left w:val="none" w:sz="0" w:space="0" w:color="auto"/>
            <w:bottom w:val="none" w:sz="0" w:space="0" w:color="auto"/>
            <w:right w:val="none" w:sz="0" w:space="0" w:color="auto"/>
          </w:divBdr>
        </w:div>
        <w:div w:id="1863476309">
          <w:marLeft w:val="480"/>
          <w:marRight w:val="0"/>
          <w:marTop w:val="0"/>
          <w:marBottom w:val="0"/>
          <w:divBdr>
            <w:top w:val="none" w:sz="0" w:space="0" w:color="auto"/>
            <w:left w:val="none" w:sz="0" w:space="0" w:color="auto"/>
            <w:bottom w:val="none" w:sz="0" w:space="0" w:color="auto"/>
            <w:right w:val="none" w:sz="0" w:space="0" w:color="auto"/>
          </w:divBdr>
        </w:div>
        <w:div w:id="111900876">
          <w:marLeft w:val="480"/>
          <w:marRight w:val="0"/>
          <w:marTop w:val="0"/>
          <w:marBottom w:val="0"/>
          <w:divBdr>
            <w:top w:val="none" w:sz="0" w:space="0" w:color="auto"/>
            <w:left w:val="none" w:sz="0" w:space="0" w:color="auto"/>
            <w:bottom w:val="none" w:sz="0" w:space="0" w:color="auto"/>
            <w:right w:val="none" w:sz="0" w:space="0" w:color="auto"/>
          </w:divBdr>
        </w:div>
        <w:div w:id="1687560916">
          <w:marLeft w:val="480"/>
          <w:marRight w:val="0"/>
          <w:marTop w:val="0"/>
          <w:marBottom w:val="0"/>
          <w:divBdr>
            <w:top w:val="none" w:sz="0" w:space="0" w:color="auto"/>
            <w:left w:val="none" w:sz="0" w:space="0" w:color="auto"/>
            <w:bottom w:val="none" w:sz="0" w:space="0" w:color="auto"/>
            <w:right w:val="none" w:sz="0" w:space="0" w:color="auto"/>
          </w:divBdr>
        </w:div>
        <w:div w:id="22681735">
          <w:marLeft w:val="480"/>
          <w:marRight w:val="0"/>
          <w:marTop w:val="0"/>
          <w:marBottom w:val="0"/>
          <w:divBdr>
            <w:top w:val="none" w:sz="0" w:space="0" w:color="auto"/>
            <w:left w:val="none" w:sz="0" w:space="0" w:color="auto"/>
            <w:bottom w:val="none" w:sz="0" w:space="0" w:color="auto"/>
            <w:right w:val="none" w:sz="0" w:space="0" w:color="auto"/>
          </w:divBdr>
        </w:div>
        <w:div w:id="1819303009">
          <w:marLeft w:val="480"/>
          <w:marRight w:val="0"/>
          <w:marTop w:val="0"/>
          <w:marBottom w:val="0"/>
          <w:divBdr>
            <w:top w:val="none" w:sz="0" w:space="0" w:color="auto"/>
            <w:left w:val="none" w:sz="0" w:space="0" w:color="auto"/>
            <w:bottom w:val="none" w:sz="0" w:space="0" w:color="auto"/>
            <w:right w:val="none" w:sz="0" w:space="0" w:color="auto"/>
          </w:divBdr>
        </w:div>
        <w:div w:id="823739821">
          <w:marLeft w:val="480"/>
          <w:marRight w:val="0"/>
          <w:marTop w:val="0"/>
          <w:marBottom w:val="0"/>
          <w:divBdr>
            <w:top w:val="none" w:sz="0" w:space="0" w:color="auto"/>
            <w:left w:val="none" w:sz="0" w:space="0" w:color="auto"/>
            <w:bottom w:val="none" w:sz="0" w:space="0" w:color="auto"/>
            <w:right w:val="none" w:sz="0" w:space="0" w:color="auto"/>
          </w:divBdr>
        </w:div>
        <w:div w:id="1012757673">
          <w:marLeft w:val="480"/>
          <w:marRight w:val="0"/>
          <w:marTop w:val="0"/>
          <w:marBottom w:val="0"/>
          <w:divBdr>
            <w:top w:val="none" w:sz="0" w:space="0" w:color="auto"/>
            <w:left w:val="none" w:sz="0" w:space="0" w:color="auto"/>
            <w:bottom w:val="none" w:sz="0" w:space="0" w:color="auto"/>
            <w:right w:val="none" w:sz="0" w:space="0" w:color="auto"/>
          </w:divBdr>
        </w:div>
        <w:div w:id="266667145">
          <w:marLeft w:val="480"/>
          <w:marRight w:val="0"/>
          <w:marTop w:val="0"/>
          <w:marBottom w:val="0"/>
          <w:divBdr>
            <w:top w:val="none" w:sz="0" w:space="0" w:color="auto"/>
            <w:left w:val="none" w:sz="0" w:space="0" w:color="auto"/>
            <w:bottom w:val="none" w:sz="0" w:space="0" w:color="auto"/>
            <w:right w:val="none" w:sz="0" w:space="0" w:color="auto"/>
          </w:divBdr>
        </w:div>
        <w:div w:id="900142193">
          <w:marLeft w:val="480"/>
          <w:marRight w:val="0"/>
          <w:marTop w:val="0"/>
          <w:marBottom w:val="0"/>
          <w:divBdr>
            <w:top w:val="none" w:sz="0" w:space="0" w:color="auto"/>
            <w:left w:val="none" w:sz="0" w:space="0" w:color="auto"/>
            <w:bottom w:val="none" w:sz="0" w:space="0" w:color="auto"/>
            <w:right w:val="none" w:sz="0" w:space="0" w:color="auto"/>
          </w:divBdr>
        </w:div>
        <w:div w:id="928075975">
          <w:marLeft w:val="480"/>
          <w:marRight w:val="0"/>
          <w:marTop w:val="0"/>
          <w:marBottom w:val="0"/>
          <w:divBdr>
            <w:top w:val="none" w:sz="0" w:space="0" w:color="auto"/>
            <w:left w:val="none" w:sz="0" w:space="0" w:color="auto"/>
            <w:bottom w:val="none" w:sz="0" w:space="0" w:color="auto"/>
            <w:right w:val="none" w:sz="0" w:space="0" w:color="auto"/>
          </w:divBdr>
        </w:div>
        <w:div w:id="913591048">
          <w:marLeft w:val="480"/>
          <w:marRight w:val="0"/>
          <w:marTop w:val="0"/>
          <w:marBottom w:val="0"/>
          <w:divBdr>
            <w:top w:val="none" w:sz="0" w:space="0" w:color="auto"/>
            <w:left w:val="none" w:sz="0" w:space="0" w:color="auto"/>
            <w:bottom w:val="none" w:sz="0" w:space="0" w:color="auto"/>
            <w:right w:val="none" w:sz="0" w:space="0" w:color="auto"/>
          </w:divBdr>
        </w:div>
      </w:divsChild>
    </w:div>
    <w:div w:id="107237232">
      <w:bodyDiv w:val="1"/>
      <w:marLeft w:val="0"/>
      <w:marRight w:val="0"/>
      <w:marTop w:val="0"/>
      <w:marBottom w:val="0"/>
      <w:divBdr>
        <w:top w:val="none" w:sz="0" w:space="0" w:color="auto"/>
        <w:left w:val="none" w:sz="0" w:space="0" w:color="auto"/>
        <w:bottom w:val="none" w:sz="0" w:space="0" w:color="auto"/>
        <w:right w:val="none" w:sz="0" w:space="0" w:color="auto"/>
      </w:divBdr>
    </w:div>
    <w:div w:id="108360955">
      <w:bodyDiv w:val="1"/>
      <w:marLeft w:val="0"/>
      <w:marRight w:val="0"/>
      <w:marTop w:val="0"/>
      <w:marBottom w:val="0"/>
      <w:divBdr>
        <w:top w:val="none" w:sz="0" w:space="0" w:color="auto"/>
        <w:left w:val="none" w:sz="0" w:space="0" w:color="auto"/>
        <w:bottom w:val="none" w:sz="0" w:space="0" w:color="auto"/>
        <w:right w:val="none" w:sz="0" w:space="0" w:color="auto"/>
      </w:divBdr>
    </w:div>
    <w:div w:id="108550371">
      <w:bodyDiv w:val="1"/>
      <w:marLeft w:val="0"/>
      <w:marRight w:val="0"/>
      <w:marTop w:val="0"/>
      <w:marBottom w:val="0"/>
      <w:divBdr>
        <w:top w:val="none" w:sz="0" w:space="0" w:color="auto"/>
        <w:left w:val="none" w:sz="0" w:space="0" w:color="auto"/>
        <w:bottom w:val="none" w:sz="0" w:space="0" w:color="auto"/>
        <w:right w:val="none" w:sz="0" w:space="0" w:color="auto"/>
      </w:divBdr>
    </w:div>
    <w:div w:id="108596999">
      <w:bodyDiv w:val="1"/>
      <w:marLeft w:val="0"/>
      <w:marRight w:val="0"/>
      <w:marTop w:val="0"/>
      <w:marBottom w:val="0"/>
      <w:divBdr>
        <w:top w:val="none" w:sz="0" w:space="0" w:color="auto"/>
        <w:left w:val="none" w:sz="0" w:space="0" w:color="auto"/>
        <w:bottom w:val="none" w:sz="0" w:space="0" w:color="auto"/>
        <w:right w:val="none" w:sz="0" w:space="0" w:color="auto"/>
      </w:divBdr>
    </w:div>
    <w:div w:id="108861388">
      <w:bodyDiv w:val="1"/>
      <w:marLeft w:val="0"/>
      <w:marRight w:val="0"/>
      <w:marTop w:val="0"/>
      <w:marBottom w:val="0"/>
      <w:divBdr>
        <w:top w:val="none" w:sz="0" w:space="0" w:color="auto"/>
        <w:left w:val="none" w:sz="0" w:space="0" w:color="auto"/>
        <w:bottom w:val="none" w:sz="0" w:space="0" w:color="auto"/>
        <w:right w:val="none" w:sz="0" w:space="0" w:color="auto"/>
      </w:divBdr>
    </w:div>
    <w:div w:id="109056586">
      <w:bodyDiv w:val="1"/>
      <w:marLeft w:val="0"/>
      <w:marRight w:val="0"/>
      <w:marTop w:val="0"/>
      <w:marBottom w:val="0"/>
      <w:divBdr>
        <w:top w:val="none" w:sz="0" w:space="0" w:color="auto"/>
        <w:left w:val="none" w:sz="0" w:space="0" w:color="auto"/>
        <w:bottom w:val="none" w:sz="0" w:space="0" w:color="auto"/>
        <w:right w:val="none" w:sz="0" w:space="0" w:color="auto"/>
      </w:divBdr>
      <w:divsChild>
        <w:div w:id="590554319">
          <w:marLeft w:val="480"/>
          <w:marRight w:val="0"/>
          <w:marTop w:val="0"/>
          <w:marBottom w:val="0"/>
          <w:divBdr>
            <w:top w:val="none" w:sz="0" w:space="0" w:color="auto"/>
            <w:left w:val="none" w:sz="0" w:space="0" w:color="auto"/>
            <w:bottom w:val="none" w:sz="0" w:space="0" w:color="auto"/>
            <w:right w:val="none" w:sz="0" w:space="0" w:color="auto"/>
          </w:divBdr>
        </w:div>
        <w:div w:id="50691769">
          <w:marLeft w:val="480"/>
          <w:marRight w:val="0"/>
          <w:marTop w:val="0"/>
          <w:marBottom w:val="0"/>
          <w:divBdr>
            <w:top w:val="none" w:sz="0" w:space="0" w:color="auto"/>
            <w:left w:val="none" w:sz="0" w:space="0" w:color="auto"/>
            <w:bottom w:val="none" w:sz="0" w:space="0" w:color="auto"/>
            <w:right w:val="none" w:sz="0" w:space="0" w:color="auto"/>
          </w:divBdr>
        </w:div>
        <w:div w:id="1884824549">
          <w:marLeft w:val="480"/>
          <w:marRight w:val="0"/>
          <w:marTop w:val="0"/>
          <w:marBottom w:val="0"/>
          <w:divBdr>
            <w:top w:val="none" w:sz="0" w:space="0" w:color="auto"/>
            <w:left w:val="none" w:sz="0" w:space="0" w:color="auto"/>
            <w:bottom w:val="none" w:sz="0" w:space="0" w:color="auto"/>
            <w:right w:val="none" w:sz="0" w:space="0" w:color="auto"/>
          </w:divBdr>
        </w:div>
        <w:div w:id="1305311624">
          <w:marLeft w:val="480"/>
          <w:marRight w:val="0"/>
          <w:marTop w:val="0"/>
          <w:marBottom w:val="0"/>
          <w:divBdr>
            <w:top w:val="none" w:sz="0" w:space="0" w:color="auto"/>
            <w:left w:val="none" w:sz="0" w:space="0" w:color="auto"/>
            <w:bottom w:val="none" w:sz="0" w:space="0" w:color="auto"/>
            <w:right w:val="none" w:sz="0" w:space="0" w:color="auto"/>
          </w:divBdr>
        </w:div>
        <w:div w:id="663321991">
          <w:marLeft w:val="480"/>
          <w:marRight w:val="0"/>
          <w:marTop w:val="0"/>
          <w:marBottom w:val="0"/>
          <w:divBdr>
            <w:top w:val="none" w:sz="0" w:space="0" w:color="auto"/>
            <w:left w:val="none" w:sz="0" w:space="0" w:color="auto"/>
            <w:bottom w:val="none" w:sz="0" w:space="0" w:color="auto"/>
            <w:right w:val="none" w:sz="0" w:space="0" w:color="auto"/>
          </w:divBdr>
        </w:div>
        <w:div w:id="1319840980">
          <w:marLeft w:val="480"/>
          <w:marRight w:val="0"/>
          <w:marTop w:val="0"/>
          <w:marBottom w:val="0"/>
          <w:divBdr>
            <w:top w:val="none" w:sz="0" w:space="0" w:color="auto"/>
            <w:left w:val="none" w:sz="0" w:space="0" w:color="auto"/>
            <w:bottom w:val="none" w:sz="0" w:space="0" w:color="auto"/>
            <w:right w:val="none" w:sz="0" w:space="0" w:color="auto"/>
          </w:divBdr>
        </w:div>
        <w:div w:id="1229149079">
          <w:marLeft w:val="480"/>
          <w:marRight w:val="0"/>
          <w:marTop w:val="0"/>
          <w:marBottom w:val="0"/>
          <w:divBdr>
            <w:top w:val="none" w:sz="0" w:space="0" w:color="auto"/>
            <w:left w:val="none" w:sz="0" w:space="0" w:color="auto"/>
            <w:bottom w:val="none" w:sz="0" w:space="0" w:color="auto"/>
            <w:right w:val="none" w:sz="0" w:space="0" w:color="auto"/>
          </w:divBdr>
        </w:div>
        <w:div w:id="1892231794">
          <w:marLeft w:val="480"/>
          <w:marRight w:val="0"/>
          <w:marTop w:val="0"/>
          <w:marBottom w:val="0"/>
          <w:divBdr>
            <w:top w:val="none" w:sz="0" w:space="0" w:color="auto"/>
            <w:left w:val="none" w:sz="0" w:space="0" w:color="auto"/>
            <w:bottom w:val="none" w:sz="0" w:space="0" w:color="auto"/>
            <w:right w:val="none" w:sz="0" w:space="0" w:color="auto"/>
          </w:divBdr>
        </w:div>
        <w:div w:id="552693624">
          <w:marLeft w:val="480"/>
          <w:marRight w:val="0"/>
          <w:marTop w:val="0"/>
          <w:marBottom w:val="0"/>
          <w:divBdr>
            <w:top w:val="none" w:sz="0" w:space="0" w:color="auto"/>
            <w:left w:val="none" w:sz="0" w:space="0" w:color="auto"/>
            <w:bottom w:val="none" w:sz="0" w:space="0" w:color="auto"/>
            <w:right w:val="none" w:sz="0" w:space="0" w:color="auto"/>
          </w:divBdr>
        </w:div>
        <w:div w:id="536772541">
          <w:marLeft w:val="480"/>
          <w:marRight w:val="0"/>
          <w:marTop w:val="0"/>
          <w:marBottom w:val="0"/>
          <w:divBdr>
            <w:top w:val="none" w:sz="0" w:space="0" w:color="auto"/>
            <w:left w:val="none" w:sz="0" w:space="0" w:color="auto"/>
            <w:bottom w:val="none" w:sz="0" w:space="0" w:color="auto"/>
            <w:right w:val="none" w:sz="0" w:space="0" w:color="auto"/>
          </w:divBdr>
        </w:div>
        <w:div w:id="581916151">
          <w:marLeft w:val="480"/>
          <w:marRight w:val="0"/>
          <w:marTop w:val="0"/>
          <w:marBottom w:val="0"/>
          <w:divBdr>
            <w:top w:val="none" w:sz="0" w:space="0" w:color="auto"/>
            <w:left w:val="none" w:sz="0" w:space="0" w:color="auto"/>
            <w:bottom w:val="none" w:sz="0" w:space="0" w:color="auto"/>
            <w:right w:val="none" w:sz="0" w:space="0" w:color="auto"/>
          </w:divBdr>
        </w:div>
      </w:divsChild>
    </w:div>
    <w:div w:id="109202419">
      <w:bodyDiv w:val="1"/>
      <w:marLeft w:val="0"/>
      <w:marRight w:val="0"/>
      <w:marTop w:val="0"/>
      <w:marBottom w:val="0"/>
      <w:divBdr>
        <w:top w:val="none" w:sz="0" w:space="0" w:color="auto"/>
        <w:left w:val="none" w:sz="0" w:space="0" w:color="auto"/>
        <w:bottom w:val="none" w:sz="0" w:space="0" w:color="auto"/>
        <w:right w:val="none" w:sz="0" w:space="0" w:color="auto"/>
      </w:divBdr>
    </w:div>
    <w:div w:id="109401796">
      <w:bodyDiv w:val="1"/>
      <w:marLeft w:val="0"/>
      <w:marRight w:val="0"/>
      <w:marTop w:val="0"/>
      <w:marBottom w:val="0"/>
      <w:divBdr>
        <w:top w:val="none" w:sz="0" w:space="0" w:color="auto"/>
        <w:left w:val="none" w:sz="0" w:space="0" w:color="auto"/>
        <w:bottom w:val="none" w:sz="0" w:space="0" w:color="auto"/>
        <w:right w:val="none" w:sz="0" w:space="0" w:color="auto"/>
      </w:divBdr>
    </w:div>
    <w:div w:id="109596736">
      <w:bodyDiv w:val="1"/>
      <w:marLeft w:val="0"/>
      <w:marRight w:val="0"/>
      <w:marTop w:val="0"/>
      <w:marBottom w:val="0"/>
      <w:divBdr>
        <w:top w:val="none" w:sz="0" w:space="0" w:color="auto"/>
        <w:left w:val="none" w:sz="0" w:space="0" w:color="auto"/>
        <w:bottom w:val="none" w:sz="0" w:space="0" w:color="auto"/>
        <w:right w:val="none" w:sz="0" w:space="0" w:color="auto"/>
      </w:divBdr>
    </w:div>
    <w:div w:id="109712132">
      <w:bodyDiv w:val="1"/>
      <w:marLeft w:val="0"/>
      <w:marRight w:val="0"/>
      <w:marTop w:val="0"/>
      <w:marBottom w:val="0"/>
      <w:divBdr>
        <w:top w:val="none" w:sz="0" w:space="0" w:color="auto"/>
        <w:left w:val="none" w:sz="0" w:space="0" w:color="auto"/>
        <w:bottom w:val="none" w:sz="0" w:space="0" w:color="auto"/>
        <w:right w:val="none" w:sz="0" w:space="0" w:color="auto"/>
      </w:divBdr>
    </w:div>
    <w:div w:id="112141320">
      <w:bodyDiv w:val="1"/>
      <w:marLeft w:val="0"/>
      <w:marRight w:val="0"/>
      <w:marTop w:val="0"/>
      <w:marBottom w:val="0"/>
      <w:divBdr>
        <w:top w:val="none" w:sz="0" w:space="0" w:color="auto"/>
        <w:left w:val="none" w:sz="0" w:space="0" w:color="auto"/>
        <w:bottom w:val="none" w:sz="0" w:space="0" w:color="auto"/>
        <w:right w:val="none" w:sz="0" w:space="0" w:color="auto"/>
      </w:divBdr>
    </w:div>
    <w:div w:id="112479425">
      <w:bodyDiv w:val="1"/>
      <w:marLeft w:val="0"/>
      <w:marRight w:val="0"/>
      <w:marTop w:val="0"/>
      <w:marBottom w:val="0"/>
      <w:divBdr>
        <w:top w:val="none" w:sz="0" w:space="0" w:color="auto"/>
        <w:left w:val="none" w:sz="0" w:space="0" w:color="auto"/>
        <w:bottom w:val="none" w:sz="0" w:space="0" w:color="auto"/>
        <w:right w:val="none" w:sz="0" w:space="0" w:color="auto"/>
      </w:divBdr>
    </w:div>
    <w:div w:id="113137366">
      <w:bodyDiv w:val="1"/>
      <w:marLeft w:val="0"/>
      <w:marRight w:val="0"/>
      <w:marTop w:val="0"/>
      <w:marBottom w:val="0"/>
      <w:divBdr>
        <w:top w:val="none" w:sz="0" w:space="0" w:color="auto"/>
        <w:left w:val="none" w:sz="0" w:space="0" w:color="auto"/>
        <w:bottom w:val="none" w:sz="0" w:space="0" w:color="auto"/>
        <w:right w:val="none" w:sz="0" w:space="0" w:color="auto"/>
      </w:divBdr>
    </w:div>
    <w:div w:id="113984660">
      <w:bodyDiv w:val="1"/>
      <w:marLeft w:val="0"/>
      <w:marRight w:val="0"/>
      <w:marTop w:val="0"/>
      <w:marBottom w:val="0"/>
      <w:divBdr>
        <w:top w:val="none" w:sz="0" w:space="0" w:color="auto"/>
        <w:left w:val="none" w:sz="0" w:space="0" w:color="auto"/>
        <w:bottom w:val="none" w:sz="0" w:space="0" w:color="auto"/>
        <w:right w:val="none" w:sz="0" w:space="0" w:color="auto"/>
      </w:divBdr>
    </w:div>
    <w:div w:id="115031555">
      <w:bodyDiv w:val="1"/>
      <w:marLeft w:val="0"/>
      <w:marRight w:val="0"/>
      <w:marTop w:val="0"/>
      <w:marBottom w:val="0"/>
      <w:divBdr>
        <w:top w:val="none" w:sz="0" w:space="0" w:color="auto"/>
        <w:left w:val="none" w:sz="0" w:space="0" w:color="auto"/>
        <w:bottom w:val="none" w:sz="0" w:space="0" w:color="auto"/>
        <w:right w:val="none" w:sz="0" w:space="0" w:color="auto"/>
      </w:divBdr>
    </w:div>
    <w:div w:id="117996499">
      <w:bodyDiv w:val="1"/>
      <w:marLeft w:val="0"/>
      <w:marRight w:val="0"/>
      <w:marTop w:val="0"/>
      <w:marBottom w:val="0"/>
      <w:divBdr>
        <w:top w:val="none" w:sz="0" w:space="0" w:color="auto"/>
        <w:left w:val="none" w:sz="0" w:space="0" w:color="auto"/>
        <w:bottom w:val="none" w:sz="0" w:space="0" w:color="auto"/>
        <w:right w:val="none" w:sz="0" w:space="0" w:color="auto"/>
      </w:divBdr>
      <w:divsChild>
        <w:div w:id="905336931">
          <w:marLeft w:val="480"/>
          <w:marRight w:val="0"/>
          <w:marTop w:val="0"/>
          <w:marBottom w:val="0"/>
          <w:divBdr>
            <w:top w:val="none" w:sz="0" w:space="0" w:color="auto"/>
            <w:left w:val="none" w:sz="0" w:space="0" w:color="auto"/>
            <w:bottom w:val="none" w:sz="0" w:space="0" w:color="auto"/>
            <w:right w:val="none" w:sz="0" w:space="0" w:color="auto"/>
          </w:divBdr>
        </w:div>
        <w:div w:id="2099209092">
          <w:marLeft w:val="480"/>
          <w:marRight w:val="0"/>
          <w:marTop w:val="0"/>
          <w:marBottom w:val="0"/>
          <w:divBdr>
            <w:top w:val="none" w:sz="0" w:space="0" w:color="auto"/>
            <w:left w:val="none" w:sz="0" w:space="0" w:color="auto"/>
            <w:bottom w:val="none" w:sz="0" w:space="0" w:color="auto"/>
            <w:right w:val="none" w:sz="0" w:space="0" w:color="auto"/>
          </w:divBdr>
        </w:div>
        <w:div w:id="1781073721">
          <w:marLeft w:val="480"/>
          <w:marRight w:val="0"/>
          <w:marTop w:val="0"/>
          <w:marBottom w:val="0"/>
          <w:divBdr>
            <w:top w:val="none" w:sz="0" w:space="0" w:color="auto"/>
            <w:left w:val="none" w:sz="0" w:space="0" w:color="auto"/>
            <w:bottom w:val="none" w:sz="0" w:space="0" w:color="auto"/>
            <w:right w:val="none" w:sz="0" w:space="0" w:color="auto"/>
          </w:divBdr>
        </w:div>
        <w:div w:id="515189576">
          <w:marLeft w:val="480"/>
          <w:marRight w:val="0"/>
          <w:marTop w:val="0"/>
          <w:marBottom w:val="0"/>
          <w:divBdr>
            <w:top w:val="none" w:sz="0" w:space="0" w:color="auto"/>
            <w:left w:val="none" w:sz="0" w:space="0" w:color="auto"/>
            <w:bottom w:val="none" w:sz="0" w:space="0" w:color="auto"/>
            <w:right w:val="none" w:sz="0" w:space="0" w:color="auto"/>
          </w:divBdr>
        </w:div>
        <w:div w:id="1874269598">
          <w:marLeft w:val="480"/>
          <w:marRight w:val="0"/>
          <w:marTop w:val="0"/>
          <w:marBottom w:val="0"/>
          <w:divBdr>
            <w:top w:val="none" w:sz="0" w:space="0" w:color="auto"/>
            <w:left w:val="none" w:sz="0" w:space="0" w:color="auto"/>
            <w:bottom w:val="none" w:sz="0" w:space="0" w:color="auto"/>
            <w:right w:val="none" w:sz="0" w:space="0" w:color="auto"/>
          </w:divBdr>
        </w:div>
        <w:div w:id="1624923805">
          <w:marLeft w:val="480"/>
          <w:marRight w:val="0"/>
          <w:marTop w:val="0"/>
          <w:marBottom w:val="0"/>
          <w:divBdr>
            <w:top w:val="none" w:sz="0" w:space="0" w:color="auto"/>
            <w:left w:val="none" w:sz="0" w:space="0" w:color="auto"/>
            <w:bottom w:val="none" w:sz="0" w:space="0" w:color="auto"/>
            <w:right w:val="none" w:sz="0" w:space="0" w:color="auto"/>
          </w:divBdr>
        </w:div>
        <w:div w:id="1204560852">
          <w:marLeft w:val="480"/>
          <w:marRight w:val="0"/>
          <w:marTop w:val="0"/>
          <w:marBottom w:val="0"/>
          <w:divBdr>
            <w:top w:val="none" w:sz="0" w:space="0" w:color="auto"/>
            <w:left w:val="none" w:sz="0" w:space="0" w:color="auto"/>
            <w:bottom w:val="none" w:sz="0" w:space="0" w:color="auto"/>
            <w:right w:val="none" w:sz="0" w:space="0" w:color="auto"/>
          </w:divBdr>
        </w:div>
        <w:div w:id="465395280">
          <w:marLeft w:val="480"/>
          <w:marRight w:val="0"/>
          <w:marTop w:val="0"/>
          <w:marBottom w:val="0"/>
          <w:divBdr>
            <w:top w:val="none" w:sz="0" w:space="0" w:color="auto"/>
            <w:left w:val="none" w:sz="0" w:space="0" w:color="auto"/>
            <w:bottom w:val="none" w:sz="0" w:space="0" w:color="auto"/>
            <w:right w:val="none" w:sz="0" w:space="0" w:color="auto"/>
          </w:divBdr>
        </w:div>
        <w:div w:id="1241986879">
          <w:marLeft w:val="480"/>
          <w:marRight w:val="0"/>
          <w:marTop w:val="0"/>
          <w:marBottom w:val="0"/>
          <w:divBdr>
            <w:top w:val="none" w:sz="0" w:space="0" w:color="auto"/>
            <w:left w:val="none" w:sz="0" w:space="0" w:color="auto"/>
            <w:bottom w:val="none" w:sz="0" w:space="0" w:color="auto"/>
            <w:right w:val="none" w:sz="0" w:space="0" w:color="auto"/>
          </w:divBdr>
        </w:div>
        <w:div w:id="1956984449">
          <w:marLeft w:val="480"/>
          <w:marRight w:val="0"/>
          <w:marTop w:val="0"/>
          <w:marBottom w:val="0"/>
          <w:divBdr>
            <w:top w:val="none" w:sz="0" w:space="0" w:color="auto"/>
            <w:left w:val="none" w:sz="0" w:space="0" w:color="auto"/>
            <w:bottom w:val="none" w:sz="0" w:space="0" w:color="auto"/>
            <w:right w:val="none" w:sz="0" w:space="0" w:color="auto"/>
          </w:divBdr>
        </w:div>
        <w:div w:id="28457325">
          <w:marLeft w:val="480"/>
          <w:marRight w:val="0"/>
          <w:marTop w:val="0"/>
          <w:marBottom w:val="0"/>
          <w:divBdr>
            <w:top w:val="none" w:sz="0" w:space="0" w:color="auto"/>
            <w:left w:val="none" w:sz="0" w:space="0" w:color="auto"/>
            <w:bottom w:val="none" w:sz="0" w:space="0" w:color="auto"/>
            <w:right w:val="none" w:sz="0" w:space="0" w:color="auto"/>
          </w:divBdr>
        </w:div>
        <w:div w:id="692413557">
          <w:marLeft w:val="480"/>
          <w:marRight w:val="0"/>
          <w:marTop w:val="0"/>
          <w:marBottom w:val="0"/>
          <w:divBdr>
            <w:top w:val="none" w:sz="0" w:space="0" w:color="auto"/>
            <w:left w:val="none" w:sz="0" w:space="0" w:color="auto"/>
            <w:bottom w:val="none" w:sz="0" w:space="0" w:color="auto"/>
            <w:right w:val="none" w:sz="0" w:space="0" w:color="auto"/>
          </w:divBdr>
        </w:div>
        <w:div w:id="86730331">
          <w:marLeft w:val="480"/>
          <w:marRight w:val="0"/>
          <w:marTop w:val="0"/>
          <w:marBottom w:val="0"/>
          <w:divBdr>
            <w:top w:val="none" w:sz="0" w:space="0" w:color="auto"/>
            <w:left w:val="none" w:sz="0" w:space="0" w:color="auto"/>
            <w:bottom w:val="none" w:sz="0" w:space="0" w:color="auto"/>
            <w:right w:val="none" w:sz="0" w:space="0" w:color="auto"/>
          </w:divBdr>
        </w:div>
        <w:div w:id="1439988751">
          <w:marLeft w:val="480"/>
          <w:marRight w:val="0"/>
          <w:marTop w:val="0"/>
          <w:marBottom w:val="0"/>
          <w:divBdr>
            <w:top w:val="none" w:sz="0" w:space="0" w:color="auto"/>
            <w:left w:val="none" w:sz="0" w:space="0" w:color="auto"/>
            <w:bottom w:val="none" w:sz="0" w:space="0" w:color="auto"/>
            <w:right w:val="none" w:sz="0" w:space="0" w:color="auto"/>
          </w:divBdr>
        </w:div>
        <w:div w:id="2078284667">
          <w:marLeft w:val="480"/>
          <w:marRight w:val="0"/>
          <w:marTop w:val="0"/>
          <w:marBottom w:val="0"/>
          <w:divBdr>
            <w:top w:val="none" w:sz="0" w:space="0" w:color="auto"/>
            <w:left w:val="none" w:sz="0" w:space="0" w:color="auto"/>
            <w:bottom w:val="none" w:sz="0" w:space="0" w:color="auto"/>
            <w:right w:val="none" w:sz="0" w:space="0" w:color="auto"/>
          </w:divBdr>
        </w:div>
        <w:div w:id="1302224362">
          <w:marLeft w:val="480"/>
          <w:marRight w:val="0"/>
          <w:marTop w:val="0"/>
          <w:marBottom w:val="0"/>
          <w:divBdr>
            <w:top w:val="none" w:sz="0" w:space="0" w:color="auto"/>
            <w:left w:val="none" w:sz="0" w:space="0" w:color="auto"/>
            <w:bottom w:val="none" w:sz="0" w:space="0" w:color="auto"/>
            <w:right w:val="none" w:sz="0" w:space="0" w:color="auto"/>
          </w:divBdr>
        </w:div>
        <w:div w:id="147720467">
          <w:marLeft w:val="480"/>
          <w:marRight w:val="0"/>
          <w:marTop w:val="0"/>
          <w:marBottom w:val="0"/>
          <w:divBdr>
            <w:top w:val="none" w:sz="0" w:space="0" w:color="auto"/>
            <w:left w:val="none" w:sz="0" w:space="0" w:color="auto"/>
            <w:bottom w:val="none" w:sz="0" w:space="0" w:color="auto"/>
            <w:right w:val="none" w:sz="0" w:space="0" w:color="auto"/>
          </w:divBdr>
        </w:div>
        <w:div w:id="758218481">
          <w:marLeft w:val="480"/>
          <w:marRight w:val="0"/>
          <w:marTop w:val="0"/>
          <w:marBottom w:val="0"/>
          <w:divBdr>
            <w:top w:val="none" w:sz="0" w:space="0" w:color="auto"/>
            <w:left w:val="none" w:sz="0" w:space="0" w:color="auto"/>
            <w:bottom w:val="none" w:sz="0" w:space="0" w:color="auto"/>
            <w:right w:val="none" w:sz="0" w:space="0" w:color="auto"/>
          </w:divBdr>
        </w:div>
        <w:div w:id="482434283">
          <w:marLeft w:val="480"/>
          <w:marRight w:val="0"/>
          <w:marTop w:val="0"/>
          <w:marBottom w:val="0"/>
          <w:divBdr>
            <w:top w:val="none" w:sz="0" w:space="0" w:color="auto"/>
            <w:left w:val="none" w:sz="0" w:space="0" w:color="auto"/>
            <w:bottom w:val="none" w:sz="0" w:space="0" w:color="auto"/>
            <w:right w:val="none" w:sz="0" w:space="0" w:color="auto"/>
          </w:divBdr>
        </w:div>
        <w:div w:id="1064452016">
          <w:marLeft w:val="480"/>
          <w:marRight w:val="0"/>
          <w:marTop w:val="0"/>
          <w:marBottom w:val="0"/>
          <w:divBdr>
            <w:top w:val="none" w:sz="0" w:space="0" w:color="auto"/>
            <w:left w:val="none" w:sz="0" w:space="0" w:color="auto"/>
            <w:bottom w:val="none" w:sz="0" w:space="0" w:color="auto"/>
            <w:right w:val="none" w:sz="0" w:space="0" w:color="auto"/>
          </w:divBdr>
        </w:div>
        <w:div w:id="1440030838">
          <w:marLeft w:val="480"/>
          <w:marRight w:val="0"/>
          <w:marTop w:val="0"/>
          <w:marBottom w:val="0"/>
          <w:divBdr>
            <w:top w:val="none" w:sz="0" w:space="0" w:color="auto"/>
            <w:left w:val="none" w:sz="0" w:space="0" w:color="auto"/>
            <w:bottom w:val="none" w:sz="0" w:space="0" w:color="auto"/>
            <w:right w:val="none" w:sz="0" w:space="0" w:color="auto"/>
          </w:divBdr>
        </w:div>
        <w:div w:id="1809277415">
          <w:marLeft w:val="480"/>
          <w:marRight w:val="0"/>
          <w:marTop w:val="0"/>
          <w:marBottom w:val="0"/>
          <w:divBdr>
            <w:top w:val="none" w:sz="0" w:space="0" w:color="auto"/>
            <w:left w:val="none" w:sz="0" w:space="0" w:color="auto"/>
            <w:bottom w:val="none" w:sz="0" w:space="0" w:color="auto"/>
            <w:right w:val="none" w:sz="0" w:space="0" w:color="auto"/>
          </w:divBdr>
        </w:div>
        <w:div w:id="2075662069">
          <w:marLeft w:val="480"/>
          <w:marRight w:val="0"/>
          <w:marTop w:val="0"/>
          <w:marBottom w:val="0"/>
          <w:divBdr>
            <w:top w:val="none" w:sz="0" w:space="0" w:color="auto"/>
            <w:left w:val="none" w:sz="0" w:space="0" w:color="auto"/>
            <w:bottom w:val="none" w:sz="0" w:space="0" w:color="auto"/>
            <w:right w:val="none" w:sz="0" w:space="0" w:color="auto"/>
          </w:divBdr>
        </w:div>
        <w:div w:id="1237203158">
          <w:marLeft w:val="480"/>
          <w:marRight w:val="0"/>
          <w:marTop w:val="0"/>
          <w:marBottom w:val="0"/>
          <w:divBdr>
            <w:top w:val="none" w:sz="0" w:space="0" w:color="auto"/>
            <w:left w:val="none" w:sz="0" w:space="0" w:color="auto"/>
            <w:bottom w:val="none" w:sz="0" w:space="0" w:color="auto"/>
            <w:right w:val="none" w:sz="0" w:space="0" w:color="auto"/>
          </w:divBdr>
        </w:div>
        <w:div w:id="332877073">
          <w:marLeft w:val="480"/>
          <w:marRight w:val="0"/>
          <w:marTop w:val="0"/>
          <w:marBottom w:val="0"/>
          <w:divBdr>
            <w:top w:val="none" w:sz="0" w:space="0" w:color="auto"/>
            <w:left w:val="none" w:sz="0" w:space="0" w:color="auto"/>
            <w:bottom w:val="none" w:sz="0" w:space="0" w:color="auto"/>
            <w:right w:val="none" w:sz="0" w:space="0" w:color="auto"/>
          </w:divBdr>
        </w:div>
        <w:div w:id="526599812">
          <w:marLeft w:val="480"/>
          <w:marRight w:val="0"/>
          <w:marTop w:val="0"/>
          <w:marBottom w:val="0"/>
          <w:divBdr>
            <w:top w:val="none" w:sz="0" w:space="0" w:color="auto"/>
            <w:left w:val="none" w:sz="0" w:space="0" w:color="auto"/>
            <w:bottom w:val="none" w:sz="0" w:space="0" w:color="auto"/>
            <w:right w:val="none" w:sz="0" w:space="0" w:color="auto"/>
          </w:divBdr>
        </w:div>
        <w:div w:id="1596816016">
          <w:marLeft w:val="480"/>
          <w:marRight w:val="0"/>
          <w:marTop w:val="0"/>
          <w:marBottom w:val="0"/>
          <w:divBdr>
            <w:top w:val="none" w:sz="0" w:space="0" w:color="auto"/>
            <w:left w:val="none" w:sz="0" w:space="0" w:color="auto"/>
            <w:bottom w:val="none" w:sz="0" w:space="0" w:color="auto"/>
            <w:right w:val="none" w:sz="0" w:space="0" w:color="auto"/>
          </w:divBdr>
        </w:div>
        <w:div w:id="405609957">
          <w:marLeft w:val="480"/>
          <w:marRight w:val="0"/>
          <w:marTop w:val="0"/>
          <w:marBottom w:val="0"/>
          <w:divBdr>
            <w:top w:val="none" w:sz="0" w:space="0" w:color="auto"/>
            <w:left w:val="none" w:sz="0" w:space="0" w:color="auto"/>
            <w:bottom w:val="none" w:sz="0" w:space="0" w:color="auto"/>
            <w:right w:val="none" w:sz="0" w:space="0" w:color="auto"/>
          </w:divBdr>
        </w:div>
        <w:div w:id="1476796001">
          <w:marLeft w:val="480"/>
          <w:marRight w:val="0"/>
          <w:marTop w:val="0"/>
          <w:marBottom w:val="0"/>
          <w:divBdr>
            <w:top w:val="none" w:sz="0" w:space="0" w:color="auto"/>
            <w:left w:val="none" w:sz="0" w:space="0" w:color="auto"/>
            <w:bottom w:val="none" w:sz="0" w:space="0" w:color="auto"/>
            <w:right w:val="none" w:sz="0" w:space="0" w:color="auto"/>
          </w:divBdr>
        </w:div>
        <w:div w:id="2005666327">
          <w:marLeft w:val="480"/>
          <w:marRight w:val="0"/>
          <w:marTop w:val="0"/>
          <w:marBottom w:val="0"/>
          <w:divBdr>
            <w:top w:val="none" w:sz="0" w:space="0" w:color="auto"/>
            <w:left w:val="none" w:sz="0" w:space="0" w:color="auto"/>
            <w:bottom w:val="none" w:sz="0" w:space="0" w:color="auto"/>
            <w:right w:val="none" w:sz="0" w:space="0" w:color="auto"/>
          </w:divBdr>
        </w:div>
        <w:div w:id="306787432">
          <w:marLeft w:val="480"/>
          <w:marRight w:val="0"/>
          <w:marTop w:val="0"/>
          <w:marBottom w:val="0"/>
          <w:divBdr>
            <w:top w:val="none" w:sz="0" w:space="0" w:color="auto"/>
            <w:left w:val="none" w:sz="0" w:space="0" w:color="auto"/>
            <w:bottom w:val="none" w:sz="0" w:space="0" w:color="auto"/>
            <w:right w:val="none" w:sz="0" w:space="0" w:color="auto"/>
          </w:divBdr>
        </w:div>
        <w:div w:id="362752636">
          <w:marLeft w:val="480"/>
          <w:marRight w:val="0"/>
          <w:marTop w:val="0"/>
          <w:marBottom w:val="0"/>
          <w:divBdr>
            <w:top w:val="none" w:sz="0" w:space="0" w:color="auto"/>
            <w:left w:val="none" w:sz="0" w:space="0" w:color="auto"/>
            <w:bottom w:val="none" w:sz="0" w:space="0" w:color="auto"/>
            <w:right w:val="none" w:sz="0" w:space="0" w:color="auto"/>
          </w:divBdr>
        </w:div>
        <w:div w:id="1921791110">
          <w:marLeft w:val="480"/>
          <w:marRight w:val="0"/>
          <w:marTop w:val="0"/>
          <w:marBottom w:val="0"/>
          <w:divBdr>
            <w:top w:val="none" w:sz="0" w:space="0" w:color="auto"/>
            <w:left w:val="none" w:sz="0" w:space="0" w:color="auto"/>
            <w:bottom w:val="none" w:sz="0" w:space="0" w:color="auto"/>
            <w:right w:val="none" w:sz="0" w:space="0" w:color="auto"/>
          </w:divBdr>
        </w:div>
        <w:div w:id="174224743">
          <w:marLeft w:val="480"/>
          <w:marRight w:val="0"/>
          <w:marTop w:val="0"/>
          <w:marBottom w:val="0"/>
          <w:divBdr>
            <w:top w:val="none" w:sz="0" w:space="0" w:color="auto"/>
            <w:left w:val="none" w:sz="0" w:space="0" w:color="auto"/>
            <w:bottom w:val="none" w:sz="0" w:space="0" w:color="auto"/>
            <w:right w:val="none" w:sz="0" w:space="0" w:color="auto"/>
          </w:divBdr>
        </w:div>
        <w:div w:id="209149456">
          <w:marLeft w:val="480"/>
          <w:marRight w:val="0"/>
          <w:marTop w:val="0"/>
          <w:marBottom w:val="0"/>
          <w:divBdr>
            <w:top w:val="none" w:sz="0" w:space="0" w:color="auto"/>
            <w:left w:val="none" w:sz="0" w:space="0" w:color="auto"/>
            <w:bottom w:val="none" w:sz="0" w:space="0" w:color="auto"/>
            <w:right w:val="none" w:sz="0" w:space="0" w:color="auto"/>
          </w:divBdr>
        </w:div>
        <w:div w:id="609778590">
          <w:marLeft w:val="480"/>
          <w:marRight w:val="0"/>
          <w:marTop w:val="0"/>
          <w:marBottom w:val="0"/>
          <w:divBdr>
            <w:top w:val="none" w:sz="0" w:space="0" w:color="auto"/>
            <w:left w:val="none" w:sz="0" w:space="0" w:color="auto"/>
            <w:bottom w:val="none" w:sz="0" w:space="0" w:color="auto"/>
            <w:right w:val="none" w:sz="0" w:space="0" w:color="auto"/>
          </w:divBdr>
        </w:div>
        <w:div w:id="1983534712">
          <w:marLeft w:val="480"/>
          <w:marRight w:val="0"/>
          <w:marTop w:val="0"/>
          <w:marBottom w:val="0"/>
          <w:divBdr>
            <w:top w:val="none" w:sz="0" w:space="0" w:color="auto"/>
            <w:left w:val="none" w:sz="0" w:space="0" w:color="auto"/>
            <w:bottom w:val="none" w:sz="0" w:space="0" w:color="auto"/>
            <w:right w:val="none" w:sz="0" w:space="0" w:color="auto"/>
          </w:divBdr>
        </w:div>
        <w:div w:id="1406998256">
          <w:marLeft w:val="480"/>
          <w:marRight w:val="0"/>
          <w:marTop w:val="0"/>
          <w:marBottom w:val="0"/>
          <w:divBdr>
            <w:top w:val="none" w:sz="0" w:space="0" w:color="auto"/>
            <w:left w:val="none" w:sz="0" w:space="0" w:color="auto"/>
            <w:bottom w:val="none" w:sz="0" w:space="0" w:color="auto"/>
            <w:right w:val="none" w:sz="0" w:space="0" w:color="auto"/>
          </w:divBdr>
        </w:div>
        <w:div w:id="179323983">
          <w:marLeft w:val="480"/>
          <w:marRight w:val="0"/>
          <w:marTop w:val="0"/>
          <w:marBottom w:val="0"/>
          <w:divBdr>
            <w:top w:val="none" w:sz="0" w:space="0" w:color="auto"/>
            <w:left w:val="none" w:sz="0" w:space="0" w:color="auto"/>
            <w:bottom w:val="none" w:sz="0" w:space="0" w:color="auto"/>
            <w:right w:val="none" w:sz="0" w:space="0" w:color="auto"/>
          </w:divBdr>
        </w:div>
        <w:div w:id="461583630">
          <w:marLeft w:val="480"/>
          <w:marRight w:val="0"/>
          <w:marTop w:val="0"/>
          <w:marBottom w:val="0"/>
          <w:divBdr>
            <w:top w:val="none" w:sz="0" w:space="0" w:color="auto"/>
            <w:left w:val="none" w:sz="0" w:space="0" w:color="auto"/>
            <w:bottom w:val="none" w:sz="0" w:space="0" w:color="auto"/>
            <w:right w:val="none" w:sz="0" w:space="0" w:color="auto"/>
          </w:divBdr>
        </w:div>
        <w:div w:id="1697073366">
          <w:marLeft w:val="480"/>
          <w:marRight w:val="0"/>
          <w:marTop w:val="0"/>
          <w:marBottom w:val="0"/>
          <w:divBdr>
            <w:top w:val="none" w:sz="0" w:space="0" w:color="auto"/>
            <w:left w:val="none" w:sz="0" w:space="0" w:color="auto"/>
            <w:bottom w:val="none" w:sz="0" w:space="0" w:color="auto"/>
            <w:right w:val="none" w:sz="0" w:space="0" w:color="auto"/>
          </w:divBdr>
        </w:div>
        <w:div w:id="1736707555">
          <w:marLeft w:val="480"/>
          <w:marRight w:val="0"/>
          <w:marTop w:val="0"/>
          <w:marBottom w:val="0"/>
          <w:divBdr>
            <w:top w:val="none" w:sz="0" w:space="0" w:color="auto"/>
            <w:left w:val="none" w:sz="0" w:space="0" w:color="auto"/>
            <w:bottom w:val="none" w:sz="0" w:space="0" w:color="auto"/>
            <w:right w:val="none" w:sz="0" w:space="0" w:color="auto"/>
          </w:divBdr>
        </w:div>
        <w:div w:id="1191063628">
          <w:marLeft w:val="480"/>
          <w:marRight w:val="0"/>
          <w:marTop w:val="0"/>
          <w:marBottom w:val="0"/>
          <w:divBdr>
            <w:top w:val="none" w:sz="0" w:space="0" w:color="auto"/>
            <w:left w:val="none" w:sz="0" w:space="0" w:color="auto"/>
            <w:bottom w:val="none" w:sz="0" w:space="0" w:color="auto"/>
            <w:right w:val="none" w:sz="0" w:space="0" w:color="auto"/>
          </w:divBdr>
        </w:div>
        <w:div w:id="1627587988">
          <w:marLeft w:val="480"/>
          <w:marRight w:val="0"/>
          <w:marTop w:val="0"/>
          <w:marBottom w:val="0"/>
          <w:divBdr>
            <w:top w:val="none" w:sz="0" w:space="0" w:color="auto"/>
            <w:left w:val="none" w:sz="0" w:space="0" w:color="auto"/>
            <w:bottom w:val="none" w:sz="0" w:space="0" w:color="auto"/>
            <w:right w:val="none" w:sz="0" w:space="0" w:color="auto"/>
          </w:divBdr>
        </w:div>
        <w:div w:id="182986857">
          <w:marLeft w:val="480"/>
          <w:marRight w:val="0"/>
          <w:marTop w:val="0"/>
          <w:marBottom w:val="0"/>
          <w:divBdr>
            <w:top w:val="none" w:sz="0" w:space="0" w:color="auto"/>
            <w:left w:val="none" w:sz="0" w:space="0" w:color="auto"/>
            <w:bottom w:val="none" w:sz="0" w:space="0" w:color="auto"/>
            <w:right w:val="none" w:sz="0" w:space="0" w:color="auto"/>
          </w:divBdr>
        </w:div>
        <w:div w:id="1422533060">
          <w:marLeft w:val="480"/>
          <w:marRight w:val="0"/>
          <w:marTop w:val="0"/>
          <w:marBottom w:val="0"/>
          <w:divBdr>
            <w:top w:val="none" w:sz="0" w:space="0" w:color="auto"/>
            <w:left w:val="none" w:sz="0" w:space="0" w:color="auto"/>
            <w:bottom w:val="none" w:sz="0" w:space="0" w:color="auto"/>
            <w:right w:val="none" w:sz="0" w:space="0" w:color="auto"/>
          </w:divBdr>
        </w:div>
        <w:div w:id="1617828354">
          <w:marLeft w:val="480"/>
          <w:marRight w:val="0"/>
          <w:marTop w:val="0"/>
          <w:marBottom w:val="0"/>
          <w:divBdr>
            <w:top w:val="none" w:sz="0" w:space="0" w:color="auto"/>
            <w:left w:val="none" w:sz="0" w:space="0" w:color="auto"/>
            <w:bottom w:val="none" w:sz="0" w:space="0" w:color="auto"/>
            <w:right w:val="none" w:sz="0" w:space="0" w:color="auto"/>
          </w:divBdr>
        </w:div>
        <w:div w:id="1042242312">
          <w:marLeft w:val="480"/>
          <w:marRight w:val="0"/>
          <w:marTop w:val="0"/>
          <w:marBottom w:val="0"/>
          <w:divBdr>
            <w:top w:val="none" w:sz="0" w:space="0" w:color="auto"/>
            <w:left w:val="none" w:sz="0" w:space="0" w:color="auto"/>
            <w:bottom w:val="none" w:sz="0" w:space="0" w:color="auto"/>
            <w:right w:val="none" w:sz="0" w:space="0" w:color="auto"/>
          </w:divBdr>
        </w:div>
        <w:div w:id="1384210786">
          <w:marLeft w:val="480"/>
          <w:marRight w:val="0"/>
          <w:marTop w:val="0"/>
          <w:marBottom w:val="0"/>
          <w:divBdr>
            <w:top w:val="none" w:sz="0" w:space="0" w:color="auto"/>
            <w:left w:val="none" w:sz="0" w:space="0" w:color="auto"/>
            <w:bottom w:val="none" w:sz="0" w:space="0" w:color="auto"/>
            <w:right w:val="none" w:sz="0" w:space="0" w:color="auto"/>
          </w:divBdr>
        </w:div>
        <w:div w:id="353967786">
          <w:marLeft w:val="480"/>
          <w:marRight w:val="0"/>
          <w:marTop w:val="0"/>
          <w:marBottom w:val="0"/>
          <w:divBdr>
            <w:top w:val="none" w:sz="0" w:space="0" w:color="auto"/>
            <w:left w:val="none" w:sz="0" w:space="0" w:color="auto"/>
            <w:bottom w:val="none" w:sz="0" w:space="0" w:color="auto"/>
            <w:right w:val="none" w:sz="0" w:space="0" w:color="auto"/>
          </w:divBdr>
        </w:div>
        <w:div w:id="1827629418">
          <w:marLeft w:val="480"/>
          <w:marRight w:val="0"/>
          <w:marTop w:val="0"/>
          <w:marBottom w:val="0"/>
          <w:divBdr>
            <w:top w:val="none" w:sz="0" w:space="0" w:color="auto"/>
            <w:left w:val="none" w:sz="0" w:space="0" w:color="auto"/>
            <w:bottom w:val="none" w:sz="0" w:space="0" w:color="auto"/>
            <w:right w:val="none" w:sz="0" w:space="0" w:color="auto"/>
          </w:divBdr>
        </w:div>
        <w:div w:id="997802930">
          <w:marLeft w:val="480"/>
          <w:marRight w:val="0"/>
          <w:marTop w:val="0"/>
          <w:marBottom w:val="0"/>
          <w:divBdr>
            <w:top w:val="none" w:sz="0" w:space="0" w:color="auto"/>
            <w:left w:val="none" w:sz="0" w:space="0" w:color="auto"/>
            <w:bottom w:val="none" w:sz="0" w:space="0" w:color="auto"/>
            <w:right w:val="none" w:sz="0" w:space="0" w:color="auto"/>
          </w:divBdr>
        </w:div>
        <w:div w:id="611205100">
          <w:marLeft w:val="480"/>
          <w:marRight w:val="0"/>
          <w:marTop w:val="0"/>
          <w:marBottom w:val="0"/>
          <w:divBdr>
            <w:top w:val="none" w:sz="0" w:space="0" w:color="auto"/>
            <w:left w:val="none" w:sz="0" w:space="0" w:color="auto"/>
            <w:bottom w:val="none" w:sz="0" w:space="0" w:color="auto"/>
            <w:right w:val="none" w:sz="0" w:space="0" w:color="auto"/>
          </w:divBdr>
        </w:div>
        <w:div w:id="1727100389">
          <w:marLeft w:val="480"/>
          <w:marRight w:val="0"/>
          <w:marTop w:val="0"/>
          <w:marBottom w:val="0"/>
          <w:divBdr>
            <w:top w:val="none" w:sz="0" w:space="0" w:color="auto"/>
            <w:left w:val="none" w:sz="0" w:space="0" w:color="auto"/>
            <w:bottom w:val="none" w:sz="0" w:space="0" w:color="auto"/>
            <w:right w:val="none" w:sz="0" w:space="0" w:color="auto"/>
          </w:divBdr>
        </w:div>
        <w:div w:id="34426506">
          <w:marLeft w:val="480"/>
          <w:marRight w:val="0"/>
          <w:marTop w:val="0"/>
          <w:marBottom w:val="0"/>
          <w:divBdr>
            <w:top w:val="none" w:sz="0" w:space="0" w:color="auto"/>
            <w:left w:val="none" w:sz="0" w:space="0" w:color="auto"/>
            <w:bottom w:val="none" w:sz="0" w:space="0" w:color="auto"/>
            <w:right w:val="none" w:sz="0" w:space="0" w:color="auto"/>
          </w:divBdr>
        </w:div>
        <w:div w:id="640112950">
          <w:marLeft w:val="480"/>
          <w:marRight w:val="0"/>
          <w:marTop w:val="0"/>
          <w:marBottom w:val="0"/>
          <w:divBdr>
            <w:top w:val="none" w:sz="0" w:space="0" w:color="auto"/>
            <w:left w:val="none" w:sz="0" w:space="0" w:color="auto"/>
            <w:bottom w:val="none" w:sz="0" w:space="0" w:color="auto"/>
            <w:right w:val="none" w:sz="0" w:space="0" w:color="auto"/>
          </w:divBdr>
        </w:div>
        <w:div w:id="14507765">
          <w:marLeft w:val="480"/>
          <w:marRight w:val="0"/>
          <w:marTop w:val="0"/>
          <w:marBottom w:val="0"/>
          <w:divBdr>
            <w:top w:val="none" w:sz="0" w:space="0" w:color="auto"/>
            <w:left w:val="none" w:sz="0" w:space="0" w:color="auto"/>
            <w:bottom w:val="none" w:sz="0" w:space="0" w:color="auto"/>
            <w:right w:val="none" w:sz="0" w:space="0" w:color="auto"/>
          </w:divBdr>
        </w:div>
        <w:div w:id="1920214936">
          <w:marLeft w:val="480"/>
          <w:marRight w:val="0"/>
          <w:marTop w:val="0"/>
          <w:marBottom w:val="0"/>
          <w:divBdr>
            <w:top w:val="none" w:sz="0" w:space="0" w:color="auto"/>
            <w:left w:val="none" w:sz="0" w:space="0" w:color="auto"/>
            <w:bottom w:val="none" w:sz="0" w:space="0" w:color="auto"/>
            <w:right w:val="none" w:sz="0" w:space="0" w:color="auto"/>
          </w:divBdr>
        </w:div>
      </w:divsChild>
    </w:div>
    <w:div w:id="118033352">
      <w:bodyDiv w:val="1"/>
      <w:marLeft w:val="0"/>
      <w:marRight w:val="0"/>
      <w:marTop w:val="0"/>
      <w:marBottom w:val="0"/>
      <w:divBdr>
        <w:top w:val="none" w:sz="0" w:space="0" w:color="auto"/>
        <w:left w:val="none" w:sz="0" w:space="0" w:color="auto"/>
        <w:bottom w:val="none" w:sz="0" w:space="0" w:color="auto"/>
        <w:right w:val="none" w:sz="0" w:space="0" w:color="auto"/>
      </w:divBdr>
    </w:div>
    <w:div w:id="118377334">
      <w:bodyDiv w:val="1"/>
      <w:marLeft w:val="0"/>
      <w:marRight w:val="0"/>
      <w:marTop w:val="0"/>
      <w:marBottom w:val="0"/>
      <w:divBdr>
        <w:top w:val="none" w:sz="0" w:space="0" w:color="auto"/>
        <w:left w:val="none" w:sz="0" w:space="0" w:color="auto"/>
        <w:bottom w:val="none" w:sz="0" w:space="0" w:color="auto"/>
        <w:right w:val="none" w:sz="0" w:space="0" w:color="auto"/>
      </w:divBdr>
    </w:div>
    <w:div w:id="118499230">
      <w:bodyDiv w:val="1"/>
      <w:marLeft w:val="0"/>
      <w:marRight w:val="0"/>
      <w:marTop w:val="0"/>
      <w:marBottom w:val="0"/>
      <w:divBdr>
        <w:top w:val="none" w:sz="0" w:space="0" w:color="auto"/>
        <w:left w:val="none" w:sz="0" w:space="0" w:color="auto"/>
        <w:bottom w:val="none" w:sz="0" w:space="0" w:color="auto"/>
        <w:right w:val="none" w:sz="0" w:space="0" w:color="auto"/>
      </w:divBdr>
    </w:div>
    <w:div w:id="119346266">
      <w:bodyDiv w:val="1"/>
      <w:marLeft w:val="0"/>
      <w:marRight w:val="0"/>
      <w:marTop w:val="0"/>
      <w:marBottom w:val="0"/>
      <w:divBdr>
        <w:top w:val="none" w:sz="0" w:space="0" w:color="auto"/>
        <w:left w:val="none" w:sz="0" w:space="0" w:color="auto"/>
        <w:bottom w:val="none" w:sz="0" w:space="0" w:color="auto"/>
        <w:right w:val="none" w:sz="0" w:space="0" w:color="auto"/>
      </w:divBdr>
    </w:div>
    <w:div w:id="120658436">
      <w:bodyDiv w:val="1"/>
      <w:marLeft w:val="0"/>
      <w:marRight w:val="0"/>
      <w:marTop w:val="0"/>
      <w:marBottom w:val="0"/>
      <w:divBdr>
        <w:top w:val="none" w:sz="0" w:space="0" w:color="auto"/>
        <w:left w:val="none" w:sz="0" w:space="0" w:color="auto"/>
        <w:bottom w:val="none" w:sz="0" w:space="0" w:color="auto"/>
        <w:right w:val="none" w:sz="0" w:space="0" w:color="auto"/>
      </w:divBdr>
    </w:div>
    <w:div w:id="121000106">
      <w:bodyDiv w:val="1"/>
      <w:marLeft w:val="0"/>
      <w:marRight w:val="0"/>
      <w:marTop w:val="0"/>
      <w:marBottom w:val="0"/>
      <w:divBdr>
        <w:top w:val="none" w:sz="0" w:space="0" w:color="auto"/>
        <w:left w:val="none" w:sz="0" w:space="0" w:color="auto"/>
        <w:bottom w:val="none" w:sz="0" w:space="0" w:color="auto"/>
        <w:right w:val="none" w:sz="0" w:space="0" w:color="auto"/>
      </w:divBdr>
    </w:div>
    <w:div w:id="122968448">
      <w:bodyDiv w:val="1"/>
      <w:marLeft w:val="0"/>
      <w:marRight w:val="0"/>
      <w:marTop w:val="0"/>
      <w:marBottom w:val="0"/>
      <w:divBdr>
        <w:top w:val="none" w:sz="0" w:space="0" w:color="auto"/>
        <w:left w:val="none" w:sz="0" w:space="0" w:color="auto"/>
        <w:bottom w:val="none" w:sz="0" w:space="0" w:color="auto"/>
        <w:right w:val="none" w:sz="0" w:space="0" w:color="auto"/>
      </w:divBdr>
    </w:div>
    <w:div w:id="124935147">
      <w:bodyDiv w:val="1"/>
      <w:marLeft w:val="0"/>
      <w:marRight w:val="0"/>
      <w:marTop w:val="0"/>
      <w:marBottom w:val="0"/>
      <w:divBdr>
        <w:top w:val="none" w:sz="0" w:space="0" w:color="auto"/>
        <w:left w:val="none" w:sz="0" w:space="0" w:color="auto"/>
        <w:bottom w:val="none" w:sz="0" w:space="0" w:color="auto"/>
        <w:right w:val="none" w:sz="0" w:space="0" w:color="auto"/>
      </w:divBdr>
    </w:div>
    <w:div w:id="125701347">
      <w:bodyDiv w:val="1"/>
      <w:marLeft w:val="0"/>
      <w:marRight w:val="0"/>
      <w:marTop w:val="0"/>
      <w:marBottom w:val="0"/>
      <w:divBdr>
        <w:top w:val="none" w:sz="0" w:space="0" w:color="auto"/>
        <w:left w:val="none" w:sz="0" w:space="0" w:color="auto"/>
        <w:bottom w:val="none" w:sz="0" w:space="0" w:color="auto"/>
        <w:right w:val="none" w:sz="0" w:space="0" w:color="auto"/>
      </w:divBdr>
    </w:div>
    <w:div w:id="125705886">
      <w:bodyDiv w:val="1"/>
      <w:marLeft w:val="0"/>
      <w:marRight w:val="0"/>
      <w:marTop w:val="0"/>
      <w:marBottom w:val="0"/>
      <w:divBdr>
        <w:top w:val="none" w:sz="0" w:space="0" w:color="auto"/>
        <w:left w:val="none" w:sz="0" w:space="0" w:color="auto"/>
        <w:bottom w:val="none" w:sz="0" w:space="0" w:color="auto"/>
        <w:right w:val="none" w:sz="0" w:space="0" w:color="auto"/>
      </w:divBdr>
    </w:div>
    <w:div w:id="126819136">
      <w:bodyDiv w:val="1"/>
      <w:marLeft w:val="0"/>
      <w:marRight w:val="0"/>
      <w:marTop w:val="0"/>
      <w:marBottom w:val="0"/>
      <w:divBdr>
        <w:top w:val="none" w:sz="0" w:space="0" w:color="auto"/>
        <w:left w:val="none" w:sz="0" w:space="0" w:color="auto"/>
        <w:bottom w:val="none" w:sz="0" w:space="0" w:color="auto"/>
        <w:right w:val="none" w:sz="0" w:space="0" w:color="auto"/>
      </w:divBdr>
      <w:divsChild>
        <w:div w:id="1247152147">
          <w:marLeft w:val="480"/>
          <w:marRight w:val="0"/>
          <w:marTop w:val="0"/>
          <w:marBottom w:val="0"/>
          <w:divBdr>
            <w:top w:val="none" w:sz="0" w:space="0" w:color="auto"/>
            <w:left w:val="none" w:sz="0" w:space="0" w:color="auto"/>
            <w:bottom w:val="none" w:sz="0" w:space="0" w:color="auto"/>
            <w:right w:val="none" w:sz="0" w:space="0" w:color="auto"/>
          </w:divBdr>
        </w:div>
        <w:div w:id="1207327353">
          <w:marLeft w:val="480"/>
          <w:marRight w:val="0"/>
          <w:marTop w:val="0"/>
          <w:marBottom w:val="0"/>
          <w:divBdr>
            <w:top w:val="none" w:sz="0" w:space="0" w:color="auto"/>
            <w:left w:val="none" w:sz="0" w:space="0" w:color="auto"/>
            <w:bottom w:val="none" w:sz="0" w:space="0" w:color="auto"/>
            <w:right w:val="none" w:sz="0" w:space="0" w:color="auto"/>
          </w:divBdr>
        </w:div>
        <w:div w:id="1842813645">
          <w:marLeft w:val="480"/>
          <w:marRight w:val="0"/>
          <w:marTop w:val="0"/>
          <w:marBottom w:val="0"/>
          <w:divBdr>
            <w:top w:val="none" w:sz="0" w:space="0" w:color="auto"/>
            <w:left w:val="none" w:sz="0" w:space="0" w:color="auto"/>
            <w:bottom w:val="none" w:sz="0" w:space="0" w:color="auto"/>
            <w:right w:val="none" w:sz="0" w:space="0" w:color="auto"/>
          </w:divBdr>
        </w:div>
        <w:div w:id="1222256375">
          <w:marLeft w:val="480"/>
          <w:marRight w:val="0"/>
          <w:marTop w:val="0"/>
          <w:marBottom w:val="0"/>
          <w:divBdr>
            <w:top w:val="none" w:sz="0" w:space="0" w:color="auto"/>
            <w:left w:val="none" w:sz="0" w:space="0" w:color="auto"/>
            <w:bottom w:val="none" w:sz="0" w:space="0" w:color="auto"/>
            <w:right w:val="none" w:sz="0" w:space="0" w:color="auto"/>
          </w:divBdr>
        </w:div>
        <w:div w:id="1511606917">
          <w:marLeft w:val="480"/>
          <w:marRight w:val="0"/>
          <w:marTop w:val="0"/>
          <w:marBottom w:val="0"/>
          <w:divBdr>
            <w:top w:val="none" w:sz="0" w:space="0" w:color="auto"/>
            <w:left w:val="none" w:sz="0" w:space="0" w:color="auto"/>
            <w:bottom w:val="none" w:sz="0" w:space="0" w:color="auto"/>
            <w:right w:val="none" w:sz="0" w:space="0" w:color="auto"/>
          </w:divBdr>
        </w:div>
        <w:div w:id="1795902320">
          <w:marLeft w:val="480"/>
          <w:marRight w:val="0"/>
          <w:marTop w:val="0"/>
          <w:marBottom w:val="0"/>
          <w:divBdr>
            <w:top w:val="none" w:sz="0" w:space="0" w:color="auto"/>
            <w:left w:val="none" w:sz="0" w:space="0" w:color="auto"/>
            <w:bottom w:val="none" w:sz="0" w:space="0" w:color="auto"/>
            <w:right w:val="none" w:sz="0" w:space="0" w:color="auto"/>
          </w:divBdr>
        </w:div>
        <w:div w:id="851990285">
          <w:marLeft w:val="480"/>
          <w:marRight w:val="0"/>
          <w:marTop w:val="0"/>
          <w:marBottom w:val="0"/>
          <w:divBdr>
            <w:top w:val="none" w:sz="0" w:space="0" w:color="auto"/>
            <w:left w:val="none" w:sz="0" w:space="0" w:color="auto"/>
            <w:bottom w:val="none" w:sz="0" w:space="0" w:color="auto"/>
            <w:right w:val="none" w:sz="0" w:space="0" w:color="auto"/>
          </w:divBdr>
        </w:div>
        <w:div w:id="561713809">
          <w:marLeft w:val="480"/>
          <w:marRight w:val="0"/>
          <w:marTop w:val="0"/>
          <w:marBottom w:val="0"/>
          <w:divBdr>
            <w:top w:val="none" w:sz="0" w:space="0" w:color="auto"/>
            <w:left w:val="none" w:sz="0" w:space="0" w:color="auto"/>
            <w:bottom w:val="none" w:sz="0" w:space="0" w:color="auto"/>
            <w:right w:val="none" w:sz="0" w:space="0" w:color="auto"/>
          </w:divBdr>
        </w:div>
        <w:div w:id="1132213720">
          <w:marLeft w:val="480"/>
          <w:marRight w:val="0"/>
          <w:marTop w:val="0"/>
          <w:marBottom w:val="0"/>
          <w:divBdr>
            <w:top w:val="none" w:sz="0" w:space="0" w:color="auto"/>
            <w:left w:val="none" w:sz="0" w:space="0" w:color="auto"/>
            <w:bottom w:val="none" w:sz="0" w:space="0" w:color="auto"/>
            <w:right w:val="none" w:sz="0" w:space="0" w:color="auto"/>
          </w:divBdr>
        </w:div>
        <w:div w:id="953364857">
          <w:marLeft w:val="480"/>
          <w:marRight w:val="0"/>
          <w:marTop w:val="0"/>
          <w:marBottom w:val="0"/>
          <w:divBdr>
            <w:top w:val="none" w:sz="0" w:space="0" w:color="auto"/>
            <w:left w:val="none" w:sz="0" w:space="0" w:color="auto"/>
            <w:bottom w:val="none" w:sz="0" w:space="0" w:color="auto"/>
            <w:right w:val="none" w:sz="0" w:space="0" w:color="auto"/>
          </w:divBdr>
        </w:div>
        <w:div w:id="2003510306">
          <w:marLeft w:val="480"/>
          <w:marRight w:val="0"/>
          <w:marTop w:val="0"/>
          <w:marBottom w:val="0"/>
          <w:divBdr>
            <w:top w:val="none" w:sz="0" w:space="0" w:color="auto"/>
            <w:left w:val="none" w:sz="0" w:space="0" w:color="auto"/>
            <w:bottom w:val="none" w:sz="0" w:space="0" w:color="auto"/>
            <w:right w:val="none" w:sz="0" w:space="0" w:color="auto"/>
          </w:divBdr>
        </w:div>
        <w:div w:id="883058776">
          <w:marLeft w:val="480"/>
          <w:marRight w:val="0"/>
          <w:marTop w:val="0"/>
          <w:marBottom w:val="0"/>
          <w:divBdr>
            <w:top w:val="none" w:sz="0" w:space="0" w:color="auto"/>
            <w:left w:val="none" w:sz="0" w:space="0" w:color="auto"/>
            <w:bottom w:val="none" w:sz="0" w:space="0" w:color="auto"/>
            <w:right w:val="none" w:sz="0" w:space="0" w:color="auto"/>
          </w:divBdr>
        </w:div>
        <w:div w:id="300308987">
          <w:marLeft w:val="480"/>
          <w:marRight w:val="0"/>
          <w:marTop w:val="0"/>
          <w:marBottom w:val="0"/>
          <w:divBdr>
            <w:top w:val="none" w:sz="0" w:space="0" w:color="auto"/>
            <w:left w:val="none" w:sz="0" w:space="0" w:color="auto"/>
            <w:bottom w:val="none" w:sz="0" w:space="0" w:color="auto"/>
            <w:right w:val="none" w:sz="0" w:space="0" w:color="auto"/>
          </w:divBdr>
        </w:div>
        <w:div w:id="245769391">
          <w:marLeft w:val="480"/>
          <w:marRight w:val="0"/>
          <w:marTop w:val="0"/>
          <w:marBottom w:val="0"/>
          <w:divBdr>
            <w:top w:val="none" w:sz="0" w:space="0" w:color="auto"/>
            <w:left w:val="none" w:sz="0" w:space="0" w:color="auto"/>
            <w:bottom w:val="none" w:sz="0" w:space="0" w:color="auto"/>
            <w:right w:val="none" w:sz="0" w:space="0" w:color="auto"/>
          </w:divBdr>
        </w:div>
        <w:div w:id="1712146195">
          <w:marLeft w:val="480"/>
          <w:marRight w:val="0"/>
          <w:marTop w:val="0"/>
          <w:marBottom w:val="0"/>
          <w:divBdr>
            <w:top w:val="none" w:sz="0" w:space="0" w:color="auto"/>
            <w:left w:val="none" w:sz="0" w:space="0" w:color="auto"/>
            <w:bottom w:val="none" w:sz="0" w:space="0" w:color="auto"/>
            <w:right w:val="none" w:sz="0" w:space="0" w:color="auto"/>
          </w:divBdr>
        </w:div>
        <w:div w:id="956832212">
          <w:marLeft w:val="480"/>
          <w:marRight w:val="0"/>
          <w:marTop w:val="0"/>
          <w:marBottom w:val="0"/>
          <w:divBdr>
            <w:top w:val="none" w:sz="0" w:space="0" w:color="auto"/>
            <w:left w:val="none" w:sz="0" w:space="0" w:color="auto"/>
            <w:bottom w:val="none" w:sz="0" w:space="0" w:color="auto"/>
            <w:right w:val="none" w:sz="0" w:space="0" w:color="auto"/>
          </w:divBdr>
        </w:div>
        <w:div w:id="1766268902">
          <w:marLeft w:val="480"/>
          <w:marRight w:val="0"/>
          <w:marTop w:val="0"/>
          <w:marBottom w:val="0"/>
          <w:divBdr>
            <w:top w:val="none" w:sz="0" w:space="0" w:color="auto"/>
            <w:left w:val="none" w:sz="0" w:space="0" w:color="auto"/>
            <w:bottom w:val="none" w:sz="0" w:space="0" w:color="auto"/>
            <w:right w:val="none" w:sz="0" w:space="0" w:color="auto"/>
          </w:divBdr>
        </w:div>
        <w:div w:id="1574394889">
          <w:marLeft w:val="480"/>
          <w:marRight w:val="0"/>
          <w:marTop w:val="0"/>
          <w:marBottom w:val="0"/>
          <w:divBdr>
            <w:top w:val="none" w:sz="0" w:space="0" w:color="auto"/>
            <w:left w:val="none" w:sz="0" w:space="0" w:color="auto"/>
            <w:bottom w:val="none" w:sz="0" w:space="0" w:color="auto"/>
            <w:right w:val="none" w:sz="0" w:space="0" w:color="auto"/>
          </w:divBdr>
        </w:div>
        <w:div w:id="1835221396">
          <w:marLeft w:val="480"/>
          <w:marRight w:val="0"/>
          <w:marTop w:val="0"/>
          <w:marBottom w:val="0"/>
          <w:divBdr>
            <w:top w:val="none" w:sz="0" w:space="0" w:color="auto"/>
            <w:left w:val="none" w:sz="0" w:space="0" w:color="auto"/>
            <w:bottom w:val="none" w:sz="0" w:space="0" w:color="auto"/>
            <w:right w:val="none" w:sz="0" w:space="0" w:color="auto"/>
          </w:divBdr>
        </w:div>
        <w:div w:id="1971132837">
          <w:marLeft w:val="480"/>
          <w:marRight w:val="0"/>
          <w:marTop w:val="0"/>
          <w:marBottom w:val="0"/>
          <w:divBdr>
            <w:top w:val="none" w:sz="0" w:space="0" w:color="auto"/>
            <w:left w:val="none" w:sz="0" w:space="0" w:color="auto"/>
            <w:bottom w:val="none" w:sz="0" w:space="0" w:color="auto"/>
            <w:right w:val="none" w:sz="0" w:space="0" w:color="auto"/>
          </w:divBdr>
        </w:div>
        <w:div w:id="1419134502">
          <w:marLeft w:val="480"/>
          <w:marRight w:val="0"/>
          <w:marTop w:val="0"/>
          <w:marBottom w:val="0"/>
          <w:divBdr>
            <w:top w:val="none" w:sz="0" w:space="0" w:color="auto"/>
            <w:left w:val="none" w:sz="0" w:space="0" w:color="auto"/>
            <w:bottom w:val="none" w:sz="0" w:space="0" w:color="auto"/>
            <w:right w:val="none" w:sz="0" w:space="0" w:color="auto"/>
          </w:divBdr>
        </w:div>
        <w:div w:id="1026251718">
          <w:marLeft w:val="480"/>
          <w:marRight w:val="0"/>
          <w:marTop w:val="0"/>
          <w:marBottom w:val="0"/>
          <w:divBdr>
            <w:top w:val="none" w:sz="0" w:space="0" w:color="auto"/>
            <w:left w:val="none" w:sz="0" w:space="0" w:color="auto"/>
            <w:bottom w:val="none" w:sz="0" w:space="0" w:color="auto"/>
            <w:right w:val="none" w:sz="0" w:space="0" w:color="auto"/>
          </w:divBdr>
        </w:div>
        <w:div w:id="1352025856">
          <w:marLeft w:val="480"/>
          <w:marRight w:val="0"/>
          <w:marTop w:val="0"/>
          <w:marBottom w:val="0"/>
          <w:divBdr>
            <w:top w:val="none" w:sz="0" w:space="0" w:color="auto"/>
            <w:left w:val="none" w:sz="0" w:space="0" w:color="auto"/>
            <w:bottom w:val="none" w:sz="0" w:space="0" w:color="auto"/>
            <w:right w:val="none" w:sz="0" w:space="0" w:color="auto"/>
          </w:divBdr>
        </w:div>
        <w:div w:id="1845392263">
          <w:marLeft w:val="480"/>
          <w:marRight w:val="0"/>
          <w:marTop w:val="0"/>
          <w:marBottom w:val="0"/>
          <w:divBdr>
            <w:top w:val="none" w:sz="0" w:space="0" w:color="auto"/>
            <w:left w:val="none" w:sz="0" w:space="0" w:color="auto"/>
            <w:bottom w:val="none" w:sz="0" w:space="0" w:color="auto"/>
            <w:right w:val="none" w:sz="0" w:space="0" w:color="auto"/>
          </w:divBdr>
        </w:div>
        <w:div w:id="996884686">
          <w:marLeft w:val="480"/>
          <w:marRight w:val="0"/>
          <w:marTop w:val="0"/>
          <w:marBottom w:val="0"/>
          <w:divBdr>
            <w:top w:val="none" w:sz="0" w:space="0" w:color="auto"/>
            <w:left w:val="none" w:sz="0" w:space="0" w:color="auto"/>
            <w:bottom w:val="none" w:sz="0" w:space="0" w:color="auto"/>
            <w:right w:val="none" w:sz="0" w:space="0" w:color="auto"/>
          </w:divBdr>
        </w:div>
        <w:div w:id="744112394">
          <w:marLeft w:val="480"/>
          <w:marRight w:val="0"/>
          <w:marTop w:val="0"/>
          <w:marBottom w:val="0"/>
          <w:divBdr>
            <w:top w:val="none" w:sz="0" w:space="0" w:color="auto"/>
            <w:left w:val="none" w:sz="0" w:space="0" w:color="auto"/>
            <w:bottom w:val="none" w:sz="0" w:space="0" w:color="auto"/>
            <w:right w:val="none" w:sz="0" w:space="0" w:color="auto"/>
          </w:divBdr>
        </w:div>
        <w:div w:id="1110399153">
          <w:marLeft w:val="480"/>
          <w:marRight w:val="0"/>
          <w:marTop w:val="0"/>
          <w:marBottom w:val="0"/>
          <w:divBdr>
            <w:top w:val="none" w:sz="0" w:space="0" w:color="auto"/>
            <w:left w:val="none" w:sz="0" w:space="0" w:color="auto"/>
            <w:bottom w:val="none" w:sz="0" w:space="0" w:color="auto"/>
            <w:right w:val="none" w:sz="0" w:space="0" w:color="auto"/>
          </w:divBdr>
        </w:div>
        <w:div w:id="726146517">
          <w:marLeft w:val="480"/>
          <w:marRight w:val="0"/>
          <w:marTop w:val="0"/>
          <w:marBottom w:val="0"/>
          <w:divBdr>
            <w:top w:val="none" w:sz="0" w:space="0" w:color="auto"/>
            <w:left w:val="none" w:sz="0" w:space="0" w:color="auto"/>
            <w:bottom w:val="none" w:sz="0" w:space="0" w:color="auto"/>
            <w:right w:val="none" w:sz="0" w:space="0" w:color="auto"/>
          </w:divBdr>
        </w:div>
        <w:div w:id="108622869">
          <w:marLeft w:val="480"/>
          <w:marRight w:val="0"/>
          <w:marTop w:val="0"/>
          <w:marBottom w:val="0"/>
          <w:divBdr>
            <w:top w:val="none" w:sz="0" w:space="0" w:color="auto"/>
            <w:left w:val="none" w:sz="0" w:space="0" w:color="auto"/>
            <w:bottom w:val="none" w:sz="0" w:space="0" w:color="auto"/>
            <w:right w:val="none" w:sz="0" w:space="0" w:color="auto"/>
          </w:divBdr>
        </w:div>
        <w:div w:id="1873685668">
          <w:marLeft w:val="480"/>
          <w:marRight w:val="0"/>
          <w:marTop w:val="0"/>
          <w:marBottom w:val="0"/>
          <w:divBdr>
            <w:top w:val="none" w:sz="0" w:space="0" w:color="auto"/>
            <w:left w:val="none" w:sz="0" w:space="0" w:color="auto"/>
            <w:bottom w:val="none" w:sz="0" w:space="0" w:color="auto"/>
            <w:right w:val="none" w:sz="0" w:space="0" w:color="auto"/>
          </w:divBdr>
        </w:div>
        <w:div w:id="318772522">
          <w:marLeft w:val="480"/>
          <w:marRight w:val="0"/>
          <w:marTop w:val="0"/>
          <w:marBottom w:val="0"/>
          <w:divBdr>
            <w:top w:val="none" w:sz="0" w:space="0" w:color="auto"/>
            <w:left w:val="none" w:sz="0" w:space="0" w:color="auto"/>
            <w:bottom w:val="none" w:sz="0" w:space="0" w:color="auto"/>
            <w:right w:val="none" w:sz="0" w:space="0" w:color="auto"/>
          </w:divBdr>
        </w:div>
        <w:div w:id="2140418176">
          <w:marLeft w:val="480"/>
          <w:marRight w:val="0"/>
          <w:marTop w:val="0"/>
          <w:marBottom w:val="0"/>
          <w:divBdr>
            <w:top w:val="none" w:sz="0" w:space="0" w:color="auto"/>
            <w:left w:val="none" w:sz="0" w:space="0" w:color="auto"/>
            <w:bottom w:val="none" w:sz="0" w:space="0" w:color="auto"/>
            <w:right w:val="none" w:sz="0" w:space="0" w:color="auto"/>
          </w:divBdr>
        </w:div>
        <w:div w:id="654995867">
          <w:marLeft w:val="480"/>
          <w:marRight w:val="0"/>
          <w:marTop w:val="0"/>
          <w:marBottom w:val="0"/>
          <w:divBdr>
            <w:top w:val="none" w:sz="0" w:space="0" w:color="auto"/>
            <w:left w:val="none" w:sz="0" w:space="0" w:color="auto"/>
            <w:bottom w:val="none" w:sz="0" w:space="0" w:color="auto"/>
            <w:right w:val="none" w:sz="0" w:space="0" w:color="auto"/>
          </w:divBdr>
        </w:div>
        <w:div w:id="1732919400">
          <w:marLeft w:val="480"/>
          <w:marRight w:val="0"/>
          <w:marTop w:val="0"/>
          <w:marBottom w:val="0"/>
          <w:divBdr>
            <w:top w:val="none" w:sz="0" w:space="0" w:color="auto"/>
            <w:left w:val="none" w:sz="0" w:space="0" w:color="auto"/>
            <w:bottom w:val="none" w:sz="0" w:space="0" w:color="auto"/>
            <w:right w:val="none" w:sz="0" w:space="0" w:color="auto"/>
          </w:divBdr>
        </w:div>
        <w:div w:id="1610577294">
          <w:marLeft w:val="480"/>
          <w:marRight w:val="0"/>
          <w:marTop w:val="0"/>
          <w:marBottom w:val="0"/>
          <w:divBdr>
            <w:top w:val="none" w:sz="0" w:space="0" w:color="auto"/>
            <w:left w:val="none" w:sz="0" w:space="0" w:color="auto"/>
            <w:bottom w:val="none" w:sz="0" w:space="0" w:color="auto"/>
            <w:right w:val="none" w:sz="0" w:space="0" w:color="auto"/>
          </w:divBdr>
        </w:div>
        <w:div w:id="1703089190">
          <w:marLeft w:val="480"/>
          <w:marRight w:val="0"/>
          <w:marTop w:val="0"/>
          <w:marBottom w:val="0"/>
          <w:divBdr>
            <w:top w:val="none" w:sz="0" w:space="0" w:color="auto"/>
            <w:left w:val="none" w:sz="0" w:space="0" w:color="auto"/>
            <w:bottom w:val="none" w:sz="0" w:space="0" w:color="auto"/>
            <w:right w:val="none" w:sz="0" w:space="0" w:color="auto"/>
          </w:divBdr>
        </w:div>
        <w:div w:id="300959488">
          <w:marLeft w:val="480"/>
          <w:marRight w:val="0"/>
          <w:marTop w:val="0"/>
          <w:marBottom w:val="0"/>
          <w:divBdr>
            <w:top w:val="none" w:sz="0" w:space="0" w:color="auto"/>
            <w:left w:val="none" w:sz="0" w:space="0" w:color="auto"/>
            <w:bottom w:val="none" w:sz="0" w:space="0" w:color="auto"/>
            <w:right w:val="none" w:sz="0" w:space="0" w:color="auto"/>
          </w:divBdr>
        </w:div>
        <w:div w:id="1897357303">
          <w:marLeft w:val="480"/>
          <w:marRight w:val="0"/>
          <w:marTop w:val="0"/>
          <w:marBottom w:val="0"/>
          <w:divBdr>
            <w:top w:val="none" w:sz="0" w:space="0" w:color="auto"/>
            <w:left w:val="none" w:sz="0" w:space="0" w:color="auto"/>
            <w:bottom w:val="none" w:sz="0" w:space="0" w:color="auto"/>
            <w:right w:val="none" w:sz="0" w:space="0" w:color="auto"/>
          </w:divBdr>
        </w:div>
        <w:div w:id="1014377851">
          <w:marLeft w:val="480"/>
          <w:marRight w:val="0"/>
          <w:marTop w:val="0"/>
          <w:marBottom w:val="0"/>
          <w:divBdr>
            <w:top w:val="none" w:sz="0" w:space="0" w:color="auto"/>
            <w:left w:val="none" w:sz="0" w:space="0" w:color="auto"/>
            <w:bottom w:val="none" w:sz="0" w:space="0" w:color="auto"/>
            <w:right w:val="none" w:sz="0" w:space="0" w:color="auto"/>
          </w:divBdr>
        </w:div>
        <w:div w:id="1337733024">
          <w:marLeft w:val="480"/>
          <w:marRight w:val="0"/>
          <w:marTop w:val="0"/>
          <w:marBottom w:val="0"/>
          <w:divBdr>
            <w:top w:val="none" w:sz="0" w:space="0" w:color="auto"/>
            <w:left w:val="none" w:sz="0" w:space="0" w:color="auto"/>
            <w:bottom w:val="none" w:sz="0" w:space="0" w:color="auto"/>
            <w:right w:val="none" w:sz="0" w:space="0" w:color="auto"/>
          </w:divBdr>
        </w:div>
        <w:div w:id="485517848">
          <w:marLeft w:val="480"/>
          <w:marRight w:val="0"/>
          <w:marTop w:val="0"/>
          <w:marBottom w:val="0"/>
          <w:divBdr>
            <w:top w:val="none" w:sz="0" w:space="0" w:color="auto"/>
            <w:left w:val="none" w:sz="0" w:space="0" w:color="auto"/>
            <w:bottom w:val="none" w:sz="0" w:space="0" w:color="auto"/>
            <w:right w:val="none" w:sz="0" w:space="0" w:color="auto"/>
          </w:divBdr>
        </w:div>
        <w:div w:id="1113326039">
          <w:marLeft w:val="480"/>
          <w:marRight w:val="0"/>
          <w:marTop w:val="0"/>
          <w:marBottom w:val="0"/>
          <w:divBdr>
            <w:top w:val="none" w:sz="0" w:space="0" w:color="auto"/>
            <w:left w:val="none" w:sz="0" w:space="0" w:color="auto"/>
            <w:bottom w:val="none" w:sz="0" w:space="0" w:color="auto"/>
            <w:right w:val="none" w:sz="0" w:space="0" w:color="auto"/>
          </w:divBdr>
        </w:div>
        <w:div w:id="736322964">
          <w:marLeft w:val="480"/>
          <w:marRight w:val="0"/>
          <w:marTop w:val="0"/>
          <w:marBottom w:val="0"/>
          <w:divBdr>
            <w:top w:val="none" w:sz="0" w:space="0" w:color="auto"/>
            <w:left w:val="none" w:sz="0" w:space="0" w:color="auto"/>
            <w:bottom w:val="none" w:sz="0" w:space="0" w:color="auto"/>
            <w:right w:val="none" w:sz="0" w:space="0" w:color="auto"/>
          </w:divBdr>
        </w:div>
        <w:div w:id="1958945321">
          <w:marLeft w:val="480"/>
          <w:marRight w:val="0"/>
          <w:marTop w:val="0"/>
          <w:marBottom w:val="0"/>
          <w:divBdr>
            <w:top w:val="none" w:sz="0" w:space="0" w:color="auto"/>
            <w:left w:val="none" w:sz="0" w:space="0" w:color="auto"/>
            <w:bottom w:val="none" w:sz="0" w:space="0" w:color="auto"/>
            <w:right w:val="none" w:sz="0" w:space="0" w:color="auto"/>
          </w:divBdr>
        </w:div>
        <w:div w:id="450783182">
          <w:marLeft w:val="480"/>
          <w:marRight w:val="0"/>
          <w:marTop w:val="0"/>
          <w:marBottom w:val="0"/>
          <w:divBdr>
            <w:top w:val="none" w:sz="0" w:space="0" w:color="auto"/>
            <w:left w:val="none" w:sz="0" w:space="0" w:color="auto"/>
            <w:bottom w:val="none" w:sz="0" w:space="0" w:color="auto"/>
            <w:right w:val="none" w:sz="0" w:space="0" w:color="auto"/>
          </w:divBdr>
        </w:div>
        <w:div w:id="49236841">
          <w:marLeft w:val="480"/>
          <w:marRight w:val="0"/>
          <w:marTop w:val="0"/>
          <w:marBottom w:val="0"/>
          <w:divBdr>
            <w:top w:val="none" w:sz="0" w:space="0" w:color="auto"/>
            <w:left w:val="none" w:sz="0" w:space="0" w:color="auto"/>
            <w:bottom w:val="none" w:sz="0" w:space="0" w:color="auto"/>
            <w:right w:val="none" w:sz="0" w:space="0" w:color="auto"/>
          </w:divBdr>
        </w:div>
        <w:div w:id="255331772">
          <w:marLeft w:val="480"/>
          <w:marRight w:val="0"/>
          <w:marTop w:val="0"/>
          <w:marBottom w:val="0"/>
          <w:divBdr>
            <w:top w:val="none" w:sz="0" w:space="0" w:color="auto"/>
            <w:left w:val="none" w:sz="0" w:space="0" w:color="auto"/>
            <w:bottom w:val="none" w:sz="0" w:space="0" w:color="auto"/>
            <w:right w:val="none" w:sz="0" w:space="0" w:color="auto"/>
          </w:divBdr>
        </w:div>
        <w:div w:id="70393452">
          <w:marLeft w:val="480"/>
          <w:marRight w:val="0"/>
          <w:marTop w:val="0"/>
          <w:marBottom w:val="0"/>
          <w:divBdr>
            <w:top w:val="none" w:sz="0" w:space="0" w:color="auto"/>
            <w:left w:val="none" w:sz="0" w:space="0" w:color="auto"/>
            <w:bottom w:val="none" w:sz="0" w:space="0" w:color="auto"/>
            <w:right w:val="none" w:sz="0" w:space="0" w:color="auto"/>
          </w:divBdr>
        </w:div>
        <w:div w:id="558050588">
          <w:marLeft w:val="480"/>
          <w:marRight w:val="0"/>
          <w:marTop w:val="0"/>
          <w:marBottom w:val="0"/>
          <w:divBdr>
            <w:top w:val="none" w:sz="0" w:space="0" w:color="auto"/>
            <w:left w:val="none" w:sz="0" w:space="0" w:color="auto"/>
            <w:bottom w:val="none" w:sz="0" w:space="0" w:color="auto"/>
            <w:right w:val="none" w:sz="0" w:space="0" w:color="auto"/>
          </w:divBdr>
        </w:div>
        <w:div w:id="598559791">
          <w:marLeft w:val="480"/>
          <w:marRight w:val="0"/>
          <w:marTop w:val="0"/>
          <w:marBottom w:val="0"/>
          <w:divBdr>
            <w:top w:val="none" w:sz="0" w:space="0" w:color="auto"/>
            <w:left w:val="none" w:sz="0" w:space="0" w:color="auto"/>
            <w:bottom w:val="none" w:sz="0" w:space="0" w:color="auto"/>
            <w:right w:val="none" w:sz="0" w:space="0" w:color="auto"/>
          </w:divBdr>
        </w:div>
        <w:div w:id="941491028">
          <w:marLeft w:val="480"/>
          <w:marRight w:val="0"/>
          <w:marTop w:val="0"/>
          <w:marBottom w:val="0"/>
          <w:divBdr>
            <w:top w:val="none" w:sz="0" w:space="0" w:color="auto"/>
            <w:left w:val="none" w:sz="0" w:space="0" w:color="auto"/>
            <w:bottom w:val="none" w:sz="0" w:space="0" w:color="auto"/>
            <w:right w:val="none" w:sz="0" w:space="0" w:color="auto"/>
          </w:divBdr>
        </w:div>
        <w:div w:id="1189101629">
          <w:marLeft w:val="480"/>
          <w:marRight w:val="0"/>
          <w:marTop w:val="0"/>
          <w:marBottom w:val="0"/>
          <w:divBdr>
            <w:top w:val="none" w:sz="0" w:space="0" w:color="auto"/>
            <w:left w:val="none" w:sz="0" w:space="0" w:color="auto"/>
            <w:bottom w:val="none" w:sz="0" w:space="0" w:color="auto"/>
            <w:right w:val="none" w:sz="0" w:space="0" w:color="auto"/>
          </w:divBdr>
        </w:div>
        <w:div w:id="78528971">
          <w:marLeft w:val="480"/>
          <w:marRight w:val="0"/>
          <w:marTop w:val="0"/>
          <w:marBottom w:val="0"/>
          <w:divBdr>
            <w:top w:val="none" w:sz="0" w:space="0" w:color="auto"/>
            <w:left w:val="none" w:sz="0" w:space="0" w:color="auto"/>
            <w:bottom w:val="none" w:sz="0" w:space="0" w:color="auto"/>
            <w:right w:val="none" w:sz="0" w:space="0" w:color="auto"/>
          </w:divBdr>
        </w:div>
        <w:div w:id="633221582">
          <w:marLeft w:val="480"/>
          <w:marRight w:val="0"/>
          <w:marTop w:val="0"/>
          <w:marBottom w:val="0"/>
          <w:divBdr>
            <w:top w:val="none" w:sz="0" w:space="0" w:color="auto"/>
            <w:left w:val="none" w:sz="0" w:space="0" w:color="auto"/>
            <w:bottom w:val="none" w:sz="0" w:space="0" w:color="auto"/>
            <w:right w:val="none" w:sz="0" w:space="0" w:color="auto"/>
          </w:divBdr>
        </w:div>
        <w:div w:id="1224483885">
          <w:marLeft w:val="480"/>
          <w:marRight w:val="0"/>
          <w:marTop w:val="0"/>
          <w:marBottom w:val="0"/>
          <w:divBdr>
            <w:top w:val="none" w:sz="0" w:space="0" w:color="auto"/>
            <w:left w:val="none" w:sz="0" w:space="0" w:color="auto"/>
            <w:bottom w:val="none" w:sz="0" w:space="0" w:color="auto"/>
            <w:right w:val="none" w:sz="0" w:space="0" w:color="auto"/>
          </w:divBdr>
        </w:div>
        <w:div w:id="1946423363">
          <w:marLeft w:val="480"/>
          <w:marRight w:val="0"/>
          <w:marTop w:val="0"/>
          <w:marBottom w:val="0"/>
          <w:divBdr>
            <w:top w:val="none" w:sz="0" w:space="0" w:color="auto"/>
            <w:left w:val="none" w:sz="0" w:space="0" w:color="auto"/>
            <w:bottom w:val="none" w:sz="0" w:space="0" w:color="auto"/>
            <w:right w:val="none" w:sz="0" w:space="0" w:color="auto"/>
          </w:divBdr>
        </w:div>
        <w:div w:id="1820266584">
          <w:marLeft w:val="480"/>
          <w:marRight w:val="0"/>
          <w:marTop w:val="0"/>
          <w:marBottom w:val="0"/>
          <w:divBdr>
            <w:top w:val="none" w:sz="0" w:space="0" w:color="auto"/>
            <w:left w:val="none" w:sz="0" w:space="0" w:color="auto"/>
            <w:bottom w:val="none" w:sz="0" w:space="0" w:color="auto"/>
            <w:right w:val="none" w:sz="0" w:space="0" w:color="auto"/>
          </w:divBdr>
        </w:div>
      </w:divsChild>
    </w:div>
    <w:div w:id="126902799">
      <w:bodyDiv w:val="1"/>
      <w:marLeft w:val="0"/>
      <w:marRight w:val="0"/>
      <w:marTop w:val="0"/>
      <w:marBottom w:val="0"/>
      <w:divBdr>
        <w:top w:val="none" w:sz="0" w:space="0" w:color="auto"/>
        <w:left w:val="none" w:sz="0" w:space="0" w:color="auto"/>
        <w:bottom w:val="none" w:sz="0" w:space="0" w:color="auto"/>
        <w:right w:val="none" w:sz="0" w:space="0" w:color="auto"/>
      </w:divBdr>
    </w:div>
    <w:div w:id="127089742">
      <w:bodyDiv w:val="1"/>
      <w:marLeft w:val="0"/>
      <w:marRight w:val="0"/>
      <w:marTop w:val="0"/>
      <w:marBottom w:val="0"/>
      <w:divBdr>
        <w:top w:val="none" w:sz="0" w:space="0" w:color="auto"/>
        <w:left w:val="none" w:sz="0" w:space="0" w:color="auto"/>
        <w:bottom w:val="none" w:sz="0" w:space="0" w:color="auto"/>
        <w:right w:val="none" w:sz="0" w:space="0" w:color="auto"/>
      </w:divBdr>
    </w:div>
    <w:div w:id="127288209">
      <w:bodyDiv w:val="1"/>
      <w:marLeft w:val="0"/>
      <w:marRight w:val="0"/>
      <w:marTop w:val="0"/>
      <w:marBottom w:val="0"/>
      <w:divBdr>
        <w:top w:val="none" w:sz="0" w:space="0" w:color="auto"/>
        <w:left w:val="none" w:sz="0" w:space="0" w:color="auto"/>
        <w:bottom w:val="none" w:sz="0" w:space="0" w:color="auto"/>
        <w:right w:val="none" w:sz="0" w:space="0" w:color="auto"/>
      </w:divBdr>
    </w:div>
    <w:div w:id="127555390">
      <w:bodyDiv w:val="1"/>
      <w:marLeft w:val="0"/>
      <w:marRight w:val="0"/>
      <w:marTop w:val="0"/>
      <w:marBottom w:val="0"/>
      <w:divBdr>
        <w:top w:val="none" w:sz="0" w:space="0" w:color="auto"/>
        <w:left w:val="none" w:sz="0" w:space="0" w:color="auto"/>
        <w:bottom w:val="none" w:sz="0" w:space="0" w:color="auto"/>
        <w:right w:val="none" w:sz="0" w:space="0" w:color="auto"/>
      </w:divBdr>
    </w:div>
    <w:div w:id="127819154">
      <w:bodyDiv w:val="1"/>
      <w:marLeft w:val="0"/>
      <w:marRight w:val="0"/>
      <w:marTop w:val="0"/>
      <w:marBottom w:val="0"/>
      <w:divBdr>
        <w:top w:val="none" w:sz="0" w:space="0" w:color="auto"/>
        <w:left w:val="none" w:sz="0" w:space="0" w:color="auto"/>
        <w:bottom w:val="none" w:sz="0" w:space="0" w:color="auto"/>
        <w:right w:val="none" w:sz="0" w:space="0" w:color="auto"/>
      </w:divBdr>
    </w:div>
    <w:div w:id="128129079">
      <w:bodyDiv w:val="1"/>
      <w:marLeft w:val="0"/>
      <w:marRight w:val="0"/>
      <w:marTop w:val="0"/>
      <w:marBottom w:val="0"/>
      <w:divBdr>
        <w:top w:val="none" w:sz="0" w:space="0" w:color="auto"/>
        <w:left w:val="none" w:sz="0" w:space="0" w:color="auto"/>
        <w:bottom w:val="none" w:sz="0" w:space="0" w:color="auto"/>
        <w:right w:val="none" w:sz="0" w:space="0" w:color="auto"/>
      </w:divBdr>
    </w:div>
    <w:div w:id="129596251">
      <w:bodyDiv w:val="1"/>
      <w:marLeft w:val="0"/>
      <w:marRight w:val="0"/>
      <w:marTop w:val="0"/>
      <w:marBottom w:val="0"/>
      <w:divBdr>
        <w:top w:val="none" w:sz="0" w:space="0" w:color="auto"/>
        <w:left w:val="none" w:sz="0" w:space="0" w:color="auto"/>
        <w:bottom w:val="none" w:sz="0" w:space="0" w:color="auto"/>
        <w:right w:val="none" w:sz="0" w:space="0" w:color="auto"/>
      </w:divBdr>
    </w:div>
    <w:div w:id="130247924">
      <w:bodyDiv w:val="1"/>
      <w:marLeft w:val="0"/>
      <w:marRight w:val="0"/>
      <w:marTop w:val="0"/>
      <w:marBottom w:val="0"/>
      <w:divBdr>
        <w:top w:val="none" w:sz="0" w:space="0" w:color="auto"/>
        <w:left w:val="none" w:sz="0" w:space="0" w:color="auto"/>
        <w:bottom w:val="none" w:sz="0" w:space="0" w:color="auto"/>
        <w:right w:val="none" w:sz="0" w:space="0" w:color="auto"/>
      </w:divBdr>
    </w:div>
    <w:div w:id="131296157">
      <w:bodyDiv w:val="1"/>
      <w:marLeft w:val="0"/>
      <w:marRight w:val="0"/>
      <w:marTop w:val="0"/>
      <w:marBottom w:val="0"/>
      <w:divBdr>
        <w:top w:val="none" w:sz="0" w:space="0" w:color="auto"/>
        <w:left w:val="none" w:sz="0" w:space="0" w:color="auto"/>
        <w:bottom w:val="none" w:sz="0" w:space="0" w:color="auto"/>
        <w:right w:val="none" w:sz="0" w:space="0" w:color="auto"/>
      </w:divBdr>
    </w:div>
    <w:div w:id="131752827">
      <w:bodyDiv w:val="1"/>
      <w:marLeft w:val="0"/>
      <w:marRight w:val="0"/>
      <w:marTop w:val="0"/>
      <w:marBottom w:val="0"/>
      <w:divBdr>
        <w:top w:val="none" w:sz="0" w:space="0" w:color="auto"/>
        <w:left w:val="none" w:sz="0" w:space="0" w:color="auto"/>
        <w:bottom w:val="none" w:sz="0" w:space="0" w:color="auto"/>
        <w:right w:val="none" w:sz="0" w:space="0" w:color="auto"/>
      </w:divBdr>
    </w:div>
    <w:div w:id="132527055">
      <w:bodyDiv w:val="1"/>
      <w:marLeft w:val="0"/>
      <w:marRight w:val="0"/>
      <w:marTop w:val="0"/>
      <w:marBottom w:val="0"/>
      <w:divBdr>
        <w:top w:val="none" w:sz="0" w:space="0" w:color="auto"/>
        <w:left w:val="none" w:sz="0" w:space="0" w:color="auto"/>
        <w:bottom w:val="none" w:sz="0" w:space="0" w:color="auto"/>
        <w:right w:val="none" w:sz="0" w:space="0" w:color="auto"/>
      </w:divBdr>
    </w:div>
    <w:div w:id="132911643">
      <w:bodyDiv w:val="1"/>
      <w:marLeft w:val="0"/>
      <w:marRight w:val="0"/>
      <w:marTop w:val="0"/>
      <w:marBottom w:val="0"/>
      <w:divBdr>
        <w:top w:val="none" w:sz="0" w:space="0" w:color="auto"/>
        <w:left w:val="none" w:sz="0" w:space="0" w:color="auto"/>
        <w:bottom w:val="none" w:sz="0" w:space="0" w:color="auto"/>
        <w:right w:val="none" w:sz="0" w:space="0" w:color="auto"/>
      </w:divBdr>
    </w:div>
    <w:div w:id="133261256">
      <w:bodyDiv w:val="1"/>
      <w:marLeft w:val="0"/>
      <w:marRight w:val="0"/>
      <w:marTop w:val="0"/>
      <w:marBottom w:val="0"/>
      <w:divBdr>
        <w:top w:val="none" w:sz="0" w:space="0" w:color="auto"/>
        <w:left w:val="none" w:sz="0" w:space="0" w:color="auto"/>
        <w:bottom w:val="none" w:sz="0" w:space="0" w:color="auto"/>
        <w:right w:val="none" w:sz="0" w:space="0" w:color="auto"/>
      </w:divBdr>
    </w:div>
    <w:div w:id="134371106">
      <w:bodyDiv w:val="1"/>
      <w:marLeft w:val="0"/>
      <w:marRight w:val="0"/>
      <w:marTop w:val="0"/>
      <w:marBottom w:val="0"/>
      <w:divBdr>
        <w:top w:val="none" w:sz="0" w:space="0" w:color="auto"/>
        <w:left w:val="none" w:sz="0" w:space="0" w:color="auto"/>
        <w:bottom w:val="none" w:sz="0" w:space="0" w:color="auto"/>
        <w:right w:val="none" w:sz="0" w:space="0" w:color="auto"/>
      </w:divBdr>
    </w:div>
    <w:div w:id="137378051">
      <w:bodyDiv w:val="1"/>
      <w:marLeft w:val="0"/>
      <w:marRight w:val="0"/>
      <w:marTop w:val="0"/>
      <w:marBottom w:val="0"/>
      <w:divBdr>
        <w:top w:val="none" w:sz="0" w:space="0" w:color="auto"/>
        <w:left w:val="none" w:sz="0" w:space="0" w:color="auto"/>
        <w:bottom w:val="none" w:sz="0" w:space="0" w:color="auto"/>
        <w:right w:val="none" w:sz="0" w:space="0" w:color="auto"/>
      </w:divBdr>
    </w:div>
    <w:div w:id="139159797">
      <w:bodyDiv w:val="1"/>
      <w:marLeft w:val="0"/>
      <w:marRight w:val="0"/>
      <w:marTop w:val="0"/>
      <w:marBottom w:val="0"/>
      <w:divBdr>
        <w:top w:val="none" w:sz="0" w:space="0" w:color="auto"/>
        <w:left w:val="none" w:sz="0" w:space="0" w:color="auto"/>
        <w:bottom w:val="none" w:sz="0" w:space="0" w:color="auto"/>
        <w:right w:val="none" w:sz="0" w:space="0" w:color="auto"/>
      </w:divBdr>
      <w:divsChild>
        <w:div w:id="2055882376">
          <w:marLeft w:val="480"/>
          <w:marRight w:val="0"/>
          <w:marTop w:val="0"/>
          <w:marBottom w:val="0"/>
          <w:divBdr>
            <w:top w:val="none" w:sz="0" w:space="0" w:color="auto"/>
            <w:left w:val="none" w:sz="0" w:space="0" w:color="auto"/>
            <w:bottom w:val="none" w:sz="0" w:space="0" w:color="auto"/>
            <w:right w:val="none" w:sz="0" w:space="0" w:color="auto"/>
          </w:divBdr>
        </w:div>
        <w:div w:id="1975215250">
          <w:marLeft w:val="480"/>
          <w:marRight w:val="0"/>
          <w:marTop w:val="0"/>
          <w:marBottom w:val="0"/>
          <w:divBdr>
            <w:top w:val="none" w:sz="0" w:space="0" w:color="auto"/>
            <w:left w:val="none" w:sz="0" w:space="0" w:color="auto"/>
            <w:bottom w:val="none" w:sz="0" w:space="0" w:color="auto"/>
            <w:right w:val="none" w:sz="0" w:space="0" w:color="auto"/>
          </w:divBdr>
        </w:div>
        <w:div w:id="1275861654">
          <w:marLeft w:val="480"/>
          <w:marRight w:val="0"/>
          <w:marTop w:val="0"/>
          <w:marBottom w:val="0"/>
          <w:divBdr>
            <w:top w:val="none" w:sz="0" w:space="0" w:color="auto"/>
            <w:left w:val="none" w:sz="0" w:space="0" w:color="auto"/>
            <w:bottom w:val="none" w:sz="0" w:space="0" w:color="auto"/>
            <w:right w:val="none" w:sz="0" w:space="0" w:color="auto"/>
          </w:divBdr>
        </w:div>
        <w:div w:id="110638265">
          <w:marLeft w:val="480"/>
          <w:marRight w:val="0"/>
          <w:marTop w:val="0"/>
          <w:marBottom w:val="0"/>
          <w:divBdr>
            <w:top w:val="none" w:sz="0" w:space="0" w:color="auto"/>
            <w:left w:val="none" w:sz="0" w:space="0" w:color="auto"/>
            <w:bottom w:val="none" w:sz="0" w:space="0" w:color="auto"/>
            <w:right w:val="none" w:sz="0" w:space="0" w:color="auto"/>
          </w:divBdr>
        </w:div>
        <w:div w:id="1033725999">
          <w:marLeft w:val="480"/>
          <w:marRight w:val="0"/>
          <w:marTop w:val="0"/>
          <w:marBottom w:val="0"/>
          <w:divBdr>
            <w:top w:val="none" w:sz="0" w:space="0" w:color="auto"/>
            <w:left w:val="none" w:sz="0" w:space="0" w:color="auto"/>
            <w:bottom w:val="none" w:sz="0" w:space="0" w:color="auto"/>
            <w:right w:val="none" w:sz="0" w:space="0" w:color="auto"/>
          </w:divBdr>
        </w:div>
        <w:div w:id="2146199660">
          <w:marLeft w:val="480"/>
          <w:marRight w:val="0"/>
          <w:marTop w:val="0"/>
          <w:marBottom w:val="0"/>
          <w:divBdr>
            <w:top w:val="none" w:sz="0" w:space="0" w:color="auto"/>
            <w:left w:val="none" w:sz="0" w:space="0" w:color="auto"/>
            <w:bottom w:val="none" w:sz="0" w:space="0" w:color="auto"/>
            <w:right w:val="none" w:sz="0" w:space="0" w:color="auto"/>
          </w:divBdr>
        </w:div>
        <w:div w:id="808862429">
          <w:marLeft w:val="480"/>
          <w:marRight w:val="0"/>
          <w:marTop w:val="0"/>
          <w:marBottom w:val="0"/>
          <w:divBdr>
            <w:top w:val="none" w:sz="0" w:space="0" w:color="auto"/>
            <w:left w:val="none" w:sz="0" w:space="0" w:color="auto"/>
            <w:bottom w:val="none" w:sz="0" w:space="0" w:color="auto"/>
            <w:right w:val="none" w:sz="0" w:space="0" w:color="auto"/>
          </w:divBdr>
        </w:div>
        <w:div w:id="1063484414">
          <w:marLeft w:val="480"/>
          <w:marRight w:val="0"/>
          <w:marTop w:val="0"/>
          <w:marBottom w:val="0"/>
          <w:divBdr>
            <w:top w:val="none" w:sz="0" w:space="0" w:color="auto"/>
            <w:left w:val="none" w:sz="0" w:space="0" w:color="auto"/>
            <w:bottom w:val="none" w:sz="0" w:space="0" w:color="auto"/>
            <w:right w:val="none" w:sz="0" w:space="0" w:color="auto"/>
          </w:divBdr>
        </w:div>
        <w:div w:id="2074352904">
          <w:marLeft w:val="480"/>
          <w:marRight w:val="0"/>
          <w:marTop w:val="0"/>
          <w:marBottom w:val="0"/>
          <w:divBdr>
            <w:top w:val="none" w:sz="0" w:space="0" w:color="auto"/>
            <w:left w:val="none" w:sz="0" w:space="0" w:color="auto"/>
            <w:bottom w:val="none" w:sz="0" w:space="0" w:color="auto"/>
            <w:right w:val="none" w:sz="0" w:space="0" w:color="auto"/>
          </w:divBdr>
        </w:div>
        <w:div w:id="974026590">
          <w:marLeft w:val="480"/>
          <w:marRight w:val="0"/>
          <w:marTop w:val="0"/>
          <w:marBottom w:val="0"/>
          <w:divBdr>
            <w:top w:val="none" w:sz="0" w:space="0" w:color="auto"/>
            <w:left w:val="none" w:sz="0" w:space="0" w:color="auto"/>
            <w:bottom w:val="none" w:sz="0" w:space="0" w:color="auto"/>
            <w:right w:val="none" w:sz="0" w:space="0" w:color="auto"/>
          </w:divBdr>
        </w:div>
        <w:div w:id="13575109">
          <w:marLeft w:val="480"/>
          <w:marRight w:val="0"/>
          <w:marTop w:val="0"/>
          <w:marBottom w:val="0"/>
          <w:divBdr>
            <w:top w:val="none" w:sz="0" w:space="0" w:color="auto"/>
            <w:left w:val="none" w:sz="0" w:space="0" w:color="auto"/>
            <w:bottom w:val="none" w:sz="0" w:space="0" w:color="auto"/>
            <w:right w:val="none" w:sz="0" w:space="0" w:color="auto"/>
          </w:divBdr>
        </w:div>
        <w:div w:id="1053894406">
          <w:marLeft w:val="480"/>
          <w:marRight w:val="0"/>
          <w:marTop w:val="0"/>
          <w:marBottom w:val="0"/>
          <w:divBdr>
            <w:top w:val="none" w:sz="0" w:space="0" w:color="auto"/>
            <w:left w:val="none" w:sz="0" w:space="0" w:color="auto"/>
            <w:bottom w:val="none" w:sz="0" w:space="0" w:color="auto"/>
            <w:right w:val="none" w:sz="0" w:space="0" w:color="auto"/>
          </w:divBdr>
        </w:div>
        <w:div w:id="764812464">
          <w:marLeft w:val="480"/>
          <w:marRight w:val="0"/>
          <w:marTop w:val="0"/>
          <w:marBottom w:val="0"/>
          <w:divBdr>
            <w:top w:val="none" w:sz="0" w:space="0" w:color="auto"/>
            <w:left w:val="none" w:sz="0" w:space="0" w:color="auto"/>
            <w:bottom w:val="none" w:sz="0" w:space="0" w:color="auto"/>
            <w:right w:val="none" w:sz="0" w:space="0" w:color="auto"/>
          </w:divBdr>
        </w:div>
        <w:div w:id="165944742">
          <w:marLeft w:val="480"/>
          <w:marRight w:val="0"/>
          <w:marTop w:val="0"/>
          <w:marBottom w:val="0"/>
          <w:divBdr>
            <w:top w:val="none" w:sz="0" w:space="0" w:color="auto"/>
            <w:left w:val="none" w:sz="0" w:space="0" w:color="auto"/>
            <w:bottom w:val="none" w:sz="0" w:space="0" w:color="auto"/>
            <w:right w:val="none" w:sz="0" w:space="0" w:color="auto"/>
          </w:divBdr>
        </w:div>
        <w:div w:id="126167543">
          <w:marLeft w:val="480"/>
          <w:marRight w:val="0"/>
          <w:marTop w:val="0"/>
          <w:marBottom w:val="0"/>
          <w:divBdr>
            <w:top w:val="none" w:sz="0" w:space="0" w:color="auto"/>
            <w:left w:val="none" w:sz="0" w:space="0" w:color="auto"/>
            <w:bottom w:val="none" w:sz="0" w:space="0" w:color="auto"/>
            <w:right w:val="none" w:sz="0" w:space="0" w:color="auto"/>
          </w:divBdr>
        </w:div>
        <w:div w:id="2024238321">
          <w:marLeft w:val="480"/>
          <w:marRight w:val="0"/>
          <w:marTop w:val="0"/>
          <w:marBottom w:val="0"/>
          <w:divBdr>
            <w:top w:val="none" w:sz="0" w:space="0" w:color="auto"/>
            <w:left w:val="none" w:sz="0" w:space="0" w:color="auto"/>
            <w:bottom w:val="none" w:sz="0" w:space="0" w:color="auto"/>
            <w:right w:val="none" w:sz="0" w:space="0" w:color="auto"/>
          </w:divBdr>
        </w:div>
        <w:div w:id="158814221">
          <w:marLeft w:val="480"/>
          <w:marRight w:val="0"/>
          <w:marTop w:val="0"/>
          <w:marBottom w:val="0"/>
          <w:divBdr>
            <w:top w:val="none" w:sz="0" w:space="0" w:color="auto"/>
            <w:left w:val="none" w:sz="0" w:space="0" w:color="auto"/>
            <w:bottom w:val="none" w:sz="0" w:space="0" w:color="auto"/>
            <w:right w:val="none" w:sz="0" w:space="0" w:color="auto"/>
          </w:divBdr>
        </w:div>
        <w:div w:id="736169442">
          <w:marLeft w:val="480"/>
          <w:marRight w:val="0"/>
          <w:marTop w:val="0"/>
          <w:marBottom w:val="0"/>
          <w:divBdr>
            <w:top w:val="none" w:sz="0" w:space="0" w:color="auto"/>
            <w:left w:val="none" w:sz="0" w:space="0" w:color="auto"/>
            <w:bottom w:val="none" w:sz="0" w:space="0" w:color="auto"/>
            <w:right w:val="none" w:sz="0" w:space="0" w:color="auto"/>
          </w:divBdr>
        </w:div>
        <w:div w:id="458382186">
          <w:marLeft w:val="480"/>
          <w:marRight w:val="0"/>
          <w:marTop w:val="0"/>
          <w:marBottom w:val="0"/>
          <w:divBdr>
            <w:top w:val="none" w:sz="0" w:space="0" w:color="auto"/>
            <w:left w:val="none" w:sz="0" w:space="0" w:color="auto"/>
            <w:bottom w:val="none" w:sz="0" w:space="0" w:color="auto"/>
            <w:right w:val="none" w:sz="0" w:space="0" w:color="auto"/>
          </w:divBdr>
        </w:div>
        <w:div w:id="628976444">
          <w:marLeft w:val="480"/>
          <w:marRight w:val="0"/>
          <w:marTop w:val="0"/>
          <w:marBottom w:val="0"/>
          <w:divBdr>
            <w:top w:val="none" w:sz="0" w:space="0" w:color="auto"/>
            <w:left w:val="none" w:sz="0" w:space="0" w:color="auto"/>
            <w:bottom w:val="none" w:sz="0" w:space="0" w:color="auto"/>
            <w:right w:val="none" w:sz="0" w:space="0" w:color="auto"/>
          </w:divBdr>
        </w:div>
        <w:div w:id="394936779">
          <w:marLeft w:val="480"/>
          <w:marRight w:val="0"/>
          <w:marTop w:val="0"/>
          <w:marBottom w:val="0"/>
          <w:divBdr>
            <w:top w:val="none" w:sz="0" w:space="0" w:color="auto"/>
            <w:left w:val="none" w:sz="0" w:space="0" w:color="auto"/>
            <w:bottom w:val="none" w:sz="0" w:space="0" w:color="auto"/>
            <w:right w:val="none" w:sz="0" w:space="0" w:color="auto"/>
          </w:divBdr>
        </w:div>
        <w:div w:id="700715293">
          <w:marLeft w:val="480"/>
          <w:marRight w:val="0"/>
          <w:marTop w:val="0"/>
          <w:marBottom w:val="0"/>
          <w:divBdr>
            <w:top w:val="none" w:sz="0" w:space="0" w:color="auto"/>
            <w:left w:val="none" w:sz="0" w:space="0" w:color="auto"/>
            <w:bottom w:val="none" w:sz="0" w:space="0" w:color="auto"/>
            <w:right w:val="none" w:sz="0" w:space="0" w:color="auto"/>
          </w:divBdr>
        </w:div>
        <w:div w:id="336806986">
          <w:marLeft w:val="480"/>
          <w:marRight w:val="0"/>
          <w:marTop w:val="0"/>
          <w:marBottom w:val="0"/>
          <w:divBdr>
            <w:top w:val="none" w:sz="0" w:space="0" w:color="auto"/>
            <w:left w:val="none" w:sz="0" w:space="0" w:color="auto"/>
            <w:bottom w:val="none" w:sz="0" w:space="0" w:color="auto"/>
            <w:right w:val="none" w:sz="0" w:space="0" w:color="auto"/>
          </w:divBdr>
        </w:div>
        <w:div w:id="1578779676">
          <w:marLeft w:val="480"/>
          <w:marRight w:val="0"/>
          <w:marTop w:val="0"/>
          <w:marBottom w:val="0"/>
          <w:divBdr>
            <w:top w:val="none" w:sz="0" w:space="0" w:color="auto"/>
            <w:left w:val="none" w:sz="0" w:space="0" w:color="auto"/>
            <w:bottom w:val="none" w:sz="0" w:space="0" w:color="auto"/>
            <w:right w:val="none" w:sz="0" w:space="0" w:color="auto"/>
          </w:divBdr>
        </w:div>
        <w:div w:id="37357551">
          <w:marLeft w:val="480"/>
          <w:marRight w:val="0"/>
          <w:marTop w:val="0"/>
          <w:marBottom w:val="0"/>
          <w:divBdr>
            <w:top w:val="none" w:sz="0" w:space="0" w:color="auto"/>
            <w:left w:val="none" w:sz="0" w:space="0" w:color="auto"/>
            <w:bottom w:val="none" w:sz="0" w:space="0" w:color="auto"/>
            <w:right w:val="none" w:sz="0" w:space="0" w:color="auto"/>
          </w:divBdr>
        </w:div>
        <w:div w:id="1882085408">
          <w:marLeft w:val="480"/>
          <w:marRight w:val="0"/>
          <w:marTop w:val="0"/>
          <w:marBottom w:val="0"/>
          <w:divBdr>
            <w:top w:val="none" w:sz="0" w:space="0" w:color="auto"/>
            <w:left w:val="none" w:sz="0" w:space="0" w:color="auto"/>
            <w:bottom w:val="none" w:sz="0" w:space="0" w:color="auto"/>
            <w:right w:val="none" w:sz="0" w:space="0" w:color="auto"/>
          </w:divBdr>
        </w:div>
        <w:div w:id="1503201706">
          <w:marLeft w:val="480"/>
          <w:marRight w:val="0"/>
          <w:marTop w:val="0"/>
          <w:marBottom w:val="0"/>
          <w:divBdr>
            <w:top w:val="none" w:sz="0" w:space="0" w:color="auto"/>
            <w:left w:val="none" w:sz="0" w:space="0" w:color="auto"/>
            <w:bottom w:val="none" w:sz="0" w:space="0" w:color="auto"/>
            <w:right w:val="none" w:sz="0" w:space="0" w:color="auto"/>
          </w:divBdr>
        </w:div>
        <w:div w:id="976300767">
          <w:marLeft w:val="480"/>
          <w:marRight w:val="0"/>
          <w:marTop w:val="0"/>
          <w:marBottom w:val="0"/>
          <w:divBdr>
            <w:top w:val="none" w:sz="0" w:space="0" w:color="auto"/>
            <w:left w:val="none" w:sz="0" w:space="0" w:color="auto"/>
            <w:bottom w:val="none" w:sz="0" w:space="0" w:color="auto"/>
            <w:right w:val="none" w:sz="0" w:space="0" w:color="auto"/>
          </w:divBdr>
        </w:div>
        <w:div w:id="956957082">
          <w:marLeft w:val="480"/>
          <w:marRight w:val="0"/>
          <w:marTop w:val="0"/>
          <w:marBottom w:val="0"/>
          <w:divBdr>
            <w:top w:val="none" w:sz="0" w:space="0" w:color="auto"/>
            <w:left w:val="none" w:sz="0" w:space="0" w:color="auto"/>
            <w:bottom w:val="none" w:sz="0" w:space="0" w:color="auto"/>
            <w:right w:val="none" w:sz="0" w:space="0" w:color="auto"/>
          </w:divBdr>
        </w:div>
        <w:div w:id="69350588">
          <w:marLeft w:val="480"/>
          <w:marRight w:val="0"/>
          <w:marTop w:val="0"/>
          <w:marBottom w:val="0"/>
          <w:divBdr>
            <w:top w:val="none" w:sz="0" w:space="0" w:color="auto"/>
            <w:left w:val="none" w:sz="0" w:space="0" w:color="auto"/>
            <w:bottom w:val="none" w:sz="0" w:space="0" w:color="auto"/>
            <w:right w:val="none" w:sz="0" w:space="0" w:color="auto"/>
          </w:divBdr>
        </w:div>
        <w:div w:id="367949514">
          <w:marLeft w:val="480"/>
          <w:marRight w:val="0"/>
          <w:marTop w:val="0"/>
          <w:marBottom w:val="0"/>
          <w:divBdr>
            <w:top w:val="none" w:sz="0" w:space="0" w:color="auto"/>
            <w:left w:val="none" w:sz="0" w:space="0" w:color="auto"/>
            <w:bottom w:val="none" w:sz="0" w:space="0" w:color="auto"/>
            <w:right w:val="none" w:sz="0" w:space="0" w:color="auto"/>
          </w:divBdr>
        </w:div>
        <w:div w:id="1302032563">
          <w:marLeft w:val="480"/>
          <w:marRight w:val="0"/>
          <w:marTop w:val="0"/>
          <w:marBottom w:val="0"/>
          <w:divBdr>
            <w:top w:val="none" w:sz="0" w:space="0" w:color="auto"/>
            <w:left w:val="none" w:sz="0" w:space="0" w:color="auto"/>
            <w:bottom w:val="none" w:sz="0" w:space="0" w:color="auto"/>
            <w:right w:val="none" w:sz="0" w:space="0" w:color="auto"/>
          </w:divBdr>
        </w:div>
        <w:div w:id="739518927">
          <w:marLeft w:val="480"/>
          <w:marRight w:val="0"/>
          <w:marTop w:val="0"/>
          <w:marBottom w:val="0"/>
          <w:divBdr>
            <w:top w:val="none" w:sz="0" w:space="0" w:color="auto"/>
            <w:left w:val="none" w:sz="0" w:space="0" w:color="auto"/>
            <w:bottom w:val="none" w:sz="0" w:space="0" w:color="auto"/>
            <w:right w:val="none" w:sz="0" w:space="0" w:color="auto"/>
          </w:divBdr>
        </w:div>
        <w:div w:id="180583316">
          <w:marLeft w:val="480"/>
          <w:marRight w:val="0"/>
          <w:marTop w:val="0"/>
          <w:marBottom w:val="0"/>
          <w:divBdr>
            <w:top w:val="none" w:sz="0" w:space="0" w:color="auto"/>
            <w:left w:val="none" w:sz="0" w:space="0" w:color="auto"/>
            <w:bottom w:val="none" w:sz="0" w:space="0" w:color="auto"/>
            <w:right w:val="none" w:sz="0" w:space="0" w:color="auto"/>
          </w:divBdr>
        </w:div>
        <w:div w:id="2076125241">
          <w:marLeft w:val="480"/>
          <w:marRight w:val="0"/>
          <w:marTop w:val="0"/>
          <w:marBottom w:val="0"/>
          <w:divBdr>
            <w:top w:val="none" w:sz="0" w:space="0" w:color="auto"/>
            <w:left w:val="none" w:sz="0" w:space="0" w:color="auto"/>
            <w:bottom w:val="none" w:sz="0" w:space="0" w:color="auto"/>
            <w:right w:val="none" w:sz="0" w:space="0" w:color="auto"/>
          </w:divBdr>
        </w:div>
        <w:div w:id="968321213">
          <w:marLeft w:val="480"/>
          <w:marRight w:val="0"/>
          <w:marTop w:val="0"/>
          <w:marBottom w:val="0"/>
          <w:divBdr>
            <w:top w:val="none" w:sz="0" w:space="0" w:color="auto"/>
            <w:left w:val="none" w:sz="0" w:space="0" w:color="auto"/>
            <w:bottom w:val="none" w:sz="0" w:space="0" w:color="auto"/>
            <w:right w:val="none" w:sz="0" w:space="0" w:color="auto"/>
          </w:divBdr>
        </w:div>
        <w:div w:id="806048696">
          <w:marLeft w:val="480"/>
          <w:marRight w:val="0"/>
          <w:marTop w:val="0"/>
          <w:marBottom w:val="0"/>
          <w:divBdr>
            <w:top w:val="none" w:sz="0" w:space="0" w:color="auto"/>
            <w:left w:val="none" w:sz="0" w:space="0" w:color="auto"/>
            <w:bottom w:val="none" w:sz="0" w:space="0" w:color="auto"/>
            <w:right w:val="none" w:sz="0" w:space="0" w:color="auto"/>
          </w:divBdr>
        </w:div>
        <w:div w:id="1245454969">
          <w:marLeft w:val="480"/>
          <w:marRight w:val="0"/>
          <w:marTop w:val="0"/>
          <w:marBottom w:val="0"/>
          <w:divBdr>
            <w:top w:val="none" w:sz="0" w:space="0" w:color="auto"/>
            <w:left w:val="none" w:sz="0" w:space="0" w:color="auto"/>
            <w:bottom w:val="none" w:sz="0" w:space="0" w:color="auto"/>
            <w:right w:val="none" w:sz="0" w:space="0" w:color="auto"/>
          </w:divBdr>
        </w:div>
        <w:div w:id="431898827">
          <w:marLeft w:val="480"/>
          <w:marRight w:val="0"/>
          <w:marTop w:val="0"/>
          <w:marBottom w:val="0"/>
          <w:divBdr>
            <w:top w:val="none" w:sz="0" w:space="0" w:color="auto"/>
            <w:left w:val="none" w:sz="0" w:space="0" w:color="auto"/>
            <w:bottom w:val="none" w:sz="0" w:space="0" w:color="auto"/>
            <w:right w:val="none" w:sz="0" w:space="0" w:color="auto"/>
          </w:divBdr>
        </w:div>
        <w:div w:id="1251433028">
          <w:marLeft w:val="480"/>
          <w:marRight w:val="0"/>
          <w:marTop w:val="0"/>
          <w:marBottom w:val="0"/>
          <w:divBdr>
            <w:top w:val="none" w:sz="0" w:space="0" w:color="auto"/>
            <w:left w:val="none" w:sz="0" w:space="0" w:color="auto"/>
            <w:bottom w:val="none" w:sz="0" w:space="0" w:color="auto"/>
            <w:right w:val="none" w:sz="0" w:space="0" w:color="auto"/>
          </w:divBdr>
        </w:div>
        <w:div w:id="255601994">
          <w:marLeft w:val="480"/>
          <w:marRight w:val="0"/>
          <w:marTop w:val="0"/>
          <w:marBottom w:val="0"/>
          <w:divBdr>
            <w:top w:val="none" w:sz="0" w:space="0" w:color="auto"/>
            <w:left w:val="none" w:sz="0" w:space="0" w:color="auto"/>
            <w:bottom w:val="none" w:sz="0" w:space="0" w:color="auto"/>
            <w:right w:val="none" w:sz="0" w:space="0" w:color="auto"/>
          </w:divBdr>
        </w:div>
        <w:div w:id="2027973855">
          <w:marLeft w:val="480"/>
          <w:marRight w:val="0"/>
          <w:marTop w:val="0"/>
          <w:marBottom w:val="0"/>
          <w:divBdr>
            <w:top w:val="none" w:sz="0" w:space="0" w:color="auto"/>
            <w:left w:val="none" w:sz="0" w:space="0" w:color="auto"/>
            <w:bottom w:val="none" w:sz="0" w:space="0" w:color="auto"/>
            <w:right w:val="none" w:sz="0" w:space="0" w:color="auto"/>
          </w:divBdr>
        </w:div>
        <w:div w:id="1153063740">
          <w:marLeft w:val="480"/>
          <w:marRight w:val="0"/>
          <w:marTop w:val="0"/>
          <w:marBottom w:val="0"/>
          <w:divBdr>
            <w:top w:val="none" w:sz="0" w:space="0" w:color="auto"/>
            <w:left w:val="none" w:sz="0" w:space="0" w:color="auto"/>
            <w:bottom w:val="none" w:sz="0" w:space="0" w:color="auto"/>
            <w:right w:val="none" w:sz="0" w:space="0" w:color="auto"/>
          </w:divBdr>
        </w:div>
        <w:div w:id="653802445">
          <w:marLeft w:val="480"/>
          <w:marRight w:val="0"/>
          <w:marTop w:val="0"/>
          <w:marBottom w:val="0"/>
          <w:divBdr>
            <w:top w:val="none" w:sz="0" w:space="0" w:color="auto"/>
            <w:left w:val="none" w:sz="0" w:space="0" w:color="auto"/>
            <w:bottom w:val="none" w:sz="0" w:space="0" w:color="auto"/>
            <w:right w:val="none" w:sz="0" w:space="0" w:color="auto"/>
          </w:divBdr>
        </w:div>
        <w:div w:id="960108794">
          <w:marLeft w:val="480"/>
          <w:marRight w:val="0"/>
          <w:marTop w:val="0"/>
          <w:marBottom w:val="0"/>
          <w:divBdr>
            <w:top w:val="none" w:sz="0" w:space="0" w:color="auto"/>
            <w:left w:val="none" w:sz="0" w:space="0" w:color="auto"/>
            <w:bottom w:val="none" w:sz="0" w:space="0" w:color="auto"/>
            <w:right w:val="none" w:sz="0" w:space="0" w:color="auto"/>
          </w:divBdr>
        </w:div>
        <w:div w:id="1099983955">
          <w:marLeft w:val="480"/>
          <w:marRight w:val="0"/>
          <w:marTop w:val="0"/>
          <w:marBottom w:val="0"/>
          <w:divBdr>
            <w:top w:val="none" w:sz="0" w:space="0" w:color="auto"/>
            <w:left w:val="none" w:sz="0" w:space="0" w:color="auto"/>
            <w:bottom w:val="none" w:sz="0" w:space="0" w:color="auto"/>
            <w:right w:val="none" w:sz="0" w:space="0" w:color="auto"/>
          </w:divBdr>
        </w:div>
        <w:div w:id="1511138021">
          <w:marLeft w:val="480"/>
          <w:marRight w:val="0"/>
          <w:marTop w:val="0"/>
          <w:marBottom w:val="0"/>
          <w:divBdr>
            <w:top w:val="none" w:sz="0" w:space="0" w:color="auto"/>
            <w:left w:val="none" w:sz="0" w:space="0" w:color="auto"/>
            <w:bottom w:val="none" w:sz="0" w:space="0" w:color="auto"/>
            <w:right w:val="none" w:sz="0" w:space="0" w:color="auto"/>
          </w:divBdr>
        </w:div>
        <w:div w:id="755058828">
          <w:marLeft w:val="480"/>
          <w:marRight w:val="0"/>
          <w:marTop w:val="0"/>
          <w:marBottom w:val="0"/>
          <w:divBdr>
            <w:top w:val="none" w:sz="0" w:space="0" w:color="auto"/>
            <w:left w:val="none" w:sz="0" w:space="0" w:color="auto"/>
            <w:bottom w:val="none" w:sz="0" w:space="0" w:color="auto"/>
            <w:right w:val="none" w:sz="0" w:space="0" w:color="auto"/>
          </w:divBdr>
        </w:div>
        <w:div w:id="921599308">
          <w:marLeft w:val="480"/>
          <w:marRight w:val="0"/>
          <w:marTop w:val="0"/>
          <w:marBottom w:val="0"/>
          <w:divBdr>
            <w:top w:val="none" w:sz="0" w:space="0" w:color="auto"/>
            <w:left w:val="none" w:sz="0" w:space="0" w:color="auto"/>
            <w:bottom w:val="none" w:sz="0" w:space="0" w:color="auto"/>
            <w:right w:val="none" w:sz="0" w:space="0" w:color="auto"/>
          </w:divBdr>
        </w:div>
        <w:div w:id="1855803856">
          <w:marLeft w:val="480"/>
          <w:marRight w:val="0"/>
          <w:marTop w:val="0"/>
          <w:marBottom w:val="0"/>
          <w:divBdr>
            <w:top w:val="none" w:sz="0" w:space="0" w:color="auto"/>
            <w:left w:val="none" w:sz="0" w:space="0" w:color="auto"/>
            <w:bottom w:val="none" w:sz="0" w:space="0" w:color="auto"/>
            <w:right w:val="none" w:sz="0" w:space="0" w:color="auto"/>
          </w:divBdr>
        </w:div>
        <w:div w:id="781998881">
          <w:marLeft w:val="480"/>
          <w:marRight w:val="0"/>
          <w:marTop w:val="0"/>
          <w:marBottom w:val="0"/>
          <w:divBdr>
            <w:top w:val="none" w:sz="0" w:space="0" w:color="auto"/>
            <w:left w:val="none" w:sz="0" w:space="0" w:color="auto"/>
            <w:bottom w:val="none" w:sz="0" w:space="0" w:color="auto"/>
            <w:right w:val="none" w:sz="0" w:space="0" w:color="auto"/>
          </w:divBdr>
        </w:div>
        <w:div w:id="631251759">
          <w:marLeft w:val="480"/>
          <w:marRight w:val="0"/>
          <w:marTop w:val="0"/>
          <w:marBottom w:val="0"/>
          <w:divBdr>
            <w:top w:val="none" w:sz="0" w:space="0" w:color="auto"/>
            <w:left w:val="none" w:sz="0" w:space="0" w:color="auto"/>
            <w:bottom w:val="none" w:sz="0" w:space="0" w:color="auto"/>
            <w:right w:val="none" w:sz="0" w:space="0" w:color="auto"/>
          </w:divBdr>
        </w:div>
        <w:div w:id="1539973519">
          <w:marLeft w:val="480"/>
          <w:marRight w:val="0"/>
          <w:marTop w:val="0"/>
          <w:marBottom w:val="0"/>
          <w:divBdr>
            <w:top w:val="none" w:sz="0" w:space="0" w:color="auto"/>
            <w:left w:val="none" w:sz="0" w:space="0" w:color="auto"/>
            <w:bottom w:val="none" w:sz="0" w:space="0" w:color="auto"/>
            <w:right w:val="none" w:sz="0" w:space="0" w:color="auto"/>
          </w:divBdr>
        </w:div>
        <w:div w:id="2021589773">
          <w:marLeft w:val="480"/>
          <w:marRight w:val="0"/>
          <w:marTop w:val="0"/>
          <w:marBottom w:val="0"/>
          <w:divBdr>
            <w:top w:val="none" w:sz="0" w:space="0" w:color="auto"/>
            <w:left w:val="none" w:sz="0" w:space="0" w:color="auto"/>
            <w:bottom w:val="none" w:sz="0" w:space="0" w:color="auto"/>
            <w:right w:val="none" w:sz="0" w:space="0" w:color="auto"/>
          </w:divBdr>
        </w:div>
        <w:div w:id="549657471">
          <w:marLeft w:val="480"/>
          <w:marRight w:val="0"/>
          <w:marTop w:val="0"/>
          <w:marBottom w:val="0"/>
          <w:divBdr>
            <w:top w:val="none" w:sz="0" w:space="0" w:color="auto"/>
            <w:left w:val="none" w:sz="0" w:space="0" w:color="auto"/>
            <w:bottom w:val="none" w:sz="0" w:space="0" w:color="auto"/>
            <w:right w:val="none" w:sz="0" w:space="0" w:color="auto"/>
          </w:divBdr>
        </w:div>
        <w:div w:id="1869484965">
          <w:marLeft w:val="480"/>
          <w:marRight w:val="0"/>
          <w:marTop w:val="0"/>
          <w:marBottom w:val="0"/>
          <w:divBdr>
            <w:top w:val="none" w:sz="0" w:space="0" w:color="auto"/>
            <w:left w:val="none" w:sz="0" w:space="0" w:color="auto"/>
            <w:bottom w:val="none" w:sz="0" w:space="0" w:color="auto"/>
            <w:right w:val="none" w:sz="0" w:space="0" w:color="auto"/>
          </w:divBdr>
        </w:div>
        <w:div w:id="470750600">
          <w:marLeft w:val="480"/>
          <w:marRight w:val="0"/>
          <w:marTop w:val="0"/>
          <w:marBottom w:val="0"/>
          <w:divBdr>
            <w:top w:val="none" w:sz="0" w:space="0" w:color="auto"/>
            <w:left w:val="none" w:sz="0" w:space="0" w:color="auto"/>
            <w:bottom w:val="none" w:sz="0" w:space="0" w:color="auto"/>
            <w:right w:val="none" w:sz="0" w:space="0" w:color="auto"/>
          </w:divBdr>
        </w:div>
      </w:divsChild>
    </w:div>
    <w:div w:id="139269633">
      <w:bodyDiv w:val="1"/>
      <w:marLeft w:val="0"/>
      <w:marRight w:val="0"/>
      <w:marTop w:val="0"/>
      <w:marBottom w:val="0"/>
      <w:divBdr>
        <w:top w:val="none" w:sz="0" w:space="0" w:color="auto"/>
        <w:left w:val="none" w:sz="0" w:space="0" w:color="auto"/>
        <w:bottom w:val="none" w:sz="0" w:space="0" w:color="auto"/>
        <w:right w:val="none" w:sz="0" w:space="0" w:color="auto"/>
      </w:divBdr>
    </w:div>
    <w:div w:id="139931257">
      <w:bodyDiv w:val="1"/>
      <w:marLeft w:val="0"/>
      <w:marRight w:val="0"/>
      <w:marTop w:val="0"/>
      <w:marBottom w:val="0"/>
      <w:divBdr>
        <w:top w:val="none" w:sz="0" w:space="0" w:color="auto"/>
        <w:left w:val="none" w:sz="0" w:space="0" w:color="auto"/>
        <w:bottom w:val="none" w:sz="0" w:space="0" w:color="auto"/>
        <w:right w:val="none" w:sz="0" w:space="0" w:color="auto"/>
      </w:divBdr>
    </w:div>
    <w:div w:id="140588119">
      <w:bodyDiv w:val="1"/>
      <w:marLeft w:val="0"/>
      <w:marRight w:val="0"/>
      <w:marTop w:val="0"/>
      <w:marBottom w:val="0"/>
      <w:divBdr>
        <w:top w:val="none" w:sz="0" w:space="0" w:color="auto"/>
        <w:left w:val="none" w:sz="0" w:space="0" w:color="auto"/>
        <w:bottom w:val="none" w:sz="0" w:space="0" w:color="auto"/>
        <w:right w:val="none" w:sz="0" w:space="0" w:color="auto"/>
      </w:divBdr>
      <w:divsChild>
        <w:div w:id="232281983">
          <w:marLeft w:val="480"/>
          <w:marRight w:val="0"/>
          <w:marTop w:val="0"/>
          <w:marBottom w:val="0"/>
          <w:divBdr>
            <w:top w:val="none" w:sz="0" w:space="0" w:color="auto"/>
            <w:left w:val="none" w:sz="0" w:space="0" w:color="auto"/>
            <w:bottom w:val="none" w:sz="0" w:space="0" w:color="auto"/>
            <w:right w:val="none" w:sz="0" w:space="0" w:color="auto"/>
          </w:divBdr>
        </w:div>
        <w:div w:id="923222828">
          <w:marLeft w:val="480"/>
          <w:marRight w:val="0"/>
          <w:marTop w:val="0"/>
          <w:marBottom w:val="0"/>
          <w:divBdr>
            <w:top w:val="none" w:sz="0" w:space="0" w:color="auto"/>
            <w:left w:val="none" w:sz="0" w:space="0" w:color="auto"/>
            <w:bottom w:val="none" w:sz="0" w:space="0" w:color="auto"/>
            <w:right w:val="none" w:sz="0" w:space="0" w:color="auto"/>
          </w:divBdr>
        </w:div>
        <w:div w:id="415326340">
          <w:marLeft w:val="480"/>
          <w:marRight w:val="0"/>
          <w:marTop w:val="0"/>
          <w:marBottom w:val="0"/>
          <w:divBdr>
            <w:top w:val="none" w:sz="0" w:space="0" w:color="auto"/>
            <w:left w:val="none" w:sz="0" w:space="0" w:color="auto"/>
            <w:bottom w:val="none" w:sz="0" w:space="0" w:color="auto"/>
            <w:right w:val="none" w:sz="0" w:space="0" w:color="auto"/>
          </w:divBdr>
        </w:div>
        <w:div w:id="2007586971">
          <w:marLeft w:val="480"/>
          <w:marRight w:val="0"/>
          <w:marTop w:val="0"/>
          <w:marBottom w:val="0"/>
          <w:divBdr>
            <w:top w:val="none" w:sz="0" w:space="0" w:color="auto"/>
            <w:left w:val="none" w:sz="0" w:space="0" w:color="auto"/>
            <w:bottom w:val="none" w:sz="0" w:space="0" w:color="auto"/>
            <w:right w:val="none" w:sz="0" w:space="0" w:color="auto"/>
          </w:divBdr>
        </w:div>
        <w:div w:id="1254775421">
          <w:marLeft w:val="480"/>
          <w:marRight w:val="0"/>
          <w:marTop w:val="0"/>
          <w:marBottom w:val="0"/>
          <w:divBdr>
            <w:top w:val="none" w:sz="0" w:space="0" w:color="auto"/>
            <w:left w:val="none" w:sz="0" w:space="0" w:color="auto"/>
            <w:bottom w:val="none" w:sz="0" w:space="0" w:color="auto"/>
            <w:right w:val="none" w:sz="0" w:space="0" w:color="auto"/>
          </w:divBdr>
        </w:div>
        <w:div w:id="778449985">
          <w:marLeft w:val="480"/>
          <w:marRight w:val="0"/>
          <w:marTop w:val="0"/>
          <w:marBottom w:val="0"/>
          <w:divBdr>
            <w:top w:val="none" w:sz="0" w:space="0" w:color="auto"/>
            <w:left w:val="none" w:sz="0" w:space="0" w:color="auto"/>
            <w:bottom w:val="none" w:sz="0" w:space="0" w:color="auto"/>
            <w:right w:val="none" w:sz="0" w:space="0" w:color="auto"/>
          </w:divBdr>
        </w:div>
        <w:div w:id="1556164955">
          <w:marLeft w:val="480"/>
          <w:marRight w:val="0"/>
          <w:marTop w:val="0"/>
          <w:marBottom w:val="0"/>
          <w:divBdr>
            <w:top w:val="none" w:sz="0" w:space="0" w:color="auto"/>
            <w:left w:val="none" w:sz="0" w:space="0" w:color="auto"/>
            <w:bottom w:val="none" w:sz="0" w:space="0" w:color="auto"/>
            <w:right w:val="none" w:sz="0" w:space="0" w:color="auto"/>
          </w:divBdr>
        </w:div>
        <w:div w:id="519588414">
          <w:marLeft w:val="480"/>
          <w:marRight w:val="0"/>
          <w:marTop w:val="0"/>
          <w:marBottom w:val="0"/>
          <w:divBdr>
            <w:top w:val="none" w:sz="0" w:space="0" w:color="auto"/>
            <w:left w:val="none" w:sz="0" w:space="0" w:color="auto"/>
            <w:bottom w:val="none" w:sz="0" w:space="0" w:color="auto"/>
            <w:right w:val="none" w:sz="0" w:space="0" w:color="auto"/>
          </w:divBdr>
        </w:div>
        <w:div w:id="1394887774">
          <w:marLeft w:val="480"/>
          <w:marRight w:val="0"/>
          <w:marTop w:val="0"/>
          <w:marBottom w:val="0"/>
          <w:divBdr>
            <w:top w:val="none" w:sz="0" w:space="0" w:color="auto"/>
            <w:left w:val="none" w:sz="0" w:space="0" w:color="auto"/>
            <w:bottom w:val="none" w:sz="0" w:space="0" w:color="auto"/>
            <w:right w:val="none" w:sz="0" w:space="0" w:color="auto"/>
          </w:divBdr>
        </w:div>
        <w:div w:id="428426500">
          <w:marLeft w:val="480"/>
          <w:marRight w:val="0"/>
          <w:marTop w:val="0"/>
          <w:marBottom w:val="0"/>
          <w:divBdr>
            <w:top w:val="none" w:sz="0" w:space="0" w:color="auto"/>
            <w:left w:val="none" w:sz="0" w:space="0" w:color="auto"/>
            <w:bottom w:val="none" w:sz="0" w:space="0" w:color="auto"/>
            <w:right w:val="none" w:sz="0" w:space="0" w:color="auto"/>
          </w:divBdr>
        </w:div>
        <w:div w:id="391932685">
          <w:marLeft w:val="480"/>
          <w:marRight w:val="0"/>
          <w:marTop w:val="0"/>
          <w:marBottom w:val="0"/>
          <w:divBdr>
            <w:top w:val="none" w:sz="0" w:space="0" w:color="auto"/>
            <w:left w:val="none" w:sz="0" w:space="0" w:color="auto"/>
            <w:bottom w:val="none" w:sz="0" w:space="0" w:color="auto"/>
            <w:right w:val="none" w:sz="0" w:space="0" w:color="auto"/>
          </w:divBdr>
        </w:div>
        <w:div w:id="1372341863">
          <w:marLeft w:val="480"/>
          <w:marRight w:val="0"/>
          <w:marTop w:val="0"/>
          <w:marBottom w:val="0"/>
          <w:divBdr>
            <w:top w:val="none" w:sz="0" w:space="0" w:color="auto"/>
            <w:left w:val="none" w:sz="0" w:space="0" w:color="auto"/>
            <w:bottom w:val="none" w:sz="0" w:space="0" w:color="auto"/>
            <w:right w:val="none" w:sz="0" w:space="0" w:color="auto"/>
          </w:divBdr>
        </w:div>
        <w:div w:id="78411737">
          <w:marLeft w:val="480"/>
          <w:marRight w:val="0"/>
          <w:marTop w:val="0"/>
          <w:marBottom w:val="0"/>
          <w:divBdr>
            <w:top w:val="none" w:sz="0" w:space="0" w:color="auto"/>
            <w:left w:val="none" w:sz="0" w:space="0" w:color="auto"/>
            <w:bottom w:val="none" w:sz="0" w:space="0" w:color="auto"/>
            <w:right w:val="none" w:sz="0" w:space="0" w:color="auto"/>
          </w:divBdr>
        </w:div>
        <w:div w:id="753630886">
          <w:marLeft w:val="480"/>
          <w:marRight w:val="0"/>
          <w:marTop w:val="0"/>
          <w:marBottom w:val="0"/>
          <w:divBdr>
            <w:top w:val="none" w:sz="0" w:space="0" w:color="auto"/>
            <w:left w:val="none" w:sz="0" w:space="0" w:color="auto"/>
            <w:bottom w:val="none" w:sz="0" w:space="0" w:color="auto"/>
            <w:right w:val="none" w:sz="0" w:space="0" w:color="auto"/>
          </w:divBdr>
        </w:div>
        <w:div w:id="1053961473">
          <w:marLeft w:val="480"/>
          <w:marRight w:val="0"/>
          <w:marTop w:val="0"/>
          <w:marBottom w:val="0"/>
          <w:divBdr>
            <w:top w:val="none" w:sz="0" w:space="0" w:color="auto"/>
            <w:left w:val="none" w:sz="0" w:space="0" w:color="auto"/>
            <w:bottom w:val="none" w:sz="0" w:space="0" w:color="auto"/>
            <w:right w:val="none" w:sz="0" w:space="0" w:color="auto"/>
          </w:divBdr>
        </w:div>
        <w:div w:id="511191960">
          <w:marLeft w:val="480"/>
          <w:marRight w:val="0"/>
          <w:marTop w:val="0"/>
          <w:marBottom w:val="0"/>
          <w:divBdr>
            <w:top w:val="none" w:sz="0" w:space="0" w:color="auto"/>
            <w:left w:val="none" w:sz="0" w:space="0" w:color="auto"/>
            <w:bottom w:val="none" w:sz="0" w:space="0" w:color="auto"/>
            <w:right w:val="none" w:sz="0" w:space="0" w:color="auto"/>
          </w:divBdr>
        </w:div>
        <w:div w:id="620771935">
          <w:marLeft w:val="480"/>
          <w:marRight w:val="0"/>
          <w:marTop w:val="0"/>
          <w:marBottom w:val="0"/>
          <w:divBdr>
            <w:top w:val="none" w:sz="0" w:space="0" w:color="auto"/>
            <w:left w:val="none" w:sz="0" w:space="0" w:color="auto"/>
            <w:bottom w:val="none" w:sz="0" w:space="0" w:color="auto"/>
            <w:right w:val="none" w:sz="0" w:space="0" w:color="auto"/>
          </w:divBdr>
        </w:div>
        <w:div w:id="632558020">
          <w:marLeft w:val="480"/>
          <w:marRight w:val="0"/>
          <w:marTop w:val="0"/>
          <w:marBottom w:val="0"/>
          <w:divBdr>
            <w:top w:val="none" w:sz="0" w:space="0" w:color="auto"/>
            <w:left w:val="none" w:sz="0" w:space="0" w:color="auto"/>
            <w:bottom w:val="none" w:sz="0" w:space="0" w:color="auto"/>
            <w:right w:val="none" w:sz="0" w:space="0" w:color="auto"/>
          </w:divBdr>
        </w:div>
        <w:div w:id="503397789">
          <w:marLeft w:val="480"/>
          <w:marRight w:val="0"/>
          <w:marTop w:val="0"/>
          <w:marBottom w:val="0"/>
          <w:divBdr>
            <w:top w:val="none" w:sz="0" w:space="0" w:color="auto"/>
            <w:left w:val="none" w:sz="0" w:space="0" w:color="auto"/>
            <w:bottom w:val="none" w:sz="0" w:space="0" w:color="auto"/>
            <w:right w:val="none" w:sz="0" w:space="0" w:color="auto"/>
          </w:divBdr>
        </w:div>
        <w:div w:id="1674801632">
          <w:marLeft w:val="480"/>
          <w:marRight w:val="0"/>
          <w:marTop w:val="0"/>
          <w:marBottom w:val="0"/>
          <w:divBdr>
            <w:top w:val="none" w:sz="0" w:space="0" w:color="auto"/>
            <w:left w:val="none" w:sz="0" w:space="0" w:color="auto"/>
            <w:bottom w:val="none" w:sz="0" w:space="0" w:color="auto"/>
            <w:right w:val="none" w:sz="0" w:space="0" w:color="auto"/>
          </w:divBdr>
        </w:div>
        <w:div w:id="508298484">
          <w:marLeft w:val="480"/>
          <w:marRight w:val="0"/>
          <w:marTop w:val="0"/>
          <w:marBottom w:val="0"/>
          <w:divBdr>
            <w:top w:val="none" w:sz="0" w:space="0" w:color="auto"/>
            <w:left w:val="none" w:sz="0" w:space="0" w:color="auto"/>
            <w:bottom w:val="none" w:sz="0" w:space="0" w:color="auto"/>
            <w:right w:val="none" w:sz="0" w:space="0" w:color="auto"/>
          </w:divBdr>
        </w:div>
        <w:div w:id="538012079">
          <w:marLeft w:val="480"/>
          <w:marRight w:val="0"/>
          <w:marTop w:val="0"/>
          <w:marBottom w:val="0"/>
          <w:divBdr>
            <w:top w:val="none" w:sz="0" w:space="0" w:color="auto"/>
            <w:left w:val="none" w:sz="0" w:space="0" w:color="auto"/>
            <w:bottom w:val="none" w:sz="0" w:space="0" w:color="auto"/>
            <w:right w:val="none" w:sz="0" w:space="0" w:color="auto"/>
          </w:divBdr>
        </w:div>
        <w:div w:id="1483350364">
          <w:marLeft w:val="480"/>
          <w:marRight w:val="0"/>
          <w:marTop w:val="0"/>
          <w:marBottom w:val="0"/>
          <w:divBdr>
            <w:top w:val="none" w:sz="0" w:space="0" w:color="auto"/>
            <w:left w:val="none" w:sz="0" w:space="0" w:color="auto"/>
            <w:bottom w:val="none" w:sz="0" w:space="0" w:color="auto"/>
            <w:right w:val="none" w:sz="0" w:space="0" w:color="auto"/>
          </w:divBdr>
        </w:div>
        <w:div w:id="26878221">
          <w:marLeft w:val="480"/>
          <w:marRight w:val="0"/>
          <w:marTop w:val="0"/>
          <w:marBottom w:val="0"/>
          <w:divBdr>
            <w:top w:val="none" w:sz="0" w:space="0" w:color="auto"/>
            <w:left w:val="none" w:sz="0" w:space="0" w:color="auto"/>
            <w:bottom w:val="none" w:sz="0" w:space="0" w:color="auto"/>
            <w:right w:val="none" w:sz="0" w:space="0" w:color="auto"/>
          </w:divBdr>
        </w:div>
        <w:div w:id="1118136300">
          <w:marLeft w:val="480"/>
          <w:marRight w:val="0"/>
          <w:marTop w:val="0"/>
          <w:marBottom w:val="0"/>
          <w:divBdr>
            <w:top w:val="none" w:sz="0" w:space="0" w:color="auto"/>
            <w:left w:val="none" w:sz="0" w:space="0" w:color="auto"/>
            <w:bottom w:val="none" w:sz="0" w:space="0" w:color="auto"/>
            <w:right w:val="none" w:sz="0" w:space="0" w:color="auto"/>
          </w:divBdr>
        </w:div>
        <w:div w:id="1790398417">
          <w:marLeft w:val="480"/>
          <w:marRight w:val="0"/>
          <w:marTop w:val="0"/>
          <w:marBottom w:val="0"/>
          <w:divBdr>
            <w:top w:val="none" w:sz="0" w:space="0" w:color="auto"/>
            <w:left w:val="none" w:sz="0" w:space="0" w:color="auto"/>
            <w:bottom w:val="none" w:sz="0" w:space="0" w:color="auto"/>
            <w:right w:val="none" w:sz="0" w:space="0" w:color="auto"/>
          </w:divBdr>
        </w:div>
        <w:div w:id="1803380318">
          <w:marLeft w:val="480"/>
          <w:marRight w:val="0"/>
          <w:marTop w:val="0"/>
          <w:marBottom w:val="0"/>
          <w:divBdr>
            <w:top w:val="none" w:sz="0" w:space="0" w:color="auto"/>
            <w:left w:val="none" w:sz="0" w:space="0" w:color="auto"/>
            <w:bottom w:val="none" w:sz="0" w:space="0" w:color="auto"/>
            <w:right w:val="none" w:sz="0" w:space="0" w:color="auto"/>
          </w:divBdr>
        </w:div>
        <w:div w:id="176776653">
          <w:marLeft w:val="480"/>
          <w:marRight w:val="0"/>
          <w:marTop w:val="0"/>
          <w:marBottom w:val="0"/>
          <w:divBdr>
            <w:top w:val="none" w:sz="0" w:space="0" w:color="auto"/>
            <w:left w:val="none" w:sz="0" w:space="0" w:color="auto"/>
            <w:bottom w:val="none" w:sz="0" w:space="0" w:color="auto"/>
            <w:right w:val="none" w:sz="0" w:space="0" w:color="auto"/>
          </w:divBdr>
        </w:div>
        <w:div w:id="747970182">
          <w:marLeft w:val="480"/>
          <w:marRight w:val="0"/>
          <w:marTop w:val="0"/>
          <w:marBottom w:val="0"/>
          <w:divBdr>
            <w:top w:val="none" w:sz="0" w:space="0" w:color="auto"/>
            <w:left w:val="none" w:sz="0" w:space="0" w:color="auto"/>
            <w:bottom w:val="none" w:sz="0" w:space="0" w:color="auto"/>
            <w:right w:val="none" w:sz="0" w:space="0" w:color="auto"/>
          </w:divBdr>
        </w:div>
        <w:div w:id="1457406193">
          <w:marLeft w:val="480"/>
          <w:marRight w:val="0"/>
          <w:marTop w:val="0"/>
          <w:marBottom w:val="0"/>
          <w:divBdr>
            <w:top w:val="none" w:sz="0" w:space="0" w:color="auto"/>
            <w:left w:val="none" w:sz="0" w:space="0" w:color="auto"/>
            <w:bottom w:val="none" w:sz="0" w:space="0" w:color="auto"/>
            <w:right w:val="none" w:sz="0" w:space="0" w:color="auto"/>
          </w:divBdr>
        </w:div>
        <w:div w:id="221790159">
          <w:marLeft w:val="480"/>
          <w:marRight w:val="0"/>
          <w:marTop w:val="0"/>
          <w:marBottom w:val="0"/>
          <w:divBdr>
            <w:top w:val="none" w:sz="0" w:space="0" w:color="auto"/>
            <w:left w:val="none" w:sz="0" w:space="0" w:color="auto"/>
            <w:bottom w:val="none" w:sz="0" w:space="0" w:color="auto"/>
            <w:right w:val="none" w:sz="0" w:space="0" w:color="auto"/>
          </w:divBdr>
        </w:div>
        <w:div w:id="154998403">
          <w:marLeft w:val="480"/>
          <w:marRight w:val="0"/>
          <w:marTop w:val="0"/>
          <w:marBottom w:val="0"/>
          <w:divBdr>
            <w:top w:val="none" w:sz="0" w:space="0" w:color="auto"/>
            <w:left w:val="none" w:sz="0" w:space="0" w:color="auto"/>
            <w:bottom w:val="none" w:sz="0" w:space="0" w:color="auto"/>
            <w:right w:val="none" w:sz="0" w:space="0" w:color="auto"/>
          </w:divBdr>
        </w:div>
        <w:div w:id="51663664">
          <w:marLeft w:val="480"/>
          <w:marRight w:val="0"/>
          <w:marTop w:val="0"/>
          <w:marBottom w:val="0"/>
          <w:divBdr>
            <w:top w:val="none" w:sz="0" w:space="0" w:color="auto"/>
            <w:left w:val="none" w:sz="0" w:space="0" w:color="auto"/>
            <w:bottom w:val="none" w:sz="0" w:space="0" w:color="auto"/>
            <w:right w:val="none" w:sz="0" w:space="0" w:color="auto"/>
          </w:divBdr>
        </w:div>
      </w:divsChild>
    </w:div>
    <w:div w:id="143666313">
      <w:bodyDiv w:val="1"/>
      <w:marLeft w:val="0"/>
      <w:marRight w:val="0"/>
      <w:marTop w:val="0"/>
      <w:marBottom w:val="0"/>
      <w:divBdr>
        <w:top w:val="none" w:sz="0" w:space="0" w:color="auto"/>
        <w:left w:val="none" w:sz="0" w:space="0" w:color="auto"/>
        <w:bottom w:val="none" w:sz="0" w:space="0" w:color="auto"/>
        <w:right w:val="none" w:sz="0" w:space="0" w:color="auto"/>
      </w:divBdr>
    </w:div>
    <w:div w:id="144015245">
      <w:bodyDiv w:val="1"/>
      <w:marLeft w:val="0"/>
      <w:marRight w:val="0"/>
      <w:marTop w:val="0"/>
      <w:marBottom w:val="0"/>
      <w:divBdr>
        <w:top w:val="none" w:sz="0" w:space="0" w:color="auto"/>
        <w:left w:val="none" w:sz="0" w:space="0" w:color="auto"/>
        <w:bottom w:val="none" w:sz="0" w:space="0" w:color="auto"/>
        <w:right w:val="none" w:sz="0" w:space="0" w:color="auto"/>
      </w:divBdr>
    </w:div>
    <w:div w:id="145778823">
      <w:bodyDiv w:val="1"/>
      <w:marLeft w:val="0"/>
      <w:marRight w:val="0"/>
      <w:marTop w:val="0"/>
      <w:marBottom w:val="0"/>
      <w:divBdr>
        <w:top w:val="none" w:sz="0" w:space="0" w:color="auto"/>
        <w:left w:val="none" w:sz="0" w:space="0" w:color="auto"/>
        <w:bottom w:val="none" w:sz="0" w:space="0" w:color="auto"/>
        <w:right w:val="none" w:sz="0" w:space="0" w:color="auto"/>
      </w:divBdr>
      <w:divsChild>
        <w:div w:id="1066687931">
          <w:marLeft w:val="480"/>
          <w:marRight w:val="0"/>
          <w:marTop w:val="0"/>
          <w:marBottom w:val="0"/>
          <w:divBdr>
            <w:top w:val="none" w:sz="0" w:space="0" w:color="auto"/>
            <w:left w:val="none" w:sz="0" w:space="0" w:color="auto"/>
            <w:bottom w:val="none" w:sz="0" w:space="0" w:color="auto"/>
            <w:right w:val="none" w:sz="0" w:space="0" w:color="auto"/>
          </w:divBdr>
        </w:div>
        <w:div w:id="1584870517">
          <w:marLeft w:val="480"/>
          <w:marRight w:val="0"/>
          <w:marTop w:val="0"/>
          <w:marBottom w:val="0"/>
          <w:divBdr>
            <w:top w:val="none" w:sz="0" w:space="0" w:color="auto"/>
            <w:left w:val="none" w:sz="0" w:space="0" w:color="auto"/>
            <w:bottom w:val="none" w:sz="0" w:space="0" w:color="auto"/>
            <w:right w:val="none" w:sz="0" w:space="0" w:color="auto"/>
          </w:divBdr>
        </w:div>
        <w:div w:id="1535339027">
          <w:marLeft w:val="480"/>
          <w:marRight w:val="0"/>
          <w:marTop w:val="0"/>
          <w:marBottom w:val="0"/>
          <w:divBdr>
            <w:top w:val="none" w:sz="0" w:space="0" w:color="auto"/>
            <w:left w:val="none" w:sz="0" w:space="0" w:color="auto"/>
            <w:bottom w:val="none" w:sz="0" w:space="0" w:color="auto"/>
            <w:right w:val="none" w:sz="0" w:space="0" w:color="auto"/>
          </w:divBdr>
        </w:div>
        <w:div w:id="318385052">
          <w:marLeft w:val="480"/>
          <w:marRight w:val="0"/>
          <w:marTop w:val="0"/>
          <w:marBottom w:val="0"/>
          <w:divBdr>
            <w:top w:val="none" w:sz="0" w:space="0" w:color="auto"/>
            <w:left w:val="none" w:sz="0" w:space="0" w:color="auto"/>
            <w:bottom w:val="none" w:sz="0" w:space="0" w:color="auto"/>
            <w:right w:val="none" w:sz="0" w:space="0" w:color="auto"/>
          </w:divBdr>
        </w:div>
        <w:div w:id="1687828992">
          <w:marLeft w:val="480"/>
          <w:marRight w:val="0"/>
          <w:marTop w:val="0"/>
          <w:marBottom w:val="0"/>
          <w:divBdr>
            <w:top w:val="none" w:sz="0" w:space="0" w:color="auto"/>
            <w:left w:val="none" w:sz="0" w:space="0" w:color="auto"/>
            <w:bottom w:val="none" w:sz="0" w:space="0" w:color="auto"/>
            <w:right w:val="none" w:sz="0" w:space="0" w:color="auto"/>
          </w:divBdr>
        </w:div>
        <w:div w:id="1086029005">
          <w:marLeft w:val="480"/>
          <w:marRight w:val="0"/>
          <w:marTop w:val="0"/>
          <w:marBottom w:val="0"/>
          <w:divBdr>
            <w:top w:val="none" w:sz="0" w:space="0" w:color="auto"/>
            <w:left w:val="none" w:sz="0" w:space="0" w:color="auto"/>
            <w:bottom w:val="none" w:sz="0" w:space="0" w:color="auto"/>
            <w:right w:val="none" w:sz="0" w:space="0" w:color="auto"/>
          </w:divBdr>
        </w:div>
        <w:div w:id="290015858">
          <w:marLeft w:val="480"/>
          <w:marRight w:val="0"/>
          <w:marTop w:val="0"/>
          <w:marBottom w:val="0"/>
          <w:divBdr>
            <w:top w:val="none" w:sz="0" w:space="0" w:color="auto"/>
            <w:left w:val="none" w:sz="0" w:space="0" w:color="auto"/>
            <w:bottom w:val="none" w:sz="0" w:space="0" w:color="auto"/>
            <w:right w:val="none" w:sz="0" w:space="0" w:color="auto"/>
          </w:divBdr>
        </w:div>
        <w:div w:id="1796407918">
          <w:marLeft w:val="480"/>
          <w:marRight w:val="0"/>
          <w:marTop w:val="0"/>
          <w:marBottom w:val="0"/>
          <w:divBdr>
            <w:top w:val="none" w:sz="0" w:space="0" w:color="auto"/>
            <w:left w:val="none" w:sz="0" w:space="0" w:color="auto"/>
            <w:bottom w:val="none" w:sz="0" w:space="0" w:color="auto"/>
            <w:right w:val="none" w:sz="0" w:space="0" w:color="auto"/>
          </w:divBdr>
        </w:div>
        <w:div w:id="1090464809">
          <w:marLeft w:val="480"/>
          <w:marRight w:val="0"/>
          <w:marTop w:val="0"/>
          <w:marBottom w:val="0"/>
          <w:divBdr>
            <w:top w:val="none" w:sz="0" w:space="0" w:color="auto"/>
            <w:left w:val="none" w:sz="0" w:space="0" w:color="auto"/>
            <w:bottom w:val="none" w:sz="0" w:space="0" w:color="auto"/>
            <w:right w:val="none" w:sz="0" w:space="0" w:color="auto"/>
          </w:divBdr>
        </w:div>
        <w:div w:id="1453673406">
          <w:marLeft w:val="480"/>
          <w:marRight w:val="0"/>
          <w:marTop w:val="0"/>
          <w:marBottom w:val="0"/>
          <w:divBdr>
            <w:top w:val="none" w:sz="0" w:space="0" w:color="auto"/>
            <w:left w:val="none" w:sz="0" w:space="0" w:color="auto"/>
            <w:bottom w:val="none" w:sz="0" w:space="0" w:color="auto"/>
            <w:right w:val="none" w:sz="0" w:space="0" w:color="auto"/>
          </w:divBdr>
        </w:div>
        <w:div w:id="1252548762">
          <w:marLeft w:val="480"/>
          <w:marRight w:val="0"/>
          <w:marTop w:val="0"/>
          <w:marBottom w:val="0"/>
          <w:divBdr>
            <w:top w:val="none" w:sz="0" w:space="0" w:color="auto"/>
            <w:left w:val="none" w:sz="0" w:space="0" w:color="auto"/>
            <w:bottom w:val="none" w:sz="0" w:space="0" w:color="auto"/>
            <w:right w:val="none" w:sz="0" w:space="0" w:color="auto"/>
          </w:divBdr>
        </w:div>
        <w:div w:id="2073497992">
          <w:marLeft w:val="480"/>
          <w:marRight w:val="0"/>
          <w:marTop w:val="0"/>
          <w:marBottom w:val="0"/>
          <w:divBdr>
            <w:top w:val="none" w:sz="0" w:space="0" w:color="auto"/>
            <w:left w:val="none" w:sz="0" w:space="0" w:color="auto"/>
            <w:bottom w:val="none" w:sz="0" w:space="0" w:color="auto"/>
            <w:right w:val="none" w:sz="0" w:space="0" w:color="auto"/>
          </w:divBdr>
        </w:div>
        <w:div w:id="772944552">
          <w:marLeft w:val="480"/>
          <w:marRight w:val="0"/>
          <w:marTop w:val="0"/>
          <w:marBottom w:val="0"/>
          <w:divBdr>
            <w:top w:val="none" w:sz="0" w:space="0" w:color="auto"/>
            <w:left w:val="none" w:sz="0" w:space="0" w:color="auto"/>
            <w:bottom w:val="none" w:sz="0" w:space="0" w:color="auto"/>
            <w:right w:val="none" w:sz="0" w:space="0" w:color="auto"/>
          </w:divBdr>
        </w:div>
        <w:div w:id="1548225857">
          <w:marLeft w:val="480"/>
          <w:marRight w:val="0"/>
          <w:marTop w:val="0"/>
          <w:marBottom w:val="0"/>
          <w:divBdr>
            <w:top w:val="none" w:sz="0" w:space="0" w:color="auto"/>
            <w:left w:val="none" w:sz="0" w:space="0" w:color="auto"/>
            <w:bottom w:val="none" w:sz="0" w:space="0" w:color="auto"/>
            <w:right w:val="none" w:sz="0" w:space="0" w:color="auto"/>
          </w:divBdr>
        </w:div>
        <w:div w:id="975455805">
          <w:marLeft w:val="480"/>
          <w:marRight w:val="0"/>
          <w:marTop w:val="0"/>
          <w:marBottom w:val="0"/>
          <w:divBdr>
            <w:top w:val="none" w:sz="0" w:space="0" w:color="auto"/>
            <w:left w:val="none" w:sz="0" w:space="0" w:color="auto"/>
            <w:bottom w:val="none" w:sz="0" w:space="0" w:color="auto"/>
            <w:right w:val="none" w:sz="0" w:space="0" w:color="auto"/>
          </w:divBdr>
        </w:div>
        <w:div w:id="341392308">
          <w:marLeft w:val="480"/>
          <w:marRight w:val="0"/>
          <w:marTop w:val="0"/>
          <w:marBottom w:val="0"/>
          <w:divBdr>
            <w:top w:val="none" w:sz="0" w:space="0" w:color="auto"/>
            <w:left w:val="none" w:sz="0" w:space="0" w:color="auto"/>
            <w:bottom w:val="none" w:sz="0" w:space="0" w:color="auto"/>
            <w:right w:val="none" w:sz="0" w:space="0" w:color="auto"/>
          </w:divBdr>
        </w:div>
        <w:div w:id="678431213">
          <w:marLeft w:val="480"/>
          <w:marRight w:val="0"/>
          <w:marTop w:val="0"/>
          <w:marBottom w:val="0"/>
          <w:divBdr>
            <w:top w:val="none" w:sz="0" w:space="0" w:color="auto"/>
            <w:left w:val="none" w:sz="0" w:space="0" w:color="auto"/>
            <w:bottom w:val="none" w:sz="0" w:space="0" w:color="auto"/>
            <w:right w:val="none" w:sz="0" w:space="0" w:color="auto"/>
          </w:divBdr>
        </w:div>
        <w:div w:id="28192911">
          <w:marLeft w:val="480"/>
          <w:marRight w:val="0"/>
          <w:marTop w:val="0"/>
          <w:marBottom w:val="0"/>
          <w:divBdr>
            <w:top w:val="none" w:sz="0" w:space="0" w:color="auto"/>
            <w:left w:val="none" w:sz="0" w:space="0" w:color="auto"/>
            <w:bottom w:val="none" w:sz="0" w:space="0" w:color="auto"/>
            <w:right w:val="none" w:sz="0" w:space="0" w:color="auto"/>
          </w:divBdr>
        </w:div>
        <w:div w:id="2104059442">
          <w:marLeft w:val="480"/>
          <w:marRight w:val="0"/>
          <w:marTop w:val="0"/>
          <w:marBottom w:val="0"/>
          <w:divBdr>
            <w:top w:val="none" w:sz="0" w:space="0" w:color="auto"/>
            <w:left w:val="none" w:sz="0" w:space="0" w:color="auto"/>
            <w:bottom w:val="none" w:sz="0" w:space="0" w:color="auto"/>
            <w:right w:val="none" w:sz="0" w:space="0" w:color="auto"/>
          </w:divBdr>
        </w:div>
        <w:div w:id="340280999">
          <w:marLeft w:val="480"/>
          <w:marRight w:val="0"/>
          <w:marTop w:val="0"/>
          <w:marBottom w:val="0"/>
          <w:divBdr>
            <w:top w:val="none" w:sz="0" w:space="0" w:color="auto"/>
            <w:left w:val="none" w:sz="0" w:space="0" w:color="auto"/>
            <w:bottom w:val="none" w:sz="0" w:space="0" w:color="auto"/>
            <w:right w:val="none" w:sz="0" w:space="0" w:color="auto"/>
          </w:divBdr>
        </w:div>
        <w:div w:id="378361847">
          <w:marLeft w:val="480"/>
          <w:marRight w:val="0"/>
          <w:marTop w:val="0"/>
          <w:marBottom w:val="0"/>
          <w:divBdr>
            <w:top w:val="none" w:sz="0" w:space="0" w:color="auto"/>
            <w:left w:val="none" w:sz="0" w:space="0" w:color="auto"/>
            <w:bottom w:val="none" w:sz="0" w:space="0" w:color="auto"/>
            <w:right w:val="none" w:sz="0" w:space="0" w:color="auto"/>
          </w:divBdr>
        </w:div>
        <w:div w:id="156698331">
          <w:marLeft w:val="480"/>
          <w:marRight w:val="0"/>
          <w:marTop w:val="0"/>
          <w:marBottom w:val="0"/>
          <w:divBdr>
            <w:top w:val="none" w:sz="0" w:space="0" w:color="auto"/>
            <w:left w:val="none" w:sz="0" w:space="0" w:color="auto"/>
            <w:bottom w:val="none" w:sz="0" w:space="0" w:color="auto"/>
            <w:right w:val="none" w:sz="0" w:space="0" w:color="auto"/>
          </w:divBdr>
        </w:div>
        <w:div w:id="1325470959">
          <w:marLeft w:val="480"/>
          <w:marRight w:val="0"/>
          <w:marTop w:val="0"/>
          <w:marBottom w:val="0"/>
          <w:divBdr>
            <w:top w:val="none" w:sz="0" w:space="0" w:color="auto"/>
            <w:left w:val="none" w:sz="0" w:space="0" w:color="auto"/>
            <w:bottom w:val="none" w:sz="0" w:space="0" w:color="auto"/>
            <w:right w:val="none" w:sz="0" w:space="0" w:color="auto"/>
          </w:divBdr>
        </w:div>
        <w:div w:id="742802516">
          <w:marLeft w:val="480"/>
          <w:marRight w:val="0"/>
          <w:marTop w:val="0"/>
          <w:marBottom w:val="0"/>
          <w:divBdr>
            <w:top w:val="none" w:sz="0" w:space="0" w:color="auto"/>
            <w:left w:val="none" w:sz="0" w:space="0" w:color="auto"/>
            <w:bottom w:val="none" w:sz="0" w:space="0" w:color="auto"/>
            <w:right w:val="none" w:sz="0" w:space="0" w:color="auto"/>
          </w:divBdr>
        </w:div>
        <w:div w:id="880048031">
          <w:marLeft w:val="480"/>
          <w:marRight w:val="0"/>
          <w:marTop w:val="0"/>
          <w:marBottom w:val="0"/>
          <w:divBdr>
            <w:top w:val="none" w:sz="0" w:space="0" w:color="auto"/>
            <w:left w:val="none" w:sz="0" w:space="0" w:color="auto"/>
            <w:bottom w:val="none" w:sz="0" w:space="0" w:color="auto"/>
            <w:right w:val="none" w:sz="0" w:space="0" w:color="auto"/>
          </w:divBdr>
        </w:div>
        <w:div w:id="705372046">
          <w:marLeft w:val="480"/>
          <w:marRight w:val="0"/>
          <w:marTop w:val="0"/>
          <w:marBottom w:val="0"/>
          <w:divBdr>
            <w:top w:val="none" w:sz="0" w:space="0" w:color="auto"/>
            <w:left w:val="none" w:sz="0" w:space="0" w:color="auto"/>
            <w:bottom w:val="none" w:sz="0" w:space="0" w:color="auto"/>
            <w:right w:val="none" w:sz="0" w:space="0" w:color="auto"/>
          </w:divBdr>
        </w:div>
        <w:div w:id="485706952">
          <w:marLeft w:val="480"/>
          <w:marRight w:val="0"/>
          <w:marTop w:val="0"/>
          <w:marBottom w:val="0"/>
          <w:divBdr>
            <w:top w:val="none" w:sz="0" w:space="0" w:color="auto"/>
            <w:left w:val="none" w:sz="0" w:space="0" w:color="auto"/>
            <w:bottom w:val="none" w:sz="0" w:space="0" w:color="auto"/>
            <w:right w:val="none" w:sz="0" w:space="0" w:color="auto"/>
          </w:divBdr>
        </w:div>
        <w:div w:id="1092431128">
          <w:marLeft w:val="480"/>
          <w:marRight w:val="0"/>
          <w:marTop w:val="0"/>
          <w:marBottom w:val="0"/>
          <w:divBdr>
            <w:top w:val="none" w:sz="0" w:space="0" w:color="auto"/>
            <w:left w:val="none" w:sz="0" w:space="0" w:color="auto"/>
            <w:bottom w:val="none" w:sz="0" w:space="0" w:color="auto"/>
            <w:right w:val="none" w:sz="0" w:space="0" w:color="auto"/>
          </w:divBdr>
        </w:div>
        <w:div w:id="522012558">
          <w:marLeft w:val="480"/>
          <w:marRight w:val="0"/>
          <w:marTop w:val="0"/>
          <w:marBottom w:val="0"/>
          <w:divBdr>
            <w:top w:val="none" w:sz="0" w:space="0" w:color="auto"/>
            <w:left w:val="none" w:sz="0" w:space="0" w:color="auto"/>
            <w:bottom w:val="none" w:sz="0" w:space="0" w:color="auto"/>
            <w:right w:val="none" w:sz="0" w:space="0" w:color="auto"/>
          </w:divBdr>
        </w:div>
        <w:div w:id="1728453183">
          <w:marLeft w:val="480"/>
          <w:marRight w:val="0"/>
          <w:marTop w:val="0"/>
          <w:marBottom w:val="0"/>
          <w:divBdr>
            <w:top w:val="none" w:sz="0" w:space="0" w:color="auto"/>
            <w:left w:val="none" w:sz="0" w:space="0" w:color="auto"/>
            <w:bottom w:val="none" w:sz="0" w:space="0" w:color="auto"/>
            <w:right w:val="none" w:sz="0" w:space="0" w:color="auto"/>
          </w:divBdr>
        </w:div>
        <w:div w:id="961379924">
          <w:marLeft w:val="480"/>
          <w:marRight w:val="0"/>
          <w:marTop w:val="0"/>
          <w:marBottom w:val="0"/>
          <w:divBdr>
            <w:top w:val="none" w:sz="0" w:space="0" w:color="auto"/>
            <w:left w:val="none" w:sz="0" w:space="0" w:color="auto"/>
            <w:bottom w:val="none" w:sz="0" w:space="0" w:color="auto"/>
            <w:right w:val="none" w:sz="0" w:space="0" w:color="auto"/>
          </w:divBdr>
        </w:div>
        <w:div w:id="957612841">
          <w:marLeft w:val="480"/>
          <w:marRight w:val="0"/>
          <w:marTop w:val="0"/>
          <w:marBottom w:val="0"/>
          <w:divBdr>
            <w:top w:val="none" w:sz="0" w:space="0" w:color="auto"/>
            <w:left w:val="none" w:sz="0" w:space="0" w:color="auto"/>
            <w:bottom w:val="none" w:sz="0" w:space="0" w:color="auto"/>
            <w:right w:val="none" w:sz="0" w:space="0" w:color="auto"/>
          </w:divBdr>
        </w:div>
        <w:div w:id="56440214">
          <w:marLeft w:val="480"/>
          <w:marRight w:val="0"/>
          <w:marTop w:val="0"/>
          <w:marBottom w:val="0"/>
          <w:divBdr>
            <w:top w:val="none" w:sz="0" w:space="0" w:color="auto"/>
            <w:left w:val="none" w:sz="0" w:space="0" w:color="auto"/>
            <w:bottom w:val="none" w:sz="0" w:space="0" w:color="auto"/>
            <w:right w:val="none" w:sz="0" w:space="0" w:color="auto"/>
          </w:divBdr>
        </w:div>
        <w:div w:id="385761121">
          <w:marLeft w:val="480"/>
          <w:marRight w:val="0"/>
          <w:marTop w:val="0"/>
          <w:marBottom w:val="0"/>
          <w:divBdr>
            <w:top w:val="none" w:sz="0" w:space="0" w:color="auto"/>
            <w:left w:val="none" w:sz="0" w:space="0" w:color="auto"/>
            <w:bottom w:val="none" w:sz="0" w:space="0" w:color="auto"/>
            <w:right w:val="none" w:sz="0" w:space="0" w:color="auto"/>
          </w:divBdr>
        </w:div>
        <w:div w:id="205220617">
          <w:marLeft w:val="480"/>
          <w:marRight w:val="0"/>
          <w:marTop w:val="0"/>
          <w:marBottom w:val="0"/>
          <w:divBdr>
            <w:top w:val="none" w:sz="0" w:space="0" w:color="auto"/>
            <w:left w:val="none" w:sz="0" w:space="0" w:color="auto"/>
            <w:bottom w:val="none" w:sz="0" w:space="0" w:color="auto"/>
            <w:right w:val="none" w:sz="0" w:space="0" w:color="auto"/>
          </w:divBdr>
        </w:div>
        <w:div w:id="631598208">
          <w:marLeft w:val="480"/>
          <w:marRight w:val="0"/>
          <w:marTop w:val="0"/>
          <w:marBottom w:val="0"/>
          <w:divBdr>
            <w:top w:val="none" w:sz="0" w:space="0" w:color="auto"/>
            <w:left w:val="none" w:sz="0" w:space="0" w:color="auto"/>
            <w:bottom w:val="none" w:sz="0" w:space="0" w:color="auto"/>
            <w:right w:val="none" w:sz="0" w:space="0" w:color="auto"/>
          </w:divBdr>
        </w:div>
        <w:div w:id="922756768">
          <w:marLeft w:val="480"/>
          <w:marRight w:val="0"/>
          <w:marTop w:val="0"/>
          <w:marBottom w:val="0"/>
          <w:divBdr>
            <w:top w:val="none" w:sz="0" w:space="0" w:color="auto"/>
            <w:left w:val="none" w:sz="0" w:space="0" w:color="auto"/>
            <w:bottom w:val="none" w:sz="0" w:space="0" w:color="auto"/>
            <w:right w:val="none" w:sz="0" w:space="0" w:color="auto"/>
          </w:divBdr>
        </w:div>
        <w:div w:id="1641109434">
          <w:marLeft w:val="480"/>
          <w:marRight w:val="0"/>
          <w:marTop w:val="0"/>
          <w:marBottom w:val="0"/>
          <w:divBdr>
            <w:top w:val="none" w:sz="0" w:space="0" w:color="auto"/>
            <w:left w:val="none" w:sz="0" w:space="0" w:color="auto"/>
            <w:bottom w:val="none" w:sz="0" w:space="0" w:color="auto"/>
            <w:right w:val="none" w:sz="0" w:space="0" w:color="auto"/>
          </w:divBdr>
        </w:div>
        <w:div w:id="392703201">
          <w:marLeft w:val="480"/>
          <w:marRight w:val="0"/>
          <w:marTop w:val="0"/>
          <w:marBottom w:val="0"/>
          <w:divBdr>
            <w:top w:val="none" w:sz="0" w:space="0" w:color="auto"/>
            <w:left w:val="none" w:sz="0" w:space="0" w:color="auto"/>
            <w:bottom w:val="none" w:sz="0" w:space="0" w:color="auto"/>
            <w:right w:val="none" w:sz="0" w:space="0" w:color="auto"/>
          </w:divBdr>
        </w:div>
      </w:divsChild>
    </w:div>
    <w:div w:id="146358914">
      <w:bodyDiv w:val="1"/>
      <w:marLeft w:val="0"/>
      <w:marRight w:val="0"/>
      <w:marTop w:val="0"/>
      <w:marBottom w:val="0"/>
      <w:divBdr>
        <w:top w:val="none" w:sz="0" w:space="0" w:color="auto"/>
        <w:left w:val="none" w:sz="0" w:space="0" w:color="auto"/>
        <w:bottom w:val="none" w:sz="0" w:space="0" w:color="auto"/>
        <w:right w:val="none" w:sz="0" w:space="0" w:color="auto"/>
      </w:divBdr>
    </w:div>
    <w:div w:id="147139585">
      <w:bodyDiv w:val="1"/>
      <w:marLeft w:val="0"/>
      <w:marRight w:val="0"/>
      <w:marTop w:val="0"/>
      <w:marBottom w:val="0"/>
      <w:divBdr>
        <w:top w:val="none" w:sz="0" w:space="0" w:color="auto"/>
        <w:left w:val="none" w:sz="0" w:space="0" w:color="auto"/>
        <w:bottom w:val="none" w:sz="0" w:space="0" w:color="auto"/>
        <w:right w:val="none" w:sz="0" w:space="0" w:color="auto"/>
      </w:divBdr>
    </w:div>
    <w:div w:id="147939570">
      <w:bodyDiv w:val="1"/>
      <w:marLeft w:val="0"/>
      <w:marRight w:val="0"/>
      <w:marTop w:val="0"/>
      <w:marBottom w:val="0"/>
      <w:divBdr>
        <w:top w:val="none" w:sz="0" w:space="0" w:color="auto"/>
        <w:left w:val="none" w:sz="0" w:space="0" w:color="auto"/>
        <w:bottom w:val="none" w:sz="0" w:space="0" w:color="auto"/>
        <w:right w:val="none" w:sz="0" w:space="0" w:color="auto"/>
      </w:divBdr>
    </w:div>
    <w:div w:id="148257610">
      <w:bodyDiv w:val="1"/>
      <w:marLeft w:val="0"/>
      <w:marRight w:val="0"/>
      <w:marTop w:val="0"/>
      <w:marBottom w:val="0"/>
      <w:divBdr>
        <w:top w:val="none" w:sz="0" w:space="0" w:color="auto"/>
        <w:left w:val="none" w:sz="0" w:space="0" w:color="auto"/>
        <w:bottom w:val="none" w:sz="0" w:space="0" w:color="auto"/>
        <w:right w:val="none" w:sz="0" w:space="0" w:color="auto"/>
      </w:divBdr>
    </w:div>
    <w:div w:id="149293057">
      <w:bodyDiv w:val="1"/>
      <w:marLeft w:val="0"/>
      <w:marRight w:val="0"/>
      <w:marTop w:val="0"/>
      <w:marBottom w:val="0"/>
      <w:divBdr>
        <w:top w:val="none" w:sz="0" w:space="0" w:color="auto"/>
        <w:left w:val="none" w:sz="0" w:space="0" w:color="auto"/>
        <w:bottom w:val="none" w:sz="0" w:space="0" w:color="auto"/>
        <w:right w:val="none" w:sz="0" w:space="0" w:color="auto"/>
      </w:divBdr>
    </w:div>
    <w:div w:id="152835790">
      <w:bodyDiv w:val="1"/>
      <w:marLeft w:val="0"/>
      <w:marRight w:val="0"/>
      <w:marTop w:val="0"/>
      <w:marBottom w:val="0"/>
      <w:divBdr>
        <w:top w:val="none" w:sz="0" w:space="0" w:color="auto"/>
        <w:left w:val="none" w:sz="0" w:space="0" w:color="auto"/>
        <w:bottom w:val="none" w:sz="0" w:space="0" w:color="auto"/>
        <w:right w:val="none" w:sz="0" w:space="0" w:color="auto"/>
      </w:divBdr>
    </w:div>
    <w:div w:id="153110706">
      <w:bodyDiv w:val="1"/>
      <w:marLeft w:val="0"/>
      <w:marRight w:val="0"/>
      <w:marTop w:val="0"/>
      <w:marBottom w:val="0"/>
      <w:divBdr>
        <w:top w:val="none" w:sz="0" w:space="0" w:color="auto"/>
        <w:left w:val="none" w:sz="0" w:space="0" w:color="auto"/>
        <w:bottom w:val="none" w:sz="0" w:space="0" w:color="auto"/>
        <w:right w:val="none" w:sz="0" w:space="0" w:color="auto"/>
      </w:divBdr>
    </w:div>
    <w:div w:id="154035444">
      <w:bodyDiv w:val="1"/>
      <w:marLeft w:val="0"/>
      <w:marRight w:val="0"/>
      <w:marTop w:val="0"/>
      <w:marBottom w:val="0"/>
      <w:divBdr>
        <w:top w:val="none" w:sz="0" w:space="0" w:color="auto"/>
        <w:left w:val="none" w:sz="0" w:space="0" w:color="auto"/>
        <w:bottom w:val="none" w:sz="0" w:space="0" w:color="auto"/>
        <w:right w:val="none" w:sz="0" w:space="0" w:color="auto"/>
      </w:divBdr>
    </w:div>
    <w:div w:id="156115885">
      <w:bodyDiv w:val="1"/>
      <w:marLeft w:val="0"/>
      <w:marRight w:val="0"/>
      <w:marTop w:val="0"/>
      <w:marBottom w:val="0"/>
      <w:divBdr>
        <w:top w:val="none" w:sz="0" w:space="0" w:color="auto"/>
        <w:left w:val="none" w:sz="0" w:space="0" w:color="auto"/>
        <w:bottom w:val="none" w:sz="0" w:space="0" w:color="auto"/>
        <w:right w:val="none" w:sz="0" w:space="0" w:color="auto"/>
      </w:divBdr>
    </w:div>
    <w:div w:id="157042763">
      <w:bodyDiv w:val="1"/>
      <w:marLeft w:val="0"/>
      <w:marRight w:val="0"/>
      <w:marTop w:val="0"/>
      <w:marBottom w:val="0"/>
      <w:divBdr>
        <w:top w:val="none" w:sz="0" w:space="0" w:color="auto"/>
        <w:left w:val="none" w:sz="0" w:space="0" w:color="auto"/>
        <w:bottom w:val="none" w:sz="0" w:space="0" w:color="auto"/>
        <w:right w:val="none" w:sz="0" w:space="0" w:color="auto"/>
      </w:divBdr>
      <w:divsChild>
        <w:div w:id="55856100">
          <w:marLeft w:val="480"/>
          <w:marRight w:val="0"/>
          <w:marTop w:val="0"/>
          <w:marBottom w:val="0"/>
          <w:divBdr>
            <w:top w:val="none" w:sz="0" w:space="0" w:color="auto"/>
            <w:left w:val="none" w:sz="0" w:space="0" w:color="auto"/>
            <w:bottom w:val="none" w:sz="0" w:space="0" w:color="auto"/>
            <w:right w:val="none" w:sz="0" w:space="0" w:color="auto"/>
          </w:divBdr>
        </w:div>
        <w:div w:id="1631473608">
          <w:marLeft w:val="480"/>
          <w:marRight w:val="0"/>
          <w:marTop w:val="0"/>
          <w:marBottom w:val="0"/>
          <w:divBdr>
            <w:top w:val="none" w:sz="0" w:space="0" w:color="auto"/>
            <w:left w:val="none" w:sz="0" w:space="0" w:color="auto"/>
            <w:bottom w:val="none" w:sz="0" w:space="0" w:color="auto"/>
            <w:right w:val="none" w:sz="0" w:space="0" w:color="auto"/>
          </w:divBdr>
        </w:div>
        <w:div w:id="2059476054">
          <w:marLeft w:val="480"/>
          <w:marRight w:val="0"/>
          <w:marTop w:val="0"/>
          <w:marBottom w:val="0"/>
          <w:divBdr>
            <w:top w:val="none" w:sz="0" w:space="0" w:color="auto"/>
            <w:left w:val="none" w:sz="0" w:space="0" w:color="auto"/>
            <w:bottom w:val="none" w:sz="0" w:space="0" w:color="auto"/>
            <w:right w:val="none" w:sz="0" w:space="0" w:color="auto"/>
          </w:divBdr>
        </w:div>
        <w:div w:id="1160121298">
          <w:marLeft w:val="480"/>
          <w:marRight w:val="0"/>
          <w:marTop w:val="0"/>
          <w:marBottom w:val="0"/>
          <w:divBdr>
            <w:top w:val="none" w:sz="0" w:space="0" w:color="auto"/>
            <w:left w:val="none" w:sz="0" w:space="0" w:color="auto"/>
            <w:bottom w:val="none" w:sz="0" w:space="0" w:color="auto"/>
            <w:right w:val="none" w:sz="0" w:space="0" w:color="auto"/>
          </w:divBdr>
        </w:div>
        <w:div w:id="463622283">
          <w:marLeft w:val="480"/>
          <w:marRight w:val="0"/>
          <w:marTop w:val="0"/>
          <w:marBottom w:val="0"/>
          <w:divBdr>
            <w:top w:val="none" w:sz="0" w:space="0" w:color="auto"/>
            <w:left w:val="none" w:sz="0" w:space="0" w:color="auto"/>
            <w:bottom w:val="none" w:sz="0" w:space="0" w:color="auto"/>
            <w:right w:val="none" w:sz="0" w:space="0" w:color="auto"/>
          </w:divBdr>
        </w:div>
        <w:div w:id="396635120">
          <w:marLeft w:val="480"/>
          <w:marRight w:val="0"/>
          <w:marTop w:val="0"/>
          <w:marBottom w:val="0"/>
          <w:divBdr>
            <w:top w:val="none" w:sz="0" w:space="0" w:color="auto"/>
            <w:left w:val="none" w:sz="0" w:space="0" w:color="auto"/>
            <w:bottom w:val="none" w:sz="0" w:space="0" w:color="auto"/>
            <w:right w:val="none" w:sz="0" w:space="0" w:color="auto"/>
          </w:divBdr>
        </w:div>
        <w:div w:id="1588735059">
          <w:marLeft w:val="480"/>
          <w:marRight w:val="0"/>
          <w:marTop w:val="0"/>
          <w:marBottom w:val="0"/>
          <w:divBdr>
            <w:top w:val="none" w:sz="0" w:space="0" w:color="auto"/>
            <w:left w:val="none" w:sz="0" w:space="0" w:color="auto"/>
            <w:bottom w:val="none" w:sz="0" w:space="0" w:color="auto"/>
            <w:right w:val="none" w:sz="0" w:space="0" w:color="auto"/>
          </w:divBdr>
        </w:div>
        <w:div w:id="1933469764">
          <w:marLeft w:val="480"/>
          <w:marRight w:val="0"/>
          <w:marTop w:val="0"/>
          <w:marBottom w:val="0"/>
          <w:divBdr>
            <w:top w:val="none" w:sz="0" w:space="0" w:color="auto"/>
            <w:left w:val="none" w:sz="0" w:space="0" w:color="auto"/>
            <w:bottom w:val="none" w:sz="0" w:space="0" w:color="auto"/>
            <w:right w:val="none" w:sz="0" w:space="0" w:color="auto"/>
          </w:divBdr>
        </w:div>
        <w:div w:id="1256792386">
          <w:marLeft w:val="480"/>
          <w:marRight w:val="0"/>
          <w:marTop w:val="0"/>
          <w:marBottom w:val="0"/>
          <w:divBdr>
            <w:top w:val="none" w:sz="0" w:space="0" w:color="auto"/>
            <w:left w:val="none" w:sz="0" w:space="0" w:color="auto"/>
            <w:bottom w:val="none" w:sz="0" w:space="0" w:color="auto"/>
            <w:right w:val="none" w:sz="0" w:space="0" w:color="auto"/>
          </w:divBdr>
        </w:div>
        <w:div w:id="2099398151">
          <w:marLeft w:val="480"/>
          <w:marRight w:val="0"/>
          <w:marTop w:val="0"/>
          <w:marBottom w:val="0"/>
          <w:divBdr>
            <w:top w:val="none" w:sz="0" w:space="0" w:color="auto"/>
            <w:left w:val="none" w:sz="0" w:space="0" w:color="auto"/>
            <w:bottom w:val="none" w:sz="0" w:space="0" w:color="auto"/>
            <w:right w:val="none" w:sz="0" w:space="0" w:color="auto"/>
          </w:divBdr>
        </w:div>
        <w:div w:id="947543864">
          <w:marLeft w:val="480"/>
          <w:marRight w:val="0"/>
          <w:marTop w:val="0"/>
          <w:marBottom w:val="0"/>
          <w:divBdr>
            <w:top w:val="none" w:sz="0" w:space="0" w:color="auto"/>
            <w:left w:val="none" w:sz="0" w:space="0" w:color="auto"/>
            <w:bottom w:val="none" w:sz="0" w:space="0" w:color="auto"/>
            <w:right w:val="none" w:sz="0" w:space="0" w:color="auto"/>
          </w:divBdr>
        </w:div>
        <w:div w:id="700125863">
          <w:marLeft w:val="480"/>
          <w:marRight w:val="0"/>
          <w:marTop w:val="0"/>
          <w:marBottom w:val="0"/>
          <w:divBdr>
            <w:top w:val="none" w:sz="0" w:space="0" w:color="auto"/>
            <w:left w:val="none" w:sz="0" w:space="0" w:color="auto"/>
            <w:bottom w:val="none" w:sz="0" w:space="0" w:color="auto"/>
            <w:right w:val="none" w:sz="0" w:space="0" w:color="auto"/>
          </w:divBdr>
        </w:div>
        <w:div w:id="2020891523">
          <w:marLeft w:val="480"/>
          <w:marRight w:val="0"/>
          <w:marTop w:val="0"/>
          <w:marBottom w:val="0"/>
          <w:divBdr>
            <w:top w:val="none" w:sz="0" w:space="0" w:color="auto"/>
            <w:left w:val="none" w:sz="0" w:space="0" w:color="auto"/>
            <w:bottom w:val="none" w:sz="0" w:space="0" w:color="auto"/>
            <w:right w:val="none" w:sz="0" w:space="0" w:color="auto"/>
          </w:divBdr>
        </w:div>
        <w:div w:id="1785272822">
          <w:marLeft w:val="480"/>
          <w:marRight w:val="0"/>
          <w:marTop w:val="0"/>
          <w:marBottom w:val="0"/>
          <w:divBdr>
            <w:top w:val="none" w:sz="0" w:space="0" w:color="auto"/>
            <w:left w:val="none" w:sz="0" w:space="0" w:color="auto"/>
            <w:bottom w:val="none" w:sz="0" w:space="0" w:color="auto"/>
            <w:right w:val="none" w:sz="0" w:space="0" w:color="auto"/>
          </w:divBdr>
        </w:div>
        <w:div w:id="1755928976">
          <w:marLeft w:val="480"/>
          <w:marRight w:val="0"/>
          <w:marTop w:val="0"/>
          <w:marBottom w:val="0"/>
          <w:divBdr>
            <w:top w:val="none" w:sz="0" w:space="0" w:color="auto"/>
            <w:left w:val="none" w:sz="0" w:space="0" w:color="auto"/>
            <w:bottom w:val="none" w:sz="0" w:space="0" w:color="auto"/>
            <w:right w:val="none" w:sz="0" w:space="0" w:color="auto"/>
          </w:divBdr>
        </w:div>
        <w:div w:id="311100789">
          <w:marLeft w:val="480"/>
          <w:marRight w:val="0"/>
          <w:marTop w:val="0"/>
          <w:marBottom w:val="0"/>
          <w:divBdr>
            <w:top w:val="none" w:sz="0" w:space="0" w:color="auto"/>
            <w:left w:val="none" w:sz="0" w:space="0" w:color="auto"/>
            <w:bottom w:val="none" w:sz="0" w:space="0" w:color="auto"/>
            <w:right w:val="none" w:sz="0" w:space="0" w:color="auto"/>
          </w:divBdr>
        </w:div>
        <w:div w:id="833301091">
          <w:marLeft w:val="480"/>
          <w:marRight w:val="0"/>
          <w:marTop w:val="0"/>
          <w:marBottom w:val="0"/>
          <w:divBdr>
            <w:top w:val="none" w:sz="0" w:space="0" w:color="auto"/>
            <w:left w:val="none" w:sz="0" w:space="0" w:color="auto"/>
            <w:bottom w:val="none" w:sz="0" w:space="0" w:color="auto"/>
            <w:right w:val="none" w:sz="0" w:space="0" w:color="auto"/>
          </w:divBdr>
        </w:div>
        <w:div w:id="114758156">
          <w:marLeft w:val="480"/>
          <w:marRight w:val="0"/>
          <w:marTop w:val="0"/>
          <w:marBottom w:val="0"/>
          <w:divBdr>
            <w:top w:val="none" w:sz="0" w:space="0" w:color="auto"/>
            <w:left w:val="none" w:sz="0" w:space="0" w:color="auto"/>
            <w:bottom w:val="none" w:sz="0" w:space="0" w:color="auto"/>
            <w:right w:val="none" w:sz="0" w:space="0" w:color="auto"/>
          </w:divBdr>
        </w:div>
        <w:div w:id="685401445">
          <w:marLeft w:val="480"/>
          <w:marRight w:val="0"/>
          <w:marTop w:val="0"/>
          <w:marBottom w:val="0"/>
          <w:divBdr>
            <w:top w:val="none" w:sz="0" w:space="0" w:color="auto"/>
            <w:left w:val="none" w:sz="0" w:space="0" w:color="auto"/>
            <w:bottom w:val="none" w:sz="0" w:space="0" w:color="auto"/>
            <w:right w:val="none" w:sz="0" w:space="0" w:color="auto"/>
          </w:divBdr>
        </w:div>
        <w:div w:id="1583681334">
          <w:marLeft w:val="480"/>
          <w:marRight w:val="0"/>
          <w:marTop w:val="0"/>
          <w:marBottom w:val="0"/>
          <w:divBdr>
            <w:top w:val="none" w:sz="0" w:space="0" w:color="auto"/>
            <w:left w:val="none" w:sz="0" w:space="0" w:color="auto"/>
            <w:bottom w:val="none" w:sz="0" w:space="0" w:color="auto"/>
            <w:right w:val="none" w:sz="0" w:space="0" w:color="auto"/>
          </w:divBdr>
        </w:div>
        <w:div w:id="179857050">
          <w:marLeft w:val="480"/>
          <w:marRight w:val="0"/>
          <w:marTop w:val="0"/>
          <w:marBottom w:val="0"/>
          <w:divBdr>
            <w:top w:val="none" w:sz="0" w:space="0" w:color="auto"/>
            <w:left w:val="none" w:sz="0" w:space="0" w:color="auto"/>
            <w:bottom w:val="none" w:sz="0" w:space="0" w:color="auto"/>
            <w:right w:val="none" w:sz="0" w:space="0" w:color="auto"/>
          </w:divBdr>
        </w:div>
        <w:div w:id="1934703158">
          <w:marLeft w:val="480"/>
          <w:marRight w:val="0"/>
          <w:marTop w:val="0"/>
          <w:marBottom w:val="0"/>
          <w:divBdr>
            <w:top w:val="none" w:sz="0" w:space="0" w:color="auto"/>
            <w:left w:val="none" w:sz="0" w:space="0" w:color="auto"/>
            <w:bottom w:val="none" w:sz="0" w:space="0" w:color="auto"/>
            <w:right w:val="none" w:sz="0" w:space="0" w:color="auto"/>
          </w:divBdr>
        </w:div>
        <w:div w:id="1561162471">
          <w:marLeft w:val="480"/>
          <w:marRight w:val="0"/>
          <w:marTop w:val="0"/>
          <w:marBottom w:val="0"/>
          <w:divBdr>
            <w:top w:val="none" w:sz="0" w:space="0" w:color="auto"/>
            <w:left w:val="none" w:sz="0" w:space="0" w:color="auto"/>
            <w:bottom w:val="none" w:sz="0" w:space="0" w:color="auto"/>
            <w:right w:val="none" w:sz="0" w:space="0" w:color="auto"/>
          </w:divBdr>
        </w:div>
        <w:div w:id="1287008584">
          <w:marLeft w:val="480"/>
          <w:marRight w:val="0"/>
          <w:marTop w:val="0"/>
          <w:marBottom w:val="0"/>
          <w:divBdr>
            <w:top w:val="none" w:sz="0" w:space="0" w:color="auto"/>
            <w:left w:val="none" w:sz="0" w:space="0" w:color="auto"/>
            <w:bottom w:val="none" w:sz="0" w:space="0" w:color="auto"/>
            <w:right w:val="none" w:sz="0" w:space="0" w:color="auto"/>
          </w:divBdr>
        </w:div>
        <w:div w:id="121383907">
          <w:marLeft w:val="480"/>
          <w:marRight w:val="0"/>
          <w:marTop w:val="0"/>
          <w:marBottom w:val="0"/>
          <w:divBdr>
            <w:top w:val="none" w:sz="0" w:space="0" w:color="auto"/>
            <w:left w:val="none" w:sz="0" w:space="0" w:color="auto"/>
            <w:bottom w:val="none" w:sz="0" w:space="0" w:color="auto"/>
            <w:right w:val="none" w:sz="0" w:space="0" w:color="auto"/>
          </w:divBdr>
        </w:div>
        <w:div w:id="1848130238">
          <w:marLeft w:val="480"/>
          <w:marRight w:val="0"/>
          <w:marTop w:val="0"/>
          <w:marBottom w:val="0"/>
          <w:divBdr>
            <w:top w:val="none" w:sz="0" w:space="0" w:color="auto"/>
            <w:left w:val="none" w:sz="0" w:space="0" w:color="auto"/>
            <w:bottom w:val="none" w:sz="0" w:space="0" w:color="auto"/>
            <w:right w:val="none" w:sz="0" w:space="0" w:color="auto"/>
          </w:divBdr>
        </w:div>
        <w:div w:id="301741166">
          <w:marLeft w:val="480"/>
          <w:marRight w:val="0"/>
          <w:marTop w:val="0"/>
          <w:marBottom w:val="0"/>
          <w:divBdr>
            <w:top w:val="none" w:sz="0" w:space="0" w:color="auto"/>
            <w:left w:val="none" w:sz="0" w:space="0" w:color="auto"/>
            <w:bottom w:val="none" w:sz="0" w:space="0" w:color="auto"/>
            <w:right w:val="none" w:sz="0" w:space="0" w:color="auto"/>
          </w:divBdr>
        </w:div>
      </w:divsChild>
    </w:div>
    <w:div w:id="157505632">
      <w:bodyDiv w:val="1"/>
      <w:marLeft w:val="0"/>
      <w:marRight w:val="0"/>
      <w:marTop w:val="0"/>
      <w:marBottom w:val="0"/>
      <w:divBdr>
        <w:top w:val="none" w:sz="0" w:space="0" w:color="auto"/>
        <w:left w:val="none" w:sz="0" w:space="0" w:color="auto"/>
        <w:bottom w:val="none" w:sz="0" w:space="0" w:color="auto"/>
        <w:right w:val="none" w:sz="0" w:space="0" w:color="auto"/>
      </w:divBdr>
    </w:div>
    <w:div w:id="161625704">
      <w:bodyDiv w:val="1"/>
      <w:marLeft w:val="0"/>
      <w:marRight w:val="0"/>
      <w:marTop w:val="0"/>
      <w:marBottom w:val="0"/>
      <w:divBdr>
        <w:top w:val="none" w:sz="0" w:space="0" w:color="auto"/>
        <w:left w:val="none" w:sz="0" w:space="0" w:color="auto"/>
        <w:bottom w:val="none" w:sz="0" w:space="0" w:color="auto"/>
        <w:right w:val="none" w:sz="0" w:space="0" w:color="auto"/>
      </w:divBdr>
    </w:div>
    <w:div w:id="161701840">
      <w:bodyDiv w:val="1"/>
      <w:marLeft w:val="0"/>
      <w:marRight w:val="0"/>
      <w:marTop w:val="0"/>
      <w:marBottom w:val="0"/>
      <w:divBdr>
        <w:top w:val="none" w:sz="0" w:space="0" w:color="auto"/>
        <w:left w:val="none" w:sz="0" w:space="0" w:color="auto"/>
        <w:bottom w:val="none" w:sz="0" w:space="0" w:color="auto"/>
        <w:right w:val="none" w:sz="0" w:space="0" w:color="auto"/>
      </w:divBdr>
    </w:div>
    <w:div w:id="161743442">
      <w:bodyDiv w:val="1"/>
      <w:marLeft w:val="0"/>
      <w:marRight w:val="0"/>
      <w:marTop w:val="0"/>
      <w:marBottom w:val="0"/>
      <w:divBdr>
        <w:top w:val="none" w:sz="0" w:space="0" w:color="auto"/>
        <w:left w:val="none" w:sz="0" w:space="0" w:color="auto"/>
        <w:bottom w:val="none" w:sz="0" w:space="0" w:color="auto"/>
        <w:right w:val="none" w:sz="0" w:space="0" w:color="auto"/>
      </w:divBdr>
    </w:div>
    <w:div w:id="161942814">
      <w:bodyDiv w:val="1"/>
      <w:marLeft w:val="0"/>
      <w:marRight w:val="0"/>
      <w:marTop w:val="0"/>
      <w:marBottom w:val="0"/>
      <w:divBdr>
        <w:top w:val="none" w:sz="0" w:space="0" w:color="auto"/>
        <w:left w:val="none" w:sz="0" w:space="0" w:color="auto"/>
        <w:bottom w:val="none" w:sz="0" w:space="0" w:color="auto"/>
        <w:right w:val="none" w:sz="0" w:space="0" w:color="auto"/>
      </w:divBdr>
    </w:div>
    <w:div w:id="162161117">
      <w:bodyDiv w:val="1"/>
      <w:marLeft w:val="0"/>
      <w:marRight w:val="0"/>
      <w:marTop w:val="0"/>
      <w:marBottom w:val="0"/>
      <w:divBdr>
        <w:top w:val="none" w:sz="0" w:space="0" w:color="auto"/>
        <w:left w:val="none" w:sz="0" w:space="0" w:color="auto"/>
        <w:bottom w:val="none" w:sz="0" w:space="0" w:color="auto"/>
        <w:right w:val="none" w:sz="0" w:space="0" w:color="auto"/>
      </w:divBdr>
    </w:div>
    <w:div w:id="162166192">
      <w:bodyDiv w:val="1"/>
      <w:marLeft w:val="0"/>
      <w:marRight w:val="0"/>
      <w:marTop w:val="0"/>
      <w:marBottom w:val="0"/>
      <w:divBdr>
        <w:top w:val="none" w:sz="0" w:space="0" w:color="auto"/>
        <w:left w:val="none" w:sz="0" w:space="0" w:color="auto"/>
        <w:bottom w:val="none" w:sz="0" w:space="0" w:color="auto"/>
        <w:right w:val="none" w:sz="0" w:space="0" w:color="auto"/>
      </w:divBdr>
    </w:div>
    <w:div w:id="163670230">
      <w:bodyDiv w:val="1"/>
      <w:marLeft w:val="0"/>
      <w:marRight w:val="0"/>
      <w:marTop w:val="0"/>
      <w:marBottom w:val="0"/>
      <w:divBdr>
        <w:top w:val="none" w:sz="0" w:space="0" w:color="auto"/>
        <w:left w:val="none" w:sz="0" w:space="0" w:color="auto"/>
        <w:bottom w:val="none" w:sz="0" w:space="0" w:color="auto"/>
        <w:right w:val="none" w:sz="0" w:space="0" w:color="auto"/>
      </w:divBdr>
    </w:div>
    <w:div w:id="164127327">
      <w:bodyDiv w:val="1"/>
      <w:marLeft w:val="0"/>
      <w:marRight w:val="0"/>
      <w:marTop w:val="0"/>
      <w:marBottom w:val="0"/>
      <w:divBdr>
        <w:top w:val="none" w:sz="0" w:space="0" w:color="auto"/>
        <w:left w:val="none" w:sz="0" w:space="0" w:color="auto"/>
        <w:bottom w:val="none" w:sz="0" w:space="0" w:color="auto"/>
        <w:right w:val="none" w:sz="0" w:space="0" w:color="auto"/>
      </w:divBdr>
    </w:div>
    <w:div w:id="164442167">
      <w:bodyDiv w:val="1"/>
      <w:marLeft w:val="0"/>
      <w:marRight w:val="0"/>
      <w:marTop w:val="0"/>
      <w:marBottom w:val="0"/>
      <w:divBdr>
        <w:top w:val="none" w:sz="0" w:space="0" w:color="auto"/>
        <w:left w:val="none" w:sz="0" w:space="0" w:color="auto"/>
        <w:bottom w:val="none" w:sz="0" w:space="0" w:color="auto"/>
        <w:right w:val="none" w:sz="0" w:space="0" w:color="auto"/>
      </w:divBdr>
    </w:div>
    <w:div w:id="164707717">
      <w:bodyDiv w:val="1"/>
      <w:marLeft w:val="0"/>
      <w:marRight w:val="0"/>
      <w:marTop w:val="0"/>
      <w:marBottom w:val="0"/>
      <w:divBdr>
        <w:top w:val="none" w:sz="0" w:space="0" w:color="auto"/>
        <w:left w:val="none" w:sz="0" w:space="0" w:color="auto"/>
        <w:bottom w:val="none" w:sz="0" w:space="0" w:color="auto"/>
        <w:right w:val="none" w:sz="0" w:space="0" w:color="auto"/>
      </w:divBdr>
    </w:div>
    <w:div w:id="165093568">
      <w:bodyDiv w:val="1"/>
      <w:marLeft w:val="0"/>
      <w:marRight w:val="0"/>
      <w:marTop w:val="0"/>
      <w:marBottom w:val="0"/>
      <w:divBdr>
        <w:top w:val="none" w:sz="0" w:space="0" w:color="auto"/>
        <w:left w:val="none" w:sz="0" w:space="0" w:color="auto"/>
        <w:bottom w:val="none" w:sz="0" w:space="0" w:color="auto"/>
        <w:right w:val="none" w:sz="0" w:space="0" w:color="auto"/>
      </w:divBdr>
    </w:div>
    <w:div w:id="165632977">
      <w:bodyDiv w:val="1"/>
      <w:marLeft w:val="0"/>
      <w:marRight w:val="0"/>
      <w:marTop w:val="0"/>
      <w:marBottom w:val="0"/>
      <w:divBdr>
        <w:top w:val="none" w:sz="0" w:space="0" w:color="auto"/>
        <w:left w:val="none" w:sz="0" w:space="0" w:color="auto"/>
        <w:bottom w:val="none" w:sz="0" w:space="0" w:color="auto"/>
        <w:right w:val="none" w:sz="0" w:space="0" w:color="auto"/>
      </w:divBdr>
    </w:div>
    <w:div w:id="165754884">
      <w:bodyDiv w:val="1"/>
      <w:marLeft w:val="0"/>
      <w:marRight w:val="0"/>
      <w:marTop w:val="0"/>
      <w:marBottom w:val="0"/>
      <w:divBdr>
        <w:top w:val="none" w:sz="0" w:space="0" w:color="auto"/>
        <w:left w:val="none" w:sz="0" w:space="0" w:color="auto"/>
        <w:bottom w:val="none" w:sz="0" w:space="0" w:color="auto"/>
        <w:right w:val="none" w:sz="0" w:space="0" w:color="auto"/>
      </w:divBdr>
    </w:div>
    <w:div w:id="166603425">
      <w:bodyDiv w:val="1"/>
      <w:marLeft w:val="0"/>
      <w:marRight w:val="0"/>
      <w:marTop w:val="0"/>
      <w:marBottom w:val="0"/>
      <w:divBdr>
        <w:top w:val="none" w:sz="0" w:space="0" w:color="auto"/>
        <w:left w:val="none" w:sz="0" w:space="0" w:color="auto"/>
        <w:bottom w:val="none" w:sz="0" w:space="0" w:color="auto"/>
        <w:right w:val="none" w:sz="0" w:space="0" w:color="auto"/>
      </w:divBdr>
    </w:div>
    <w:div w:id="166947623">
      <w:bodyDiv w:val="1"/>
      <w:marLeft w:val="0"/>
      <w:marRight w:val="0"/>
      <w:marTop w:val="0"/>
      <w:marBottom w:val="0"/>
      <w:divBdr>
        <w:top w:val="none" w:sz="0" w:space="0" w:color="auto"/>
        <w:left w:val="none" w:sz="0" w:space="0" w:color="auto"/>
        <w:bottom w:val="none" w:sz="0" w:space="0" w:color="auto"/>
        <w:right w:val="none" w:sz="0" w:space="0" w:color="auto"/>
      </w:divBdr>
    </w:div>
    <w:div w:id="168372652">
      <w:bodyDiv w:val="1"/>
      <w:marLeft w:val="0"/>
      <w:marRight w:val="0"/>
      <w:marTop w:val="0"/>
      <w:marBottom w:val="0"/>
      <w:divBdr>
        <w:top w:val="none" w:sz="0" w:space="0" w:color="auto"/>
        <w:left w:val="none" w:sz="0" w:space="0" w:color="auto"/>
        <w:bottom w:val="none" w:sz="0" w:space="0" w:color="auto"/>
        <w:right w:val="none" w:sz="0" w:space="0" w:color="auto"/>
      </w:divBdr>
    </w:div>
    <w:div w:id="168720397">
      <w:bodyDiv w:val="1"/>
      <w:marLeft w:val="0"/>
      <w:marRight w:val="0"/>
      <w:marTop w:val="0"/>
      <w:marBottom w:val="0"/>
      <w:divBdr>
        <w:top w:val="none" w:sz="0" w:space="0" w:color="auto"/>
        <w:left w:val="none" w:sz="0" w:space="0" w:color="auto"/>
        <w:bottom w:val="none" w:sz="0" w:space="0" w:color="auto"/>
        <w:right w:val="none" w:sz="0" w:space="0" w:color="auto"/>
      </w:divBdr>
      <w:divsChild>
        <w:div w:id="1516915403">
          <w:marLeft w:val="480"/>
          <w:marRight w:val="0"/>
          <w:marTop w:val="0"/>
          <w:marBottom w:val="0"/>
          <w:divBdr>
            <w:top w:val="none" w:sz="0" w:space="0" w:color="auto"/>
            <w:left w:val="none" w:sz="0" w:space="0" w:color="auto"/>
            <w:bottom w:val="none" w:sz="0" w:space="0" w:color="auto"/>
            <w:right w:val="none" w:sz="0" w:space="0" w:color="auto"/>
          </w:divBdr>
        </w:div>
        <w:div w:id="1594050398">
          <w:marLeft w:val="480"/>
          <w:marRight w:val="0"/>
          <w:marTop w:val="0"/>
          <w:marBottom w:val="0"/>
          <w:divBdr>
            <w:top w:val="none" w:sz="0" w:space="0" w:color="auto"/>
            <w:left w:val="none" w:sz="0" w:space="0" w:color="auto"/>
            <w:bottom w:val="none" w:sz="0" w:space="0" w:color="auto"/>
            <w:right w:val="none" w:sz="0" w:space="0" w:color="auto"/>
          </w:divBdr>
        </w:div>
        <w:div w:id="204217730">
          <w:marLeft w:val="480"/>
          <w:marRight w:val="0"/>
          <w:marTop w:val="0"/>
          <w:marBottom w:val="0"/>
          <w:divBdr>
            <w:top w:val="none" w:sz="0" w:space="0" w:color="auto"/>
            <w:left w:val="none" w:sz="0" w:space="0" w:color="auto"/>
            <w:bottom w:val="none" w:sz="0" w:space="0" w:color="auto"/>
            <w:right w:val="none" w:sz="0" w:space="0" w:color="auto"/>
          </w:divBdr>
        </w:div>
        <w:div w:id="358628232">
          <w:marLeft w:val="480"/>
          <w:marRight w:val="0"/>
          <w:marTop w:val="0"/>
          <w:marBottom w:val="0"/>
          <w:divBdr>
            <w:top w:val="none" w:sz="0" w:space="0" w:color="auto"/>
            <w:left w:val="none" w:sz="0" w:space="0" w:color="auto"/>
            <w:bottom w:val="none" w:sz="0" w:space="0" w:color="auto"/>
            <w:right w:val="none" w:sz="0" w:space="0" w:color="auto"/>
          </w:divBdr>
        </w:div>
        <w:div w:id="1705598750">
          <w:marLeft w:val="480"/>
          <w:marRight w:val="0"/>
          <w:marTop w:val="0"/>
          <w:marBottom w:val="0"/>
          <w:divBdr>
            <w:top w:val="none" w:sz="0" w:space="0" w:color="auto"/>
            <w:left w:val="none" w:sz="0" w:space="0" w:color="auto"/>
            <w:bottom w:val="none" w:sz="0" w:space="0" w:color="auto"/>
            <w:right w:val="none" w:sz="0" w:space="0" w:color="auto"/>
          </w:divBdr>
        </w:div>
        <w:div w:id="485826599">
          <w:marLeft w:val="480"/>
          <w:marRight w:val="0"/>
          <w:marTop w:val="0"/>
          <w:marBottom w:val="0"/>
          <w:divBdr>
            <w:top w:val="none" w:sz="0" w:space="0" w:color="auto"/>
            <w:left w:val="none" w:sz="0" w:space="0" w:color="auto"/>
            <w:bottom w:val="none" w:sz="0" w:space="0" w:color="auto"/>
            <w:right w:val="none" w:sz="0" w:space="0" w:color="auto"/>
          </w:divBdr>
        </w:div>
        <w:div w:id="1988393032">
          <w:marLeft w:val="480"/>
          <w:marRight w:val="0"/>
          <w:marTop w:val="0"/>
          <w:marBottom w:val="0"/>
          <w:divBdr>
            <w:top w:val="none" w:sz="0" w:space="0" w:color="auto"/>
            <w:left w:val="none" w:sz="0" w:space="0" w:color="auto"/>
            <w:bottom w:val="none" w:sz="0" w:space="0" w:color="auto"/>
            <w:right w:val="none" w:sz="0" w:space="0" w:color="auto"/>
          </w:divBdr>
        </w:div>
        <w:div w:id="26833737">
          <w:marLeft w:val="480"/>
          <w:marRight w:val="0"/>
          <w:marTop w:val="0"/>
          <w:marBottom w:val="0"/>
          <w:divBdr>
            <w:top w:val="none" w:sz="0" w:space="0" w:color="auto"/>
            <w:left w:val="none" w:sz="0" w:space="0" w:color="auto"/>
            <w:bottom w:val="none" w:sz="0" w:space="0" w:color="auto"/>
            <w:right w:val="none" w:sz="0" w:space="0" w:color="auto"/>
          </w:divBdr>
        </w:div>
        <w:div w:id="1372531632">
          <w:marLeft w:val="480"/>
          <w:marRight w:val="0"/>
          <w:marTop w:val="0"/>
          <w:marBottom w:val="0"/>
          <w:divBdr>
            <w:top w:val="none" w:sz="0" w:space="0" w:color="auto"/>
            <w:left w:val="none" w:sz="0" w:space="0" w:color="auto"/>
            <w:bottom w:val="none" w:sz="0" w:space="0" w:color="auto"/>
            <w:right w:val="none" w:sz="0" w:space="0" w:color="auto"/>
          </w:divBdr>
        </w:div>
        <w:div w:id="424809526">
          <w:marLeft w:val="480"/>
          <w:marRight w:val="0"/>
          <w:marTop w:val="0"/>
          <w:marBottom w:val="0"/>
          <w:divBdr>
            <w:top w:val="none" w:sz="0" w:space="0" w:color="auto"/>
            <w:left w:val="none" w:sz="0" w:space="0" w:color="auto"/>
            <w:bottom w:val="none" w:sz="0" w:space="0" w:color="auto"/>
            <w:right w:val="none" w:sz="0" w:space="0" w:color="auto"/>
          </w:divBdr>
        </w:div>
        <w:div w:id="1473869448">
          <w:marLeft w:val="480"/>
          <w:marRight w:val="0"/>
          <w:marTop w:val="0"/>
          <w:marBottom w:val="0"/>
          <w:divBdr>
            <w:top w:val="none" w:sz="0" w:space="0" w:color="auto"/>
            <w:left w:val="none" w:sz="0" w:space="0" w:color="auto"/>
            <w:bottom w:val="none" w:sz="0" w:space="0" w:color="auto"/>
            <w:right w:val="none" w:sz="0" w:space="0" w:color="auto"/>
          </w:divBdr>
        </w:div>
        <w:div w:id="1779641862">
          <w:marLeft w:val="480"/>
          <w:marRight w:val="0"/>
          <w:marTop w:val="0"/>
          <w:marBottom w:val="0"/>
          <w:divBdr>
            <w:top w:val="none" w:sz="0" w:space="0" w:color="auto"/>
            <w:left w:val="none" w:sz="0" w:space="0" w:color="auto"/>
            <w:bottom w:val="none" w:sz="0" w:space="0" w:color="auto"/>
            <w:right w:val="none" w:sz="0" w:space="0" w:color="auto"/>
          </w:divBdr>
        </w:div>
        <w:div w:id="724841378">
          <w:marLeft w:val="480"/>
          <w:marRight w:val="0"/>
          <w:marTop w:val="0"/>
          <w:marBottom w:val="0"/>
          <w:divBdr>
            <w:top w:val="none" w:sz="0" w:space="0" w:color="auto"/>
            <w:left w:val="none" w:sz="0" w:space="0" w:color="auto"/>
            <w:bottom w:val="none" w:sz="0" w:space="0" w:color="auto"/>
            <w:right w:val="none" w:sz="0" w:space="0" w:color="auto"/>
          </w:divBdr>
        </w:div>
        <w:div w:id="1423186805">
          <w:marLeft w:val="480"/>
          <w:marRight w:val="0"/>
          <w:marTop w:val="0"/>
          <w:marBottom w:val="0"/>
          <w:divBdr>
            <w:top w:val="none" w:sz="0" w:space="0" w:color="auto"/>
            <w:left w:val="none" w:sz="0" w:space="0" w:color="auto"/>
            <w:bottom w:val="none" w:sz="0" w:space="0" w:color="auto"/>
            <w:right w:val="none" w:sz="0" w:space="0" w:color="auto"/>
          </w:divBdr>
        </w:div>
        <w:div w:id="1526559432">
          <w:marLeft w:val="480"/>
          <w:marRight w:val="0"/>
          <w:marTop w:val="0"/>
          <w:marBottom w:val="0"/>
          <w:divBdr>
            <w:top w:val="none" w:sz="0" w:space="0" w:color="auto"/>
            <w:left w:val="none" w:sz="0" w:space="0" w:color="auto"/>
            <w:bottom w:val="none" w:sz="0" w:space="0" w:color="auto"/>
            <w:right w:val="none" w:sz="0" w:space="0" w:color="auto"/>
          </w:divBdr>
        </w:div>
        <w:div w:id="2093693339">
          <w:marLeft w:val="480"/>
          <w:marRight w:val="0"/>
          <w:marTop w:val="0"/>
          <w:marBottom w:val="0"/>
          <w:divBdr>
            <w:top w:val="none" w:sz="0" w:space="0" w:color="auto"/>
            <w:left w:val="none" w:sz="0" w:space="0" w:color="auto"/>
            <w:bottom w:val="none" w:sz="0" w:space="0" w:color="auto"/>
            <w:right w:val="none" w:sz="0" w:space="0" w:color="auto"/>
          </w:divBdr>
        </w:div>
        <w:div w:id="2079744219">
          <w:marLeft w:val="480"/>
          <w:marRight w:val="0"/>
          <w:marTop w:val="0"/>
          <w:marBottom w:val="0"/>
          <w:divBdr>
            <w:top w:val="none" w:sz="0" w:space="0" w:color="auto"/>
            <w:left w:val="none" w:sz="0" w:space="0" w:color="auto"/>
            <w:bottom w:val="none" w:sz="0" w:space="0" w:color="auto"/>
            <w:right w:val="none" w:sz="0" w:space="0" w:color="auto"/>
          </w:divBdr>
        </w:div>
        <w:div w:id="1637494646">
          <w:marLeft w:val="480"/>
          <w:marRight w:val="0"/>
          <w:marTop w:val="0"/>
          <w:marBottom w:val="0"/>
          <w:divBdr>
            <w:top w:val="none" w:sz="0" w:space="0" w:color="auto"/>
            <w:left w:val="none" w:sz="0" w:space="0" w:color="auto"/>
            <w:bottom w:val="none" w:sz="0" w:space="0" w:color="auto"/>
            <w:right w:val="none" w:sz="0" w:space="0" w:color="auto"/>
          </w:divBdr>
        </w:div>
        <w:div w:id="1609508352">
          <w:marLeft w:val="480"/>
          <w:marRight w:val="0"/>
          <w:marTop w:val="0"/>
          <w:marBottom w:val="0"/>
          <w:divBdr>
            <w:top w:val="none" w:sz="0" w:space="0" w:color="auto"/>
            <w:left w:val="none" w:sz="0" w:space="0" w:color="auto"/>
            <w:bottom w:val="none" w:sz="0" w:space="0" w:color="auto"/>
            <w:right w:val="none" w:sz="0" w:space="0" w:color="auto"/>
          </w:divBdr>
        </w:div>
        <w:div w:id="1385593962">
          <w:marLeft w:val="480"/>
          <w:marRight w:val="0"/>
          <w:marTop w:val="0"/>
          <w:marBottom w:val="0"/>
          <w:divBdr>
            <w:top w:val="none" w:sz="0" w:space="0" w:color="auto"/>
            <w:left w:val="none" w:sz="0" w:space="0" w:color="auto"/>
            <w:bottom w:val="none" w:sz="0" w:space="0" w:color="auto"/>
            <w:right w:val="none" w:sz="0" w:space="0" w:color="auto"/>
          </w:divBdr>
        </w:div>
      </w:divsChild>
    </w:div>
    <w:div w:id="170217367">
      <w:bodyDiv w:val="1"/>
      <w:marLeft w:val="0"/>
      <w:marRight w:val="0"/>
      <w:marTop w:val="0"/>
      <w:marBottom w:val="0"/>
      <w:divBdr>
        <w:top w:val="none" w:sz="0" w:space="0" w:color="auto"/>
        <w:left w:val="none" w:sz="0" w:space="0" w:color="auto"/>
        <w:bottom w:val="none" w:sz="0" w:space="0" w:color="auto"/>
        <w:right w:val="none" w:sz="0" w:space="0" w:color="auto"/>
      </w:divBdr>
    </w:div>
    <w:div w:id="171646295">
      <w:bodyDiv w:val="1"/>
      <w:marLeft w:val="0"/>
      <w:marRight w:val="0"/>
      <w:marTop w:val="0"/>
      <w:marBottom w:val="0"/>
      <w:divBdr>
        <w:top w:val="none" w:sz="0" w:space="0" w:color="auto"/>
        <w:left w:val="none" w:sz="0" w:space="0" w:color="auto"/>
        <w:bottom w:val="none" w:sz="0" w:space="0" w:color="auto"/>
        <w:right w:val="none" w:sz="0" w:space="0" w:color="auto"/>
      </w:divBdr>
    </w:div>
    <w:div w:id="173030837">
      <w:bodyDiv w:val="1"/>
      <w:marLeft w:val="0"/>
      <w:marRight w:val="0"/>
      <w:marTop w:val="0"/>
      <w:marBottom w:val="0"/>
      <w:divBdr>
        <w:top w:val="none" w:sz="0" w:space="0" w:color="auto"/>
        <w:left w:val="none" w:sz="0" w:space="0" w:color="auto"/>
        <w:bottom w:val="none" w:sz="0" w:space="0" w:color="auto"/>
        <w:right w:val="none" w:sz="0" w:space="0" w:color="auto"/>
      </w:divBdr>
    </w:div>
    <w:div w:id="173343599">
      <w:bodyDiv w:val="1"/>
      <w:marLeft w:val="0"/>
      <w:marRight w:val="0"/>
      <w:marTop w:val="0"/>
      <w:marBottom w:val="0"/>
      <w:divBdr>
        <w:top w:val="none" w:sz="0" w:space="0" w:color="auto"/>
        <w:left w:val="none" w:sz="0" w:space="0" w:color="auto"/>
        <w:bottom w:val="none" w:sz="0" w:space="0" w:color="auto"/>
        <w:right w:val="none" w:sz="0" w:space="0" w:color="auto"/>
      </w:divBdr>
    </w:div>
    <w:div w:id="174882534">
      <w:bodyDiv w:val="1"/>
      <w:marLeft w:val="0"/>
      <w:marRight w:val="0"/>
      <w:marTop w:val="0"/>
      <w:marBottom w:val="0"/>
      <w:divBdr>
        <w:top w:val="none" w:sz="0" w:space="0" w:color="auto"/>
        <w:left w:val="none" w:sz="0" w:space="0" w:color="auto"/>
        <w:bottom w:val="none" w:sz="0" w:space="0" w:color="auto"/>
        <w:right w:val="none" w:sz="0" w:space="0" w:color="auto"/>
      </w:divBdr>
    </w:div>
    <w:div w:id="175773284">
      <w:bodyDiv w:val="1"/>
      <w:marLeft w:val="0"/>
      <w:marRight w:val="0"/>
      <w:marTop w:val="0"/>
      <w:marBottom w:val="0"/>
      <w:divBdr>
        <w:top w:val="none" w:sz="0" w:space="0" w:color="auto"/>
        <w:left w:val="none" w:sz="0" w:space="0" w:color="auto"/>
        <w:bottom w:val="none" w:sz="0" w:space="0" w:color="auto"/>
        <w:right w:val="none" w:sz="0" w:space="0" w:color="auto"/>
      </w:divBdr>
    </w:div>
    <w:div w:id="176040581">
      <w:bodyDiv w:val="1"/>
      <w:marLeft w:val="0"/>
      <w:marRight w:val="0"/>
      <w:marTop w:val="0"/>
      <w:marBottom w:val="0"/>
      <w:divBdr>
        <w:top w:val="none" w:sz="0" w:space="0" w:color="auto"/>
        <w:left w:val="none" w:sz="0" w:space="0" w:color="auto"/>
        <w:bottom w:val="none" w:sz="0" w:space="0" w:color="auto"/>
        <w:right w:val="none" w:sz="0" w:space="0" w:color="auto"/>
      </w:divBdr>
    </w:div>
    <w:div w:id="176308338">
      <w:bodyDiv w:val="1"/>
      <w:marLeft w:val="0"/>
      <w:marRight w:val="0"/>
      <w:marTop w:val="0"/>
      <w:marBottom w:val="0"/>
      <w:divBdr>
        <w:top w:val="none" w:sz="0" w:space="0" w:color="auto"/>
        <w:left w:val="none" w:sz="0" w:space="0" w:color="auto"/>
        <w:bottom w:val="none" w:sz="0" w:space="0" w:color="auto"/>
        <w:right w:val="none" w:sz="0" w:space="0" w:color="auto"/>
      </w:divBdr>
    </w:div>
    <w:div w:id="176388595">
      <w:bodyDiv w:val="1"/>
      <w:marLeft w:val="0"/>
      <w:marRight w:val="0"/>
      <w:marTop w:val="0"/>
      <w:marBottom w:val="0"/>
      <w:divBdr>
        <w:top w:val="none" w:sz="0" w:space="0" w:color="auto"/>
        <w:left w:val="none" w:sz="0" w:space="0" w:color="auto"/>
        <w:bottom w:val="none" w:sz="0" w:space="0" w:color="auto"/>
        <w:right w:val="none" w:sz="0" w:space="0" w:color="auto"/>
      </w:divBdr>
    </w:div>
    <w:div w:id="177081468">
      <w:bodyDiv w:val="1"/>
      <w:marLeft w:val="0"/>
      <w:marRight w:val="0"/>
      <w:marTop w:val="0"/>
      <w:marBottom w:val="0"/>
      <w:divBdr>
        <w:top w:val="none" w:sz="0" w:space="0" w:color="auto"/>
        <w:left w:val="none" w:sz="0" w:space="0" w:color="auto"/>
        <w:bottom w:val="none" w:sz="0" w:space="0" w:color="auto"/>
        <w:right w:val="none" w:sz="0" w:space="0" w:color="auto"/>
      </w:divBdr>
    </w:div>
    <w:div w:id="178275815">
      <w:bodyDiv w:val="1"/>
      <w:marLeft w:val="0"/>
      <w:marRight w:val="0"/>
      <w:marTop w:val="0"/>
      <w:marBottom w:val="0"/>
      <w:divBdr>
        <w:top w:val="none" w:sz="0" w:space="0" w:color="auto"/>
        <w:left w:val="none" w:sz="0" w:space="0" w:color="auto"/>
        <w:bottom w:val="none" w:sz="0" w:space="0" w:color="auto"/>
        <w:right w:val="none" w:sz="0" w:space="0" w:color="auto"/>
      </w:divBdr>
    </w:div>
    <w:div w:id="179199916">
      <w:bodyDiv w:val="1"/>
      <w:marLeft w:val="0"/>
      <w:marRight w:val="0"/>
      <w:marTop w:val="0"/>
      <w:marBottom w:val="0"/>
      <w:divBdr>
        <w:top w:val="none" w:sz="0" w:space="0" w:color="auto"/>
        <w:left w:val="none" w:sz="0" w:space="0" w:color="auto"/>
        <w:bottom w:val="none" w:sz="0" w:space="0" w:color="auto"/>
        <w:right w:val="none" w:sz="0" w:space="0" w:color="auto"/>
      </w:divBdr>
    </w:div>
    <w:div w:id="179662595">
      <w:bodyDiv w:val="1"/>
      <w:marLeft w:val="0"/>
      <w:marRight w:val="0"/>
      <w:marTop w:val="0"/>
      <w:marBottom w:val="0"/>
      <w:divBdr>
        <w:top w:val="none" w:sz="0" w:space="0" w:color="auto"/>
        <w:left w:val="none" w:sz="0" w:space="0" w:color="auto"/>
        <w:bottom w:val="none" w:sz="0" w:space="0" w:color="auto"/>
        <w:right w:val="none" w:sz="0" w:space="0" w:color="auto"/>
      </w:divBdr>
    </w:div>
    <w:div w:id="179974542">
      <w:bodyDiv w:val="1"/>
      <w:marLeft w:val="0"/>
      <w:marRight w:val="0"/>
      <w:marTop w:val="0"/>
      <w:marBottom w:val="0"/>
      <w:divBdr>
        <w:top w:val="none" w:sz="0" w:space="0" w:color="auto"/>
        <w:left w:val="none" w:sz="0" w:space="0" w:color="auto"/>
        <w:bottom w:val="none" w:sz="0" w:space="0" w:color="auto"/>
        <w:right w:val="none" w:sz="0" w:space="0" w:color="auto"/>
      </w:divBdr>
    </w:div>
    <w:div w:id="180552128">
      <w:bodyDiv w:val="1"/>
      <w:marLeft w:val="0"/>
      <w:marRight w:val="0"/>
      <w:marTop w:val="0"/>
      <w:marBottom w:val="0"/>
      <w:divBdr>
        <w:top w:val="none" w:sz="0" w:space="0" w:color="auto"/>
        <w:left w:val="none" w:sz="0" w:space="0" w:color="auto"/>
        <w:bottom w:val="none" w:sz="0" w:space="0" w:color="auto"/>
        <w:right w:val="none" w:sz="0" w:space="0" w:color="auto"/>
      </w:divBdr>
    </w:div>
    <w:div w:id="180709185">
      <w:bodyDiv w:val="1"/>
      <w:marLeft w:val="0"/>
      <w:marRight w:val="0"/>
      <w:marTop w:val="0"/>
      <w:marBottom w:val="0"/>
      <w:divBdr>
        <w:top w:val="none" w:sz="0" w:space="0" w:color="auto"/>
        <w:left w:val="none" w:sz="0" w:space="0" w:color="auto"/>
        <w:bottom w:val="none" w:sz="0" w:space="0" w:color="auto"/>
        <w:right w:val="none" w:sz="0" w:space="0" w:color="auto"/>
      </w:divBdr>
      <w:divsChild>
        <w:div w:id="289633838">
          <w:marLeft w:val="480"/>
          <w:marRight w:val="0"/>
          <w:marTop w:val="0"/>
          <w:marBottom w:val="0"/>
          <w:divBdr>
            <w:top w:val="none" w:sz="0" w:space="0" w:color="auto"/>
            <w:left w:val="none" w:sz="0" w:space="0" w:color="auto"/>
            <w:bottom w:val="none" w:sz="0" w:space="0" w:color="auto"/>
            <w:right w:val="none" w:sz="0" w:space="0" w:color="auto"/>
          </w:divBdr>
        </w:div>
        <w:div w:id="1147551108">
          <w:marLeft w:val="480"/>
          <w:marRight w:val="0"/>
          <w:marTop w:val="0"/>
          <w:marBottom w:val="0"/>
          <w:divBdr>
            <w:top w:val="none" w:sz="0" w:space="0" w:color="auto"/>
            <w:left w:val="none" w:sz="0" w:space="0" w:color="auto"/>
            <w:bottom w:val="none" w:sz="0" w:space="0" w:color="auto"/>
            <w:right w:val="none" w:sz="0" w:space="0" w:color="auto"/>
          </w:divBdr>
        </w:div>
        <w:div w:id="929504336">
          <w:marLeft w:val="480"/>
          <w:marRight w:val="0"/>
          <w:marTop w:val="0"/>
          <w:marBottom w:val="0"/>
          <w:divBdr>
            <w:top w:val="none" w:sz="0" w:space="0" w:color="auto"/>
            <w:left w:val="none" w:sz="0" w:space="0" w:color="auto"/>
            <w:bottom w:val="none" w:sz="0" w:space="0" w:color="auto"/>
            <w:right w:val="none" w:sz="0" w:space="0" w:color="auto"/>
          </w:divBdr>
        </w:div>
        <w:div w:id="2003894756">
          <w:marLeft w:val="480"/>
          <w:marRight w:val="0"/>
          <w:marTop w:val="0"/>
          <w:marBottom w:val="0"/>
          <w:divBdr>
            <w:top w:val="none" w:sz="0" w:space="0" w:color="auto"/>
            <w:left w:val="none" w:sz="0" w:space="0" w:color="auto"/>
            <w:bottom w:val="none" w:sz="0" w:space="0" w:color="auto"/>
            <w:right w:val="none" w:sz="0" w:space="0" w:color="auto"/>
          </w:divBdr>
        </w:div>
        <w:div w:id="2121289895">
          <w:marLeft w:val="480"/>
          <w:marRight w:val="0"/>
          <w:marTop w:val="0"/>
          <w:marBottom w:val="0"/>
          <w:divBdr>
            <w:top w:val="none" w:sz="0" w:space="0" w:color="auto"/>
            <w:left w:val="none" w:sz="0" w:space="0" w:color="auto"/>
            <w:bottom w:val="none" w:sz="0" w:space="0" w:color="auto"/>
            <w:right w:val="none" w:sz="0" w:space="0" w:color="auto"/>
          </w:divBdr>
        </w:div>
        <w:div w:id="1370178533">
          <w:marLeft w:val="480"/>
          <w:marRight w:val="0"/>
          <w:marTop w:val="0"/>
          <w:marBottom w:val="0"/>
          <w:divBdr>
            <w:top w:val="none" w:sz="0" w:space="0" w:color="auto"/>
            <w:left w:val="none" w:sz="0" w:space="0" w:color="auto"/>
            <w:bottom w:val="none" w:sz="0" w:space="0" w:color="auto"/>
            <w:right w:val="none" w:sz="0" w:space="0" w:color="auto"/>
          </w:divBdr>
        </w:div>
        <w:div w:id="1409964376">
          <w:marLeft w:val="480"/>
          <w:marRight w:val="0"/>
          <w:marTop w:val="0"/>
          <w:marBottom w:val="0"/>
          <w:divBdr>
            <w:top w:val="none" w:sz="0" w:space="0" w:color="auto"/>
            <w:left w:val="none" w:sz="0" w:space="0" w:color="auto"/>
            <w:bottom w:val="none" w:sz="0" w:space="0" w:color="auto"/>
            <w:right w:val="none" w:sz="0" w:space="0" w:color="auto"/>
          </w:divBdr>
        </w:div>
        <w:div w:id="549341571">
          <w:marLeft w:val="480"/>
          <w:marRight w:val="0"/>
          <w:marTop w:val="0"/>
          <w:marBottom w:val="0"/>
          <w:divBdr>
            <w:top w:val="none" w:sz="0" w:space="0" w:color="auto"/>
            <w:left w:val="none" w:sz="0" w:space="0" w:color="auto"/>
            <w:bottom w:val="none" w:sz="0" w:space="0" w:color="auto"/>
            <w:right w:val="none" w:sz="0" w:space="0" w:color="auto"/>
          </w:divBdr>
        </w:div>
        <w:div w:id="1538275225">
          <w:marLeft w:val="480"/>
          <w:marRight w:val="0"/>
          <w:marTop w:val="0"/>
          <w:marBottom w:val="0"/>
          <w:divBdr>
            <w:top w:val="none" w:sz="0" w:space="0" w:color="auto"/>
            <w:left w:val="none" w:sz="0" w:space="0" w:color="auto"/>
            <w:bottom w:val="none" w:sz="0" w:space="0" w:color="auto"/>
            <w:right w:val="none" w:sz="0" w:space="0" w:color="auto"/>
          </w:divBdr>
        </w:div>
        <w:div w:id="145782498">
          <w:marLeft w:val="480"/>
          <w:marRight w:val="0"/>
          <w:marTop w:val="0"/>
          <w:marBottom w:val="0"/>
          <w:divBdr>
            <w:top w:val="none" w:sz="0" w:space="0" w:color="auto"/>
            <w:left w:val="none" w:sz="0" w:space="0" w:color="auto"/>
            <w:bottom w:val="none" w:sz="0" w:space="0" w:color="auto"/>
            <w:right w:val="none" w:sz="0" w:space="0" w:color="auto"/>
          </w:divBdr>
        </w:div>
        <w:div w:id="1768235398">
          <w:marLeft w:val="480"/>
          <w:marRight w:val="0"/>
          <w:marTop w:val="0"/>
          <w:marBottom w:val="0"/>
          <w:divBdr>
            <w:top w:val="none" w:sz="0" w:space="0" w:color="auto"/>
            <w:left w:val="none" w:sz="0" w:space="0" w:color="auto"/>
            <w:bottom w:val="none" w:sz="0" w:space="0" w:color="auto"/>
            <w:right w:val="none" w:sz="0" w:space="0" w:color="auto"/>
          </w:divBdr>
        </w:div>
        <w:div w:id="1155872653">
          <w:marLeft w:val="480"/>
          <w:marRight w:val="0"/>
          <w:marTop w:val="0"/>
          <w:marBottom w:val="0"/>
          <w:divBdr>
            <w:top w:val="none" w:sz="0" w:space="0" w:color="auto"/>
            <w:left w:val="none" w:sz="0" w:space="0" w:color="auto"/>
            <w:bottom w:val="none" w:sz="0" w:space="0" w:color="auto"/>
            <w:right w:val="none" w:sz="0" w:space="0" w:color="auto"/>
          </w:divBdr>
        </w:div>
        <w:div w:id="653340230">
          <w:marLeft w:val="480"/>
          <w:marRight w:val="0"/>
          <w:marTop w:val="0"/>
          <w:marBottom w:val="0"/>
          <w:divBdr>
            <w:top w:val="none" w:sz="0" w:space="0" w:color="auto"/>
            <w:left w:val="none" w:sz="0" w:space="0" w:color="auto"/>
            <w:bottom w:val="none" w:sz="0" w:space="0" w:color="auto"/>
            <w:right w:val="none" w:sz="0" w:space="0" w:color="auto"/>
          </w:divBdr>
        </w:div>
        <w:div w:id="2122534165">
          <w:marLeft w:val="480"/>
          <w:marRight w:val="0"/>
          <w:marTop w:val="0"/>
          <w:marBottom w:val="0"/>
          <w:divBdr>
            <w:top w:val="none" w:sz="0" w:space="0" w:color="auto"/>
            <w:left w:val="none" w:sz="0" w:space="0" w:color="auto"/>
            <w:bottom w:val="none" w:sz="0" w:space="0" w:color="auto"/>
            <w:right w:val="none" w:sz="0" w:space="0" w:color="auto"/>
          </w:divBdr>
        </w:div>
        <w:div w:id="1846165906">
          <w:marLeft w:val="480"/>
          <w:marRight w:val="0"/>
          <w:marTop w:val="0"/>
          <w:marBottom w:val="0"/>
          <w:divBdr>
            <w:top w:val="none" w:sz="0" w:space="0" w:color="auto"/>
            <w:left w:val="none" w:sz="0" w:space="0" w:color="auto"/>
            <w:bottom w:val="none" w:sz="0" w:space="0" w:color="auto"/>
            <w:right w:val="none" w:sz="0" w:space="0" w:color="auto"/>
          </w:divBdr>
        </w:div>
        <w:div w:id="915551811">
          <w:marLeft w:val="480"/>
          <w:marRight w:val="0"/>
          <w:marTop w:val="0"/>
          <w:marBottom w:val="0"/>
          <w:divBdr>
            <w:top w:val="none" w:sz="0" w:space="0" w:color="auto"/>
            <w:left w:val="none" w:sz="0" w:space="0" w:color="auto"/>
            <w:bottom w:val="none" w:sz="0" w:space="0" w:color="auto"/>
            <w:right w:val="none" w:sz="0" w:space="0" w:color="auto"/>
          </w:divBdr>
        </w:div>
      </w:divsChild>
    </w:div>
    <w:div w:id="180897008">
      <w:bodyDiv w:val="1"/>
      <w:marLeft w:val="0"/>
      <w:marRight w:val="0"/>
      <w:marTop w:val="0"/>
      <w:marBottom w:val="0"/>
      <w:divBdr>
        <w:top w:val="none" w:sz="0" w:space="0" w:color="auto"/>
        <w:left w:val="none" w:sz="0" w:space="0" w:color="auto"/>
        <w:bottom w:val="none" w:sz="0" w:space="0" w:color="auto"/>
        <w:right w:val="none" w:sz="0" w:space="0" w:color="auto"/>
      </w:divBdr>
    </w:div>
    <w:div w:id="181628101">
      <w:bodyDiv w:val="1"/>
      <w:marLeft w:val="0"/>
      <w:marRight w:val="0"/>
      <w:marTop w:val="0"/>
      <w:marBottom w:val="0"/>
      <w:divBdr>
        <w:top w:val="none" w:sz="0" w:space="0" w:color="auto"/>
        <w:left w:val="none" w:sz="0" w:space="0" w:color="auto"/>
        <w:bottom w:val="none" w:sz="0" w:space="0" w:color="auto"/>
        <w:right w:val="none" w:sz="0" w:space="0" w:color="auto"/>
      </w:divBdr>
    </w:div>
    <w:div w:id="182133371">
      <w:bodyDiv w:val="1"/>
      <w:marLeft w:val="0"/>
      <w:marRight w:val="0"/>
      <w:marTop w:val="0"/>
      <w:marBottom w:val="0"/>
      <w:divBdr>
        <w:top w:val="none" w:sz="0" w:space="0" w:color="auto"/>
        <w:left w:val="none" w:sz="0" w:space="0" w:color="auto"/>
        <w:bottom w:val="none" w:sz="0" w:space="0" w:color="auto"/>
        <w:right w:val="none" w:sz="0" w:space="0" w:color="auto"/>
      </w:divBdr>
    </w:div>
    <w:div w:id="183523119">
      <w:bodyDiv w:val="1"/>
      <w:marLeft w:val="0"/>
      <w:marRight w:val="0"/>
      <w:marTop w:val="0"/>
      <w:marBottom w:val="0"/>
      <w:divBdr>
        <w:top w:val="none" w:sz="0" w:space="0" w:color="auto"/>
        <w:left w:val="none" w:sz="0" w:space="0" w:color="auto"/>
        <w:bottom w:val="none" w:sz="0" w:space="0" w:color="auto"/>
        <w:right w:val="none" w:sz="0" w:space="0" w:color="auto"/>
      </w:divBdr>
    </w:div>
    <w:div w:id="183789952">
      <w:bodyDiv w:val="1"/>
      <w:marLeft w:val="0"/>
      <w:marRight w:val="0"/>
      <w:marTop w:val="0"/>
      <w:marBottom w:val="0"/>
      <w:divBdr>
        <w:top w:val="none" w:sz="0" w:space="0" w:color="auto"/>
        <w:left w:val="none" w:sz="0" w:space="0" w:color="auto"/>
        <w:bottom w:val="none" w:sz="0" w:space="0" w:color="auto"/>
        <w:right w:val="none" w:sz="0" w:space="0" w:color="auto"/>
      </w:divBdr>
      <w:divsChild>
        <w:div w:id="165092240">
          <w:marLeft w:val="480"/>
          <w:marRight w:val="0"/>
          <w:marTop w:val="0"/>
          <w:marBottom w:val="0"/>
          <w:divBdr>
            <w:top w:val="none" w:sz="0" w:space="0" w:color="auto"/>
            <w:left w:val="none" w:sz="0" w:space="0" w:color="auto"/>
            <w:bottom w:val="none" w:sz="0" w:space="0" w:color="auto"/>
            <w:right w:val="none" w:sz="0" w:space="0" w:color="auto"/>
          </w:divBdr>
        </w:div>
        <w:div w:id="1635064053">
          <w:marLeft w:val="480"/>
          <w:marRight w:val="0"/>
          <w:marTop w:val="0"/>
          <w:marBottom w:val="0"/>
          <w:divBdr>
            <w:top w:val="none" w:sz="0" w:space="0" w:color="auto"/>
            <w:left w:val="none" w:sz="0" w:space="0" w:color="auto"/>
            <w:bottom w:val="none" w:sz="0" w:space="0" w:color="auto"/>
            <w:right w:val="none" w:sz="0" w:space="0" w:color="auto"/>
          </w:divBdr>
        </w:div>
        <w:div w:id="291331758">
          <w:marLeft w:val="480"/>
          <w:marRight w:val="0"/>
          <w:marTop w:val="0"/>
          <w:marBottom w:val="0"/>
          <w:divBdr>
            <w:top w:val="none" w:sz="0" w:space="0" w:color="auto"/>
            <w:left w:val="none" w:sz="0" w:space="0" w:color="auto"/>
            <w:bottom w:val="none" w:sz="0" w:space="0" w:color="auto"/>
            <w:right w:val="none" w:sz="0" w:space="0" w:color="auto"/>
          </w:divBdr>
        </w:div>
        <w:div w:id="1431662165">
          <w:marLeft w:val="480"/>
          <w:marRight w:val="0"/>
          <w:marTop w:val="0"/>
          <w:marBottom w:val="0"/>
          <w:divBdr>
            <w:top w:val="none" w:sz="0" w:space="0" w:color="auto"/>
            <w:left w:val="none" w:sz="0" w:space="0" w:color="auto"/>
            <w:bottom w:val="none" w:sz="0" w:space="0" w:color="auto"/>
            <w:right w:val="none" w:sz="0" w:space="0" w:color="auto"/>
          </w:divBdr>
        </w:div>
        <w:div w:id="1653293634">
          <w:marLeft w:val="480"/>
          <w:marRight w:val="0"/>
          <w:marTop w:val="0"/>
          <w:marBottom w:val="0"/>
          <w:divBdr>
            <w:top w:val="none" w:sz="0" w:space="0" w:color="auto"/>
            <w:left w:val="none" w:sz="0" w:space="0" w:color="auto"/>
            <w:bottom w:val="none" w:sz="0" w:space="0" w:color="auto"/>
            <w:right w:val="none" w:sz="0" w:space="0" w:color="auto"/>
          </w:divBdr>
        </w:div>
        <w:div w:id="2020422752">
          <w:marLeft w:val="480"/>
          <w:marRight w:val="0"/>
          <w:marTop w:val="0"/>
          <w:marBottom w:val="0"/>
          <w:divBdr>
            <w:top w:val="none" w:sz="0" w:space="0" w:color="auto"/>
            <w:left w:val="none" w:sz="0" w:space="0" w:color="auto"/>
            <w:bottom w:val="none" w:sz="0" w:space="0" w:color="auto"/>
            <w:right w:val="none" w:sz="0" w:space="0" w:color="auto"/>
          </w:divBdr>
        </w:div>
        <w:div w:id="1368675526">
          <w:marLeft w:val="480"/>
          <w:marRight w:val="0"/>
          <w:marTop w:val="0"/>
          <w:marBottom w:val="0"/>
          <w:divBdr>
            <w:top w:val="none" w:sz="0" w:space="0" w:color="auto"/>
            <w:left w:val="none" w:sz="0" w:space="0" w:color="auto"/>
            <w:bottom w:val="none" w:sz="0" w:space="0" w:color="auto"/>
            <w:right w:val="none" w:sz="0" w:space="0" w:color="auto"/>
          </w:divBdr>
        </w:div>
        <w:div w:id="1425567868">
          <w:marLeft w:val="480"/>
          <w:marRight w:val="0"/>
          <w:marTop w:val="0"/>
          <w:marBottom w:val="0"/>
          <w:divBdr>
            <w:top w:val="none" w:sz="0" w:space="0" w:color="auto"/>
            <w:left w:val="none" w:sz="0" w:space="0" w:color="auto"/>
            <w:bottom w:val="none" w:sz="0" w:space="0" w:color="auto"/>
            <w:right w:val="none" w:sz="0" w:space="0" w:color="auto"/>
          </w:divBdr>
        </w:div>
        <w:div w:id="1594779766">
          <w:marLeft w:val="480"/>
          <w:marRight w:val="0"/>
          <w:marTop w:val="0"/>
          <w:marBottom w:val="0"/>
          <w:divBdr>
            <w:top w:val="none" w:sz="0" w:space="0" w:color="auto"/>
            <w:left w:val="none" w:sz="0" w:space="0" w:color="auto"/>
            <w:bottom w:val="none" w:sz="0" w:space="0" w:color="auto"/>
            <w:right w:val="none" w:sz="0" w:space="0" w:color="auto"/>
          </w:divBdr>
        </w:div>
        <w:div w:id="612589401">
          <w:marLeft w:val="480"/>
          <w:marRight w:val="0"/>
          <w:marTop w:val="0"/>
          <w:marBottom w:val="0"/>
          <w:divBdr>
            <w:top w:val="none" w:sz="0" w:space="0" w:color="auto"/>
            <w:left w:val="none" w:sz="0" w:space="0" w:color="auto"/>
            <w:bottom w:val="none" w:sz="0" w:space="0" w:color="auto"/>
            <w:right w:val="none" w:sz="0" w:space="0" w:color="auto"/>
          </w:divBdr>
        </w:div>
      </w:divsChild>
    </w:div>
    <w:div w:id="184053097">
      <w:bodyDiv w:val="1"/>
      <w:marLeft w:val="0"/>
      <w:marRight w:val="0"/>
      <w:marTop w:val="0"/>
      <w:marBottom w:val="0"/>
      <w:divBdr>
        <w:top w:val="none" w:sz="0" w:space="0" w:color="auto"/>
        <w:left w:val="none" w:sz="0" w:space="0" w:color="auto"/>
        <w:bottom w:val="none" w:sz="0" w:space="0" w:color="auto"/>
        <w:right w:val="none" w:sz="0" w:space="0" w:color="auto"/>
      </w:divBdr>
    </w:div>
    <w:div w:id="184246020">
      <w:bodyDiv w:val="1"/>
      <w:marLeft w:val="0"/>
      <w:marRight w:val="0"/>
      <w:marTop w:val="0"/>
      <w:marBottom w:val="0"/>
      <w:divBdr>
        <w:top w:val="none" w:sz="0" w:space="0" w:color="auto"/>
        <w:left w:val="none" w:sz="0" w:space="0" w:color="auto"/>
        <w:bottom w:val="none" w:sz="0" w:space="0" w:color="auto"/>
        <w:right w:val="none" w:sz="0" w:space="0" w:color="auto"/>
      </w:divBdr>
      <w:divsChild>
        <w:div w:id="3362854">
          <w:marLeft w:val="480"/>
          <w:marRight w:val="0"/>
          <w:marTop w:val="0"/>
          <w:marBottom w:val="0"/>
          <w:divBdr>
            <w:top w:val="none" w:sz="0" w:space="0" w:color="auto"/>
            <w:left w:val="none" w:sz="0" w:space="0" w:color="auto"/>
            <w:bottom w:val="none" w:sz="0" w:space="0" w:color="auto"/>
            <w:right w:val="none" w:sz="0" w:space="0" w:color="auto"/>
          </w:divBdr>
        </w:div>
        <w:div w:id="559243002">
          <w:marLeft w:val="480"/>
          <w:marRight w:val="0"/>
          <w:marTop w:val="0"/>
          <w:marBottom w:val="0"/>
          <w:divBdr>
            <w:top w:val="none" w:sz="0" w:space="0" w:color="auto"/>
            <w:left w:val="none" w:sz="0" w:space="0" w:color="auto"/>
            <w:bottom w:val="none" w:sz="0" w:space="0" w:color="auto"/>
            <w:right w:val="none" w:sz="0" w:space="0" w:color="auto"/>
          </w:divBdr>
        </w:div>
        <w:div w:id="1415466692">
          <w:marLeft w:val="480"/>
          <w:marRight w:val="0"/>
          <w:marTop w:val="0"/>
          <w:marBottom w:val="0"/>
          <w:divBdr>
            <w:top w:val="none" w:sz="0" w:space="0" w:color="auto"/>
            <w:left w:val="none" w:sz="0" w:space="0" w:color="auto"/>
            <w:bottom w:val="none" w:sz="0" w:space="0" w:color="auto"/>
            <w:right w:val="none" w:sz="0" w:space="0" w:color="auto"/>
          </w:divBdr>
        </w:div>
        <w:div w:id="925269611">
          <w:marLeft w:val="480"/>
          <w:marRight w:val="0"/>
          <w:marTop w:val="0"/>
          <w:marBottom w:val="0"/>
          <w:divBdr>
            <w:top w:val="none" w:sz="0" w:space="0" w:color="auto"/>
            <w:left w:val="none" w:sz="0" w:space="0" w:color="auto"/>
            <w:bottom w:val="none" w:sz="0" w:space="0" w:color="auto"/>
            <w:right w:val="none" w:sz="0" w:space="0" w:color="auto"/>
          </w:divBdr>
        </w:div>
        <w:div w:id="1540967215">
          <w:marLeft w:val="480"/>
          <w:marRight w:val="0"/>
          <w:marTop w:val="0"/>
          <w:marBottom w:val="0"/>
          <w:divBdr>
            <w:top w:val="none" w:sz="0" w:space="0" w:color="auto"/>
            <w:left w:val="none" w:sz="0" w:space="0" w:color="auto"/>
            <w:bottom w:val="none" w:sz="0" w:space="0" w:color="auto"/>
            <w:right w:val="none" w:sz="0" w:space="0" w:color="auto"/>
          </w:divBdr>
        </w:div>
        <w:div w:id="2090804302">
          <w:marLeft w:val="480"/>
          <w:marRight w:val="0"/>
          <w:marTop w:val="0"/>
          <w:marBottom w:val="0"/>
          <w:divBdr>
            <w:top w:val="none" w:sz="0" w:space="0" w:color="auto"/>
            <w:left w:val="none" w:sz="0" w:space="0" w:color="auto"/>
            <w:bottom w:val="none" w:sz="0" w:space="0" w:color="auto"/>
            <w:right w:val="none" w:sz="0" w:space="0" w:color="auto"/>
          </w:divBdr>
        </w:div>
        <w:div w:id="567227580">
          <w:marLeft w:val="480"/>
          <w:marRight w:val="0"/>
          <w:marTop w:val="0"/>
          <w:marBottom w:val="0"/>
          <w:divBdr>
            <w:top w:val="none" w:sz="0" w:space="0" w:color="auto"/>
            <w:left w:val="none" w:sz="0" w:space="0" w:color="auto"/>
            <w:bottom w:val="none" w:sz="0" w:space="0" w:color="auto"/>
            <w:right w:val="none" w:sz="0" w:space="0" w:color="auto"/>
          </w:divBdr>
        </w:div>
        <w:div w:id="460879870">
          <w:marLeft w:val="480"/>
          <w:marRight w:val="0"/>
          <w:marTop w:val="0"/>
          <w:marBottom w:val="0"/>
          <w:divBdr>
            <w:top w:val="none" w:sz="0" w:space="0" w:color="auto"/>
            <w:left w:val="none" w:sz="0" w:space="0" w:color="auto"/>
            <w:bottom w:val="none" w:sz="0" w:space="0" w:color="auto"/>
            <w:right w:val="none" w:sz="0" w:space="0" w:color="auto"/>
          </w:divBdr>
        </w:div>
        <w:div w:id="228199432">
          <w:marLeft w:val="480"/>
          <w:marRight w:val="0"/>
          <w:marTop w:val="0"/>
          <w:marBottom w:val="0"/>
          <w:divBdr>
            <w:top w:val="none" w:sz="0" w:space="0" w:color="auto"/>
            <w:left w:val="none" w:sz="0" w:space="0" w:color="auto"/>
            <w:bottom w:val="none" w:sz="0" w:space="0" w:color="auto"/>
            <w:right w:val="none" w:sz="0" w:space="0" w:color="auto"/>
          </w:divBdr>
        </w:div>
        <w:div w:id="1642811069">
          <w:marLeft w:val="480"/>
          <w:marRight w:val="0"/>
          <w:marTop w:val="0"/>
          <w:marBottom w:val="0"/>
          <w:divBdr>
            <w:top w:val="none" w:sz="0" w:space="0" w:color="auto"/>
            <w:left w:val="none" w:sz="0" w:space="0" w:color="auto"/>
            <w:bottom w:val="none" w:sz="0" w:space="0" w:color="auto"/>
            <w:right w:val="none" w:sz="0" w:space="0" w:color="auto"/>
          </w:divBdr>
        </w:div>
        <w:div w:id="1356269936">
          <w:marLeft w:val="480"/>
          <w:marRight w:val="0"/>
          <w:marTop w:val="0"/>
          <w:marBottom w:val="0"/>
          <w:divBdr>
            <w:top w:val="none" w:sz="0" w:space="0" w:color="auto"/>
            <w:left w:val="none" w:sz="0" w:space="0" w:color="auto"/>
            <w:bottom w:val="none" w:sz="0" w:space="0" w:color="auto"/>
            <w:right w:val="none" w:sz="0" w:space="0" w:color="auto"/>
          </w:divBdr>
        </w:div>
      </w:divsChild>
    </w:div>
    <w:div w:id="184291501">
      <w:bodyDiv w:val="1"/>
      <w:marLeft w:val="0"/>
      <w:marRight w:val="0"/>
      <w:marTop w:val="0"/>
      <w:marBottom w:val="0"/>
      <w:divBdr>
        <w:top w:val="none" w:sz="0" w:space="0" w:color="auto"/>
        <w:left w:val="none" w:sz="0" w:space="0" w:color="auto"/>
        <w:bottom w:val="none" w:sz="0" w:space="0" w:color="auto"/>
        <w:right w:val="none" w:sz="0" w:space="0" w:color="auto"/>
      </w:divBdr>
    </w:div>
    <w:div w:id="185870362">
      <w:bodyDiv w:val="1"/>
      <w:marLeft w:val="0"/>
      <w:marRight w:val="0"/>
      <w:marTop w:val="0"/>
      <w:marBottom w:val="0"/>
      <w:divBdr>
        <w:top w:val="none" w:sz="0" w:space="0" w:color="auto"/>
        <w:left w:val="none" w:sz="0" w:space="0" w:color="auto"/>
        <w:bottom w:val="none" w:sz="0" w:space="0" w:color="auto"/>
        <w:right w:val="none" w:sz="0" w:space="0" w:color="auto"/>
      </w:divBdr>
    </w:div>
    <w:div w:id="188182437">
      <w:bodyDiv w:val="1"/>
      <w:marLeft w:val="0"/>
      <w:marRight w:val="0"/>
      <w:marTop w:val="0"/>
      <w:marBottom w:val="0"/>
      <w:divBdr>
        <w:top w:val="none" w:sz="0" w:space="0" w:color="auto"/>
        <w:left w:val="none" w:sz="0" w:space="0" w:color="auto"/>
        <w:bottom w:val="none" w:sz="0" w:space="0" w:color="auto"/>
        <w:right w:val="none" w:sz="0" w:space="0" w:color="auto"/>
      </w:divBdr>
    </w:div>
    <w:div w:id="188690909">
      <w:bodyDiv w:val="1"/>
      <w:marLeft w:val="0"/>
      <w:marRight w:val="0"/>
      <w:marTop w:val="0"/>
      <w:marBottom w:val="0"/>
      <w:divBdr>
        <w:top w:val="none" w:sz="0" w:space="0" w:color="auto"/>
        <w:left w:val="none" w:sz="0" w:space="0" w:color="auto"/>
        <w:bottom w:val="none" w:sz="0" w:space="0" w:color="auto"/>
        <w:right w:val="none" w:sz="0" w:space="0" w:color="auto"/>
      </w:divBdr>
      <w:divsChild>
        <w:div w:id="2057386570">
          <w:marLeft w:val="480"/>
          <w:marRight w:val="0"/>
          <w:marTop w:val="0"/>
          <w:marBottom w:val="0"/>
          <w:divBdr>
            <w:top w:val="none" w:sz="0" w:space="0" w:color="auto"/>
            <w:left w:val="none" w:sz="0" w:space="0" w:color="auto"/>
            <w:bottom w:val="none" w:sz="0" w:space="0" w:color="auto"/>
            <w:right w:val="none" w:sz="0" w:space="0" w:color="auto"/>
          </w:divBdr>
        </w:div>
        <w:div w:id="895551351">
          <w:marLeft w:val="480"/>
          <w:marRight w:val="0"/>
          <w:marTop w:val="0"/>
          <w:marBottom w:val="0"/>
          <w:divBdr>
            <w:top w:val="none" w:sz="0" w:space="0" w:color="auto"/>
            <w:left w:val="none" w:sz="0" w:space="0" w:color="auto"/>
            <w:bottom w:val="none" w:sz="0" w:space="0" w:color="auto"/>
            <w:right w:val="none" w:sz="0" w:space="0" w:color="auto"/>
          </w:divBdr>
        </w:div>
        <w:div w:id="1832602182">
          <w:marLeft w:val="480"/>
          <w:marRight w:val="0"/>
          <w:marTop w:val="0"/>
          <w:marBottom w:val="0"/>
          <w:divBdr>
            <w:top w:val="none" w:sz="0" w:space="0" w:color="auto"/>
            <w:left w:val="none" w:sz="0" w:space="0" w:color="auto"/>
            <w:bottom w:val="none" w:sz="0" w:space="0" w:color="auto"/>
            <w:right w:val="none" w:sz="0" w:space="0" w:color="auto"/>
          </w:divBdr>
        </w:div>
        <w:div w:id="192505146">
          <w:marLeft w:val="480"/>
          <w:marRight w:val="0"/>
          <w:marTop w:val="0"/>
          <w:marBottom w:val="0"/>
          <w:divBdr>
            <w:top w:val="none" w:sz="0" w:space="0" w:color="auto"/>
            <w:left w:val="none" w:sz="0" w:space="0" w:color="auto"/>
            <w:bottom w:val="none" w:sz="0" w:space="0" w:color="auto"/>
            <w:right w:val="none" w:sz="0" w:space="0" w:color="auto"/>
          </w:divBdr>
        </w:div>
        <w:div w:id="388498059">
          <w:marLeft w:val="480"/>
          <w:marRight w:val="0"/>
          <w:marTop w:val="0"/>
          <w:marBottom w:val="0"/>
          <w:divBdr>
            <w:top w:val="none" w:sz="0" w:space="0" w:color="auto"/>
            <w:left w:val="none" w:sz="0" w:space="0" w:color="auto"/>
            <w:bottom w:val="none" w:sz="0" w:space="0" w:color="auto"/>
            <w:right w:val="none" w:sz="0" w:space="0" w:color="auto"/>
          </w:divBdr>
        </w:div>
        <w:div w:id="681585032">
          <w:marLeft w:val="480"/>
          <w:marRight w:val="0"/>
          <w:marTop w:val="0"/>
          <w:marBottom w:val="0"/>
          <w:divBdr>
            <w:top w:val="none" w:sz="0" w:space="0" w:color="auto"/>
            <w:left w:val="none" w:sz="0" w:space="0" w:color="auto"/>
            <w:bottom w:val="none" w:sz="0" w:space="0" w:color="auto"/>
            <w:right w:val="none" w:sz="0" w:space="0" w:color="auto"/>
          </w:divBdr>
        </w:div>
        <w:div w:id="1565414723">
          <w:marLeft w:val="480"/>
          <w:marRight w:val="0"/>
          <w:marTop w:val="0"/>
          <w:marBottom w:val="0"/>
          <w:divBdr>
            <w:top w:val="none" w:sz="0" w:space="0" w:color="auto"/>
            <w:left w:val="none" w:sz="0" w:space="0" w:color="auto"/>
            <w:bottom w:val="none" w:sz="0" w:space="0" w:color="auto"/>
            <w:right w:val="none" w:sz="0" w:space="0" w:color="auto"/>
          </w:divBdr>
        </w:div>
        <w:div w:id="301620243">
          <w:marLeft w:val="480"/>
          <w:marRight w:val="0"/>
          <w:marTop w:val="0"/>
          <w:marBottom w:val="0"/>
          <w:divBdr>
            <w:top w:val="none" w:sz="0" w:space="0" w:color="auto"/>
            <w:left w:val="none" w:sz="0" w:space="0" w:color="auto"/>
            <w:bottom w:val="none" w:sz="0" w:space="0" w:color="auto"/>
            <w:right w:val="none" w:sz="0" w:space="0" w:color="auto"/>
          </w:divBdr>
        </w:div>
        <w:div w:id="2009944476">
          <w:marLeft w:val="480"/>
          <w:marRight w:val="0"/>
          <w:marTop w:val="0"/>
          <w:marBottom w:val="0"/>
          <w:divBdr>
            <w:top w:val="none" w:sz="0" w:space="0" w:color="auto"/>
            <w:left w:val="none" w:sz="0" w:space="0" w:color="auto"/>
            <w:bottom w:val="none" w:sz="0" w:space="0" w:color="auto"/>
            <w:right w:val="none" w:sz="0" w:space="0" w:color="auto"/>
          </w:divBdr>
        </w:div>
        <w:div w:id="1607734214">
          <w:marLeft w:val="480"/>
          <w:marRight w:val="0"/>
          <w:marTop w:val="0"/>
          <w:marBottom w:val="0"/>
          <w:divBdr>
            <w:top w:val="none" w:sz="0" w:space="0" w:color="auto"/>
            <w:left w:val="none" w:sz="0" w:space="0" w:color="auto"/>
            <w:bottom w:val="none" w:sz="0" w:space="0" w:color="auto"/>
            <w:right w:val="none" w:sz="0" w:space="0" w:color="auto"/>
          </w:divBdr>
        </w:div>
        <w:div w:id="457916406">
          <w:marLeft w:val="480"/>
          <w:marRight w:val="0"/>
          <w:marTop w:val="0"/>
          <w:marBottom w:val="0"/>
          <w:divBdr>
            <w:top w:val="none" w:sz="0" w:space="0" w:color="auto"/>
            <w:left w:val="none" w:sz="0" w:space="0" w:color="auto"/>
            <w:bottom w:val="none" w:sz="0" w:space="0" w:color="auto"/>
            <w:right w:val="none" w:sz="0" w:space="0" w:color="auto"/>
          </w:divBdr>
        </w:div>
        <w:div w:id="1800609157">
          <w:marLeft w:val="480"/>
          <w:marRight w:val="0"/>
          <w:marTop w:val="0"/>
          <w:marBottom w:val="0"/>
          <w:divBdr>
            <w:top w:val="none" w:sz="0" w:space="0" w:color="auto"/>
            <w:left w:val="none" w:sz="0" w:space="0" w:color="auto"/>
            <w:bottom w:val="none" w:sz="0" w:space="0" w:color="auto"/>
            <w:right w:val="none" w:sz="0" w:space="0" w:color="auto"/>
          </w:divBdr>
        </w:div>
        <w:div w:id="19354761">
          <w:marLeft w:val="480"/>
          <w:marRight w:val="0"/>
          <w:marTop w:val="0"/>
          <w:marBottom w:val="0"/>
          <w:divBdr>
            <w:top w:val="none" w:sz="0" w:space="0" w:color="auto"/>
            <w:left w:val="none" w:sz="0" w:space="0" w:color="auto"/>
            <w:bottom w:val="none" w:sz="0" w:space="0" w:color="auto"/>
            <w:right w:val="none" w:sz="0" w:space="0" w:color="auto"/>
          </w:divBdr>
        </w:div>
        <w:div w:id="574054870">
          <w:marLeft w:val="480"/>
          <w:marRight w:val="0"/>
          <w:marTop w:val="0"/>
          <w:marBottom w:val="0"/>
          <w:divBdr>
            <w:top w:val="none" w:sz="0" w:space="0" w:color="auto"/>
            <w:left w:val="none" w:sz="0" w:space="0" w:color="auto"/>
            <w:bottom w:val="none" w:sz="0" w:space="0" w:color="auto"/>
            <w:right w:val="none" w:sz="0" w:space="0" w:color="auto"/>
          </w:divBdr>
        </w:div>
        <w:div w:id="1935940104">
          <w:marLeft w:val="480"/>
          <w:marRight w:val="0"/>
          <w:marTop w:val="0"/>
          <w:marBottom w:val="0"/>
          <w:divBdr>
            <w:top w:val="none" w:sz="0" w:space="0" w:color="auto"/>
            <w:left w:val="none" w:sz="0" w:space="0" w:color="auto"/>
            <w:bottom w:val="none" w:sz="0" w:space="0" w:color="auto"/>
            <w:right w:val="none" w:sz="0" w:space="0" w:color="auto"/>
          </w:divBdr>
        </w:div>
        <w:div w:id="1094591581">
          <w:marLeft w:val="480"/>
          <w:marRight w:val="0"/>
          <w:marTop w:val="0"/>
          <w:marBottom w:val="0"/>
          <w:divBdr>
            <w:top w:val="none" w:sz="0" w:space="0" w:color="auto"/>
            <w:left w:val="none" w:sz="0" w:space="0" w:color="auto"/>
            <w:bottom w:val="none" w:sz="0" w:space="0" w:color="auto"/>
            <w:right w:val="none" w:sz="0" w:space="0" w:color="auto"/>
          </w:divBdr>
        </w:div>
        <w:div w:id="350181016">
          <w:marLeft w:val="480"/>
          <w:marRight w:val="0"/>
          <w:marTop w:val="0"/>
          <w:marBottom w:val="0"/>
          <w:divBdr>
            <w:top w:val="none" w:sz="0" w:space="0" w:color="auto"/>
            <w:left w:val="none" w:sz="0" w:space="0" w:color="auto"/>
            <w:bottom w:val="none" w:sz="0" w:space="0" w:color="auto"/>
            <w:right w:val="none" w:sz="0" w:space="0" w:color="auto"/>
          </w:divBdr>
        </w:div>
        <w:div w:id="742874998">
          <w:marLeft w:val="480"/>
          <w:marRight w:val="0"/>
          <w:marTop w:val="0"/>
          <w:marBottom w:val="0"/>
          <w:divBdr>
            <w:top w:val="none" w:sz="0" w:space="0" w:color="auto"/>
            <w:left w:val="none" w:sz="0" w:space="0" w:color="auto"/>
            <w:bottom w:val="none" w:sz="0" w:space="0" w:color="auto"/>
            <w:right w:val="none" w:sz="0" w:space="0" w:color="auto"/>
          </w:divBdr>
        </w:div>
        <w:div w:id="1455057694">
          <w:marLeft w:val="480"/>
          <w:marRight w:val="0"/>
          <w:marTop w:val="0"/>
          <w:marBottom w:val="0"/>
          <w:divBdr>
            <w:top w:val="none" w:sz="0" w:space="0" w:color="auto"/>
            <w:left w:val="none" w:sz="0" w:space="0" w:color="auto"/>
            <w:bottom w:val="none" w:sz="0" w:space="0" w:color="auto"/>
            <w:right w:val="none" w:sz="0" w:space="0" w:color="auto"/>
          </w:divBdr>
        </w:div>
        <w:div w:id="2104261135">
          <w:marLeft w:val="480"/>
          <w:marRight w:val="0"/>
          <w:marTop w:val="0"/>
          <w:marBottom w:val="0"/>
          <w:divBdr>
            <w:top w:val="none" w:sz="0" w:space="0" w:color="auto"/>
            <w:left w:val="none" w:sz="0" w:space="0" w:color="auto"/>
            <w:bottom w:val="none" w:sz="0" w:space="0" w:color="auto"/>
            <w:right w:val="none" w:sz="0" w:space="0" w:color="auto"/>
          </w:divBdr>
        </w:div>
        <w:div w:id="1174104865">
          <w:marLeft w:val="480"/>
          <w:marRight w:val="0"/>
          <w:marTop w:val="0"/>
          <w:marBottom w:val="0"/>
          <w:divBdr>
            <w:top w:val="none" w:sz="0" w:space="0" w:color="auto"/>
            <w:left w:val="none" w:sz="0" w:space="0" w:color="auto"/>
            <w:bottom w:val="none" w:sz="0" w:space="0" w:color="auto"/>
            <w:right w:val="none" w:sz="0" w:space="0" w:color="auto"/>
          </w:divBdr>
        </w:div>
        <w:div w:id="1761561371">
          <w:marLeft w:val="480"/>
          <w:marRight w:val="0"/>
          <w:marTop w:val="0"/>
          <w:marBottom w:val="0"/>
          <w:divBdr>
            <w:top w:val="none" w:sz="0" w:space="0" w:color="auto"/>
            <w:left w:val="none" w:sz="0" w:space="0" w:color="auto"/>
            <w:bottom w:val="none" w:sz="0" w:space="0" w:color="auto"/>
            <w:right w:val="none" w:sz="0" w:space="0" w:color="auto"/>
          </w:divBdr>
        </w:div>
        <w:div w:id="2072730314">
          <w:marLeft w:val="480"/>
          <w:marRight w:val="0"/>
          <w:marTop w:val="0"/>
          <w:marBottom w:val="0"/>
          <w:divBdr>
            <w:top w:val="none" w:sz="0" w:space="0" w:color="auto"/>
            <w:left w:val="none" w:sz="0" w:space="0" w:color="auto"/>
            <w:bottom w:val="none" w:sz="0" w:space="0" w:color="auto"/>
            <w:right w:val="none" w:sz="0" w:space="0" w:color="auto"/>
          </w:divBdr>
        </w:div>
        <w:div w:id="326979904">
          <w:marLeft w:val="480"/>
          <w:marRight w:val="0"/>
          <w:marTop w:val="0"/>
          <w:marBottom w:val="0"/>
          <w:divBdr>
            <w:top w:val="none" w:sz="0" w:space="0" w:color="auto"/>
            <w:left w:val="none" w:sz="0" w:space="0" w:color="auto"/>
            <w:bottom w:val="none" w:sz="0" w:space="0" w:color="auto"/>
            <w:right w:val="none" w:sz="0" w:space="0" w:color="auto"/>
          </w:divBdr>
        </w:div>
        <w:div w:id="817116875">
          <w:marLeft w:val="480"/>
          <w:marRight w:val="0"/>
          <w:marTop w:val="0"/>
          <w:marBottom w:val="0"/>
          <w:divBdr>
            <w:top w:val="none" w:sz="0" w:space="0" w:color="auto"/>
            <w:left w:val="none" w:sz="0" w:space="0" w:color="auto"/>
            <w:bottom w:val="none" w:sz="0" w:space="0" w:color="auto"/>
            <w:right w:val="none" w:sz="0" w:space="0" w:color="auto"/>
          </w:divBdr>
        </w:div>
        <w:div w:id="320275931">
          <w:marLeft w:val="480"/>
          <w:marRight w:val="0"/>
          <w:marTop w:val="0"/>
          <w:marBottom w:val="0"/>
          <w:divBdr>
            <w:top w:val="none" w:sz="0" w:space="0" w:color="auto"/>
            <w:left w:val="none" w:sz="0" w:space="0" w:color="auto"/>
            <w:bottom w:val="none" w:sz="0" w:space="0" w:color="auto"/>
            <w:right w:val="none" w:sz="0" w:space="0" w:color="auto"/>
          </w:divBdr>
        </w:div>
        <w:div w:id="1042949021">
          <w:marLeft w:val="480"/>
          <w:marRight w:val="0"/>
          <w:marTop w:val="0"/>
          <w:marBottom w:val="0"/>
          <w:divBdr>
            <w:top w:val="none" w:sz="0" w:space="0" w:color="auto"/>
            <w:left w:val="none" w:sz="0" w:space="0" w:color="auto"/>
            <w:bottom w:val="none" w:sz="0" w:space="0" w:color="auto"/>
            <w:right w:val="none" w:sz="0" w:space="0" w:color="auto"/>
          </w:divBdr>
        </w:div>
        <w:div w:id="1515999616">
          <w:marLeft w:val="480"/>
          <w:marRight w:val="0"/>
          <w:marTop w:val="0"/>
          <w:marBottom w:val="0"/>
          <w:divBdr>
            <w:top w:val="none" w:sz="0" w:space="0" w:color="auto"/>
            <w:left w:val="none" w:sz="0" w:space="0" w:color="auto"/>
            <w:bottom w:val="none" w:sz="0" w:space="0" w:color="auto"/>
            <w:right w:val="none" w:sz="0" w:space="0" w:color="auto"/>
          </w:divBdr>
        </w:div>
        <w:div w:id="936183003">
          <w:marLeft w:val="480"/>
          <w:marRight w:val="0"/>
          <w:marTop w:val="0"/>
          <w:marBottom w:val="0"/>
          <w:divBdr>
            <w:top w:val="none" w:sz="0" w:space="0" w:color="auto"/>
            <w:left w:val="none" w:sz="0" w:space="0" w:color="auto"/>
            <w:bottom w:val="none" w:sz="0" w:space="0" w:color="auto"/>
            <w:right w:val="none" w:sz="0" w:space="0" w:color="auto"/>
          </w:divBdr>
        </w:div>
        <w:div w:id="1202475660">
          <w:marLeft w:val="480"/>
          <w:marRight w:val="0"/>
          <w:marTop w:val="0"/>
          <w:marBottom w:val="0"/>
          <w:divBdr>
            <w:top w:val="none" w:sz="0" w:space="0" w:color="auto"/>
            <w:left w:val="none" w:sz="0" w:space="0" w:color="auto"/>
            <w:bottom w:val="none" w:sz="0" w:space="0" w:color="auto"/>
            <w:right w:val="none" w:sz="0" w:space="0" w:color="auto"/>
          </w:divBdr>
        </w:div>
        <w:div w:id="1549101528">
          <w:marLeft w:val="480"/>
          <w:marRight w:val="0"/>
          <w:marTop w:val="0"/>
          <w:marBottom w:val="0"/>
          <w:divBdr>
            <w:top w:val="none" w:sz="0" w:space="0" w:color="auto"/>
            <w:left w:val="none" w:sz="0" w:space="0" w:color="auto"/>
            <w:bottom w:val="none" w:sz="0" w:space="0" w:color="auto"/>
            <w:right w:val="none" w:sz="0" w:space="0" w:color="auto"/>
          </w:divBdr>
        </w:div>
        <w:div w:id="459766463">
          <w:marLeft w:val="480"/>
          <w:marRight w:val="0"/>
          <w:marTop w:val="0"/>
          <w:marBottom w:val="0"/>
          <w:divBdr>
            <w:top w:val="none" w:sz="0" w:space="0" w:color="auto"/>
            <w:left w:val="none" w:sz="0" w:space="0" w:color="auto"/>
            <w:bottom w:val="none" w:sz="0" w:space="0" w:color="auto"/>
            <w:right w:val="none" w:sz="0" w:space="0" w:color="auto"/>
          </w:divBdr>
        </w:div>
        <w:div w:id="343751652">
          <w:marLeft w:val="480"/>
          <w:marRight w:val="0"/>
          <w:marTop w:val="0"/>
          <w:marBottom w:val="0"/>
          <w:divBdr>
            <w:top w:val="none" w:sz="0" w:space="0" w:color="auto"/>
            <w:left w:val="none" w:sz="0" w:space="0" w:color="auto"/>
            <w:bottom w:val="none" w:sz="0" w:space="0" w:color="auto"/>
            <w:right w:val="none" w:sz="0" w:space="0" w:color="auto"/>
          </w:divBdr>
        </w:div>
        <w:div w:id="1101295837">
          <w:marLeft w:val="480"/>
          <w:marRight w:val="0"/>
          <w:marTop w:val="0"/>
          <w:marBottom w:val="0"/>
          <w:divBdr>
            <w:top w:val="none" w:sz="0" w:space="0" w:color="auto"/>
            <w:left w:val="none" w:sz="0" w:space="0" w:color="auto"/>
            <w:bottom w:val="none" w:sz="0" w:space="0" w:color="auto"/>
            <w:right w:val="none" w:sz="0" w:space="0" w:color="auto"/>
          </w:divBdr>
        </w:div>
        <w:div w:id="93332250">
          <w:marLeft w:val="480"/>
          <w:marRight w:val="0"/>
          <w:marTop w:val="0"/>
          <w:marBottom w:val="0"/>
          <w:divBdr>
            <w:top w:val="none" w:sz="0" w:space="0" w:color="auto"/>
            <w:left w:val="none" w:sz="0" w:space="0" w:color="auto"/>
            <w:bottom w:val="none" w:sz="0" w:space="0" w:color="auto"/>
            <w:right w:val="none" w:sz="0" w:space="0" w:color="auto"/>
          </w:divBdr>
        </w:div>
        <w:div w:id="533887213">
          <w:marLeft w:val="480"/>
          <w:marRight w:val="0"/>
          <w:marTop w:val="0"/>
          <w:marBottom w:val="0"/>
          <w:divBdr>
            <w:top w:val="none" w:sz="0" w:space="0" w:color="auto"/>
            <w:left w:val="none" w:sz="0" w:space="0" w:color="auto"/>
            <w:bottom w:val="none" w:sz="0" w:space="0" w:color="auto"/>
            <w:right w:val="none" w:sz="0" w:space="0" w:color="auto"/>
          </w:divBdr>
        </w:div>
        <w:div w:id="1207987932">
          <w:marLeft w:val="480"/>
          <w:marRight w:val="0"/>
          <w:marTop w:val="0"/>
          <w:marBottom w:val="0"/>
          <w:divBdr>
            <w:top w:val="none" w:sz="0" w:space="0" w:color="auto"/>
            <w:left w:val="none" w:sz="0" w:space="0" w:color="auto"/>
            <w:bottom w:val="none" w:sz="0" w:space="0" w:color="auto"/>
            <w:right w:val="none" w:sz="0" w:space="0" w:color="auto"/>
          </w:divBdr>
        </w:div>
        <w:div w:id="519317552">
          <w:marLeft w:val="480"/>
          <w:marRight w:val="0"/>
          <w:marTop w:val="0"/>
          <w:marBottom w:val="0"/>
          <w:divBdr>
            <w:top w:val="none" w:sz="0" w:space="0" w:color="auto"/>
            <w:left w:val="none" w:sz="0" w:space="0" w:color="auto"/>
            <w:bottom w:val="none" w:sz="0" w:space="0" w:color="auto"/>
            <w:right w:val="none" w:sz="0" w:space="0" w:color="auto"/>
          </w:divBdr>
        </w:div>
        <w:div w:id="1450081300">
          <w:marLeft w:val="480"/>
          <w:marRight w:val="0"/>
          <w:marTop w:val="0"/>
          <w:marBottom w:val="0"/>
          <w:divBdr>
            <w:top w:val="none" w:sz="0" w:space="0" w:color="auto"/>
            <w:left w:val="none" w:sz="0" w:space="0" w:color="auto"/>
            <w:bottom w:val="none" w:sz="0" w:space="0" w:color="auto"/>
            <w:right w:val="none" w:sz="0" w:space="0" w:color="auto"/>
          </w:divBdr>
        </w:div>
        <w:div w:id="746150858">
          <w:marLeft w:val="480"/>
          <w:marRight w:val="0"/>
          <w:marTop w:val="0"/>
          <w:marBottom w:val="0"/>
          <w:divBdr>
            <w:top w:val="none" w:sz="0" w:space="0" w:color="auto"/>
            <w:left w:val="none" w:sz="0" w:space="0" w:color="auto"/>
            <w:bottom w:val="none" w:sz="0" w:space="0" w:color="auto"/>
            <w:right w:val="none" w:sz="0" w:space="0" w:color="auto"/>
          </w:divBdr>
        </w:div>
        <w:div w:id="1711421913">
          <w:marLeft w:val="480"/>
          <w:marRight w:val="0"/>
          <w:marTop w:val="0"/>
          <w:marBottom w:val="0"/>
          <w:divBdr>
            <w:top w:val="none" w:sz="0" w:space="0" w:color="auto"/>
            <w:left w:val="none" w:sz="0" w:space="0" w:color="auto"/>
            <w:bottom w:val="none" w:sz="0" w:space="0" w:color="auto"/>
            <w:right w:val="none" w:sz="0" w:space="0" w:color="auto"/>
          </w:divBdr>
        </w:div>
        <w:div w:id="1425343168">
          <w:marLeft w:val="480"/>
          <w:marRight w:val="0"/>
          <w:marTop w:val="0"/>
          <w:marBottom w:val="0"/>
          <w:divBdr>
            <w:top w:val="none" w:sz="0" w:space="0" w:color="auto"/>
            <w:left w:val="none" w:sz="0" w:space="0" w:color="auto"/>
            <w:bottom w:val="none" w:sz="0" w:space="0" w:color="auto"/>
            <w:right w:val="none" w:sz="0" w:space="0" w:color="auto"/>
          </w:divBdr>
        </w:div>
        <w:div w:id="2071345544">
          <w:marLeft w:val="480"/>
          <w:marRight w:val="0"/>
          <w:marTop w:val="0"/>
          <w:marBottom w:val="0"/>
          <w:divBdr>
            <w:top w:val="none" w:sz="0" w:space="0" w:color="auto"/>
            <w:left w:val="none" w:sz="0" w:space="0" w:color="auto"/>
            <w:bottom w:val="none" w:sz="0" w:space="0" w:color="auto"/>
            <w:right w:val="none" w:sz="0" w:space="0" w:color="auto"/>
          </w:divBdr>
        </w:div>
        <w:div w:id="502361450">
          <w:marLeft w:val="480"/>
          <w:marRight w:val="0"/>
          <w:marTop w:val="0"/>
          <w:marBottom w:val="0"/>
          <w:divBdr>
            <w:top w:val="none" w:sz="0" w:space="0" w:color="auto"/>
            <w:left w:val="none" w:sz="0" w:space="0" w:color="auto"/>
            <w:bottom w:val="none" w:sz="0" w:space="0" w:color="auto"/>
            <w:right w:val="none" w:sz="0" w:space="0" w:color="auto"/>
          </w:divBdr>
        </w:div>
        <w:div w:id="516385417">
          <w:marLeft w:val="480"/>
          <w:marRight w:val="0"/>
          <w:marTop w:val="0"/>
          <w:marBottom w:val="0"/>
          <w:divBdr>
            <w:top w:val="none" w:sz="0" w:space="0" w:color="auto"/>
            <w:left w:val="none" w:sz="0" w:space="0" w:color="auto"/>
            <w:bottom w:val="none" w:sz="0" w:space="0" w:color="auto"/>
            <w:right w:val="none" w:sz="0" w:space="0" w:color="auto"/>
          </w:divBdr>
        </w:div>
        <w:div w:id="827282558">
          <w:marLeft w:val="480"/>
          <w:marRight w:val="0"/>
          <w:marTop w:val="0"/>
          <w:marBottom w:val="0"/>
          <w:divBdr>
            <w:top w:val="none" w:sz="0" w:space="0" w:color="auto"/>
            <w:left w:val="none" w:sz="0" w:space="0" w:color="auto"/>
            <w:bottom w:val="none" w:sz="0" w:space="0" w:color="auto"/>
            <w:right w:val="none" w:sz="0" w:space="0" w:color="auto"/>
          </w:divBdr>
        </w:div>
        <w:div w:id="15542151">
          <w:marLeft w:val="480"/>
          <w:marRight w:val="0"/>
          <w:marTop w:val="0"/>
          <w:marBottom w:val="0"/>
          <w:divBdr>
            <w:top w:val="none" w:sz="0" w:space="0" w:color="auto"/>
            <w:left w:val="none" w:sz="0" w:space="0" w:color="auto"/>
            <w:bottom w:val="none" w:sz="0" w:space="0" w:color="auto"/>
            <w:right w:val="none" w:sz="0" w:space="0" w:color="auto"/>
          </w:divBdr>
        </w:div>
        <w:div w:id="1834373252">
          <w:marLeft w:val="480"/>
          <w:marRight w:val="0"/>
          <w:marTop w:val="0"/>
          <w:marBottom w:val="0"/>
          <w:divBdr>
            <w:top w:val="none" w:sz="0" w:space="0" w:color="auto"/>
            <w:left w:val="none" w:sz="0" w:space="0" w:color="auto"/>
            <w:bottom w:val="none" w:sz="0" w:space="0" w:color="auto"/>
            <w:right w:val="none" w:sz="0" w:space="0" w:color="auto"/>
          </w:divBdr>
        </w:div>
        <w:div w:id="1956792555">
          <w:marLeft w:val="480"/>
          <w:marRight w:val="0"/>
          <w:marTop w:val="0"/>
          <w:marBottom w:val="0"/>
          <w:divBdr>
            <w:top w:val="none" w:sz="0" w:space="0" w:color="auto"/>
            <w:left w:val="none" w:sz="0" w:space="0" w:color="auto"/>
            <w:bottom w:val="none" w:sz="0" w:space="0" w:color="auto"/>
            <w:right w:val="none" w:sz="0" w:space="0" w:color="auto"/>
          </w:divBdr>
        </w:div>
        <w:div w:id="1962299036">
          <w:marLeft w:val="480"/>
          <w:marRight w:val="0"/>
          <w:marTop w:val="0"/>
          <w:marBottom w:val="0"/>
          <w:divBdr>
            <w:top w:val="none" w:sz="0" w:space="0" w:color="auto"/>
            <w:left w:val="none" w:sz="0" w:space="0" w:color="auto"/>
            <w:bottom w:val="none" w:sz="0" w:space="0" w:color="auto"/>
            <w:right w:val="none" w:sz="0" w:space="0" w:color="auto"/>
          </w:divBdr>
        </w:div>
        <w:div w:id="1239899072">
          <w:marLeft w:val="480"/>
          <w:marRight w:val="0"/>
          <w:marTop w:val="0"/>
          <w:marBottom w:val="0"/>
          <w:divBdr>
            <w:top w:val="none" w:sz="0" w:space="0" w:color="auto"/>
            <w:left w:val="none" w:sz="0" w:space="0" w:color="auto"/>
            <w:bottom w:val="none" w:sz="0" w:space="0" w:color="auto"/>
            <w:right w:val="none" w:sz="0" w:space="0" w:color="auto"/>
          </w:divBdr>
        </w:div>
      </w:divsChild>
    </w:div>
    <w:div w:id="189035627">
      <w:bodyDiv w:val="1"/>
      <w:marLeft w:val="0"/>
      <w:marRight w:val="0"/>
      <w:marTop w:val="0"/>
      <w:marBottom w:val="0"/>
      <w:divBdr>
        <w:top w:val="none" w:sz="0" w:space="0" w:color="auto"/>
        <w:left w:val="none" w:sz="0" w:space="0" w:color="auto"/>
        <w:bottom w:val="none" w:sz="0" w:space="0" w:color="auto"/>
        <w:right w:val="none" w:sz="0" w:space="0" w:color="auto"/>
      </w:divBdr>
    </w:div>
    <w:div w:id="189150716">
      <w:bodyDiv w:val="1"/>
      <w:marLeft w:val="0"/>
      <w:marRight w:val="0"/>
      <w:marTop w:val="0"/>
      <w:marBottom w:val="0"/>
      <w:divBdr>
        <w:top w:val="none" w:sz="0" w:space="0" w:color="auto"/>
        <w:left w:val="none" w:sz="0" w:space="0" w:color="auto"/>
        <w:bottom w:val="none" w:sz="0" w:space="0" w:color="auto"/>
        <w:right w:val="none" w:sz="0" w:space="0" w:color="auto"/>
      </w:divBdr>
    </w:div>
    <w:div w:id="189344642">
      <w:bodyDiv w:val="1"/>
      <w:marLeft w:val="0"/>
      <w:marRight w:val="0"/>
      <w:marTop w:val="0"/>
      <w:marBottom w:val="0"/>
      <w:divBdr>
        <w:top w:val="none" w:sz="0" w:space="0" w:color="auto"/>
        <w:left w:val="none" w:sz="0" w:space="0" w:color="auto"/>
        <w:bottom w:val="none" w:sz="0" w:space="0" w:color="auto"/>
        <w:right w:val="none" w:sz="0" w:space="0" w:color="auto"/>
      </w:divBdr>
    </w:div>
    <w:div w:id="189412687">
      <w:bodyDiv w:val="1"/>
      <w:marLeft w:val="0"/>
      <w:marRight w:val="0"/>
      <w:marTop w:val="0"/>
      <w:marBottom w:val="0"/>
      <w:divBdr>
        <w:top w:val="none" w:sz="0" w:space="0" w:color="auto"/>
        <w:left w:val="none" w:sz="0" w:space="0" w:color="auto"/>
        <w:bottom w:val="none" w:sz="0" w:space="0" w:color="auto"/>
        <w:right w:val="none" w:sz="0" w:space="0" w:color="auto"/>
      </w:divBdr>
    </w:div>
    <w:div w:id="189807135">
      <w:bodyDiv w:val="1"/>
      <w:marLeft w:val="0"/>
      <w:marRight w:val="0"/>
      <w:marTop w:val="0"/>
      <w:marBottom w:val="0"/>
      <w:divBdr>
        <w:top w:val="none" w:sz="0" w:space="0" w:color="auto"/>
        <w:left w:val="none" w:sz="0" w:space="0" w:color="auto"/>
        <w:bottom w:val="none" w:sz="0" w:space="0" w:color="auto"/>
        <w:right w:val="none" w:sz="0" w:space="0" w:color="auto"/>
      </w:divBdr>
    </w:div>
    <w:div w:id="191041293">
      <w:bodyDiv w:val="1"/>
      <w:marLeft w:val="0"/>
      <w:marRight w:val="0"/>
      <w:marTop w:val="0"/>
      <w:marBottom w:val="0"/>
      <w:divBdr>
        <w:top w:val="none" w:sz="0" w:space="0" w:color="auto"/>
        <w:left w:val="none" w:sz="0" w:space="0" w:color="auto"/>
        <w:bottom w:val="none" w:sz="0" w:space="0" w:color="auto"/>
        <w:right w:val="none" w:sz="0" w:space="0" w:color="auto"/>
      </w:divBdr>
    </w:div>
    <w:div w:id="191573978">
      <w:bodyDiv w:val="1"/>
      <w:marLeft w:val="0"/>
      <w:marRight w:val="0"/>
      <w:marTop w:val="0"/>
      <w:marBottom w:val="0"/>
      <w:divBdr>
        <w:top w:val="none" w:sz="0" w:space="0" w:color="auto"/>
        <w:left w:val="none" w:sz="0" w:space="0" w:color="auto"/>
        <w:bottom w:val="none" w:sz="0" w:space="0" w:color="auto"/>
        <w:right w:val="none" w:sz="0" w:space="0" w:color="auto"/>
      </w:divBdr>
    </w:div>
    <w:div w:id="192813262">
      <w:bodyDiv w:val="1"/>
      <w:marLeft w:val="0"/>
      <w:marRight w:val="0"/>
      <w:marTop w:val="0"/>
      <w:marBottom w:val="0"/>
      <w:divBdr>
        <w:top w:val="none" w:sz="0" w:space="0" w:color="auto"/>
        <w:left w:val="none" w:sz="0" w:space="0" w:color="auto"/>
        <w:bottom w:val="none" w:sz="0" w:space="0" w:color="auto"/>
        <w:right w:val="none" w:sz="0" w:space="0" w:color="auto"/>
      </w:divBdr>
    </w:div>
    <w:div w:id="194466665">
      <w:bodyDiv w:val="1"/>
      <w:marLeft w:val="0"/>
      <w:marRight w:val="0"/>
      <w:marTop w:val="0"/>
      <w:marBottom w:val="0"/>
      <w:divBdr>
        <w:top w:val="none" w:sz="0" w:space="0" w:color="auto"/>
        <w:left w:val="none" w:sz="0" w:space="0" w:color="auto"/>
        <w:bottom w:val="none" w:sz="0" w:space="0" w:color="auto"/>
        <w:right w:val="none" w:sz="0" w:space="0" w:color="auto"/>
      </w:divBdr>
    </w:div>
    <w:div w:id="195311846">
      <w:bodyDiv w:val="1"/>
      <w:marLeft w:val="0"/>
      <w:marRight w:val="0"/>
      <w:marTop w:val="0"/>
      <w:marBottom w:val="0"/>
      <w:divBdr>
        <w:top w:val="none" w:sz="0" w:space="0" w:color="auto"/>
        <w:left w:val="none" w:sz="0" w:space="0" w:color="auto"/>
        <w:bottom w:val="none" w:sz="0" w:space="0" w:color="auto"/>
        <w:right w:val="none" w:sz="0" w:space="0" w:color="auto"/>
      </w:divBdr>
    </w:div>
    <w:div w:id="195697451">
      <w:bodyDiv w:val="1"/>
      <w:marLeft w:val="0"/>
      <w:marRight w:val="0"/>
      <w:marTop w:val="0"/>
      <w:marBottom w:val="0"/>
      <w:divBdr>
        <w:top w:val="none" w:sz="0" w:space="0" w:color="auto"/>
        <w:left w:val="none" w:sz="0" w:space="0" w:color="auto"/>
        <w:bottom w:val="none" w:sz="0" w:space="0" w:color="auto"/>
        <w:right w:val="none" w:sz="0" w:space="0" w:color="auto"/>
      </w:divBdr>
    </w:div>
    <w:div w:id="195850566">
      <w:bodyDiv w:val="1"/>
      <w:marLeft w:val="0"/>
      <w:marRight w:val="0"/>
      <w:marTop w:val="0"/>
      <w:marBottom w:val="0"/>
      <w:divBdr>
        <w:top w:val="none" w:sz="0" w:space="0" w:color="auto"/>
        <w:left w:val="none" w:sz="0" w:space="0" w:color="auto"/>
        <w:bottom w:val="none" w:sz="0" w:space="0" w:color="auto"/>
        <w:right w:val="none" w:sz="0" w:space="0" w:color="auto"/>
      </w:divBdr>
    </w:div>
    <w:div w:id="196047546">
      <w:bodyDiv w:val="1"/>
      <w:marLeft w:val="0"/>
      <w:marRight w:val="0"/>
      <w:marTop w:val="0"/>
      <w:marBottom w:val="0"/>
      <w:divBdr>
        <w:top w:val="none" w:sz="0" w:space="0" w:color="auto"/>
        <w:left w:val="none" w:sz="0" w:space="0" w:color="auto"/>
        <w:bottom w:val="none" w:sz="0" w:space="0" w:color="auto"/>
        <w:right w:val="none" w:sz="0" w:space="0" w:color="auto"/>
      </w:divBdr>
    </w:div>
    <w:div w:id="196477016">
      <w:bodyDiv w:val="1"/>
      <w:marLeft w:val="0"/>
      <w:marRight w:val="0"/>
      <w:marTop w:val="0"/>
      <w:marBottom w:val="0"/>
      <w:divBdr>
        <w:top w:val="none" w:sz="0" w:space="0" w:color="auto"/>
        <w:left w:val="none" w:sz="0" w:space="0" w:color="auto"/>
        <w:bottom w:val="none" w:sz="0" w:space="0" w:color="auto"/>
        <w:right w:val="none" w:sz="0" w:space="0" w:color="auto"/>
      </w:divBdr>
    </w:div>
    <w:div w:id="196502627">
      <w:bodyDiv w:val="1"/>
      <w:marLeft w:val="0"/>
      <w:marRight w:val="0"/>
      <w:marTop w:val="0"/>
      <w:marBottom w:val="0"/>
      <w:divBdr>
        <w:top w:val="none" w:sz="0" w:space="0" w:color="auto"/>
        <w:left w:val="none" w:sz="0" w:space="0" w:color="auto"/>
        <w:bottom w:val="none" w:sz="0" w:space="0" w:color="auto"/>
        <w:right w:val="none" w:sz="0" w:space="0" w:color="auto"/>
      </w:divBdr>
    </w:div>
    <w:div w:id="197396341">
      <w:bodyDiv w:val="1"/>
      <w:marLeft w:val="0"/>
      <w:marRight w:val="0"/>
      <w:marTop w:val="0"/>
      <w:marBottom w:val="0"/>
      <w:divBdr>
        <w:top w:val="none" w:sz="0" w:space="0" w:color="auto"/>
        <w:left w:val="none" w:sz="0" w:space="0" w:color="auto"/>
        <w:bottom w:val="none" w:sz="0" w:space="0" w:color="auto"/>
        <w:right w:val="none" w:sz="0" w:space="0" w:color="auto"/>
      </w:divBdr>
    </w:div>
    <w:div w:id="197399969">
      <w:bodyDiv w:val="1"/>
      <w:marLeft w:val="0"/>
      <w:marRight w:val="0"/>
      <w:marTop w:val="0"/>
      <w:marBottom w:val="0"/>
      <w:divBdr>
        <w:top w:val="none" w:sz="0" w:space="0" w:color="auto"/>
        <w:left w:val="none" w:sz="0" w:space="0" w:color="auto"/>
        <w:bottom w:val="none" w:sz="0" w:space="0" w:color="auto"/>
        <w:right w:val="none" w:sz="0" w:space="0" w:color="auto"/>
      </w:divBdr>
    </w:div>
    <w:div w:id="197549742">
      <w:bodyDiv w:val="1"/>
      <w:marLeft w:val="0"/>
      <w:marRight w:val="0"/>
      <w:marTop w:val="0"/>
      <w:marBottom w:val="0"/>
      <w:divBdr>
        <w:top w:val="none" w:sz="0" w:space="0" w:color="auto"/>
        <w:left w:val="none" w:sz="0" w:space="0" w:color="auto"/>
        <w:bottom w:val="none" w:sz="0" w:space="0" w:color="auto"/>
        <w:right w:val="none" w:sz="0" w:space="0" w:color="auto"/>
      </w:divBdr>
      <w:divsChild>
        <w:div w:id="2122604334">
          <w:marLeft w:val="480"/>
          <w:marRight w:val="0"/>
          <w:marTop w:val="0"/>
          <w:marBottom w:val="0"/>
          <w:divBdr>
            <w:top w:val="none" w:sz="0" w:space="0" w:color="auto"/>
            <w:left w:val="none" w:sz="0" w:space="0" w:color="auto"/>
            <w:bottom w:val="none" w:sz="0" w:space="0" w:color="auto"/>
            <w:right w:val="none" w:sz="0" w:space="0" w:color="auto"/>
          </w:divBdr>
        </w:div>
        <w:div w:id="2067220047">
          <w:marLeft w:val="480"/>
          <w:marRight w:val="0"/>
          <w:marTop w:val="0"/>
          <w:marBottom w:val="0"/>
          <w:divBdr>
            <w:top w:val="none" w:sz="0" w:space="0" w:color="auto"/>
            <w:left w:val="none" w:sz="0" w:space="0" w:color="auto"/>
            <w:bottom w:val="none" w:sz="0" w:space="0" w:color="auto"/>
            <w:right w:val="none" w:sz="0" w:space="0" w:color="auto"/>
          </w:divBdr>
        </w:div>
        <w:div w:id="1885629358">
          <w:marLeft w:val="480"/>
          <w:marRight w:val="0"/>
          <w:marTop w:val="0"/>
          <w:marBottom w:val="0"/>
          <w:divBdr>
            <w:top w:val="none" w:sz="0" w:space="0" w:color="auto"/>
            <w:left w:val="none" w:sz="0" w:space="0" w:color="auto"/>
            <w:bottom w:val="none" w:sz="0" w:space="0" w:color="auto"/>
            <w:right w:val="none" w:sz="0" w:space="0" w:color="auto"/>
          </w:divBdr>
        </w:div>
        <w:div w:id="698433217">
          <w:marLeft w:val="480"/>
          <w:marRight w:val="0"/>
          <w:marTop w:val="0"/>
          <w:marBottom w:val="0"/>
          <w:divBdr>
            <w:top w:val="none" w:sz="0" w:space="0" w:color="auto"/>
            <w:left w:val="none" w:sz="0" w:space="0" w:color="auto"/>
            <w:bottom w:val="none" w:sz="0" w:space="0" w:color="auto"/>
            <w:right w:val="none" w:sz="0" w:space="0" w:color="auto"/>
          </w:divBdr>
        </w:div>
        <w:div w:id="269626689">
          <w:marLeft w:val="480"/>
          <w:marRight w:val="0"/>
          <w:marTop w:val="0"/>
          <w:marBottom w:val="0"/>
          <w:divBdr>
            <w:top w:val="none" w:sz="0" w:space="0" w:color="auto"/>
            <w:left w:val="none" w:sz="0" w:space="0" w:color="auto"/>
            <w:bottom w:val="none" w:sz="0" w:space="0" w:color="auto"/>
            <w:right w:val="none" w:sz="0" w:space="0" w:color="auto"/>
          </w:divBdr>
        </w:div>
        <w:div w:id="764110721">
          <w:marLeft w:val="480"/>
          <w:marRight w:val="0"/>
          <w:marTop w:val="0"/>
          <w:marBottom w:val="0"/>
          <w:divBdr>
            <w:top w:val="none" w:sz="0" w:space="0" w:color="auto"/>
            <w:left w:val="none" w:sz="0" w:space="0" w:color="auto"/>
            <w:bottom w:val="none" w:sz="0" w:space="0" w:color="auto"/>
            <w:right w:val="none" w:sz="0" w:space="0" w:color="auto"/>
          </w:divBdr>
        </w:div>
        <w:div w:id="1538198654">
          <w:marLeft w:val="480"/>
          <w:marRight w:val="0"/>
          <w:marTop w:val="0"/>
          <w:marBottom w:val="0"/>
          <w:divBdr>
            <w:top w:val="none" w:sz="0" w:space="0" w:color="auto"/>
            <w:left w:val="none" w:sz="0" w:space="0" w:color="auto"/>
            <w:bottom w:val="none" w:sz="0" w:space="0" w:color="auto"/>
            <w:right w:val="none" w:sz="0" w:space="0" w:color="auto"/>
          </w:divBdr>
        </w:div>
        <w:div w:id="1090006607">
          <w:marLeft w:val="480"/>
          <w:marRight w:val="0"/>
          <w:marTop w:val="0"/>
          <w:marBottom w:val="0"/>
          <w:divBdr>
            <w:top w:val="none" w:sz="0" w:space="0" w:color="auto"/>
            <w:left w:val="none" w:sz="0" w:space="0" w:color="auto"/>
            <w:bottom w:val="none" w:sz="0" w:space="0" w:color="auto"/>
            <w:right w:val="none" w:sz="0" w:space="0" w:color="auto"/>
          </w:divBdr>
        </w:div>
        <w:div w:id="531266505">
          <w:marLeft w:val="480"/>
          <w:marRight w:val="0"/>
          <w:marTop w:val="0"/>
          <w:marBottom w:val="0"/>
          <w:divBdr>
            <w:top w:val="none" w:sz="0" w:space="0" w:color="auto"/>
            <w:left w:val="none" w:sz="0" w:space="0" w:color="auto"/>
            <w:bottom w:val="none" w:sz="0" w:space="0" w:color="auto"/>
            <w:right w:val="none" w:sz="0" w:space="0" w:color="auto"/>
          </w:divBdr>
        </w:div>
        <w:div w:id="213471374">
          <w:marLeft w:val="480"/>
          <w:marRight w:val="0"/>
          <w:marTop w:val="0"/>
          <w:marBottom w:val="0"/>
          <w:divBdr>
            <w:top w:val="none" w:sz="0" w:space="0" w:color="auto"/>
            <w:left w:val="none" w:sz="0" w:space="0" w:color="auto"/>
            <w:bottom w:val="none" w:sz="0" w:space="0" w:color="auto"/>
            <w:right w:val="none" w:sz="0" w:space="0" w:color="auto"/>
          </w:divBdr>
        </w:div>
        <w:div w:id="1843158472">
          <w:marLeft w:val="480"/>
          <w:marRight w:val="0"/>
          <w:marTop w:val="0"/>
          <w:marBottom w:val="0"/>
          <w:divBdr>
            <w:top w:val="none" w:sz="0" w:space="0" w:color="auto"/>
            <w:left w:val="none" w:sz="0" w:space="0" w:color="auto"/>
            <w:bottom w:val="none" w:sz="0" w:space="0" w:color="auto"/>
            <w:right w:val="none" w:sz="0" w:space="0" w:color="auto"/>
          </w:divBdr>
        </w:div>
        <w:div w:id="1484008049">
          <w:marLeft w:val="480"/>
          <w:marRight w:val="0"/>
          <w:marTop w:val="0"/>
          <w:marBottom w:val="0"/>
          <w:divBdr>
            <w:top w:val="none" w:sz="0" w:space="0" w:color="auto"/>
            <w:left w:val="none" w:sz="0" w:space="0" w:color="auto"/>
            <w:bottom w:val="none" w:sz="0" w:space="0" w:color="auto"/>
            <w:right w:val="none" w:sz="0" w:space="0" w:color="auto"/>
          </w:divBdr>
        </w:div>
        <w:div w:id="1325628949">
          <w:marLeft w:val="480"/>
          <w:marRight w:val="0"/>
          <w:marTop w:val="0"/>
          <w:marBottom w:val="0"/>
          <w:divBdr>
            <w:top w:val="none" w:sz="0" w:space="0" w:color="auto"/>
            <w:left w:val="none" w:sz="0" w:space="0" w:color="auto"/>
            <w:bottom w:val="none" w:sz="0" w:space="0" w:color="auto"/>
            <w:right w:val="none" w:sz="0" w:space="0" w:color="auto"/>
          </w:divBdr>
        </w:div>
        <w:div w:id="114956731">
          <w:marLeft w:val="480"/>
          <w:marRight w:val="0"/>
          <w:marTop w:val="0"/>
          <w:marBottom w:val="0"/>
          <w:divBdr>
            <w:top w:val="none" w:sz="0" w:space="0" w:color="auto"/>
            <w:left w:val="none" w:sz="0" w:space="0" w:color="auto"/>
            <w:bottom w:val="none" w:sz="0" w:space="0" w:color="auto"/>
            <w:right w:val="none" w:sz="0" w:space="0" w:color="auto"/>
          </w:divBdr>
        </w:div>
        <w:div w:id="733816453">
          <w:marLeft w:val="480"/>
          <w:marRight w:val="0"/>
          <w:marTop w:val="0"/>
          <w:marBottom w:val="0"/>
          <w:divBdr>
            <w:top w:val="none" w:sz="0" w:space="0" w:color="auto"/>
            <w:left w:val="none" w:sz="0" w:space="0" w:color="auto"/>
            <w:bottom w:val="none" w:sz="0" w:space="0" w:color="auto"/>
            <w:right w:val="none" w:sz="0" w:space="0" w:color="auto"/>
          </w:divBdr>
        </w:div>
        <w:div w:id="1216350655">
          <w:marLeft w:val="480"/>
          <w:marRight w:val="0"/>
          <w:marTop w:val="0"/>
          <w:marBottom w:val="0"/>
          <w:divBdr>
            <w:top w:val="none" w:sz="0" w:space="0" w:color="auto"/>
            <w:left w:val="none" w:sz="0" w:space="0" w:color="auto"/>
            <w:bottom w:val="none" w:sz="0" w:space="0" w:color="auto"/>
            <w:right w:val="none" w:sz="0" w:space="0" w:color="auto"/>
          </w:divBdr>
        </w:div>
        <w:div w:id="1679431856">
          <w:marLeft w:val="480"/>
          <w:marRight w:val="0"/>
          <w:marTop w:val="0"/>
          <w:marBottom w:val="0"/>
          <w:divBdr>
            <w:top w:val="none" w:sz="0" w:space="0" w:color="auto"/>
            <w:left w:val="none" w:sz="0" w:space="0" w:color="auto"/>
            <w:bottom w:val="none" w:sz="0" w:space="0" w:color="auto"/>
            <w:right w:val="none" w:sz="0" w:space="0" w:color="auto"/>
          </w:divBdr>
        </w:div>
        <w:div w:id="491945140">
          <w:marLeft w:val="480"/>
          <w:marRight w:val="0"/>
          <w:marTop w:val="0"/>
          <w:marBottom w:val="0"/>
          <w:divBdr>
            <w:top w:val="none" w:sz="0" w:space="0" w:color="auto"/>
            <w:left w:val="none" w:sz="0" w:space="0" w:color="auto"/>
            <w:bottom w:val="none" w:sz="0" w:space="0" w:color="auto"/>
            <w:right w:val="none" w:sz="0" w:space="0" w:color="auto"/>
          </w:divBdr>
        </w:div>
        <w:div w:id="650527155">
          <w:marLeft w:val="480"/>
          <w:marRight w:val="0"/>
          <w:marTop w:val="0"/>
          <w:marBottom w:val="0"/>
          <w:divBdr>
            <w:top w:val="none" w:sz="0" w:space="0" w:color="auto"/>
            <w:left w:val="none" w:sz="0" w:space="0" w:color="auto"/>
            <w:bottom w:val="none" w:sz="0" w:space="0" w:color="auto"/>
            <w:right w:val="none" w:sz="0" w:space="0" w:color="auto"/>
          </w:divBdr>
        </w:div>
        <w:div w:id="2100053014">
          <w:marLeft w:val="480"/>
          <w:marRight w:val="0"/>
          <w:marTop w:val="0"/>
          <w:marBottom w:val="0"/>
          <w:divBdr>
            <w:top w:val="none" w:sz="0" w:space="0" w:color="auto"/>
            <w:left w:val="none" w:sz="0" w:space="0" w:color="auto"/>
            <w:bottom w:val="none" w:sz="0" w:space="0" w:color="auto"/>
            <w:right w:val="none" w:sz="0" w:space="0" w:color="auto"/>
          </w:divBdr>
        </w:div>
        <w:div w:id="440343408">
          <w:marLeft w:val="480"/>
          <w:marRight w:val="0"/>
          <w:marTop w:val="0"/>
          <w:marBottom w:val="0"/>
          <w:divBdr>
            <w:top w:val="none" w:sz="0" w:space="0" w:color="auto"/>
            <w:left w:val="none" w:sz="0" w:space="0" w:color="auto"/>
            <w:bottom w:val="none" w:sz="0" w:space="0" w:color="auto"/>
            <w:right w:val="none" w:sz="0" w:space="0" w:color="auto"/>
          </w:divBdr>
        </w:div>
        <w:div w:id="618755566">
          <w:marLeft w:val="480"/>
          <w:marRight w:val="0"/>
          <w:marTop w:val="0"/>
          <w:marBottom w:val="0"/>
          <w:divBdr>
            <w:top w:val="none" w:sz="0" w:space="0" w:color="auto"/>
            <w:left w:val="none" w:sz="0" w:space="0" w:color="auto"/>
            <w:bottom w:val="none" w:sz="0" w:space="0" w:color="auto"/>
            <w:right w:val="none" w:sz="0" w:space="0" w:color="auto"/>
          </w:divBdr>
        </w:div>
        <w:div w:id="1673988428">
          <w:marLeft w:val="480"/>
          <w:marRight w:val="0"/>
          <w:marTop w:val="0"/>
          <w:marBottom w:val="0"/>
          <w:divBdr>
            <w:top w:val="none" w:sz="0" w:space="0" w:color="auto"/>
            <w:left w:val="none" w:sz="0" w:space="0" w:color="auto"/>
            <w:bottom w:val="none" w:sz="0" w:space="0" w:color="auto"/>
            <w:right w:val="none" w:sz="0" w:space="0" w:color="auto"/>
          </w:divBdr>
        </w:div>
        <w:div w:id="841506755">
          <w:marLeft w:val="480"/>
          <w:marRight w:val="0"/>
          <w:marTop w:val="0"/>
          <w:marBottom w:val="0"/>
          <w:divBdr>
            <w:top w:val="none" w:sz="0" w:space="0" w:color="auto"/>
            <w:left w:val="none" w:sz="0" w:space="0" w:color="auto"/>
            <w:bottom w:val="none" w:sz="0" w:space="0" w:color="auto"/>
            <w:right w:val="none" w:sz="0" w:space="0" w:color="auto"/>
          </w:divBdr>
        </w:div>
        <w:div w:id="1718359306">
          <w:marLeft w:val="480"/>
          <w:marRight w:val="0"/>
          <w:marTop w:val="0"/>
          <w:marBottom w:val="0"/>
          <w:divBdr>
            <w:top w:val="none" w:sz="0" w:space="0" w:color="auto"/>
            <w:left w:val="none" w:sz="0" w:space="0" w:color="auto"/>
            <w:bottom w:val="none" w:sz="0" w:space="0" w:color="auto"/>
            <w:right w:val="none" w:sz="0" w:space="0" w:color="auto"/>
          </w:divBdr>
        </w:div>
        <w:div w:id="967278325">
          <w:marLeft w:val="480"/>
          <w:marRight w:val="0"/>
          <w:marTop w:val="0"/>
          <w:marBottom w:val="0"/>
          <w:divBdr>
            <w:top w:val="none" w:sz="0" w:space="0" w:color="auto"/>
            <w:left w:val="none" w:sz="0" w:space="0" w:color="auto"/>
            <w:bottom w:val="none" w:sz="0" w:space="0" w:color="auto"/>
            <w:right w:val="none" w:sz="0" w:space="0" w:color="auto"/>
          </w:divBdr>
        </w:div>
        <w:div w:id="850870846">
          <w:marLeft w:val="480"/>
          <w:marRight w:val="0"/>
          <w:marTop w:val="0"/>
          <w:marBottom w:val="0"/>
          <w:divBdr>
            <w:top w:val="none" w:sz="0" w:space="0" w:color="auto"/>
            <w:left w:val="none" w:sz="0" w:space="0" w:color="auto"/>
            <w:bottom w:val="none" w:sz="0" w:space="0" w:color="auto"/>
            <w:right w:val="none" w:sz="0" w:space="0" w:color="auto"/>
          </w:divBdr>
        </w:div>
        <w:div w:id="1647516232">
          <w:marLeft w:val="480"/>
          <w:marRight w:val="0"/>
          <w:marTop w:val="0"/>
          <w:marBottom w:val="0"/>
          <w:divBdr>
            <w:top w:val="none" w:sz="0" w:space="0" w:color="auto"/>
            <w:left w:val="none" w:sz="0" w:space="0" w:color="auto"/>
            <w:bottom w:val="none" w:sz="0" w:space="0" w:color="auto"/>
            <w:right w:val="none" w:sz="0" w:space="0" w:color="auto"/>
          </w:divBdr>
        </w:div>
        <w:div w:id="1114249866">
          <w:marLeft w:val="480"/>
          <w:marRight w:val="0"/>
          <w:marTop w:val="0"/>
          <w:marBottom w:val="0"/>
          <w:divBdr>
            <w:top w:val="none" w:sz="0" w:space="0" w:color="auto"/>
            <w:left w:val="none" w:sz="0" w:space="0" w:color="auto"/>
            <w:bottom w:val="none" w:sz="0" w:space="0" w:color="auto"/>
            <w:right w:val="none" w:sz="0" w:space="0" w:color="auto"/>
          </w:divBdr>
        </w:div>
        <w:div w:id="920259421">
          <w:marLeft w:val="480"/>
          <w:marRight w:val="0"/>
          <w:marTop w:val="0"/>
          <w:marBottom w:val="0"/>
          <w:divBdr>
            <w:top w:val="none" w:sz="0" w:space="0" w:color="auto"/>
            <w:left w:val="none" w:sz="0" w:space="0" w:color="auto"/>
            <w:bottom w:val="none" w:sz="0" w:space="0" w:color="auto"/>
            <w:right w:val="none" w:sz="0" w:space="0" w:color="auto"/>
          </w:divBdr>
        </w:div>
        <w:div w:id="1737627769">
          <w:marLeft w:val="480"/>
          <w:marRight w:val="0"/>
          <w:marTop w:val="0"/>
          <w:marBottom w:val="0"/>
          <w:divBdr>
            <w:top w:val="none" w:sz="0" w:space="0" w:color="auto"/>
            <w:left w:val="none" w:sz="0" w:space="0" w:color="auto"/>
            <w:bottom w:val="none" w:sz="0" w:space="0" w:color="auto"/>
            <w:right w:val="none" w:sz="0" w:space="0" w:color="auto"/>
          </w:divBdr>
        </w:div>
        <w:div w:id="1768036855">
          <w:marLeft w:val="480"/>
          <w:marRight w:val="0"/>
          <w:marTop w:val="0"/>
          <w:marBottom w:val="0"/>
          <w:divBdr>
            <w:top w:val="none" w:sz="0" w:space="0" w:color="auto"/>
            <w:left w:val="none" w:sz="0" w:space="0" w:color="auto"/>
            <w:bottom w:val="none" w:sz="0" w:space="0" w:color="auto"/>
            <w:right w:val="none" w:sz="0" w:space="0" w:color="auto"/>
          </w:divBdr>
        </w:div>
        <w:div w:id="801995783">
          <w:marLeft w:val="480"/>
          <w:marRight w:val="0"/>
          <w:marTop w:val="0"/>
          <w:marBottom w:val="0"/>
          <w:divBdr>
            <w:top w:val="none" w:sz="0" w:space="0" w:color="auto"/>
            <w:left w:val="none" w:sz="0" w:space="0" w:color="auto"/>
            <w:bottom w:val="none" w:sz="0" w:space="0" w:color="auto"/>
            <w:right w:val="none" w:sz="0" w:space="0" w:color="auto"/>
          </w:divBdr>
        </w:div>
        <w:div w:id="1386564002">
          <w:marLeft w:val="480"/>
          <w:marRight w:val="0"/>
          <w:marTop w:val="0"/>
          <w:marBottom w:val="0"/>
          <w:divBdr>
            <w:top w:val="none" w:sz="0" w:space="0" w:color="auto"/>
            <w:left w:val="none" w:sz="0" w:space="0" w:color="auto"/>
            <w:bottom w:val="none" w:sz="0" w:space="0" w:color="auto"/>
            <w:right w:val="none" w:sz="0" w:space="0" w:color="auto"/>
          </w:divBdr>
        </w:div>
        <w:div w:id="1651246304">
          <w:marLeft w:val="480"/>
          <w:marRight w:val="0"/>
          <w:marTop w:val="0"/>
          <w:marBottom w:val="0"/>
          <w:divBdr>
            <w:top w:val="none" w:sz="0" w:space="0" w:color="auto"/>
            <w:left w:val="none" w:sz="0" w:space="0" w:color="auto"/>
            <w:bottom w:val="none" w:sz="0" w:space="0" w:color="auto"/>
            <w:right w:val="none" w:sz="0" w:space="0" w:color="auto"/>
          </w:divBdr>
        </w:div>
        <w:div w:id="214700904">
          <w:marLeft w:val="480"/>
          <w:marRight w:val="0"/>
          <w:marTop w:val="0"/>
          <w:marBottom w:val="0"/>
          <w:divBdr>
            <w:top w:val="none" w:sz="0" w:space="0" w:color="auto"/>
            <w:left w:val="none" w:sz="0" w:space="0" w:color="auto"/>
            <w:bottom w:val="none" w:sz="0" w:space="0" w:color="auto"/>
            <w:right w:val="none" w:sz="0" w:space="0" w:color="auto"/>
          </w:divBdr>
        </w:div>
        <w:div w:id="176772387">
          <w:marLeft w:val="480"/>
          <w:marRight w:val="0"/>
          <w:marTop w:val="0"/>
          <w:marBottom w:val="0"/>
          <w:divBdr>
            <w:top w:val="none" w:sz="0" w:space="0" w:color="auto"/>
            <w:left w:val="none" w:sz="0" w:space="0" w:color="auto"/>
            <w:bottom w:val="none" w:sz="0" w:space="0" w:color="auto"/>
            <w:right w:val="none" w:sz="0" w:space="0" w:color="auto"/>
          </w:divBdr>
        </w:div>
        <w:div w:id="1173685425">
          <w:marLeft w:val="480"/>
          <w:marRight w:val="0"/>
          <w:marTop w:val="0"/>
          <w:marBottom w:val="0"/>
          <w:divBdr>
            <w:top w:val="none" w:sz="0" w:space="0" w:color="auto"/>
            <w:left w:val="none" w:sz="0" w:space="0" w:color="auto"/>
            <w:bottom w:val="none" w:sz="0" w:space="0" w:color="auto"/>
            <w:right w:val="none" w:sz="0" w:space="0" w:color="auto"/>
          </w:divBdr>
        </w:div>
        <w:div w:id="356858930">
          <w:marLeft w:val="480"/>
          <w:marRight w:val="0"/>
          <w:marTop w:val="0"/>
          <w:marBottom w:val="0"/>
          <w:divBdr>
            <w:top w:val="none" w:sz="0" w:space="0" w:color="auto"/>
            <w:left w:val="none" w:sz="0" w:space="0" w:color="auto"/>
            <w:bottom w:val="none" w:sz="0" w:space="0" w:color="auto"/>
            <w:right w:val="none" w:sz="0" w:space="0" w:color="auto"/>
          </w:divBdr>
        </w:div>
        <w:div w:id="1463577219">
          <w:marLeft w:val="480"/>
          <w:marRight w:val="0"/>
          <w:marTop w:val="0"/>
          <w:marBottom w:val="0"/>
          <w:divBdr>
            <w:top w:val="none" w:sz="0" w:space="0" w:color="auto"/>
            <w:left w:val="none" w:sz="0" w:space="0" w:color="auto"/>
            <w:bottom w:val="none" w:sz="0" w:space="0" w:color="auto"/>
            <w:right w:val="none" w:sz="0" w:space="0" w:color="auto"/>
          </w:divBdr>
        </w:div>
        <w:div w:id="964503770">
          <w:marLeft w:val="480"/>
          <w:marRight w:val="0"/>
          <w:marTop w:val="0"/>
          <w:marBottom w:val="0"/>
          <w:divBdr>
            <w:top w:val="none" w:sz="0" w:space="0" w:color="auto"/>
            <w:left w:val="none" w:sz="0" w:space="0" w:color="auto"/>
            <w:bottom w:val="none" w:sz="0" w:space="0" w:color="auto"/>
            <w:right w:val="none" w:sz="0" w:space="0" w:color="auto"/>
          </w:divBdr>
        </w:div>
        <w:div w:id="1314874851">
          <w:marLeft w:val="480"/>
          <w:marRight w:val="0"/>
          <w:marTop w:val="0"/>
          <w:marBottom w:val="0"/>
          <w:divBdr>
            <w:top w:val="none" w:sz="0" w:space="0" w:color="auto"/>
            <w:left w:val="none" w:sz="0" w:space="0" w:color="auto"/>
            <w:bottom w:val="none" w:sz="0" w:space="0" w:color="auto"/>
            <w:right w:val="none" w:sz="0" w:space="0" w:color="auto"/>
          </w:divBdr>
        </w:div>
        <w:div w:id="1815368072">
          <w:marLeft w:val="480"/>
          <w:marRight w:val="0"/>
          <w:marTop w:val="0"/>
          <w:marBottom w:val="0"/>
          <w:divBdr>
            <w:top w:val="none" w:sz="0" w:space="0" w:color="auto"/>
            <w:left w:val="none" w:sz="0" w:space="0" w:color="auto"/>
            <w:bottom w:val="none" w:sz="0" w:space="0" w:color="auto"/>
            <w:right w:val="none" w:sz="0" w:space="0" w:color="auto"/>
          </w:divBdr>
        </w:div>
        <w:div w:id="1924947266">
          <w:marLeft w:val="480"/>
          <w:marRight w:val="0"/>
          <w:marTop w:val="0"/>
          <w:marBottom w:val="0"/>
          <w:divBdr>
            <w:top w:val="none" w:sz="0" w:space="0" w:color="auto"/>
            <w:left w:val="none" w:sz="0" w:space="0" w:color="auto"/>
            <w:bottom w:val="none" w:sz="0" w:space="0" w:color="auto"/>
            <w:right w:val="none" w:sz="0" w:space="0" w:color="auto"/>
          </w:divBdr>
        </w:div>
        <w:div w:id="1625621525">
          <w:marLeft w:val="480"/>
          <w:marRight w:val="0"/>
          <w:marTop w:val="0"/>
          <w:marBottom w:val="0"/>
          <w:divBdr>
            <w:top w:val="none" w:sz="0" w:space="0" w:color="auto"/>
            <w:left w:val="none" w:sz="0" w:space="0" w:color="auto"/>
            <w:bottom w:val="none" w:sz="0" w:space="0" w:color="auto"/>
            <w:right w:val="none" w:sz="0" w:space="0" w:color="auto"/>
          </w:divBdr>
        </w:div>
        <w:div w:id="506948344">
          <w:marLeft w:val="480"/>
          <w:marRight w:val="0"/>
          <w:marTop w:val="0"/>
          <w:marBottom w:val="0"/>
          <w:divBdr>
            <w:top w:val="none" w:sz="0" w:space="0" w:color="auto"/>
            <w:left w:val="none" w:sz="0" w:space="0" w:color="auto"/>
            <w:bottom w:val="none" w:sz="0" w:space="0" w:color="auto"/>
            <w:right w:val="none" w:sz="0" w:space="0" w:color="auto"/>
          </w:divBdr>
        </w:div>
        <w:div w:id="1570112575">
          <w:marLeft w:val="480"/>
          <w:marRight w:val="0"/>
          <w:marTop w:val="0"/>
          <w:marBottom w:val="0"/>
          <w:divBdr>
            <w:top w:val="none" w:sz="0" w:space="0" w:color="auto"/>
            <w:left w:val="none" w:sz="0" w:space="0" w:color="auto"/>
            <w:bottom w:val="none" w:sz="0" w:space="0" w:color="auto"/>
            <w:right w:val="none" w:sz="0" w:space="0" w:color="auto"/>
          </w:divBdr>
        </w:div>
        <w:div w:id="1872105601">
          <w:marLeft w:val="480"/>
          <w:marRight w:val="0"/>
          <w:marTop w:val="0"/>
          <w:marBottom w:val="0"/>
          <w:divBdr>
            <w:top w:val="none" w:sz="0" w:space="0" w:color="auto"/>
            <w:left w:val="none" w:sz="0" w:space="0" w:color="auto"/>
            <w:bottom w:val="none" w:sz="0" w:space="0" w:color="auto"/>
            <w:right w:val="none" w:sz="0" w:space="0" w:color="auto"/>
          </w:divBdr>
        </w:div>
        <w:div w:id="722480647">
          <w:marLeft w:val="480"/>
          <w:marRight w:val="0"/>
          <w:marTop w:val="0"/>
          <w:marBottom w:val="0"/>
          <w:divBdr>
            <w:top w:val="none" w:sz="0" w:space="0" w:color="auto"/>
            <w:left w:val="none" w:sz="0" w:space="0" w:color="auto"/>
            <w:bottom w:val="none" w:sz="0" w:space="0" w:color="auto"/>
            <w:right w:val="none" w:sz="0" w:space="0" w:color="auto"/>
          </w:divBdr>
        </w:div>
        <w:div w:id="1305500660">
          <w:marLeft w:val="480"/>
          <w:marRight w:val="0"/>
          <w:marTop w:val="0"/>
          <w:marBottom w:val="0"/>
          <w:divBdr>
            <w:top w:val="none" w:sz="0" w:space="0" w:color="auto"/>
            <w:left w:val="none" w:sz="0" w:space="0" w:color="auto"/>
            <w:bottom w:val="none" w:sz="0" w:space="0" w:color="auto"/>
            <w:right w:val="none" w:sz="0" w:space="0" w:color="auto"/>
          </w:divBdr>
        </w:div>
        <w:div w:id="1215586201">
          <w:marLeft w:val="480"/>
          <w:marRight w:val="0"/>
          <w:marTop w:val="0"/>
          <w:marBottom w:val="0"/>
          <w:divBdr>
            <w:top w:val="none" w:sz="0" w:space="0" w:color="auto"/>
            <w:left w:val="none" w:sz="0" w:space="0" w:color="auto"/>
            <w:bottom w:val="none" w:sz="0" w:space="0" w:color="auto"/>
            <w:right w:val="none" w:sz="0" w:space="0" w:color="auto"/>
          </w:divBdr>
        </w:div>
        <w:div w:id="229659441">
          <w:marLeft w:val="480"/>
          <w:marRight w:val="0"/>
          <w:marTop w:val="0"/>
          <w:marBottom w:val="0"/>
          <w:divBdr>
            <w:top w:val="none" w:sz="0" w:space="0" w:color="auto"/>
            <w:left w:val="none" w:sz="0" w:space="0" w:color="auto"/>
            <w:bottom w:val="none" w:sz="0" w:space="0" w:color="auto"/>
            <w:right w:val="none" w:sz="0" w:space="0" w:color="auto"/>
          </w:divBdr>
        </w:div>
        <w:div w:id="327830981">
          <w:marLeft w:val="480"/>
          <w:marRight w:val="0"/>
          <w:marTop w:val="0"/>
          <w:marBottom w:val="0"/>
          <w:divBdr>
            <w:top w:val="none" w:sz="0" w:space="0" w:color="auto"/>
            <w:left w:val="none" w:sz="0" w:space="0" w:color="auto"/>
            <w:bottom w:val="none" w:sz="0" w:space="0" w:color="auto"/>
            <w:right w:val="none" w:sz="0" w:space="0" w:color="auto"/>
          </w:divBdr>
        </w:div>
        <w:div w:id="262610488">
          <w:marLeft w:val="480"/>
          <w:marRight w:val="0"/>
          <w:marTop w:val="0"/>
          <w:marBottom w:val="0"/>
          <w:divBdr>
            <w:top w:val="none" w:sz="0" w:space="0" w:color="auto"/>
            <w:left w:val="none" w:sz="0" w:space="0" w:color="auto"/>
            <w:bottom w:val="none" w:sz="0" w:space="0" w:color="auto"/>
            <w:right w:val="none" w:sz="0" w:space="0" w:color="auto"/>
          </w:divBdr>
        </w:div>
        <w:div w:id="1829440226">
          <w:marLeft w:val="480"/>
          <w:marRight w:val="0"/>
          <w:marTop w:val="0"/>
          <w:marBottom w:val="0"/>
          <w:divBdr>
            <w:top w:val="none" w:sz="0" w:space="0" w:color="auto"/>
            <w:left w:val="none" w:sz="0" w:space="0" w:color="auto"/>
            <w:bottom w:val="none" w:sz="0" w:space="0" w:color="auto"/>
            <w:right w:val="none" w:sz="0" w:space="0" w:color="auto"/>
          </w:divBdr>
        </w:div>
        <w:div w:id="241179244">
          <w:marLeft w:val="480"/>
          <w:marRight w:val="0"/>
          <w:marTop w:val="0"/>
          <w:marBottom w:val="0"/>
          <w:divBdr>
            <w:top w:val="none" w:sz="0" w:space="0" w:color="auto"/>
            <w:left w:val="none" w:sz="0" w:space="0" w:color="auto"/>
            <w:bottom w:val="none" w:sz="0" w:space="0" w:color="auto"/>
            <w:right w:val="none" w:sz="0" w:space="0" w:color="auto"/>
          </w:divBdr>
        </w:div>
        <w:div w:id="722606576">
          <w:marLeft w:val="480"/>
          <w:marRight w:val="0"/>
          <w:marTop w:val="0"/>
          <w:marBottom w:val="0"/>
          <w:divBdr>
            <w:top w:val="none" w:sz="0" w:space="0" w:color="auto"/>
            <w:left w:val="none" w:sz="0" w:space="0" w:color="auto"/>
            <w:bottom w:val="none" w:sz="0" w:space="0" w:color="auto"/>
            <w:right w:val="none" w:sz="0" w:space="0" w:color="auto"/>
          </w:divBdr>
        </w:div>
      </w:divsChild>
    </w:div>
    <w:div w:id="199635177">
      <w:bodyDiv w:val="1"/>
      <w:marLeft w:val="0"/>
      <w:marRight w:val="0"/>
      <w:marTop w:val="0"/>
      <w:marBottom w:val="0"/>
      <w:divBdr>
        <w:top w:val="none" w:sz="0" w:space="0" w:color="auto"/>
        <w:left w:val="none" w:sz="0" w:space="0" w:color="auto"/>
        <w:bottom w:val="none" w:sz="0" w:space="0" w:color="auto"/>
        <w:right w:val="none" w:sz="0" w:space="0" w:color="auto"/>
      </w:divBdr>
    </w:div>
    <w:div w:id="199902623">
      <w:bodyDiv w:val="1"/>
      <w:marLeft w:val="0"/>
      <w:marRight w:val="0"/>
      <w:marTop w:val="0"/>
      <w:marBottom w:val="0"/>
      <w:divBdr>
        <w:top w:val="none" w:sz="0" w:space="0" w:color="auto"/>
        <w:left w:val="none" w:sz="0" w:space="0" w:color="auto"/>
        <w:bottom w:val="none" w:sz="0" w:space="0" w:color="auto"/>
        <w:right w:val="none" w:sz="0" w:space="0" w:color="auto"/>
      </w:divBdr>
    </w:div>
    <w:div w:id="200020288">
      <w:bodyDiv w:val="1"/>
      <w:marLeft w:val="0"/>
      <w:marRight w:val="0"/>
      <w:marTop w:val="0"/>
      <w:marBottom w:val="0"/>
      <w:divBdr>
        <w:top w:val="none" w:sz="0" w:space="0" w:color="auto"/>
        <w:left w:val="none" w:sz="0" w:space="0" w:color="auto"/>
        <w:bottom w:val="none" w:sz="0" w:space="0" w:color="auto"/>
        <w:right w:val="none" w:sz="0" w:space="0" w:color="auto"/>
      </w:divBdr>
    </w:div>
    <w:div w:id="200439007">
      <w:bodyDiv w:val="1"/>
      <w:marLeft w:val="0"/>
      <w:marRight w:val="0"/>
      <w:marTop w:val="0"/>
      <w:marBottom w:val="0"/>
      <w:divBdr>
        <w:top w:val="none" w:sz="0" w:space="0" w:color="auto"/>
        <w:left w:val="none" w:sz="0" w:space="0" w:color="auto"/>
        <w:bottom w:val="none" w:sz="0" w:space="0" w:color="auto"/>
        <w:right w:val="none" w:sz="0" w:space="0" w:color="auto"/>
      </w:divBdr>
    </w:div>
    <w:div w:id="201674049">
      <w:bodyDiv w:val="1"/>
      <w:marLeft w:val="0"/>
      <w:marRight w:val="0"/>
      <w:marTop w:val="0"/>
      <w:marBottom w:val="0"/>
      <w:divBdr>
        <w:top w:val="none" w:sz="0" w:space="0" w:color="auto"/>
        <w:left w:val="none" w:sz="0" w:space="0" w:color="auto"/>
        <w:bottom w:val="none" w:sz="0" w:space="0" w:color="auto"/>
        <w:right w:val="none" w:sz="0" w:space="0" w:color="auto"/>
      </w:divBdr>
    </w:div>
    <w:div w:id="201750170">
      <w:bodyDiv w:val="1"/>
      <w:marLeft w:val="0"/>
      <w:marRight w:val="0"/>
      <w:marTop w:val="0"/>
      <w:marBottom w:val="0"/>
      <w:divBdr>
        <w:top w:val="none" w:sz="0" w:space="0" w:color="auto"/>
        <w:left w:val="none" w:sz="0" w:space="0" w:color="auto"/>
        <w:bottom w:val="none" w:sz="0" w:space="0" w:color="auto"/>
        <w:right w:val="none" w:sz="0" w:space="0" w:color="auto"/>
      </w:divBdr>
    </w:div>
    <w:div w:id="205335869">
      <w:bodyDiv w:val="1"/>
      <w:marLeft w:val="0"/>
      <w:marRight w:val="0"/>
      <w:marTop w:val="0"/>
      <w:marBottom w:val="0"/>
      <w:divBdr>
        <w:top w:val="none" w:sz="0" w:space="0" w:color="auto"/>
        <w:left w:val="none" w:sz="0" w:space="0" w:color="auto"/>
        <w:bottom w:val="none" w:sz="0" w:space="0" w:color="auto"/>
        <w:right w:val="none" w:sz="0" w:space="0" w:color="auto"/>
      </w:divBdr>
    </w:div>
    <w:div w:id="205335943">
      <w:bodyDiv w:val="1"/>
      <w:marLeft w:val="0"/>
      <w:marRight w:val="0"/>
      <w:marTop w:val="0"/>
      <w:marBottom w:val="0"/>
      <w:divBdr>
        <w:top w:val="none" w:sz="0" w:space="0" w:color="auto"/>
        <w:left w:val="none" w:sz="0" w:space="0" w:color="auto"/>
        <w:bottom w:val="none" w:sz="0" w:space="0" w:color="auto"/>
        <w:right w:val="none" w:sz="0" w:space="0" w:color="auto"/>
      </w:divBdr>
    </w:div>
    <w:div w:id="206335157">
      <w:bodyDiv w:val="1"/>
      <w:marLeft w:val="0"/>
      <w:marRight w:val="0"/>
      <w:marTop w:val="0"/>
      <w:marBottom w:val="0"/>
      <w:divBdr>
        <w:top w:val="none" w:sz="0" w:space="0" w:color="auto"/>
        <w:left w:val="none" w:sz="0" w:space="0" w:color="auto"/>
        <w:bottom w:val="none" w:sz="0" w:space="0" w:color="auto"/>
        <w:right w:val="none" w:sz="0" w:space="0" w:color="auto"/>
      </w:divBdr>
    </w:div>
    <w:div w:id="206795576">
      <w:bodyDiv w:val="1"/>
      <w:marLeft w:val="0"/>
      <w:marRight w:val="0"/>
      <w:marTop w:val="0"/>
      <w:marBottom w:val="0"/>
      <w:divBdr>
        <w:top w:val="none" w:sz="0" w:space="0" w:color="auto"/>
        <w:left w:val="none" w:sz="0" w:space="0" w:color="auto"/>
        <w:bottom w:val="none" w:sz="0" w:space="0" w:color="auto"/>
        <w:right w:val="none" w:sz="0" w:space="0" w:color="auto"/>
      </w:divBdr>
      <w:divsChild>
        <w:div w:id="2059667578">
          <w:marLeft w:val="480"/>
          <w:marRight w:val="0"/>
          <w:marTop w:val="0"/>
          <w:marBottom w:val="0"/>
          <w:divBdr>
            <w:top w:val="none" w:sz="0" w:space="0" w:color="auto"/>
            <w:left w:val="none" w:sz="0" w:space="0" w:color="auto"/>
            <w:bottom w:val="none" w:sz="0" w:space="0" w:color="auto"/>
            <w:right w:val="none" w:sz="0" w:space="0" w:color="auto"/>
          </w:divBdr>
        </w:div>
        <w:div w:id="1482652472">
          <w:marLeft w:val="480"/>
          <w:marRight w:val="0"/>
          <w:marTop w:val="0"/>
          <w:marBottom w:val="0"/>
          <w:divBdr>
            <w:top w:val="none" w:sz="0" w:space="0" w:color="auto"/>
            <w:left w:val="none" w:sz="0" w:space="0" w:color="auto"/>
            <w:bottom w:val="none" w:sz="0" w:space="0" w:color="auto"/>
            <w:right w:val="none" w:sz="0" w:space="0" w:color="auto"/>
          </w:divBdr>
        </w:div>
        <w:div w:id="637297409">
          <w:marLeft w:val="480"/>
          <w:marRight w:val="0"/>
          <w:marTop w:val="0"/>
          <w:marBottom w:val="0"/>
          <w:divBdr>
            <w:top w:val="none" w:sz="0" w:space="0" w:color="auto"/>
            <w:left w:val="none" w:sz="0" w:space="0" w:color="auto"/>
            <w:bottom w:val="none" w:sz="0" w:space="0" w:color="auto"/>
            <w:right w:val="none" w:sz="0" w:space="0" w:color="auto"/>
          </w:divBdr>
        </w:div>
        <w:div w:id="1237975793">
          <w:marLeft w:val="480"/>
          <w:marRight w:val="0"/>
          <w:marTop w:val="0"/>
          <w:marBottom w:val="0"/>
          <w:divBdr>
            <w:top w:val="none" w:sz="0" w:space="0" w:color="auto"/>
            <w:left w:val="none" w:sz="0" w:space="0" w:color="auto"/>
            <w:bottom w:val="none" w:sz="0" w:space="0" w:color="auto"/>
            <w:right w:val="none" w:sz="0" w:space="0" w:color="auto"/>
          </w:divBdr>
        </w:div>
        <w:div w:id="846602636">
          <w:marLeft w:val="480"/>
          <w:marRight w:val="0"/>
          <w:marTop w:val="0"/>
          <w:marBottom w:val="0"/>
          <w:divBdr>
            <w:top w:val="none" w:sz="0" w:space="0" w:color="auto"/>
            <w:left w:val="none" w:sz="0" w:space="0" w:color="auto"/>
            <w:bottom w:val="none" w:sz="0" w:space="0" w:color="auto"/>
            <w:right w:val="none" w:sz="0" w:space="0" w:color="auto"/>
          </w:divBdr>
        </w:div>
        <w:div w:id="931204480">
          <w:marLeft w:val="480"/>
          <w:marRight w:val="0"/>
          <w:marTop w:val="0"/>
          <w:marBottom w:val="0"/>
          <w:divBdr>
            <w:top w:val="none" w:sz="0" w:space="0" w:color="auto"/>
            <w:left w:val="none" w:sz="0" w:space="0" w:color="auto"/>
            <w:bottom w:val="none" w:sz="0" w:space="0" w:color="auto"/>
            <w:right w:val="none" w:sz="0" w:space="0" w:color="auto"/>
          </w:divBdr>
        </w:div>
        <w:div w:id="1495144418">
          <w:marLeft w:val="480"/>
          <w:marRight w:val="0"/>
          <w:marTop w:val="0"/>
          <w:marBottom w:val="0"/>
          <w:divBdr>
            <w:top w:val="none" w:sz="0" w:space="0" w:color="auto"/>
            <w:left w:val="none" w:sz="0" w:space="0" w:color="auto"/>
            <w:bottom w:val="none" w:sz="0" w:space="0" w:color="auto"/>
            <w:right w:val="none" w:sz="0" w:space="0" w:color="auto"/>
          </w:divBdr>
        </w:div>
        <w:div w:id="1340697974">
          <w:marLeft w:val="480"/>
          <w:marRight w:val="0"/>
          <w:marTop w:val="0"/>
          <w:marBottom w:val="0"/>
          <w:divBdr>
            <w:top w:val="none" w:sz="0" w:space="0" w:color="auto"/>
            <w:left w:val="none" w:sz="0" w:space="0" w:color="auto"/>
            <w:bottom w:val="none" w:sz="0" w:space="0" w:color="auto"/>
            <w:right w:val="none" w:sz="0" w:space="0" w:color="auto"/>
          </w:divBdr>
        </w:div>
        <w:div w:id="855463785">
          <w:marLeft w:val="480"/>
          <w:marRight w:val="0"/>
          <w:marTop w:val="0"/>
          <w:marBottom w:val="0"/>
          <w:divBdr>
            <w:top w:val="none" w:sz="0" w:space="0" w:color="auto"/>
            <w:left w:val="none" w:sz="0" w:space="0" w:color="auto"/>
            <w:bottom w:val="none" w:sz="0" w:space="0" w:color="auto"/>
            <w:right w:val="none" w:sz="0" w:space="0" w:color="auto"/>
          </w:divBdr>
        </w:div>
        <w:div w:id="1249538817">
          <w:marLeft w:val="480"/>
          <w:marRight w:val="0"/>
          <w:marTop w:val="0"/>
          <w:marBottom w:val="0"/>
          <w:divBdr>
            <w:top w:val="none" w:sz="0" w:space="0" w:color="auto"/>
            <w:left w:val="none" w:sz="0" w:space="0" w:color="auto"/>
            <w:bottom w:val="none" w:sz="0" w:space="0" w:color="auto"/>
            <w:right w:val="none" w:sz="0" w:space="0" w:color="auto"/>
          </w:divBdr>
        </w:div>
        <w:div w:id="1400057635">
          <w:marLeft w:val="480"/>
          <w:marRight w:val="0"/>
          <w:marTop w:val="0"/>
          <w:marBottom w:val="0"/>
          <w:divBdr>
            <w:top w:val="none" w:sz="0" w:space="0" w:color="auto"/>
            <w:left w:val="none" w:sz="0" w:space="0" w:color="auto"/>
            <w:bottom w:val="none" w:sz="0" w:space="0" w:color="auto"/>
            <w:right w:val="none" w:sz="0" w:space="0" w:color="auto"/>
          </w:divBdr>
        </w:div>
        <w:div w:id="360937961">
          <w:marLeft w:val="480"/>
          <w:marRight w:val="0"/>
          <w:marTop w:val="0"/>
          <w:marBottom w:val="0"/>
          <w:divBdr>
            <w:top w:val="none" w:sz="0" w:space="0" w:color="auto"/>
            <w:left w:val="none" w:sz="0" w:space="0" w:color="auto"/>
            <w:bottom w:val="none" w:sz="0" w:space="0" w:color="auto"/>
            <w:right w:val="none" w:sz="0" w:space="0" w:color="auto"/>
          </w:divBdr>
        </w:div>
        <w:div w:id="1635285883">
          <w:marLeft w:val="480"/>
          <w:marRight w:val="0"/>
          <w:marTop w:val="0"/>
          <w:marBottom w:val="0"/>
          <w:divBdr>
            <w:top w:val="none" w:sz="0" w:space="0" w:color="auto"/>
            <w:left w:val="none" w:sz="0" w:space="0" w:color="auto"/>
            <w:bottom w:val="none" w:sz="0" w:space="0" w:color="auto"/>
            <w:right w:val="none" w:sz="0" w:space="0" w:color="auto"/>
          </w:divBdr>
        </w:div>
        <w:div w:id="599920340">
          <w:marLeft w:val="480"/>
          <w:marRight w:val="0"/>
          <w:marTop w:val="0"/>
          <w:marBottom w:val="0"/>
          <w:divBdr>
            <w:top w:val="none" w:sz="0" w:space="0" w:color="auto"/>
            <w:left w:val="none" w:sz="0" w:space="0" w:color="auto"/>
            <w:bottom w:val="none" w:sz="0" w:space="0" w:color="auto"/>
            <w:right w:val="none" w:sz="0" w:space="0" w:color="auto"/>
          </w:divBdr>
        </w:div>
        <w:div w:id="1558279239">
          <w:marLeft w:val="480"/>
          <w:marRight w:val="0"/>
          <w:marTop w:val="0"/>
          <w:marBottom w:val="0"/>
          <w:divBdr>
            <w:top w:val="none" w:sz="0" w:space="0" w:color="auto"/>
            <w:left w:val="none" w:sz="0" w:space="0" w:color="auto"/>
            <w:bottom w:val="none" w:sz="0" w:space="0" w:color="auto"/>
            <w:right w:val="none" w:sz="0" w:space="0" w:color="auto"/>
          </w:divBdr>
        </w:div>
        <w:div w:id="1767263571">
          <w:marLeft w:val="480"/>
          <w:marRight w:val="0"/>
          <w:marTop w:val="0"/>
          <w:marBottom w:val="0"/>
          <w:divBdr>
            <w:top w:val="none" w:sz="0" w:space="0" w:color="auto"/>
            <w:left w:val="none" w:sz="0" w:space="0" w:color="auto"/>
            <w:bottom w:val="none" w:sz="0" w:space="0" w:color="auto"/>
            <w:right w:val="none" w:sz="0" w:space="0" w:color="auto"/>
          </w:divBdr>
        </w:div>
        <w:div w:id="940837400">
          <w:marLeft w:val="480"/>
          <w:marRight w:val="0"/>
          <w:marTop w:val="0"/>
          <w:marBottom w:val="0"/>
          <w:divBdr>
            <w:top w:val="none" w:sz="0" w:space="0" w:color="auto"/>
            <w:left w:val="none" w:sz="0" w:space="0" w:color="auto"/>
            <w:bottom w:val="none" w:sz="0" w:space="0" w:color="auto"/>
            <w:right w:val="none" w:sz="0" w:space="0" w:color="auto"/>
          </w:divBdr>
        </w:div>
      </w:divsChild>
    </w:div>
    <w:div w:id="208420552">
      <w:bodyDiv w:val="1"/>
      <w:marLeft w:val="0"/>
      <w:marRight w:val="0"/>
      <w:marTop w:val="0"/>
      <w:marBottom w:val="0"/>
      <w:divBdr>
        <w:top w:val="none" w:sz="0" w:space="0" w:color="auto"/>
        <w:left w:val="none" w:sz="0" w:space="0" w:color="auto"/>
        <w:bottom w:val="none" w:sz="0" w:space="0" w:color="auto"/>
        <w:right w:val="none" w:sz="0" w:space="0" w:color="auto"/>
      </w:divBdr>
    </w:div>
    <w:div w:id="208955662">
      <w:bodyDiv w:val="1"/>
      <w:marLeft w:val="0"/>
      <w:marRight w:val="0"/>
      <w:marTop w:val="0"/>
      <w:marBottom w:val="0"/>
      <w:divBdr>
        <w:top w:val="none" w:sz="0" w:space="0" w:color="auto"/>
        <w:left w:val="none" w:sz="0" w:space="0" w:color="auto"/>
        <w:bottom w:val="none" w:sz="0" w:space="0" w:color="auto"/>
        <w:right w:val="none" w:sz="0" w:space="0" w:color="auto"/>
      </w:divBdr>
    </w:div>
    <w:div w:id="209193441">
      <w:bodyDiv w:val="1"/>
      <w:marLeft w:val="0"/>
      <w:marRight w:val="0"/>
      <w:marTop w:val="0"/>
      <w:marBottom w:val="0"/>
      <w:divBdr>
        <w:top w:val="none" w:sz="0" w:space="0" w:color="auto"/>
        <w:left w:val="none" w:sz="0" w:space="0" w:color="auto"/>
        <w:bottom w:val="none" w:sz="0" w:space="0" w:color="auto"/>
        <w:right w:val="none" w:sz="0" w:space="0" w:color="auto"/>
      </w:divBdr>
    </w:div>
    <w:div w:id="209342599">
      <w:bodyDiv w:val="1"/>
      <w:marLeft w:val="0"/>
      <w:marRight w:val="0"/>
      <w:marTop w:val="0"/>
      <w:marBottom w:val="0"/>
      <w:divBdr>
        <w:top w:val="none" w:sz="0" w:space="0" w:color="auto"/>
        <w:left w:val="none" w:sz="0" w:space="0" w:color="auto"/>
        <w:bottom w:val="none" w:sz="0" w:space="0" w:color="auto"/>
        <w:right w:val="none" w:sz="0" w:space="0" w:color="auto"/>
      </w:divBdr>
    </w:div>
    <w:div w:id="211307235">
      <w:bodyDiv w:val="1"/>
      <w:marLeft w:val="0"/>
      <w:marRight w:val="0"/>
      <w:marTop w:val="0"/>
      <w:marBottom w:val="0"/>
      <w:divBdr>
        <w:top w:val="none" w:sz="0" w:space="0" w:color="auto"/>
        <w:left w:val="none" w:sz="0" w:space="0" w:color="auto"/>
        <w:bottom w:val="none" w:sz="0" w:space="0" w:color="auto"/>
        <w:right w:val="none" w:sz="0" w:space="0" w:color="auto"/>
      </w:divBdr>
    </w:div>
    <w:div w:id="211842782">
      <w:bodyDiv w:val="1"/>
      <w:marLeft w:val="0"/>
      <w:marRight w:val="0"/>
      <w:marTop w:val="0"/>
      <w:marBottom w:val="0"/>
      <w:divBdr>
        <w:top w:val="none" w:sz="0" w:space="0" w:color="auto"/>
        <w:left w:val="none" w:sz="0" w:space="0" w:color="auto"/>
        <w:bottom w:val="none" w:sz="0" w:space="0" w:color="auto"/>
        <w:right w:val="none" w:sz="0" w:space="0" w:color="auto"/>
      </w:divBdr>
    </w:div>
    <w:div w:id="212815556">
      <w:bodyDiv w:val="1"/>
      <w:marLeft w:val="0"/>
      <w:marRight w:val="0"/>
      <w:marTop w:val="0"/>
      <w:marBottom w:val="0"/>
      <w:divBdr>
        <w:top w:val="none" w:sz="0" w:space="0" w:color="auto"/>
        <w:left w:val="none" w:sz="0" w:space="0" w:color="auto"/>
        <w:bottom w:val="none" w:sz="0" w:space="0" w:color="auto"/>
        <w:right w:val="none" w:sz="0" w:space="0" w:color="auto"/>
      </w:divBdr>
    </w:div>
    <w:div w:id="212927199">
      <w:bodyDiv w:val="1"/>
      <w:marLeft w:val="0"/>
      <w:marRight w:val="0"/>
      <w:marTop w:val="0"/>
      <w:marBottom w:val="0"/>
      <w:divBdr>
        <w:top w:val="none" w:sz="0" w:space="0" w:color="auto"/>
        <w:left w:val="none" w:sz="0" w:space="0" w:color="auto"/>
        <w:bottom w:val="none" w:sz="0" w:space="0" w:color="auto"/>
        <w:right w:val="none" w:sz="0" w:space="0" w:color="auto"/>
      </w:divBdr>
    </w:div>
    <w:div w:id="214195071">
      <w:bodyDiv w:val="1"/>
      <w:marLeft w:val="0"/>
      <w:marRight w:val="0"/>
      <w:marTop w:val="0"/>
      <w:marBottom w:val="0"/>
      <w:divBdr>
        <w:top w:val="none" w:sz="0" w:space="0" w:color="auto"/>
        <w:left w:val="none" w:sz="0" w:space="0" w:color="auto"/>
        <w:bottom w:val="none" w:sz="0" w:space="0" w:color="auto"/>
        <w:right w:val="none" w:sz="0" w:space="0" w:color="auto"/>
      </w:divBdr>
    </w:div>
    <w:div w:id="214589767">
      <w:bodyDiv w:val="1"/>
      <w:marLeft w:val="0"/>
      <w:marRight w:val="0"/>
      <w:marTop w:val="0"/>
      <w:marBottom w:val="0"/>
      <w:divBdr>
        <w:top w:val="none" w:sz="0" w:space="0" w:color="auto"/>
        <w:left w:val="none" w:sz="0" w:space="0" w:color="auto"/>
        <w:bottom w:val="none" w:sz="0" w:space="0" w:color="auto"/>
        <w:right w:val="none" w:sz="0" w:space="0" w:color="auto"/>
      </w:divBdr>
    </w:div>
    <w:div w:id="216211522">
      <w:bodyDiv w:val="1"/>
      <w:marLeft w:val="0"/>
      <w:marRight w:val="0"/>
      <w:marTop w:val="0"/>
      <w:marBottom w:val="0"/>
      <w:divBdr>
        <w:top w:val="none" w:sz="0" w:space="0" w:color="auto"/>
        <w:left w:val="none" w:sz="0" w:space="0" w:color="auto"/>
        <w:bottom w:val="none" w:sz="0" w:space="0" w:color="auto"/>
        <w:right w:val="none" w:sz="0" w:space="0" w:color="auto"/>
      </w:divBdr>
    </w:div>
    <w:div w:id="216475581">
      <w:bodyDiv w:val="1"/>
      <w:marLeft w:val="0"/>
      <w:marRight w:val="0"/>
      <w:marTop w:val="0"/>
      <w:marBottom w:val="0"/>
      <w:divBdr>
        <w:top w:val="none" w:sz="0" w:space="0" w:color="auto"/>
        <w:left w:val="none" w:sz="0" w:space="0" w:color="auto"/>
        <w:bottom w:val="none" w:sz="0" w:space="0" w:color="auto"/>
        <w:right w:val="none" w:sz="0" w:space="0" w:color="auto"/>
      </w:divBdr>
    </w:div>
    <w:div w:id="216626061">
      <w:bodyDiv w:val="1"/>
      <w:marLeft w:val="0"/>
      <w:marRight w:val="0"/>
      <w:marTop w:val="0"/>
      <w:marBottom w:val="0"/>
      <w:divBdr>
        <w:top w:val="none" w:sz="0" w:space="0" w:color="auto"/>
        <w:left w:val="none" w:sz="0" w:space="0" w:color="auto"/>
        <w:bottom w:val="none" w:sz="0" w:space="0" w:color="auto"/>
        <w:right w:val="none" w:sz="0" w:space="0" w:color="auto"/>
      </w:divBdr>
    </w:div>
    <w:div w:id="216745559">
      <w:bodyDiv w:val="1"/>
      <w:marLeft w:val="0"/>
      <w:marRight w:val="0"/>
      <w:marTop w:val="0"/>
      <w:marBottom w:val="0"/>
      <w:divBdr>
        <w:top w:val="none" w:sz="0" w:space="0" w:color="auto"/>
        <w:left w:val="none" w:sz="0" w:space="0" w:color="auto"/>
        <w:bottom w:val="none" w:sz="0" w:space="0" w:color="auto"/>
        <w:right w:val="none" w:sz="0" w:space="0" w:color="auto"/>
      </w:divBdr>
      <w:divsChild>
        <w:div w:id="1284267619">
          <w:marLeft w:val="480"/>
          <w:marRight w:val="0"/>
          <w:marTop w:val="0"/>
          <w:marBottom w:val="0"/>
          <w:divBdr>
            <w:top w:val="none" w:sz="0" w:space="0" w:color="auto"/>
            <w:left w:val="none" w:sz="0" w:space="0" w:color="auto"/>
            <w:bottom w:val="none" w:sz="0" w:space="0" w:color="auto"/>
            <w:right w:val="none" w:sz="0" w:space="0" w:color="auto"/>
          </w:divBdr>
        </w:div>
        <w:div w:id="379520918">
          <w:marLeft w:val="480"/>
          <w:marRight w:val="0"/>
          <w:marTop w:val="0"/>
          <w:marBottom w:val="0"/>
          <w:divBdr>
            <w:top w:val="none" w:sz="0" w:space="0" w:color="auto"/>
            <w:left w:val="none" w:sz="0" w:space="0" w:color="auto"/>
            <w:bottom w:val="none" w:sz="0" w:space="0" w:color="auto"/>
            <w:right w:val="none" w:sz="0" w:space="0" w:color="auto"/>
          </w:divBdr>
        </w:div>
        <w:div w:id="294257231">
          <w:marLeft w:val="480"/>
          <w:marRight w:val="0"/>
          <w:marTop w:val="0"/>
          <w:marBottom w:val="0"/>
          <w:divBdr>
            <w:top w:val="none" w:sz="0" w:space="0" w:color="auto"/>
            <w:left w:val="none" w:sz="0" w:space="0" w:color="auto"/>
            <w:bottom w:val="none" w:sz="0" w:space="0" w:color="auto"/>
            <w:right w:val="none" w:sz="0" w:space="0" w:color="auto"/>
          </w:divBdr>
        </w:div>
        <w:div w:id="245186344">
          <w:marLeft w:val="480"/>
          <w:marRight w:val="0"/>
          <w:marTop w:val="0"/>
          <w:marBottom w:val="0"/>
          <w:divBdr>
            <w:top w:val="none" w:sz="0" w:space="0" w:color="auto"/>
            <w:left w:val="none" w:sz="0" w:space="0" w:color="auto"/>
            <w:bottom w:val="none" w:sz="0" w:space="0" w:color="auto"/>
            <w:right w:val="none" w:sz="0" w:space="0" w:color="auto"/>
          </w:divBdr>
        </w:div>
        <w:div w:id="2005665218">
          <w:marLeft w:val="480"/>
          <w:marRight w:val="0"/>
          <w:marTop w:val="0"/>
          <w:marBottom w:val="0"/>
          <w:divBdr>
            <w:top w:val="none" w:sz="0" w:space="0" w:color="auto"/>
            <w:left w:val="none" w:sz="0" w:space="0" w:color="auto"/>
            <w:bottom w:val="none" w:sz="0" w:space="0" w:color="auto"/>
            <w:right w:val="none" w:sz="0" w:space="0" w:color="auto"/>
          </w:divBdr>
        </w:div>
        <w:div w:id="1989627355">
          <w:marLeft w:val="480"/>
          <w:marRight w:val="0"/>
          <w:marTop w:val="0"/>
          <w:marBottom w:val="0"/>
          <w:divBdr>
            <w:top w:val="none" w:sz="0" w:space="0" w:color="auto"/>
            <w:left w:val="none" w:sz="0" w:space="0" w:color="auto"/>
            <w:bottom w:val="none" w:sz="0" w:space="0" w:color="auto"/>
            <w:right w:val="none" w:sz="0" w:space="0" w:color="auto"/>
          </w:divBdr>
        </w:div>
        <w:div w:id="1703440339">
          <w:marLeft w:val="480"/>
          <w:marRight w:val="0"/>
          <w:marTop w:val="0"/>
          <w:marBottom w:val="0"/>
          <w:divBdr>
            <w:top w:val="none" w:sz="0" w:space="0" w:color="auto"/>
            <w:left w:val="none" w:sz="0" w:space="0" w:color="auto"/>
            <w:bottom w:val="none" w:sz="0" w:space="0" w:color="auto"/>
            <w:right w:val="none" w:sz="0" w:space="0" w:color="auto"/>
          </w:divBdr>
        </w:div>
        <w:div w:id="307631289">
          <w:marLeft w:val="480"/>
          <w:marRight w:val="0"/>
          <w:marTop w:val="0"/>
          <w:marBottom w:val="0"/>
          <w:divBdr>
            <w:top w:val="none" w:sz="0" w:space="0" w:color="auto"/>
            <w:left w:val="none" w:sz="0" w:space="0" w:color="auto"/>
            <w:bottom w:val="none" w:sz="0" w:space="0" w:color="auto"/>
            <w:right w:val="none" w:sz="0" w:space="0" w:color="auto"/>
          </w:divBdr>
        </w:div>
        <w:div w:id="354622658">
          <w:marLeft w:val="480"/>
          <w:marRight w:val="0"/>
          <w:marTop w:val="0"/>
          <w:marBottom w:val="0"/>
          <w:divBdr>
            <w:top w:val="none" w:sz="0" w:space="0" w:color="auto"/>
            <w:left w:val="none" w:sz="0" w:space="0" w:color="auto"/>
            <w:bottom w:val="none" w:sz="0" w:space="0" w:color="auto"/>
            <w:right w:val="none" w:sz="0" w:space="0" w:color="auto"/>
          </w:divBdr>
        </w:div>
        <w:div w:id="1520505359">
          <w:marLeft w:val="480"/>
          <w:marRight w:val="0"/>
          <w:marTop w:val="0"/>
          <w:marBottom w:val="0"/>
          <w:divBdr>
            <w:top w:val="none" w:sz="0" w:space="0" w:color="auto"/>
            <w:left w:val="none" w:sz="0" w:space="0" w:color="auto"/>
            <w:bottom w:val="none" w:sz="0" w:space="0" w:color="auto"/>
            <w:right w:val="none" w:sz="0" w:space="0" w:color="auto"/>
          </w:divBdr>
        </w:div>
        <w:div w:id="1598635822">
          <w:marLeft w:val="480"/>
          <w:marRight w:val="0"/>
          <w:marTop w:val="0"/>
          <w:marBottom w:val="0"/>
          <w:divBdr>
            <w:top w:val="none" w:sz="0" w:space="0" w:color="auto"/>
            <w:left w:val="none" w:sz="0" w:space="0" w:color="auto"/>
            <w:bottom w:val="none" w:sz="0" w:space="0" w:color="auto"/>
            <w:right w:val="none" w:sz="0" w:space="0" w:color="auto"/>
          </w:divBdr>
        </w:div>
        <w:div w:id="1659915178">
          <w:marLeft w:val="480"/>
          <w:marRight w:val="0"/>
          <w:marTop w:val="0"/>
          <w:marBottom w:val="0"/>
          <w:divBdr>
            <w:top w:val="none" w:sz="0" w:space="0" w:color="auto"/>
            <w:left w:val="none" w:sz="0" w:space="0" w:color="auto"/>
            <w:bottom w:val="none" w:sz="0" w:space="0" w:color="auto"/>
            <w:right w:val="none" w:sz="0" w:space="0" w:color="auto"/>
          </w:divBdr>
        </w:div>
        <w:div w:id="1183546696">
          <w:marLeft w:val="480"/>
          <w:marRight w:val="0"/>
          <w:marTop w:val="0"/>
          <w:marBottom w:val="0"/>
          <w:divBdr>
            <w:top w:val="none" w:sz="0" w:space="0" w:color="auto"/>
            <w:left w:val="none" w:sz="0" w:space="0" w:color="auto"/>
            <w:bottom w:val="none" w:sz="0" w:space="0" w:color="auto"/>
            <w:right w:val="none" w:sz="0" w:space="0" w:color="auto"/>
          </w:divBdr>
        </w:div>
        <w:div w:id="1659655116">
          <w:marLeft w:val="480"/>
          <w:marRight w:val="0"/>
          <w:marTop w:val="0"/>
          <w:marBottom w:val="0"/>
          <w:divBdr>
            <w:top w:val="none" w:sz="0" w:space="0" w:color="auto"/>
            <w:left w:val="none" w:sz="0" w:space="0" w:color="auto"/>
            <w:bottom w:val="none" w:sz="0" w:space="0" w:color="auto"/>
            <w:right w:val="none" w:sz="0" w:space="0" w:color="auto"/>
          </w:divBdr>
        </w:div>
        <w:div w:id="1643778571">
          <w:marLeft w:val="480"/>
          <w:marRight w:val="0"/>
          <w:marTop w:val="0"/>
          <w:marBottom w:val="0"/>
          <w:divBdr>
            <w:top w:val="none" w:sz="0" w:space="0" w:color="auto"/>
            <w:left w:val="none" w:sz="0" w:space="0" w:color="auto"/>
            <w:bottom w:val="none" w:sz="0" w:space="0" w:color="auto"/>
            <w:right w:val="none" w:sz="0" w:space="0" w:color="auto"/>
          </w:divBdr>
        </w:div>
        <w:div w:id="1175608579">
          <w:marLeft w:val="480"/>
          <w:marRight w:val="0"/>
          <w:marTop w:val="0"/>
          <w:marBottom w:val="0"/>
          <w:divBdr>
            <w:top w:val="none" w:sz="0" w:space="0" w:color="auto"/>
            <w:left w:val="none" w:sz="0" w:space="0" w:color="auto"/>
            <w:bottom w:val="none" w:sz="0" w:space="0" w:color="auto"/>
            <w:right w:val="none" w:sz="0" w:space="0" w:color="auto"/>
          </w:divBdr>
        </w:div>
        <w:div w:id="1399014588">
          <w:marLeft w:val="480"/>
          <w:marRight w:val="0"/>
          <w:marTop w:val="0"/>
          <w:marBottom w:val="0"/>
          <w:divBdr>
            <w:top w:val="none" w:sz="0" w:space="0" w:color="auto"/>
            <w:left w:val="none" w:sz="0" w:space="0" w:color="auto"/>
            <w:bottom w:val="none" w:sz="0" w:space="0" w:color="auto"/>
            <w:right w:val="none" w:sz="0" w:space="0" w:color="auto"/>
          </w:divBdr>
        </w:div>
        <w:div w:id="2009822400">
          <w:marLeft w:val="480"/>
          <w:marRight w:val="0"/>
          <w:marTop w:val="0"/>
          <w:marBottom w:val="0"/>
          <w:divBdr>
            <w:top w:val="none" w:sz="0" w:space="0" w:color="auto"/>
            <w:left w:val="none" w:sz="0" w:space="0" w:color="auto"/>
            <w:bottom w:val="none" w:sz="0" w:space="0" w:color="auto"/>
            <w:right w:val="none" w:sz="0" w:space="0" w:color="auto"/>
          </w:divBdr>
        </w:div>
        <w:div w:id="306517009">
          <w:marLeft w:val="480"/>
          <w:marRight w:val="0"/>
          <w:marTop w:val="0"/>
          <w:marBottom w:val="0"/>
          <w:divBdr>
            <w:top w:val="none" w:sz="0" w:space="0" w:color="auto"/>
            <w:left w:val="none" w:sz="0" w:space="0" w:color="auto"/>
            <w:bottom w:val="none" w:sz="0" w:space="0" w:color="auto"/>
            <w:right w:val="none" w:sz="0" w:space="0" w:color="auto"/>
          </w:divBdr>
        </w:div>
        <w:div w:id="1350912210">
          <w:marLeft w:val="480"/>
          <w:marRight w:val="0"/>
          <w:marTop w:val="0"/>
          <w:marBottom w:val="0"/>
          <w:divBdr>
            <w:top w:val="none" w:sz="0" w:space="0" w:color="auto"/>
            <w:left w:val="none" w:sz="0" w:space="0" w:color="auto"/>
            <w:bottom w:val="none" w:sz="0" w:space="0" w:color="auto"/>
            <w:right w:val="none" w:sz="0" w:space="0" w:color="auto"/>
          </w:divBdr>
        </w:div>
        <w:div w:id="1145392937">
          <w:marLeft w:val="480"/>
          <w:marRight w:val="0"/>
          <w:marTop w:val="0"/>
          <w:marBottom w:val="0"/>
          <w:divBdr>
            <w:top w:val="none" w:sz="0" w:space="0" w:color="auto"/>
            <w:left w:val="none" w:sz="0" w:space="0" w:color="auto"/>
            <w:bottom w:val="none" w:sz="0" w:space="0" w:color="auto"/>
            <w:right w:val="none" w:sz="0" w:space="0" w:color="auto"/>
          </w:divBdr>
        </w:div>
        <w:div w:id="1938711857">
          <w:marLeft w:val="480"/>
          <w:marRight w:val="0"/>
          <w:marTop w:val="0"/>
          <w:marBottom w:val="0"/>
          <w:divBdr>
            <w:top w:val="none" w:sz="0" w:space="0" w:color="auto"/>
            <w:left w:val="none" w:sz="0" w:space="0" w:color="auto"/>
            <w:bottom w:val="none" w:sz="0" w:space="0" w:color="auto"/>
            <w:right w:val="none" w:sz="0" w:space="0" w:color="auto"/>
          </w:divBdr>
        </w:div>
        <w:div w:id="796534997">
          <w:marLeft w:val="480"/>
          <w:marRight w:val="0"/>
          <w:marTop w:val="0"/>
          <w:marBottom w:val="0"/>
          <w:divBdr>
            <w:top w:val="none" w:sz="0" w:space="0" w:color="auto"/>
            <w:left w:val="none" w:sz="0" w:space="0" w:color="auto"/>
            <w:bottom w:val="none" w:sz="0" w:space="0" w:color="auto"/>
            <w:right w:val="none" w:sz="0" w:space="0" w:color="auto"/>
          </w:divBdr>
        </w:div>
        <w:div w:id="261694223">
          <w:marLeft w:val="480"/>
          <w:marRight w:val="0"/>
          <w:marTop w:val="0"/>
          <w:marBottom w:val="0"/>
          <w:divBdr>
            <w:top w:val="none" w:sz="0" w:space="0" w:color="auto"/>
            <w:left w:val="none" w:sz="0" w:space="0" w:color="auto"/>
            <w:bottom w:val="none" w:sz="0" w:space="0" w:color="auto"/>
            <w:right w:val="none" w:sz="0" w:space="0" w:color="auto"/>
          </w:divBdr>
        </w:div>
        <w:div w:id="143351315">
          <w:marLeft w:val="480"/>
          <w:marRight w:val="0"/>
          <w:marTop w:val="0"/>
          <w:marBottom w:val="0"/>
          <w:divBdr>
            <w:top w:val="none" w:sz="0" w:space="0" w:color="auto"/>
            <w:left w:val="none" w:sz="0" w:space="0" w:color="auto"/>
            <w:bottom w:val="none" w:sz="0" w:space="0" w:color="auto"/>
            <w:right w:val="none" w:sz="0" w:space="0" w:color="auto"/>
          </w:divBdr>
        </w:div>
        <w:div w:id="291592786">
          <w:marLeft w:val="480"/>
          <w:marRight w:val="0"/>
          <w:marTop w:val="0"/>
          <w:marBottom w:val="0"/>
          <w:divBdr>
            <w:top w:val="none" w:sz="0" w:space="0" w:color="auto"/>
            <w:left w:val="none" w:sz="0" w:space="0" w:color="auto"/>
            <w:bottom w:val="none" w:sz="0" w:space="0" w:color="auto"/>
            <w:right w:val="none" w:sz="0" w:space="0" w:color="auto"/>
          </w:divBdr>
        </w:div>
        <w:div w:id="554510487">
          <w:marLeft w:val="480"/>
          <w:marRight w:val="0"/>
          <w:marTop w:val="0"/>
          <w:marBottom w:val="0"/>
          <w:divBdr>
            <w:top w:val="none" w:sz="0" w:space="0" w:color="auto"/>
            <w:left w:val="none" w:sz="0" w:space="0" w:color="auto"/>
            <w:bottom w:val="none" w:sz="0" w:space="0" w:color="auto"/>
            <w:right w:val="none" w:sz="0" w:space="0" w:color="auto"/>
          </w:divBdr>
        </w:div>
        <w:div w:id="990988933">
          <w:marLeft w:val="480"/>
          <w:marRight w:val="0"/>
          <w:marTop w:val="0"/>
          <w:marBottom w:val="0"/>
          <w:divBdr>
            <w:top w:val="none" w:sz="0" w:space="0" w:color="auto"/>
            <w:left w:val="none" w:sz="0" w:space="0" w:color="auto"/>
            <w:bottom w:val="none" w:sz="0" w:space="0" w:color="auto"/>
            <w:right w:val="none" w:sz="0" w:space="0" w:color="auto"/>
          </w:divBdr>
        </w:div>
        <w:div w:id="1921980911">
          <w:marLeft w:val="480"/>
          <w:marRight w:val="0"/>
          <w:marTop w:val="0"/>
          <w:marBottom w:val="0"/>
          <w:divBdr>
            <w:top w:val="none" w:sz="0" w:space="0" w:color="auto"/>
            <w:left w:val="none" w:sz="0" w:space="0" w:color="auto"/>
            <w:bottom w:val="none" w:sz="0" w:space="0" w:color="auto"/>
            <w:right w:val="none" w:sz="0" w:space="0" w:color="auto"/>
          </w:divBdr>
        </w:div>
        <w:div w:id="49311424">
          <w:marLeft w:val="480"/>
          <w:marRight w:val="0"/>
          <w:marTop w:val="0"/>
          <w:marBottom w:val="0"/>
          <w:divBdr>
            <w:top w:val="none" w:sz="0" w:space="0" w:color="auto"/>
            <w:left w:val="none" w:sz="0" w:space="0" w:color="auto"/>
            <w:bottom w:val="none" w:sz="0" w:space="0" w:color="auto"/>
            <w:right w:val="none" w:sz="0" w:space="0" w:color="auto"/>
          </w:divBdr>
        </w:div>
        <w:div w:id="1607228628">
          <w:marLeft w:val="480"/>
          <w:marRight w:val="0"/>
          <w:marTop w:val="0"/>
          <w:marBottom w:val="0"/>
          <w:divBdr>
            <w:top w:val="none" w:sz="0" w:space="0" w:color="auto"/>
            <w:left w:val="none" w:sz="0" w:space="0" w:color="auto"/>
            <w:bottom w:val="none" w:sz="0" w:space="0" w:color="auto"/>
            <w:right w:val="none" w:sz="0" w:space="0" w:color="auto"/>
          </w:divBdr>
        </w:div>
        <w:div w:id="1260605030">
          <w:marLeft w:val="480"/>
          <w:marRight w:val="0"/>
          <w:marTop w:val="0"/>
          <w:marBottom w:val="0"/>
          <w:divBdr>
            <w:top w:val="none" w:sz="0" w:space="0" w:color="auto"/>
            <w:left w:val="none" w:sz="0" w:space="0" w:color="auto"/>
            <w:bottom w:val="none" w:sz="0" w:space="0" w:color="auto"/>
            <w:right w:val="none" w:sz="0" w:space="0" w:color="auto"/>
          </w:divBdr>
        </w:div>
        <w:div w:id="1046755921">
          <w:marLeft w:val="480"/>
          <w:marRight w:val="0"/>
          <w:marTop w:val="0"/>
          <w:marBottom w:val="0"/>
          <w:divBdr>
            <w:top w:val="none" w:sz="0" w:space="0" w:color="auto"/>
            <w:left w:val="none" w:sz="0" w:space="0" w:color="auto"/>
            <w:bottom w:val="none" w:sz="0" w:space="0" w:color="auto"/>
            <w:right w:val="none" w:sz="0" w:space="0" w:color="auto"/>
          </w:divBdr>
        </w:div>
        <w:div w:id="1201550233">
          <w:marLeft w:val="480"/>
          <w:marRight w:val="0"/>
          <w:marTop w:val="0"/>
          <w:marBottom w:val="0"/>
          <w:divBdr>
            <w:top w:val="none" w:sz="0" w:space="0" w:color="auto"/>
            <w:left w:val="none" w:sz="0" w:space="0" w:color="auto"/>
            <w:bottom w:val="none" w:sz="0" w:space="0" w:color="auto"/>
            <w:right w:val="none" w:sz="0" w:space="0" w:color="auto"/>
          </w:divBdr>
        </w:div>
        <w:div w:id="486749843">
          <w:marLeft w:val="480"/>
          <w:marRight w:val="0"/>
          <w:marTop w:val="0"/>
          <w:marBottom w:val="0"/>
          <w:divBdr>
            <w:top w:val="none" w:sz="0" w:space="0" w:color="auto"/>
            <w:left w:val="none" w:sz="0" w:space="0" w:color="auto"/>
            <w:bottom w:val="none" w:sz="0" w:space="0" w:color="auto"/>
            <w:right w:val="none" w:sz="0" w:space="0" w:color="auto"/>
          </w:divBdr>
        </w:div>
        <w:div w:id="1106849111">
          <w:marLeft w:val="480"/>
          <w:marRight w:val="0"/>
          <w:marTop w:val="0"/>
          <w:marBottom w:val="0"/>
          <w:divBdr>
            <w:top w:val="none" w:sz="0" w:space="0" w:color="auto"/>
            <w:left w:val="none" w:sz="0" w:space="0" w:color="auto"/>
            <w:bottom w:val="none" w:sz="0" w:space="0" w:color="auto"/>
            <w:right w:val="none" w:sz="0" w:space="0" w:color="auto"/>
          </w:divBdr>
        </w:div>
        <w:div w:id="1894846444">
          <w:marLeft w:val="480"/>
          <w:marRight w:val="0"/>
          <w:marTop w:val="0"/>
          <w:marBottom w:val="0"/>
          <w:divBdr>
            <w:top w:val="none" w:sz="0" w:space="0" w:color="auto"/>
            <w:left w:val="none" w:sz="0" w:space="0" w:color="auto"/>
            <w:bottom w:val="none" w:sz="0" w:space="0" w:color="auto"/>
            <w:right w:val="none" w:sz="0" w:space="0" w:color="auto"/>
          </w:divBdr>
        </w:div>
        <w:div w:id="1701199021">
          <w:marLeft w:val="480"/>
          <w:marRight w:val="0"/>
          <w:marTop w:val="0"/>
          <w:marBottom w:val="0"/>
          <w:divBdr>
            <w:top w:val="none" w:sz="0" w:space="0" w:color="auto"/>
            <w:left w:val="none" w:sz="0" w:space="0" w:color="auto"/>
            <w:bottom w:val="none" w:sz="0" w:space="0" w:color="auto"/>
            <w:right w:val="none" w:sz="0" w:space="0" w:color="auto"/>
          </w:divBdr>
        </w:div>
        <w:div w:id="1623069649">
          <w:marLeft w:val="480"/>
          <w:marRight w:val="0"/>
          <w:marTop w:val="0"/>
          <w:marBottom w:val="0"/>
          <w:divBdr>
            <w:top w:val="none" w:sz="0" w:space="0" w:color="auto"/>
            <w:left w:val="none" w:sz="0" w:space="0" w:color="auto"/>
            <w:bottom w:val="none" w:sz="0" w:space="0" w:color="auto"/>
            <w:right w:val="none" w:sz="0" w:space="0" w:color="auto"/>
          </w:divBdr>
        </w:div>
        <w:div w:id="998388075">
          <w:marLeft w:val="480"/>
          <w:marRight w:val="0"/>
          <w:marTop w:val="0"/>
          <w:marBottom w:val="0"/>
          <w:divBdr>
            <w:top w:val="none" w:sz="0" w:space="0" w:color="auto"/>
            <w:left w:val="none" w:sz="0" w:space="0" w:color="auto"/>
            <w:bottom w:val="none" w:sz="0" w:space="0" w:color="auto"/>
            <w:right w:val="none" w:sz="0" w:space="0" w:color="auto"/>
          </w:divBdr>
        </w:div>
        <w:div w:id="2062820752">
          <w:marLeft w:val="480"/>
          <w:marRight w:val="0"/>
          <w:marTop w:val="0"/>
          <w:marBottom w:val="0"/>
          <w:divBdr>
            <w:top w:val="none" w:sz="0" w:space="0" w:color="auto"/>
            <w:left w:val="none" w:sz="0" w:space="0" w:color="auto"/>
            <w:bottom w:val="none" w:sz="0" w:space="0" w:color="auto"/>
            <w:right w:val="none" w:sz="0" w:space="0" w:color="auto"/>
          </w:divBdr>
        </w:div>
        <w:div w:id="680081825">
          <w:marLeft w:val="480"/>
          <w:marRight w:val="0"/>
          <w:marTop w:val="0"/>
          <w:marBottom w:val="0"/>
          <w:divBdr>
            <w:top w:val="none" w:sz="0" w:space="0" w:color="auto"/>
            <w:left w:val="none" w:sz="0" w:space="0" w:color="auto"/>
            <w:bottom w:val="none" w:sz="0" w:space="0" w:color="auto"/>
            <w:right w:val="none" w:sz="0" w:space="0" w:color="auto"/>
          </w:divBdr>
        </w:div>
        <w:div w:id="1672099023">
          <w:marLeft w:val="480"/>
          <w:marRight w:val="0"/>
          <w:marTop w:val="0"/>
          <w:marBottom w:val="0"/>
          <w:divBdr>
            <w:top w:val="none" w:sz="0" w:space="0" w:color="auto"/>
            <w:left w:val="none" w:sz="0" w:space="0" w:color="auto"/>
            <w:bottom w:val="none" w:sz="0" w:space="0" w:color="auto"/>
            <w:right w:val="none" w:sz="0" w:space="0" w:color="auto"/>
          </w:divBdr>
        </w:div>
        <w:div w:id="6179025">
          <w:marLeft w:val="480"/>
          <w:marRight w:val="0"/>
          <w:marTop w:val="0"/>
          <w:marBottom w:val="0"/>
          <w:divBdr>
            <w:top w:val="none" w:sz="0" w:space="0" w:color="auto"/>
            <w:left w:val="none" w:sz="0" w:space="0" w:color="auto"/>
            <w:bottom w:val="none" w:sz="0" w:space="0" w:color="auto"/>
            <w:right w:val="none" w:sz="0" w:space="0" w:color="auto"/>
          </w:divBdr>
        </w:div>
        <w:div w:id="473985824">
          <w:marLeft w:val="480"/>
          <w:marRight w:val="0"/>
          <w:marTop w:val="0"/>
          <w:marBottom w:val="0"/>
          <w:divBdr>
            <w:top w:val="none" w:sz="0" w:space="0" w:color="auto"/>
            <w:left w:val="none" w:sz="0" w:space="0" w:color="auto"/>
            <w:bottom w:val="none" w:sz="0" w:space="0" w:color="auto"/>
            <w:right w:val="none" w:sz="0" w:space="0" w:color="auto"/>
          </w:divBdr>
        </w:div>
        <w:div w:id="1203136272">
          <w:marLeft w:val="480"/>
          <w:marRight w:val="0"/>
          <w:marTop w:val="0"/>
          <w:marBottom w:val="0"/>
          <w:divBdr>
            <w:top w:val="none" w:sz="0" w:space="0" w:color="auto"/>
            <w:left w:val="none" w:sz="0" w:space="0" w:color="auto"/>
            <w:bottom w:val="none" w:sz="0" w:space="0" w:color="auto"/>
            <w:right w:val="none" w:sz="0" w:space="0" w:color="auto"/>
          </w:divBdr>
        </w:div>
        <w:div w:id="115607955">
          <w:marLeft w:val="480"/>
          <w:marRight w:val="0"/>
          <w:marTop w:val="0"/>
          <w:marBottom w:val="0"/>
          <w:divBdr>
            <w:top w:val="none" w:sz="0" w:space="0" w:color="auto"/>
            <w:left w:val="none" w:sz="0" w:space="0" w:color="auto"/>
            <w:bottom w:val="none" w:sz="0" w:space="0" w:color="auto"/>
            <w:right w:val="none" w:sz="0" w:space="0" w:color="auto"/>
          </w:divBdr>
        </w:div>
        <w:div w:id="1156604553">
          <w:marLeft w:val="480"/>
          <w:marRight w:val="0"/>
          <w:marTop w:val="0"/>
          <w:marBottom w:val="0"/>
          <w:divBdr>
            <w:top w:val="none" w:sz="0" w:space="0" w:color="auto"/>
            <w:left w:val="none" w:sz="0" w:space="0" w:color="auto"/>
            <w:bottom w:val="none" w:sz="0" w:space="0" w:color="auto"/>
            <w:right w:val="none" w:sz="0" w:space="0" w:color="auto"/>
          </w:divBdr>
        </w:div>
        <w:div w:id="1412504408">
          <w:marLeft w:val="480"/>
          <w:marRight w:val="0"/>
          <w:marTop w:val="0"/>
          <w:marBottom w:val="0"/>
          <w:divBdr>
            <w:top w:val="none" w:sz="0" w:space="0" w:color="auto"/>
            <w:left w:val="none" w:sz="0" w:space="0" w:color="auto"/>
            <w:bottom w:val="none" w:sz="0" w:space="0" w:color="auto"/>
            <w:right w:val="none" w:sz="0" w:space="0" w:color="auto"/>
          </w:divBdr>
        </w:div>
        <w:div w:id="92942015">
          <w:marLeft w:val="480"/>
          <w:marRight w:val="0"/>
          <w:marTop w:val="0"/>
          <w:marBottom w:val="0"/>
          <w:divBdr>
            <w:top w:val="none" w:sz="0" w:space="0" w:color="auto"/>
            <w:left w:val="none" w:sz="0" w:space="0" w:color="auto"/>
            <w:bottom w:val="none" w:sz="0" w:space="0" w:color="auto"/>
            <w:right w:val="none" w:sz="0" w:space="0" w:color="auto"/>
          </w:divBdr>
        </w:div>
        <w:div w:id="1858151786">
          <w:marLeft w:val="480"/>
          <w:marRight w:val="0"/>
          <w:marTop w:val="0"/>
          <w:marBottom w:val="0"/>
          <w:divBdr>
            <w:top w:val="none" w:sz="0" w:space="0" w:color="auto"/>
            <w:left w:val="none" w:sz="0" w:space="0" w:color="auto"/>
            <w:bottom w:val="none" w:sz="0" w:space="0" w:color="auto"/>
            <w:right w:val="none" w:sz="0" w:space="0" w:color="auto"/>
          </w:divBdr>
        </w:div>
        <w:div w:id="1424298320">
          <w:marLeft w:val="480"/>
          <w:marRight w:val="0"/>
          <w:marTop w:val="0"/>
          <w:marBottom w:val="0"/>
          <w:divBdr>
            <w:top w:val="none" w:sz="0" w:space="0" w:color="auto"/>
            <w:left w:val="none" w:sz="0" w:space="0" w:color="auto"/>
            <w:bottom w:val="none" w:sz="0" w:space="0" w:color="auto"/>
            <w:right w:val="none" w:sz="0" w:space="0" w:color="auto"/>
          </w:divBdr>
        </w:div>
        <w:div w:id="621690424">
          <w:marLeft w:val="480"/>
          <w:marRight w:val="0"/>
          <w:marTop w:val="0"/>
          <w:marBottom w:val="0"/>
          <w:divBdr>
            <w:top w:val="none" w:sz="0" w:space="0" w:color="auto"/>
            <w:left w:val="none" w:sz="0" w:space="0" w:color="auto"/>
            <w:bottom w:val="none" w:sz="0" w:space="0" w:color="auto"/>
            <w:right w:val="none" w:sz="0" w:space="0" w:color="auto"/>
          </w:divBdr>
        </w:div>
        <w:div w:id="2062896620">
          <w:marLeft w:val="480"/>
          <w:marRight w:val="0"/>
          <w:marTop w:val="0"/>
          <w:marBottom w:val="0"/>
          <w:divBdr>
            <w:top w:val="none" w:sz="0" w:space="0" w:color="auto"/>
            <w:left w:val="none" w:sz="0" w:space="0" w:color="auto"/>
            <w:bottom w:val="none" w:sz="0" w:space="0" w:color="auto"/>
            <w:right w:val="none" w:sz="0" w:space="0" w:color="auto"/>
          </w:divBdr>
        </w:div>
        <w:div w:id="2126920310">
          <w:marLeft w:val="480"/>
          <w:marRight w:val="0"/>
          <w:marTop w:val="0"/>
          <w:marBottom w:val="0"/>
          <w:divBdr>
            <w:top w:val="none" w:sz="0" w:space="0" w:color="auto"/>
            <w:left w:val="none" w:sz="0" w:space="0" w:color="auto"/>
            <w:bottom w:val="none" w:sz="0" w:space="0" w:color="auto"/>
            <w:right w:val="none" w:sz="0" w:space="0" w:color="auto"/>
          </w:divBdr>
        </w:div>
        <w:div w:id="1627128220">
          <w:marLeft w:val="480"/>
          <w:marRight w:val="0"/>
          <w:marTop w:val="0"/>
          <w:marBottom w:val="0"/>
          <w:divBdr>
            <w:top w:val="none" w:sz="0" w:space="0" w:color="auto"/>
            <w:left w:val="none" w:sz="0" w:space="0" w:color="auto"/>
            <w:bottom w:val="none" w:sz="0" w:space="0" w:color="auto"/>
            <w:right w:val="none" w:sz="0" w:space="0" w:color="auto"/>
          </w:divBdr>
        </w:div>
        <w:div w:id="1476945250">
          <w:marLeft w:val="480"/>
          <w:marRight w:val="0"/>
          <w:marTop w:val="0"/>
          <w:marBottom w:val="0"/>
          <w:divBdr>
            <w:top w:val="none" w:sz="0" w:space="0" w:color="auto"/>
            <w:left w:val="none" w:sz="0" w:space="0" w:color="auto"/>
            <w:bottom w:val="none" w:sz="0" w:space="0" w:color="auto"/>
            <w:right w:val="none" w:sz="0" w:space="0" w:color="auto"/>
          </w:divBdr>
        </w:div>
      </w:divsChild>
    </w:div>
    <w:div w:id="216861004">
      <w:bodyDiv w:val="1"/>
      <w:marLeft w:val="0"/>
      <w:marRight w:val="0"/>
      <w:marTop w:val="0"/>
      <w:marBottom w:val="0"/>
      <w:divBdr>
        <w:top w:val="none" w:sz="0" w:space="0" w:color="auto"/>
        <w:left w:val="none" w:sz="0" w:space="0" w:color="auto"/>
        <w:bottom w:val="none" w:sz="0" w:space="0" w:color="auto"/>
        <w:right w:val="none" w:sz="0" w:space="0" w:color="auto"/>
      </w:divBdr>
    </w:div>
    <w:div w:id="218135683">
      <w:bodyDiv w:val="1"/>
      <w:marLeft w:val="0"/>
      <w:marRight w:val="0"/>
      <w:marTop w:val="0"/>
      <w:marBottom w:val="0"/>
      <w:divBdr>
        <w:top w:val="none" w:sz="0" w:space="0" w:color="auto"/>
        <w:left w:val="none" w:sz="0" w:space="0" w:color="auto"/>
        <w:bottom w:val="none" w:sz="0" w:space="0" w:color="auto"/>
        <w:right w:val="none" w:sz="0" w:space="0" w:color="auto"/>
      </w:divBdr>
    </w:div>
    <w:div w:id="218321425">
      <w:bodyDiv w:val="1"/>
      <w:marLeft w:val="0"/>
      <w:marRight w:val="0"/>
      <w:marTop w:val="0"/>
      <w:marBottom w:val="0"/>
      <w:divBdr>
        <w:top w:val="none" w:sz="0" w:space="0" w:color="auto"/>
        <w:left w:val="none" w:sz="0" w:space="0" w:color="auto"/>
        <w:bottom w:val="none" w:sz="0" w:space="0" w:color="auto"/>
        <w:right w:val="none" w:sz="0" w:space="0" w:color="auto"/>
      </w:divBdr>
    </w:div>
    <w:div w:id="219637783">
      <w:bodyDiv w:val="1"/>
      <w:marLeft w:val="0"/>
      <w:marRight w:val="0"/>
      <w:marTop w:val="0"/>
      <w:marBottom w:val="0"/>
      <w:divBdr>
        <w:top w:val="none" w:sz="0" w:space="0" w:color="auto"/>
        <w:left w:val="none" w:sz="0" w:space="0" w:color="auto"/>
        <w:bottom w:val="none" w:sz="0" w:space="0" w:color="auto"/>
        <w:right w:val="none" w:sz="0" w:space="0" w:color="auto"/>
      </w:divBdr>
    </w:div>
    <w:div w:id="221990301">
      <w:bodyDiv w:val="1"/>
      <w:marLeft w:val="0"/>
      <w:marRight w:val="0"/>
      <w:marTop w:val="0"/>
      <w:marBottom w:val="0"/>
      <w:divBdr>
        <w:top w:val="none" w:sz="0" w:space="0" w:color="auto"/>
        <w:left w:val="none" w:sz="0" w:space="0" w:color="auto"/>
        <w:bottom w:val="none" w:sz="0" w:space="0" w:color="auto"/>
        <w:right w:val="none" w:sz="0" w:space="0" w:color="auto"/>
      </w:divBdr>
    </w:div>
    <w:div w:id="222571395">
      <w:bodyDiv w:val="1"/>
      <w:marLeft w:val="0"/>
      <w:marRight w:val="0"/>
      <w:marTop w:val="0"/>
      <w:marBottom w:val="0"/>
      <w:divBdr>
        <w:top w:val="none" w:sz="0" w:space="0" w:color="auto"/>
        <w:left w:val="none" w:sz="0" w:space="0" w:color="auto"/>
        <w:bottom w:val="none" w:sz="0" w:space="0" w:color="auto"/>
        <w:right w:val="none" w:sz="0" w:space="0" w:color="auto"/>
      </w:divBdr>
    </w:div>
    <w:div w:id="223295013">
      <w:bodyDiv w:val="1"/>
      <w:marLeft w:val="0"/>
      <w:marRight w:val="0"/>
      <w:marTop w:val="0"/>
      <w:marBottom w:val="0"/>
      <w:divBdr>
        <w:top w:val="none" w:sz="0" w:space="0" w:color="auto"/>
        <w:left w:val="none" w:sz="0" w:space="0" w:color="auto"/>
        <w:bottom w:val="none" w:sz="0" w:space="0" w:color="auto"/>
        <w:right w:val="none" w:sz="0" w:space="0" w:color="auto"/>
      </w:divBdr>
    </w:div>
    <w:div w:id="223882492">
      <w:bodyDiv w:val="1"/>
      <w:marLeft w:val="0"/>
      <w:marRight w:val="0"/>
      <w:marTop w:val="0"/>
      <w:marBottom w:val="0"/>
      <w:divBdr>
        <w:top w:val="none" w:sz="0" w:space="0" w:color="auto"/>
        <w:left w:val="none" w:sz="0" w:space="0" w:color="auto"/>
        <w:bottom w:val="none" w:sz="0" w:space="0" w:color="auto"/>
        <w:right w:val="none" w:sz="0" w:space="0" w:color="auto"/>
      </w:divBdr>
    </w:div>
    <w:div w:id="225380683">
      <w:bodyDiv w:val="1"/>
      <w:marLeft w:val="0"/>
      <w:marRight w:val="0"/>
      <w:marTop w:val="0"/>
      <w:marBottom w:val="0"/>
      <w:divBdr>
        <w:top w:val="none" w:sz="0" w:space="0" w:color="auto"/>
        <w:left w:val="none" w:sz="0" w:space="0" w:color="auto"/>
        <w:bottom w:val="none" w:sz="0" w:space="0" w:color="auto"/>
        <w:right w:val="none" w:sz="0" w:space="0" w:color="auto"/>
      </w:divBdr>
    </w:div>
    <w:div w:id="226696927">
      <w:bodyDiv w:val="1"/>
      <w:marLeft w:val="0"/>
      <w:marRight w:val="0"/>
      <w:marTop w:val="0"/>
      <w:marBottom w:val="0"/>
      <w:divBdr>
        <w:top w:val="none" w:sz="0" w:space="0" w:color="auto"/>
        <w:left w:val="none" w:sz="0" w:space="0" w:color="auto"/>
        <w:bottom w:val="none" w:sz="0" w:space="0" w:color="auto"/>
        <w:right w:val="none" w:sz="0" w:space="0" w:color="auto"/>
      </w:divBdr>
    </w:div>
    <w:div w:id="227376824">
      <w:bodyDiv w:val="1"/>
      <w:marLeft w:val="0"/>
      <w:marRight w:val="0"/>
      <w:marTop w:val="0"/>
      <w:marBottom w:val="0"/>
      <w:divBdr>
        <w:top w:val="none" w:sz="0" w:space="0" w:color="auto"/>
        <w:left w:val="none" w:sz="0" w:space="0" w:color="auto"/>
        <w:bottom w:val="none" w:sz="0" w:space="0" w:color="auto"/>
        <w:right w:val="none" w:sz="0" w:space="0" w:color="auto"/>
      </w:divBdr>
      <w:divsChild>
        <w:div w:id="1526360793">
          <w:marLeft w:val="480"/>
          <w:marRight w:val="0"/>
          <w:marTop w:val="0"/>
          <w:marBottom w:val="0"/>
          <w:divBdr>
            <w:top w:val="none" w:sz="0" w:space="0" w:color="auto"/>
            <w:left w:val="none" w:sz="0" w:space="0" w:color="auto"/>
            <w:bottom w:val="none" w:sz="0" w:space="0" w:color="auto"/>
            <w:right w:val="none" w:sz="0" w:space="0" w:color="auto"/>
          </w:divBdr>
        </w:div>
        <w:div w:id="804928704">
          <w:marLeft w:val="480"/>
          <w:marRight w:val="0"/>
          <w:marTop w:val="0"/>
          <w:marBottom w:val="0"/>
          <w:divBdr>
            <w:top w:val="none" w:sz="0" w:space="0" w:color="auto"/>
            <w:left w:val="none" w:sz="0" w:space="0" w:color="auto"/>
            <w:bottom w:val="none" w:sz="0" w:space="0" w:color="auto"/>
            <w:right w:val="none" w:sz="0" w:space="0" w:color="auto"/>
          </w:divBdr>
        </w:div>
        <w:div w:id="685792240">
          <w:marLeft w:val="480"/>
          <w:marRight w:val="0"/>
          <w:marTop w:val="0"/>
          <w:marBottom w:val="0"/>
          <w:divBdr>
            <w:top w:val="none" w:sz="0" w:space="0" w:color="auto"/>
            <w:left w:val="none" w:sz="0" w:space="0" w:color="auto"/>
            <w:bottom w:val="none" w:sz="0" w:space="0" w:color="auto"/>
            <w:right w:val="none" w:sz="0" w:space="0" w:color="auto"/>
          </w:divBdr>
        </w:div>
        <w:div w:id="773550986">
          <w:marLeft w:val="480"/>
          <w:marRight w:val="0"/>
          <w:marTop w:val="0"/>
          <w:marBottom w:val="0"/>
          <w:divBdr>
            <w:top w:val="none" w:sz="0" w:space="0" w:color="auto"/>
            <w:left w:val="none" w:sz="0" w:space="0" w:color="auto"/>
            <w:bottom w:val="none" w:sz="0" w:space="0" w:color="auto"/>
            <w:right w:val="none" w:sz="0" w:space="0" w:color="auto"/>
          </w:divBdr>
        </w:div>
        <w:div w:id="779182484">
          <w:marLeft w:val="480"/>
          <w:marRight w:val="0"/>
          <w:marTop w:val="0"/>
          <w:marBottom w:val="0"/>
          <w:divBdr>
            <w:top w:val="none" w:sz="0" w:space="0" w:color="auto"/>
            <w:left w:val="none" w:sz="0" w:space="0" w:color="auto"/>
            <w:bottom w:val="none" w:sz="0" w:space="0" w:color="auto"/>
            <w:right w:val="none" w:sz="0" w:space="0" w:color="auto"/>
          </w:divBdr>
        </w:div>
        <w:div w:id="47383972">
          <w:marLeft w:val="480"/>
          <w:marRight w:val="0"/>
          <w:marTop w:val="0"/>
          <w:marBottom w:val="0"/>
          <w:divBdr>
            <w:top w:val="none" w:sz="0" w:space="0" w:color="auto"/>
            <w:left w:val="none" w:sz="0" w:space="0" w:color="auto"/>
            <w:bottom w:val="none" w:sz="0" w:space="0" w:color="auto"/>
            <w:right w:val="none" w:sz="0" w:space="0" w:color="auto"/>
          </w:divBdr>
        </w:div>
        <w:div w:id="21630877">
          <w:marLeft w:val="480"/>
          <w:marRight w:val="0"/>
          <w:marTop w:val="0"/>
          <w:marBottom w:val="0"/>
          <w:divBdr>
            <w:top w:val="none" w:sz="0" w:space="0" w:color="auto"/>
            <w:left w:val="none" w:sz="0" w:space="0" w:color="auto"/>
            <w:bottom w:val="none" w:sz="0" w:space="0" w:color="auto"/>
            <w:right w:val="none" w:sz="0" w:space="0" w:color="auto"/>
          </w:divBdr>
        </w:div>
        <w:div w:id="353190947">
          <w:marLeft w:val="480"/>
          <w:marRight w:val="0"/>
          <w:marTop w:val="0"/>
          <w:marBottom w:val="0"/>
          <w:divBdr>
            <w:top w:val="none" w:sz="0" w:space="0" w:color="auto"/>
            <w:left w:val="none" w:sz="0" w:space="0" w:color="auto"/>
            <w:bottom w:val="none" w:sz="0" w:space="0" w:color="auto"/>
            <w:right w:val="none" w:sz="0" w:space="0" w:color="auto"/>
          </w:divBdr>
        </w:div>
        <w:div w:id="2094423845">
          <w:marLeft w:val="480"/>
          <w:marRight w:val="0"/>
          <w:marTop w:val="0"/>
          <w:marBottom w:val="0"/>
          <w:divBdr>
            <w:top w:val="none" w:sz="0" w:space="0" w:color="auto"/>
            <w:left w:val="none" w:sz="0" w:space="0" w:color="auto"/>
            <w:bottom w:val="none" w:sz="0" w:space="0" w:color="auto"/>
            <w:right w:val="none" w:sz="0" w:space="0" w:color="auto"/>
          </w:divBdr>
        </w:div>
        <w:div w:id="1143162378">
          <w:marLeft w:val="480"/>
          <w:marRight w:val="0"/>
          <w:marTop w:val="0"/>
          <w:marBottom w:val="0"/>
          <w:divBdr>
            <w:top w:val="none" w:sz="0" w:space="0" w:color="auto"/>
            <w:left w:val="none" w:sz="0" w:space="0" w:color="auto"/>
            <w:bottom w:val="none" w:sz="0" w:space="0" w:color="auto"/>
            <w:right w:val="none" w:sz="0" w:space="0" w:color="auto"/>
          </w:divBdr>
        </w:div>
        <w:div w:id="188835917">
          <w:marLeft w:val="480"/>
          <w:marRight w:val="0"/>
          <w:marTop w:val="0"/>
          <w:marBottom w:val="0"/>
          <w:divBdr>
            <w:top w:val="none" w:sz="0" w:space="0" w:color="auto"/>
            <w:left w:val="none" w:sz="0" w:space="0" w:color="auto"/>
            <w:bottom w:val="none" w:sz="0" w:space="0" w:color="auto"/>
            <w:right w:val="none" w:sz="0" w:space="0" w:color="auto"/>
          </w:divBdr>
        </w:div>
        <w:div w:id="1770808899">
          <w:marLeft w:val="480"/>
          <w:marRight w:val="0"/>
          <w:marTop w:val="0"/>
          <w:marBottom w:val="0"/>
          <w:divBdr>
            <w:top w:val="none" w:sz="0" w:space="0" w:color="auto"/>
            <w:left w:val="none" w:sz="0" w:space="0" w:color="auto"/>
            <w:bottom w:val="none" w:sz="0" w:space="0" w:color="auto"/>
            <w:right w:val="none" w:sz="0" w:space="0" w:color="auto"/>
          </w:divBdr>
        </w:div>
        <w:div w:id="1054085455">
          <w:marLeft w:val="480"/>
          <w:marRight w:val="0"/>
          <w:marTop w:val="0"/>
          <w:marBottom w:val="0"/>
          <w:divBdr>
            <w:top w:val="none" w:sz="0" w:space="0" w:color="auto"/>
            <w:left w:val="none" w:sz="0" w:space="0" w:color="auto"/>
            <w:bottom w:val="none" w:sz="0" w:space="0" w:color="auto"/>
            <w:right w:val="none" w:sz="0" w:space="0" w:color="auto"/>
          </w:divBdr>
        </w:div>
        <w:div w:id="3090885">
          <w:marLeft w:val="480"/>
          <w:marRight w:val="0"/>
          <w:marTop w:val="0"/>
          <w:marBottom w:val="0"/>
          <w:divBdr>
            <w:top w:val="none" w:sz="0" w:space="0" w:color="auto"/>
            <w:left w:val="none" w:sz="0" w:space="0" w:color="auto"/>
            <w:bottom w:val="none" w:sz="0" w:space="0" w:color="auto"/>
            <w:right w:val="none" w:sz="0" w:space="0" w:color="auto"/>
          </w:divBdr>
        </w:div>
        <w:div w:id="1831285248">
          <w:marLeft w:val="480"/>
          <w:marRight w:val="0"/>
          <w:marTop w:val="0"/>
          <w:marBottom w:val="0"/>
          <w:divBdr>
            <w:top w:val="none" w:sz="0" w:space="0" w:color="auto"/>
            <w:left w:val="none" w:sz="0" w:space="0" w:color="auto"/>
            <w:bottom w:val="none" w:sz="0" w:space="0" w:color="auto"/>
            <w:right w:val="none" w:sz="0" w:space="0" w:color="auto"/>
          </w:divBdr>
        </w:div>
        <w:div w:id="919022121">
          <w:marLeft w:val="480"/>
          <w:marRight w:val="0"/>
          <w:marTop w:val="0"/>
          <w:marBottom w:val="0"/>
          <w:divBdr>
            <w:top w:val="none" w:sz="0" w:space="0" w:color="auto"/>
            <w:left w:val="none" w:sz="0" w:space="0" w:color="auto"/>
            <w:bottom w:val="none" w:sz="0" w:space="0" w:color="auto"/>
            <w:right w:val="none" w:sz="0" w:space="0" w:color="auto"/>
          </w:divBdr>
        </w:div>
        <w:div w:id="1866865035">
          <w:marLeft w:val="480"/>
          <w:marRight w:val="0"/>
          <w:marTop w:val="0"/>
          <w:marBottom w:val="0"/>
          <w:divBdr>
            <w:top w:val="none" w:sz="0" w:space="0" w:color="auto"/>
            <w:left w:val="none" w:sz="0" w:space="0" w:color="auto"/>
            <w:bottom w:val="none" w:sz="0" w:space="0" w:color="auto"/>
            <w:right w:val="none" w:sz="0" w:space="0" w:color="auto"/>
          </w:divBdr>
        </w:div>
        <w:div w:id="107239254">
          <w:marLeft w:val="480"/>
          <w:marRight w:val="0"/>
          <w:marTop w:val="0"/>
          <w:marBottom w:val="0"/>
          <w:divBdr>
            <w:top w:val="none" w:sz="0" w:space="0" w:color="auto"/>
            <w:left w:val="none" w:sz="0" w:space="0" w:color="auto"/>
            <w:bottom w:val="none" w:sz="0" w:space="0" w:color="auto"/>
            <w:right w:val="none" w:sz="0" w:space="0" w:color="auto"/>
          </w:divBdr>
        </w:div>
        <w:div w:id="511336588">
          <w:marLeft w:val="480"/>
          <w:marRight w:val="0"/>
          <w:marTop w:val="0"/>
          <w:marBottom w:val="0"/>
          <w:divBdr>
            <w:top w:val="none" w:sz="0" w:space="0" w:color="auto"/>
            <w:left w:val="none" w:sz="0" w:space="0" w:color="auto"/>
            <w:bottom w:val="none" w:sz="0" w:space="0" w:color="auto"/>
            <w:right w:val="none" w:sz="0" w:space="0" w:color="auto"/>
          </w:divBdr>
        </w:div>
        <w:div w:id="1929465091">
          <w:marLeft w:val="480"/>
          <w:marRight w:val="0"/>
          <w:marTop w:val="0"/>
          <w:marBottom w:val="0"/>
          <w:divBdr>
            <w:top w:val="none" w:sz="0" w:space="0" w:color="auto"/>
            <w:left w:val="none" w:sz="0" w:space="0" w:color="auto"/>
            <w:bottom w:val="none" w:sz="0" w:space="0" w:color="auto"/>
            <w:right w:val="none" w:sz="0" w:space="0" w:color="auto"/>
          </w:divBdr>
        </w:div>
      </w:divsChild>
    </w:div>
    <w:div w:id="228270725">
      <w:bodyDiv w:val="1"/>
      <w:marLeft w:val="0"/>
      <w:marRight w:val="0"/>
      <w:marTop w:val="0"/>
      <w:marBottom w:val="0"/>
      <w:divBdr>
        <w:top w:val="none" w:sz="0" w:space="0" w:color="auto"/>
        <w:left w:val="none" w:sz="0" w:space="0" w:color="auto"/>
        <w:bottom w:val="none" w:sz="0" w:space="0" w:color="auto"/>
        <w:right w:val="none" w:sz="0" w:space="0" w:color="auto"/>
      </w:divBdr>
    </w:div>
    <w:div w:id="229004278">
      <w:bodyDiv w:val="1"/>
      <w:marLeft w:val="0"/>
      <w:marRight w:val="0"/>
      <w:marTop w:val="0"/>
      <w:marBottom w:val="0"/>
      <w:divBdr>
        <w:top w:val="none" w:sz="0" w:space="0" w:color="auto"/>
        <w:left w:val="none" w:sz="0" w:space="0" w:color="auto"/>
        <w:bottom w:val="none" w:sz="0" w:space="0" w:color="auto"/>
        <w:right w:val="none" w:sz="0" w:space="0" w:color="auto"/>
      </w:divBdr>
    </w:div>
    <w:div w:id="230579160">
      <w:bodyDiv w:val="1"/>
      <w:marLeft w:val="0"/>
      <w:marRight w:val="0"/>
      <w:marTop w:val="0"/>
      <w:marBottom w:val="0"/>
      <w:divBdr>
        <w:top w:val="none" w:sz="0" w:space="0" w:color="auto"/>
        <w:left w:val="none" w:sz="0" w:space="0" w:color="auto"/>
        <w:bottom w:val="none" w:sz="0" w:space="0" w:color="auto"/>
        <w:right w:val="none" w:sz="0" w:space="0" w:color="auto"/>
      </w:divBdr>
    </w:div>
    <w:div w:id="230584200">
      <w:bodyDiv w:val="1"/>
      <w:marLeft w:val="0"/>
      <w:marRight w:val="0"/>
      <w:marTop w:val="0"/>
      <w:marBottom w:val="0"/>
      <w:divBdr>
        <w:top w:val="none" w:sz="0" w:space="0" w:color="auto"/>
        <w:left w:val="none" w:sz="0" w:space="0" w:color="auto"/>
        <w:bottom w:val="none" w:sz="0" w:space="0" w:color="auto"/>
        <w:right w:val="none" w:sz="0" w:space="0" w:color="auto"/>
      </w:divBdr>
    </w:div>
    <w:div w:id="231474118">
      <w:bodyDiv w:val="1"/>
      <w:marLeft w:val="0"/>
      <w:marRight w:val="0"/>
      <w:marTop w:val="0"/>
      <w:marBottom w:val="0"/>
      <w:divBdr>
        <w:top w:val="none" w:sz="0" w:space="0" w:color="auto"/>
        <w:left w:val="none" w:sz="0" w:space="0" w:color="auto"/>
        <w:bottom w:val="none" w:sz="0" w:space="0" w:color="auto"/>
        <w:right w:val="none" w:sz="0" w:space="0" w:color="auto"/>
      </w:divBdr>
    </w:div>
    <w:div w:id="231548902">
      <w:bodyDiv w:val="1"/>
      <w:marLeft w:val="0"/>
      <w:marRight w:val="0"/>
      <w:marTop w:val="0"/>
      <w:marBottom w:val="0"/>
      <w:divBdr>
        <w:top w:val="none" w:sz="0" w:space="0" w:color="auto"/>
        <w:left w:val="none" w:sz="0" w:space="0" w:color="auto"/>
        <w:bottom w:val="none" w:sz="0" w:space="0" w:color="auto"/>
        <w:right w:val="none" w:sz="0" w:space="0" w:color="auto"/>
      </w:divBdr>
    </w:div>
    <w:div w:id="233053596">
      <w:bodyDiv w:val="1"/>
      <w:marLeft w:val="0"/>
      <w:marRight w:val="0"/>
      <w:marTop w:val="0"/>
      <w:marBottom w:val="0"/>
      <w:divBdr>
        <w:top w:val="none" w:sz="0" w:space="0" w:color="auto"/>
        <w:left w:val="none" w:sz="0" w:space="0" w:color="auto"/>
        <w:bottom w:val="none" w:sz="0" w:space="0" w:color="auto"/>
        <w:right w:val="none" w:sz="0" w:space="0" w:color="auto"/>
      </w:divBdr>
    </w:div>
    <w:div w:id="233783821">
      <w:bodyDiv w:val="1"/>
      <w:marLeft w:val="0"/>
      <w:marRight w:val="0"/>
      <w:marTop w:val="0"/>
      <w:marBottom w:val="0"/>
      <w:divBdr>
        <w:top w:val="none" w:sz="0" w:space="0" w:color="auto"/>
        <w:left w:val="none" w:sz="0" w:space="0" w:color="auto"/>
        <w:bottom w:val="none" w:sz="0" w:space="0" w:color="auto"/>
        <w:right w:val="none" w:sz="0" w:space="0" w:color="auto"/>
      </w:divBdr>
    </w:div>
    <w:div w:id="233861537">
      <w:bodyDiv w:val="1"/>
      <w:marLeft w:val="0"/>
      <w:marRight w:val="0"/>
      <w:marTop w:val="0"/>
      <w:marBottom w:val="0"/>
      <w:divBdr>
        <w:top w:val="none" w:sz="0" w:space="0" w:color="auto"/>
        <w:left w:val="none" w:sz="0" w:space="0" w:color="auto"/>
        <w:bottom w:val="none" w:sz="0" w:space="0" w:color="auto"/>
        <w:right w:val="none" w:sz="0" w:space="0" w:color="auto"/>
      </w:divBdr>
    </w:div>
    <w:div w:id="234168093">
      <w:bodyDiv w:val="1"/>
      <w:marLeft w:val="0"/>
      <w:marRight w:val="0"/>
      <w:marTop w:val="0"/>
      <w:marBottom w:val="0"/>
      <w:divBdr>
        <w:top w:val="none" w:sz="0" w:space="0" w:color="auto"/>
        <w:left w:val="none" w:sz="0" w:space="0" w:color="auto"/>
        <w:bottom w:val="none" w:sz="0" w:space="0" w:color="auto"/>
        <w:right w:val="none" w:sz="0" w:space="0" w:color="auto"/>
      </w:divBdr>
    </w:div>
    <w:div w:id="234322550">
      <w:bodyDiv w:val="1"/>
      <w:marLeft w:val="0"/>
      <w:marRight w:val="0"/>
      <w:marTop w:val="0"/>
      <w:marBottom w:val="0"/>
      <w:divBdr>
        <w:top w:val="none" w:sz="0" w:space="0" w:color="auto"/>
        <w:left w:val="none" w:sz="0" w:space="0" w:color="auto"/>
        <w:bottom w:val="none" w:sz="0" w:space="0" w:color="auto"/>
        <w:right w:val="none" w:sz="0" w:space="0" w:color="auto"/>
      </w:divBdr>
    </w:div>
    <w:div w:id="234895791">
      <w:bodyDiv w:val="1"/>
      <w:marLeft w:val="0"/>
      <w:marRight w:val="0"/>
      <w:marTop w:val="0"/>
      <w:marBottom w:val="0"/>
      <w:divBdr>
        <w:top w:val="none" w:sz="0" w:space="0" w:color="auto"/>
        <w:left w:val="none" w:sz="0" w:space="0" w:color="auto"/>
        <w:bottom w:val="none" w:sz="0" w:space="0" w:color="auto"/>
        <w:right w:val="none" w:sz="0" w:space="0" w:color="auto"/>
      </w:divBdr>
    </w:div>
    <w:div w:id="235172259">
      <w:bodyDiv w:val="1"/>
      <w:marLeft w:val="0"/>
      <w:marRight w:val="0"/>
      <w:marTop w:val="0"/>
      <w:marBottom w:val="0"/>
      <w:divBdr>
        <w:top w:val="none" w:sz="0" w:space="0" w:color="auto"/>
        <w:left w:val="none" w:sz="0" w:space="0" w:color="auto"/>
        <w:bottom w:val="none" w:sz="0" w:space="0" w:color="auto"/>
        <w:right w:val="none" w:sz="0" w:space="0" w:color="auto"/>
      </w:divBdr>
    </w:div>
    <w:div w:id="235239685">
      <w:bodyDiv w:val="1"/>
      <w:marLeft w:val="0"/>
      <w:marRight w:val="0"/>
      <w:marTop w:val="0"/>
      <w:marBottom w:val="0"/>
      <w:divBdr>
        <w:top w:val="none" w:sz="0" w:space="0" w:color="auto"/>
        <w:left w:val="none" w:sz="0" w:space="0" w:color="auto"/>
        <w:bottom w:val="none" w:sz="0" w:space="0" w:color="auto"/>
        <w:right w:val="none" w:sz="0" w:space="0" w:color="auto"/>
      </w:divBdr>
    </w:div>
    <w:div w:id="235433853">
      <w:bodyDiv w:val="1"/>
      <w:marLeft w:val="0"/>
      <w:marRight w:val="0"/>
      <w:marTop w:val="0"/>
      <w:marBottom w:val="0"/>
      <w:divBdr>
        <w:top w:val="none" w:sz="0" w:space="0" w:color="auto"/>
        <w:left w:val="none" w:sz="0" w:space="0" w:color="auto"/>
        <w:bottom w:val="none" w:sz="0" w:space="0" w:color="auto"/>
        <w:right w:val="none" w:sz="0" w:space="0" w:color="auto"/>
      </w:divBdr>
    </w:div>
    <w:div w:id="236936703">
      <w:bodyDiv w:val="1"/>
      <w:marLeft w:val="0"/>
      <w:marRight w:val="0"/>
      <w:marTop w:val="0"/>
      <w:marBottom w:val="0"/>
      <w:divBdr>
        <w:top w:val="none" w:sz="0" w:space="0" w:color="auto"/>
        <w:left w:val="none" w:sz="0" w:space="0" w:color="auto"/>
        <w:bottom w:val="none" w:sz="0" w:space="0" w:color="auto"/>
        <w:right w:val="none" w:sz="0" w:space="0" w:color="auto"/>
      </w:divBdr>
    </w:div>
    <w:div w:id="237859983">
      <w:bodyDiv w:val="1"/>
      <w:marLeft w:val="0"/>
      <w:marRight w:val="0"/>
      <w:marTop w:val="0"/>
      <w:marBottom w:val="0"/>
      <w:divBdr>
        <w:top w:val="none" w:sz="0" w:space="0" w:color="auto"/>
        <w:left w:val="none" w:sz="0" w:space="0" w:color="auto"/>
        <w:bottom w:val="none" w:sz="0" w:space="0" w:color="auto"/>
        <w:right w:val="none" w:sz="0" w:space="0" w:color="auto"/>
      </w:divBdr>
    </w:div>
    <w:div w:id="238834698">
      <w:bodyDiv w:val="1"/>
      <w:marLeft w:val="0"/>
      <w:marRight w:val="0"/>
      <w:marTop w:val="0"/>
      <w:marBottom w:val="0"/>
      <w:divBdr>
        <w:top w:val="none" w:sz="0" w:space="0" w:color="auto"/>
        <w:left w:val="none" w:sz="0" w:space="0" w:color="auto"/>
        <w:bottom w:val="none" w:sz="0" w:space="0" w:color="auto"/>
        <w:right w:val="none" w:sz="0" w:space="0" w:color="auto"/>
      </w:divBdr>
    </w:div>
    <w:div w:id="239415333">
      <w:bodyDiv w:val="1"/>
      <w:marLeft w:val="0"/>
      <w:marRight w:val="0"/>
      <w:marTop w:val="0"/>
      <w:marBottom w:val="0"/>
      <w:divBdr>
        <w:top w:val="none" w:sz="0" w:space="0" w:color="auto"/>
        <w:left w:val="none" w:sz="0" w:space="0" w:color="auto"/>
        <w:bottom w:val="none" w:sz="0" w:space="0" w:color="auto"/>
        <w:right w:val="none" w:sz="0" w:space="0" w:color="auto"/>
      </w:divBdr>
    </w:div>
    <w:div w:id="239606398">
      <w:bodyDiv w:val="1"/>
      <w:marLeft w:val="0"/>
      <w:marRight w:val="0"/>
      <w:marTop w:val="0"/>
      <w:marBottom w:val="0"/>
      <w:divBdr>
        <w:top w:val="none" w:sz="0" w:space="0" w:color="auto"/>
        <w:left w:val="none" w:sz="0" w:space="0" w:color="auto"/>
        <w:bottom w:val="none" w:sz="0" w:space="0" w:color="auto"/>
        <w:right w:val="none" w:sz="0" w:space="0" w:color="auto"/>
      </w:divBdr>
      <w:divsChild>
        <w:div w:id="433282410">
          <w:marLeft w:val="480"/>
          <w:marRight w:val="0"/>
          <w:marTop w:val="0"/>
          <w:marBottom w:val="0"/>
          <w:divBdr>
            <w:top w:val="none" w:sz="0" w:space="0" w:color="auto"/>
            <w:left w:val="none" w:sz="0" w:space="0" w:color="auto"/>
            <w:bottom w:val="none" w:sz="0" w:space="0" w:color="auto"/>
            <w:right w:val="none" w:sz="0" w:space="0" w:color="auto"/>
          </w:divBdr>
        </w:div>
        <w:div w:id="1632054118">
          <w:marLeft w:val="480"/>
          <w:marRight w:val="0"/>
          <w:marTop w:val="0"/>
          <w:marBottom w:val="0"/>
          <w:divBdr>
            <w:top w:val="none" w:sz="0" w:space="0" w:color="auto"/>
            <w:left w:val="none" w:sz="0" w:space="0" w:color="auto"/>
            <w:bottom w:val="none" w:sz="0" w:space="0" w:color="auto"/>
            <w:right w:val="none" w:sz="0" w:space="0" w:color="auto"/>
          </w:divBdr>
        </w:div>
        <w:div w:id="1072898484">
          <w:marLeft w:val="480"/>
          <w:marRight w:val="0"/>
          <w:marTop w:val="0"/>
          <w:marBottom w:val="0"/>
          <w:divBdr>
            <w:top w:val="none" w:sz="0" w:space="0" w:color="auto"/>
            <w:left w:val="none" w:sz="0" w:space="0" w:color="auto"/>
            <w:bottom w:val="none" w:sz="0" w:space="0" w:color="auto"/>
            <w:right w:val="none" w:sz="0" w:space="0" w:color="auto"/>
          </w:divBdr>
        </w:div>
        <w:div w:id="307704897">
          <w:marLeft w:val="480"/>
          <w:marRight w:val="0"/>
          <w:marTop w:val="0"/>
          <w:marBottom w:val="0"/>
          <w:divBdr>
            <w:top w:val="none" w:sz="0" w:space="0" w:color="auto"/>
            <w:left w:val="none" w:sz="0" w:space="0" w:color="auto"/>
            <w:bottom w:val="none" w:sz="0" w:space="0" w:color="auto"/>
            <w:right w:val="none" w:sz="0" w:space="0" w:color="auto"/>
          </w:divBdr>
        </w:div>
        <w:div w:id="767434921">
          <w:marLeft w:val="480"/>
          <w:marRight w:val="0"/>
          <w:marTop w:val="0"/>
          <w:marBottom w:val="0"/>
          <w:divBdr>
            <w:top w:val="none" w:sz="0" w:space="0" w:color="auto"/>
            <w:left w:val="none" w:sz="0" w:space="0" w:color="auto"/>
            <w:bottom w:val="none" w:sz="0" w:space="0" w:color="auto"/>
            <w:right w:val="none" w:sz="0" w:space="0" w:color="auto"/>
          </w:divBdr>
        </w:div>
        <w:div w:id="234050745">
          <w:marLeft w:val="480"/>
          <w:marRight w:val="0"/>
          <w:marTop w:val="0"/>
          <w:marBottom w:val="0"/>
          <w:divBdr>
            <w:top w:val="none" w:sz="0" w:space="0" w:color="auto"/>
            <w:left w:val="none" w:sz="0" w:space="0" w:color="auto"/>
            <w:bottom w:val="none" w:sz="0" w:space="0" w:color="auto"/>
            <w:right w:val="none" w:sz="0" w:space="0" w:color="auto"/>
          </w:divBdr>
        </w:div>
        <w:div w:id="14700343">
          <w:marLeft w:val="480"/>
          <w:marRight w:val="0"/>
          <w:marTop w:val="0"/>
          <w:marBottom w:val="0"/>
          <w:divBdr>
            <w:top w:val="none" w:sz="0" w:space="0" w:color="auto"/>
            <w:left w:val="none" w:sz="0" w:space="0" w:color="auto"/>
            <w:bottom w:val="none" w:sz="0" w:space="0" w:color="auto"/>
            <w:right w:val="none" w:sz="0" w:space="0" w:color="auto"/>
          </w:divBdr>
        </w:div>
        <w:div w:id="365252356">
          <w:marLeft w:val="480"/>
          <w:marRight w:val="0"/>
          <w:marTop w:val="0"/>
          <w:marBottom w:val="0"/>
          <w:divBdr>
            <w:top w:val="none" w:sz="0" w:space="0" w:color="auto"/>
            <w:left w:val="none" w:sz="0" w:space="0" w:color="auto"/>
            <w:bottom w:val="none" w:sz="0" w:space="0" w:color="auto"/>
            <w:right w:val="none" w:sz="0" w:space="0" w:color="auto"/>
          </w:divBdr>
        </w:div>
        <w:div w:id="1267733274">
          <w:marLeft w:val="480"/>
          <w:marRight w:val="0"/>
          <w:marTop w:val="0"/>
          <w:marBottom w:val="0"/>
          <w:divBdr>
            <w:top w:val="none" w:sz="0" w:space="0" w:color="auto"/>
            <w:left w:val="none" w:sz="0" w:space="0" w:color="auto"/>
            <w:bottom w:val="none" w:sz="0" w:space="0" w:color="auto"/>
            <w:right w:val="none" w:sz="0" w:space="0" w:color="auto"/>
          </w:divBdr>
        </w:div>
        <w:div w:id="1931505627">
          <w:marLeft w:val="480"/>
          <w:marRight w:val="0"/>
          <w:marTop w:val="0"/>
          <w:marBottom w:val="0"/>
          <w:divBdr>
            <w:top w:val="none" w:sz="0" w:space="0" w:color="auto"/>
            <w:left w:val="none" w:sz="0" w:space="0" w:color="auto"/>
            <w:bottom w:val="none" w:sz="0" w:space="0" w:color="auto"/>
            <w:right w:val="none" w:sz="0" w:space="0" w:color="auto"/>
          </w:divBdr>
        </w:div>
        <w:div w:id="1186215506">
          <w:marLeft w:val="480"/>
          <w:marRight w:val="0"/>
          <w:marTop w:val="0"/>
          <w:marBottom w:val="0"/>
          <w:divBdr>
            <w:top w:val="none" w:sz="0" w:space="0" w:color="auto"/>
            <w:left w:val="none" w:sz="0" w:space="0" w:color="auto"/>
            <w:bottom w:val="none" w:sz="0" w:space="0" w:color="auto"/>
            <w:right w:val="none" w:sz="0" w:space="0" w:color="auto"/>
          </w:divBdr>
        </w:div>
        <w:div w:id="1138187353">
          <w:marLeft w:val="480"/>
          <w:marRight w:val="0"/>
          <w:marTop w:val="0"/>
          <w:marBottom w:val="0"/>
          <w:divBdr>
            <w:top w:val="none" w:sz="0" w:space="0" w:color="auto"/>
            <w:left w:val="none" w:sz="0" w:space="0" w:color="auto"/>
            <w:bottom w:val="none" w:sz="0" w:space="0" w:color="auto"/>
            <w:right w:val="none" w:sz="0" w:space="0" w:color="auto"/>
          </w:divBdr>
        </w:div>
        <w:div w:id="1746954139">
          <w:marLeft w:val="480"/>
          <w:marRight w:val="0"/>
          <w:marTop w:val="0"/>
          <w:marBottom w:val="0"/>
          <w:divBdr>
            <w:top w:val="none" w:sz="0" w:space="0" w:color="auto"/>
            <w:left w:val="none" w:sz="0" w:space="0" w:color="auto"/>
            <w:bottom w:val="none" w:sz="0" w:space="0" w:color="auto"/>
            <w:right w:val="none" w:sz="0" w:space="0" w:color="auto"/>
          </w:divBdr>
        </w:div>
        <w:div w:id="1173256645">
          <w:marLeft w:val="480"/>
          <w:marRight w:val="0"/>
          <w:marTop w:val="0"/>
          <w:marBottom w:val="0"/>
          <w:divBdr>
            <w:top w:val="none" w:sz="0" w:space="0" w:color="auto"/>
            <w:left w:val="none" w:sz="0" w:space="0" w:color="auto"/>
            <w:bottom w:val="none" w:sz="0" w:space="0" w:color="auto"/>
            <w:right w:val="none" w:sz="0" w:space="0" w:color="auto"/>
          </w:divBdr>
        </w:div>
        <w:div w:id="876358865">
          <w:marLeft w:val="480"/>
          <w:marRight w:val="0"/>
          <w:marTop w:val="0"/>
          <w:marBottom w:val="0"/>
          <w:divBdr>
            <w:top w:val="none" w:sz="0" w:space="0" w:color="auto"/>
            <w:left w:val="none" w:sz="0" w:space="0" w:color="auto"/>
            <w:bottom w:val="none" w:sz="0" w:space="0" w:color="auto"/>
            <w:right w:val="none" w:sz="0" w:space="0" w:color="auto"/>
          </w:divBdr>
        </w:div>
        <w:div w:id="1537041208">
          <w:marLeft w:val="480"/>
          <w:marRight w:val="0"/>
          <w:marTop w:val="0"/>
          <w:marBottom w:val="0"/>
          <w:divBdr>
            <w:top w:val="none" w:sz="0" w:space="0" w:color="auto"/>
            <w:left w:val="none" w:sz="0" w:space="0" w:color="auto"/>
            <w:bottom w:val="none" w:sz="0" w:space="0" w:color="auto"/>
            <w:right w:val="none" w:sz="0" w:space="0" w:color="auto"/>
          </w:divBdr>
        </w:div>
        <w:div w:id="343898494">
          <w:marLeft w:val="480"/>
          <w:marRight w:val="0"/>
          <w:marTop w:val="0"/>
          <w:marBottom w:val="0"/>
          <w:divBdr>
            <w:top w:val="none" w:sz="0" w:space="0" w:color="auto"/>
            <w:left w:val="none" w:sz="0" w:space="0" w:color="auto"/>
            <w:bottom w:val="none" w:sz="0" w:space="0" w:color="auto"/>
            <w:right w:val="none" w:sz="0" w:space="0" w:color="auto"/>
          </w:divBdr>
        </w:div>
        <w:div w:id="2057703118">
          <w:marLeft w:val="480"/>
          <w:marRight w:val="0"/>
          <w:marTop w:val="0"/>
          <w:marBottom w:val="0"/>
          <w:divBdr>
            <w:top w:val="none" w:sz="0" w:space="0" w:color="auto"/>
            <w:left w:val="none" w:sz="0" w:space="0" w:color="auto"/>
            <w:bottom w:val="none" w:sz="0" w:space="0" w:color="auto"/>
            <w:right w:val="none" w:sz="0" w:space="0" w:color="auto"/>
          </w:divBdr>
        </w:div>
        <w:div w:id="1271473701">
          <w:marLeft w:val="480"/>
          <w:marRight w:val="0"/>
          <w:marTop w:val="0"/>
          <w:marBottom w:val="0"/>
          <w:divBdr>
            <w:top w:val="none" w:sz="0" w:space="0" w:color="auto"/>
            <w:left w:val="none" w:sz="0" w:space="0" w:color="auto"/>
            <w:bottom w:val="none" w:sz="0" w:space="0" w:color="auto"/>
            <w:right w:val="none" w:sz="0" w:space="0" w:color="auto"/>
          </w:divBdr>
        </w:div>
        <w:div w:id="62022669">
          <w:marLeft w:val="480"/>
          <w:marRight w:val="0"/>
          <w:marTop w:val="0"/>
          <w:marBottom w:val="0"/>
          <w:divBdr>
            <w:top w:val="none" w:sz="0" w:space="0" w:color="auto"/>
            <w:left w:val="none" w:sz="0" w:space="0" w:color="auto"/>
            <w:bottom w:val="none" w:sz="0" w:space="0" w:color="auto"/>
            <w:right w:val="none" w:sz="0" w:space="0" w:color="auto"/>
          </w:divBdr>
        </w:div>
        <w:div w:id="765345632">
          <w:marLeft w:val="480"/>
          <w:marRight w:val="0"/>
          <w:marTop w:val="0"/>
          <w:marBottom w:val="0"/>
          <w:divBdr>
            <w:top w:val="none" w:sz="0" w:space="0" w:color="auto"/>
            <w:left w:val="none" w:sz="0" w:space="0" w:color="auto"/>
            <w:bottom w:val="none" w:sz="0" w:space="0" w:color="auto"/>
            <w:right w:val="none" w:sz="0" w:space="0" w:color="auto"/>
          </w:divBdr>
        </w:div>
        <w:div w:id="917328382">
          <w:marLeft w:val="480"/>
          <w:marRight w:val="0"/>
          <w:marTop w:val="0"/>
          <w:marBottom w:val="0"/>
          <w:divBdr>
            <w:top w:val="none" w:sz="0" w:space="0" w:color="auto"/>
            <w:left w:val="none" w:sz="0" w:space="0" w:color="auto"/>
            <w:bottom w:val="none" w:sz="0" w:space="0" w:color="auto"/>
            <w:right w:val="none" w:sz="0" w:space="0" w:color="auto"/>
          </w:divBdr>
        </w:div>
        <w:div w:id="1362051869">
          <w:marLeft w:val="480"/>
          <w:marRight w:val="0"/>
          <w:marTop w:val="0"/>
          <w:marBottom w:val="0"/>
          <w:divBdr>
            <w:top w:val="none" w:sz="0" w:space="0" w:color="auto"/>
            <w:left w:val="none" w:sz="0" w:space="0" w:color="auto"/>
            <w:bottom w:val="none" w:sz="0" w:space="0" w:color="auto"/>
            <w:right w:val="none" w:sz="0" w:space="0" w:color="auto"/>
          </w:divBdr>
        </w:div>
        <w:div w:id="51124818">
          <w:marLeft w:val="480"/>
          <w:marRight w:val="0"/>
          <w:marTop w:val="0"/>
          <w:marBottom w:val="0"/>
          <w:divBdr>
            <w:top w:val="none" w:sz="0" w:space="0" w:color="auto"/>
            <w:left w:val="none" w:sz="0" w:space="0" w:color="auto"/>
            <w:bottom w:val="none" w:sz="0" w:space="0" w:color="auto"/>
            <w:right w:val="none" w:sz="0" w:space="0" w:color="auto"/>
          </w:divBdr>
        </w:div>
        <w:div w:id="1509060672">
          <w:marLeft w:val="480"/>
          <w:marRight w:val="0"/>
          <w:marTop w:val="0"/>
          <w:marBottom w:val="0"/>
          <w:divBdr>
            <w:top w:val="none" w:sz="0" w:space="0" w:color="auto"/>
            <w:left w:val="none" w:sz="0" w:space="0" w:color="auto"/>
            <w:bottom w:val="none" w:sz="0" w:space="0" w:color="auto"/>
            <w:right w:val="none" w:sz="0" w:space="0" w:color="auto"/>
          </w:divBdr>
        </w:div>
        <w:div w:id="1326087150">
          <w:marLeft w:val="480"/>
          <w:marRight w:val="0"/>
          <w:marTop w:val="0"/>
          <w:marBottom w:val="0"/>
          <w:divBdr>
            <w:top w:val="none" w:sz="0" w:space="0" w:color="auto"/>
            <w:left w:val="none" w:sz="0" w:space="0" w:color="auto"/>
            <w:bottom w:val="none" w:sz="0" w:space="0" w:color="auto"/>
            <w:right w:val="none" w:sz="0" w:space="0" w:color="auto"/>
          </w:divBdr>
        </w:div>
        <w:div w:id="1307708770">
          <w:marLeft w:val="480"/>
          <w:marRight w:val="0"/>
          <w:marTop w:val="0"/>
          <w:marBottom w:val="0"/>
          <w:divBdr>
            <w:top w:val="none" w:sz="0" w:space="0" w:color="auto"/>
            <w:left w:val="none" w:sz="0" w:space="0" w:color="auto"/>
            <w:bottom w:val="none" w:sz="0" w:space="0" w:color="auto"/>
            <w:right w:val="none" w:sz="0" w:space="0" w:color="auto"/>
          </w:divBdr>
        </w:div>
        <w:div w:id="1991246890">
          <w:marLeft w:val="480"/>
          <w:marRight w:val="0"/>
          <w:marTop w:val="0"/>
          <w:marBottom w:val="0"/>
          <w:divBdr>
            <w:top w:val="none" w:sz="0" w:space="0" w:color="auto"/>
            <w:left w:val="none" w:sz="0" w:space="0" w:color="auto"/>
            <w:bottom w:val="none" w:sz="0" w:space="0" w:color="auto"/>
            <w:right w:val="none" w:sz="0" w:space="0" w:color="auto"/>
          </w:divBdr>
        </w:div>
        <w:div w:id="582304909">
          <w:marLeft w:val="480"/>
          <w:marRight w:val="0"/>
          <w:marTop w:val="0"/>
          <w:marBottom w:val="0"/>
          <w:divBdr>
            <w:top w:val="none" w:sz="0" w:space="0" w:color="auto"/>
            <w:left w:val="none" w:sz="0" w:space="0" w:color="auto"/>
            <w:bottom w:val="none" w:sz="0" w:space="0" w:color="auto"/>
            <w:right w:val="none" w:sz="0" w:space="0" w:color="auto"/>
          </w:divBdr>
        </w:div>
        <w:div w:id="234316263">
          <w:marLeft w:val="480"/>
          <w:marRight w:val="0"/>
          <w:marTop w:val="0"/>
          <w:marBottom w:val="0"/>
          <w:divBdr>
            <w:top w:val="none" w:sz="0" w:space="0" w:color="auto"/>
            <w:left w:val="none" w:sz="0" w:space="0" w:color="auto"/>
            <w:bottom w:val="none" w:sz="0" w:space="0" w:color="auto"/>
            <w:right w:val="none" w:sz="0" w:space="0" w:color="auto"/>
          </w:divBdr>
        </w:div>
        <w:div w:id="701518226">
          <w:marLeft w:val="480"/>
          <w:marRight w:val="0"/>
          <w:marTop w:val="0"/>
          <w:marBottom w:val="0"/>
          <w:divBdr>
            <w:top w:val="none" w:sz="0" w:space="0" w:color="auto"/>
            <w:left w:val="none" w:sz="0" w:space="0" w:color="auto"/>
            <w:bottom w:val="none" w:sz="0" w:space="0" w:color="auto"/>
            <w:right w:val="none" w:sz="0" w:space="0" w:color="auto"/>
          </w:divBdr>
        </w:div>
      </w:divsChild>
    </w:div>
    <w:div w:id="239754673">
      <w:bodyDiv w:val="1"/>
      <w:marLeft w:val="0"/>
      <w:marRight w:val="0"/>
      <w:marTop w:val="0"/>
      <w:marBottom w:val="0"/>
      <w:divBdr>
        <w:top w:val="none" w:sz="0" w:space="0" w:color="auto"/>
        <w:left w:val="none" w:sz="0" w:space="0" w:color="auto"/>
        <w:bottom w:val="none" w:sz="0" w:space="0" w:color="auto"/>
        <w:right w:val="none" w:sz="0" w:space="0" w:color="auto"/>
      </w:divBdr>
    </w:div>
    <w:div w:id="240605517">
      <w:bodyDiv w:val="1"/>
      <w:marLeft w:val="0"/>
      <w:marRight w:val="0"/>
      <w:marTop w:val="0"/>
      <w:marBottom w:val="0"/>
      <w:divBdr>
        <w:top w:val="none" w:sz="0" w:space="0" w:color="auto"/>
        <w:left w:val="none" w:sz="0" w:space="0" w:color="auto"/>
        <w:bottom w:val="none" w:sz="0" w:space="0" w:color="auto"/>
        <w:right w:val="none" w:sz="0" w:space="0" w:color="auto"/>
      </w:divBdr>
    </w:div>
    <w:div w:id="240649229">
      <w:bodyDiv w:val="1"/>
      <w:marLeft w:val="0"/>
      <w:marRight w:val="0"/>
      <w:marTop w:val="0"/>
      <w:marBottom w:val="0"/>
      <w:divBdr>
        <w:top w:val="none" w:sz="0" w:space="0" w:color="auto"/>
        <w:left w:val="none" w:sz="0" w:space="0" w:color="auto"/>
        <w:bottom w:val="none" w:sz="0" w:space="0" w:color="auto"/>
        <w:right w:val="none" w:sz="0" w:space="0" w:color="auto"/>
      </w:divBdr>
    </w:div>
    <w:div w:id="241260257">
      <w:bodyDiv w:val="1"/>
      <w:marLeft w:val="0"/>
      <w:marRight w:val="0"/>
      <w:marTop w:val="0"/>
      <w:marBottom w:val="0"/>
      <w:divBdr>
        <w:top w:val="none" w:sz="0" w:space="0" w:color="auto"/>
        <w:left w:val="none" w:sz="0" w:space="0" w:color="auto"/>
        <w:bottom w:val="none" w:sz="0" w:space="0" w:color="auto"/>
        <w:right w:val="none" w:sz="0" w:space="0" w:color="auto"/>
      </w:divBdr>
    </w:div>
    <w:div w:id="243145424">
      <w:bodyDiv w:val="1"/>
      <w:marLeft w:val="0"/>
      <w:marRight w:val="0"/>
      <w:marTop w:val="0"/>
      <w:marBottom w:val="0"/>
      <w:divBdr>
        <w:top w:val="none" w:sz="0" w:space="0" w:color="auto"/>
        <w:left w:val="none" w:sz="0" w:space="0" w:color="auto"/>
        <w:bottom w:val="none" w:sz="0" w:space="0" w:color="auto"/>
        <w:right w:val="none" w:sz="0" w:space="0" w:color="auto"/>
      </w:divBdr>
    </w:div>
    <w:div w:id="245115303">
      <w:bodyDiv w:val="1"/>
      <w:marLeft w:val="0"/>
      <w:marRight w:val="0"/>
      <w:marTop w:val="0"/>
      <w:marBottom w:val="0"/>
      <w:divBdr>
        <w:top w:val="none" w:sz="0" w:space="0" w:color="auto"/>
        <w:left w:val="none" w:sz="0" w:space="0" w:color="auto"/>
        <w:bottom w:val="none" w:sz="0" w:space="0" w:color="auto"/>
        <w:right w:val="none" w:sz="0" w:space="0" w:color="auto"/>
      </w:divBdr>
    </w:div>
    <w:div w:id="245311061">
      <w:bodyDiv w:val="1"/>
      <w:marLeft w:val="0"/>
      <w:marRight w:val="0"/>
      <w:marTop w:val="0"/>
      <w:marBottom w:val="0"/>
      <w:divBdr>
        <w:top w:val="none" w:sz="0" w:space="0" w:color="auto"/>
        <w:left w:val="none" w:sz="0" w:space="0" w:color="auto"/>
        <w:bottom w:val="none" w:sz="0" w:space="0" w:color="auto"/>
        <w:right w:val="none" w:sz="0" w:space="0" w:color="auto"/>
      </w:divBdr>
    </w:div>
    <w:div w:id="245459083">
      <w:bodyDiv w:val="1"/>
      <w:marLeft w:val="0"/>
      <w:marRight w:val="0"/>
      <w:marTop w:val="0"/>
      <w:marBottom w:val="0"/>
      <w:divBdr>
        <w:top w:val="none" w:sz="0" w:space="0" w:color="auto"/>
        <w:left w:val="none" w:sz="0" w:space="0" w:color="auto"/>
        <w:bottom w:val="none" w:sz="0" w:space="0" w:color="auto"/>
        <w:right w:val="none" w:sz="0" w:space="0" w:color="auto"/>
      </w:divBdr>
    </w:div>
    <w:div w:id="245841002">
      <w:bodyDiv w:val="1"/>
      <w:marLeft w:val="0"/>
      <w:marRight w:val="0"/>
      <w:marTop w:val="0"/>
      <w:marBottom w:val="0"/>
      <w:divBdr>
        <w:top w:val="none" w:sz="0" w:space="0" w:color="auto"/>
        <w:left w:val="none" w:sz="0" w:space="0" w:color="auto"/>
        <w:bottom w:val="none" w:sz="0" w:space="0" w:color="auto"/>
        <w:right w:val="none" w:sz="0" w:space="0" w:color="auto"/>
      </w:divBdr>
    </w:div>
    <w:div w:id="246547786">
      <w:bodyDiv w:val="1"/>
      <w:marLeft w:val="0"/>
      <w:marRight w:val="0"/>
      <w:marTop w:val="0"/>
      <w:marBottom w:val="0"/>
      <w:divBdr>
        <w:top w:val="none" w:sz="0" w:space="0" w:color="auto"/>
        <w:left w:val="none" w:sz="0" w:space="0" w:color="auto"/>
        <w:bottom w:val="none" w:sz="0" w:space="0" w:color="auto"/>
        <w:right w:val="none" w:sz="0" w:space="0" w:color="auto"/>
      </w:divBdr>
    </w:div>
    <w:div w:id="246765825">
      <w:bodyDiv w:val="1"/>
      <w:marLeft w:val="0"/>
      <w:marRight w:val="0"/>
      <w:marTop w:val="0"/>
      <w:marBottom w:val="0"/>
      <w:divBdr>
        <w:top w:val="none" w:sz="0" w:space="0" w:color="auto"/>
        <w:left w:val="none" w:sz="0" w:space="0" w:color="auto"/>
        <w:bottom w:val="none" w:sz="0" w:space="0" w:color="auto"/>
        <w:right w:val="none" w:sz="0" w:space="0" w:color="auto"/>
      </w:divBdr>
      <w:divsChild>
        <w:div w:id="2091853710">
          <w:marLeft w:val="480"/>
          <w:marRight w:val="0"/>
          <w:marTop w:val="0"/>
          <w:marBottom w:val="0"/>
          <w:divBdr>
            <w:top w:val="none" w:sz="0" w:space="0" w:color="auto"/>
            <w:left w:val="none" w:sz="0" w:space="0" w:color="auto"/>
            <w:bottom w:val="none" w:sz="0" w:space="0" w:color="auto"/>
            <w:right w:val="none" w:sz="0" w:space="0" w:color="auto"/>
          </w:divBdr>
        </w:div>
        <w:div w:id="385447370">
          <w:marLeft w:val="480"/>
          <w:marRight w:val="0"/>
          <w:marTop w:val="0"/>
          <w:marBottom w:val="0"/>
          <w:divBdr>
            <w:top w:val="none" w:sz="0" w:space="0" w:color="auto"/>
            <w:left w:val="none" w:sz="0" w:space="0" w:color="auto"/>
            <w:bottom w:val="none" w:sz="0" w:space="0" w:color="auto"/>
            <w:right w:val="none" w:sz="0" w:space="0" w:color="auto"/>
          </w:divBdr>
        </w:div>
        <w:div w:id="1751391872">
          <w:marLeft w:val="480"/>
          <w:marRight w:val="0"/>
          <w:marTop w:val="0"/>
          <w:marBottom w:val="0"/>
          <w:divBdr>
            <w:top w:val="none" w:sz="0" w:space="0" w:color="auto"/>
            <w:left w:val="none" w:sz="0" w:space="0" w:color="auto"/>
            <w:bottom w:val="none" w:sz="0" w:space="0" w:color="auto"/>
            <w:right w:val="none" w:sz="0" w:space="0" w:color="auto"/>
          </w:divBdr>
        </w:div>
        <w:div w:id="653341287">
          <w:marLeft w:val="480"/>
          <w:marRight w:val="0"/>
          <w:marTop w:val="0"/>
          <w:marBottom w:val="0"/>
          <w:divBdr>
            <w:top w:val="none" w:sz="0" w:space="0" w:color="auto"/>
            <w:left w:val="none" w:sz="0" w:space="0" w:color="auto"/>
            <w:bottom w:val="none" w:sz="0" w:space="0" w:color="auto"/>
            <w:right w:val="none" w:sz="0" w:space="0" w:color="auto"/>
          </w:divBdr>
        </w:div>
        <w:div w:id="790780480">
          <w:marLeft w:val="480"/>
          <w:marRight w:val="0"/>
          <w:marTop w:val="0"/>
          <w:marBottom w:val="0"/>
          <w:divBdr>
            <w:top w:val="none" w:sz="0" w:space="0" w:color="auto"/>
            <w:left w:val="none" w:sz="0" w:space="0" w:color="auto"/>
            <w:bottom w:val="none" w:sz="0" w:space="0" w:color="auto"/>
            <w:right w:val="none" w:sz="0" w:space="0" w:color="auto"/>
          </w:divBdr>
        </w:div>
        <w:div w:id="1878660849">
          <w:marLeft w:val="480"/>
          <w:marRight w:val="0"/>
          <w:marTop w:val="0"/>
          <w:marBottom w:val="0"/>
          <w:divBdr>
            <w:top w:val="none" w:sz="0" w:space="0" w:color="auto"/>
            <w:left w:val="none" w:sz="0" w:space="0" w:color="auto"/>
            <w:bottom w:val="none" w:sz="0" w:space="0" w:color="auto"/>
            <w:right w:val="none" w:sz="0" w:space="0" w:color="auto"/>
          </w:divBdr>
        </w:div>
        <w:div w:id="906494525">
          <w:marLeft w:val="480"/>
          <w:marRight w:val="0"/>
          <w:marTop w:val="0"/>
          <w:marBottom w:val="0"/>
          <w:divBdr>
            <w:top w:val="none" w:sz="0" w:space="0" w:color="auto"/>
            <w:left w:val="none" w:sz="0" w:space="0" w:color="auto"/>
            <w:bottom w:val="none" w:sz="0" w:space="0" w:color="auto"/>
            <w:right w:val="none" w:sz="0" w:space="0" w:color="auto"/>
          </w:divBdr>
        </w:div>
        <w:div w:id="1940678707">
          <w:marLeft w:val="480"/>
          <w:marRight w:val="0"/>
          <w:marTop w:val="0"/>
          <w:marBottom w:val="0"/>
          <w:divBdr>
            <w:top w:val="none" w:sz="0" w:space="0" w:color="auto"/>
            <w:left w:val="none" w:sz="0" w:space="0" w:color="auto"/>
            <w:bottom w:val="none" w:sz="0" w:space="0" w:color="auto"/>
            <w:right w:val="none" w:sz="0" w:space="0" w:color="auto"/>
          </w:divBdr>
        </w:div>
        <w:div w:id="262228266">
          <w:marLeft w:val="480"/>
          <w:marRight w:val="0"/>
          <w:marTop w:val="0"/>
          <w:marBottom w:val="0"/>
          <w:divBdr>
            <w:top w:val="none" w:sz="0" w:space="0" w:color="auto"/>
            <w:left w:val="none" w:sz="0" w:space="0" w:color="auto"/>
            <w:bottom w:val="none" w:sz="0" w:space="0" w:color="auto"/>
            <w:right w:val="none" w:sz="0" w:space="0" w:color="auto"/>
          </w:divBdr>
        </w:div>
        <w:div w:id="2050374566">
          <w:marLeft w:val="480"/>
          <w:marRight w:val="0"/>
          <w:marTop w:val="0"/>
          <w:marBottom w:val="0"/>
          <w:divBdr>
            <w:top w:val="none" w:sz="0" w:space="0" w:color="auto"/>
            <w:left w:val="none" w:sz="0" w:space="0" w:color="auto"/>
            <w:bottom w:val="none" w:sz="0" w:space="0" w:color="auto"/>
            <w:right w:val="none" w:sz="0" w:space="0" w:color="auto"/>
          </w:divBdr>
        </w:div>
        <w:div w:id="1441409728">
          <w:marLeft w:val="480"/>
          <w:marRight w:val="0"/>
          <w:marTop w:val="0"/>
          <w:marBottom w:val="0"/>
          <w:divBdr>
            <w:top w:val="none" w:sz="0" w:space="0" w:color="auto"/>
            <w:left w:val="none" w:sz="0" w:space="0" w:color="auto"/>
            <w:bottom w:val="none" w:sz="0" w:space="0" w:color="auto"/>
            <w:right w:val="none" w:sz="0" w:space="0" w:color="auto"/>
          </w:divBdr>
        </w:div>
        <w:div w:id="526256970">
          <w:marLeft w:val="480"/>
          <w:marRight w:val="0"/>
          <w:marTop w:val="0"/>
          <w:marBottom w:val="0"/>
          <w:divBdr>
            <w:top w:val="none" w:sz="0" w:space="0" w:color="auto"/>
            <w:left w:val="none" w:sz="0" w:space="0" w:color="auto"/>
            <w:bottom w:val="none" w:sz="0" w:space="0" w:color="auto"/>
            <w:right w:val="none" w:sz="0" w:space="0" w:color="auto"/>
          </w:divBdr>
        </w:div>
        <w:div w:id="804128147">
          <w:marLeft w:val="480"/>
          <w:marRight w:val="0"/>
          <w:marTop w:val="0"/>
          <w:marBottom w:val="0"/>
          <w:divBdr>
            <w:top w:val="none" w:sz="0" w:space="0" w:color="auto"/>
            <w:left w:val="none" w:sz="0" w:space="0" w:color="auto"/>
            <w:bottom w:val="none" w:sz="0" w:space="0" w:color="auto"/>
            <w:right w:val="none" w:sz="0" w:space="0" w:color="auto"/>
          </w:divBdr>
        </w:div>
        <w:div w:id="1400404690">
          <w:marLeft w:val="480"/>
          <w:marRight w:val="0"/>
          <w:marTop w:val="0"/>
          <w:marBottom w:val="0"/>
          <w:divBdr>
            <w:top w:val="none" w:sz="0" w:space="0" w:color="auto"/>
            <w:left w:val="none" w:sz="0" w:space="0" w:color="auto"/>
            <w:bottom w:val="none" w:sz="0" w:space="0" w:color="auto"/>
            <w:right w:val="none" w:sz="0" w:space="0" w:color="auto"/>
          </w:divBdr>
        </w:div>
        <w:div w:id="1738893592">
          <w:marLeft w:val="480"/>
          <w:marRight w:val="0"/>
          <w:marTop w:val="0"/>
          <w:marBottom w:val="0"/>
          <w:divBdr>
            <w:top w:val="none" w:sz="0" w:space="0" w:color="auto"/>
            <w:left w:val="none" w:sz="0" w:space="0" w:color="auto"/>
            <w:bottom w:val="none" w:sz="0" w:space="0" w:color="auto"/>
            <w:right w:val="none" w:sz="0" w:space="0" w:color="auto"/>
          </w:divBdr>
        </w:div>
        <w:div w:id="1442140769">
          <w:marLeft w:val="480"/>
          <w:marRight w:val="0"/>
          <w:marTop w:val="0"/>
          <w:marBottom w:val="0"/>
          <w:divBdr>
            <w:top w:val="none" w:sz="0" w:space="0" w:color="auto"/>
            <w:left w:val="none" w:sz="0" w:space="0" w:color="auto"/>
            <w:bottom w:val="none" w:sz="0" w:space="0" w:color="auto"/>
            <w:right w:val="none" w:sz="0" w:space="0" w:color="auto"/>
          </w:divBdr>
        </w:div>
        <w:div w:id="53702684">
          <w:marLeft w:val="480"/>
          <w:marRight w:val="0"/>
          <w:marTop w:val="0"/>
          <w:marBottom w:val="0"/>
          <w:divBdr>
            <w:top w:val="none" w:sz="0" w:space="0" w:color="auto"/>
            <w:left w:val="none" w:sz="0" w:space="0" w:color="auto"/>
            <w:bottom w:val="none" w:sz="0" w:space="0" w:color="auto"/>
            <w:right w:val="none" w:sz="0" w:space="0" w:color="auto"/>
          </w:divBdr>
        </w:div>
        <w:div w:id="330647553">
          <w:marLeft w:val="480"/>
          <w:marRight w:val="0"/>
          <w:marTop w:val="0"/>
          <w:marBottom w:val="0"/>
          <w:divBdr>
            <w:top w:val="none" w:sz="0" w:space="0" w:color="auto"/>
            <w:left w:val="none" w:sz="0" w:space="0" w:color="auto"/>
            <w:bottom w:val="none" w:sz="0" w:space="0" w:color="auto"/>
            <w:right w:val="none" w:sz="0" w:space="0" w:color="auto"/>
          </w:divBdr>
        </w:div>
        <w:div w:id="1948925670">
          <w:marLeft w:val="480"/>
          <w:marRight w:val="0"/>
          <w:marTop w:val="0"/>
          <w:marBottom w:val="0"/>
          <w:divBdr>
            <w:top w:val="none" w:sz="0" w:space="0" w:color="auto"/>
            <w:left w:val="none" w:sz="0" w:space="0" w:color="auto"/>
            <w:bottom w:val="none" w:sz="0" w:space="0" w:color="auto"/>
            <w:right w:val="none" w:sz="0" w:space="0" w:color="auto"/>
          </w:divBdr>
        </w:div>
        <w:div w:id="208613337">
          <w:marLeft w:val="480"/>
          <w:marRight w:val="0"/>
          <w:marTop w:val="0"/>
          <w:marBottom w:val="0"/>
          <w:divBdr>
            <w:top w:val="none" w:sz="0" w:space="0" w:color="auto"/>
            <w:left w:val="none" w:sz="0" w:space="0" w:color="auto"/>
            <w:bottom w:val="none" w:sz="0" w:space="0" w:color="auto"/>
            <w:right w:val="none" w:sz="0" w:space="0" w:color="auto"/>
          </w:divBdr>
        </w:div>
        <w:div w:id="726997624">
          <w:marLeft w:val="480"/>
          <w:marRight w:val="0"/>
          <w:marTop w:val="0"/>
          <w:marBottom w:val="0"/>
          <w:divBdr>
            <w:top w:val="none" w:sz="0" w:space="0" w:color="auto"/>
            <w:left w:val="none" w:sz="0" w:space="0" w:color="auto"/>
            <w:bottom w:val="none" w:sz="0" w:space="0" w:color="auto"/>
            <w:right w:val="none" w:sz="0" w:space="0" w:color="auto"/>
          </w:divBdr>
        </w:div>
        <w:div w:id="217670115">
          <w:marLeft w:val="480"/>
          <w:marRight w:val="0"/>
          <w:marTop w:val="0"/>
          <w:marBottom w:val="0"/>
          <w:divBdr>
            <w:top w:val="none" w:sz="0" w:space="0" w:color="auto"/>
            <w:left w:val="none" w:sz="0" w:space="0" w:color="auto"/>
            <w:bottom w:val="none" w:sz="0" w:space="0" w:color="auto"/>
            <w:right w:val="none" w:sz="0" w:space="0" w:color="auto"/>
          </w:divBdr>
        </w:div>
        <w:div w:id="1888832710">
          <w:marLeft w:val="480"/>
          <w:marRight w:val="0"/>
          <w:marTop w:val="0"/>
          <w:marBottom w:val="0"/>
          <w:divBdr>
            <w:top w:val="none" w:sz="0" w:space="0" w:color="auto"/>
            <w:left w:val="none" w:sz="0" w:space="0" w:color="auto"/>
            <w:bottom w:val="none" w:sz="0" w:space="0" w:color="auto"/>
            <w:right w:val="none" w:sz="0" w:space="0" w:color="auto"/>
          </w:divBdr>
        </w:div>
        <w:div w:id="1901012506">
          <w:marLeft w:val="480"/>
          <w:marRight w:val="0"/>
          <w:marTop w:val="0"/>
          <w:marBottom w:val="0"/>
          <w:divBdr>
            <w:top w:val="none" w:sz="0" w:space="0" w:color="auto"/>
            <w:left w:val="none" w:sz="0" w:space="0" w:color="auto"/>
            <w:bottom w:val="none" w:sz="0" w:space="0" w:color="auto"/>
            <w:right w:val="none" w:sz="0" w:space="0" w:color="auto"/>
          </w:divBdr>
        </w:div>
        <w:div w:id="1247182084">
          <w:marLeft w:val="480"/>
          <w:marRight w:val="0"/>
          <w:marTop w:val="0"/>
          <w:marBottom w:val="0"/>
          <w:divBdr>
            <w:top w:val="none" w:sz="0" w:space="0" w:color="auto"/>
            <w:left w:val="none" w:sz="0" w:space="0" w:color="auto"/>
            <w:bottom w:val="none" w:sz="0" w:space="0" w:color="auto"/>
            <w:right w:val="none" w:sz="0" w:space="0" w:color="auto"/>
          </w:divBdr>
        </w:div>
        <w:div w:id="498616700">
          <w:marLeft w:val="480"/>
          <w:marRight w:val="0"/>
          <w:marTop w:val="0"/>
          <w:marBottom w:val="0"/>
          <w:divBdr>
            <w:top w:val="none" w:sz="0" w:space="0" w:color="auto"/>
            <w:left w:val="none" w:sz="0" w:space="0" w:color="auto"/>
            <w:bottom w:val="none" w:sz="0" w:space="0" w:color="auto"/>
            <w:right w:val="none" w:sz="0" w:space="0" w:color="auto"/>
          </w:divBdr>
        </w:div>
        <w:div w:id="953250402">
          <w:marLeft w:val="480"/>
          <w:marRight w:val="0"/>
          <w:marTop w:val="0"/>
          <w:marBottom w:val="0"/>
          <w:divBdr>
            <w:top w:val="none" w:sz="0" w:space="0" w:color="auto"/>
            <w:left w:val="none" w:sz="0" w:space="0" w:color="auto"/>
            <w:bottom w:val="none" w:sz="0" w:space="0" w:color="auto"/>
            <w:right w:val="none" w:sz="0" w:space="0" w:color="auto"/>
          </w:divBdr>
        </w:div>
        <w:div w:id="1396507556">
          <w:marLeft w:val="480"/>
          <w:marRight w:val="0"/>
          <w:marTop w:val="0"/>
          <w:marBottom w:val="0"/>
          <w:divBdr>
            <w:top w:val="none" w:sz="0" w:space="0" w:color="auto"/>
            <w:left w:val="none" w:sz="0" w:space="0" w:color="auto"/>
            <w:bottom w:val="none" w:sz="0" w:space="0" w:color="auto"/>
            <w:right w:val="none" w:sz="0" w:space="0" w:color="auto"/>
          </w:divBdr>
        </w:div>
        <w:div w:id="1085152201">
          <w:marLeft w:val="480"/>
          <w:marRight w:val="0"/>
          <w:marTop w:val="0"/>
          <w:marBottom w:val="0"/>
          <w:divBdr>
            <w:top w:val="none" w:sz="0" w:space="0" w:color="auto"/>
            <w:left w:val="none" w:sz="0" w:space="0" w:color="auto"/>
            <w:bottom w:val="none" w:sz="0" w:space="0" w:color="auto"/>
            <w:right w:val="none" w:sz="0" w:space="0" w:color="auto"/>
          </w:divBdr>
        </w:div>
        <w:div w:id="168759892">
          <w:marLeft w:val="480"/>
          <w:marRight w:val="0"/>
          <w:marTop w:val="0"/>
          <w:marBottom w:val="0"/>
          <w:divBdr>
            <w:top w:val="none" w:sz="0" w:space="0" w:color="auto"/>
            <w:left w:val="none" w:sz="0" w:space="0" w:color="auto"/>
            <w:bottom w:val="none" w:sz="0" w:space="0" w:color="auto"/>
            <w:right w:val="none" w:sz="0" w:space="0" w:color="auto"/>
          </w:divBdr>
        </w:div>
        <w:div w:id="567569601">
          <w:marLeft w:val="480"/>
          <w:marRight w:val="0"/>
          <w:marTop w:val="0"/>
          <w:marBottom w:val="0"/>
          <w:divBdr>
            <w:top w:val="none" w:sz="0" w:space="0" w:color="auto"/>
            <w:left w:val="none" w:sz="0" w:space="0" w:color="auto"/>
            <w:bottom w:val="none" w:sz="0" w:space="0" w:color="auto"/>
            <w:right w:val="none" w:sz="0" w:space="0" w:color="auto"/>
          </w:divBdr>
        </w:div>
        <w:div w:id="1522666936">
          <w:marLeft w:val="480"/>
          <w:marRight w:val="0"/>
          <w:marTop w:val="0"/>
          <w:marBottom w:val="0"/>
          <w:divBdr>
            <w:top w:val="none" w:sz="0" w:space="0" w:color="auto"/>
            <w:left w:val="none" w:sz="0" w:space="0" w:color="auto"/>
            <w:bottom w:val="none" w:sz="0" w:space="0" w:color="auto"/>
            <w:right w:val="none" w:sz="0" w:space="0" w:color="auto"/>
          </w:divBdr>
        </w:div>
        <w:div w:id="1338844050">
          <w:marLeft w:val="480"/>
          <w:marRight w:val="0"/>
          <w:marTop w:val="0"/>
          <w:marBottom w:val="0"/>
          <w:divBdr>
            <w:top w:val="none" w:sz="0" w:space="0" w:color="auto"/>
            <w:left w:val="none" w:sz="0" w:space="0" w:color="auto"/>
            <w:bottom w:val="none" w:sz="0" w:space="0" w:color="auto"/>
            <w:right w:val="none" w:sz="0" w:space="0" w:color="auto"/>
          </w:divBdr>
        </w:div>
        <w:div w:id="866987761">
          <w:marLeft w:val="480"/>
          <w:marRight w:val="0"/>
          <w:marTop w:val="0"/>
          <w:marBottom w:val="0"/>
          <w:divBdr>
            <w:top w:val="none" w:sz="0" w:space="0" w:color="auto"/>
            <w:left w:val="none" w:sz="0" w:space="0" w:color="auto"/>
            <w:bottom w:val="none" w:sz="0" w:space="0" w:color="auto"/>
            <w:right w:val="none" w:sz="0" w:space="0" w:color="auto"/>
          </w:divBdr>
        </w:div>
        <w:div w:id="1628317229">
          <w:marLeft w:val="480"/>
          <w:marRight w:val="0"/>
          <w:marTop w:val="0"/>
          <w:marBottom w:val="0"/>
          <w:divBdr>
            <w:top w:val="none" w:sz="0" w:space="0" w:color="auto"/>
            <w:left w:val="none" w:sz="0" w:space="0" w:color="auto"/>
            <w:bottom w:val="none" w:sz="0" w:space="0" w:color="auto"/>
            <w:right w:val="none" w:sz="0" w:space="0" w:color="auto"/>
          </w:divBdr>
        </w:div>
        <w:div w:id="727461490">
          <w:marLeft w:val="480"/>
          <w:marRight w:val="0"/>
          <w:marTop w:val="0"/>
          <w:marBottom w:val="0"/>
          <w:divBdr>
            <w:top w:val="none" w:sz="0" w:space="0" w:color="auto"/>
            <w:left w:val="none" w:sz="0" w:space="0" w:color="auto"/>
            <w:bottom w:val="none" w:sz="0" w:space="0" w:color="auto"/>
            <w:right w:val="none" w:sz="0" w:space="0" w:color="auto"/>
          </w:divBdr>
        </w:div>
        <w:div w:id="1329865837">
          <w:marLeft w:val="480"/>
          <w:marRight w:val="0"/>
          <w:marTop w:val="0"/>
          <w:marBottom w:val="0"/>
          <w:divBdr>
            <w:top w:val="none" w:sz="0" w:space="0" w:color="auto"/>
            <w:left w:val="none" w:sz="0" w:space="0" w:color="auto"/>
            <w:bottom w:val="none" w:sz="0" w:space="0" w:color="auto"/>
            <w:right w:val="none" w:sz="0" w:space="0" w:color="auto"/>
          </w:divBdr>
        </w:div>
        <w:div w:id="225455799">
          <w:marLeft w:val="480"/>
          <w:marRight w:val="0"/>
          <w:marTop w:val="0"/>
          <w:marBottom w:val="0"/>
          <w:divBdr>
            <w:top w:val="none" w:sz="0" w:space="0" w:color="auto"/>
            <w:left w:val="none" w:sz="0" w:space="0" w:color="auto"/>
            <w:bottom w:val="none" w:sz="0" w:space="0" w:color="auto"/>
            <w:right w:val="none" w:sz="0" w:space="0" w:color="auto"/>
          </w:divBdr>
        </w:div>
        <w:div w:id="832600546">
          <w:marLeft w:val="480"/>
          <w:marRight w:val="0"/>
          <w:marTop w:val="0"/>
          <w:marBottom w:val="0"/>
          <w:divBdr>
            <w:top w:val="none" w:sz="0" w:space="0" w:color="auto"/>
            <w:left w:val="none" w:sz="0" w:space="0" w:color="auto"/>
            <w:bottom w:val="none" w:sz="0" w:space="0" w:color="auto"/>
            <w:right w:val="none" w:sz="0" w:space="0" w:color="auto"/>
          </w:divBdr>
        </w:div>
        <w:div w:id="25496035">
          <w:marLeft w:val="480"/>
          <w:marRight w:val="0"/>
          <w:marTop w:val="0"/>
          <w:marBottom w:val="0"/>
          <w:divBdr>
            <w:top w:val="none" w:sz="0" w:space="0" w:color="auto"/>
            <w:left w:val="none" w:sz="0" w:space="0" w:color="auto"/>
            <w:bottom w:val="none" w:sz="0" w:space="0" w:color="auto"/>
            <w:right w:val="none" w:sz="0" w:space="0" w:color="auto"/>
          </w:divBdr>
        </w:div>
        <w:div w:id="1303463683">
          <w:marLeft w:val="480"/>
          <w:marRight w:val="0"/>
          <w:marTop w:val="0"/>
          <w:marBottom w:val="0"/>
          <w:divBdr>
            <w:top w:val="none" w:sz="0" w:space="0" w:color="auto"/>
            <w:left w:val="none" w:sz="0" w:space="0" w:color="auto"/>
            <w:bottom w:val="none" w:sz="0" w:space="0" w:color="auto"/>
            <w:right w:val="none" w:sz="0" w:space="0" w:color="auto"/>
          </w:divBdr>
        </w:div>
        <w:div w:id="1665469499">
          <w:marLeft w:val="480"/>
          <w:marRight w:val="0"/>
          <w:marTop w:val="0"/>
          <w:marBottom w:val="0"/>
          <w:divBdr>
            <w:top w:val="none" w:sz="0" w:space="0" w:color="auto"/>
            <w:left w:val="none" w:sz="0" w:space="0" w:color="auto"/>
            <w:bottom w:val="none" w:sz="0" w:space="0" w:color="auto"/>
            <w:right w:val="none" w:sz="0" w:space="0" w:color="auto"/>
          </w:divBdr>
        </w:div>
        <w:div w:id="932083567">
          <w:marLeft w:val="480"/>
          <w:marRight w:val="0"/>
          <w:marTop w:val="0"/>
          <w:marBottom w:val="0"/>
          <w:divBdr>
            <w:top w:val="none" w:sz="0" w:space="0" w:color="auto"/>
            <w:left w:val="none" w:sz="0" w:space="0" w:color="auto"/>
            <w:bottom w:val="none" w:sz="0" w:space="0" w:color="auto"/>
            <w:right w:val="none" w:sz="0" w:space="0" w:color="auto"/>
          </w:divBdr>
        </w:div>
        <w:div w:id="303048454">
          <w:marLeft w:val="480"/>
          <w:marRight w:val="0"/>
          <w:marTop w:val="0"/>
          <w:marBottom w:val="0"/>
          <w:divBdr>
            <w:top w:val="none" w:sz="0" w:space="0" w:color="auto"/>
            <w:left w:val="none" w:sz="0" w:space="0" w:color="auto"/>
            <w:bottom w:val="none" w:sz="0" w:space="0" w:color="auto"/>
            <w:right w:val="none" w:sz="0" w:space="0" w:color="auto"/>
          </w:divBdr>
        </w:div>
        <w:div w:id="468985500">
          <w:marLeft w:val="480"/>
          <w:marRight w:val="0"/>
          <w:marTop w:val="0"/>
          <w:marBottom w:val="0"/>
          <w:divBdr>
            <w:top w:val="none" w:sz="0" w:space="0" w:color="auto"/>
            <w:left w:val="none" w:sz="0" w:space="0" w:color="auto"/>
            <w:bottom w:val="none" w:sz="0" w:space="0" w:color="auto"/>
            <w:right w:val="none" w:sz="0" w:space="0" w:color="auto"/>
          </w:divBdr>
        </w:div>
        <w:div w:id="1226801098">
          <w:marLeft w:val="480"/>
          <w:marRight w:val="0"/>
          <w:marTop w:val="0"/>
          <w:marBottom w:val="0"/>
          <w:divBdr>
            <w:top w:val="none" w:sz="0" w:space="0" w:color="auto"/>
            <w:left w:val="none" w:sz="0" w:space="0" w:color="auto"/>
            <w:bottom w:val="none" w:sz="0" w:space="0" w:color="auto"/>
            <w:right w:val="none" w:sz="0" w:space="0" w:color="auto"/>
          </w:divBdr>
        </w:div>
        <w:div w:id="482502129">
          <w:marLeft w:val="480"/>
          <w:marRight w:val="0"/>
          <w:marTop w:val="0"/>
          <w:marBottom w:val="0"/>
          <w:divBdr>
            <w:top w:val="none" w:sz="0" w:space="0" w:color="auto"/>
            <w:left w:val="none" w:sz="0" w:space="0" w:color="auto"/>
            <w:bottom w:val="none" w:sz="0" w:space="0" w:color="auto"/>
            <w:right w:val="none" w:sz="0" w:space="0" w:color="auto"/>
          </w:divBdr>
        </w:div>
        <w:div w:id="1805276010">
          <w:marLeft w:val="480"/>
          <w:marRight w:val="0"/>
          <w:marTop w:val="0"/>
          <w:marBottom w:val="0"/>
          <w:divBdr>
            <w:top w:val="none" w:sz="0" w:space="0" w:color="auto"/>
            <w:left w:val="none" w:sz="0" w:space="0" w:color="auto"/>
            <w:bottom w:val="none" w:sz="0" w:space="0" w:color="auto"/>
            <w:right w:val="none" w:sz="0" w:space="0" w:color="auto"/>
          </w:divBdr>
        </w:div>
        <w:div w:id="552271973">
          <w:marLeft w:val="480"/>
          <w:marRight w:val="0"/>
          <w:marTop w:val="0"/>
          <w:marBottom w:val="0"/>
          <w:divBdr>
            <w:top w:val="none" w:sz="0" w:space="0" w:color="auto"/>
            <w:left w:val="none" w:sz="0" w:space="0" w:color="auto"/>
            <w:bottom w:val="none" w:sz="0" w:space="0" w:color="auto"/>
            <w:right w:val="none" w:sz="0" w:space="0" w:color="auto"/>
          </w:divBdr>
        </w:div>
        <w:div w:id="625165459">
          <w:marLeft w:val="480"/>
          <w:marRight w:val="0"/>
          <w:marTop w:val="0"/>
          <w:marBottom w:val="0"/>
          <w:divBdr>
            <w:top w:val="none" w:sz="0" w:space="0" w:color="auto"/>
            <w:left w:val="none" w:sz="0" w:space="0" w:color="auto"/>
            <w:bottom w:val="none" w:sz="0" w:space="0" w:color="auto"/>
            <w:right w:val="none" w:sz="0" w:space="0" w:color="auto"/>
          </w:divBdr>
        </w:div>
        <w:div w:id="1352344394">
          <w:marLeft w:val="480"/>
          <w:marRight w:val="0"/>
          <w:marTop w:val="0"/>
          <w:marBottom w:val="0"/>
          <w:divBdr>
            <w:top w:val="none" w:sz="0" w:space="0" w:color="auto"/>
            <w:left w:val="none" w:sz="0" w:space="0" w:color="auto"/>
            <w:bottom w:val="none" w:sz="0" w:space="0" w:color="auto"/>
            <w:right w:val="none" w:sz="0" w:space="0" w:color="auto"/>
          </w:divBdr>
        </w:div>
        <w:div w:id="1690646418">
          <w:marLeft w:val="480"/>
          <w:marRight w:val="0"/>
          <w:marTop w:val="0"/>
          <w:marBottom w:val="0"/>
          <w:divBdr>
            <w:top w:val="none" w:sz="0" w:space="0" w:color="auto"/>
            <w:left w:val="none" w:sz="0" w:space="0" w:color="auto"/>
            <w:bottom w:val="none" w:sz="0" w:space="0" w:color="auto"/>
            <w:right w:val="none" w:sz="0" w:space="0" w:color="auto"/>
          </w:divBdr>
        </w:div>
        <w:div w:id="1683629593">
          <w:marLeft w:val="480"/>
          <w:marRight w:val="0"/>
          <w:marTop w:val="0"/>
          <w:marBottom w:val="0"/>
          <w:divBdr>
            <w:top w:val="none" w:sz="0" w:space="0" w:color="auto"/>
            <w:left w:val="none" w:sz="0" w:space="0" w:color="auto"/>
            <w:bottom w:val="none" w:sz="0" w:space="0" w:color="auto"/>
            <w:right w:val="none" w:sz="0" w:space="0" w:color="auto"/>
          </w:divBdr>
        </w:div>
      </w:divsChild>
    </w:div>
    <w:div w:id="247882919">
      <w:bodyDiv w:val="1"/>
      <w:marLeft w:val="0"/>
      <w:marRight w:val="0"/>
      <w:marTop w:val="0"/>
      <w:marBottom w:val="0"/>
      <w:divBdr>
        <w:top w:val="none" w:sz="0" w:space="0" w:color="auto"/>
        <w:left w:val="none" w:sz="0" w:space="0" w:color="auto"/>
        <w:bottom w:val="none" w:sz="0" w:space="0" w:color="auto"/>
        <w:right w:val="none" w:sz="0" w:space="0" w:color="auto"/>
      </w:divBdr>
    </w:div>
    <w:div w:id="247884174">
      <w:bodyDiv w:val="1"/>
      <w:marLeft w:val="0"/>
      <w:marRight w:val="0"/>
      <w:marTop w:val="0"/>
      <w:marBottom w:val="0"/>
      <w:divBdr>
        <w:top w:val="none" w:sz="0" w:space="0" w:color="auto"/>
        <w:left w:val="none" w:sz="0" w:space="0" w:color="auto"/>
        <w:bottom w:val="none" w:sz="0" w:space="0" w:color="auto"/>
        <w:right w:val="none" w:sz="0" w:space="0" w:color="auto"/>
      </w:divBdr>
    </w:div>
    <w:div w:id="248462739">
      <w:bodyDiv w:val="1"/>
      <w:marLeft w:val="0"/>
      <w:marRight w:val="0"/>
      <w:marTop w:val="0"/>
      <w:marBottom w:val="0"/>
      <w:divBdr>
        <w:top w:val="none" w:sz="0" w:space="0" w:color="auto"/>
        <w:left w:val="none" w:sz="0" w:space="0" w:color="auto"/>
        <w:bottom w:val="none" w:sz="0" w:space="0" w:color="auto"/>
        <w:right w:val="none" w:sz="0" w:space="0" w:color="auto"/>
      </w:divBdr>
    </w:div>
    <w:div w:id="251357703">
      <w:bodyDiv w:val="1"/>
      <w:marLeft w:val="0"/>
      <w:marRight w:val="0"/>
      <w:marTop w:val="0"/>
      <w:marBottom w:val="0"/>
      <w:divBdr>
        <w:top w:val="none" w:sz="0" w:space="0" w:color="auto"/>
        <w:left w:val="none" w:sz="0" w:space="0" w:color="auto"/>
        <w:bottom w:val="none" w:sz="0" w:space="0" w:color="auto"/>
        <w:right w:val="none" w:sz="0" w:space="0" w:color="auto"/>
      </w:divBdr>
    </w:div>
    <w:div w:id="252399386">
      <w:bodyDiv w:val="1"/>
      <w:marLeft w:val="0"/>
      <w:marRight w:val="0"/>
      <w:marTop w:val="0"/>
      <w:marBottom w:val="0"/>
      <w:divBdr>
        <w:top w:val="none" w:sz="0" w:space="0" w:color="auto"/>
        <w:left w:val="none" w:sz="0" w:space="0" w:color="auto"/>
        <w:bottom w:val="none" w:sz="0" w:space="0" w:color="auto"/>
        <w:right w:val="none" w:sz="0" w:space="0" w:color="auto"/>
      </w:divBdr>
    </w:div>
    <w:div w:id="252786619">
      <w:bodyDiv w:val="1"/>
      <w:marLeft w:val="0"/>
      <w:marRight w:val="0"/>
      <w:marTop w:val="0"/>
      <w:marBottom w:val="0"/>
      <w:divBdr>
        <w:top w:val="none" w:sz="0" w:space="0" w:color="auto"/>
        <w:left w:val="none" w:sz="0" w:space="0" w:color="auto"/>
        <w:bottom w:val="none" w:sz="0" w:space="0" w:color="auto"/>
        <w:right w:val="none" w:sz="0" w:space="0" w:color="auto"/>
      </w:divBdr>
    </w:div>
    <w:div w:id="253057930">
      <w:bodyDiv w:val="1"/>
      <w:marLeft w:val="0"/>
      <w:marRight w:val="0"/>
      <w:marTop w:val="0"/>
      <w:marBottom w:val="0"/>
      <w:divBdr>
        <w:top w:val="none" w:sz="0" w:space="0" w:color="auto"/>
        <w:left w:val="none" w:sz="0" w:space="0" w:color="auto"/>
        <w:bottom w:val="none" w:sz="0" w:space="0" w:color="auto"/>
        <w:right w:val="none" w:sz="0" w:space="0" w:color="auto"/>
      </w:divBdr>
    </w:div>
    <w:div w:id="253629616">
      <w:bodyDiv w:val="1"/>
      <w:marLeft w:val="0"/>
      <w:marRight w:val="0"/>
      <w:marTop w:val="0"/>
      <w:marBottom w:val="0"/>
      <w:divBdr>
        <w:top w:val="none" w:sz="0" w:space="0" w:color="auto"/>
        <w:left w:val="none" w:sz="0" w:space="0" w:color="auto"/>
        <w:bottom w:val="none" w:sz="0" w:space="0" w:color="auto"/>
        <w:right w:val="none" w:sz="0" w:space="0" w:color="auto"/>
      </w:divBdr>
    </w:div>
    <w:div w:id="254630593">
      <w:bodyDiv w:val="1"/>
      <w:marLeft w:val="0"/>
      <w:marRight w:val="0"/>
      <w:marTop w:val="0"/>
      <w:marBottom w:val="0"/>
      <w:divBdr>
        <w:top w:val="none" w:sz="0" w:space="0" w:color="auto"/>
        <w:left w:val="none" w:sz="0" w:space="0" w:color="auto"/>
        <w:bottom w:val="none" w:sz="0" w:space="0" w:color="auto"/>
        <w:right w:val="none" w:sz="0" w:space="0" w:color="auto"/>
      </w:divBdr>
    </w:div>
    <w:div w:id="255096196">
      <w:bodyDiv w:val="1"/>
      <w:marLeft w:val="0"/>
      <w:marRight w:val="0"/>
      <w:marTop w:val="0"/>
      <w:marBottom w:val="0"/>
      <w:divBdr>
        <w:top w:val="none" w:sz="0" w:space="0" w:color="auto"/>
        <w:left w:val="none" w:sz="0" w:space="0" w:color="auto"/>
        <w:bottom w:val="none" w:sz="0" w:space="0" w:color="auto"/>
        <w:right w:val="none" w:sz="0" w:space="0" w:color="auto"/>
      </w:divBdr>
    </w:div>
    <w:div w:id="255408686">
      <w:bodyDiv w:val="1"/>
      <w:marLeft w:val="0"/>
      <w:marRight w:val="0"/>
      <w:marTop w:val="0"/>
      <w:marBottom w:val="0"/>
      <w:divBdr>
        <w:top w:val="none" w:sz="0" w:space="0" w:color="auto"/>
        <w:left w:val="none" w:sz="0" w:space="0" w:color="auto"/>
        <w:bottom w:val="none" w:sz="0" w:space="0" w:color="auto"/>
        <w:right w:val="none" w:sz="0" w:space="0" w:color="auto"/>
      </w:divBdr>
    </w:div>
    <w:div w:id="256326846">
      <w:bodyDiv w:val="1"/>
      <w:marLeft w:val="0"/>
      <w:marRight w:val="0"/>
      <w:marTop w:val="0"/>
      <w:marBottom w:val="0"/>
      <w:divBdr>
        <w:top w:val="none" w:sz="0" w:space="0" w:color="auto"/>
        <w:left w:val="none" w:sz="0" w:space="0" w:color="auto"/>
        <w:bottom w:val="none" w:sz="0" w:space="0" w:color="auto"/>
        <w:right w:val="none" w:sz="0" w:space="0" w:color="auto"/>
      </w:divBdr>
    </w:div>
    <w:div w:id="258175814">
      <w:bodyDiv w:val="1"/>
      <w:marLeft w:val="0"/>
      <w:marRight w:val="0"/>
      <w:marTop w:val="0"/>
      <w:marBottom w:val="0"/>
      <w:divBdr>
        <w:top w:val="none" w:sz="0" w:space="0" w:color="auto"/>
        <w:left w:val="none" w:sz="0" w:space="0" w:color="auto"/>
        <w:bottom w:val="none" w:sz="0" w:space="0" w:color="auto"/>
        <w:right w:val="none" w:sz="0" w:space="0" w:color="auto"/>
      </w:divBdr>
    </w:div>
    <w:div w:id="258417752">
      <w:bodyDiv w:val="1"/>
      <w:marLeft w:val="0"/>
      <w:marRight w:val="0"/>
      <w:marTop w:val="0"/>
      <w:marBottom w:val="0"/>
      <w:divBdr>
        <w:top w:val="none" w:sz="0" w:space="0" w:color="auto"/>
        <w:left w:val="none" w:sz="0" w:space="0" w:color="auto"/>
        <w:bottom w:val="none" w:sz="0" w:space="0" w:color="auto"/>
        <w:right w:val="none" w:sz="0" w:space="0" w:color="auto"/>
      </w:divBdr>
    </w:div>
    <w:div w:id="259408423">
      <w:bodyDiv w:val="1"/>
      <w:marLeft w:val="0"/>
      <w:marRight w:val="0"/>
      <w:marTop w:val="0"/>
      <w:marBottom w:val="0"/>
      <w:divBdr>
        <w:top w:val="none" w:sz="0" w:space="0" w:color="auto"/>
        <w:left w:val="none" w:sz="0" w:space="0" w:color="auto"/>
        <w:bottom w:val="none" w:sz="0" w:space="0" w:color="auto"/>
        <w:right w:val="none" w:sz="0" w:space="0" w:color="auto"/>
      </w:divBdr>
    </w:div>
    <w:div w:id="259796450">
      <w:bodyDiv w:val="1"/>
      <w:marLeft w:val="0"/>
      <w:marRight w:val="0"/>
      <w:marTop w:val="0"/>
      <w:marBottom w:val="0"/>
      <w:divBdr>
        <w:top w:val="none" w:sz="0" w:space="0" w:color="auto"/>
        <w:left w:val="none" w:sz="0" w:space="0" w:color="auto"/>
        <w:bottom w:val="none" w:sz="0" w:space="0" w:color="auto"/>
        <w:right w:val="none" w:sz="0" w:space="0" w:color="auto"/>
      </w:divBdr>
    </w:div>
    <w:div w:id="259796566">
      <w:bodyDiv w:val="1"/>
      <w:marLeft w:val="0"/>
      <w:marRight w:val="0"/>
      <w:marTop w:val="0"/>
      <w:marBottom w:val="0"/>
      <w:divBdr>
        <w:top w:val="none" w:sz="0" w:space="0" w:color="auto"/>
        <w:left w:val="none" w:sz="0" w:space="0" w:color="auto"/>
        <w:bottom w:val="none" w:sz="0" w:space="0" w:color="auto"/>
        <w:right w:val="none" w:sz="0" w:space="0" w:color="auto"/>
      </w:divBdr>
    </w:div>
    <w:div w:id="259870981">
      <w:bodyDiv w:val="1"/>
      <w:marLeft w:val="0"/>
      <w:marRight w:val="0"/>
      <w:marTop w:val="0"/>
      <w:marBottom w:val="0"/>
      <w:divBdr>
        <w:top w:val="none" w:sz="0" w:space="0" w:color="auto"/>
        <w:left w:val="none" w:sz="0" w:space="0" w:color="auto"/>
        <w:bottom w:val="none" w:sz="0" w:space="0" w:color="auto"/>
        <w:right w:val="none" w:sz="0" w:space="0" w:color="auto"/>
      </w:divBdr>
    </w:div>
    <w:div w:id="260921676">
      <w:bodyDiv w:val="1"/>
      <w:marLeft w:val="0"/>
      <w:marRight w:val="0"/>
      <w:marTop w:val="0"/>
      <w:marBottom w:val="0"/>
      <w:divBdr>
        <w:top w:val="none" w:sz="0" w:space="0" w:color="auto"/>
        <w:left w:val="none" w:sz="0" w:space="0" w:color="auto"/>
        <w:bottom w:val="none" w:sz="0" w:space="0" w:color="auto"/>
        <w:right w:val="none" w:sz="0" w:space="0" w:color="auto"/>
      </w:divBdr>
    </w:div>
    <w:div w:id="261645339">
      <w:bodyDiv w:val="1"/>
      <w:marLeft w:val="0"/>
      <w:marRight w:val="0"/>
      <w:marTop w:val="0"/>
      <w:marBottom w:val="0"/>
      <w:divBdr>
        <w:top w:val="none" w:sz="0" w:space="0" w:color="auto"/>
        <w:left w:val="none" w:sz="0" w:space="0" w:color="auto"/>
        <w:bottom w:val="none" w:sz="0" w:space="0" w:color="auto"/>
        <w:right w:val="none" w:sz="0" w:space="0" w:color="auto"/>
      </w:divBdr>
      <w:divsChild>
        <w:div w:id="821309476">
          <w:marLeft w:val="480"/>
          <w:marRight w:val="0"/>
          <w:marTop w:val="0"/>
          <w:marBottom w:val="0"/>
          <w:divBdr>
            <w:top w:val="none" w:sz="0" w:space="0" w:color="auto"/>
            <w:left w:val="none" w:sz="0" w:space="0" w:color="auto"/>
            <w:bottom w:val="none" w:sz="0" w:space="0" w:color="auto"/>
            <w:right w:val="none" w:sz="0" w:space="0" w:color="auto"/>
          </w:divBdr>
        </w:div>
        <w:div w:id="1726566136">
          <w:marLeft w:val="480"/>
          <w:marRight w:val="0"/>
          <w:marTop w:val="0"/>
          <w:marBottom w:val="0"/>
          <w:divBdr>
            <w:top w:val="none" w:sz="0" w:space="0" w:color="auto"/>
            <w:left w:val="none" w:sz="0" w:space="0" w:color="auto"/>
            <w:bottom w:val="none" w:sz="0" w:space="0" w:color="auto"/>
            <w:right w:val="none" w:sz="0" w:space="0" w:color="auto"/>
          </w:divBdr>
        </w:div>
        <w:div w:id="1906574107">
          <w:marLeft w:val="480"/>
          <w:marRight w:val="0"/>
          <w:marTop w:val="0"/>
          <w:marBottom w:val="0"/>
          <w:divBdr>
            <w:top w:val="none" w:sz="0" w:space="0" w:color="auto"/>
            <w:left w:val="none" w:sz="0" w:space="0" w:color="auto"/>
            <w:bottom w:val="none" w:sz="0" w:space="0" w:color="auto"/>
            <w:right w:val="none" w:sz="0" w:space="0" w:color="auto"/>
          </w:divBdr>
        </w:div>
        <w:div w:id="933899316">
          <w:marLeft w:val="480"/>
          <w:marRight w:val="0"/>
          <w:marTop w:val="0"/>
          <w:marBottom w:val="0"/>
          <w:divBdr>
            <w:top w:val="none" w:sz="0" w:space="0" w:color="auto"/>
            <w:left w:val="none" w:sz="0" w:space="0" w:color="auto"/>
            <w:bottom w:val="none" w:sz="0" w:space="0" w:color="auto"/>
            <w:right w:val="none" w:sz="0" w:space="0" w:color="auto"/>
          </w:divBdr>
        </w:div>
        <w:div w:id="1682928337">
          <w:marLeft w:val="480"/>
          <w:marRight w:val="0"/>
          <w:marTop w:val="0"/>
          <w:marBottom w:val="0"/>
          <w:divBdr>
            <w:top w:val="none" w:sz="0" w:space="0" w:color="auto"/>
            <w:left w:val="none" w:sz="0" w:space="0" w:color="auto"/>
            <w:bottom w:val="none" w:sz="0" w:space="0" w:color="auto"/>
            <w:right w:val="none" w:sz="0" w:space="0" w:color="auto"/>
          </w:divBdr>
        </w:div>
        <w:div w:id="1285040038">
          <w:marLeft w:val="480"/>
          <w:marRight w:val="0"/>
          <w:marTop w:val="0"/>
          <w:marBottom w:val="0"/>
          <w:divBdr>
            <w:top w:val="none" w:sz="0" w:space="0" w:color="auto"/>
            <w:left w:val="none" w:sz="0" w:space="0" w:color="auto"/>
            <w:bottom w:val="none" w:sz="0" w:space="0" w:color="auto"/>
            <w:right w:val="none" w:sz="0" w:space="0" w:color="auto"/>
          </w:divBdr>
        </w:div>
        <w:div w:id="571890219">
          <w:marLeft w:val="480"/>
          <w:marRight w:val="0"/>
          <w:marTop w:val="0"/>
          <w:marBottom w:val="0"/>
          <w:divBdr>
            <w:top w:val="none" w:sz="0" w:space="0" w:color="auto"/>
            <w:left w:val="none" w:sz="0" w:space="0" w:color="auto"/>
            <w:bottom w:val="none" w:sz="0" w:space="0" w:color="auto"/>
            <w:right w:val="none" w:sz="0" w:space="0" w:color="auto"/>
          </w:divBdr>
        </w:div>
        <w:div w:id="741834096">
          <w:marLeft w:val="480"/>
          <w:marRight w:val="0"/>
          <w:marTop w:val="0"/>
          <w:marBottom w:val="0"/>
          <w:divBdr>
            <w:top w:val="none" w:sz="0" w:space="0" w:color="auto"/>
            <w:left w:val="none" w:sz="0" w:space="0" w:color="auto"/>
            <w:bottom w:val="none" w:sz="0" w:space="0" w:color="auto"/>
            <w:right w:val="none" w:sz="0" w:space="0" w:color="auto"/>
          </w:divBdr>
        </w:div>
        <w:div w:id="860163851">
          <w:marLeft w:val="480"/>
          <w:marRight w:val="0"/>
          <w:marTop w:val="0"/>
          <w:marBottom w:val="0"/>
          <w:divBdr>
            <w:top w:val="none" w:sz="0" w:space="0" w:color="auto"/>
            <w:left w:val="none" w:sz="0" w:space="0" w:color="auto"/>
            <w:bottom w:val="none" w:sz="0" w:space="0" w:color="auto"/>
            <w:right w:val="none" w:sz="0" w:space="0" w:color="auto"/>
          </w:divBdr>
        </w:div>
        <w:div w:id="1392659877">
          <w:marLeft w:val="480"/>
          <w:marRight w:val="0"/>
          <w:marTop w:val="0"/>
          <w:marBottom w:val="0"/>
          <w:divBdr>
            <w:top w:val="none" w:sz="0" w:space="0" w:color="auto"/>
            <w:left w:val="none" w:sz="0" w:space="0" w:color="auto"/>
            <w:bottom w:val="none" w:sz="0" w:space="0" w:color="auto"/>
            <w:right w:val="none" w:sz="0" w:space="0" w:color="auto"/>
          </w:divBdr>
        </w:div>
        <w:div w:id="177887675">
          <w:marLeft w:val="480"/>
          <w:marRight w:val="0"/>
          <w:marTop w:val="0"/>
          <w:marBottom w:val="0"/>
          <w:divBdr>
            <w:top w:val="none" w:sz="0" w:space="0" w:color="auto"/>
            <w:left w:val="none" w:sz="0" w:space="0" w:color="auto"/>
            <w:bottom w:val="none" w:sz="0" w:space="0" w:color="auto"/>
            <w:right w:val="none" w:sz="0" w:space="0" w:color="auto"/>
          </w:divBdr>
        </w:div>
        <w:div w:id="680276028">
          <w:marLeft w:val="480"/>
          <w:marRight w:val="0"/>
          <w:marTop w:val="0"/>
          <w:marBottom w:val="0"/>
          <w:divBdr>
            <w:top w:val="none" w:sz="0" w:space="0" w:color="auto"/>
            <w:left w:val="none" w:sz="0" w:space="0" w:color="auto"/>
            <w:bottom w:val="none" w:sz="0" w:space="0" w:color="auto"/>
            <w:right w:val="none" w:sz="0" w:space="0" w:color="auto"/>
          </w:divBdr>
        </w:div>
        <w:div w:id="99955658">
          <w:marLeft w:val="480"/>
          <w:marRight w:val="0"/>
          <w:marTop w:val="0"/>
          <w:marBottom w:val="0"/>
          <w:divBdr>
            <w:top w:val="none" w:sz="0" w:space="0" w:color="auto"/>
            <w:left w:val="none" w:sz="0" w:space="0" w:color="auto"/>
            <w:bottom w:val="none" w:sz="0" w:space="0" w:color="auto"/>
            <w:right w:val="none" w:sz="0" w:space="0" w:color="auto"/>
          </w:divBdr>
        </w:div>
        <w:div w:id="281232211">
          <w:marLeft w:val="480"/>
          <w:marRight w:val="0"/>
          <w:marTop w:val="0"/>
          <w:marBottom w:val="0"/>
          <w:divBdr>
            <w:top w:val="none" w:sz="0" w:space="0" w:color="auto"/>
            <w:left w:val="none" w:sz="0" w:space="0" w:color="auto"/>
            <w:bottom w:val="none" w:sz="0" w:space="0" w:color="auto"/>
            <w:right w:val="none" w:sz="0" w:space="0" w:color="auto"/>
          </w:divBdr>
        </w:div>
        <w:div w:id="1791511442">
          <w:marLeft w:val="480"/>
          <w:marRight w:val="0"/>
          <w:marTop w:val="0"/>
          <w:marBottom w:val="0"/>
          <w:divBdr>
            <w:top w:val="none" w:sz="0" w:space="0" w:color="auto"/>
            <w:left w:val="none" w:sz="0" w:space="0" w:color="auto"/>
            <w:bottom w:val="none" w:sz="0" w:space="0" w:color="auto"/>
            <w:right w:val="none" w:sz="0" w:space="0" w:color="auto"/>
          </w:divBdr>
        </w:div>
        <w:div w:id="213006081">
          <w:marLeft w:val="480"/>
          <w:marRight w:val="0"/>
          <w:marTop w:val="0"/>
          <w:marBottom w:val="0"/>
          <w:divBdr>
            <w:top w:val="none" w:sz="0" w:space="0" w:color="auto"/>
            <w:left w:val="none" w:sz="0" w:space="0" w:color="auto"/>
            <w:bottom w:val="none" w:sz="0" w:space="0" w:color="auto"/>
            <w:right w:val="none" w:sz="0" w:space="0" w:color="auto"/>
          </w:divBdr>
        </w:div>
        <w:div w:id="749423604">
          <w:marLeft w:val="480"/>
          <w:marRight w:val="0"/>
          <w:marTop w:val="0"/>
          <w:marBottom w:val="0"/>
          <w:divBdr>
            <w:top w:val="none" w:sz="0" w:space="0" w:color="auto"/>
            <w:left w:val="none" w:sz="0" w:space="0" w:color="auto"/>
            <w:bottom w:val="none" w:sz="0" w:space="0" w:color="auto"/>
            <w:right w:val="none" w:sz="0" w:space="0" w:color="auto"/>
          </w:divBdr>
        </w:div>
        <w:div w:id="221674329">
          <w:marLeft w:val="480"/>
          <w:marRight w:val="0"/>
          <w:marTop w:val="0"/>
          <w:marBottom w:val="0"/>
          <w:divBdr>
            <w:top w:val="none" w:sz="0" w:space="0" w:color="auto"/>
            <w:left w:val="none" w:sz="0" w:space="0" w:color="auto"/>
            <w:bottom w:val="none" w:sz="0" w:space="0" w:color="auto"/>
            <w:right w:val="none" w:sz="0" w:space="0" w:color="auto"/>
          </w:divBdr>
        </w:div>
        <w:div w:id="1762490076">
          <w:marLeft w:val="480"/>
          <w:marRight w:val="0"/>
          <w:marTop w:val="0"/>
          <w:marBottom w:val="0"/>
          <w:divBdr>
            <w:top w:val="none" w:sz="0" w:space="0" w:color="auto"/>
            <w:left w:val="none" w:sz="0" w:space="0" w:color="auto"/>
            <w:bottom w:val="none" w:sz="0" w:space="0" w:color="auto"/>
            <w:right w:val="none" w:sz="0" w:space="0" w:color="auto"/>
          </w:divBdr>
        </w:div>
        <w:div w:id="335153169">
          <w:marLeft w:val="480"/>
          <w:marRight w:val="0"/>
          <w:marTop w:val="0"/>
          <w:marBottom w:val="0"/>
          <w:divBdr>
            <w:top w:val="none" w:sz="0" w:space="0" w:color="auto"/>
            <w:left w:val="none" w:sz="0" w:space="0" w:color="auto"/>
            <w:bottom w:val="none" w:sz="0" w:space="0" w:color="auto"/>
            <w:right w:val="none" w:sz="0" w:space="0" w:color="auto"/>
          </w:divBdr>
        </w:div>
        <w:div w:id="560487237">
          <w:marLeft w:val="480"/>
          <w:marRight w:val="0"/>
          <w:marTop w:val="0"/>
          <w:marBottom w:val="0"/>
          <w:divBdr>
            <w:top w:val="none" w:sz="0" w:space="0" w:color="auto"/>
            <w:left w:val="none" w:sz="0" w:space="0" w:color="auto"/>
            <w:bottom w:val="none" w:sz="0" w:space="0" w:color="auto"/>
            <w:right w:val="none" w:sz="0" w:space="0" w:color="auto"/>
          </w:divBdr>
        </w:div>
        <w:div w:id="1301571716">
          <w:marLeft w:val="480"/>
          <w:marRight w:val="0"/>
          <w:marTop w:val="0"/>
          <w:marBottom w:val="0"/>
          <w:divBdr>
            <w:top w:val="none" w:sz="0" w:space="0" w:color="auto"/>
            <w:left w:val="none" w:sz="0" w:space="0" w:color="auto"/>
            <w:bottom w:val="none" w:sz="0" w:space="0" w:color="auto"/>
            <w:right w:val="none" w:sz="0" w:space="0" w:color="auto"/>
          </w:divBdr>
        </w:div>
        <w:div w:id="476801255">
          <w:marLeft w:val="480"/>
          <w:marRight w:val="0"/>
          <w:marTop w:val="0"/>
          <w:marBottom w:val="0"/>
          <w:divBdr>
            <w:top w:val="none" w:sz="0" w:space="0" w:color="auto"/>
            <w:left w:val="none" w:sz="0" w:space="0" w:color="auto"/>
            <w:bottom w:val="none" w:sz="0" w:space="0" w:color="auto"/>
            <w:right w:val="none" w:sz="0" w:space="0" w:color="auto"/>
          </w:divBdr>
        </w:div>
      </w:divsChild>
    </w:div>
    <w:div w:id="261769021">
      <w:bodyDiv w:val="1"/>
      <w:marLeft w:val="0"/>
      <w:marRight w:val="0"/>
      <w:marTop w:val="0"/>
      <w:marBottom w:val="0"/>
      <w:divBdr>
        <w:top w:val="none" w:sz="0" w:space="0" w:color="auto"/>
        <w:left w:val="none" w:sz="0" w:space="0" w:color="auto"/>
        <w:bottom w:val="none" w:sz="0" w:space="0" w:color="auto"/>
        <w:right w:val="none" w:sz="0" w:space="0" w:color="auto"/>
      </w:divBdr>
    </w:div>
    <w:div w:id="261841807">
      <w:bodyDiv w:val="1"/>
      <w:marLeft w:val="0"/>
      <w:marRight w:val="0"/>
      <w:marTop w:val="0"/>
      <w:marBottom w:val="0"/>
      <w:divBdr>
        <w:top w:val="none" w:sz="0" w:space="0" w:color="auto"/>
        <w:left w:val="none" w:sz="0" w:space="0" w:color="auto"/>
        <w:bottom w:val="none" w:sz="0" w:space="0" w:color="auto"/>
        <w:right w:val="none" w:sz="0" w:space="0" w:color="auto"/>
      </w:divBdr>
    </w:div>
    <w:div w:id="262418534">
      <w:bodyDiv w:val="1"/>
      <w:marLeft w:val="0"/>
      <w:marRight w:val="0"/>
      <w:marTop w:val="0"/>
      <w:marBottom w:val="0"/>
      <w:divBdr>
        <w:top w:val="none" w:sz="0" w:space="0" w:color="auto"/>
        <w:left w:val="none" w:sz="0" w:space="0" w:color="auto"/>
        <w:bottom w:val="none" w:sz="0" w:space="0" w:color="auto"/>
        <w:right w:val="none" w:sz="0" w:space="0" w:color="auto"/>
      </w:divBdr>
    </w:div>
    <w:div w:id="266349427">
      <w:bodyDiv w:val="1"/>
      <w:marLeft w:val="0"/>
      <w:marRight w:val="0"/>
      <w:marTop w:val="0"/>
      <w:marBottom w:val="0"/>
      <w:divBdr>
        <w:top w:val="none" w:sz="0" w:space="0" w:color="auto"/>
        <w:left w:val="none" w:sz="0" w:space="0" w:color="auto"/>
        <w:bottom w:val="none" w:sz="0" w:space="0" w:color="auto"/>
        <w:right w:val="none" w:sz="0" w:space="0" w:color="auto"/>
      </w:divBdr>
    </w:div>
    <w:div w:id="266352724">
      <w:bodyDiv w:val="1"/>
      <w:marLeft w:val="0"/>
      <w:marRight w:val="0"/>
      <w:marTop w:val="0"/>
      <w:marBottom w:val="0"/>
      <w:divBdr>
        <w:top w:val="none" w:sz="0" w:space="0" w:color="auto"/>
        <w:left w:val="none" w:sz="0" w:space="0" w:color="auto"/>
        <w:bottom w:val="none" w:sz="0" w:space="0" w:color="auto"/>
        <w:right w:val="none" w:sz="0" w:space="0" w:color="auto"/>
      </w:divBdr>
    </w:div>
    <w:div w:id="268584868">
      <w:bodyDiv w:val="1"/>
      <w:marLeft w:val="0"/>
      <w:marRight w:val="0"/>
      <w:marTop w:val="0"/>
      <w:marBottom w:val="0"/>
      <w:divBdr>
        <w:top w:val="none" w:sz="0" w:space="0" w:color="auto"/>
        <w:left w:val="none" w:sz="0" w:space="0" w:color="auto"/>
        <w:bottom w:val="none" w:sz="0" w:space="0" w:color="auto"/>
        <w:right w:val="none" w:sz="0" w:space="0" w:color="auto"/>
      </w:divBdr>
    </w:div>
    <w:div w:id="268780342">
      <w:bodyDiv w:val="1"/>
      <w:marLeft w:val="0"/>
      <w:marRight w:val="0"/>
      <w:marTop w:val="0"/>
      <w:marBottom w:val="0"/>
      <w:divBdr>
        <w:top w:val="none" w:sz="0" w:space="0" w:color="auto"/>
        <w:left w:val="none" w:sz="0" w:space="0" w:color="auto"/>
        <w:bottom w:val="none" w:sz="0" w:space="0" w:color="auto"/>
        <w:right w:val="none" w:sz="0" w:space="0" w:color="auto"/>
      </w:divBdr>
    </w:div>
    <w:div w:id="268898779">
      <w:bodyDiv w:val="1"/>
      <w:marLeft w:val="0"/>
      <w:marRight w:val="0"/>
      <w:marTop w:val="0"/>
      <w:marBottom w:val="0"/>
      <w:divBdr>
        <w:top w:val="none" w:sz="0" w:space="0" w:color="auto"/>
        <w:left w:val="none" w:sz="0" w:space="0" w:color="auto"/>
        <w:bottom w:val="none" w:sz="0" w:space="0" w:color="auto"/>
        <w:right w:val="none" w:sz="0" w:space="0" w:color="auto"/>
      </w:divBdr>
    </w:div>
    <w:div w:id="270744901">
      <w:bodyDiv w:val="1"/>
      <w:marLeft w:val="0"/>
      <w:marRight w:val="0"/>
      <w:marTop w:val="0"/>
      <w:marBottom w:val="0"/>
      <w:divBdr>
        <w:top w:val="none" w:sz="0" w:space="0" w:color="auto"/>
        <w:left w:val="none" w:sz="0" w:space="0" w:color="auto"/>
        <w:bottom w:val="none" w:sz="0" w:space="0" w:color="auto"/>
        <w:right w:val="none" w:sz="0" w:space="0" w:color="auto"/>
      </w:divBdr>
    </w:div>
    <w:div w:id="272136714">
      <w:bodyDiv w:val="1"/>
      <w:marLeft w:val="0"/>
      <w:marRight w:val="0"/>
      <w:marTop w:val="0"/>
      <w:marBottom w:val="0"/>
      <w:divBdr>
        <w:top w:val="none" w:sz="0" w:space="0" w:color="auto"/>
        <w:left w:val="none" w:sz="0" w:space="0" w:color="auto"/>
        <w:bottom w:val="none" w:sz="0" w:space="0" w:color="auto"/>
        <w:right w:val="none" w:sz="0" w:space="0" w:color="auto"/>
      </w:divBdr>
      <w:divsChild>
        <w:div w:id="1393582993">
          <w:marLeft w:val="480"/>
          <w:marRight w:val="0"/>
          <w:marTop w:val="0"/>
          <w:marBottom w:val="0"/>
          <w:divBdr>
            <w:top w:val="none" w:sz="0" w:space="0" w:color="auto"/>
            <w:left w:val="none" w:sz="0" w:space="0" w:color="auto"/>
            <w:bottom w:val="none" w:sz="0" w:space="0" w:color="auto"/>
            <w:right w:val="none" w:sz="0" w:space="0" w:color="auto"/>
          </w:divBdr>
        </w:div>
        <w:div w:id="1723479774">
          <w:marLeft w:val="480"/>
          <w:marRight w:val="0"/>
          <w:marTop w:val="0"/>
          <w:marBottom w:val="0"/>
          <w:divBdr>
            <w:top w:val="none" w:sz="0" w:space="0" w:color="auto"/>
            <w:left w:val="none" w:sz="0" w:space="0" w:color="auto"/>
            <w:bottom w:val="none" w:sz="0" w:space="0" w:color="auto"/>
            <w:right w:val="none" w:sz="0" w:space="0" w:color="auto"/>
          </w:divBdr>
        </w:div>
        <w:div w:id="159200346">
          <w:marLeft w:val="480"/>
          <w:marRight w:val="0"/>
          <w:marTop w:val="0"/>
          <w:marBottom w:val="0"/>
          <w:divBdr>
            <w:top w:val="none" w:sz="0" w:space="0" w:color="auto"/>
            <w:left w:val="none" w:sz="0" w:space="0" w:color="auto"/>
            <w:bottom w:val="none" w:sz="0" w:space="0" w:color="auto"/>
            <w:right w:val="none" w:sz="0" w:space="0" w:color="auto"/>
          </w:divBdr>
        </w:div>
        <w:div w:id="50350543">
          <w:marLeft w:val="480"/>
          <w:marRight w:val="0"/>
          <w:marTop w:val="0"/>
          <w:marBottom w:val="0"/>
          <w:divBdr>
            <w:top w:val="none" w:sz="0" w:space="0" w:color="auto"/>
            <w:left w:val="none" w:sz="0" w:space="0" w:color="auto"/>
            <w:bottom w:val="none" w:sz="0" w:space="0" w:color="auto"/>
            <w:right w:val="none" w:sz="0" w:space="0" w:color="auto"/>
          </w:divBdr>
        </w:div>
        <w:div w:id="541746044">
          <w:marLeft w:val="480"/>
          <w:marRight w:val="0"/>
          <w:marTop w:val="0"/>
          <w:marBottom w:val="0"/>
          <w:divBdr>
            <w:top w:val="none" w:sz="0" w:space="0" w:color="auto"/>
            <w:left w:val="none" w:sz="0" w:space="0" w:color="auto"/>
            <w:bottom w:val="none" w:sz="0" w:space="0" w:color="auto"/>
            <w:right w:val="none" w:sz="0" w:space="0" w:color="auto"/>
          </w:divBdr>
        </w:div>
        <w:div w:id="769933772">
          <w:marLeft w:val="480"/>
          <w:marRight w:val="0"/>
          <w:marTop w:val="0"/>
          <w:marBottom w:val="0"/>
          <w:divBdr>
            <w:top w:val="none" w:sz="0" w:space="0" w:color="auto"/>
            <w:left w:val="none" w:sz="0" w:space="0" w:color="auto"/>
            <w:bottom w:val="none" w:sz="0" w:space="0" w:color="auto"/>
            <w:right w:val="none" w:sz="0" w:space="0" w:color="auto"/>
          </w:divBdr>
        </w:div>
        <w:div w:id="1026056279">
          <w:marLeft w:val="480"/>
          <w:marRight w:val="0"/>
          <w:marTop w:val="0"/>
          <w:marBottom w:val="0"/>
          <w:divBdr>
            <w:top w:val="none" w:sz="0" w:space="0" w:color="auto"/>
            <w:left w:val="none" w:sz="0" w:space="0" w:color="auto"/>
            <w:bottom w:val="none" w:sz="0" w:space="0" w:color="auto"/>
            <w:right w:val="none" w:sz="0" w:space="0" w:color="auto"/>
          </w:divBdr>
        </w:div>
        <w:div w:id="70012283">
          <w:marLeft w:val="480"/>
          <w:marRight w:val="0"/>
          <w:marTop w:val="0"/>
          <w:marBottom w:val="0"/>
          <w:divBdr>
            <w:top w:val="none" w:sz="0" w:space="0" w:color="auto"/>
            <w:left w:val="none" w:sz="0" w:space="0" w:color="auto"/>
            <w:bottom w:val="none" w:sz="0" w:space="0" w:color="auto"/>
            <w:right w:val="none" w:sz="0" w:space="0" w:color="auto"/>
          </w:divBdr>
        </w:div>
        <w:div w:id="387991893">
          <w:marLeft w:val="480"/>
          <w:marRight w:val="0"/>
          <w:marTop w:val="0"/>
          <w:marBottom w:val="0"/>
          <w:divBdr>
            <w:top w:val="none" w:sz="0" w:space="0" w:color="auto"/>
            <w:left w:val="none" w:sz="0" w:space="0" w:color="auto"/>
            <w:bottom w:val="none" w:sz="0" w:space="0" w:color="auto"/>
            <w:right w:val="none" w:sz="0" w:space="0" w:color="auto"/>
          </w:divBdr>
        </w:div>
        <w:div w:id="1525481775">
          <w:marLeft w:val="480"/>
          <w:marRight w:val="0"/>
          <w:marTop w:val="0"/>
          <w:marBottom w:val="0"/>
          <w:divBdr>
            <w:top w:val="none" w:sz="0" w:space="0" w:color="auto"/>
            <w:left w:val="none" w:sz="0" w:space="0" w:color="auto"/>
            <w:bottom w:val="none" w:sz="0" w:space="0" w:color="auto"/>
            <w:right w:val="none" w:sz="0" w:space="0" w:color="auto"/>
          </w:divBdr>
        </w:div>
        <w:div w:id="1564290735">
          <w:marLeft w:val="480"/>
          <w:marRight w:val="0"/>
          <w:marTop w:val="0"/>
          <w:marBottom w:val="0"/>
          <w:divBdr>
            <w:top w:val="none" w:sz="0" w:space="0" w:color="auto"/>
            <w:left w:val="none" w:sz="0" w:space="0" w:color="auto"/>
            <w:bottom w:val="none" w:sz="0" w:space="0" w:color="auto"/>
            <w:right w:val="none" w:sz="0" w:space="0" w:color="auto"/>
          </w:divBdr>
        </w:div>
        <w:div w:id="297615729">
          <w:marLeft w:val="480"/>
          <w:marRight w:val="0"/>
          <w:marTop w:val="0"/>
          <w:marBottom w:val="0"/>
          <w:divBdr>
            <w:top w:val="none" w:sz="0" w:space="0" w:color="auto"/>
            <w:left w:val="none" w:sz="0" w:space="0" w:color="auto"/>
            <w:bottom w:val="none" w:sz="0" w:space="0" w:color="auto"/>
            <w:right w:val="none" w:sz="0" w:space="0" w:color="auto"/>
          </w:divBdr>
        </w:div>
        <w:div w:id="870189565">
          <w:marLeft w:val="480"/>
          <w:marRight w:val="0"/>
          <w:marTop w:val="0"/>
          <w:marBottom w:val="0"/>
          <w:divBdr>
            <w:top w:val="none" w:sz="0" w:space="0" w:color="auto"/>
            <w:left w:val="none" w:sz="0" w:space="0" w:color="auto"/>
            <w:bottom w:val="none" w:sz="0" w:space="0" w:color="auto"/>
            <w:right w:val="none" w:sz="0" w:space="0" w:color="auto"/>
          </w:divBdr>
        </w:div>
        <w:div w:id="1062219251">
          <w:marLeft w:val="480"/>
          <w:marRight w:val="0"/>
          <w:marTop w:val="0"/>
          <w:marBottom w:val="0"/>
          <w:divBdr>
            <w:top w:val="none" w:sz="0" w:space="0" w:color="auto"/>
            <w:left w:val="none" w:sz="0" w:space="0" w:color="auto"/>
            <w:bottom w:val="none" w:sz="0" w:space="0" w:color="auto"/>
            <w:right w:val="none" w:sz="0" w:space="0" w:color="auto"/>
          </w:divBdr>
        </w:div>
        <w:div w:id="1189296932">
          <w:marLeft w:val="480"/>
          <w:marRight w:val="0"/>
          <w:marTop w:val="0"/>
          <w:marBottom w:val="0"/>
          <w:divBdr>
            <w:top w:val="none" w:sz="0" w:space="0" w:color="auto"/>
            <w:left w:val="none" w:sz="0" w:space="0" w:color="auto"/>
            <w:bottom w:val="none" w:sz="0" w:space="0" w:color="auto"/>
            <w:right w:val="none" w:sz="0" w:space="0" w:color="auto"/>
          </w:divBdr>
        </w:div>
        <w:div w:id="1869562909">
          <w:marLeft w:val="480"/>
          <w:marRight w:val="0"/>
          <w:marTop w:val="0"/>
          <w:marBottom w:val="0"/>
          <w:divBdr>
            <w:top w:val="none" w:sz="0" w:space="0" w:color="auto"/>
            <w:left w:val="none" w:sz="0" w:space="0" w:color="auto"/>
            <w:bottom w:val="none" w:sz="0" w:space="0" w:color="auto"/>
            <w:right w:val="none" w:sz="0" w:space="0" w:color="auto"/>
          </w:divBdr>
        </w:div>
        <w:div w:id="765462387">
          <w:marLeft w:val="480"/>
          <w:marRight w:val="0"/>
          <w:marTop w:val="0"/>
          <w:marBottom w:val="0"/>
          <w:divBdr>
            <w:top w:val="none" w:sz="0" w:space="0" w:color="auto"/>
            <w:left w:val="none" w:sz="0" w:space="0" w:color="auto"/>
            <w:bottom w:val="none" w:sz="0" w:space="0" w:color="auto"/>
            <w:right w:val="none" w:sz="0" w:space="0" w:color="auto"/>
          </w:divBdr>
        </w:div>
        <w:div w:id="1053769261">
          <w:marLeft w:val="480"/>
          <w:marRight w:val="0"/>
          <w:marTop w:val="0"/>
          <w:marBottom w:val="0"/>
          <w:divBdr>
            <w:top w:val="none" w:sz="0" w:space="0" w:color="auto"/>
            <w:left w:val="none" w:sz="0" w:space="0" w:color="auto"/>
            <w:bottom w:val="none" w:sz="0" w:space="0" w:color="auto"/>
            <w:right w:val="none" w:sz="0" w:space="0" w:color="auto"/>
          </w:divBdr>
        </w:div>
        <w:div w:id="1493914008">
          <w:marLeft w:val="480"/>
          <w:marRight w:val="0"/>
          <w:marTop w:val="0"/>
          <w:marBottom w:val="0"/>
          <w:divBdr>
            <w:top w:val="none" w:sz="0" w:space="0" w:color="auto"/>
            <w:left w:val="none" w:sz="0" w:space="0" w:color="auto"/>
            <w:bottom w:val="none" w:sz="0" w:space="0" w:color="auto"/>
            <w:right w:val="none" w:sz="0" w:space="0" w:color="auto"/>
          </w:divBdr>
        </w:div>
        <w:div w:id="1734085666">
          <w:marLeft w:val="480"/>
          <w:marRight w:val="0"/>
          <w:marTop w:val="0"/>
          <w:marBottom w:val="0"/>
          <w:divBdr>
            <w:top w:val="none" w:sz="0" w:space="0" w:color="auto"/>
            <w:left w:val="none" w:sz="0" w:space="0" w:color="auto"/>
            <w:bottom w:val="none" w:sz="0" w:space="0" w:color="auto"/>
            <w:right w:val="none" w:sz="0" w:space="0" w:color="auto"/>
          </w:divBdr>
        </w:div>
        <w:div w:id="207303373">
          <w:marLeft w:val="480"/>
          <w:marRight w:val="0"/>
          <w:marTop w:val="0"/>
          <w:marBottom w:val="0"/>
          <w:divBdr>
            <w:top w:val="none" w:sz="0" w:space="0" w:color="auto"/>
            <w:left w:val="none" w:sz="0" w:space="0" w:color="auto"/>
            <w:bottom w:val="none" w:sz="0" w:space="0" w:color="auto"/>
            <w:right w:val="none" w:sz="0" w:space="0" w:color="auto"/>
          </w:divBdr>
        </w:div>
        <w:div w:id="1963225865">
          <w:marLeft w:val="480"/>
          <w:marRight w:val="0"/>
          <w:marTop w:val="0"/>
          <w:marBottom w:val="0"/>
          <w:divBdr>
            <w:top w:val="none" w:sz="0" w:space="0" w:color="auto"/>
            <w:left w:val="none" w:sz="0" w:space="0" w:color="auto"/>
            <w:bottom w:val="none" w:sz="0" w:space="0" w:color="auto"/>
            <w:right w:val="none" w:sz="0" w:space="0" w:color="auto"/>
          </w:divBdr>
        </w:div>
        <w:div w:id="1517957254">
          <w:marLeft w:val="480"/>
          <w:marRight w:val="0"/>
          <w:marTop w:val="0"/>
          <w:marBottom w:val="0"/>
          <w:divBdr>
            <w:top w:val="none" w:sz="0" w:space="0" w:color="auto"/>
            <w:left w:val="none" w:sz="0" w:space="0" w:color="auto"/>
            <w:bottom w:val="none" w:sz="0" w:space="0" w:color="auto"/>
            <w:right w:val="none" w:sz="0" w:space="0" w:color="auto"/>
          </w:divBdr>
        </w:div>
        <w:div w:id="759446572">
          <w:marLeft w:val="480"/>
          <w:marRight w:val="0"/>
          <w:marTop w:val="0"/>
          <w:marBottom w:val="0"/>
          <w:divBdr>
            <w:top w:val="none" w:sz="0" w:space="0" w:color="auto"/>
            <w:left w:val="none" w:sz="0" w:space="0" w:color="auto"/>
            <w:bottom w:val="none" w:sz="0" w:space="0" w:color="auto"/>
            <w:right w:val="none" w:sz="0" w:space="0" w:color="auto"/>
          </w:divBdr>
        </w:div>
        <w:div w:id="1880587867">
          <w:marLeft w:val="480"/>
          <w:marRight w:val="0"/>
          <w:marTop w:val="0"/>
          <w:marBottom w:val="0"/>
          <w:divBdr>
            <w:top w:val="none" w:sz="0" w:space="0" w:color="auto"/>
            <w:left w:val="none" w:sz="0" w:space="0" w:color="auto"/>
            <w:bottom w:val="none" w:sz="0" w:space="0" w:color="auto"/>
            <w:right w:val="none" w:sz="0" w:space="0" w:color="auto"/>
          </w:divBdr>
        </w:div>
        <w:div w:id="534734194">
          <w:marLeft w:val="480"/>
          <w:marRight w:val="0"/>
          <w:marTop w:val="0"/>
          <w:marBottom w:val="0"/>
          <w:divBdr>
            <w:top w:val="none" w:sz="0" w:space="0" w:color="auto"/>
            <w:left w:val="none" w:sz="0" w:space="0" w:color="auto"/>
            <w:bottom w:val="none" w:sz="0" w:space="0" w:color="auto"/>
            <w:right w:val="none" w:sz="0" w:space="0" w:color="auto"/>
          </w:divBdr>
        </w:div>
        <w:div w:id="2077513172">
          <w:marLeft w:val="480"/>
          <w:marRight w:val="0"/>
          <w:marTop w:val="0"/>
          <w:marBottom w:val="0"/>
          <w:divBdr>
            <w:top w:val="none" w:sz="0" w:space="0" w:color="auto"/>
            <w:left w:val="none" w:sz="0" w:space="0" w:color="auto"/>
            <w:bottom w:val="none" w:sz="0" w:space="0" w:color="auto"/>
            <w:right w:val="none" w:sz="0" w:space="0" w:color="auto"/>
          </w:divBdr>
        </w:div>
        <w:div w:id="970552040">
          <w:marLeft w:val="480"/>
          <w:marRight w:val="0"/>
          <w:marTop w:val="0"/>
          <w:marBottom w:val="0"/>
          <w:divBdr>
            <w:top w:val="none" w:sz="0" w:space="0" w:color="auto"/>
            <w:left w:val="none" w:sz="0" w:space="0" w:color="auto"/>
            <w:bottom w:val="none" w:sz="0" w:space="0" w:color="auto"/>
            <w:right w:val="none" w:sz="0" w:space="0" w:color="auto"/>
          </w:divBdr>
        </w:div>
        <w:div w:id="1649506716">
          <w:marLeft w:val="480"/>
          <w:marRight w:val="0"/>
          <w:marTop w:val="0"/>
          <w:marBottom w:val="0"/>
          <w:divBdr>
            <w:top w:val="none" w:sz="0" w:space="0" w:color="auto"/>
            <w:left w:val="none" w:sz="0" w:space="0" w:color="auto"/>
            <w:bottom w:val="none" w:sz="0" w:space="0" w:color="auto"/>
            <w:right w:val="none" w:sz="0" w:space="0" w:color="auto"/>
          </w:divBdr>
        </w:div>
        <w:div w:id="1991787403">
          <w:marLeft w:val="480"/>
          <w:marRight w:val="0"/>
          <w:marTop w:val="0"/>
          <w:marBottom w:val="0"/>
          <w:divBdr>
            <w:top w:val="none" w:sz="0" w:space="0" w:color="auto"/>
            <w:left w:val="none" w:sz="0" w:space="0" w:color="auto"/>
            <w:bottom w:val="none" w:sz="0" w:space="0" w:color="auto"/>
            <w:right w:val="none" w:sz="0" w:space="0" w:color="auto"/>
          </w:divBdr>
        </w:div>
        <w:div w:id="1397165217">
          <w:marLeft w:val="480"/>
          <w:marRight w:val="0"/>
          <w:marTop w:val="0"/>
          <w:marBottom w:val="0"/>
          <w:divBdr>
            <w:top w:val="none" w:sz="0" w:space="0" w:color="auto"/>
            <w:left w:val="none" w:sz="0" w:space="0" w:color="auto"/>
            <w:bottom w:val="none" w:sz="0" w:space="0" w:color="auto"/>
            <w:right w:val="none" w:sz="0" w:space="0" w:color="auto"/>
          </w:divBdr>
        </w:div>
        <w:div w:id="297809828">
          <w:marLeft w:val="480"/>
          <w:marRight w:val="0"/>
          <w:marTop w:val="0"/>
          <w:marBottom w:val="0"/>
          <w:divBdr>
            <w:top w:val="none" w:sz="0" w:space="0" w:color="auto"/>
            <w:left w:val="none" w:sz="0" w:space="0" w:color="auto"/>
            <w:bottom w:val="none" w:sz="0" w:space="0" w:color="auto"/>
            <w:right w:val="none" w:sz="0" w:space="0" w:color="auto"/>
          </w:divBdr>
        </w:div>
        <w:div w:id="959340791">
          <w:marLeft w:val="480"/>
          <w:marRight w:val="0"/>
          <w:marTop w:val="0"/>
          <w:marBottom w:val="0"/>
          <w:divBdr>
            <w:top w:val="none" w:sz="0" w:space="0" w:color="auto"/>
            <w:left w:val="none" w:sz="0" w:space="0" w:color="auto"/>
            <w:bottom w:val="none" w:sz="0" w:space="0" w:color="auto"/>
            <w:right w:val="none" w:sz="0" w:space="0" w:color="auto"/>
          </w:divBdr>
        </w:div>
        <w:div w:id="2086296749">
          <w:marLeft w:val="480"/>
          <w:marRight w:val="0"/>
          <w:marTop w:val="0"/>
          <w:marBottom w:val="0"/>
          <w:divBdr>
            <w:top w:val="none" w:sz="0" w:space="0" w:color="auto"/>
            <w:left w:val="none" w:sz="0" w:space="0" w:color="auto"/>
            <w:bottom w:val="none" w:sz="0" w:space="0" w:color="auto"/>
            <w:right w:val="none" w:sz="0" w:space="0" w:color="auto"/>
          </w:divBdr>
        </w:div>
        <w:div w:id="1861159517">
          <w:marLeft w:val="480"/>
          <w:marRight w:val="0"/>
          <w:marTop w:val="0"/>
          <w:marBottom w:val="0"/>
          <w:divBdr>
            <w:top w:val="none" w:sz="0" w:space="0" w:color="auto"/>
            <w:left w:val="none" w:sz="0" w:space="0" w:color="auto"/>
            <w:bottom w:val="none" w:sz="0" w:space="0" w:color="auto"/>
            <w:right w:val="none" w:sz="0" w:space="0" w:color="auto"/>
          </w:divBdr>
        </w:div>
        <w:div w:id="450562312">
          <w:marLeft w:val="480"/>
          <w:marRight w:val="0"/>
          <w:marTop w:val="0"/>
          <w:marBottom w:val="0"/>
          <w:divBdr>
            <w:top w:val="none" w:sz="0" w:space="0" w:color="auto"/>
            <w:left w:val="none" w:sz="0" w:space="0" w:color="auto"/>
            <w:bottom w:val="none" w:sz="0" w:space="0" w:color="auto"/>
            <w:right w:val="none" w:sz="0" w:space="0" w:color="auto"/>
          </w:divBdr>
        </w:div>
        <w:div w:id="292755169">
          <w:marLeft w:val="480"/>
          <w:marRight w:val="0"/>
          <w:marTop w:val="0"/>
          <w:marBottom w:val="0"/>
          <w:divBdr>
            <w:top w:val="none" w:sz="0" w:space="0" w:color="auto"/>
            <w:left w:val="none" w:sz="0" w:space="0" w:color="auto"/>
            <w:bottom w:val="none" w:sz="0" w:space="0" w:color="auto"/>
            <w:right w:val="none" w:sz="0" w:space="0" w:color="auto"/>
          </w:divBdr>
        </w:div>
        <w:div w:id="866259938">
          <w:marLeft w:val="480"/>
          <w:marRight w:val="0"/>
          <w:marTop w:val="0"/>
          <w:marBottom w:val="0"/>
          <w:divBdr>
            <w:top w:val="none" w:sz="0" w:space="0" w:color="auto"/>
            <w:left w:val="none" w:sz="0" w:space="0" w:color="auto"/>
            <w:bottom w:val="none" w:sz="0" w:space="0" w:color="auto"/>
            <w:right w:val="none" w:sz="0" w:space="0" w:color="auto"/>
          </w:divBdr>
        </w:div>
        <w:div w:id="1296640359">
          <w:marLeft w:val="480"/>
          <w:marRight w:val="0"/>
          <w:marTop w:val="0"/>
          <w:marBottom w:val="0"/>
          <w:divBdr>
            <w:top w:val="none" w:sz="0" w:space="0" w:color="auto"/>
            <w:left w:val="none" w:sz="0" w:space="0" w:color="auto"/>
            <w:bottom w:val="none" w:sz="0" w:space="0" w:color="auto"/>
            <w:right w:val="none" w:sz="0" w:space="0" w:color="auto"/>
          </w:divBdr>
        </w:div>
        <w:div w:id="2039425310">
          <w:marLeft w:val="480"/>
          <w:marRight w:val="0"/>
          <w:marTop w:val="0"/>
          <w:marBottom w:val="0"/>
          <w:divBdr>
            <w:top w:val="none" w:sz="0" w:space="0" w:color="auto"/>
            <w:left w:val="none" w:sz="0" w:space="0" w:color="auto"/>
            <w:bottom w:val="none" w:sz="0" w:space="0" w:color="auto"/>
            <w:right w:val="none" w:sz="0" w:space="0" w:color="auto"/>
          </w:divBdr>
        </w:div>
        <w:div w:id="2082868173">
          <w:marLeft w:val="480"/>
          <w:marRight w:val="0"/>
          <w:marTop w:val="0"/>
          <w:marBottom w:val="0"/>
          <w:divBdr>
            <w:top w:val="none" w:sz="0" w:space="0" w:color="auto"/>
            <w:left w:val="none" w:sz="0" w:space="0" w:color="auto"/>
            <w:bottom w:val="none" w:sz="0" w:space="0" w:color="auto"/>
            <w:right w:val="none" w:sz="0" w:space="0" w:color="auto"/>
          </w:divBdr>
        </w:div>
        <w:div w:id="1294020179">
          <w:marLeft w:val="480"/>
          <w:marRight w:val="0"/>
          <w:marTop w:val="0"/>
          <w:marBottom w:val="0"/>
          <w:divBdr>
            <w:top w:val="none" w:sz="0" w:space="0" w:color="auto"/>
            <w:left w:val="none" w:sz="0" w:space="0" w:color="auto"/>
            <w:bottom w:val="none" w:sz="0" w:space="0" w:color="auto"/>
            <w:right w:val="none" w:sz="0" w:space="0" w:color="auto"/>
          </w:divBdr>
        </w:div>
        <w:div w:id="1029525373">
          <w:marLeft w:val="480"/>
          <w:marRight w:val="0"/>
          <w:marTop w:val="0"/>
          <w:marBottom w:val="0"/>
          <w:divBdr>
            <w:top w:val="none" w:sz="0" w:space="0" w:color="auto"/>
            <w:left w:val="none" w:sz="0" w:space="0" w:color="auto"/>
            <w:bottom w:val="none" w:sz="0" w:space="0" w:color="auto"/>
            <w:right w:val="none" w:sz="0" w:space="0" w:color="auto"/>
          </w:divBdr>
        </w:div>
        <w:div w:id="333845596">
          <w:marLeft w:val="480"/>
          <w:marRight w:val="0"/>
          <w:marTop w:val="0"/>
          <w:marBottom w:val="0"/>
          <w:divBdr>
            <w:top w:val="none" w:sz="0" w:space="0" w:color="auto"/>
            <w:left w:val="none" w:sz="0" w:space="0" w:color="auto"/>
            <w:bottom w:val="none" w:sz="0" w:space="0" w:color="auto"/>
            <w:right w:val="none" w:sz="0" w:space="0" w:color="auto"/>
          </w:divBdr>
        </w:div>
        <w:div w:id="389231718">
          <w:marLeft w:val="480"/>
          <w:marRight w:val="0"/>
          <w:marTop w:val="0"/>
          <w:marBottom w:val="0"/>
          <w:divBdr>
            <w:top w:val="none" w:sz="0" w:space="0" w:color="auto"/>
            <w:left w:val="none" w:sz="0" w:space="0" w:color="auto"/>
            <w:bottom w:val="none" w:sz="0" w:space="0" w:color="auto"/>
            <w:right w:val="none" w:sz="0" w:space="0" w:color="auto"/>
          </w:divBdr>
        </w:div>
        <w:div w:id="921719797">
          <w:marLeft w:val="480"/>
          <w:marRight w:val="0"/>
          <w:marTop w:val="0"/>
          <w:marBottom w:val="0"/>
          <w:divBdr>
            <w:top w:val="none" w:sz="0" w:space="0" w:color="auto"/>
            <w:left w:val="none" w:sz="0" w:space="0" w:color="auto"/>
            <w:bottom w:val="none" w:sz="0" w:space="0" w:color="auto"/>
            <w:right w:val="none" w:sz="0" w:space="0" w:color="auto"/>
          </w:divBdr>
        </w:div>
        <w:div w:id="47731216">
          <w:marLeft w:val="480"/>
          <w:marRight w:val="0"/>
          <w:marTop w:val="0"/>
          <w:marBottom w:val="0"/>
          <w:divBdr>
            <w:top w:val="none" w:sz="0" w:space="0" w:color="auto"/>
            <w:left w:val="none" w:sz="0" w:space="0" w:color="auto"/>
            <w:bottom w:val="none" w:sz="0" w:space="0" w:color="auto"/>
            <w:right w:val="none" w:sz="0" w:space="0" w:color="auto"/>
          </w:divBdr>
        </w:div>
        <w:div w:id="1348940954">
          <w:marLeft w:val="480"/>
          <w:marRight w:val="0"/>
          <w:marTop w:val="0"/>
          <w:marBottom w:val="0"/>
          <w:divBdr>
            <w:top w:val="none" w:sz="0" w:space="0" w:color="auto"/>
            <w:left w:val="none" w:sz="0" w:space="0" w:color="auto"/>
            <w:bottom w:val="none" w:sz="0" w:space="0" w:color="auto"/>
            <w:right w:val="none" w:sz="0" w:space="0" w:color="auto"/>
          </w:divBdr>
        </w:div>
        <w:div w:id="360938982">
          <w:marLeft w:val="480"/>
          <w:marRight w:val="0"/>
          <w:marTop w:val="0"/>
          <w:marBottom w:val="0"/>
          <w:divBdr>
            <w:top w:val="none" w:sz="0" w:space="0" w:color="auto"/>
            <w:left w:val="none" w:sz="0" w:space="0" w:color="auto"/>
            <w:bottom w:val="none" w:sz="0" w:space="0" w:color="auto"/>
            <w:right w:val="none" w:sz="0" w:space="0" w:color="auto"/>
          </w:divBdr>
        </w:div>
        <w:div w:id="245189330">
          <w:marLeft w:val="480"/>
          <w:marRight w:val="0"/>
          <w:marTop w:val="0"/>
          <w:marBottom w:val="0"/>
          <w:divBdr>
            <w:top w:val="none" w:sz="0" w:space="0" w:color="auto"/>
            <w:left w:val="none" w:sz="0" w:space="0" w:color="auto"/>
            <w:bottom w:val="none" w:sz="0" w:space="0" w:color="auto"/>
            <w:right w:val="none" w:sz="0" w:space="0" w:color="auto"/>
          </w:divBdr>
        </w:div>
        <w:div w:id="1777023660">
          <w:marLeft w:val="480"/>
          <w:marRight w:val="0"/>
          <w:marTop w:val="0"/>
          <w:marBottom w:val="0"/>
          <w:divBdr>
            <w:top w:val="none" w:sz="0" w:space="0" w:color="auto"/>
            <w:left w:val="none" w:sz="0" w:space="0" w:color="auto"/>
            <w:bottom w:val="none" w:sz="0" w:space="0" w:color="auto"/>
            <w:right w:val="none" w:sz="0" w:space="0" w:color="auto"/>
          </w:divBdr>
        </w:div>
        <w:div w:id="1631084773">
          <w:marLeft w:val="480"/>
          <w:marRight w:val="0"/>
          <w:marTop w:val="0"/>
          <w:marBottom w:val="0"/>
          <w:divBdr>
            <w:top w:val="none" w:sz="0" w:space="0" w:color="auto"/>
            <w:left w:val="none" w:sz="0" w:space="0" w:color="auto"/>
            <w:bottom w:val="none" w:sz="0" w:space="0" w:color="auto"/>
            <w:right w:val="none" w:sz="0" w:space="0" w:color="auto"/>
          </w:divBdr>
        </w:div>
        <w:div w:id="1303385216">
          <w:marLeft w:val="480"/>
          <w:marRight w:val="0"/>
          <w:marTop w:val="0"/>
          <w:marBottom w:val="0"/>
          <w:divBdr>
            <w:top w:val="none" w:sz="0" w:space="0" w:color="auto"/>
            <w:left w:val="none" w:sz="0" w:space="0" w:color="auto"/>
            <w:bottom w:val="none" w:sz="0" w:space="0" w:color="auto"/>
            <w:right w:val="none" w:sz="0" w:space="0" w:color="auto"/>
          </w:divBdr>
        </w:div>
        <w:div w:id="328291588">
          <w:marLeft w:val="480"/>
          <w:marRight w:val="0"/>
          <w:marTop w:val="0"/>
          <w:marBottom w:val="0"/>
          <w:divBdr>
            <w:top w:val="none" w:sz="0" w:space="0" w:color="auto"/>
            <w:left w:val="none" w:sz="0" w:space="0" w:color="auto"/>
            <w:bottom w:val="none" w:sz="0" w:space="0" w:color="auto"/>
            <w:right w:val="none" w:sz="0" w:space="0" w:color="auto"/>
          </w:divBdr>
        </w:div>
      </w:divsChild>
    </w:div>
    <w:div w:id="273440264">
      <w:bodyDiv w:val="1"/>
      <w:marLeft w:val="0"/>
      <w:marRight w:val="0"/>
      <w:marTop w:val="0"/>
      <w:marBottom w:val="0"/>
      <w:divBdr>
        <w:top w:val="none" w:sz="0" w:space="0" w:color="auto"/>
        <w:left w:val="none" w:sz="0" w:space="0" w:color="auto"/>
        <w:bottom w:val="none" w:sz="0" w:space="0" w:color="auto"/>
        <w:right w:val="none" w:sz="0" w:space="0" w:color="auto"/>
      </w:divBdr>
    </w:div>
    <w:div w:id="274825075">
      <w:bodyDiv w:val="1"/>
      <w:marLeft w:val="0"/>
      <w:marRight w:val="0"/>
      <w:marTop w:val="0"/>
      <w:marBottom w:val="0"/>
      <w:divBdr>
        <w:top w:val="none" w:sz="0" w:space="0" w:color="auto"/>
        <w:left w:val="none" w:sz="0" w:space="0" w:color="auto"/>
        <w:bottom w:val="none" w:sz="0" w:space="0" w:color="auto"/>
        <w:right w:val="none" w:sz="0" w:space="0" w:color="auto"/>
      </w:divBdr>
    </w:div>
    <w:div w:id="275214049">
      <w:bodyDiv w:val="1"/>
      <w:marLeft w:val="0"/>
      <w:marRight w:val="0"/>
      <w:marTop w:val="0"/>
      <w:marBottom w:val="0"/>
      <w:divBdr>
        <w:top w:val="none" w:sz="0" w:space="0" w:color="auto"/>
        <w:left w:val="none" w:sz="0" w:space="0" w:color="auto"/>
        <w:bottom w:val="none" w:sz="0" w:space="0" w:color="auto"/>
        <w:right w:val="none" w:sz="0" w:space="0" w:color="auto"/>
      </w:divBdr>
    </w:div>
    <w:div w:id="276525986">
      <w:bodyDiv w:val="1"/>
      <w:marLeft w:val="0"/>
      <w:marRight w:val="0"/>
      <w:marTop w:val="0"/>
      <w:marBottom w:val="0"/>
      <w:divBdr>
        <w:top w:val="none" w:sz="0" w:space="0" w:color="auto"/>
        <w:left w:val="none" w:sz="0" w:space="0" w:color="auto"/>
        <w:bottom w:val="none" w:sz="0" w:space="0" w:color="auto"/>
        <w:right w:val="none" w:sz="0" w:space="0" w:color="auto"/>
      </w:divBdr>
    </w:div>
    <w:div w:id="276832839">
      <w:bodyDiv w:val="1"/>
      <w:marLeft w:val="0"/>
      <w:marRight w:val="0"/>
      <w:marTop w:val="0"/>
      <w:marBottom w:val="0"/>
      <w:divBdr>
        <w:top w:val="none" w:sz="0" w:space="0" w:color="auto"/>
        <w:left w:val="none" w:sz="0" w:space="0" w:color="auto"/>
        <w:bottom w:val="none" w:sz="0" w:space="0" w:color="auto"/>
        <w:right w:val="none" w:sz="0" w:space="0" w:color="auto"/>
      </w:divBdr>
    </w:div>
    <w:div w:id="276914004">
      <w:bodyDiv w:val="1"/>
      <w:marLeft w:val="0"/>
      <w:marRight w:val="0"/>
      <w:marTop w:val="0"/>
      <w:marBottom w:val="0"/>
      <w:divBdr>
        <w:top w:val="none" w:sz="0" w:space="0" w:color="auto"/>
        <w:left w:val="none" w:sz="0" w:space="0" w:color="auto"/>
        <w:bottom w:val="none" w:sz="0" w:space="0" w:color="auto"/>
        <w:right w:val="none" w:sz="0" w:space="0" w:color="auto"/>
      </w:divBdr>
    </w:div>
    <w:div w:id="277370480">
      <w:bodyDiv w:val="1"/>
      <w:marLeft w:val="0"/>
      <w:marRight w:val="0"/>
      <w:marTop w:val="0"/>
      <w:marBottom w:val="0"/>
      <w:divBdr>
        <w:top w:val="none" w:sz="0" w:space="0" w:color="auto"/>
        <w:left w:val="none" w:sz="0" w:space="0" w:color="auto"/>
        <w:bottom w:val="none" w:sz="0" w:space="0" w:color="auto"/>
        <w:right w:val="none" w:sz="0" w:space="0" w:color="auto"/>
      </w:divBdr>
    </w:div>
    <w:div w:id="280261455">
      <w:bodyDiv w:val="1"/>
      <w:marLeft w:val="0"/>
      <w:marRight w:val="0"/>
      <w:marTop w:val="0"/>
      <w:marBottom w:val="0"/>
      <w:divBdr>
        <w:top w:val="none" w:sz="0" w:space="0" w:color="auto"/>
        <w:left w:val="none" w:sz="0" w:space="0" w:color="auto"/>
        <w:bottom w:val="none" w:sz="0" w:space="0" w:color="auto"/>
        <w:right w:val="none" w:sz="0" w:space="0" w:color="auto"/>
      </w:divBdr>
    </w:div>
    <w:div w:id="280305496">
      <w:bodyDiv w:val="1"/>
      <w:marLeft w:val="0"/>
      <w:marRight w:val="0"/>
      <w:marTop w:val="0"/>
      <w:marBottom w:val="0"/>
      <w:divBdr>
        <w:top w:val="none" w:sz="0" w:space="0" w:color="auto"/>
        <w:left w:val="none" w:sz="0" w:space="0" w:color="auto"/>
        <w:bottom w:val="none" w:sz="0" w:space="0" w:color="auto"/>
        <w:right w:val="none" w:sz="0" w:space="0" w:color="auto"/>
      </w:divBdr>
    </w:div>
    <w:div w:id="280919666">
      <w:bodyDiv w:val="1"/>
      <w:marLeft w:val="0"/>
      <w:marRight w:val="0"/>
      <w:marTop w:val="0"/>
      <w:marBottom w:val="0"/>
      <w:divBdr>
        <w:top w:val="none" w:sz="0" w:space="0" w:color="auto"/>
        <w:left w:val="none" w:sz="0" w:space="0" w:color="auto"/>
        <w:bottom w:val="none" w:sz="0" w:space="0" w:color="auto"/>
        <w:right w:val="none" w:sz="0" w:space="0" w:color="auto"/>
      </w:divBdr>
    </w:div>
    <w:div w:id="282082722">
      <w:bodyDiv w:val="1"/>
      <w:marLeft w:val="0"/>
      <w:marRight w:val="0"/>
      <w:marTop w:val="0"/>
      <w:marBottom w:val="0"/>
      <w:divBdr>
        <w:top w:val="none" w:sz="0" w:space="0" w:color="auto"/>
        <w:left w:val="none" w:sz="0" w:space="0" w:color="auto"/>
        <w:bottom w:val="none" w:sz="0" w:space="0" w:color="auto"/>
        <w:right w:val="none" w:sz="0" w:space="0" w:color="auto"/>
      </w:divBdr>
    </w:div>
    <w:div w:id="282230125">
      <w:bodyDiv w:val="1"/>
      <w:marLeft w:val="0"/>
      <w:marRight w:val="0"/>
      <w:marTop w:val="0"/>
      <w:marBottom w:val="0"/>
      <w:divBdr>
        <w:top w:val="none" w:sz="0" w:space="0" w:color="auto"/>
        <w:left w:val="none" w:sz="0" w:space="0" w:color="auto"/>
        <w:bottom w:val="none" w:sz="0" w:space="0" w:color="auto"/>
        <w:right w:val="none" w:sz="0" w:space="0" w:color="auto"/>
      </w:divBdr>
    </w:div>
    <w:div w:id="282853651">
      <w:bodyDiv w:val="1"/>
      <w:marLeft w:val="0"/>
      <w:marRight w:val="0"/>
      <w:marTop w:val="0"/>
      <w:marBottom w:val="0"/>
      <w:divBdr>
        <w:top w:val="none" w:sz="0" w:space="0" w:color="auto"/>
        <w:left w:val="none" w:sz="0" w:space="0" w:color="auto"/>
        <w:bottom w:val="none" w:sz="0" w:space="0" w:color="auto"/>
        <w:right w:val="none" w:sz="0" w:space="0" w:color="auto"/>
      </w:divBdr>
    </w:div>
    <w:div w:id="283077860">
      <w:bodyDiv w:val="1"/>
      <w:marLeft w:val="0"/>
      <w:marRight w:val="0"/>
      <w:marTop w:val="0"/>
      <w:marBottom w:val="0"/>
      <w:divBdr>
        <w:top w:val="none" w:sz="0" w:space="0" w:color="auto"/>
        <w:left w:val="none" w:sz="0" w:space="0" w:color="auto"/>
        <w:bottom w:val="none" w:sz="0" w:space="0" w:color="auto"/>
        <w:right w:val="none" w:sz="0" w:space="0" w:color="auto"/>
      </w:divBdr>
    </w:div>
    <w:div w:id="288128216">
      <w:bodyDiv w:val="1"/>
      <w:marLeft w:val="0"/>
      <w:marRight w:val="0"/>
      <w:marTop w:val="0"/>
      <w:marBottom w:val="0"/>
      <w:divBdr>
        <w:top w:val="none" w:sz="0" w:space="0" w:color="auto"/>
        <w:left w:val="none" w:sz="0" w:space="0" w:color="auto"/>
        <w:bottom w:val="none" w:sz="0" w:space="0" w:color="auto"/>
        <w:right w:val="none" w:sz="0" w:space="0" w:color="auto"/>
      </w:divBdr>
    </w:div>
    <w:div w:id="289022612">
      <w:bodyDiv w:val="1"/>
      <w:marLeft w:val="0"/>
      <w:marRight w:val="0"/>
      <w:marTop w:val="0"/>
      <w:marBottom w:val="0"/>
      <w:divBdr>
        <w:top w:val="none" w:sz="0" w:space="0" w:color="auto"/>
        <w:left w:val="none" w:sz="0" w:space="0" w:color="auto"/>
        <w:bottom w:val="none" w:sz="0" w:space="0" w:color="auto"/>
        <w:right w:val="none" w:sz="0" w:space="0" w:color="auto"/>
      </w:divBdr>
    </w:div>
    <w:div w:id="289483863">
      <w:bodyDiv w:val="1"/>
      <w:marLeft w:val="0"/>
      <w:marRight w:val="0"/>
      <w:marTop w:val="0"/>
      <w:marBottom w:val="0"/>
      <w:divBdr>
        <w:top w:val="none" w:sz="0" w:space="0" w:color="auto"/>
        <w:left w:val="none" w:sz="0" w:space="0" w:color="auto"/>
        <w:bottom w:val="none" w:sz="0" w:space="0" w:color="auto"/>
        <w:right w:val="none" w:sz="0" w:space="0" w:color="auto"/>
      </w:divBdr>
    </w:div>
    <w:div w:id="289669794">
      <w:bodyDiv w:val="1"/>
      <w:marLeft w:val="0"/>
      <w:marRight w:val="0"/>
      <w:marTop w:val="0"/>
      <w:marBottom w:val="0"/>
      <w:divBdr>
        <w:top w:val="none" w:sz="0" w:space="0" w:color="auto"/>
        <w:left w:val="none" w:sz="0" w:space="0" w:color="auto"/>
        <w:bottom w:val="none" w:sz="0" w:space="0" w:color="auto"/>
        <w:right w:val="none" w:sz="0" w:space="0" w:color="auto"/>
      </w:divBdr>
    </w:div>
    <w:div w:id="289945622">
      <w:bodyDiv w:val="1"/>
      <w:marLeft w:val="0"/>
      <w:marRight w:val="0"/>
      <w:marTop w:val="0"/>
      <w:marBottom w:val="0"/>
      <w:divBdr>
        <w:top w:val="none" w:sz="0" w:space="0" w:color="auto"/>
        <w:left w:val="none" w:sz="0" w:space="0" w:color="auto"/>
        <w:bottom w:val="none" w:sz="0" w:space="0" w:color="auto"/>
        <w:right w:val="none" w:sz="0" w:space="0" w:color="auto"/>
      </w:divBdr>
    </w:div>
    <w:div w:id="290939696">
      <w:bodyDiv w:val="1"/>
      <w:marLeft w:val="0"/>
      <w:marRight w:val="0"/>
      <w:marTop w:val="0"/>
      <w:marBottom w:val="0"/>
      <w:divBdr>
        <w:top w:val="none" w:sz="0" w:space="0" w:color="auto"/>
        <w:left w:val="none" w:sz="0" w:space="0" w:color="auto"/>
        <w:bottom w:val="none" w:sz="0" w:space="0" w:color="auto"/>
        <w:right w:val="none" w:sz="0" w:space="0" w:color="auto"/>
      </w:divBdr>
    </w:div>
    <w:div w:id="291403679">
      <w:bodyDiv w:val="1"/>
      <w:marLeft w:val="0"/>
      <w:marRight w:val="0"/>
      <w:marTop w:val="0"/>
      <w:marBottom w:val="0"/>
      <w:divBdr>
        <w:top w:val="none" w:sz="0" w:space="0" w:color="auto"/>
        <w:left w:val="none" w:sz="0" w:space="0" w:color="auto"/>
        <w:bottom w:val="none" w:sz="0" w:space="0" w:color="auto"/>
        <w:right w:val="none" w:sz="0" w:space="0" w:color="auto"/>
      </w:divBdr>
    </w:div>
    <w:div w:id="295599969">
      <w:bodyDiv w:val="1"/>
      <w:marLeft w:val="0"/>
      <w:marRight w:val="0"/>
      <w:marTop w:val="0"/>
      <w:marBottom w:val="0"/>
      <w:divBdr>
        <w:top w:val="none" w:sz="0" w:space="0" w:color="auto"/>
        <w:left w:val="none" w:sz="0" w:space="0" w:color="auto"/>
        <w:bottom w:val="none" w:sz="0" w:space="0" w:color="auto"/>
        <w:right w:val="none" w:sz="0" w:space="0" w:color="auto"/>
      </w:divBdr>
    </w:div>
    <w:div w:id="296108690">
      <w:bodyDiv w:val="1"/>
      <w:marLeft w:val="0"/>
      <w:marRight w:val="0"/>
      <w:marTop w:val="0"/>
      <w:marBottom w:val="0"/>
      <w:divBdr>
        <w:top w:val="none" w:sz="0" w:space="0" w:color="auto"/>
        <w:left w:val="none" w:sz="0" w:space="0" w:color="auto"/>
        <w:bottom w:val="none" w:sz="0" w:space="0" w:color="auto"/>
        <w:right w:val="none" w:sz="0" w:space="0" w:color="auto"/>
      </w:divBdr>
    </w:div>
    <w:div w:id="296644967">
      <w:bodyDiv w:val="1"/>
      <w:marLeft w:val="0"/>
      <w:marRight w:val="0"/>
      <w:marTop w:val="0"/>
      <w:marBottom w:val="0"/>
      <w:divBdr>
        <w:top w:val="none" w:sz="0" w:space="0" w:color="auto"/>
        <w:left w:val="none" w:sz="0" w:space="0" w:color="auto"/>
        <w:bottom w:val="none" w:sz="0" w:space="0" w:color="auto"/>
        <w:right w:val="none" w:sz="0" w:space="0" w:color="auto"/>
      </w:divBdr>
      <w:divsChild>
        <w:div w:id="1800487575">
          <w:marLeft w:val="480"/>
          <w:marRight w:val="0"/>
          <w:marTop w:val="0"/>
          <w:marBottom w:val="0"/>
          <w:divBdr>
            <w:top w:val="none" w:sz="0" w:space="0" w:color="auto"/>
            <w:left w:val="none" w:sz="0" w:space="0" w:color="auto"/>
            <w:bottom w:val="none" w:sz="0" w:space="0" w:color="auto"/>
            <w:right w:val="none" w:sz="0" w:space="0" w:color="auto"/>
          </w:divBdr>
        </w:div>
        <w:div w:id="1068958246">
          <w:marLeft w:val="480"/>
          <w:marRight w:val="0"/>
          <w:marTop w:val="0"/>
          <w:marBottom w:val="0"/>
          <w:divBdr>
            <w:top w:val="none" w:sz="0" w:space="0" w:color="auto"/>
            <w:left w:val="none" w:sz="0" w:space="0" w:color="auto"/>
            <w:bottom w:val="none" w:sz="0" w:space="0" w:color="auto"/>
            <w:right w:val="none" w:sz="0" w:space="0" w:color="auto"/>
          </w:divBdr>
        </w:div>
        <w:div w:id="1989629786">
          <w:marLeft w:val="480"/>
          <w:marRight w:val="0"/>
          <w:marTop w:val="0"/>
          <w:marBottom w:val="0"/>
          <w:divBdr>
            <w:top w:val="none" w:sz="0" w:space="0" w:color="auto"/>
            <w:left w:val="none" w:sz="0" w:space="0" w:color="auto"/>
            <w:bottom w:val="none" w:sz="0" w:space="0" w:color="auto"/>
            <w:right w:val="none" w:sz="0" w:space="0" w:color="auto"/>
          </w:divBdr>
        </w:div>
        <w:div w:id="1265070648">
          <w:marLeft w:val="480"/>
          <w:marRight w:val="0"/>
          <w:marTop w:val="0"/>
          <w:marBottom w:val="0"/>
          <w:divBdr>
            <w:top w:val="none" w:sz="0" w:space="0" w:color="auto"/>
            <w:left w:val="none" w:sz="0" w:space="0" w:color="auto"/>
            <w:bottom w:val="none" w:sz="0" w:space="0" w:color="auto"/>
            <w:right w:val="none" w:sz="0" w:space="0" w:color="auto"/>
          </w:divBdr>
        </w:div>
        <w:div w:id="1959332323">
          <w:marLeft w:val="480"/>
          <w:marRight w:val="0"/>
          <w:marTop w:val="0"/>
          <w:marBottom w:val="0"/>
          <w:divBdr>
            <w:top w:val="none" w:sz="0" w:space="0" w:color="auto"/>
            <w:left w:val="none" w:sz="0" w:space="0" w:color="auto"/>
            <w:bottom w:val="none" w:sz="0" w:space="0" w:color="auto"/>
            <w:right w:val="none" w:sz="0" w:space="0" w:color="auto"/>
          </w:divBdr>
        </w:div>
        <w:div w:id="1293443974">
          <w:marLeft w:val="480"/>
          <w:marRight w:val="0"/>
          <w:marTop w:val="0"/>
          <w:marBottom w:val="0"/>
          <w:divBdr>
            <w:top w:val="none" w:sz="0" w:space="0" w:color="auto"/>
            <w:left w:val="none" w:sz="0" w:space="0" w:color="auto"/>
            <w:bottom w:val="none" w:sz="0" w:space="0" w:color="auto"/>
            <w:right w:val="none" w:sz="0" w:space="0" w:color="auto"/>
          </w:divBdr>
        </w:div>
        <w:div w:id="628781523">
          <w:marLeft w:val="480"/>
          <w:marRight w:val="0"/>
          <w:marTop w:val="0"/>
          <w:marBottom w:val="0"/>
          <w:divBdr>
            <w:top w:val="none" w:sz="0" w:space="0" w:color="auto"/>
            <w:left w:val="none" w:sz="0" w:space="0" w:color="auto"/>
            <w:bottom w:val="none" w:sz="0" w:space="0" w:color="auto"/>
            <w:right w:val="none" w:sz="0" w:space="0" w:color="auto"/>
          </w:divBdr>
        </w:div>
        <w:div w:id="1721708178">
          <w:marLeft w:val="480"/>
          <w:marRight w:val="0"/>
          <w:marTop w:val="0"/>
          <w:marBottom w:val="0"/>
          <w:divBdr>
            <w:top w:val="none" w:sz="0" w:space="0" w:color="auto"/>
            <w:left w:val="none" w:sz="0" w:space="0" w:color="auto"/>
            <w:bottom w:val="none" w:sz="0" w:space="0" w:color="auto"/>
            <w:right w:val="none" w:sz="0" w:space="0" w:color="auto"/>
          </w:divBdr>
        </w:div>
        <w:div w:id="529414043">
          <w:marLeft w:val="480"/>
          <w:marRight w:val="0"/>
          <w:marTop w:val="0"/>
          <w:marBottom w:val="0"/>
          <w:divBdr>
            <w:top w:val="none" w:sz="0" w:space="0" w:color="auto"/>
            <w:left w:val="none" w:sz="0" w:space="0" w:color="auto"/>
            <w:bottom w:val="none" w:sz="0" w:space="0" w:color="auto"/>
            <w:right w:val="none" w:sz="0" w:space="0" w:color="auto"/>
          </w:divBdr>
        </w:div>
        <w:div w:id="1365641771">
          <w:marLeft w:val="480"/>
          <w:marRight w:val="0"/>
          <w:marTop w:val="0"/>
          <w:marBottom w:val="0"/>
          <w:divBdr>
            <w:top w:val="none" w:sz="0" w:space="0" w:color="auto"/>
            <w:left w:val="none" w:sz="0" w:space="0" w:color="auto"/>
            <w:bottom w:val="none" w:sz="0" w:space="0" w:color="auto"/>
            <w:right w:val="none" w:sz="0" w:space="0" w:color="auto"/>
          </w:divBdr>
        </w:div>
        <w:div w:id="818956030">
          <w:marLeft w:val="480"/>
          <w:marRight w:val="0"/>
          <w:marTop w:val="0"/>
          <w:marBottom w:val="0"/>
          <w:divBdr>
            <w:top w:val="none" w:sz="0" w:space="0" w:color="auto"/>
            <w:left w:val="none" w:sz="0" w:space="0" w:color="auto"/>
            <w:bottom w:val="none" w:sz="0" w:space="0" w:color="auto"/>
            <w:right w:val="none" w:sz="0" w:space="0" w:color="auto"/>
          </w:divBdr>
        </w:div>
        <w:div w:id="364062994">
          <w:marLeft w:val="480"/>
          <w:marRight w:val="0"/>
          <w:marTop w:val="0"/>
          <w:marBottom w:val="0"/>
          <w:divBdr>
            <w:top w:val="none" w:sz="0" w:space="0" w:color="auto"/>
            <w:left w:val="none" w:sz="0" w:space="0" w:color="auto"/>
            <w:bottom w:val="none" w:sz="0" w:space="0" w:color="auto"/>
            <w:right w:val="none" w:sz="0" w:space="0" w:color="auto"/>
          </w:divBdr>
        </w:div>
        <w:div w:id="714934396">
          <w:marLeft w:val="480"/>
          <w:marRight w:val="0"/>
          <w:marTop w:val="0"/>
          <w:marBottom w:val="0"/>
          <w:divBdr>
            <w:top w:val="none" w:sz="0" w:space="0" w:color="auto"/>
            <w:left w:val="none" w:sz="0" w:space="0" w:color="auto"/>
            <w:bottom w:val="none" w:sz="0" w:space="0" w:color="auto"/>
            <w:right w:val="none" w:sz="0" w:space="0" w:color="auto"/>
          </w:divBdr>
        </w:div>
      </w:divsChild>
    </w:div>
    <w:div w:id="297533601">
      <w:bodyDiv w:val="1"/>
      <w:marLeft w:val="0"/>
      <w:marRight w:val="0"/>
      <w:marTop w:val="0"/>
      <w:marBottom w:val="0"/>
      <w:divBdr>
        <w:top w:val="none" w:sz="0" w:space="0" w:color="auto"/>
        <w:left w:val="none" w:sz="0" w:space="0" w:color="auto"/>
        <w:bottom w:val="none" w:sz="0" w:space="0" w:color="auto"/>
        <w:right w:val="none" w:sz="0" w:space="0" w:color="auto"/>
      </w:divBdr>
    </w:div>
    <w:div w:id="297607422">
      <w:bodyDiv w:val="1"/>
      <w:marLeft w:val="0"/>
      <w:marRight w:val="0"/>
      <w:marTop w:val="0"/>
      <w:marBottom w:val="0"/>
      <w:divBdr>
        <w:top w:val="none" w:sz="0" w:space="0" w:color="auto"/>
        <w:left w:val="none" w:sz="0" w:space="0" w:color="auto"/>
        <w:bottom w:val="none" w:sz="0" w:space="0" w:color="auto"/>
        <w:right w:val="none" w:sz="0" w:space="0" w:color="auto"/>
      </w:divBdr>
    </w:div>
    <w:div w:id="297884568">
      <w:bodyDiv w:val="1"/>
      <w:marLeft w:val="0"/>
      <w:marRight w:val="0"/>
      <w:marTop w:val="0"/>
      <w:marBottom w:val="0"/>
      <w:divBdr>
        <w:top w:val="none" w:sz="0" w:space="0" w:color="auto"/>
        <w:left w:val="none" w:sz="0" w:space="0" w:color="auto"/>
        <w:bottom w:val="none" w:sz="0" w:space="0" w:color="auto"/>
        <w:right w:val="none" w:sz="0" w:space="0" w:color="auto"/>
      </w:divBdr>
    </w:div>
    <w:div w:id="298921920">
      <w:bodyDiv w:val="1"/>
      <w:marLeft w:val="0"/>
      <w:marRight w:val="0"/>
      <w:marTop w:val="0"/>
      <w:marBottom w:val="0"/>
      <w:divBdr>
        <w:top w:val="none" w:sz="0" w:space="0" w:color="auto"/>
        <w:left w:val="none" w:sz="0" w:space="0" w:color="auto"/>
        <w:bottom w:val="none" w:sz="0" w:space="0" w:color="auto"/>
        <w:right w:val="none" w:sz="0" w:space="0" w:color="auto"/>
      </w:divBdr>
    </w:div>
    <w:div w:id="299962481">
      <w:bodyDiv w:val="1"/>
      <w:marLeft w:val="0"/>
      <w:marRight w:val="0"/>
      <w:marTop w:val="0"/>
      <w:marBottom w:val="0"/>
      <w:divBdr>
        <w:top w:val="none" w:sz="0" w:space="0" w:color="auto"/>
        <w:left w:val="none" w:sz="0" w:space="0" w:color="auto"/>
        <w:bottom w:val="none" w:sz="0" w:space="0" w:color="auto"/>
        <w:right w:val="none" w:sz="0" w:space="0" w:color="auto"/>
      </w:divBdr>
    </w:div>
    <w:div w:id="300156677">
      <w:bodyDiv w:val="1"/>
      <w:marLeft w:val="0"/>
      <w:marRight w:val="0"/>
      <w:marTop w:val="0"/>
      <w:marBottom w:val="0"/>
      <w:divBdr>
        <w:top w:val="none" w:sz="0" w:space="0" w:color="auto"/>
        <w:left w:val="none" w:sz="0" w:space="0" w:color="auto"/>
        <w:bottom w:val="none" w:sz="0" w:space="0" w:color="auto"/>
        <w:right w:val="none" w:sz="0" w:space="0" w:color="auto"/>
      </w:divBdr>
    </w:div>
    <w:div w:id="300814857">
      <w:bodyDiv w:val="1"/>
      <w:marLeft w:val="0"/>
      <w:marRight w:val="0"/>
      <w:marTop w:val="0"/>
      <w:marBottom w:val="0"/>
      <w:divBdr>
        <w:top w:val="none" w:sz="0" w:space="0" w:color="auto"/>
        <w:left w:val="none" w:sz="0" w:space="0" w:color="auto"/>
        <w:bottom w:val="none" w:sz="0" w:space="0" w:color="auto"/>
        <w:right w:val="none" w:sz="0" w:space="0" w:color="auto"/>
      </w:divBdr>
    </w:div>
    <w:div w:id="302732187">
      <w:bodyDiv w:val="1"/>
      <w:marLeft w:val="0"/>
      <w:marRight w:val="0"/>
      <w:marTop w:val="0"/>
      <w:marBottom w:val="0"/>
      <w:divBdr>
        <w:top w:val="none" w:sz="0" w:space="0" w:color="auto"/>
        <w:left w:val="none" w:sz="0" w:space="0" w:color="auto"/>
        <w:bottom w:val="none" w:sz="0" w:space="0" w:color="auto"/>
        <w:right w:val="none" w:sz="0" w:space="0" w:color="auto"/>
      </w:divBdr>
    </w:div>
    <w:div w:id="302926187">
      <w:bodyDiv w:val="1"/>
      <w:marLeft w:val="0"/>
      <w:marRight w:val="0"/>
      <w:marTop w:val="0"/>
      <w:marBottom w:val="0"/>
      <w:divBdr>
        <w:top w:val="none" w:sz="0" w:space="0" w:color="auto"/>
        <w:left w:val="none" w:sz="0" w:space="0" w:color="auto"/>
        <w:bottom w:val="none" w:sz="0" w:space="0" w:color="auto"/>
        <w:right w:val="none" w:sz="0" w:space="0" w:color="auto"/>
      </w:divBdr>
    </w:div>
    <w:div w:id="303706599">
      <w:bodyDiv w:val="1"/>
      <w:marLeft w:val="0"/>
      <w:marRight w:val="0"/>
      <w:marTop w:val="0"/>
      <w:marBottom w:val="0"/>
      <w:divBdr>
        <w:top w:val="none" w:sz="0" w:space="0" w:color="auto"/>
        <w:left w:val="none" w:sz="0" w:space="0" w:color="auto"/>
        <w:bottom w:val="none" w:sz="0" w:space="0" w:color="auto"/>
        <w:right w:val="none" w:sz="0" w:space="0" w:color="auto"/>
      </w:divBdr>
    </w:div>
    <w:div w:id="305086146">
      <w:bodyDiv w:val="1"/>
      <w:marLeft w:val="0"/>
      <w:marRight w:val="0"/>
      <w:marTop w:val="0"/>
      <w:marBottom w:val="0"/>
      <w:divBdr>
        <w:top w:val="none" w:sz="0" w:space="0" w:color="auto"/>
        <w:left w:val="none" w:sz="0" w:space="0" w:color="auto"/>
        <w:bottom w:val="none" w:sz="0" w:space="0" w:color="auto"/>
        <w:right w:val="none" w:sz="0" w:space="0" w:color="auto"/>
      </w:divBdr>
    </w:div>
    <w:div w:id="305474449">
      <w:bodyDiv w:val="1"/>
      <w:marLeft w:val="0"/>
      <w:marRight w:val="0"/>
      <w:marTop w:val="0"/>
      <w:marBottom w:val="0"/>
      <w:divBdr>
        <w:top w:val="none" w:sz="0" w:space="0" w:color="auto"/>
        <w:left w:val="none" w:sz="0" w:space="0" w:color="auto"/>
        <w:bottom w:val="none" w:sz="0" w:space="0" w:color="auto"/>
        <w:right w:val="none" w:sz="0" w:space="0" w:color="auto"/>
      </w:divBdr>
    </w:div>
    <w:div w:id="307176848">
      <w:bodyDiv w:val="1"/>
      <w:marLeft w:val="0"/>
      <w:marRight w:val="0"/>
      <w:marTop w:val="0"/>
      <w:marBottom w:val="0"/>
      <w:divBdr>
        <w:top w:val="none" w:sz="0" w:space="0" w:color="auto"/>
        <w:left w:val="none" w:sz="0" w:space="0" w:color="auto"/>
        <w:bottom w:val="none" w:sz="0" w:space="0" w:color="auto"/>
        <w:right w:val="none" w:sz="0" w:space="0" w:color="auto"/>
      </w:divBdr>
    </w:div>
    <w:div w:id="308050292">
      <w:bodyDiv w:val="1"/>
      <w:marLeft w:val="0"/>
      <w:marRight w:val="0"/>
      <w:marTop w:val="0"/>
      <w:marBottom w:val="0"/>
      <w:divBdr>
        <w:top w:val="none" w:sz="0" w:space="0" w:color="auto"/>
        <w:left w:val="none" w:sz="0" w:space="0" w:color="auto"/>
        <w:bottom w:val="none" w:sz="0" w:space="0" w:color="auto"/>
        <w:right w:val="none" w:sz="0" w:space="0" w:color="auto"/>
      </w:divBdr>
    </w:div>
    <w:div w:id="308553512">
      <w:bodyDiv w:val="1"/>
      <w:marLeft w:val="0"/>
      <w:marRight w:val="0"/>
      <w:marTop w:val="0"/>
      <w:marBottom w:val="0"/>
      <w:divBdr>
        <w:top w:val="none" w:sz="0" w:space="0" w:color="auto"/>
        <w:left w:val="none" w:sz="0" w:space="0" w:color="auto"/>
        <w:bottom w:val="none" w:sz="0" w:space="0" w:color="auto"/>
        <w:right w:val="none" w:sz="0" w:space="0" w:color="auto"/>
      </w:divBdr>
      <w:divsChild>
        <w:div w:id="394356887">
          <w:marLeft w:val="480"/>
          <w:marRight w:val="0"/>
          <w:marTop w:val="0"/>
          <w:marBottom w:val="0"/>
          <w:divBdr>
            <w:top w:val="none" w:sz="0" w:space="0" w:color="auto"/>
            <w:left w:val="none" w:sz="0" w:space="0" w:color="auto"/>
            <w:bottom w:val="none" w:sz="0" w:space="0" w:color="auto"/>
            <w:right w:val="none" w:sz="0" w:space="0" w:color="auto"/>
          </w:divBdr>
        </w:div>
        <w:div w:id="2143575304">
          <w:marLeft w:val="480"/>
          <w:marRight w:val="0"/>
          <w:marTop w:val="0"/>
          <w:marBottom w:val="0"/>
          <w:divBdr>
            <w:top w:val="none" w:sz="0" w:space="0" w:color="auto"/>
            <w:left w:val="none" w:sz="0" w:space="0" w:color="auto"/>
            <w:bottom w:val="none" w:sz="0" w:space="0" w:color="auto"/>
            <w:right w:val="none" w:sz="0" w:space="0" w:color="auto"/>
          </w:divBdr>
        </w:div>
        <w:div w:id="496773794">
          <w:marLeft w:val="480"/>
          <w:marRight w:val="0"/>
          <w:marTop w:val="0"/>
          <w:marBottom w:val="0"/>
          <w:divBdr>
            <w:top w:val="none" w:sz="0" w:space="0" w:color="auto"/>
            <w:left w:val="none" w:sz="0" w:space="0" w:color="auto"/>
            <w:bottom w:val="none" w:sz="0" w:space="0" w:color="auto"/>
            <w:right w:val="none" w:sz="0" w:space="0" w:color="auto"/>
          </w:divBdr>
        </w:div>
        <w:div w:id="626279596">
          <w:marLeft w:val="480"/>
          <w:marRight w:val="0"/>
          <w:marTop w:val="0"/>
          <w:marBottom w:val="0"/>
          <w:divBdr>
            <w:top w:val="none" w:sz="0" w:space="0" w:color="auto"/>
            <w:left w:val="none" w:sz="0" w:space="0" w:color="auto"/>
            <w:bottom w:val="none" w:sz="0" w:space="0" w:color="auto"/>
            <w:right w:val="none" w:sz="0" w:space="0" w:color="auto"/>
          </w:divBdr>
        </w:div>
        <w:div w:id="580145721">
          <w:marLeft w:val="480"/>
          <w:marRight w:val="0"/>
          <w:marTop w:val="0"/>
          <w:marBottom w:val="0"/>
          <w:divBdr>
            <w:top w:val="none" w:sz="0" w:space="0" w:color="auto"/>
            <w:left w:val="none" w:sz="0" w:space="0" w:color="auto"/>
            <w:bottom w:val="none" w:sz="0" w:space="0" w:color="auto"/>
            <w:right w:val="none" w:sz="0" w:space="0" w:color="auto"/>
          </w:divBdr>
        </w:div>
        <w:div w:id="2120492614">
          <w:marLeft w:val="480"/>
          <w:marRight w:val="0"/>
          <w:marTop w:val="0"/>
          <w:marBottom w:val="0"/>
          <w:divBdr>
            <w:top w:val="none" w:sz="0" w:space="0" w:color="auto"/>
            <w:left w:val="none" w:sz="0" w:space="0" w:color="auto"/>
            <w:bottom w:val="none" w:sz="0" w:space="0" w:color="auto"/>
            <w:right w:val="none" w:sz="0" w:space="0" w:color="auto"/>
          </w:divBdr>
        </w:div>
        <w:div w:id="1400667939">
          <w:marLeft w:val="480"/>
          <w:marRight w:val="0"/>
          <w:marTop w:val="0"/>
          <w:marBottom w:val="0"/>
          <w:divBdr>
            <w:top w:val="none" w:sz="0" w:space="0" w:color="auto"/>
            <w:left w:val="none" w:sz="0" w:space="0" w:color="auto"/>
            <w:bottom w:val="none" w:sz="0" w:space="0" w:color="auto"/>
            <w:right w:val="none" w:sz="0" w:space="0" w:color="auto"/>
          </w:divBdr>
        </w:div>
        <w:div w:id="477694457">
          <w:marLeft w:val="480"/>
          <w:marRight w:val="0"/>
          <w:marTop w:val="0"/>
          <w:marBottom w:val="0"/>
          <w:divBdr>
            <w:top w:val="none" w:sz="0" w:space="0" w:color="auto"/>
            <w:left w:val="none" w:sz="0" w:space="0" w:color="auto"/>
            <w:bottom w:val="none" w:sz="0" w:space="0" w:color="auto"/>
            <w:right w:val="none" w:sz="0" w:space="0" w:color="auto"/>
          </w:divBdr>
        </w:div>
        <w:div w:id="476649966">
          <w:marLeft w:val="480"/>
          <w:marRight w:val="0"/>
          <w:marTop w:val="0"/>
          <w:marBottom w:val="0"/>
          <w:divBdr>
            <w:top w:val="none" w:sz="0" w:space="0" w:color="auto"/>
            <w:left w:val="none" w:sz="0" w:space="0" w:color="auto"/>
            <w:bottom w:val="none" w:sz="0" w:space="0" w:color="auto"/>
            <w:right w:val="none" w:sz="0" w:space="0" w:color="auto"/>
          </w:divBdr>
        </w:div>
        <w:div w:id="1010720489">
          <w:marLeft w:val="480"/>
          <w:marRight w:val="0"/>
          <w:marTop w:val="0"/>
          <w:marBottom w:val="0"/>
          <w:divBdr>
            <w:top w:val="none" w:sz="0" w:space="0" w:color="auto"/>
            <w:left w:val="none" w:sz="0" w:space="0" w:color="auto"/>
            <w:bottom w:val="none" w:sz="0" w:space="0" w:color="auto"/>
            <w:right w:val="none" w:sz="0" w:space="0" w:color="auto"/>
          </w:divBdr>
        </w:div>
        <w:div w:id="1013535124">
          <w:marLeft w:val="480"/>
          <w:marRight w:val="0"/>
          <w:marTop w:val="0"/>
          <w:marBottom w:val="0"/>
          <w:divBdr>
            <w:top w:val="none" w:sz="0" w:space="0" w:color="auto"/>
            <w:left w:val="none" w:sz="0" w:space="0" w:color="auto"/>
            <w:bottom w:val="none" w:sz="0" w:space="0" w:color="auto"/>
            <w:right w:val="none" w:sz="0" w:space="0" w:color="auto"/>
          </w:divBdr>
        </w:div>
        <w:div w:id="817310780">
          <w:marLeft w:val="480"/>
          <w:marRight w:val="0"/>
          <w:marTop w:val="0"/>
          <w:marBottom w:val="0"/>
          <w:divBdr>
            <w:top w:val="none" w:sz="0" w:space="0" w:color="auto"/>
            <w:left w:val="none" w:sz="0" w:space="0" w:color="auto"/>
            <w:bottom w:val="none" w:sz="0" w:space="0" w:color="auto"/>
            <w:right w:val="none" w:sz="0" w:space="0" w:color="auto"/>
          </w:divBdr>
        </w:div>
        <w:div w:id="360470778">
          <w:marLeft w:val="480"/>
          <w:marRight w:val="0"/>
          <w:marTop w:val="0"/>
          <w:marBottom w:val="0"/>
          <w:divBdr>
            <w:top w:val="none" w:sz="0" w:space="0" w:color="auto"/>
            <w:left w:val="none" w:sz="0" w:space="0" w:color="auto"/>
            <w:bottom w:val="none" w:sz="0" w:space="0" w:color="auto"/>
            <w:right w:val="none" w:sz="0" w:space="0" w:color="auto"/>
          </w:divBdr>
        </w:div>
        <w:div w:id="356195792">
          <w:marLeft w:val="480"/>
          <w:marRight w:val="0"/>
          <w:marTop w:val="0"/>
          <w:marBottom w:val="0"/>
          <w:divBdr>
            <w:top w:val="none" w:sz="0" w:space="0" w:color="auto"/>
            <w:left w:val="none" w:sz="0" w:space="0" w:color="auto"/>
            <w:bottom w:val="none" w:sz="0" w:space="0" w:color="auto"/>
            <w:right w:val="none" w:sz="0" w:space="0" w:color="auto"/>
          </w:divBdr>
        </w:div>
        <w:div w:id="1386371521">
          <w:marLeft w:val="480"/>
          <w:marRight w:val="0"/>
          <w:marTop w:val="0"/>
          <w:marBottom w:val="0"/>
          <w:divBdr>
            <w:top w:val="none" w:sz="0" w:space="0" w:color="auto"/>
            <w:left w:val="none" w:sz="0" w:space="0" w:color="auto"/>
            <w:bottom w:val="none" w:sz="0" w:space="0" w:color="auto"/>
            <w:right w:val="none" w:sz="0" w:space="0" w:color="auto"/>
          </w:divBdr>
        </w:div>
        <w:div w:id="1694575428">
          <w:marLeft w:val="480"/>
          <w:marRight w:val="0"/>
          <w:marTop w:val="0"/>
          <w:marBottom w:val="0"/>
          <w:divBdr>
            <w:top w:val="none" w:sz="0" w:space="0" w:color="auto"/>
            <w:left w:val="none" w:sz="0" w:space="0" w:color="auto"/>
            <w:bottom w:val="none" w:sz="0" w:space="0" w:color="auto"/>
            <w:right w:val="none" w:sz="0" w:space="0" w:color="auto"/>
          </w:divBdr>
        </w:div>
        <w:div w:id="1631789527">
          <w:marLeft w:val="480"/>
          <w:marRight w:val="0"/>
          <w:marTop w:val="0"/>
          <w:marBottom w:val="0"/>
          <w:divBdr>
            <w:top w:val="none" w:sz="0" w:space="0" w:color="auto"/>
            <w:left w:val="none" w:sz="0" w:space="0" w:color="auto"/>
            <w:bottom w:val="none" w:sz="0" w:space="0" w:color="auto"/>
            <w:right w:val="none" w:sz="0" w:space="0" w:color="auto"/>
          </w:divBdr>
        </w:div>
        <w:div w:id="895509595">
          <w:marLeft w:val="480"/>
          <w:marRight w:val="0"/>
          <w:marTop w:val="0"/>
          <w:marBottom w:val="0"/>
          <w:divBdr>
            <w:top w:val="none" w:sz="0" w:space="0" w:color="auto"/>
            <w:left w:val="none" w:sz="0" w:space="0" w:color="auto"/>
            <w:bottom w:val="none" w:sz="0" w:space="0" w:color="auto"/>
            <w:right w:val="none" w:sz="0" w:space="0" w:color="auto"/>
          </w:divBdr>
        </w:div>
        <w:div w:id="611280518">
          <w:marLeft w:val="480"/>
          <w:marRight w:val="0"/>
          <w:marTop w:val="0"/>
          <w:marBottom w:val="0"/>
          <w:divBdr>
            <w:top w:val="none" w:sz="0" w:space="0" w:color="auto"/>
            <w:left w:val="none" w:sz="0" w:space="0" w:color="auto"/>
            <w:bottom w:val="none" w:sz="0" w:space="0" w:color="auto"/>
            <w:right w:val="none" w:sz="0" w:space="0" w:color="auto"/>
          </w:divBdr>
        </w:div>
        <w:div w:id="966356472">
          <w:marLeft w:val="480"/>
          <w:marRight w:val="0"/>
          <w:marTop w:val="0"/>
          <w:marBottom w:val="0"/>
          <w:divBdr>
            <w:top w:val="none" w:sz="0" w:space="0" w:color="auto"/>
            <w:left w:val="none" w:sz="0" w:space="0" w:color="auto"/>
            <w:bottom w:val="none" w:sz="0" w:space="0" w:color="auto"/>
            <w:right w:val="none" w:sz="0" w:space="0" w:color="auto"/>
          </w:divBdr>
        </w:div>
        <w:div w:id="1686402244">
          <w:marLeft w:val="480"/>
          <w:marRight w:val="0"/>
          <w:marTop w:val="0"/>
          <w:marBottom w:val="0"/>
          <w:divBdr>
            <w:top w:val="none" w:sz="0" w:space="0" w:color="auto"/>
            <w:left w:val="none" w:sz="0" w:space="0" w:color="auto"/>
            <w:bottom w:val="none" w:sz="0" w:space="0" w:color="auto"/>
            <w:right w:val="none" w:sz="0" w:space="0" w:color="auto"/>
          </w:divBdr>
        </w:div>
        <w:div w:id="578834933">
          <w:marLeft w:val="480"/>
          <w:marRight w:val="0"/>
          <w:marTop w:val="0"/>
          <w:marBottom w:val="0"/>
          <w:divBdr>
            <w:top w:val="none" w:sz="0" w:space="0" w:color="auto"/>
            <w:left w:val="none" w:sz="0" w:space="0" w:color="auto"/>
            <w:bottom w:val="none" w:sz="0" w:space="0" w:color="auto"/>
            <w:right w:val="none" w:sz="0" w:space="0" w:color="auto"/>
          </w:divBdr>
        </w:div>
        <w:div w:id="1375540708">
          <w:marLeft w:val="480"/>
          <w:marRight w:val="0"/>
          <w:marTop w:val="0"/>
          <w:marBottom w:val="0"/>
          <w:divBdr>
            <w:top w:val="none" w:sz="0" w:space="0" w:color="auto"/>
            <w:left w:val="none" w:sz="0" w:space="0" w:color="auto"/>
            <w:bottom w:val="none" w:sz="0" w:space="0" w:color="auto"/>
            <w:right w:val="none" w:sz="0" w:space="0" w:color="auto"/>
          </w:divBdr>
        </w:div>
        <w:div w:id="1547137196">
          <w:marLeft w:val="480"/>
          <w:marRight w:val="0"/>
          <w:marTop w:val="0"/>
          <w:marBottom w:val="0"/>
          <w:divBdr>
            <w:top w:val="none" w:sz="0" w:space="0" w:color="auto"/>
            <w:left w:val="none" w:sz="0" w:space="0" w:color="auto"/>
            <w:bottom w:val="none" w:sz="0" w:space="0" w:color="auto"/>
            <w:right w:val="none" w:sz="0" w:space="0" w:color="auto"/>
          </w:divBdr>
        </w:div>
        <w:div w:id="288821717">
          <w:marLeft w:val="480"/>
          <w:marRight w:val="0"/>
          <w:marTop w:val="0"/>
          <w:marBottom w:val="0"/>
          <w:divBdr>
            <w:top w:val="none" w:sz="0" w:space="0" w:color="auto"/>
            <w:left w:val="none" w:sz="0" w:space="0" w:color="auto"/>
            <w:bottom w:val="none" w:sz="0" w:space="0" w:color="auto"/>
            <w:right w:val="none" w:sz="0" w:space="0" w:color="auto"/>
          </w:divBdr>
        </w:div>
        <w:div w:id="694964012">
          <w:marLeft w:val="480"/>
          <w:marRight w:val="0"/>
          <w:marTop w:val="0"/>
          <w:marBottom w:val="0"/>
          <w:divBdr>
            <w:top w:val="none" w:sz="0" w:space="0" w:color="auto"/>
            <w:left w:val="none" w:sz="0" w:space="0" w:color="auto"/>
            <w:bottom w:val="none" w:sz="0" w:space="0" w:color="auto"/>
            <w:right w:val="none" w:sz="0" w:space="0" w:color="auto"/>
          </w:divBdr>
        </w:div>
        <w:div w:id="1585187816">
          <w:marLeft w:val="480"/>
          <w:marRight w:val="0"/>
          <w:marTop w:val="0"/>
          <w:marBottom w:val="0"/>
          <w:divBdr>
            <w:top w:val="none" w:sz="0" w:space="0" w:color="auto"/>
            <w:left w:val="none" w:sz="0" w:space="0" w:color="auto"/>
            <w:bottom w:val="none" w:sz="0" w:space="0" w:color="auto"/>
            <w:right w:val="none" w:sz="0" w:space="0" w:color="auto"/>
          </w:divBdr>
        </w:div>
        <w:div w:id="1528450984">
          <w:marLeft w:val="480"/>
          <w:marRight w:val="0"/>
          <w:marTop w:val="0"/>
          <w:marBottom w:val="0"/>
          <w:divBdr>
            <w:top w:val="none" w:sz="0" w:space="0" w:color="auto"/>
            <w:left w:val="none" w:sz="0" w:space="0" w:color="auto"/>
            <w:bottom w:val="none" w:sz="0" w:space="0" w:color="auto"/>
            <w:right w:val="none" w:sz="0" w:space="0" w:color="auto"/>
          </w:divBdr>
        </w:div>
        <w:div w:id="77950412">
          <w:marLeft w:val="480"/>
          <w:marRight w:val="0"/>
          <w:marTop w:val="0"/>
          <w:marBottom w:val="0"/>
          <w:divBdr>
            <w:top w:val="none" w:sz="0" w:space="0" w:color="auto"/>
            <w:left w:val="none" w:sz="0" w:space="0" w:color="auto"/>
            <w:bottom w:val="none" w:sz="0" w:space="0" w:color="auto"/>
            <w:right w:val="none" w:sz="0" w:space="0" w:color="auto"/>
          </w:divBdr>
        </w:div>
        <w:div w:id="1560243693">
          <w:marLeft w:val="480"/>
          <w:marRight w:val="0"/>
          <w:marTop w:val="0"/>
          <w:marBottom w:val="0"/>
          <w:divBdr>
            <w:top w:val="none" w:sz="0" w:space="0" w:color="auto"/>
            <w:left w:val="none" w:sz="0" w:space="0" w:color="auto"/>
            <w:bottom w:val="none" w:sz="0" w:space="0" w:color="auto"/>
            <w:right w:val="none" w:sz="0" w:space="0" w:color="auto"/>
          </w:divBdr>
        </w:div>
        <w:div w:id="877355394">
          <w:marLeft w:val="480"/>
          <w:marRight w:val="0"/>
          <w:marTop w:val="0"/>
          <w:marBottom w:val="0"/>
          <w:divBdr>
            <w:top w:val="none" w:sz="0" w:space="0" w:color="auto"/>
            <w:left w:val="none" w:sz="0" w:space="0" w:color="auto"/>
            <w:bottom w:val="none" w:sz="0" w:space="0" w:color="auto"/>
            <w:right w:val="none" w:sz="0" w:space="0" w:color="auto"/>
          </w:divBdr>
        </w:div>
        <w:div w:id="1797143168">
          <w:marLeft w:val="480"/>
          <w:marRight w:val="0"/>
          <w:marTop w:val="0"/>
          <w:marBottom w:val="0"/>
          <w:divBdr>
            <w:top w:val="none" w:sz="0" w:space="0" w:color="auto"/>
            <w:left w:val="none" w:sz="0" w:space="0" w:color="auto"/>
            <w:bottom w:val="none" w:sz="0" w:space="0" w:color="auto"/>
            <w:right w:val="none" w:sz="0" w:space="0" w:color="auto"/>
          </w:divBdr>
        </w:div>
        <w:div w:id="1239441573">
          <w:marLeft w:val="480"/>
          <w:marRight w:val="0"/>
          <w:marTop w:val="0"/>
          <w:marBottom w:val="0"/>
          <w:divBdr>
            <w:top w:val="none" w:sz="0" w:space="0" w:color="auto"/>
            <w:left w:val="none" w:sz="0" w:space="0" w:color="auto"/>
            <w:bottom w:val="none" w:sz="0" w:space="0" w:color="auto"/>
            <w:right w:val="none" w:sz="0" w:space="0" w:color="auto"/>
          </w:divBdr>
        </w:div>
        <w:div w:id="803620756">
          <w:marLeft w:val="480"/>
          <w:marRight w:val="0"/>
          <w:marTop w:val="0"/>
          <w:marBottom w:val="0"/>
          <w:divBdr>
            <w:top w:val="none" w:sz="0" w:space="0" w:color="auto"/>
            <w:left w:val="none" w:sz="0" w:space="0" w:color="auto"/>
            <w:bottom w:val="none" w:sz="0" w:space="0" w:color="auto"/>
            <w:right w:val="none" w:sz="0" w:space="0" w:color="auto"/>
          </w:divBdr>
        </w:div>
        <w:div w:id="192350090">
          <w:marLeft w:val="480"/>
          <w:marRight w:val="0"/>
          <w:marTop w:val="0"/>
          <w:marBottom w:val="0"/>
          <w:divBdr>
            <w:top w:val="none" w:sz="0" w:space="0" w:color="auto"/>
            <w:left w:val="none" w:sz="0" w:space="0" w:color="auto"/>
            <w:bottom w:val="none" w:sz="0" w:space="0" w:color="auto"/>
            <w:right w:val="none" w:sz="0" w:space="0" w:color="auto"/>
          </w:divBdr>
        </w:div>
        <w:div w:id="1058086317">
          <w:marLeft w:val="480"/>
          <w:marRight w:val="0"/>
          <w:marTop w:val="0"/>
          <w:marBottom w:val="0"/>
          <w:divBdr>
            <w:top w:val="none" w:sz="0" w:space="0" w:color="auto"/>
            <w:left w:val="none" w:sz="0" w:space="0" w:color="auto"/>
            <w:bottom w:val="none" w:sz="0" w:space="0" w:color="auto"/>
            <w:right w:val="none" w:sz="0" w:space="0" w:color="auto"/>
          </w:divBdr>
        </w:div>
        <w:div w:id="263198390">
          <w:marLeft w:val="480"/>
          <w:marRight w:val="0"/>
          <w:marTop w:val="0"/>
          <w:marBottom w:val="0"/>
          <w:divBdr>
            <w:top w:val="none" w:sz="0" w:space="0" w:color="auto"/>
            <w:left w:val="none" w:sz="0" w:space="0" w:color="auto"/>
            <w:bottom w:val="none" w:sz="0" w:space="0" w:color="auto"/>
            <w:right w:val="none" w:sz="0" w:space="0" w:color="auto"/>
          </w:divBdr>
        </w:div>
        <w:div w:id="1654093273">
          <w:marLeft w:val="480"/>
          <w:marRight w:val="0"/>
          <w:marTop w:val="0"/>
          <w:marBottom w:val="0"/>
          <w:divBdr>
            <w:top w:val="none" w:sz="0" w:space="0" w:color="auto"/>
            <w:left w:val="none" w:sz="0" w:space="0" w:color="auto"/>
            <w:bottom w:val="none" w:sz="0" w:space="0" w:color="auto"/>
            <w:right w:val="none" w:sz="0" w:space="0" w:color="auto"/>
          </w:divBdr>
        </w:div>
        <w:div w:id="682896548">
          <w:marLeft w:val="480"/>
          <w:marRight w:val="0"/>
          <w:marTop w:val="0"/>
          <w:marBottom w:val="0"/>
          <w:divBdr>
            <w:top w:val="none" w:sz="0" w:space="0" w:color="auto"/>
            <w:left w:val="none" w:sz="0" w:space="0" w:color="auto"/>
            <w:bottom w:val="none" w:sz="0" w:space="0" w:color="auto"/>
            <w:right w:val="none" w:sz="0" w:space="0" w:color="auto"/>
          </w:divBdr>
        </w:div>
        <w:div w:id="838542606">
          <w:marLeft w:val="480"/>
          <w:marRight w:val="0"/>
          <w:marTop w:val="0"/>
          <w:marBottom w:val="0"/>
          <w:divBdr>
            <w:top w:val="none" w:sz="0" w:space="0" w:color="auto"/>
            <w:left w:val="none" w:sz="0" w:space="0" w:color="auto"/>
            <w:bottom w:val="none" w:sz="0" w:space="0" w:color="auto"/>
            <w:right w:val="none" w:sz="0" w:space="0" w:color="auto"/>
          </w:divBdr>
        </w:div>
        <w:div w:id="451217675">
          <w:marLeft w:val="480"/>
          <w:marRight w:val="0"/>
          <w:marTop w:val="0"/>
          <w:marBottom w:val="0"/>
          <w:divBdr>
            <w:top w:val="none" w:sz="0" w:space="0" w:color="auto"/>
            <w:left w:val="none" w:sz="0" w:space="0" w:color="auto"/>
            <w:bottom w:val="none" w:sz="0" w:space="0" w:color="auto"/>
            <w:right w:val="none" w:sz="0" w:space="0" w:color="auto"/>
          </w:divBdr>
        </w:div>
        <w:div w:id="19018018">
          <w:marLeft w:val="480"/>
          <w:marRight w:val="0"/>
          <w:marTop w:val="0"/>
          <w:marBottom w:val="0"/>
          <w:divBdr>
            <w:top w:val="none" w:sz="0" w:space="0" w:color="auto"/>
            <w:left w:val="none" w:sz="0" w:space="0" w:color="auto"/>
            <w:bottom w:val="none" w:sz="0" w:space="0" w:color="auto"/>
            <w:right w:val="none" w:sz="0" w:space="0" w:color="auto"/>
          </w:divBdr>
        </w:div>
        <w:div w:id="2036688159">
          <w:marLeft w:val="480"/>
          <w:marRight w:val="0"/>
          <w:marTop w:val="0"/>
          <w:marBottom w:val="0"/>
          <w:divBdr>
            <w:top w:val="none" w:sz="0" w:space="0" w:color="auto"/>
            <w:left w:val="none" w:sz="0" w:space="0" w:color="auto"/>
            <w:bottom w:val="none" w:sz="0" w:space="0" w:color="auto"/>
            <w:right w:val="none" w:sz="0" w:space="0" w:color="auto"/>
          </w:divBdr>
        </w:div>
        <w:div w:id="1870022404">
          <w:marLeft w:val="480"/>
          <w:marRight w:val="0"/>
          <w:marTop w:val="0"/>
          <w:marBottom w:val="0"/>
          <w:divBdr>
            <w:top w:val="none" w:sz="0" w:space="0" w:color="auto"/>
            <w:left w:val="none" w:sz="0" w:space="0" w:color="auto"/>
            <w:bottom w:val="none" w:sz="0" w:space="0" w:color="auto"/>
            <w:right w:val="none" w:sz="0" w:space="0" w:color="auto"/>
          </w:divBdr>
        </w:div>
        <w:div w:id="50035961">
          <w:marLeft w:val="480"/>
          <w:marRight w:val="0"/>
          <w:marTop w:val="0"/>
          <w:marBottom w:val="0"/>
          <w:divBdr>
            <w:top w:val="none" w:sz="0" w:space="0" w:color="auto"/>
            <w:left w:val="none" w:sz="0" w:space="0" w:color="auto"/>
            <w:bottom w:val="none" w:sz="0" w:space="0" w:color="auto"/>
            <w:right w:val="none" w:sz="0" w:space="0" w:color="auto"/>
          </w:divBdr>
        </w:div>
        <w:div w:id="2001036844">
          <w:marLeft w:val="480"/>
          <w:marRight w:val="0"/>
          <w:marTop w:val="0"/>
          <w:marBottom w:val="0"/>
          <w:divBdr>
            <w:top w:val="none" w:sz="0" w:space="0" w:color="auto"/>
            <w:left w:val="none" w:sz="0" w:space="0" w:color="auto"/>
            <w:bottom w:val="none" w:sz="0" w:space="0" w:color="auto"/>
            <w:right w:val="none" w:sz="0" w:space="0" w:color="auto"/>
          </w:divBdr>
        </w:div>
        <w:div w:id="1201438096">
          <w:marLeft w:val="480"/>
          <w:marRight w:val="0"/>
          <w:marTop w:val="0"/>
          <w:marBottom w:val="0"/>
          <w:divBdr>
            <w:top w:val="none" w:sz="0" w:space="0" w:color="auto"/>
            <w:left w:val="none" w:sz="0" w:space="0" w:color="auto"/>
            <w:bottom w:val="none" w:sz="0" w:space="0" w:color="auto"/>
            <w:right w:val="none" w:sz="0" w:space="0" w:color="auto"/>
          </w:divBdr>
        </w:div>
        <w:div w:id="920604393">
          <w:marLeft w:val="480"/>
          <w:marRight w:val="0"/>
          <w:marTop w:val="0"/>
          <w:marBottom w:val="0"/>
          <w:divBdr>
            <w:top w:val="none" w:sz="0" w:space="0" w:color="auto"/>
            <w:left w:val="none" w:sz="0" w:space="0" w:color="auto"/>
            <w:bottom w:val="none" w:sz="0" w:space="0" w:color="auto"/>
            <w:right w:val="none" w:sz="0" w:space="0" w:color="auto"/>
          </w:divBdr>
        </w:div>
        <w:div w:id="1481727899">
          <w:marLeft w:val="480"/>
          <w:marRight w:val="0"/>
          <w:marTop w:val="0"/>
          <w:marBottom w:val="0"/>
          <w:divBdr>
            <w:top w:val="none" w:sz="0" w:space="0" w:color="auto"/>
            <w:left w:val="none" w:sz="0" w:space="0" w:color="auto"/>
            <w:bottom w:val="none" w:sz="0" w:space="0" w:color="auto"/>
            <w:right w:val="none" w:sz="0" w:space="0" w:color="auto"/>
          </w:divBdr>
        </w:div>
        <w:div w:id="1561819328">
          <w:marLeft w:val="480"/>
          <w:marRight w:val="0"/>
          <w:marTop w:val="0"/>
          <w:marBottom w:val="0"/>
          <w:divBdr>
            <w:top w:val="none" w:sz="0" w:space="0" w:color="auto"/>
            <w:left w:val="none" w:sz="0" w:space="0" w:color="auto"/>
            <w:bottom w:val="none" w:sz="0" w:space="0" w:color="auto"/>
            <w:right w:val="none" w:sz="0" w:space="0" w:color="auto"/>
          </w:divBdr>
        </w:div>
        <w:div w:id="2034577318">
          <w:marLeft w:val="480"/>
          <w:marRight w:val="0"/>
          <w:marTop w:val="0"/>
          <w:marBottom w:val="0"/>
          <w:divBdr>
            <w:top w:val="none" w:sz="0" w:space="0" w:color="auto"/>
            <w:left w:val="none" w:sz="0" w:space="0" w:color="auto"/>
            <w:bottom w:val="none" w:sz="0" w:space="0" w:color="auto"/>
            <w:right w:val="none" w:sz="0" w:space="0" w:color="auto"/>
          </w:divBdr>
        </w:div>
      </w:divsChild>
    </w:div>
    <w:div w:id="308630205">
      <w:bodyDiv w:val="1"/>
      <w:marLeft w:val="0"/>
      <w:marRight w:val="0"/>
      <w:marTop w:val="0"/>
      <w:marBottom w:val="0"/>
      <w:divBdr>
        <w:top w:val="none" w:sz="0" w:space="0" w:color="auto"/>
        <w:left w:val="none" w:sz="0" w:space="0" w:color="auto"/>
        <w:bottom w:val="none" w:sz="0" w:space="0" w:color="auto"/>
        <w:right w:val="none" w:sz="0" w:space="0" w:color="auto"/>
      </w:divBdr>
    </w:div>
    <w:div w:id="309018187">
      <w:bodyDiv w:val="1"/>
      <w:marLeft w:val="0"/>
      <w:marRight w:val="0"/>
      <w:marTop w:val="0"/>
      <w:marBottom w:val="0"/>
      <w:divBdr>
        <w:top w:val="none" w:sz="0" w:space="0" w:color="auto"/>
        <w:left w:val="none" w:sz="0" w:space="0" w:color="auto"/>
        <w:bottom w:val="none" w:sz="0" w:space="0" w:color="auto"/>
        <w:right w:val="none" w:sz="0" w:space="0" w:color="auto"/>
      </w:divBdr>
    </w:div>
    <w:div w:id="309330957">
      <w:bodyDiv w:val="1"/>
      <w:marLeft w:val="0"/>
      <w:marRight w:val="0"/>
      <w:marTop w:val="0"/>
      <w:marBottom w:val="0"/>
      <w:divBdr>
        <w:top w:val="none" w:sz="0" w:space="0" w:color="auto"/>
        <w:left w:val="none" w:sz="0" w:space="0" w:color="auto"/>
        <w:bottom w:val="none" w:sz="0" w:space="0" w:color="auto"/>
        <w:right w:val="none" w:sz="0" w:space="0" w:color="auto"/>
      </w:divBdr>
    </w:div>
    <w:div w:id="309555468">
      <w:bodyDiv w:val="1"/>
      <w:marLeft w:val="0"/>
      <w:marRight w:val="0"/>
      <w:marTop w:val="0"/>
      <w:marBottom w:val="0"/>
      <w:divBdr>
        <w:top w:val="none" w:sz="0" w:space="0" w:color="auto"/>
        <w:left w:val="none" w:sz="0" w:space="0" w:color="auto"/>
        <w:bottom w:val="none" w:sz="0" w:space="0" w:color="auto"/>
        <w:right w:val="none" w:sz="0" w:space="0" w:color="auto"/>
      </w:divBdr>
    </w:div>
    <w:div w:id="311181106">
      <w:bodyDiv w:val="1"/>
      <w:marLeft w:val="0"/>
      <w:marRight w:val="0"/>
      <w:marTop w:val="0"/>
      <w:marBottom w:val="0"/>
      <w:divBdr>
        <w:top w:val="none" w:sz="0" w:space="0" w:color="auto"/>
        <w:left w:val="none" w:sz="0" w:space="0" w:color="auto"/>
        <w:bottom w:val="none" w:sz="0" w:space="0" w:color="auto"/>
        <w:right w:val="none" w:sz="0" w:space="0" w:color="auto"/>
      </w:divBdr>
    </w:div>
    <w:div w:id="311524016">
      <w:bodyDiv w:val="1"/>
      <w:marLeft w:val="0"/>
      <w:marRight w:val="0"/>
      <w:marTop w:val="0"/>
      <w:marBottom w:val="0"/>
      <w:divBdr>
        <w:top w:val="none" w:sz="0" w:space="0" w:color="auto"/>
        <w:left w:val="none" w:sz="0" w:space="0" w:color="auto"/>
        <w:bottom w:val="none" w:sz="0" w:space="0" w:color="auto"/>
        <w:right w:val="none" w:sz="0" w:space="0" w:color="auto"/>
      </w:divBdr>
    </w:div>
    <w:div w:id="312148396">
      <w:bodyDiv w:val="1"/>
      <w:marLeft w:val="0"/>
      <w:marRight w:val="0"/>
      <w:marTop w:val="0"/>
      <w:marBottom w:val="0"/>
      <w:divBdr>
        <w:top w:val="none" w:sz="0" w:space="0" w:color="auto"/>
        <w:left w:val="none" w:sz="0" w:space="0" w:color="auto"/>
        <w:bottom w:val="none" w:sz="0" w:space="0" w:color="auto"/>
        <w:right w:val="none" w:sz="0" w:space="0" w:color="auto"/>
      </w:divBdr>
    </w:div>
    <w:div w:id="316307506">
      <w:bodyDiv w:val="1"/>
      <w:marLeft w:val="0"/>
      <w:marRight w:val="0"/>
      <w:marTop w:val="0"/>
      <w:marBottom w:val="0"/>
      <w:divBdr>
        <w:top w:val="none" w:sz="0" w:space="0" w:color="auto"/>
        <w:left w:val="none" w:sz="0" w:space="0" w:color="auto"/>
        <w:bottom w:val="none" w:sz="0" w:space="0" w:color="auto"/>
        <w:right w:val="none" w:sz="0" w:space="0" w:color="auto"/>
      </w:divBdr>
    </w:div>
    <w:div w:id="317273026">
      <w:bodyDiv w:val="1"/>
      <w:marLeft w:val="0"/>
      <w:marRight w:val="0"/>
      <w:marTop w:val="0"/>
      <w:marBottom w:val="0"/>
      <w:divBdr>
        <w:top w:val="none" w:sz="0" w:space="0" w:color="auto"/>
        <w:left w:val="none" w:sz="0" w:space="0" w:color="auto"/>
        <w:bottom w:val="none" w:sz="0" w:space="0" w:color="auto"/>
        <w:right w:val="none" w:sz="0" w:space="0" w:color="auto"/>
      </w:divBdr>
    </w:div>
    <w:div w:id="317684940">
      <w:bodyDiv w:val="1"/>
      <w:marLeft w:val="0"/>
      <w:marRight w:val="0"/>
      <w:marTop w:val="0"/>
      <w:marBottom w:val="0"/>
      <w:divBdr>
        <w:top w:val="none" w:sz="0" w:space="0" w:color="auto"/>
        <w:left w:val="none" w:sz="0" w:space="0" w:color="auto"/>
        <w:bottom w:val="none" w:sz="0" w:space="0" w:color="auto"/>
        <w:right w:val="none" w:sz="0" w:space="0" w:color="auto"/>
      </w:divBdr>
    </w:div>
    <w:div w:id="318272690">
      <w:bodyDiv w:val="1"/>
      <w:marLeft w:val="0"/>
      <w:marRight w:val="0"/>
      <w:marTop w:val="0"/>
      <w:marBottom w:val="0"/>
      <w:divBdr>
        <w:top w:val="none" w:sz="0" w:space="0" w:color="auto"/>
        <w:left w:val="none" w:sz="0" w:space="0" w:color="auto"/>
        <w:bottom w:val="none" w:sz="0" w:space="0" w:color="auto"/>
        <w:right w:val="none" w:sz="0" w:space="0" w:color="auto"/>
      </w:divBdr>
    </w:div>
    <w:div w:id="318508257">
      <w:bodyDiv w:val="1"/>
      <w:marLeft w:val="0"/>
      <w:marRight w:val="0"/>
      <w:marTop w:val="0"/>
      <w:marBottom w:val="0"/>
      <w:divBdr>
        <w:top w:val="none" w:sz="0" w:space="0" w:color="auto"/>
        <w:left w:val="none" w:sz="0" w:space="0" w:color="auto"/>
        <w:bottom w:val="none" w:sz="0" w:space="0" w:color="auto"/>
        <w:right w:val="none" w:sz="0" w:space="0" w:color="auto"/>
      </w:divBdr>
    </w:div>
    <w:div w:id="319315031">
      <w:bodyDiv w:val="1"/>
      <w:marLeft w:val="0"/>
      <w:marRight w:val="0"/>
      <w:marTop w:val="0"/>
      <w:marBottom w:val="0"/>
      <w:divBdr>
        <w:top w:val="none" w:sz="0" w:space="0" w:color="auto"/>
        <w:left w:val="none" w:sz="0" w:space="0" w:color="auto"/>
        <w:bottom w:val="none" w:sz="0" w:space="0" w:color="auto"/>
        <w:right w:val="none" w:sz="0" w:space="0" w:color="auto"/>
      </w:divBdr>
    </w:div>
    <w:div w:id="320275244">
      <w:bodyDiv w:val="1"/>
      <w:marLeft w:val="0"/>
      <w:marRight w:val="0"/>
      <w:marTop w:val="0"/>
      <w:marBottom w:val="0"/>
      <w:divBdr>
        <w:top w:val="none" w:sz="0" w:space="0" w:color="auto"/>
        <w:left w:val="none" w:sz="0" w:space="0" w:color="auto"/>
        <w:bottom w:val="none" w:sz="0" w:space="0" w:color="auto"/>
        <w:right w:val="none" w:sz="0" w:space="0" w:color="auto"/>
      </w:divBdr>
    </w:div>
    <w:div w:id="320888500">
      <w:bodyDiv w:val="1"/>
      <w:marLeft w:val="0"/>
      <w:marRight w:val="0"/>
      <w:marTop w:val="0"/>
      <w:marBottom w:val="0"/>
      <w:divBdr>
        <w:top w:val="none" w:sz="0" w:space="0" w:color="auto"/>
        <w:left w:val="none" w:sz="0" w:space="0" w:color="auto"/>
        <w:bottom w:val="none" w:sz="0" w:space="0" w:color="auto"/>
        <w:right w:val="none" w:sz="0" w:space="0" w:color="auto"/>
      </w:divBdr>
      <w:divsChild>
        <w:div w:id="1140339757">
          <w:marLeft w:val="480"/>
          <w:marRight w:val="0"/>
          <w:marTop w:val="0"/>
          <w:marBottom w:val="0"/>
          <w:divBdr>
            <w:top w:val="none" w:sz="0" w:space="0" w:color="auto"/>
            <w:left w:val="none" w:sz="0" w:space="0" w:color="auto"/>
            <w:bottom w:val="none" w:sz="0" w:space="0" w:color="auto"/>
            <w:right w:val="none" w:sz="0" w:space="0" w:color="auto"/>
          </w:divBdr>
        </w:div>
        <w:div w:id="526867294">
          <w:marLeft w:val="480"/>
          <w:marRight w:val="0"/>
          <w:marTop w:val="0"/>
          <w:marBottom w:val="0"/>
          <w:divBdr>
            <w:top w:val="none" w:sz="0" w:space="0" w:color="auto"/>
            <w:left w:val="none" w:sz="0" w:space="0" w:color="auto"/>
            <w:bottom w:val="none" w:sz="0" w:space="0" w:color="auto"/>
            <w:right w:val="none" w:sz="0" w:space="0" w:color="auto"/>
          </w:divBdr>
        </w:div>
        <w:div w:id="700786753">
          <w:marLeft w:val="480"/>
          <w:marRight w:val="0"/>
          <w:marTop w:val="0"/>
          <w:marBottom w:val="0"/>
          <w:divBdr>
            <w:top w:val="none" w:sz="0" w:space="0" w:color="auto"/>
            <w:left w:val="none" w:sz="0" w:space="0" w:color="auto"/>
            <w:bottom w:val="none" w:sz="0" w:space="0" w:color="auto"/>
            <w:right w:val="none" w:sz="0" w:space="0" w:color="auto"/>
          </w:divBdr>
        </w:div>
        <w:div w:id="574975696">
          <w:marLeft w:val="480"/>
          <w:marRight w:val="0"/>
          <w:marTop w:val="0"/>
          <w:marBottom w:val="0"/>
          <w:divBdr>
            <w:top w:val="none" w:sz="0" w:space="0" w:color="auto"/>
            <w:left w:val="none" w:sz="0" w:space="0" w:color="auto"/>
            <w:bottom w:val="none" w:sz="0" w:space="0" w:color="auto"/>
            <w:right w:val="none" w:sz="0" w:space="0" w:color="auto"/>
          </w:divBdr>
        </w:div>
        <w:div w:id="186870913">
          <w:marLeft w:val="480"/>
          <w:marRight w:val="0"/>
          <w:marTop w:val="0"/>
          <w:marBottom w:val="0"/>
          <w:divBdr>
            <w:top w:val="none" w:sz="0" w:space="0" w:color="auto"/>
            <w:left w:val="none" w:sz="0" w:space="0" w:color="auto"/>
            <w:bottom w:val="none" w:sz="0" w:space="0" w:color="auto"/>
            <w:right w:val="none" w:sz="0" w:space="0" w:color="auto"/>
          </w:divBdr>
        </w:div>
        <w:div w:id="1424909140">
          <w:marLeft w:val="480"/>
          <w:marRight w:val="0"/>
          <w:marTop w:val="0"/>
          <w:marBottom w:val="0"/>
          <w:divBdr>
            <w:top w:val="none" w:sz="0" w:space="0" w:color="auto"/>
            <w:left w:val="none" w:sz="0" w:space="0" w:color="auto"/>
            <w:bottom w:val="none" w:sz="0" w:space="0" w:color="auto"/>
            <w:right w:val="none" w:sz="0" w:space="0" w:color="auto"/>
          </w:divBdr>
        </w:div>
        <w:div w:id="598607600">
          <w:marLeft w:val="480"/>
          <w:marRight w:val="0"/>
          <w:marTop w:val="0"/>
          <w:marBottom w:val="0"/>
          <w:divBdr>
            <w:top w:val="none" w:sz="0" w:space="0" w:color="auto"/>
            <w:left w:val="none" w:sz="0" w:space="0" w:color="auto"/>
            <w:bottom w:val="none" w:sz="0" w:space="0" w:color="auto"/>
            <w:right w:val="none" w:sz="0" w:space="0" w:color="auto"/>
          </w:divBdr>
        </w:div>
        <w:div w:id="1956787266">
          <w:marLeft w:val="480"/>
          <w:marRight w:val="0"/>
          <w:marTop w:val="0"/>
          <w:marBottom w:val="0"/>
          <w:divBdr>
            <w:top w:val="none" w:sz="0" w:space="0" w:color="auto"/>
            <w:left w:val="none" w:sz="0" w:space="0" w:color="auto"/>
            <w:bottom w:val="none" w:sz="0" w:space="0" w:color="auto"/>
            <w:right w:val="none" w:sz="0" w:space="0" w:color="auto"/>
          </w:divBdr>
        </w:div>
        <w:div w:id="433064100">
          <w:marLeft w:val="480"/>
          <w:marRight w:val="0"/>
          <w:marTop w:val="0"/>
          <w:marBottom w:val="0"/>
          <w:divBdr>
            <w:top w:val="none" w:sz="0" w:space="0" w:color="auto"/>
            <w:left w:val="none" w:sz="0" w:space="0" w:color="auto"/>
            <w:bottom w:val="none" w:sz="0" w:space="0" w:color="auto"/>
            <w:right w:val="none" w:sz="0" w:space="0" w:color="auto"/>
          </w:divBdr>
        </w:div>
        <w:div w:id="978455880">
          <w:marLeft w:val="480"/>
          <w:marRight w:val="0"/>
          <w:marTop w:val="0"/>
          <w:marBottom w:val="0"/>
          <w:divBdr>
            <w:top w:val="none" w:sz="0" w:space="0" w:color="auto"/>
            <w:left w:val="none" w:sz="0" w:space="0" w:color="auto"/>
            <w:bottom w:val="none" w:sz="0" w:space="0" w:color="auto"/>
            <w:right w:val="none" w:sz="0" w:space="0" w:color="auto"/>
          </w:divBdr>
        </w:div>
        <w:div w:id="894659432">
          <w:marLeft w:val="480"/>
          <w:marRight w:val="0"/>
          <w:marTop w:val="0"/>
          <w:marBottom w:val="0"/>
          <w:divBdr>
            <w:top w:val="none" w:sz="0" w:space="0" w:color="auto"/>
            <w:left w:val="none" w:sz="0" w:space="0" w:color="auto"/>
            <w:bottom w:val="none" w:sz="0" w:space="0" w:color="auto"/>
            <w:right w:val="none" w:sz="0" w:space="0" w:color="auto"/>
          </w:divBdr>
        </w:div>
        <w:div w:id="1392268458">
          <w:marLeft w:val="480"/>
          <w:marRight w:val="0"/>
          <w:marTop w:val="0"/>
          <w:marBottom w:val="0"/>
          <w:divBdr>
            <w:top w:val="none" w:sz="0" w:space="0" w:color="auto"/>
            <w:left w:val="none" w:sz="0" w:space="0" w:color="auto"/>
            <w:bottom w:val="none" w:sz="0" w:space="0" w:color="auto"/>
            <w:right w:val="none" w:sz="0" w:space="0" w:color="auto"/>
          </w:divBdr>
        </w:div>
        <w:div w:id="1625381270">
          <w:marLeft w:val="480"/>
          <w:marRight w:val="0"/>
          <w:marTop w:val="0"/>
          <w:marBottom w:val="0"/>
          <w:divBdr>
            <w:top w:val="none" w:sz="0" w:space="0" w:color="auto"/>
            <w:left w:val="none" w:sz="0" w:space="0" w:color="auto"/>
            <w:bottom w:val="none" w:sz="0" w:space="0" w:color="auto"/>
            <w:right w:val="none" w:sz="0" w:space="0" w:color="auto"/>
          </w:divBdr>
        </w:div>
        <w:div w:id="2038236195">
          <w:marLeft w:val="480"/>
          <w:marRight w:val="0"/>
          <w:marTop w:val="0"/>
          <w:marBottom w:val="0"/>
          <w:divBdr>
            <w:top w:val="none" w:sz="0" w:space="0" w:color="auto"/>
            <w:left w:val="none" w:sz="0" w:space="0" w:color="auto"/>
            <w:bottom w:val="none" w:sz="0" w:space="0" w:color="auto"/>
            <w:right w:val="none" w:sz="0" w:space="0" w:color="auto"/>
          </w:divBdr>
        </w:div>
        <w:div w:id="1535071495">
          <w:marLeft w:val="480"/>
          <w:marRight w:val="0"/>
          <w:marTop w:val="0"/>
          <w:marBottom w:val="0"/>
          <w:divBdr>
            <w:top w:val="none" w:sz="0" w:space="0" w:color="auto"/>
            <w:left w:val="none" w:sz="0" w:space="0" w:color="auto"/>
            <w:bottom w:val="none" w:sz="0" w:space="0" w:color="auto"/>
            <w:right w:val="none" w:sz="0" w:space="0" w:color="auto"/>
          </w:divBdr>
        </w:div>
      </w:divsChild>
    </w:div>
    <w:div w:id="322199630">
      <w:bodyDiv w:val="1"/>
      <w:marLeft w:val="0"/>
      <w:marRight w:val="0"/>
      <w:marTop w:val="0"/>
      <w:marBottom w:val="0"/>
      <w:divBdr>
        <w:top w:val="none" w:sz="0" w:space="0" w:color="auto"/>
        <w:left w:val="none" w:sz="0" w:space="0" w:color="auto"/>
        <w:bottom w:val="none" w:sz="0" w:space="0" w:color="auto"/>
        <w:right w:val="none" w:sz="0" w:space="0" w:color="auto"/>
      </w:divBdr>
    </w:div>
    <w:div w:id="322510133">
      <w:bodyDiv w:val="1"/>
      <w:marLeft w:val="0"/>
      <w:marRight w:val="0"/>
      <w:marTop w:val="0"/>
      <w:marBottom w:val="0"/>
      <w:divBdr>
        <w:top w:val="none" w:sz="0" w:space="0" w:color="auto"/>
        <w:left w:val="none" w:sz="0" w:space="0" w:color="auto"/>
        <w:bottom w:val="none" w:sz="0" w:space="0" w:color="auto"/>
        <w:right w:val="none" w:sz="0" w:space="0" w:color="auto"/>
      </w:divBdr>
      <w:divsChild>
        <w:div w:id="114451318">
          <w:marLeft w:val="480"/>
          <w:marRight w:val="0"/>
          <w:marTop w:val="0"/>
          <w:marBottom w:val="0"/>
          <w:divBdr>
            <w:top w:val="none" w:sz="0" w:space="0" w:color="auto"/>
            <w:left w:val="none" w:sz="0" w:space="0" w:color="auto"/>
            <w:bottom w:val="none" w:sz="0" w:space="0" w:color="auto"/>
            <w:right w:val="none" w:sz="0" w:space="0" w:color="auto"/>
          </w:divBdr>
        </w:div>
        <w:div w:id="955257258">
          <w:marLeft w:val="480"/>
          <w:marRight w:val="0"/>
          <w:marTop w:val="0"/>
          <w:marBottom w:val="0"/>
          <w:divBdr>
            <w:top w:val="none" w:sz="0" w:space="0" w:color="auto"/>
            <w:left w:val="none" w:sz="0" w:space="0" w:color="auto"/>
            <w:bottom w:val="none" w:sz="0" w:space="0" w:color="auto"/>
            <w:right w:val="none" w:sz="0" w:space="0" w:color="auto"/>
          </w:divBdr>
        </w:div>
        <w:div w:id="973753838">
          <w:marLeft w:val="480"/>
          <w:marRight w:val="0"/>
          <w:marTop w:val="0"/>
          <w:marBottom w:val="0"/>
          <w:divBdr>
            <w:top w:val="none" w:sz="0" w:space="0" w:color="auto"/>
            <w:left w:val="none" w:sz="0" w:space="0" w:color="auto"/>
            <w:bottom w:val="none" w:sz="0" w:space="0" w:color="auto"/>
            <w:right w:val="none" w:sz="0" w:space="0" w:color="auto"/>
          </w:divBdr>
        </w:div>
        <w:div w:id="805388918">
          <w:marLeft w:val="480"/>
          <w:marRight w:val="0"/>
          <w:marTop w:val="0"/>
          <w:marBottom w:val="0"/>
          <w:divBdr>
            <w:top w:val="none" w:sz="0" w:space="0" w:color="auto"/>
            <w:left w:val="none" w:sz="0" w:space="0" w:color="auto"/>
            <w:bottom w:val="none" w:sz="0" w:space="0" w:color="auto"/>
            <w:right w:val="none" w:sz="0" w:space="0" w:color="auto"/>
          </w:divBdr>
        </w:div>
        <w:div w:id="1424186449">
          <w:marLeft w:val="480"/>
          <w:marRight w:val="0"/>
          <w:marTop w:val="0"/>
          <w:marBottom w:val="0"/>
          <w:divBdr>
            <w:top w:val="none" w:sz="0" w:space="0" w:color="auto"/>
            <w:left w:val="none" w:sz="0" w:space="0" w:color="auto"/>
            <w:bottom w:val="none" w:sz="0" w:space="0" w:color="auto"/>
            <w:right w:val="none" w:sz="0" w:space="0" w:color="auto"/>
          </w:divBdr>
        </w:div>
        <w:div w:id="927348855">
          <w:marLeft w:val="480"/>
          <w:marRight w:val="0"/>
          <w:marTop w:val="0"/>
          <w:marBottom w:val="0"/>
          <w:divBdr>
            <w:top w:val="none" w:sz="0" w:space="0" w:color="auto"/>
            <w:left w:val="none" w:sz="0" w:space="0" w:color="auto"/>
            <w:bottom w:val="none" w:sz="0" w:space="0" w:color="auto"/>
            <w:right w:val="none" w:sz="0" w:space="0" w:color="auto"/>
          </w:divBdr>
        </w:div>
        <w:div w:id="1430344645">
          <w:marLeft w:val="480"/>
          <w:marRight w:val="0"/>
          <w:marTop w:val="0"/>
          <w:marBottom w:val="0"/>
          <w:divBdr>
            <w:top w:val="none" w:sz="0" w:space="0" w:color="auto"/>
            <w:left w:val="none" w:sz="0" w:space="0" w:color="auto"/>
            <w:bottom w:val="none" w:sz="0" w:space="0" w:color="auto"/>
            <w:right w:val="none" w:sz="0" w:space="0" w:color="auto"/>
          </w:divBdr>
        </w:div>
        <w:div w:id="1142234555">
          <w:marLeft w:val="480"/>
          <w:marRight w:val="0"/>
          <w:marTop w:val="0"/>
          <w:marBottom w:val="0"/>
          <w:divBdr>
            <w:top w:val="none" w:sz="0" w:space="0" w:color="auto"/>
            <w:left w:val="none" w:sz="0" w:space="0" w:color="auto"/>
            <w:bottom w:val="none" w:sz="0" w:space="0" w:color="auto"/>
            <w:right w:val="none" w:sz="0" w:space="0" w:color="auto"/>
          </w:divBdr>
        </w:div>
        <w:div w:id="731197926">
          <w:marLeft w:val="480"/>
          <w:marRight w:val="0"/>
          <w:marTop w:val="0"/>
          <w:marBottom w:val="0"/>
          <w:divBdr>
            <w:top w:val="none" w:sz="0" w:space="0" w:color="auto"/>
            <w:left w:val="none" w:sz="0" w:space="0" w:color="auto"/>
            <w:bottom w:val="none" w:sz="0" w:space="0" w:color="auto"/>
            <w:right w:val="none" w:sz="0" w:space="0" w:color="auto"/>
          </w:divBdr>
        </w:div>
        <w:div w:id="1651404480">
          <w:marLeft w:val="480"/>
          <w:marRight w:val="0"/>
          <w:marTop w:val="0"/>
          <w:marBottom w:val="0"/>
          <w:divBdr>
            <w:top w:val="none" w:sz="0" w:space="0" w:color="auto"/>
            <w:left w:val="none" w:sz="0" w:space="0" w:color="auto"/>
            <w:bottom w:val="none" w:sz="0" w:space="0" w:color="auto"/>
            <w:right w:val="none" w:sz="0" w:space="0" w:color="auto"/>
          </w:divBdr>
        </w:div>
        <w:div w:id="1900629969">
          <w:marLeft w:val="480"/>
          <w:marRight w:val="0"/>
          <w:marTop w:val="0"/>
          <w:marBottom w:val="0"/>
          <w:divBdr>
            <w:top w:val="none" w:sz="0" w:space="0" w:color="auto"/>
            <w:left w:val="none" w:sz="0" w:space="0" w:color="auto"/>
            <w:bottom w:val="none" w:sz="0" w:space="0" w:color="auto"/>
            <w:right w:val="none" w:sz="0" w:space="0" w:color="auto"/>
          </w:divBdr>
        </w:div>
        <w:div w:id="780538887">
          <w:marLeft w:val="480"/>
          <w:marRight w:val="0"/>
          <w:marTop w:val="0"/>
          <w:marBottom w:val="0"/>
          <w:divBdr>
            <w:top w:val="none" w:sz="0" w:space="0" w:color="auto"/>
            <w:left w:val="none" w:sz="0" w:space="0" w:color="auto"/>
            <w:bottom w:val="none" w:sz="0" w:space="0" w:color="auto"/>
            <w:right w:val="none" w:sz="0" w:space="0" w:color="auto"/>
          </w:divBdr>
        </w:div>
        <w:div w:id="1434013041">
          <w:marLeft w:val="480"/>
          <w:marRight w:val="0"/>
          <w:marTop w:val="0"/>
          <w:marBottom w:val="0"/>
          <w:divBdr>
            <w:top w:val="none" w:sz="0" w:space="0" w:color="auto"/>
            <w:left w:val="none" w:sz="0" w:space="0" w:color="auto"/>
            <w:bottom w:val="none" w:sz="0" w:space="0" w:color="auto"/>
            <w:right w:val="none" w:sz="0" w:space="0" w:color="auto"/>
          </w:divBdr>
        </w:div>
        <w:div w:id="77947444">
          <w:marLeft w:val="480"/>
          <w:marRight w:val="0"/>
          <w:marTop w:val="0"/>
          <w:marBottom w:val="0"/>
          <w:divBdr>
            <w:top w:val="none" w:sz="0" w:space="0" w:color="auto"/>
            <w:left w:val="none" w:sz="0" w:space="0" w:color="auto"/>
            <w:bottom w:val="none" w:sz="0" w:space="0" w:color="auto"/>
            <w:right w:val="none" w:sz="0" w:space="0" w:color="auto"/>
          </w:divBdr>
        </w:div>
        <w:div w:id="456217256">
          <w:marLeft w:val="480"/>
          <w:marRight w:val="0"/>
          <w:marTop w:val="0"/>
          <w:marBottom w:val="0"/>
          <w:divBdr>
            <w:top w:val="none" w:sz="0" w:space="0" w:color="auto"/>
            <w:left w:val="none" w:sz="0" w:space="0" w:color="auto"/>
            <w:bottom w:val="none" w:sz="0" w:space="0" w:color="auto"/>
            <w:right w:val="none" w:sz="0" w:space="0" w:color="auto"/>
          </w:divBdr>
        </w:div>
        <w:div w:id="344211406">
          <w:marLeft w:val="480"/>
          <w:marRight w:val="0"/>
          <w:marTop w:val="0"/>
          <w:marBottom w:val="0"/>
          <w:divBdr>
            <w:top w:val="none" w:sz="0" w:space="0" w:color="auto"/>
            <w:left w:val="none" w:sz="0" w:space="0" w:color="auto"/>
            <w:bottom w:val="none" w:sz="0" w:space="0" w:color="auto"/>
            <w:right w:val="none" w:sz="0" w:space="0" w:color="auto"/>
          </w:divBdr>
        </w:div>
        <w:div w:id="1366560006">
          <w:marLeft w:val="480"/>
          <w:marRight w:val="0"/>
          <w:marTop w:val="0"/>
          <w:marBottom w:val="0"/>
          <w:divBdr>
            <w:top w:val="none" w:sz="0" w:space="0" w:color="auto"/>
            <w:left w:val="none" w:sz="0" w:space="0" w:color="auto"/>
            <w:bottom w:val="none" w:sz="0" w:space="0" w:color="auto"/>
            <w:right w:val="none" w:sz="0" w:space="0" w:color="auto"/>
          </w:divBdr>
        </w:div>
        <w:div w:id="516163458">
          <w:marLeft w:val="480"/>
          <w:marRight w:val="0"/>
          <w:marTop w:val="0"/>
          <w:marBottom w:val="0"/>
          <w:divBdr>
            <w:top w:val="none" w:sz="0" w:space="0" w:color="auto"/>
            <w:left w:val="none" w:sz="0" w:space="0" w:color="auto"/>
            <w:bottom w:val="none" w:sz="0" w:space="0" w:color="auto"/>
            <w:right w:val="none" w:sz="0" w:space="0" w:color="auto"/>
          </w:divBdr>
        </w:div>
        <w:div w:id="120617324">
          <w:marLeft w:val="480"/>
          <w:marRight w:val="0"/>
          <w:marTop w:val="0"/>
          <w:marBottom w:val="0"/>
          <w:divBdr>
            <w:top w:val="none" w:sz="0" w:space="0" w:color="auto"/>
            <w:left w:val="none" w:sz="0" w:space="0" w:color="auto"/>
            <w:bottom w:val="none" w:sz="0" w:space="0" w:color="auto"/>
            <w:right w:val="none" w:sz="0" w:space="0" w:color="auto"/>
          </w:divBdr>
        </w:div>
        <w:div w:id="1550067735">
          <w:marLeft w:val="480"/>
          <w:marRight w:val="0"/>
          <w:marTop w:val="0"/>
          <w:marBottom w:val="0"/>
          <w:divBdr>
            <w:top w:val="none" w:sz="0" w:space="0" w:color="auto"/>
            <w:left w:val="none" w:sz="0" w:space="0" w:color="auto"/>
            <w:bottom w:val="none" w:sz="0" w:space="0" w:color="auto"/>
            <w:right w:val="none" w:sz="0" w:space="0" w:color="auto"/>
          </w:divBdr>
        </w:div>
        <w:div w:id="404452708">
          <w:marLeft w:val="480"/>
          <w:marRight w:val="0"/>
          <w:marTop w:val="0"/>
          <w:marBottom w:val="0"/>
          <w:divBdr>
            <w:top w:val="none" w:sz="0" w:space="0" w:color="auto"/>
            <w:left w:val="none" w:sz="0" w:space="0" w:color="auto"/>
            <w:bottom w:val="none" w:sz="0" w:space="0" w:color="auto"/>
            <w:right w:val="none" w:sz="0" w:space="0" w:color="auto"/>
          </w:divBdr>
        </w:div>
        <w:div w:id="770277227">
          <w:marLeft w:val="480"/>
          <w:marRight w:val="0"/>
          <w:marTop w:val="0"/>
          <w:marBottom w:val="0"/>
          <w:divBdr>
            <w:top w:val="none" w:sz="0" w:space="0" w:color="auto"/>
            <w:left w:val="none" w:sz="0" w:space="0" w:color="auto"/>
            <w:bottom w:val="none" w:sz="0" w:space="0" w:color="auto"/>
            <w:right w:val="none" w:sz="0" w:space="0" w:color="auto"/>
          </w:divBdr>
        </w:div>
        <w:div w:id="1723628653">
          <w:marLeft w:val="480"/>
          <w:marRight w:val="0"/>
          <w:marTop w:val="0"/>
          <w:marBottom w:val="0"/>
          <w:divBdr>
            <w:top w:val="none" w:sz="0" w:space="0" w:color="auto"/>
            <w:left w:val="none" w:sz="0" w:space="0" w:color="auto"/>
            <w:bottom w:val="none" w:sz="0" w:space="0" w:color="auto"/>
            <w:right w:val="none" w:sz="0" w:space="0" w:color="auto"/>
          </w:divBdr>
        </w:div>
        <w:div w:id="249049975">
          <w:marLeft w:val="480"/>
          <w:marRight w:val="0"/>
          <w:marTop w:val="0"/>
          <w:marBottom w:val="0"/>
          <w:divBdr>
            <w:top w:val="none" w:sz="0" w:space="0" w:color="auto"/>
            <w:left w:val="none" w:sz="0" w:space="0" w:color="auto"/>
            <w:bottom w:val="none" w:sz="0" w:space="0" w:color="auto"/>
            <w:right w:val="none" w:sz="0" w:space="0" w:color="auto"/>
          </w:divBdr>
        </w:div>
        <w:div w:id="1959336977">
          <w:marLeft w:val="480"/>
          <w:marRight w:val="0"/>
          <w:marTop w:val="0"/>
          <w:marBottom w:val="0"/>
          <w:divBdr>
            <w:top w:val="none" w:sz="0" w:space="0" w:color="auto"/>
            <w:left w:val="none" w:sz="0" w:space="0" w:color="auto"/>
            <w:bottom w:val="none" w:sz="0" w:space="0" w:color="auto"/>
            <w:right w:val="none" w:sz="0" w:space="0" w:color="auto"/>
          </w:divBdr>
        </w:div>
        <w:div w:id="1305963556">
          <w:marLeft w:val="480"/>
          <w:marRight w:val="0"/>
          <w:marTop w:val="0"/>
          <w:marBottom w:val="0"/>
          <w:divBdr>
            <w:top w:val="none" w:sz="0" w:space="0" w:color="auto"/>
            <w:left w:val="none" w:sz="0" w:space="0" w:color="auto"/>
            <w:bottom w:val="none" w:sz="0" w:space="0" w:color="auto"/>
            <w:right w:val="none" w:sz="0" w:space="0" w:color="auto"/>
          </w:divBdr>
        </w:div>
        <w:div w:id="1054700958">
          <w:marLeft w:val="480"/>
          <w:marRight w:val="0"/>
          <w:marTop w:val="0"/>
          <w:marBottom w:val="0"/>
          <w:divBdr>
            <w:top w:val="none" w:sz="0" w:space="0" w:color="auto"/>
            <w:left w:val="none" w:sz="0" w:space="0" w:color="auto"/>
            <w:bottom w:val="none" w:sz="0" w:space="0" w:color="auto"/>
            <w:right w:val="none" w:sz="0" w:space="0" w:color="auto"/>
          </w:divBdr>
        </w:div>
        <w:div w:id="1537428371">
          <w:marLeft w:val="480"/>
          <w:marRight w:val="0"/>
          <w:marTop w:val="0"/>
          <w:marBottom w:val="0"/>
          <w:divBdr>
            <w:top w:val="none" w:sz="0" w:space="0" w:color="auto"/>
            <w:left w:val="none" w:sz="0" w:space="0" w:color="auto"/>
            <w:bottom w:val="none" w:sz="0" w:space="0" w:color="auto"/>
            <w:right w:val="none" w:sz="0" w:space="0" w:color="auto"/>
          </w:divBdr>
        </w:div>
        <w:div w:id="1410269566">
          <w:marLeft w:val="480"/>
          <w:marRight w:val="0"/>
          <w:marTop w:val="0"/>
          <w:marBottom w:val="0"/>
          <w:divBdr>
            <w:top w:val="none" w:sz="0" w:space="0" w:color="auto"/>
            <w:left w:val="none" w:sz="0" w:space="0" w:color="auto"/>
            <w:bottom w:val="none" w:sz="0" w:space="0" w:color="auto"/>
            <w:right w:val="none" w:sz="0" w:space="0" w:color="auto"/>
          </w:divBdr>
        </w:div>
        <w:div w:id="1250504301">
          <w:marLeft w:val="480"/>
          <w:marRight w:val="0"/>
          <w:marTop w:val="0"/>
          <w:marBottom w:val="0"/>
          <w:divBdr>
            <w:top w:val="none" w:sz="0" w:space="0" w:color="auto"/>
            <w:left w:val="none" w:sz="0" w:space="0" w:color="auto"/>
            <w:bottom w:val="none" w:sz="0" w:space="0" w:color="auto"/>
            <w:right w:val="none" w:sz="0" w:space="0" w:color="auto"/>
          </w:divBdr>
        </w:div>
        <w:div w:id="752433836">
          <w:marLeft w:val="480"/>
          <w:marRight w:val="0"/>
          <w:marTop w:val="0"/>
          <w:marBottom w:val="0"/>
          <w:divBdr>
            <w:top w:val="none" w:sz="0" w:space="0" w:color="auto"/>
            <w:left w:val="none" w:sz="0" w:space="0" w:color="auto"/>
            <w:bottom w:val="none" w:sz="0" w:space="0" w:color="auto"/>
            <w:right w:val="none" w:sz="0" w:space="0" w:color="auto"/>
          </w:divBdr>
        </w:div>
        <w:div w:id="1663581653">
          <w:marLeft w:val="480"/>
          <w:marRight w:val="0"/>
          <w:marTop w:val="0"/>
          <w:marBottom w:val="0"/>
          <w:divBdr>
            <w:top w:val="none" w:sz="0" w:space="0" w:color="auto"/>
            <w:left w:val="none" w:sz="0" w:space="0" w:color="auto"/>
            <w:bottom w:val="none" w:sz="0" w:space="0" w:color="auto"/>
            <w:right w:val="none" w:sz="0" w:space="0" w:color="auto"/>
          </w:divBdr>
        </w:div>
        <w:div w:id="747727891">
          <w:marLeft w:val="480"/>
          <w:marRight w:val="0"/>
          <w:marTop w:val="0"/>
          <w:marBottom w:val="0"/>
          <w:divBdr>
            <w:top w:val="none" w:sz="0" w:space="0" w:color="auto"/>
            <w:left w:val="none" w:sz="0" w:space="0" w:color="auto"/>
            <w:bottom w:val="none" w:sz="0" w:space="0" w:color="auto"/>
            <w:right w:val="none" w:sz="0" w:space="0" w:color="auto"/>
          </w:divBdr>
        </w:div>
        <w:div w:id="1179008000">
          <w:marLeft w:val="480"/>
          <w:marRight w:val="0"/>
          <w:marTop w:val="0"/>
          <w:marBottom w:val="0"/>
          <w:divBdr>
            <w:top w:val="none" w:sz="0" w:space="0" w:color="auto"/>
            <w:left w:val="none" w:sz="0" w:space="0" w:color="auto"/>
            <w:bottom w:val="none" w:sz="0" w:space="0" w:color="auto"/>
            <w:right w:val="none" w:sz="0" w:space="0" w:color="auto"/>
          </w:divBdr>
        </w:div>
        <w:div w:id="1483044206">
          <w:marLeft w:val="480"/>
          <w:marRight w:val="0"/>
          <w:marTop w:val="0"/>
          <w:marBottom w:val="0"/>
          <w:divBdr>
            <w:top w:val="none" w:sz="0" w:space="0" w:color="auto"/>
            <w:left w:val="none" w:sz="0" w:space="0" w:color="auto"/>
            <w:bottom w:val="none" w:sz="0" w:space="0" w:color="auto"/>
            <w:right w:val="none" w:sz="0" w:space="0" w:color="auto"/>
          </w:divBdr>
        </w:div>
        <w:div w:id="761223130">
          <w:marLeft w:val="480"/>
          <w:marRight w:val="0"/>
          <w:marTop w:val="0"/>
          <w:marBottom w:val="0"/>
          <w:divBdr>
            <w:top w:val="none" w:sz="0" w:space="0" w:color="auto"/>
            <w:left w:val="none" w:sz="0" w:space="0" w:color="auto"/>
            <w:bottom w:val="none" w:sz="0" w:space="0" w:color="auto"/>
            <w:right w:val="none" w:sz="0" w:space="0" w:color="auto"/>
          </w:divBdr>
        </w:div>
        <w:div w:id="1456681482">
          <w:marLeft w:val="480"/>
          <w:marRight w:val="0"/>
          <w:marTop w:val="0"/>
          <w:marBottom w:val="0"/>
          <w:divBdr>
            <w:top w:val="none" w:sz="0" w:space="0" w:color="auto"/>
            <w:left w:val="none" w:sz="0" w:space="0" w:color="auto"/>
            <w:bottom w:val="none" w:sz="0" w:space="0" w:color="auto"/>
            <w:right w:val="none" w:sz="0" w:space="0" w:color="auto"/>
          </w:divBdr>
        </w:div>
        <w:div w:id="1196575705">
          <w:marLeft w:val="480"/>
          <w:marRight w:val="0"/>
          <w:marTop w:val="0"/>
          <w:marBottom w:val="0"/>
          <w:divBdr>
            <w:top w:val="none" w:sz="0" w:space="0" w:color="auto"/>
            <w:left w:val="none" w:sz="0" w:space="0" w:color="auto"/>
            <w:bottom w:val="none" w:sz="0" w:space="0" w:color="auto"/>
            <w:right w:val="none" w:sz="0" w:space="0" w:color="auto"/>
          </w:divBdr>
        </w:div>
        <w:div w:id="1708287849">
          <w:marLeft w:val="480"/>
          <w:marRight w:val="0"/>
          <w:marTop w:val="0"/>
          <w:marBottom w:val="0"/>
          <w:divBdr>
            <w:top w:val="none" w:sz="0" w:space="0" w:color="auto"/>
            <w:left w:val="none" w:sz="0" w:space="0" w:color="auto"/>
            <w:bottom w:val="none" w:sz="0" w:space="0" w:color="auto"/>
            <w:right w:val="none" w:sz="0" w:space="0" w:color="auto"/>
          </w:divBdr>
        </w:div>
        <w:div w:id="1298680653">
          <w:marLeft w:val="480"/>
          <w:marRight w:val="0"/>
          <w:marTop w:val="0"/>
          <w:marBottom w:val="0"/>
          <w:divBdr>
            <w:top w:val="none" w:sz="0" w:space="0" w:color="auto"/>
            <w:left w:val="none" w:sz="0" w:space="0" w:color="auto"/>
            <w:bottom w:val="none" w:sz="0" w:space="0" w:color="auto"/>
            <w:right w:val="none" w:sz="0" w:space="0" w:color="auto"/>
          </w:divBdr>
        </w:div>
        <w:div w:id="1597977931">
          <w:marLeft w:val="480"/>
          <w:marRight w:val="0"/>
          <w:marTop w:val="0"/>
          <w:marBottom w:val="0"/>
          <w:divBdr>
            <w:top w:val="none" w:sz="0" w:space="0" w:color="auto"/>
            <w:left w:val="none" w:sz="0" w:space="0" w:color="auto"/>
            <w:bottom w:val="none" w:sz="0" w:space="0" w:color="auto"/>
            <w:right w:val="none" w:sz="0" w:space="0" w:color="auto"/>
          </w:divBdr>
        </w:div>
        <w:div w:id="362943822">
          <w:marLeft w:val="480"/>
          <w:marRight w:val="0"/>
          <w:marTop w:val="0"/>
          <w:marBottom w:val="0"/>
          <w:divBdr>
            <w:top w:val="none" w:sz="0" w:space="0" w:color="auto"/>
            <w:left w:val="none" w:sz="0" w:space="0" w:color="auto"/>
            <w:bottom w:val="none" w:sz="0" w:space="0" w:color="auto"/>
            <w:right w:val="none" w:sz="0" w:space="0" w:color="auto"/>
          </w:divBdr>
        </w:div>
        <w:div w:id="1588998141">
          <w:marLeft w:val="480"/>
          <w:marRight w:val="0"/>
          <w:marTop w:val="0"/>
          <w:marBottom w:val="0"/>
          <w:divBdr>
            <w:top w:val="none" w:sz="0" w:space="0" w:color="auto"/>
            <w:left w:val="none" w:sz="0" w:space="0" w:color="auto"/>
            <w:bottom w:val="none" w:sz="0" w:space="0" w:color="auto"/>
            <w:right w:val="none" w:sz="0" w:space="0" w:color="auto"/>
          </w:divBdr>
        </w:div>
        <w:div w:id="473372927">
          <w:marLeft w:val="480"/>
          <w:marRight w:val="0"/>
          <w:marTop w:val="0"/>
          <w:marBottom w:val="0"/>
          <w:divBdr>
            <w:top w:val="none" w:sz="0" w:space="0" w:color="auto"/>
            <w:left w:val="none" w:sz="0" w:space="0" w:color="auto"/>
            <w:bottom w:val="none" w:sz="0" w:space="0" w:color="auto"/>
            <w:right w:val="none" w:sz="0" w:space="0" w:color="auto"/>
          </w:divBdr>
        </w:div>
        <w:div w:id="1975792323">
          <w:marLeft w:val="480"/>
          <w:marRight w:val="0"/>
          <w:marTop w:val="0"/>
          <w:marBottom w:val="0"/>
          <w:divBdr>
            <w:top w:val="none" w:sz="0" w:space="0" w:color="auto"/>
            <w:left w:val="none" w:sz="0" w:space="0" w:color="auto"/>
            <w:bottom w:val="none" w:sz="0" w:space="0" w:color="auto"/>
            <w:right w:val="none" w:sz="0" w:space="0" w:color="auto"/>
          </w:divBdr>
        </w:div>
        <w:div w:id="1994025156">
          <w:marLeft w:val="480"/>
          <w:marRight w:val="0"/>
          <w:marTop w:val="0"/>
          <w:marBottom w:val="0"/>
          <w:divBdr>
            <w:top w:val="none" w:sz="0" w:space="0" w:color="auto"/>
            <w:left w:val="none" w:sz="0" w:space="0" w:color="auto"/>
            <w:bottom w:val="none" w:sz="0" w:space="0" w:color="auto"/>
            <w:right w:val="none" w:sz="0" w:space="0" w:color="auto"/>
          </w:divBdr>
        </w:div>
        <w:div w:id="1448505859">
          <w:marLeft w:val="480"/>
          <w:marRight w:val="0"/>
          <w:marTop w:val="0"/>
          <w:marBottom w:val="0"/>
          <w:divBdr>
            <w:top w:val="none" w:sz="0" w:space="0" w:color="auto"/>
            <w:left w:val="none" w:sz="0" w:space="0" w:color="auto"/>
            <w:bottom w:val="none" w:sz="0" w:space="0" w:color="auto"/>
            <w:right w:val="none" w:sz="0" w:space="0" w:color="auto"/>
          </w:divBdr>
        </w:div>
        <w:div w:id="96022127">
          <w:marLeft w:val="480"/>
          <w:marRight w:val="0"/>
          <w:marTop w:val="0"/>
          <w:marBottom w:val="0"/>
          <w:divBdr>
            <w:top w:val="none" w:sz="0" w:space="0" w:color="auto"/>
            <w:left w:val="none" w:sz="0" w:space="0" w:color="auto"/>
            <w:bottom w:val="none" w:sz="0" w:space="0" w:color="auto"/>
            <w:right w:val="none" w:sz="0" w:space="0" w:color="auto"/>
          </w:divBdr>
        </w:div>
        <w:div w:id="2041514867">
          <w:marLeft w:val="480"/>
          <w:marRight w:val="0"/>
          <w:marTop w:val="0"/>
          <w:marBottom w:val="0"/>
          <w:divBdr>
            <w:top w:val="none" w:sz="0" w:space="0" w:color="auto"/>
            <w:left w:val="none" w:sz="0" w:space="0" w:color="auto"/>
            <w:bottom w:val="none" w:sz="0" w:space="0" w:color="auto"/>
            <w:right w:val="none" w:sz="0" w:space="0" w:color="auto"/>
          </w:divBdr>
        </w:div>
        <w:div w:id="1146435626">
          <w:marLeft w:val="480"/>
          <w:marRight w:val="0"/>
          <w:marTop w:val="0"/>
          <w:marBottom w:val="0"/>
          <w:divBdr>
            <w:top w:val="none" w:sz="0" w:space="0" w:color="auto"/>
            <w:left w:val="none" w:sz="0" w:space="0" w:color="auto"/>
            <w:bottom w:val="none" w:sz="0" w:space="0" w:color="auto"/>
            <w:right w:val="none" w:sz="0" w:space="0" w:color="auto"/>
          </w:divBdr>
        </w:div>
        <w:div w:id="1274248209">
          <w:marLeft w:val="480"/>
          <w:marRight w:val="0"/>
          <w:marTop w:val="0"/>
          <w:marBottom w:val="0"/>
          <w:divBdr>
            <w:top w:val="none" w:sz="0" w:space="0" w:color="auto"/>
            <w:left w:val="none" w:sz="0" w:space="0" w:color="auto"/>
            <w:bottom w:val="none" w:sz="0" w:space="0" w:color="auto"/>
            <w:right w:val="none" w:sz="0" w:space="0" w:color="auto"/>
          </w:divBdr>
        </w:div>
        <w:div w:id="1296646526">
          <w:marLeft w:val="480"/>
          <w:marRight w:val="0"/>
          <w:marTop w:val="0"/>
          <w:marBottom w:val="0"/>
          <w:divBdr>
            <w:top w:val="none" w:sz="0" w:space="0" w:color="auto"/>
            <w:left w:val="none" w:sz="0" w:space="0" w:color="auto"/>
            <w:bottom w:val="none" w:sz="0" w:space="0" w:color="auto"/>
            <w:right w:val="none" w:sz="0" w:space="0" w:color="auto"/>
          </w:divBdr>
        </w:div>
        <w:div w:id="598948354">
          <w:marLeft w:val="480"/>
          <w:marRight w:val="0"/>
          <w:marTop w:val="0"/>
          <w:marBottom w:val="0"/>
          <w:divBdr>
            <w:top w:val="none" w:sz="0" w:space="0" w:color="auto"/>
            <w:left w:val="none" w:sz="0" w:space="0" w:color="auto"/>
            <w:bottom w:val="none" w:sz="0" w:space="0" w:color="auto"/>
            <w:right w:val="none" w:sz="0" w:space="0" w:color="auto"/>
          </w:divBdr>
        </w:div>
        <w:div w:id="2030180064">
          <w:marLeft w:val="480"/>
          <w:marRight w:val="0"/>
          <w:marTop w:val="0"/>
          <w:marBottom w:val="0"/>
          <w:divBdr>
            <w:top w:val="none" w:sz="0" w:space="0" w:color="auto"/>
            <w:left w:val="none" w:sz="0" w:space="0" w:color="auto"/>
            <w:bottom w:val="none" w:sz="0" w:space="0" w:color="auto"/>
            <w:right w:val="none" w:sz="0" w:space="0" w:color="auto"/>
          </w:divBdr>
        </w:div>
      </w:divsChild>
    </w:div>
    <w:div w:id="323507473">
      <w:bodyDiv w:val="1"/>
      <w:marLeft w:val="0"/>
      <w:marRight w:val="0"/>
      <w:marTop w:val="0"/>
      <w:marBottom w:val="0"/>
      <w:divBdr>
        <w:top w:val="none" w:sz="0" w:space="0" w:color="auto"/>
        <w:left w:val="none" w:sz="0" w:space="0" w:color="auto"/>
        <w:bottom w:val="none" w:sz="0" w:space="0" w:color="auto"/>
        <w:right w:val="none" w:sz="0" w:space="0" w:color="auto"/>
      </w:divBdr>
      <w:divsChild>
        <w:div w:id="574706260">
          <w:marLeft w:val="480"/>
          <w:marRight w:val="0"/>
          <w:marTop w:val="0"/>
          <w:marBottom w:val="0"/>
          <w:divBdr>
            <w:top w:val="none" w:sz="0" w:space="0" w:color="auto"/>
            <w:left w:val="none" w:sz="0" w:space="0" w:color="auto"/>
            <w:bottom w:val="none" w:sz="0" w:space="0" w:color="auto"/>
            <w:right w:val="none" w:sz="0" w:space="0" w:color="auto"/>
          </w:divBdr>
        </w:div>
        <w:div w:id="84811213">
          <w:marLeft w:val="480"/>
          <w:marRight w:val="0"/>
          <w:marTop w:val="0"/>
          <w:marBottom w:val="0"/>
          <w:divBdr>
            <w:top w:val="none" w:sz="0" w:space="0" w:color="auto"/>
            <w:left w:val="none" w:sz="0" w:space="0" w:color="auto"/>
            <w:bottom w:val="none" w:sz="0" w:space="0" w:color="auto"/>
            <w:right w:val="none" w:sz="0" w:space="0" w:color="auto"/>
          </w:divBdr>
        </w:div>
        <w:div w:id="1269436345">
          <w:marLeft w:val="480"/>
          <w:marRight w:val="0"/>
          <w:marTop w:val="0"/>
          <w:marBottom w:val="0"/>
          <w:divBdr>
            <w:top w:val="none" w:sz="0" w:space="0" w:color="auto"/>
            <w:left w:val="none" w:sz="0" w:space="0" w:color="auto"/>
            <w:bottom w:val="none" w:sz="0" w:space="0" w:color="auto"/>
            <w:right w:val="none" w:sz="0" w:space="0" w:color="auto"/>
          </w:divBdr>
        </w:div>
        <w:div w:id="914318515">
          <w:marLeft w:val="480"/>
          <w:marRight w:val="0"/>
          <w:marTop w:val="0"/>
          <w:marBottom w:val="0"/>
          <w:divBdr>
            <w:top w:val="none" w:sz="0" w:space="0" w:color="auto"/>
            <w:left w:val="none" w:sz="0" w:space="0" w:color="auto"/>
            <w:bottom w:val="none" w:sz="0" w:space="0" w:color="auto"/>
            <w:right w:val="none" w:sz="0" w:space="0" w:color="auto"/>
          </w:divBdr>
        </w:div>
        <w:div w:id="1276593846">
          <w:marLeft w:val="480"/>
          <w:marRight w:val="0"/>
          <w:marTop w:val="0"/>
          <w:marBottom w:val="0"/>
          <w:divBdr>
            <w:top w:val="none" w:sz="0" w:space="0" w:color="auto"/>
            <w:left w:val="none" w:sz="0" w:space="0" w:color="auto"/>
            <w:bottom w:val="none" w:sz="0" w:space="0" w:color="auto"/>
            <w:right w:val="none" w:sz="0" w:space="0" w:color="auto"/>
          </w:divBdr>
        </w:div>
        <w:div w:id="1533106810">
          <w:marLeft w:val="480"/>
          <w:marRight w:val="0"/>
          <w:marTop w:val="0"/>
          <w:marBottom w:val="0"/>
          <w:divBdr>
            <w:top w:val="none" w:sz="0" w:space="0" w:color="auto"/>
            <w:left w:val="none" w:sz="0" w:space="0" w:color="auto"/>
            <w:bottom w:val="none" w:sz="0" w:space="0" w:color="auto"/>
            <w:right w:val="none" w:sz="0" w:space="0" w:color="auto"/>
          </w:divBdr>
        </w:div>
        <w:div w:id="286742272">
          <w:marLeft w:val="480"/>
          <w:marRight w:val="0"/>
          <w:marTop w:val="0"/>
          <w:marBottom w:val="0"/>
          <w:divBdr>
            <w:top w:val="none" w:sz="0" w:space="0" w:color="auto"/>
            <w:left w:val="none" w:sz="0" w:space="0" w:color="auto"/>
            <w:bottom w:val="none" w:sz="0" w:space="0" w:color="auto"/>
            <w:right w:val="none" w:sz="0" w:space="0" w:color="auto"/>
          </w:divBdr>
        </w:div>
        <w:div w:id="1078788467">
          <w:marLeft w:val="480"/>
          <w:marRight w:val="0"/>
          <w:marTop w:val="0"/>
          <w:marBottom w:val="0"/>
          <w:divBdr>
            <w:top w:val="none" w:sz="0" w:space="0" w:color="auto"/>
            <w:left w:val="none" w:sz="0" w:space="0" w:color="auto"/>
            <w:bottom w:val="none" w:sz="0" w:space="0" w:color="auto"/>
            <w:right w:val="none" w:sz="0" w:space="0" w:color="auto"/>
          </w:divBdr>
        </w:div>
        <w:div w:id="433399924">
          <w:marLeft w:val="480"/>
          <w:marRight w:val="0"/>
          <w:marTop w:val="0"/>
          <w:marBottom w:val="0"/>
          <w:divBdr>
            <w:top w:val="none" w:sz="0" w:space="0" w:color="auto"/>
            <w:left w:val="none" w:sz="0" w:space="0" w:color="auto"/>
            <w:bottom w:val="none" w:sz="0" w:space="0" w:color="auto"/>
            <w:right w:val="none" w:sz="0" w:space="0" w:color="auto"/>
          </w:divBdr>
        </w:div>
        <w:div w:id="264509188">
          <w:marLeft w:val="480"/>
          <w:marRight w:val="0"/>
          <w:marTop w:val="0"/>
          <w:marBottom w:val="0"/>
          <w:divBdr>
            <w:top w:val="none" w:sz="0" w:space="0" w:color="auto"/>
            <w:left w:val="none" w:sz="0" w:space="0" w:color="auto"/>
            <w:bottom w:val="none" w:sz="0" w:space="0" w:color="auto"/>
            <w:right w:val="none" w:sz="0" w:space="0" w:color="auto"/>
          </w:divBdr>
        </w:div>
        <w:div w:id="1942373609">
          <w:marLeft w:val="480"/>
          <w:marRight w:val="0"/>
          <w:marTop w:val="0"/>
          <w:marBottom w:val="0"/>
          <w:divBdr>
            <w:top w:val="none" w:sz="0" w:space="0" w:color="auto"/>
            <w:left w:val="none" w:sz="0" w:space="0" w:color="auto"/>
            <w:bottom w:val="none" w:sz="0" w:space="0" w:color="auto"/>
            <w:right w:val="none" w:sz="0" w:space="0" w:color="auto"/>
          </w:divBdr>
        </w:div>
        <w:div w:id="996765081">
          <w:marLeft w:val="480"/>
          <w:marRight w:val="0"/>
          <w:marTop w:val="0"/>
          <w:marBottom w:val="0"/>
          <w:divBdr>
            <w:top w:val="none" w:sz="0" w:space="0" w:color="auto"/>
            <w:left w:val="none" w:sz="0" w:space="0" w:color="auto"/>
            <w:bottom w:val="none" w:sz="0" w:space="0" w:color="auto"/>
            <w:right w:val="none" w:sz="0" w:space="0" w:color="auto"/>
          </w:divBdr>
        </w:div>
        <w:div w:id="485828509">
          <w:marLeft w:val="480"/>
          <w:marRight w:val="0"/>
          <w:marTop w:val="0"/>
          <w:marBottom w:val="0"/>
          <w:divBdr>
            <w:top w:val="none" w:sz="0" w:space="0" w:color="auto"/>
            <w:left w:val="none" w:sz="0" w:space="0" w:color="auto"/>
            <w:bottom w:val="none" w:sz="0" w:space="0" w:color="auto"/>
            <w:right w:val="none" w:sz="0" w:space="0" w:color="auto"/>
          </w:divBdr>
        </w:div>
        <w:div w:id="1460417612">
          <w:marLeft w:val="480"/>
          <w:marRight w:val="0"/>
          <w:marTop w:val="0"/>
          <w:marBottom w:val="0"/>
          <w:divBdr>
            <w:top w:val="none" w:sz="0" w:space="0" w:color="auto"/>
            <w:left w:val="none" w:sz="0" w:space="0" w:color="auto"/>
            <w:bottom w:val="none" w:sz="0" w:space="0" w:color="auto"/>
            <w:right w:val="none" w:sz="0" w:space="0" w:color="auto"/>
          </w:divBdr>
        </w:div>
        <w:div w:id="1465583251">
          <w:marLeft w:val="480"/>
          <w:marRight w:val="0"/>
          <w:marTop w:val="0"/>
          <w:marBottom w:val="0"/>
          <w:divBdr>
            <w:top w:val="none" w:sz="0" w:space="0" w:color="auto"/>
            <w:left w:val="none" w:sz="0" w:space="0" w:color="auto"/>
            <w:bottom w:val="none" w:sz="0" w:space="0" w:color="auto"/>
            <w:right w:val="none" w:sz="0" w:space="0" w:color="auto"/>
          </w:divBdr>
        </w:div>
        <w:div w:id="1332221367">
          <w:marLeft w:val="480"/>
          <w:marRight w:val="0"/>
          <w:marTop w:val="0"/>
          <w:marBottom w:val="0"/>
          <w:divBdr>
            <w:top w:val="none" w:sz="0" w:space="0" w:color="auto"/>
            <w:left w:val="none" w:sz="0" w:space="0" w:color="auto"/>
            <w:bottom w:val="none" w:sz="0" w:space="0" w:color="auto"/>
            <w:right w:val="none" w:sz="0" w:space="0" w:color="auto"/>
          </w:divBdr>
        </w:div>
        <w:div w:id="718821927">
          <w:marLeft w:val="480"/>
          <w:marRight w:val="0"/>
          <w:marTop w:val="0"/>
          <w:marBottom w:val="0"/>
          <w:divBdr>
            <w:top w:val="none" w:sz="0" w:space="0" w:color="auto"/>
            <w:left w:val="none" w:sz="0" w:space="0" w:color="auto"/>
            <w:bottom w:val="none" w:sz="0" w:space="0" w:color="auto"/>
            <w:right w:val="none" w:sz="0" w:space="0" w:color="auto"/>
          </w:divBdr>
        </w:div>
        <w:div w:id="830603813">
          <w:marLeft w:val="480"/>
          <w:marRight w:val="0"/>
          <w:marTop w:val="0"/>
          <w:marBottom w:val="0"/>
          <w:divBdr>
            <w:top w:val="none" w:sz="0" w:space="0" w:color="auto"/>
            <w:left w:val="none" w:sz="0" w:space="0" w:color="auto"/>
            <w:bottom w:val="none" w:sz="0" w:space="0" w:color="auto"/>
            <w:right w:val="none" w:sz="0" w:space="0" w:color="auto"/>
          </w:divBdr>
        </w:div>
        <w:div w:id="1533835021">
          <w:marLeft w:val="480"/>
          <w:marRight w:val="0"/>
          <w:marTop w:val="0"/>
          <w:marBottom w:val="0"/>
          <w:divBdr>
            <w:top w:val="none" w:sz="0" w:space="0" w:color="auto"/>
            <w:left w:val="none" w:sz="0" w:space="0" w:color="auto"/>
            <w:bottom w:val="none" w:sz="0" w:space="0" w:color="auto"/>
            <w:right w:val="none" w:sz="0" w:space="0" w:color="auto"/>
          </w:divBdr>
        </w:div>
        <w:div w:id="1214851769">
          <w:marLeft w:val="480"/>
          <w:marRight w:val="0"/>
          <w:marTop w:val="0"/>
          <w:marBottom w:val="0"/>
          <w:divBdr>
            <w:top w:val="none" w:sz="0" w:space="0" w:color="auto"/>
            <w:left w:val="none" w:sz="0" w:space="0" w:color="auto"/>
            <w:bottom w:val="none" w:sz="0" w:space="0" w:color="auto"/>
            <w:right w:val="none" w:sz="0" w:space="0" w:color="auto"/>
          </w:divBdr>
        </w:div>
      </w:divsChild>
    </w:div>
    <w:div w:id="323629984">
      <w:bodyDiv w:val="1"/>
      <w:marLeft w:val="0"/>
      <w:marRight w:val="0"/>
      <w:marTop w:val="0"/>
      <w:marBottom w:val="0"/>
      <w:divBdr>
        <w:top w:val="none" w:sz="0" w:space="0" w:color="auto"/>
        <w:left w:val="none" w:sz="0" w:space="0" w:color="auto"/>
        <w:bottom w:val="none" w:sz="0" w:space="0" w:color="auto"/>
        <w:right w:val="none" w:sz="0" w:space="0" w:color="auto"/>
      </w:divBdr>
      <w:divsChild>
        <w:div w:id="1456824247">
          <w:marLeft w:val="480"/>
          <w:marRight w:val="0"/>
          <w:marTop w:val="0"/>
          <w:marBottom w:val="0"/>
          <w:divBdr>
            <w:top w:val="none" w:sz="0" w:space="0" w:color="auto"/>
            <w:left w:val="none" w:sz="0" w:space="0" w:color="auto"/>
            <w:bottom w:val="none" w:sz="0" w:space="0" w:color="auto"/>
            <w:right w:val="none" w:sz="0" w:space="0" w:color="auto"/>
          </w:divBdr>
        </w:div>
        <w:div w:id="62917034">
          <w:marLeft w:val="480"/>
          <w:marRight w:val="0"/>
          <w:marTop w:val="0"/>
          <w:marBottom w:val="0"/>
          <w:divBdr>
            <w:top w:val="none" w:sz="0" w:space="0" w:color="auto"/>
            <w:left w:val="none" w:sz="0" w:space="0" w:color="auto"/>
            <w:bottom w:val="none" w:sz="0" w:space="0" w:color="auto"/>
            <w:right w:val="none" w:sz="0" w:space="0" w:color="auto"/>
          </w:divBdr>
        </w:div>
        <w:div w:id="1434012744">
          <w:marLeft w:val="480"/>
          <w:marRight w:val="0"/>
          <w:marTop w:val="0"/>
          <w:marBottom w:val="0"/>
          <w:divBdr>
            <w:top w:val="none" w:sz="0" w:space="0" w:color="auto"/>
            <w:left w:val="none" w:sz="0" w:space="0" w:color="auto"/>
            <w:bottom w:val="none" w:sz="0" w:space="0" w:color="auto"/>
            <w:right w:val="none" w:sz="0" w:space="0" w:color="auto"/>
          </w:divBdr>
        </w:div>
        <w:div w:id="2094162990">
          <w:marLeft w:val="480"/>
          <w:marRight w:val="0"/>
          <w:marTop w:val="0"/>
          <w:marBottom w:val="0"/>
          <w:divBdr>
            <w:top w:val="none" w:sz="0" w:space="0" w:color="auto"/>
            <w:left w:val="none" w:sz="0" w:space="0" w:color="auto"/>
            <w:bottom w:val="none" w:sz="0" w:space="0" w:color="auto"/>
            <w:right w:val="none" w:sz="0" w:space="0" w:color="auto"/>
          </w:divBdr>
        </w:div>
        <w:div w:id="1442842111">
          <w:marLeft w:val="480"/>
          <w:marRight w:val="0"/>
          <w:marTop w:val="0"/>
          <w:marBottom w:val="0"/>
          <w:divBdr>
            <w:top w:val="none" w:sz="0" w:space="0" w:color="auto"/>
            <w:left w:val="none" w:sz="0" w:space="0" w:color="auto"/>
            <w:bottom w:val="none" w:sz="0" w:space="0" w:color="auto"/>
            <w:right w:val="none" w:sz="0" w:space="0" w:color="auto"/>
          </w:divBdr>
        </w:div>
        <w:div w:id="321588222">
          <w:marLeft w:val="480"/>
          <w:marRight w:val="0"/>
          <w:marTop w:val="0"/>
          <w:marBottom w:val="0"/>
          <w:divBdr>
            <w:top w:val="none" w:sz="0" w:space="0" w:color="auto"/>
            <w:left w:val="none" w:sz="0" w:space="0" w:color="auto"/>
            <w:bottom w:val="none" w:sz="0" w:space="0" w:color="auto"/>
            <w:right w:val="none" w:sz="0" w:space="0" w:color="auto"/>
          </w:divBdr>
        </w:div>
        <w:div w:id="483621565">
          <w:marLeft w:val="480"/>
          <w:marRight w:val="0"/>
          <w:marTop w:val="0"/>
          <w:marBottom w:val="0"/>
          <w:divBdr>
            <w:top w:val="none" w:sz="0" w:space="0" w:color="auto"/>
            <w:left w:val="none" w:sz="0" w:space="0" w:color="auto"/>
            <w:bottom w:val="none" w:sz="0" w:space="0" w:color="auto"/>
            <w:right w:val="none" w:sz="0" w:space="0" w:color="auto"/>
          </w:divBdr>
        </w:div>
        <w:div w:id="1201626170">
          <w:marLeft w:val="480"/>
          <w:marRight w:val="0"/>
          <w:marTop w:val="0"/>
          <w:marBottom w:val="0"/>
          <w:divBdr>
            <w:top w:val="none" w:sz="0" w:space="0" w:color="auto"/>
            <w:left w:val="none" w:sz="0" w:space="0" w:color="auto"/>
            <w:bottom w:val="none" w:sz="0" w:space="0" w:color="auto"/>
            <w:right w:val="none" w:sz="0" w:space="0" w:color="auto"/>
          </w:divBdr>
        </w:div>
        <w:div w:id="1053698025">
          <w:marLeft w:val="480"/>
          <w:marRight w:val="0"/>
          <w:marTop w:val="0"/>
          <w:marBottom w:val="0"/>
          <w:divBdr>
            <w:top w:val="none" w:sz="0" w:space="0" w:color="auto"/>
            <w:left w:val="none" w:sz="0" w:space="0" w:color="auto"/>
            <w:bottom w:val="none" w:sz="0" w:space="0" w:color="auto"/>
            <w:right w:val="none" w:sz="0" w:space="0" w:color="auto"/>
          </w:divBdr>
        </w:div>
        <w:div w:id="822888824">
          <w:marLeft w:val="480"/>
          <w:marRight w:val="0"/>
          <w:marTop w:val="0"/>
          <w:marBottom w:val="0"/>
          <w:divBdr>
            <w:top w:val="none" w:sz="0" w:space="0" w:color="auto"/>
            <w:left w:val="none" w:sz="0" w:space="0" w:color="auto"/>
            <w:bottom w:val="none" w:sz="0" w:space="0" w:color="auto"/>
            <w:right w:val="none" w:sz="0" w:space="0" w:color="auto"/>
          </w:divBdr>
        </w:div>
        <w:div w:id="753866650">
          <w:marLeft w:val="480"/>
          <w:marRight w:val="0"/>
          <w:marTop w:val="0"/>
          <w:marBottom w:val="0"/>
          <w:divBdr>
            <w:top w:val="none" w:sz="0" w:space="0" w:color="auto"/>
            <w:left w:val="none" w:sz="0" w:space="0" w:color="auto"/>
            <w:bottom w:val="none" w:sz="0" w:space="0" w:color="auto"/>
            <w:right w:val="none" w:sz="0" w:space="0" w:color="auto"/>
          </w:divBdr>
        </w:div>
        <w:div w:id="222639333">
          <w:marLeft w:val="480"/>
          <w:marRight w:val="0"/>
          <w:marTop w:val="0"/>
          <w:marBottom w:val="0"/>
          <w:divBdr>
            <w:top w:val="none" w:sz="0" w:space="0" w:color="auto"/>
            <w:left w:val="none" w:sz="0" w:space="0" w:color="auto"/>
            <w:bottom w:val="none" w:sz="0" w:space="0" w:color="auto"/>
            <w:right w:val="none" w:sz="0" w:space="0" w:color="auto"/>
          </w:divBdr>
        </w:div>
        <w:div w:id="969019615">
          <w:marLeft w:val="480"/>
          <w:marRight w:val="0"/>
          <w:marTop w:val="0"/>
          <w:marBottom w:val="0"/>
          <w:divBdr>
            <w:top w:val="none" w:sz="0" w:space="0" w:color="auto"/>
            <w:left w:val="none" w:sz="0" w:space="0" w:color="auto"/>
            <w:bottom w:val="none" w:sz="0" w:space="0" w:color="auto"/>
            <w:right w:val="none" w:sz="0" w:space="0" w:color="auto"/>
          </w:divBdr>
        </w:div>
        <w:div w:id="1271282286">
          <w:marLeft w:val="480"/>
          <w:marRight w:val="0"/>
          <w:marTop w:val="0"/>
          <w:marBottom w:val="0"/>
          <w:divBdr>
            <w:top w:val="none" w:sz="0" w:space="0" w:color="auto"/>
            <w:left w:val="none" w:sz="0" w:space="0" w:color="auto"/>
            <w:bottom w:val="none" w:sz="0" w:space="0" w:color="auto"/>
            <w:right w:val="none" w:sz="0" w:space="0" w:color="auto"/>
          </w:divBdr>
        </w:div>
        <w:div w:id="462695443">
          <w:marLeft w:val="480"/>
          <w:marRight w:val="0"/>
          <w:marTop w:val="0"/>
          <w:marBottom w:val="0"/>
          <w:divBdr>
            <w:top w:val="none" w:sz="0" w:space="0" w:color="auto"/>
            <w:left w:val="none" w:sz="0" w:space="0" w:color="auto"/>
            <w:bottom w:val="none" w:sz="0" w:space="0" w:color="auto"/>
            <w:right w:val="none" w:sz="0" w:space="0" w:color="auto"/>
          </w:divBdr>
        </w:div>
        <w:div w:id="2054765125">
          <w:marLeft w:val="480"/>
          <w:marRight w:val="0"/>
          <w:marTop w:val="0"/>
          <w:marBottom w:val="0"/>
          <w:divBdr>
            <w:top w:val="none" w:sz="0" w:space="0" w:color="auto"/>
            <w:left w:val="none" w:sz="0" w:space="0" w:color="auto"/>
            <w:bottom w:val="none" w:sz="0" w:space="0" w:color="auto"/>
            <w:right w:val="none" w:sz="0" w:space="0" w:color="auto"/>
          </w:divBdr>
        </w:div>
        <w:div w:id="188837981">
          <w:marLeft w:val="480"/>
          <w:marRight w:val="0"/>
          <w:marTop w:val="0"/>
          <w:marBottom w:val="0"/>
          <w:divBdr>
            <w:top w:val="none" w:sz="0" w:space="0" w:color="auto"/>
            <w:left w:val="none" w:sz="0" w:space="0" w:color="auto"/>
            <w:bottom w:val="none" w:sz="0" w:space="0" w:color="auto"/>
            <w:right w:val="none" w:sz="0" w:space="0" w:color="auto"/>
          </w:divBdr>
        </w:div>
        <w:div w:id="1217550809">
          <w:marLeft w:val="480"/>
          <w:marRight w:val="0"/>
          <w:marTop w:val="0"/>
          <w:marBottom w:val="0"/>
          <w:divBdr>
            <w:top w:val="none" w:sz="0" w:space="0" w:color="auto"/>
            <w:left w:val="none" w:sz="0" w:space="0" w:color="auto"/>
            <w:bottom w:val="none" w:sz="0" w:space="0" w:color="auto"/>
            <w:right w:val="none" w:sz="0" w:space="0" w:color="auto"/>
          </w:divBdr>
        </w:div>
        <w:div w:id="196360050">
          <w:marLeft w:val="480"/>
          <w:marRight w:val="0"/>
          <w:marTop w:val="0"/>
          <w:marBottom w:val="0"/>
          <w:divBdr>
            <w:top w:val="none" w:sz="0" w:space="0" w:color="auto"/>
            <w:left w:val="none" w:sz="0" w:space="0" w:color="auto"/>
            <w:bottom w:val="none" w:sz="0" w:space="0" w:color="auto"/>
            <w:right w:val="none" w:sz="0" w:space="0" w:color="auto"/>
          </w:divBdr>
        </w:div>
        <w:div w:id="634870740">
          <w:marLeft w:val="480"/>
          <w:marRight w:val="0"/>
          <w:marTop w:val="0"/>
          <w:marBottom w:val="0"/>
          <w:divBdr>
            <w:top w:val="none" w:sz="0" w:space="0" w:color="auto"/>
            <w:left w:val="none" w:sz="0" w:space="0" w:color="auto"/>
            <w:bottom w:val="none" w:sz="0" w:space="0" w:color="auto"/>
            <w:right w:val="none" w:sz="0" w:space="0" w:color="auto"/>
          </w:divBdr>
        </w:div>
        <w:div w:id="1770735501">
          <w:marLeft w:val="480"/>
          <w:marRight w:val="0"/>
          <w:marTop w:val="0"/>
          <w:marBottom w:val="0"/>
          <w:divBdr>
            <w:top w:val="none" w:sz="0" w:space="0" w:color="auto"/>
            <w:left w:val="none" w:sz="0" w:space="0" w:color="auto"/>
            <w:bottom w:val="none" w:sz="0" w:space="0" w:color="auto"/>
            <w:right w:val="none" w:sz="0" w:space="0" w:color="auto"/>
          </w:divBdr>
        </w:div>
        <w:div w:id="444085720">
          <w:marLeft w:val="480"/>
          <w:marRight w:val="0"/>
          <w:marTop w:val="0"/>
          <w:marBottom w:val="0"/>
          <w:divBdr>
            <w:top w:val="none" w:sz="0" w:space="0" w:color="auto"/>
            <w:left w:val="none" w:sz="0" w:space="0" w:color="auto"/>
            <w:bottom w:val="none" w:sz="0" w:space="0" w:color="auto"/>
            <w:right w:val="none" w:sz="0" w:space="0" w:color="auto"/>
          </w:divBdr>
        </w:div>
        <w:div w:id="1247763555">
          <w:marLeft w:val="480"/>
          <w:marRight w:val="0"/>
          <w:marTop w:val="0"/>
          <w:marBottom w:val="0"/>
          <w:divBdr>
            <w:top w:val="none" w:sz="0" w:space="0" w:color="auto"/>
            <w:left w:val="none" w:sz="0" w:space="0" w:color="auto"/>
            <w:bottom w:val="none" w:sz="0" w:space="0" w:color="auto"/>
            <w:right w:val="none" w:sz="0" w:space="0" w:color="auto"/>
          </w:divBdr>
        </w:div>
        <w:div w:id="1613322355">
          <w:marLeft w:val="480"/>
          <w:marRight w:val="0"/>
          <w:marTop w:val="0"/>
          <w:marBottom w:val="0"/>
          <w:divBdr>
            <w:top w:val="none" w:sz="0" w:space="0" w:color="auto"/>
            <w:left w:val="none" w:sz="0" w:space="0" w:color="auto"/>
            <w:bottom w:val="none" w:sz="0" w:space="0" w:color="auto"/>
            <w:right w:val="none" w:sz="0" w:space="0" w:color="auto"/>
          </w:divBdr>
        </w:div>
        <w:div w:id="1656760477">
          <w:marLeft w:val="480"/>
          <w:marRight w:val="0"/>
          <w:marTop w:val="0"/>
          <w:marBottom w:val="0"/>
          <w:divBdr>
            <w:top w:val="none" w:sz="0" w:space="0" w:color="auto"/>
            <w:left w:val="none" w:sz="0" w:space="0" w:color="auto"/>
            <w:bottom w:val="none" w:sz="0" w:space="0" w:color="auto"/>
            <w:right w:val="none" w:sz="0" w:space="0" w:color="auto"/>
          </w:divBdr>
        </w:div>
        <w:div w:id="449053304">
          <w:marLeft w:val="480"/>
          <w:marRight w:val="0"/>
          <w:marTop w:val="0"/>
          <w:marBottom w:val="0"/>
          <w:divBdr>
            <w:top w:val="none" w:sz="0" w:space="0" w:color="auto"/>
            <w:left w:val="none" w:sz="0" w:space="0" w:color="auto"/>
            <w:bottom w:val="none" w:sz="0" w:space="0" w:color="auto"/>
            <w:right w:val="none" w:sz="0" w:space="0" w:color="auto"/>
          </w:divBdr>
        </w:div>
        <w:div w:id="929578883">
          <w:marLeft w:val="480"/>
          <w:marRight w:val="0"/>
          <w:marTop w:val="0"/>
          <w:marBottom w:val="0"/>
          <w:divBdr>
            <w:top w:val="none" w:sz="0" w:space="0" w:color="auto"/>
            <w:left w:val="none" w:sz="0" w:space="0" w:color="auto"/>
            <w:bottom w:val="none" w:sz="0" w:space="0" w:color="auto"/>
            <w:right w:val="none" w:sz="0" w:space="0" w:color="auto"/>
          </w:divBdr>
        </w:div>
        <w:div w:id="214389359">
          <w:marLeft w:val="480"/>
          <w:marRight w:val="0"/>
          <w:marTop w:val="0"/>
          <w:marBottom w:val="0"/>
          <w:divBdr>
            <w:top w:val="none" w:sz="0" w:space="0" w:color="auto"/>
            <w:left w:val="none" w:sz="0" w:space="0" w:color="auto"/>
            <w:bottom w:val="none" w:sz="0" w:space="0" w:color="auto"/>
            <w:right w:val="none" w:sz="0" w:space="0" w:color="auto"/>
          </w:divBdr>
        </w:div>
        <w:div w:id="468205199">
          <w:marLeft w:val="480"/>
          <w:marRight w:val="0"/>
          <w:marTop w:val="0"/>
          <w:marBottom w:val="0"/>
          <w:divBdr>
            <w:top w:val="none" w:sz="0" w:space="0" w:color="auto"/>
            <w:left w:val="none" w:sz="0" w:space="0" w:color="auto"/>
            <w:bottom w:val="none" w:sz="0" w:space="0" w:color="auto"/>
            <w:right w:val="none" w:sz="0" w:space="0" w:color="auto"/>
          </w:divBdr>
        </w:div>
        <w:div w:id="445589604">
          <w:marLeft w:val="480"/>
          <w:marRight w:val="0"/>
          <w:marTop w:val="0"/>
          <w:marBottom w:val="0"/>
          <w:divBdr>
            <w:top w:val="none" w:sz="0" w:space="0" w:color="auto"/>
            <w:left w:val="none" w:sz="0" w:space="0" w:color="auto"/>
            <w:bottom w:val="none" w:sz="0" w:space="0" w:color="auto"/>
            <w:right w:val="none" w:sz="0" w:space="0" w:color="auto"/>
          </w:divBdr>
        </w:div>
        <w:div w:id="108548066">
          <w:marLeft w:val="480"/>
          <w:marRight w:val="0"/>
          <w:marTop w:val="0"/>
          <w:marBottom w:val="0"/>
          <w:divBdr>
            <w:top w:val="none" w:sz="0" w:space="0" w:color="auto"/>
            <w:left w:val="none" w:sz="0" w:space="0" w:color="auto"/>
            <w:bottom w:val="none" w:sz="0" w:space="0" w:color="auto"/>
            <w:right w:val="none" w:sz="0" w:space="0" w:color="auto"/>
          </w:divBdr>
        </w:div>
        <w:div w:id="1081373274">
          <w:marLeft w:val="480"/>
          <w:marRight w:val="0"/>
          <w:marTop w:val="0"/>
          <w:marBottom w:val="0"/>
          <w:divBdr>
            <w:top w:val="none" w:sz="0" w:space="0" w:color="auto"/>
            <w:left w:val="none" w:sz="0" w:space="0" w:color="auto"/>
            <w:bottom w:val="none" w:sz="0" w:space="0" w:color="auto"/>
            <w:right w:val="none" w:sz="0" w:space="0" w:color="auto"/>
          </w:divBdr>
        </w:div>
        <w:div w:id="494877764">
          <w:marLeft w:val="480"/>
          <w:marRight w:val="0"/>
          <w:marTop w:val="0"/>
          <w:marBottom w:val="0"/>
          <w:divBdr>
            <w:top w:val="none" w:sz="0" w:space="0" w:color="auto"/>
            <w:left w:val="none" w:sz="0" w:space="0" w:color="auto"/>
            <w:bottom w:val="none" w:sz="0" w:space="0" w:color="auto"/>
            <w:right w:val="none" w:sz="0" w:space="0" w:color="auto"/>
          </w:divBdr>
        </w:div>
        <w:div w:id="185562568">
          <w:marLeft w:val="480"/>
          <w:marRight w:val="0"/>
          <w:marTop w:val="0"/>
          <w:marBottom w:val="0"/>
          <w:divBdr>
            <w:top w:val="none" w:sz="0" w:space="0" w:color="auto"/>
            <w:left w:val="none" w:sz="0" w:space="0" w:color="auto"/>
            <w:bottom w:val="none" w:sz="0" w:space="0" w:color="auto"/>
            <w:right w:val="none" w:sz="0" w:space="0" w:color="auto"/>
          </w:divBdr>
        </w:div>
        <w:div w:id="476263052">
          <w:marLeft w:val="480"/>
          <w:marRight w:val="0"/>
          <w:marTop w:val="0"/>
          <w:marBottom w:val="0"/>
          <w:divBdr>
            <w:top w:val="none" w:sz="0" w:space="0" w:color="auto"/>
            <w:left w:val="none" w:sz="0" w:space="0" w:color="auto"/>
            <w:bottom w:val="none" w:sz="0" w:space="0" w:color="auto"/>
            <w:right w:val="none" w:sz="0" w:space="0" w:color="auto"/>
          </w:divBdr>
        </w:div>
        <w:div w:id="726610302">
          <w:marLeft w:val="480"/>
          <w:marRight w:val="0"/>
          <w:marTop w:val="0"/>
          <w:marBottom w:val="0"/>
          <w:divBdr>
            <w:top w:val="none" w:sz="0" w:space="0" w:color="auto"/>
            <w:left w:val="none" w:sz="0" w:space="0" w:color="auto"/>
            <w:bottom w:val="none" w:sz="0" w:space="0" w:color="auto"/>
            <w:right w:val="none" w:sz="0" w:space="0" w:color="auto"/>
          </w:divBdr>
        </w:div>
        <w:div w:id="1022392106">
          <w:marLeft w:val="480"/>
          <w:marRight w:val="0"/>
          <w:marTop w:val="0"/>
          <w:marBottom w:val="0"/>
          <w:divBdr>
            <w:top w:val="none" w:sz="0" w:space="0" w:color="auto"/>
            <w:left w:val="none" w:sz="0" w:space="0" w:color="auto"/>
            <w:bottom w:val="none" w:sz="0" w:space="0" w:color="auto"/>
            <w:right w:val="none" w:sz="0" w:space="0" w:color="auto"/>
          </w:divBdr>
        </w:div>
        <w:div w:id="1154028071">
          <w:marLeft w:val="480"/>
          <w:marRight w:val="0"/>
          <w:marTop w:val="0"/>
          <w:marBottom w:val="0"/>
          <w:divBdr>
            <w:top w:val="none" w:sz="0" w:space="0" w:color="auto"/>
            <w:left w:val="none" w:sz="0" w:space="0" w:color="auto"/>
            <w:bottom w:val="none" w:sz="0" w:space="0" w:color="auto"/>
            <w:right w:val="none" w:sz="0" w:space="0" w:color="auto"/>
          </w:divBdr>
        </w:div>
        <w:div w:id="1859850800">
          <w:marLeft w:val="480"/>
          <w:marRight w:val="0"/>
          <w:marTop w:val="0"/>
          <w:marBottom w:val="0"/>
          <w:divBdr>
            <w:top w:val="none" w:sz="0" w:space="0" w:color="auto"/>
            <w:left w:val="none" w:sz="0" w:space="0" w:color="auto"/>
            <w:bottom w:val="none" w:sz="0" w:space="0" w:color="auto"/>
            <w:right w:val="none" w:sz="0" w:space="0" w:color="auto"/>
          </w:divBdr>
        </w:div>
        <w:div w:id="1182016322">
          <w:marLeft w:val="480"/>
          <w:marRight w:val="0"/>
          <w:marTop w:val="0"/>
          <w:marBottom w:val="0"/>
          <w:divBdr>
            <w:top w:val="none" w:sz="0" w:space="0" w:color="auto"/>
            <w:left w:val="none" w:sz="0" w:space="0" w:color="auto"/>
            <w:bottom w:val="none" w:sz="0" w:space="0" w:color="auto"/>
            <w:right w:val="none" w:sz="0" w:space="0" w:color="auto"/>
          </w:divBdr>
        </w:div>
        <w:div w:id="617569432">
          <w:marLeft w:val="480"/>
          <w:marRight w:val="0"/>
          <w:marTop w:val="0"/>
          <w:marBottom w:val="0"/>
          <w:divBdr>
            <w:top w:val="none" w:sz="0" w:space="0" w:color="auto"/>
            <w:left w:val="none" w:sz="0" w:space="0" w:color="auto"/>
            <w:bottom w:val="none" w:sz="0" w:space="0" w:color="auto"/>
            <w:right w:val="none" w:sz="0" w:space="0" w:color="auto"/>
          </w:divBdr>
        </w:div>
        <w:div w:id="1303539234">
          <w:marLeft w:val="480"/>
          <w:marRight w:val="0"/>
          <w:marTop w:val="0"/>
          <w:marBottom w:val="0"/>
          <w:divBdr>
            <w:top w:val="none" w:sz="0" w:space="0" w:color="auto"/>
            <w:left w:val="none" w:sz="0" w:space="0" w:color="auto"/>
            <w:bottom w:val="none" w:sz="0" w:space="0" w:color="auto"/>
            <w:right w:val="none" w:sz="0" w:space="0" w:color="auto"/>
          </w:divBdr>
        </w:div>
        <w:div w:id="720862801">
          <w:marLeft w:val="480"/>
          <w:marRight w:val="0"/>
          <w:marTop w:val="0"/>
          <w:marBottom w:val="0"/>
          <w:divBdr>
            <w:top w:val="none" w:sz="0" w:space="0" w:color="auto"/>
            <w:left w:val="none" w:sz="0" w:space="0" w:color="auto"/>
            <w:bottom w:val="none" w:sz="0" w:space="0" w:color="auto"/>
            <w:right w:val="none" w:sz="0" w:space="0" w:color="auto"/>
          </w:divBdr>
        </w:div>
      </w:divsChild>
    </w:div>
    <w:div w:id="327756444">
      <w:bodyDiv w:val="1"/>
      <w:marLeft w:val="0"/>
      <w:marRight w:val="0"/>
      <w:marTop w:val="0"/>
      <w:marBottom w:val="0"/>
      <w:divBdr>
        <w:top w:val="none" w:sz="0" w:space="0" w:color="auto"/>
        <w:left w:val="none" w:sz="0" w:space="0" w:color="auto"/>
        <w:bottom w:val="none" w:sz="0" w:space="0" w:color="auto"/>
        <w:right w:val="none" w:sz="0" w:space="0" w:color="auto"/>
      </w:divBdr>
    </w:div>
    <w:div w:id="330253901">
      <w:bodyDiv w:val="1"/>
      <w:marLeft w:val="0"/>
      <w:marRight w:val="0"/>
      <w:marTop w:val="0"/>
      <w:marBottom w:val="0"/>
      <w:divBdr>
        <w:top w:val="none" w:sz="0" w:space="0" w:color="auto"/>
        <w:left w:val="none" w:sz="0" w:space="0" w:color="auto"/>
        <w:bottom w:val="none" w:sz="0" w:space="0" w:color="auto"/>
        <w:right w:val="none" w:sz="0" w:space="0" w:color="auto"/>
      </w:divBdr>
    </w:div>
    <w:div w:id="330261290">
      <w:bodyDiv w:val="1"/>
      <w:marLeft w:val="0"/>
      <w:marRight w:val="0"/>
      <w:marTop w:val="0"/>
      <w:marBottom w:val="0"/>
      <w:divBdr>
        <w:top w:val="none" w:sz="0" w:space="0" w:color="auto"/>
        <w:left w:val="none" w:sz="0" w:space="0" w:color="auto"/>
        <w:bottom w:val="none" w:sz="0" w:space="0" w:color="auto"/>
        <w:right w:val="none" w:sz="0" w:space="0" w:color="auto"/>
      </w:divBdr>
    </w:div>
    <w:div w:id="330371315">
      <w:bodyDiv w:val="1"/>
      <w:marLeft w:val="0"/>
      <w:marRight w:val="0"/>
      <w:marTop w:val="0"/>
      <w:marBottom w:val="0"/>
      <w:divBdr>
        <w:top w:val="none" w:sz="0" w:space="0" w:color="auto"/>
        <w:left w:val="none" w:sz="0" w:space="0" w:color="auto"/>
        <w:bottom w:val="none" w:sz="0" w:space="0" w:color="auto"/>
        <w:right w:val="none" w:sz="0" w:space="0" w:color="auto"/>
      </w:divBdr>
    </w:div>
    <w:div w:id="331757549">
      <w:bodyDiv w:val="1"/>
      <w:marLeft w:val="0"/>
      <w:marRight w:val="0"/>
      <w:marTop w:val="0"/>
      <w:marBottom w:val="0"/>
      <w:divBdr>
        <w:top w:val="none" w:sz="0" w:space="0" w:color="auto"/>
        <w:left w:val="none" w:sz="0" w:space="0" w:color="auto"/>
        <w:bottom w:val="none" w:sz="0" w:space="0" w:color="auto"/>
        <w:right w:val="none" w:sz="0" w:space="0" w:color="auto"/>
      </w:divBdr>
    </w:div>
    <w:div w:id="332075846">
      <w:bodyDiv w:val="1"/>
      <w:marLeft w:val="0"/>
      <w:marRight w:val="0"/>
      <w:marTop w:val="0"/>
      <w:marBottom w:val="0"/>
      <w:divBdr>
        <w:top w:val="none" w:sz="0" w:space="0" w:color="auto"/>
        <w:left w:val="none" w:sz="0" w:space="0" w:color="auto"/>
        <w:bottom w:val="none" w:sz="0" w:space="0" w:color="auto"/>
        <w:right w:val="none" w:sz="0" w:space="0" w:color="auto"/>
      </w:divBdr>
    </w:div>
    <w:div w:id="333607456">
      <w:bodyDiv w:val="1"/>
      <w:marLeft w:val="0"/>
      <w:marRight w:val="0"/>
      <w:marTop w:val="0"/>
      <w:marBottom w:val="0"/>
      <w:divBdr>
        <w:top w:val="none" w:sz="0" w:space="0" w:color="auto"/>
        <w:left w:val="none" w:sz="0" w:space="0" w:color="auto"/>
        <w:bottom w:val="none" w:sz="0" w:space="0" w:color="auto"/>
        <w:right w:val="none" w:sz="0" w:space="0" w:color="auto"/>
      </w:divBdr>
    </w:div>
    <w:div w:id="336420399">
      <w:bodyDiv w:val="1"/>
      <w:marLeft w:val="0"/>
      <w:marRight w:val="0"/>
      <w:marTop w:val="0"/>
      <w:marBottom w:val="0"/>
      <w:divBdr>
        <w:top w:val="none" w:sz="0" w:space="0" w:color="auto"/>
        <w:left w:val="none" w:sz="0" w:space="0" w:color="auto"/>
        <w:bottom w:val="none" w:sz="0" w:space="0" w:color="auto"/>
        <w:right w:val="none" w:sz="0" w:space="0" w:color="auto"/>
      </w:divBdr>
    </w:div>
    <w:div w:id="337081565">
      <w:bodyDiv w:val="1"/>
      <w:marLeft w:val="0"/>
      <w:marRight w:val="0"/>
      <w:marTop w:val="0"/>
      <w:marBottom w:val="0"/>
      <w:divBdr>
        <w:top w:val="none" w:sz="0" w:space="0" w:color="auto"/>
        <w:left w:val="none" w:sz="0" w:space="0" w:color="auto"/>
        <w:bottom w:val="none" w:sz="0" w:space="0" w:color="auto"/>
        <w:right w:val="none" w:sz="0" w:space="0" w:color="auto"/>
      </w:divBdr>
    </w:div>
    <w:div w:id="338507790">
      <w:bodyDiv w:val="1"/>
      <w:marLeft w:val="0"/>
      <w:marRight w:val="0"/>
      <w:marTop w:val="0"/>
      <w:marBottom w:val="0"/>
      <w:divBdr>
        <w:top w:val="none" w:sz="0" w:space="0" w:color="auto"/>
        <w:left w:val="none" w:sz="0" w:space="0" w:color="auto"/>
        <w:bottom w:val="none" w:sz="0" w:space="0" w:color="auto"/>
        <w:right w:val="none" w:sz="0" w:space="0" w:color="auto"/>
      </w:divBdr>
    </w:div>
    <w:div w:id="338579069">
      <w:bodyDiv w:val="1"/>
      <w:marLeft w:val="0"/>
      <w:marRight w:val="0"/>
      <w:marTop w:val="0"/>
      <w:marBottom w:val="0"/>
      <w:divBdr>
        <w:top w:val="none" w:sz="0" w:space="0" w:color="auto"/>
        <w:left w:val="none" w:sz="0" w:space="0" w:color="auto"/>
        <w:bottom w:val="none" w:sz="0" w:space="0" w:color="auto"/>
        <w:right w:val="none" w:sz="0" w:space="0" w:color="auto"/>
      </w:divBdr>
    </w:div>
    <w:div w:id="341126564">
      <w:bodyDiv w:val="1"/>
      <w:marLeft w:val="0"/>
      <w:marRight w:val="0"/>
      <w:marTop w:val="0"/>
      <w:marBottom w:val="0"/>
      <w:divBdr>
        <w:top w:val="none" w:sz="0" w:space="0" w:color="auto"/>
        <w:left w:val="none" w:sz="0" w:space="0" w:color="auto"/>
        <w:bottom w:val="none" w:sz="0" w:space="0" w:color="auto"/>
        <w:right w:val="none" w:sz="0" w:space="0" w:color="auto"/>
      </w:divBdr>
    </w:div>
    <w:div w:id="341468260">
      <w:bodyDiv w:val="1"/>
      <w:marLeft w:val="0"/>
      <w:marRight w:val="0"/>
      <w:marTop w:val="0"/>
      <w:marBottom w:val="0"/>
      <w:divBdr>
        <w:top w:val="none" w:sz="0" w:space="0" w:color="auto"/>
        <w:left w:val="none" w:sz="0" w:space="0" w:color="auto"/>
        <w:bottom w:val="none" w:sz="0" w:space="0" w:color="auto"/>
        <w:right w:val="none" w:sz="0" w:space="0" w:color="auto"/>
      </w:divBdr>
    </w:div>
    <w:div w:id="341590777">
      <w:bodyDiv w:val="1"/>
      <w:marLeft w:val="0"/>
      <w:marRight w:val="0"/>
      <w:marTop w:val="0"/>
      <w:marBottom w:val="0"/>
      <w:divBdr>
        <w:top w:val="none" w:sz="0" w:space="0" w:color="auto"/>
        <w:left w:val="none" w:sz="0" w:space="0" w:color="auto"/>
        <w:bottom w:val="none" w:sz="0" w:space="0" w:color="auto"/>
        <w:right w:val="none" w:sz="0" w:space="0" w:color="auto"/>
      </w:divBdr>
    </w:div>
    <w:div w:id="342363624">
      <w:bodyDiv w:val="1"/>
      <w:marLeft w:val="0"/>
      <w:marRight w:val="0"/>
      <w:marTop w:val="0"/>
      <w:marBottom w:val="0"/>
      <w:divBdr>
        <w:top w:val="none" w:sz="0" w:space="0" w:color="auto"/>
        <w:left w:val="none" w:sz="0" w:space="0" w:color="auto"/>
        <w:bottom w:val="none" w:sz="0" w:space="0" w:color="auto"/>
        <w:right w:val="none" w:sz="0" w:space="0" w:color="auto"/>
      </w:divBdr>
    </w:div>
    <w:div w:id="342633073">
      <w:bodyDiv w:val="1"/>
      <w:marLeft w:val="0"/>
      <w:marRight w:val="0"/>
      <w:marTop w:val="0"/>
      <w:marBottom w:val="0"/>
      <w:divBdr>
        <w:top w:val="none" w:sz="0" w:space="0" w:color="auto"/>
        <w:left w:val="none" w:sz="0" w:space="0" w:color="auto"/>
        <w:bottom w:val="none" w:sz="0" w:space="0" w:color="auto"/>
        <w:right w:val="none" w:sz="0" w:space="0" w:color="auto"/>
      </w:divBdr>
    </w:div>
    <w:div w:id="343017254">
      <w:bodyDiv w:val="1"/>
      <w:marLeft w:val="0"/>
      <w:marRight w:val="0"/>
      <w:marTop w:val="0"/>
      <w:marBottom w:val="0"/>
      <w:divBdr>
        <w:top w:val="none" w:sz="0" w:space="0" w:color="auto"/>
        <w:left w:val="none" w:sz="0" w:space="0" w:color="auto"/>
        <w:bottom w:val="none" w:sz="0" w:space="0" w:color="auto"/>
        <w:right w:val="none" w:sz="0" w:space="0" w:color="auto"/>
      </w:divBdr>
    </w:div>
    <w:div w:id="343091541">
      <w:bodyDiv w:val="1"/>
      <w:marLeft w:val="0"/>
      <w:marRight w:val="0"/>
      <w:marTop w:val="0"/>
      <w:marBottom w:val="0"/>
      <w:divBdr>
        <w:top w:val="none" w:sz="0" w:space="0" w:color="auto"/>
        <w:left w:val="none" w:sz="0" w:space="0" w:color="auto"/>
        <w:bottom w:val="none" w:sz="0" w:space="0" w:color="auto"/>
        <w:right w:val="none" w:sz="0" w:space="0" w:color="auto"/>
      </w:divBdr>
    </w:div>
    <w:div w:id="343479135">
      <w:bodyDiv w:val="1"/>
      <w:marLeft w:val="0"/>
      <w:marRight w:val="0"/>
      <w:marTop w:val="0"/>
      <w:marBottom w:val="0"/>
      <w:divBdr>
        <w:top w:val="none" w:sz="0" w:space="0" w:color="auto"/>
        <w:left w:val="none" w:sz="0" w:space="0" w:color="auto"/>
        <w:bottom w:val="none" w:sz="0" w:space="0" w:color="auto"/>
        <w:right w:val="none" w:sz="0" w:space="0" w:color="auto"/>
      </w:divBdr>
    </w:div>
    <w:div w:id="343480248">
      <w:bodyDiv w:val="1"/>
      <w:marLeft w:val="0"/>
      <w:marRight w:val="0"/>
      <w:marTop w:val="0"/>
      <w:marBottom w:val="0"/>
      <w:divBdr>
        <w:top w:val="none" w:sz="0" w:space="0" w:color="auto"/>
        <w:left w:val="none" w:sz="0" w:space="0" w:color="auto"/>
        <w:bottom w:val="none" w:sz="0" w:space="0" w:color="auto"/>
        <w:right w:val="none" w:sz="0" w:space="0" w:color="auto"/>
      </w:divBdr>
    </w:div>
    <w:div w:id="343899498">
      <w:bodyDiv w:val="1"/>
      <w:marLeft w:val="0"/>
      <w:marRight w:val="0"/>
      <w:marTop w:val="0"/>
      <w:marBottom w:val="0"/>
      <w:divBdr>
        <w:top w:val="none" w:sz="0" w:space="0" w:color="auto"/>
        <w:left w:val="none" w:sz="0" w:space="0" w:color="auto"/>
        <w:bottom w:val="none" w:sz="0" w:space="0" w:color="auto"/>
        <w:right w:val="none" w:sz="0" w:space="0" w:color="auto"/>
      </w:divBdr>
    </w:div>
    <w:div w:id="344596995">
      <w:bodyDiv w:val="1"/>
      <w:marLeft w:val="0"/>
      <w:marRight w:val="0"/>
      <w:marTop w:val="0"/>
      <w:marBottom w:val="0"/>
      <w:divBdr>
        <w:top w:val="none" w:sz="0" w:space="0" w:color="auto"/>
        <w:left w:val="none" w:sz="0" w:space="0" w:color="auto"/>
        <w:bottom w:val="none" w:sz="0" w:space="0" w:color="auto"/>
        <w:right w:val="none" w:sz="0" w:space="0" w:color="auto"/>
      </w:divBdr>
    </w:div>
    <w:div w:id="345208688">
      <w:bodyDiv w:val="1"/>
      <w:marLeft w:val="0"/>
      <w:marRight w:val="0"/>
      <w:marTop w:val="0"/>
      <w:marBottom w:val="0"/>
      <w:divBdr>
        <w:top w:val="none" w:sz="0" w:space="0" w:color="auto"/>
        <w:left w:val="none" w:sz="0" w:space="0" w:color="auto"/>
        <w:bottom w:val="none" w:sz="0" w:space="0" w:color="auto"/>
        <w:right w:val="none" w:sz="0" w:space="0" w:color="auto"/>
      </w:divBdr>
    </w:div>
    <w:div w:id="347296017">
      <w:bodyDiv w:val="1"/>
      <w:marLeft w:val="0"/>
      <w:marRight w:val="0"/>
      <w:marTop w:val="0"/>
      <w:marBottom w:val="0"/>
      <w:divBdr>
        <w:top w:val="none" w:sz="0" w:space="0" w:color="auto"/>
        <w:left w:val="none" w:sz="0" w:space="0" w:color="auto"/>
        <w:bottom w:val="none" w:sz="0" w:space="0" w:color="auto"/>
        <w:right w:val="none" w:sz="0" w:space="0" w:color="auto"/>
      </w:divBdr>
    </w:div>
    <w:div w:id="347413669">
      <w:bodyDiv w:val="1"/>
      <w:marLeft w:val="0"/>
      <w:marRight w:val="0"/>
      <w:marTop w:val="0"/>
      <w:marBottom w:val="0"/>
      <w:divBdr>
        <w:top w:val="none" w:sz="0" w:space="0" w:color="auto"/>
        <w:left w:val="none" w:sz="0" w:space="0" w:color="auto"/>
        <w:bottom w:val="none" w:sz="0" w:space="0" w:color="auto"/>
        <w:right w:val="none" w:sz="0" w:space="0" w:color="auto"/>
      </w:divBdr>
    </w:div>
    <w:div w:id="347559872">
      <w:bodyDiv w:val="1"/>
      <w:marLeft w:val="0"/>
      <w:marRight w:val="0"/>
      <w:marTop w:val="0"/>
      <w:marBottom w:val="0"/>
      <w:divBdr>
        <w:top w:val="none" w:sz="0" w:space="0" w:color="auto"/>
        <w:left w:val="none" w:sz="0" w:space="0" w:color="auto"/>
        <w:bottom w:val="none" w:sz="0" w:space="0" w:color="auto"/>
        <w:right w:val="none" w:sz="0" w:space="0" w:color="auto"/>
      </w:divBdr>
    </w:div>
    <w:div w:id="348680195">
      <w:bodyDiv w:val="1"/>
      <w:marLeft w:val="0"/>
      <w:marRight w:val="0"/>
      <w:marTop w:val="0"/>
      <w:marBottom w:val="0"/>
      <w:divBdr>
        <w:top w:val="none" w:sz="0" w:space="0" w:color="auto"/>
        <w:left w:val="none" w:sz="0" w:space="0" w:color="auto"/>
        <w:bottom w:val="none" w:sz="0" w:space="0" w:color="auto"/>
        <w:right w:val="none" w:sz="0" w:space="0" w:color="auto"/>
      </w:divBdr>
    </w:div>
    <w:div w:id="352805391">
      <w:bodyDiv w:val="1"/>
      <w:marLeft w:val="0"/>
      <w:marRight w:val="0"/>
      <w:marTop w:val="0"/>
      <w:marBottom w:val="0"/>
      <w:divBdr>
        <w:top w:val="none" w:sz="0" w:space="0" w:color="auto"/>
        <w:left w:val="none" w:sz="0" w:space="0" w:color="auto"/>
        <w:bottom w:val="none" w:sz="0" w:space="0" w:color="auto"/>
        <w:right w:val="none" w:sz="0" w:space="0" w:color="auto"/>
      </w:divBdr>
    </w:div>
    <w:div w:id="352919022">
      <w:bodyDiv w:val="1"/>
      <w:marLeft w:val="0"/>
      <w:marRight w:val="0"/>
      <w:marTop w:val="0"/>
      <w:marBottom w:val="0"/>
      <w:divBdr>
        <w:top w:val="none" w:sz="0" w:space="0" w:color="auto"/>
        <w:left w:val="none" w:sz="0" w:space="0" w:color="auto"/>
        <w:bottom w:val="none" w:sz="0" w:space="0" w:color="auto"/>
        <w:right w:val="none" w:sz="0" w:space="0" w:color="auto"/>
      </w:divBdr>
    </w:div>
    <w:div w:id="353002328">
      <w:bodyDiv w:val="1"/>
      <w:marLeft w:val="0"/>
      <w:marRight w:val="0"/>
      <w:marTop w:val="0"/>
      <w:marBottom w:val="0"/>
      <w:divBdr>
        <w:top w:val="none" w:sz="0" w:space="0" w:color="auto"/>
        <w:left w:val="none" w:sz="0" w:space="0" w:color="auto"/>
        <w:bottom w:val="none" w:sz="0" w:space="0" w:color="auto"/>
        <w:right w:val="none" w:sz="0" w:space="0" w:color="auto"/>
      </w:divBdr>
    </w:div>
    <w:div w:id="353381737">
      <w:bodyDiv w:val="1"/>
      <w:marLeft w:val="0"/>
      <w:marRight w:val="0"/>
      <w:marTop w:val="0"/>
      <w:marBottom w:val="0"/>
      <w:divBdr>
        <w:top w:val="none" w:sz="0" w:space="0" w:color="auto"/>
        <w:left w:val="none" w:sz="0" w:space="0" w:color="auto"/>
        <w:bottom w:val="none" w:sz="0" w:space="0" w:color="auto"/>
        <w:right w:val="none" w:sz="0" w:space="0" w:color="auto"/>
      </w:divBdr>
    </w:div>
    <w:div w:id="353848321">
      <w:bodyDiv w:val="1"/>
      <w:marLeft w:val="0"/>
      <w:marRight w:val="0"/>
      <w:marTop w:val="0"/>
      <w:marBottom w:val="0"/>
      <w:divBdr>
        <w:top w:val="none" w:sz="0" w:space="0" w:color="auto"/>
        <w:left w:val="none" w:sz="0" w:space="0" w:color="auto"/>
        <w:bottom w:val="none" w:sz="0" w:space="0" w:color="auto"/>
        <w:right w:val="none" w:sz="0" w:space="0" w:color="auto"/>
      </w:divBdr>
    </w:div>
    <w:div w:id="355422566">
      <w:bodyDiv w:val="1"/>
      <w:marLeft w:val="0"/>
      <w:marRight w:val="0"/>
      <w:marTop w:val="0"/>
      <w:marBottom w:val="0"/>
      <w:divBdr>
        <w:top w:val="none" w:sz="0" w:space="0" w:color="auto"/>
        <w:left w:val="none" w:sz="0" w:space="0" w:color="auto"/>
        <w:bottom w:val="none" w:sz="0" w:space="0" w:color="auto"/>
        <w:right w:val="none" w:sz="0" w:space="0" w:color="auto"/>
      </w:divBdr>
    </w:div>
    <w:div w:id="358316672">
      <w:bodyDiv w:val="1"/>
      <w:marLeft w:val="0"/>
      <w:marRight w:val="0"/>
      <w:marTop w:val="0"/>
      <w:marBottom w:val="0"/>
      <w:divBdr>
        <w:top w:val="none" w:sz="0" w:space="0" w:color="auto"/>
        <w:left w:val="none" w:sz="0" w:space="0" w:color="auto"/>
        <w:bottom w:val="none" w:sz="0" w:space="0" w:color="auto"/>
        <w:right w:val="none" w:sz="0" w:space="0" w:color="auto"/>
      </w:divBdr>
    </w:div>
    <w:div w:id="358943326">
      <w:bodyDiv w:val="1"/>
      <w:marLeft w:val="0"/>
      <w:marRight w:val="0"/>
      <w:marTop w:val="0"/>
      <w:marBottom w:val="0"/>
      <w:divBdr>
        <w:top w:val="none" w:sz="0" w:space="0" w:color="auto"/>
        <w:left w:val="none" w:sz="0" w:space="0" w:color="auto"/>
        <w:bottom w:val="none" w:sz="0" w:space="0" w:color="auto"/>
        <w:right w:val="none" w:sz="0" w:space="0" w:color="auto"/>
      </w:divBdr>
    </w:div>
    <w:div w:id="362024148">
      <w:bodyDiv w:val="1"/>
      <w:marLeft w:val="0"/>
      <w:marRight w:val="0"/>
      <w:marTop w:val="0"/>
      <w:marBottom w:val="0"/>
      <w:divBdr>
        <w:top w:val="none" w:sz="0" w:space="0" w:color="auto"/>
        <w:left w:val="none" w:sz="0" w:space="0" w:color="auto"/>
        <w:bottom w:val="none" w:sz="0" w:space="0" w:color="auto"/>
        <w:right w:val="none" w:sz="0" w:space="0" w:color="auto"/>
      </w:divBdr>
    </w:div>
    <w:div w:id="363754590">
      <w:bodyDiv w:val="1"/>
      <w:marLeft w:val="0"/>
      <w:marRight w:val="0"/>
      <w:marTop w:val="0"/>
      <w:marBottom w:val="0"/>
      <w:divBdr>
        <w:top w:val="none" w:sz="0" w:space="0" w:color="auto"/>
        <w:left w:val="none" w:sz="0" w:space="0" w:color="auto"/>
        <w:bottom w:val="none" w:sz="0" w:space="0" w:color="auto"/>
        <w:right w:val="none" w:sz="0" w:space="0" w:color="auto"/>
      </w:divBdr>
    </w:div>
    <w:div w:id="363869186">
      <w:bodyDiv w:val="1"/>
      <w:marLeft w:val="0"/>
      <w:marRight w:val="0"/>
      <w:marTop w:val="0"/>
      <w:marBottom w:val="0"/>
      <w:divBdr>
        <w:top w:val="none" w:sz="0" w:space="0" w:color="auto"/>
        <w:left w:val="none" w:sz="0" w:space="0" w:color="auto"/>
        <w:bottom w:val="none" w:sz="0" w:space="0" w:color="auto"/>
        <w:right w:val="none" w:sz="0" w:space="0" w:color="auto"/>
      </w:divBdr>
    </w:div>
    <w:div w:id="365184882">
      <w:bodyDiv w:val="1"/>
      <w:marLeft w:val="0"/>
      <w:marRight w:val="0"/>
      <w:marTop w:val="0"/>
      <w:marBottom w:val="0"/>
      <w:divBdr>
        <w:top w:val="none" w:sz="0" w:space="0" w:color="auto"/>
        <w:left w:val="none" w:sz="0" w:space="0" w:color="auto"/>
        <w:bottom w:val="none" w:sz="0" w:space="0" w:color="auto"/>
        <w:right w:val="none" w:sz="0" w:space="0" w:color="auto"/>
      </w:divBdr>
      <w:divsChild>
        <w:div w:id="881090244">
          <w:marLeft w:val="480"/>
          <w:marRight w:val="0"/>
          <w:marTop w:val="0"/>
          <w:marBottom w:val="0"/>
          <w:divBdr>
            <w:top w:val="none" w:sz="0" w:space="0" w:color="auto"/>
            <w:left w:val="none" w:sz="0" w:space="0" w:color="auto"/>
            <w:bottom w:val="none" w:sz="0" w:space="0" w:color="auto"/>
            <w:right w:val="none" w:sz="0" w:space="0" w:color="auto"/>
          </w:divBdr>
        </w:div>
        <w:div w:id="904411142">
          <w:marLeft w:val="480"/>
          <w:marRight w:val="0"/>
          <w:marTop w:val="0"/>
          <w:marBottom w:val="0"/>
          <w:divBdr>
            <w:top w:val="none" w:sz="0" w:space="0" w:color="auto"/>
            <w:left w:val="none" w:sz="0" w:space="0" w:color="auto"/>
            <w:bottom w:val="none" w:sz="0" w:space="0" w:color="auto"/>
            <w:right w:val="none" w:sz="0" w:space="0" w:color="auto"/>
          </w:divBdr>
        </w:div>
        <w:div w:id="1537540137">
          <w:marLeft w:val="480"/>
          <w:marRight w:val="0"/>
          <w:marTop w:val="0"/>
          <w:marBottom w:val="0"/>
          <w:divBdr>
            <w:top w:val="none" w:sz="0" w:space="0" w:color="auto"/>
            <w:left w:val="none" w:sz="0" w:space="0" w:color="auto"/>
            <w:bottom w:val="none" w:sz="0" w:space="0" w:color="auto"/>
            <w:right w:val="none" w:sz="0" w:space="0" w:color="auto"/>
          </w:divBdr>
        </w:div>
        <w:div w:id="57555360">
          <w:marLeft w:val="480"/>
          <w:marRight w:val="0"/>
          <w:marTop w:val="0"/>
          <w:marBottom w:val="0"/>
          <w:divBdr>
            <w:top w:val="none" w:sz="0" w:space="0" w:color="auto"/>
            <w:left w:val="none" w:sz="0" w:space="0" w:color="auto"/>
            <w:bottom w:val="none" w:sz="0" w:space="0" w:color="auto"/>
            <w:right w:val="none" w:sz="0" w:space="0" w:color="auto"/>
          </w:divBdr>
        </w:div>
        <w:div w:id="1539471928">
          <w:marLeft w:val="480"/>
          <w:marRight w:val="0"/>
          <w:marTop w:val="0"/>
          <w:marBottom w:val="0"/>
          <w:divBdr>
            <w:top w:val="none" w:sz="0" w:space="0" w:color="auto"/>
            <w:left w:val="none" w:sz="0" w:space="0" w:color="auto"/>
            <w:bottom w:val="none" w:sz="0" w:space="0" w:color="auto"/>
            <w:right w:val="none" w:sz="0" w:space="0" w:color="auto"/>
          </w:divBdr>
        </w:div>
        <w:div w:id="905844221">
          <w:marLeft w:val="480"/>
          <w:marRight w:val="0"/>
          <w:marTop w:val="0"/>
          <w:marBottom w:val="0"/>
          <w:divBdr>
            <w:top w:val="none" w:sz="0" w:space="0" w:color="auto"/>
            <w:left w:val="none" w:sz="0" w:space="0" w:color="auto"/>
            <w:bottom w:val="none" w:sz="0" w:space="0" w:color="auto"/>
            <w:right w:val="none" w:sz="0" w:space="0" w:color="auto"/>
          </w:divBdr>
        </w:div>
        <w:div w:id="1188519915">
          <w:marLeft w:val="480"/>
          <w:marRight w:val="0"/>
          <w:marTop w:val="0"/>
          <w:marBottom w:val="0"/>
          <w:divBdr>
            <w:top w:val="none" w:sz="0" w:space="0" w:color="auto"/>
            <w:left w:val="none" w:sz="0" w:space="0" w:color="auto"/>
            <w:bottom w:val="none" w:sz="0" w:space="0" w:color="auto"/>
            <w:right w:val="none" w:sz="0" w:space="0" w:color="auto"/>
          </w:divBdr>
        </w:div>
        <w:div w:id="1991977302">
          <w:marLeft w:val="480"/>
          <w:marRight w:val="0"/>
          <w:marTop w:val="0"/>
          <w:marBottom w:val="0"/>
          <w:divBdr>
            <w:top w:val="none" w:sz="0" w:space="0" w:color="auto"/>
            <w:left w:val="none" w:sz="0" w:space="0" w:color="auto"/>
            <w:bottom w:val="none" w:sz="0" w:space="0" w:color="auto"/>
            <w:right w:val="none" w:sz="0" w:space="0" w:color="auto"/>
          </w:divBdr>
        </w:div>
        <w:div w:id="1058892289">
          <w:marLeft w:val="480"/>
          <w:marRight w:val="0"/>
          <w:marTop w:val="0"/>
          <w:marBottom w:val="0"/>
          <w:divBdr>
            <w:top w:val="none" w:sz="0" w:space="0" w:color="auto"/>
            <w:left w:val="none" w:sz="0" w:space="0" w:color="auto"/>
            <w:bottom w:val="none" w:sz="0" w:space="0" w:color="auto"/>
            <w:right w:val="none" w:sz="0" w:space="0" w:color="auto"/>
          </w:divBdr>
        </w:div>
        <w:div w:id="1584949232">
          <w:marLeft w:val="480"/>
          <w:marRight w:val="0"/>
          <w:marTop w:val="0"/>
          <w:marBottom w:val="0"/>
          <w:divBdr>
            <w:top w:val="none" w:sz="0" w:space="0" w:color="auto"/>
            <w:left w:val="none" w:sz="0" w:space="0" w:color="auto"/>
            <w:bottom w:val="none" w:sz="0" w:space="0" w:color="auto"/>
            <w:right w:val="none" w:sz="0" w:space="0" w:color="auto"/>
          </w:divBdr>
        </w:div>
        <w:div w:id="99373962">
          <w:marLeft w:val="480"/>
          <w:marRight w:val="0"/>
          <w:marTop w:val="0"/>
          <w:marBottom w:val="0"/>
          <w:divBdr>
            <w:top w:val="none" w:sz="0" w:space="0" w:color="auto"/>
            <w:left w:val="none" w:sz="0" w:space="0" w:color="auto"/>
            <w:bottom w:val="none" w:sz="0" w:space="0" w:color="auto"/>
            <w:right w:val="none" w:sz="0" w:space="0" w:color="auto"/>
          </w:divBdr>
        </w:div>
        <w:div w:id="1648510185">
          <w:marLeft w:val="480"/>
          <w:marRight w:val="0"/>
          <w:marTop w:val="0"/>
          <w:marBottom w:val="0"/>
          <w:divBdr>
            <w:top w:val="none" w:sz="0" w:space="0" w:color="auto"/>
            <w:left w:val="none" w:sz="0" w:space="0" w:color="auto"/>
            <w:bottom w:val="none" w:sz="0" w:space="0" w:color="auto"/>
            <w:right w:val="none" w:sz="0" w:space="0" w:color="auto"/>
          </w:divBdr>
        </w:div>
        <w:div w:id="1911116460">
          <w:marLeft w:val="480"/>
          <w:marRight w:val="0"/>
          <w:marTop w:val="0"/>
          <w:marBottom w:val="0"/>
          <w:divBdr>
            <w:top w:val="none" w:sz="0" w:space="0" w:color="auto"/>
            <w:left w:val="none" w:sz="0" w:space="0" w:color="auto"/>
            <w:bottom w:val="none" w:sz="0" w:space="0" w:color="auto"/>
            <w:right w:val="none" w:sz="0" w:space="0" w:color="auto"/>
          </w:divBdr>
        </w:div>
        <w:div w:id="1420563074">
          <w:marLeft w:val="480"/>
          <w:marRight w:val="0"/>
          <w:marTop w:val="0"/>
          <w:marBottom w:val="0"/>
          <w:divBdr>
            <w:top w:val="none" w:sz="0" w:space="0" w:color="auto"/>
            <w:left w:val="none" w:sz="0" w:space="0" w:color="auto"/>
            <w:bottom w:val="none" w:sz="0" w:space="0" w:color="auto"/>
            <w:right w:val="none" w:sz="0" w:space="0" w:color="auto"/>
          </w:divBdr>
        </w:div>
        <w:div w:id="948852378">
          <w:marLeft w:val="480"/>
          <w:marRight w:val="0"/>
          <w:marTop w:val="0"/>
          <w:marBottom w:val="0"/>
          <w:divBdr>
            <w:top w:val="none" w:sz="0" w:space="0" w:color="auto"/>
            <w:left w:val="none" w:sz="0" w:space="0" w:color="auto"/>
            <w:bottom w:val="none" w:sz="0" w:space="0" w:color="auto"/>
            <w:right w:val="none" w:sz="0" w:space="0" w:color="auto"/>
          </w:divBdr>
        </w:div>
        <w:div w:id="1252198888">
          <w:marLeft w:val="480"/>
          <w:marRight w:val="0"/>
          <w:marTop w:val="0"/>
          <w:marBottom w:val="0"/>
          <w:divBdr>
            <w:top w:val="none" w:sz="0" w:space="0" w:color="auto"/>
            <w:left w:val="none" w:sz="0" w:space="0" w:color="auto"/>
            <w:bottom w:val="none" w:sz="0" w:space="0" w:color="auto"/>
            <w:right w:val="none" w:sz="0" w:space="0" w:color="auto"/>
          </w:divBdr>
        </w:div>
        <w:div w:id="1873689341">
          <w:marLeft w:val="480"/>
          <w:marRight w:val="0"/>
          <w:marTop w:val="0"/>
          <w:marBottom w:val="0"/>
          <w:divBdr>
            <w:top w:val="none" w:sz="0" w:space="0" w:color="auto"/>
            <w:left w:val="none" w:sz="0" w:space="0" w:color="auto"/>
            <w:bottom w:val="none" w:sz="0" w:space="0" w:color="auto"/>
            <w:right w:val="none" w:sz="0" w:space="0" w:color="auto"/>
          </w:divBdr>
        </w:div>
        <w:div w:id="1401906616">
          <w:marLeft w:val="480"/>
          <w:marRight w:val="0"/>
          <w:marTop w:val="0"/>
          <w:marBottom w:val="0"/>
          <w:divBdr>
            <w:top w:val="none" w:sz="0" w:space="0" w:color="auto"/>
            <w:left w:val="none" w:sz="0" w:space="0" w:color="auto"/>
            <w:bottom w:val="none" w:sz="0" w:space="0" w:color="auto"/>
            <w:right w:val="none" w:sz="0" w:space="0" w:color="auto"/>
          </w:divBdr>
        </w:div>
      </w:divsChild>
    </w:div>
    <w:div w:id="365329720">
      <w:bodyDiv w:val="1"/>
      <w:marLeft w:val="0"/>
      <w:marRight w:val="0"/>
      <w:marTop w:val="0"/>
      <w:marBottom w:val="0"/>
      <w:divBdr>
        <w:top w:val="none" w:sz="0" w:space="0" w:color="auto"/>
        <w:left w:val="none" w:sz="0" w:space="0" w:color="auto"/>
        <w:bottom w:val="none" w:sz="0" w:space="0" w:color="auto"/>
        <w:right w:val="none" w:sz="0" w:space="0" w:color="auto"/>
      </w:divBdr>
    </w:div>
    <w:div w:id="367754933">
      <w:bodyDiv w:val="1"/>
      <w:marLeft w:val="0"/>
      <w:marRight w:val="0"/>
      <w:marTop w:val="0"/>
      <w:marBottom w:val="0"/>
      <w:divBdr>
        <w:top w:val="none" w:sz="0" w:space="0" w:color="auto"/>
        <w:left w:val="none" w:sz="0" w:space="0" w:color="auto"/>
        <w:bottom w:val="none" w:sz="0" w:space="0" w:color="auto"/>
        <w:right w:val="none" w:sz="0" w:space="0" w:color="auto"/>
      </w:divBdr>
    </w:div>
    <w:div w:id="368802379">
      <w:bodyDiv w:val="1"/>
      <w:marLeft w:val="0"/>
      <w:marRight w:val="0"/>
      <w:marTop w:val="0"/>
      <w:marBottom w:val="0"/>
      <w:divBdr>
        <w:top w:val="none" w:sz="0" w:space="0" w:color="auto"/>
        <w:left w:val="none" w:sz="0" w:space="0" w:color="auto"/>
        <w:bottom w:val="none" w:sz="0" w:space="0" w:color="auto"/>
        <w:right w:val="none" w:sz="0" w:space="0" w:color="auto"/>
      </w:divBdr>
      <w:divsChild>
        <w:div w:id="1921672039">
          <w:marLeft w:val="480"/>
          <w:marRight w:val="0"/>
          <w:marTop w:val="0"/>
          <w:marBottom w:val="0"/>
          <w:divBdr>
            <w:top w:val="none" w:sz="0" w:space="0" w:color="auto"/>
            <w:left w:val="none" w:sz="0" w:space="0" w:color="auto"/>
            <w:bottom w:val="none" w:sz="0" w:space="0" w:color="auto"/>
            <w:right w:val="none" w:sz="0" w:space="0" w:color="auto"/>
          </w:divBdr>
        </w:div>
        <w:div w:id="1734235270">
          <w:marLeft w:val="480"/>
          <w:marRight w:val="0"/>
          <w:marTop w:val="0"/>
          <w:marBottom w:val="0"/>
          <w:divBdr>
            <w:top w:val="none" w:sz="0" w:space="0" w:color="auto"/>
            <w:left w:val="none" w:sz="0" w:space="0" w:color="auto"/>
            <w:bottom w:val="none" w:sz="0" w:space="0" w:color="auto"/>
            <w:right w:val="none" w:sz="0" w:space="0" w:color="auto"/>
          </w:divBdr>
        </w:div>
        <w:div w:id="1347634558">
          <w:marLeft w:val="480"/>
          <w:marRight w:val="0"/>
          <w:marTop w:val="0"/>
          <w:marBottom w:val="0"/>
          <w:divBdr>
            <w:top w:val="none" w:sz="0" w:space="0" w:color="auto"/>
            <w:left w:val="none" w:sz="0" w:space="0" w:color="auto"/>
            <w:bottom w:val="none" w:sz="0" w:space="0" w:color="auto"/>
            <w:right w:val="none" w:sz="0" w:space="0" w:color="auto"/>
          </w:divBdr>
        </w:div>
        <w:div w:id="602570214">
          <w:marLeft w:val="480"/>
          <w:marRight w:val="0"/>
          <w:marTop w:val="0"/>
          <w:marBottom w:val="0"/>
          <w:divBdr>
            <w:top w:val="none" w:sz="0" w:space="0" w:color="auto"/>
            <w:left w:val="none" w:sz="0" w:space="0" w:color="auto"/>
            <w:bottom w:val="none" w:sz="0" w:space="0" w:color="auto"/>
            <w:right w:val="none" w:sz="0" w:space="0" w:color="auto"/>
          </w:divBdr>
        </w:div>
        <w:div w:id="640615820">
          <w:marLeft w:val="480"/>
          <w:marRight w:val="0"/>
          <w:marTop w:val="0"/>
          <w:marBottom w:val="0"/>
          <w:divBdr>
            <w:top w:val="none" w:sz="0" w:space="0" w:color="auto"/>
            <w:left w:val="none" w:sz="0" w:space="0" w:color="auto"/>
            <w:bottom w:val="none" w:sz="0" w:space="0" w:color="auto"/>
            <w:right w:val="none" w:sz="0" w:space="0" w:color="auto"/>
          </w:divBdr>
        </w:div>
        <w:div w:id="308169808">
          <w:marLeft w:val="480"/>
          <w:marRight w:val="0"/>
          <w:marTop w:val="0"/>
          <w:marBottom w:val="0"/>
          <w:divBdr>
            <w:top w:val="none" w:sz="0" w:space="0" w:color="auto"/>
            <w:left w:val="none" w:sz="0" w:space="0" w:color="auto"/>
            <w:bottom w:val="none" w:sz="0" w:space="0" w:color="auto"/>
            <w:right w:val="none" w:sz="0" w:space="0" w:color="auto"/>
          </w:divBdr>
        </w:div>
        <w:div w:id="511651035">
          <w:marLeft w:val="480"/>
          <w:marRight w:val="0"/>
          <w:marTop w:val="0"/>
          <w:marBottom w:val="0"/>
          <w:divBdr>
            <w:top w:val="none" w:sz="0" w:space="0" w:color="auto"/>
            <w:left w:val="none" w:sz="0" w:space="0" w:color="auto"/>
            <w:bottom w:val="none" w:sz="0" w:space="0" w:color="auto"/>
            <w:right w:val="none" w:sz="0" w:space="0" w:color="auto"/>
          </w:divBdr>
        </w:div>
        <w:div w:id="1722754645">
          <w:marLeft w:val="480"/>
          <w:marRight w:val="0"/>
          <w:marTop w:val="0"/>
          <w:marBottom w:val="0"/>
          <w:divBdr>
            <w:top w:val="none" w:sz="0" w:space="0" w:color="auto"/>
            <w:left w:val="none" w:sz="0" w:space="0" w:color="auto"/>
            <w:bottom w:val="none" w:sz="0" w:space="0" w:color="auto"/>
            <w:right w:val="none" w:sz="0" w:space="0" w:color="auto"/>
          </w:divBdr>
        </w:div>
        <w:div w:id="1676877296">
          <w:marLeft w:val="480"/>
          <w:marRight w:val="0"/>
          <w:marTop w:val="0"/>
          <w:marBottom w:val="0"/>
          <w:divBdr>
            <w:top w:val="none" w:sz="0" w:space="0" w:color="auto"/>
            <w:left w:val="none" w:sz="0" w:space="0" w:color="auto"/>
            <w:bottom w:val="none" w:sz="0" w:space="0" w:color="auto"/>
            <w:right w:val="none" w:sz="0" w:space="0" w:color="auto"/>
          </w:divBdr>
        </w:div>
        <w:div w:id="1157922455">
          <w:marLeft w:val="480"/>
          <w:marRight w:val="0"/>
          <w:marTop w:val="0"/>
          <w:marBottom w:val="0"/>
          <w:divBdr>
            <w:top w:val="none" w:sz="0" w:space="0" w:color="auto"/>
            <w:left w:val="none" w:sz="0" w:space="0" w:color="auto"/>
            <w:bottom w:val="none" w:sz="0" w:space="0" w:color="auto"/>
            <w:right w:val="none" w:sz="0" w:space="0" w:color="auto"/>
          </w:divBdr>
        </w:div>
        <w:div w:id="1724789757">
          <w:marLeft w:val="480"/>
          <w:marRight w:val="0"/>
          <w:marTop w:val="0"/>
          <w:marBottom w:val="0"/>
          <w:divBdr>
            <w:top w:val="none" w:sz="0" w:space="0" w:color="auto"/>
            <w:left w:val="none" w:sz="0" w:space="0" w:color="auto"/>
            <w:bottom w:val="none" w:sz="0" w:space="0" w:color="auto"/>
            <w:right w:val="none" w:sz="0" w:space="0" w:color="auto"/>
          </w:divBdr>
        </w:div>
        <w:div w:id="1556769037">
          <w:marLeft w:val="480"/>
          <w:marRight w:val="0"/>
          <w:marTop w:val="0"/>
          <w:marBottom w:val="0"/>
          <w:divBdr>
            <w:top w:val="none" w:sz="0" w:space="0" w:color="auto"/>
            <w:left w:val="none" w:sz="0" w:space="0" w:color="auto"/>
            <w:bottom w:val="none" w:sz="0" w:space="0" w:color="auto"/>
            <w:right w:val="none" w:sz="0" w:space="0" w:color="auto"/>
          </w:divBdr>
        </w:div>
        <w:div w:id="1169709202">
          <w:marLeft w:val="480"/>
          <w:marRight w:val="0"/>
          <w:marTop w:val="0"/>
          <w:marBottom w:val="0"/>
          <w:divBdr>
            <w:top w:val="none" w:sz="0" w:space="0" w:color="auto"/>
            <w:left w:val="none" w:sz="0" w:space="0" w:color="auto"/>
            <w:bottom w:val="none" w:sz="0" w:space="0" w:color="auto"/>
            <w:right w:val="none" w:sz="0" w:space="0" w:color="auto"/>
          </w:divBdr>
        </w:div>
        <w:div w:id="114754606">
          <w:marLeft w:val="480"/>
          <w:marRight w:val="0"/>
          <w:marTop w:val="0"/>
          <w:marBottom w:val="0"/>
          <w:divBdr>
            <w:top w:val="none" w:sz="0" w:space="0" w:color="auto"/>
            <w:left w:val="none" w:sz="0" w:space="0" w:color="auto"/>
            <w:bottom w:val="none" w:sz="0" w:space="0" w:color="auto"/>
            <w:right w:val="none" w:sz="0" w:space="0" w:color="auto"/>
          </w:divBdr>
        </w:div>
        <w:div w:id="113140593">
          <w:marLeft w:val="480"/>
          <w:marRight w:val="0"/>
          <w:marTop w:val="0"/>
          <w:marBottom w:val="0"/>
          <w:divBdr>
            <w:top w:val="none" w:sz="0" w:space="0" w:color="auto"/>
            <w:left w:val="none" w:sz="0" w:space="0" w:color="auto"/>
            <w:bottom w:val="none" w:sz="0" w:space="0" w:color="auto"/>
            <w:right w:val="none" w:sz="0" w:space="0" w:color="auto"/>
          </w:divBdr>
        </w:div>
        <w:div w:id="629096659">
          <w:marLeft w:val="480"/>
          <w:marRight w:val="0"/>
          <w:marTop w:val="0"/>
          <w:marBottom w:val="0"/>
          <w:divBdr>
            <w:top w:val="none" w:sz="0" w:space="0" w:color="auto"/>
            <w:left w:val="none" w:sz="0" w:space="0" w:color="auto"/>
            <w:bottom w:val="none" w:sz="0" w:space="0" w:color="auto"/>
            <w:right w:val="none" w:sz="0" w:space="0" w:color="auto"/>
          </w:divBdr>
        </w:div>
        <w:div w:id="1485195091">
          <w:marLeft w:val="480"/>
          <w:marRight w:val="0"/>
          <w:marTop w:val="0"/>
          <w:marBottom w:val="0"/>
          <w:divBdr>
            <w:top w:val="none" w:sz="0" w:space="0" w:color="auto"/>
            <w:left w:val="none" w:sz="0" w:space="0" w:color="auto"/>
            <w:bottom w:val="none" w:sz="0" w:space="0" w:color="auto"/>
            <w:right w:val="none" w:sz="0" w:space="0" w:color="auto"/>
          </w:divBdr>
        </w:div>
        <w:div w:id="607350943">
          <w:marLeft w:val="480"/>
          <w:marRight w:val="0"/>
          <w:marTop w:val="0"/>
          <w:marBottom w:val="0"/>
          <w:divBdr>
            <w:top w:val="none" w:sz="0" w:space="0" w:color="auto"/>
            <w:left w:val="none" w:sz="0" w:space="0" w:color="auto"/>
            <w:bottom w:val="none" w:sz="0" w:space="0" w:color="auto"/>
            <w:right w:val="none" w:sz="0" w:space="0" w:color="auto"/>
          </w:divBdr>
        </w:div>
      </w:divsChild>
    </w:div>
    <w:div w:id="368841896">
      <w:bodyDiv w:val="1"/>
      <w:marLeft w:val="0"/>
      <w:marRight w:val="0"/>
      <w:marTop w:val="0"/>
      <w:marBottom w:val="0"/>
      <w:divBdr>
        <w:top w:val="none" w:sz="0" w:space="0" w:color="auto"/>
        <w:left w:val="none" w:sz="0" w:space="0" w:color="auto"/>
        <w:bottom w:val="none" w:sz="0" w:space="0" w:color="auto"/>
        <w:right w:val="none" w:sz="0" w:space="0" w:color="auto"/>
      </w:divBdr>
    </w:div>
    <w:div w:id="369844939">
      <w:bodyDiv w:val="1"/>
      <w:marLeft w:val="0"/>
      <w:marRight w:val="0"/>
      <w:marTop w:val="0"/>
      <w:marBottom w:val="0"/>
      <w:divBdr>
        <w:top w:val="none" w:sz="0" w:space="0" w:color="auto"/>
        <w:left w:val="none" w:sz="0" w:space="0" w:color="auto"/>
        <w:bottom w:val="none" w:sz="0" w:space="0" w:color="auto"/>
        <w:right w:val="none" w:sz="0" w:space="0" w:color="auto"/>
      </w:divBdr>
    </w:div>
    <w:div w:id="373046450">
      <w:bodyDiv w:val="1"/>
      <w:marLeft w:val="0"/>
      <w:marRight w:val="0"/>
      <w:marTop w:val="0"/>
      <w:marBottom w:val="0"/>
      <w:divBdr>
        <w:top w:val="none" w:sz="0" w:space="0" w:color="auto"/>
        <w:left w:val="none" w:sz="0" w:space="0" w:color="auto"/>
        <w:bottom w:val="none" w:sz="0" w:space="0" w:color="auto"/>
        <w:right w:val="none" w:sz="0" w:space="0" w:color="auto"/>
      </w:divBdr>
    </w:div>
    <w:div w:id="373122344">
      <w:bodyDiv w:val="1"/>
      <w:marLeft w:val="0"/>
      <w:marRight w:val="0"/>
      <w:marTop w:val="0"/>
      <w:marBottom w:val="0"/>
      <w:divBdr>
        <w:top w:val="none" w:sz="0" w:space="0" w:color="auto"/>
        <w:left w:val="none" w:sz="0" w:space="0" w:color="auto"/>
        <w:bottom w:val="none" w:sz="0" w:space="0" w:color="auto"/>
        <w:right w:val="none" w:sz="0" w:space="0" w:color="auto"/>
      </w:divBdr>
    </w:div>
    <w:div w:id="374549473">
      <w:bodyDiv w:val="1"/>
      <w:marLeft w:val="0"/>
      <w:marRight w:val="0"/>
      <w:marTop w:val="0"/>
      <w:marBottom w:val="0"/>
      <w:divBdr>
        <w:top w:val="none" w:sz="0" w:space="0" w:color="auto"/>
        <w:left w:val="none" w:sz="0" w:space="0" w:color="auto"/>
        <w:bottom w:val="none" w:sz="0" w:space="0" w:color="auto"/>
        <w:right w:val="none" w:sz="0" w:space="0" w:color="auto"/>
      </w:divBdr>
    </w:div>
    <w:div w:id="375007412">
      <w:bodyDiv w:val="1"/>
      <w:marLeft w:val="0"/>
      <w:marRight w:val="0"/>
      <w:marTop w:val="0"/>
      <w:marBottom w:val="0"/>
      <w:divBdr>
        <w:top w:val="none" w:sz="0" w:space="0" w:color="auto"/>
        <w:left w:val="none" w:sz="0" w:space="0" w:color="auto"/>
        <w:bottom w:val="none" w:sz="0" w:space="0" w:color="auto"/>
        <w:right w:val="none" w:sz="0" w:space="0" w:color="auto"/>
      </w:divBdr>
    </w:div>
    <w:div w:id="375355475">
      <w:bodyDiv w:val="1"/>
      <w:marLeft w:val="0"/>
      <w:marRight w:val="0"/>
      <w:marTop w:val="0"/>
      <w:marBottom w:val="0"/>
      <w:divBdr>
        <w:top w:val="none" w:sz="0" w:space="0" w:color="auto"/>
        <w:left w:val="none" w:sz="0" w:space="0" w:color="auto"/>
        <w:bottom w:val="none" w:sz="0" w:space="0" w:color="auto"/>
        <w:right w:val="none" w:sz="0" w:space="0" w:color="auto"/>
      </w:divBdr>
    </w:div>
    <w:div w:id="376515010">
      <w:bodyDiv w:val="1"/>
      <w:marLeft w:val="0"/>
      <w:marRight w:val="0"/>
      <w:marTop w:val="0"/>
      <w:marBottom w:val="0"/>
      <w:divBdr>
        <w:top w:val="none" w:sz="0" w:space="0" w:color="auto"/>
        <w:left w:val="none" w:sz="0" w:space="0" w:color="auto"/>
        <w:bottom w:val="none" w:sz="0" w:space="0" w:color="auto"/>
        <w:right w:val="none" w:sz="0" w:space="0" w:color="auto"/>
      </w:divBdr>
    </w:div>
    <w:div w:id="376778571">
      <w:bodyDiv w:val="1"/>
      <w:marLeft w:val="0"/>
      <w:marRight w:val="0"/>
      <w:marTop w:val="0"/>
      <w:marBottom w:val="0"/>
      <w:divBdr>
        <w:top w:val="none" w:sz="0" w:space="0" w:color="auto"/>
        <w:left w:val="none" w:sz="0" w:space="0" w:color="auto"/>
        <w:bottom w:val="none" w:sz="0" w:space="0" w:color="auto"/>
        <w:right w:val="none" w:sz="0" w:space="0" w:color="auto"/>
      </w:divBdr>
    </w:div>
    <w:div w:id="376853015">
      <w:bodyDiv w:val="1"/>
      <w:marLeft w:val="0"/>
      <w:marRight w:val="0"/>
      <w:marTop w:val="0"/>
      <w:marBottom w:val="0"/>
      <w:divBdr>
        <w:top w:val="none" w:sz="0" w:space="0" w:color="auto"/>
        <w:left w:val="none" w:sz="0" w:space="0" w:color="auto"/>
        <w:bottom w:val="none" w:sz="0" w:space="0" w:color="auto"/>
        <w:right w:val="none" w:sz="0" w:space="0" w:color="auto"/>
      </w:divBdr>
    </w:div>
    <w:div w:id="377051023">
      <w:bodyDiv w:val="1"/>
      <w:marLeft w:val="0"/>
      <w:marRight w:val="0"/>
      <w:marTop w:val="0"/>
      <w:marBottom w:val="0"/>
      <w:divBdr>
        <w:top w:val="none" w:sz="0" w:space="0" w:color="auto"/>
        <w:left w:val="none" w:sz="0" w:space="0" w:color="auto"/>
        <w:bottom w:val="none" w:sz="0" w:space="0" w:color="auto"/>
        <w:right w:val="none" w:sz="0" w:space="0" w:color="auto"/>
      </w:divBdr>
    </w:div>
    <w:div w:id="385758412">
      <w:bodyDiv w:val="1"/>
      <w:marLeft w:val="0"/>
      <w:marRight w:val="0"/>
      <w:marTop w:val="0"/>
      <w:marBottom w:val="0"/>
      <w:divBdr>
        <w:top w:val="none" w:sz="0" w:space="0" w:color="auto"/>
        <w:left w:val="none" w:sz="0" w:space="0" w:color="auto"/>
        <w:bottom w:val="none" w:sz="0" w:space="0" w:color="auto"/>
        <w:right w:val="none" w:sz="0" w:space="0" w:color="auto"/>
      </w:divBdr>
    </w:div>
    <w:div w:id="385884275">
      <w:bodyDiv w:val="1"/>
      <w:marLeft w:val="0"/>
      <w:marRight w:val="0"/>
      <w:marTop w:val="0"/>
      <w:marBottom w:val="0"/>
      <w:divBdr>
        <w:top w:val="none" w:sz="0" w:space="0" w:color="auto"/>
        <w:left w:val="none" w:sz="0" w:space="0" w:color="auto"/>
        <w:bottom w:val="none" w:sz="0" w:space="0" w:color="auto"/>
        <w:right w:val="none" w:sz="0" w:space="0" w:color="auto"/>
      </w:divBdr>
    </w:div>
    <w:div w:id="388919262">
      <w:bodyDiv w:val="1"/>
      <w:marLeft w:val="0"/>
      <w:marRight w:val="0"/>
      <w:marTop w:val="0"/>
      <w:marBottom w:val="0"/>
      <w:divBdr>
        <w:top w:val="none" w:sz="0" w:space="0" w:color="auto"/>
        <w:left w:val="none" w:sz="0" w:space="0" w:color="auto"/>
        <w:bottom w:val="none" w:sz="0" w:space="0" w:color="auto"/>
        <w:right w:val="none" w:sz="0" w:space="0" w:color="auto"/>
      </w:divBdr>
    </w:div>
    <w:div w:id="389960065">
      <w:bodyDiv w:val="1"/>
      <w:marLeft w:val="0"/>
      <w:marRight w:val="0"/>
      <w:marTop w:val="0"/>
      <w:marBottom w:val="0"/>
      <w:divBdr>
        <w:top w:val="none" w:sz="0" w:space="0" w:color="auto"/>
        <w:left w:val="none" w:sz="0" w:space="0" w:color="auto"/>
        <w:bottom w:val="none" w:sz="0" w:space="0" w:color="auto"/>
        <w:right w:val="none" w:sz="0" w:space="0" w:color="auto"/>
      </w:divBdr>
    </w:div>
    <w:div w:id="390661963">
      <w:bodyDiv w:val="1"/>
      <w:marLeft w:val="0"/>
      <w:marRight w:val="0"/>
      <w:marTop w:val="0"/>
      <w:marBottom w:val="0"/>
      <w:divBdr>
        <w:top w:val="none" w:sz="0" w:space="0" w:color="auto"/>
        <w:left w:val="none" w:sz="0" w:space="0" w:color="auto"/>
        <w:bottom w:val="none" w:sz="0" w:space="0" w:color="auto"/>
        <w:right w:val="none" w:sz="0" w:space="0" w:color="auto"/>
      </w:divBdr>
    </w:div>
    <w:div w:id="391320013">
      <w:bodyDiv w:val="1"/>
      <w:marLeft w:val="0"/>
      <w:marRight w:val="0"/>
      <w:marTop w:val="0"/>
      <w:marBottom w:val="0"/>
      <w:divBdr>
        <w:top w:val="none" w:sz="0" w:space="0" w:color="auto"/>
        <w:left w:val="none" w:sz="0" w:space="0" w:color="auto"/>
        <w:bottom w:val="none" w:sz="0" w:space="0" w:color="auto"/>
        <w:right w:val="none" w:sz="0" w:space="0" w:color="auto"/>
      </w:divBdr>
    </w:div>
    <w:div w:id="391932063">
      <w:bodyDiv w:val="1"/>
      <w:marLeft w:val="0"/>
      <w:marRight w:val="0"/>
      <w:marTop w:val="0"/>
      <w:marBottom w:val="0"/>
      <w:divBdr>
        <w:top w:val="none" w:sz="0" w:space="0" w:color="auto"/>
        <w:left w:val="none" w:sz="0" w:space="0" w:color="auto"/>
        <w:bottom w:val="none" w:sz="0" w:space="0" w:color="auto"/>
        <w:right w:val="none" w:sz="0" w:space="0" w:color="auto"/>
      </w:divBdr>
    </w:div>
    <w:div w:id="393117252">
      <w:bodyDiv w:val="1"/>
      <w:marLeft w:val="0"/>
      <w:marRight w:val="0"/>
      <w:marTop w:val="0"/>
      <w:marBottom w:val="0"/>
      <w:divBdr>
        <w:top w:val="none" w:sz="0" w:space="0" w:color="auto"/>
        <w:left w:val="none" w:sz="0" w:space="0" w:color="auto"/>
        <w:bottom w:val="none" w:sz="0" w:space="0" w:color="auto"/>
        <w:right w:val="none" w:sz="0" w:space="0" w:color="auto"/>
      </w:divBdr>
    </w:div>
    <w:div w:id="394011904">
      <w:bodyDiv w:val="1"/>
      <w:marLeft w:val="0"/>
      <w:marRight w:val="0"/>
      <w:marTop w:val="0"/>
      <w:marBottom w:val="0"/>
      <w:divBdr>
        <w:top w:val="none" w:sz="0" w:space="0" w:color="auto"/>
        <w:left w:val="none" w:sz="0" w:space="0" w:color="auto"/>
        <w:bottom w:val="none" w:sz="0" w:space="0" w:color="auto"/>
        <w:right w:val="none" w:sz="0" w:space="0" w:color="auto"/>
      </w:divBdr>
    </w:div>
    <w:div w:id="394205173">
      <w:bodyDiv w:val="1"/>
      <w:marLeft w:val="0"/>
      <w:marRight w:val="0"/>
      <w:marTop w:val="0"/>
      <w:marBottom w:val="0"/>
      <w:divBdr>
        <w:top w:val="none" w:sz="0" w:space="0" w:color="auto"/>
        <w:left w:val="none" w:sz="0" w:space="0" w:color="auto"/>
        <w:bottom w:val="none" w:sz="0" w:space="0" w:color="auto"/>
        <w:right w:val="none" w:sz="0" w:space="0" w:color="auto"/>
      </w:divBdr>
    </w:div>
    <w:div w:id="394861978">
      <w:bodyDiv w:val="1"/>
      <w:marLeft w:val="0"/>
      <w:marRight w:val="0"/>
      <w:marTop w:val="0"/>
      <w:marBottom w:val="0"/>
      <w:divBdr>
        <w:top w:val="none" w:sz="0" w:space="0" w:color="auto"/>
        <w:left w:val="none" w:sz="0" w:space="0" w:color="auto"/>
        <w:bottom w:val="none" w:sz="0" w:space="0" w:color="auto"/>
        <w:right w:val="none" w:sz="0" w:space="0" w:color="auto"/>
      </w:divBdr>
    </w:div>
    <w:div w:id="394934795">
      <w:bodyDiv w:val="1"/>
      <w:marLeft w:val="0"/>
      <w:marRight w:val="0"/>
      <w:marTop w:val="0"/>
      <w:marBottom w:val="0"/>
      <w:divBdr>
        <w:top w:val="none" w:sz="0" w:space="0" w:color="auto"/>
        <w:left w:val="none" w:sz="0" w:space="0" w:color="auto"/>
        <w:bottom w:val="none" w:sz="0" w:space="0" w:color="auto"/>
        <w:right w:val="none" w:sz="0" w:space="0" w:color="auto"/>
      </w:divBdr>
    </w:div>
    <w:div w:id="395864420">
      <w:bodyDiv w:val="1"/>
      <w:marLeft w:val="0"/>
      <w:marRight w:val="0"/>
      <w:marTop w:val="0"/>
      <w:marBottom w:val="0"/>
      <w:divBdr>
        <w:top w:val="none" w:sz="0" w:space="0" w:color="auto"/>
        <w:left w:val="none" w:sz="0" w:space="0" w:color="auto"/>
        <w:bottom w:val="none" w:sz="0" w:space="0" w:color="auto"/>
        <w:right w:val="none" w:sz="0" w:space="0" w:color="auto"/>
      </w:divBdr>
    </w:div>
    <w:div w:id="397023032">
      <w:bodyDiv w:val="1"/>
      <w:marLeft w:val="0"/>
      <w:marRight w:val="0"/>
      <w:marTop w:val="0"/>
      <w:marBottom w:val="0"/>
      <w:divBdr>
        <w:top w:val="none" w:sz="0" w:space="0" w:color="auto"/>
        <w:left w:val="none" w:sz="0" w:space="0" w:color="auto"/>
        <w:bottom w:val="none" w:sz="0" w:space="0" w:color="auto"/>
        <w:right w:val="none" w:sz="0" w:space="0" w:color="auto"/>
      </w:divBdr>
    </w:div>
    <w:div w:id="398091635">
      <w:bodyDiv w:val="1"/>
      <w:marLeft w:val="0"/>
      <w:marRight w:val="0"/>
      <w:marTop w:val="0"/>
      <w:marBottom w:val="0"/>
      <w:divBdr>
        <w:top w:val="none" w:sz="0" w:space="0" w:color="auto"/>
        <w:left w:val="none" w:sz="0" w:space="0" w:color="auto"/>
        <w:bottom w:val="none" w:sz="0" w:space="0" w:color="auto"/>
        <w:right w:val="none" w:sz="0" w:space="0" w:color="auto"/>
      </w:divBdr>
    </w:div>
    <w:div w:id="399525231">
      <w:bodyDiv w:val="1"/>
      <w:marLeft w:val="0"/>
      <w:marRight w:val="0"/>
      <w:marTop w:val="0"/>
      <w:marBottom w:val="0"/>
      <w:divBdr>
        <w:top w:val="none" w:sz="0" w:space="0" w:color="auto"/>
        <w:left w:val="none" w:sz="0" w:space="0" w:color="auto"/>
        <w:bottom w:val="none" w:sz="0" w:space="0" w:color="auto"/>
        <w:right w:val="none" w:sz="0" w:space="0" w:color="auto"/>
      </w:divBdr>
    </w:div>
    <w:div w:id="399593317">
      <w:bodyDiv w:val="1"/>
      <w:marLeft w:val="0"/>
      <w:marRight w:val="0"/>
      <w:marTop w:val="0"/>
      <w:marBottom w:val="0"/>
      <w:divBdr>
        <w:top w:val="none" w:sz="0" w:space="0" w:color="auto"/>
        <w:left w:val="none" w:sz="0" w:space="0" w:color="auto"/>
        <w:bottom w:val="none" w:sz="0" w:space="0" w:color="auto"/>
        <w:right w:val="none" w:sz="0" w:space="0" w:color="auto"/>
      </w:divBdr>
    </w:div>
    <w:div w:id="399714959">
      <w:bodyDiv w:val="1"/>
      <w:marLeft w:val="0"/>
      <w:marRight w:val="0"/>
      <w:marTop w:val="0"/>
      <w:marBottom w:val="0"/>
      <w:divBdr>
        <w:top w:val="none" w:sz="0" w:space="0" w:color="auto"/>
        <w:left w:val="none" w:sz="0" w:space="0" w:color="auto"/>
        <w:bottom w:val="none" w:sz="0" w:space="0" w:color="auto"/>
        <w:right w:val="none" w:sz="0" w:space="0" w:color="auto"/>
      </w:divBdr>
    </w:div>
    <w:div w:id="400325385">
      <w:bodyDiv w:val="1"/>
      <w:marLeft w:val="0"/>
      <w:marRight w:val="0"/>
      <w:marTop w:val="0"/>
      <w:marBottom w:val="0"/>
      <w:divBdr>
        <w:top w:val="none" w:sz="0" w:space="0" w:color="auto"/>
        <w:left w:val="none" w:sz="0" w:space="0" w:color="auto"/>
        <w:bottom w:val="none" w:sz="0" w:space="0" w:color="auto"/>
        <w:right w:val="none" w:sz="0" w:space="0" w:color="auto"/>
      </w:divBdr>
    </w:div>
    <w:div w:id="400565629">
      <w:bodyDiv w:val="1"/>
      <w:marLeft w:val="0"/>
      <w:marRight w:val="0"/>
      <w:marTop w:val="0"/>
      <w:marBottom w:val="0"/>
      <w:divBdr>
        <w:top w:val="none" w:sz="0" w:space="0" w:color="auto"/>
        <w:left w:val="none" w:sz="0" w:space="0" w:color="auto"/>
        <w:bottom w:val="none" w:sz="0" w:space="0" w:color="auto"/>
        <w:right w:val="none" w:sz="0" w:space="0" w:color="auto"/>
      </w:divBdr>
    </w:div>
    <w:div w:id="402459504">
      <w:bodyDiv w:val="1"/>
      <w:marLeft w:val="0"/>
      <w:marRight w:val="0"/>
      <w:marTop w:val="0"/>
      <w:marBottom w:val="0"/>
      <w:divBdr>
        <w:top w:val="none" w:sz="0" w:space="0" w:color="auto"/>
        <w:left w:val="none" w:sz="0" w:space="0" w:color="auto"/>
        <w:bottom w:val="none" w:sz="0" w:space="0" w:color="auto"/>
        <w:right w:val="none" w:sz="0" w:space="0" w:color="auto"/>
      </w:divBdr>
    </w:div>
    <w:div w:id="403796469">
      <w:bodyDiv w:val="1"/>
      <w:marLeft w:val="0"/>
      <w:marRight w:val="0"/>
      <w:marTop w:val="0"/>
      <w:marBottom w:val="0"/>
      <w:divBdr>
        <w:top w:val="none" w:sz="0" w:space="0" w:color="auto"/>
        <w:left w:val="none" w:sz="0" w:space="0" w:color="auto"/>
        <w:bottom w:val="none" w:sz="0" w:space="0" w:color="auto"/>
        <w:right w:val="none" w:sz="0" w:space="0" w:color="auto"/>
      </w:divBdr>
    </w:div>
    <w:div w:id="404450551">
      <w:bodyDiv w:val="1"/>
      <w:marLeft w:val="0"/>
      <w:marRight w:val="0"/>
      <w:marTop w:val="0"/>
      <w:marBottom w:val="0"/>
      <w:divBdr>
        <w:top w:val="none" w:sz="0" w:space="0" w:color="auto"/>
        <w:left w:val="none" w:sz="0" w:space="0" w:color="auto"/>
        <w:bottom w:val="none" w:sz="0" w:space="0" w:color="auto"/>
        <w:right w:val="none" w:sz="0" w:space="0" w:color="auto"/>
      </w:divBdr>
    </w:div>
    <w:div w:id="404842357">
      <w:bodyDiv w:val="1"/>
      <w:marLeft w:val="0"/>
      <w:marRight w:val="0"/>
      <w:marTop w:val="0"/>
      <w:marBottom w:val="0"/>
      <w:divBdr>
        <w:top w:val="none" w:sz="0" w:space="0" w:color="auto"/>
        <w:left w:val="none" w:sz="0" w:space="0" w:color="auto"/>
        <w:bottom w:val="none" w:sz="0" w:space="0" w:color="auto"/>
        <w:right w:val="none" w:sz="0" w:space="0" w:color="auto"/>
      </w:divBdr>
    </w:div>
    <w:div w:id="405227390">
      <w:bodyDiv w:val="1"/>
      <w:marLeft w:val="0"/>
      <w:marRight w:val="0"/>
      <w:marTop w:val="0"/>
      <w:marBottom w:val="0"/>
      <w:divBdr>
        <w:top w:val="none" w:sz="0" w:space="0" w:color="auto"/>
        <w:left w:val="none" w:sz="0" w:space="0" w:color="auto"/>
        <w:bottom w:val="none" w:sz="0" w:space="0" w:color="auto"/>
        <w:right w:val="none" w:sz="0" w:space="0" w:color="auto"/>
      </w:divBdr>
    </w:div>
    <w:div w:id="405347956">
      <w:bodyDiv w:val="1"/>
      <w:marLeft w:val="0"/>
      <w:marRight w:val="0"/>
      <w:marTop w:val="0"/>
      <w:marBottom w:val="0"/>
      <w:divBdr>
        <w:top w:val="none" w:sz="0" w:space="0" w:color="auto"/>
        <w:left w:val="none" w:sz="0" w:space="0" w:color="auto"/>
        <w:bottom w:val="none" w:sz="0" w:space="0" w:color="auto"/>
        <w:right w:val="none" w:sz="0" w:space="0" w:color="auto"/>
      </w:divBdr>
    </w:div>
    <w:div w:id="406735541">
      <w:bodyDiv w:val="1"/>
      <w:marLeft w:val="0"/>
      <w:marRight w:val="0"/>
      <w:marTop w:val="0"/>
      <w:marBottom w:val="0"/>
      <w:divBdr>
        <w:top w:val="none" w:sz="0" w:space="0" w:color="auto"/>
        <w:left w:val="none" w:sz="0" w:space="0" w:color="auto"/>
        <w:bottom w:val="none" w:sz="0" w:space="0" w:color="auto"/>
        <w:right w:val="none" w:sz="0" w:space="0" w:color="auto"/>
      </w:divBdr>
    </w:div>
    <w:div w:id="407532456">
      <w:bodyDiv w:val="1"/>
      <w:marLeft w:val="0"/>
      <w:marRight w:val="0"/>
      <w:marTop w:val="0"/>
      <w:marBottom w:val="0"/>
      <w:divBdr>
        <w:top w:val="none" w:sz="0" w:space="0" w:color="auto"/>
        <w:left w:val="none" w:sz="0" w:space="0" w:color="auto"/>
        <w:bottom w:val="none" w:sz="0" w:space="0" w:color="auto"/>
        <w:right w:val="none" w:sz="0" w:space="0" w:color="auto"/>
      </w:divBdr>
    </w:div>
    <w:div w:id="407583317">
      <w:bodyDiv w:val="1"/>
      <w:marLeft w:val="0"/>
      <w:marRight w:val="0"/>
      <w:marTop w:val="0"/>
      <w:marBottom w:val="0"/>
      <w:divBdr>
        <w:top w:val="none" w:sz="0" w:space="0" w:color="auto"/>
        <w:left w:val="none" w:sz="0" w:space="0" w:color="auto"/>
        <w:bottom w:val="none" w:sz="0" w:space="0" w:color="auto"/>
        <w:right w:val="none" w:sz="0" w:space="0" w:color="auto"/>
      </w:divBdr>
    </w:div>
    <w:div w:id="407653860">
      <w:bodyDiv w:val="1"/>
      <w:marLeft w:val="0"/>
      <w:marRight w:val="0"/>
      <w:marTop w:val="0"/>
      <w:marBottom w:val="0"/>
      <w:divBdr>
        <w:top w:val="none" w:sz="0" w:space="0" w:color="auto"/>
        <w:left w:val="none" w:sz="0" w:space="0" w:color="auto"/>
        <w:bottom w:val="none" w:sz="0" w:space="0" w:color="auto"/>
        <w:right w:val="none" w:sz="0" w:space="0" w:color="auto"/>
      </w:divBdr>
    </w:div>
    <w:div w:id="408037888">
      <w:bodyDiv w:val="1"/>
      <w:marLeft w:val="0"/>
      <w:marRight w:val="0"/>
      <w:marTop w:val="0"/>
      <w:marBottom w:val="0"/>
      <w:divBdr>
        <w:top w:val="none" w:sz="0" w:space="0" w:color="auto"/>
        <w:left w:val="none" w:sz="0" w:space="0" w:color="auto"/>
        <w:bottom w:val="none" w:sz="0" w:space="0" w:color="auto"/>
        <w:right w:val="none" w:sz="0" w:space="0" w:color="auto"/>
      </w:divBdr>
    </w:div>
    <w:div w:id="408119101">
      <w:bodyDiv w:val="1"/>
      <w:marLeft w:val="0"/>
      <w:marRight w:val="0"/>
      <w:marTop w:val="0"/>
      <w:marBottom w:val="0"/>
      <w:divBdr>
        <w:top w:val="none" w:sz="0" w:space="0" w:color="auto"/>
        <w:left w:val="none" w:sz="0" w:space="0" w:color="auto"/>
        <w:bottom w:val="none" w:sz="0" w:space="0" w:color="auto"/>
        <w:right w:val="none" w:sz="0" w:space="0" w:color="auto"/>
      </w:divBdr>
    </w:div>
    <w:div w:id="409086489">
      <w:bodyDiv w:val="1"/>
      <w:marLeft w:val="0"/>
      <w:marRight w:val="0"/>
      <w:marTop w:val="0"/>
      <w:marBottom w:val="0"/>
      <w:divBdr>
        <w:top w:val="none" w:sz="0" w:space="0" w:color="auto"/>
        <w:left w:val="none" w:sz="0" w:space="0" w:color="auto"/>
        <w:bottom w:val="none" w:sz="0" w:space="0" w:color="auto"/>
        <w:right w:val="none" w:sz="0" w:space="0" w:color="auto"/>
      </w:divBdr>
    </w:div>
    <w:div w:id="409156723">
      <w:bodyDiv w:val="1"/>
      <w:marLeft w:val="0"/>
      <w:marRight w:val="0"/>
      <w:marTop w:val="0"/>
      <w:marBottom w:val="0"/>
      <w:divBdr>
        <w:top w:val="none" w:sz="0" w:space="0" w:color="auto"/>
        <w:left w:val="none" w:sz="0" w:space="0" w:color="auto"/>
        <w:bottom w:val="none" w:sz="0" w:space="0" w:color="auto"/>
        <w:right w:val="none" w:sz="0" w:space="0" w:color="auto"/>
      </w:divBdr>
    </w:div>
    <w:div w:id="410087114">
      <w:bodyDiv w:val="1"/>
      <w:marLeft w:val="0"/>
      <w:marRight w:val="0"/>
      <w:marTop w:val="0"/>
      <w:marBottom w:val="0"/>
      <w:divBdr>
        <w:top w:val="none" w:sz="0" w:space="0" w:color="auto"/>
        <w:left w:val="none" w:sz="0" w:space="0" w:color="auto"/>
        <w:bottom w:val="none" w:sz="0" w:space="0" w:color="auto"/>
        <w:right w:val="none" w:sz="0" w:space="0" w:color="auto"/>
      </w:divBdr>
    </w:div>
    <w:div w:id="410395058">
      <w:bodyDiv w:val="1"/>
      <w:marLeft w:val="0"/>
      <w:marRight w:val="0"/>
      <w:marTop w:val="0"/>
      <w:marBottom w:val="0"/>
      <w:divBdr>
        <w:top w:val="none" w:sz="0" w:space="0" w:color="auto"/>
        <w:left w:val="none" w:sz="0" w:space="0" w:color="auto"/>
        <w:bottom w:val="none" w:sz="0" w:space="0" w:color="auto"/>
        <w:right w:val="none" w:sz="0" w:space="0" w:color="auto"/>
      </w:divBdr>
    </w:div>
    <w:div w:id="412245545">
      <w:bodyDiv w:val="1"/>
      <w:marLeft w:val="0"/>
      <w:marRight w:val="0"/>
      <w:marTop w:val="0"/>
      <w:marBottom w:val="0"/>
      <w:divBdr>
        <w:top w:val="none" w:sz="0" w:space="0" w:color="auto"/>
        <w:left w:val="none" w:sz="0" w:space="0" w:color="auto"/>
        <w:bottom w:val="none" w:sz="0" w:space="0" w:color="auto"/>
        <w:right w:val="none" w:sz="0" w:space="0" w:color="auto"/>
      </w:divBdr>
    </w:div>
    <w:div w:id="412507695">
      <w:bodyDiv w:val="1"/>
      <w:marLeft w:val="0"/>
      <w:marRight w:val="0"/>
      <w:marTop w:val="0"/>
      <w:marBottom w:val="0"/>
      <w:divBdr>
        <w:top w:val="none" w:sz="0" w:space="0" w:color="auto"/>
        <w:left w:val="none" w:sz="0" w:space="0" w:color="auto"/>
        <w:bottom w:val="none" w:sz="0" w:space="0" w:color="auto"/>
        <w:right w:val="none" w:sz="0" w:space="0" w:color="auto"/>
      </w:divBdr>
    </w:div>
    <w:div w:id="412508881">
      <w:bodyDiv w:val="1"/>
      <w:marLeft w:val="0"/>
      <w:marRight w:val="0"/>
      <w:marTop w:val="0"/>
      <w:marBottom w:val="0"/>
      <w:divBdr>
        <w:top w:val="none" w:sz="0" w:space="0" w:color="auto"/>
        <w:left w:val="none" w:sz="0" w:space="0" w:color="auto"/>
        <w:bottom w:val="none" w:sz="0" w:space="0" w:color="auto"/>
        <w:right w:val="none" w:sz="0" w:space="0" w:color="auto"/>
      </w:divBdr>
    </w:div>
    <w:div w:id="413665301">
      <w:bodyDiv w:val="1"/>
      <w:marLeft w:val="0"/>
      <w:marRight w:val="0"/>
      <w:marTop w:val="0"/>
      <w:marBottom w:val="0"/>
      <w:divBdr>
        <w:top w:val="none" w:sz="0" w:space="0" w:color="auto"/>
        <w:left w:val="none" w:sz="0" w:space="0" w:color="auto"/>
        <w:bottom w:val="none" w:sz="0" w:space="0" w:color="auto"/>
        <w:right w:val="none" w:sz="0" w:space="0" w:color="auto"/>
      </w:divBdr>
    </w:div>
    <w:div w:id="414281006">
      <w:bodyDiv w:val="1"/>
      <w:marLeft w:val="0"/>
      <w:marRight w:val="0"/>
      <w:marTop w:val="0"/>
      <w:marBottom w:val="0"/>
      <w:divBdr>
        <w:top w:val="none" w:sz="0" w:space="0" w:color="auto"/>
        <w:left w:val="none" w:sz="0" w:space="0" w:color="auto"/>
        <w:bottom w:val="none" w:sz="0" w:space="0" w:color="auto"/>
        <w:right w:val="none" w:sz="0" w:space="0" w:color="auto"/>
      </w:divBdr>
    </w:div>
    <w:div w:id="414594155">
      <w:bodyDiv w:val="1"/>
      <w:marLeft w:val="0"/>
      <w:marRight w:val="0"/>
      <w:marTop w:val="0"/>
      <w:marBottom w:val="0"/>
      <w:divBdr>
        <w:top w:val="none" w:sz="0" w:space="0" w:color="auto"/>
        <w:left w:val="none" w:sz="0" w:space="0" w:color="auto"/>
        <w:bottom w:val="none" w:sz="0" w:space="0" w:color="auto"/>
        <w:right w:val="none" w:sz="0" w:space="0" w:color="auto"/>
      </w:divBdr>
    </w:div>
    <w:div w:id="415520007">
      <w:bodyDiv w:val="1"/>
      <w:marLeft w:val="0"/>
      <w:marRight w:val="0"/>
      <w:marTop w:val="0"/>
      <w:marBottom w:val="0"/>
      <w:divBdr>
        <w:top w:val="none" w:sz="0" w:space="0" w:color="auto"/>
        <w:left w:val="none" w:sz="0" w:space="0" w:color="auto"/>
        <w:bottom w:val="none" w:sz="0" w:space="0" w:color="auto"/>
        <w:right w:val="none" w:sz="0" w:space="0" w:color="auto"/>
      </w:divBdr>
    </w:div>
    <w:div w:id="418525728">
      <w:bodyDiv w:val="1"/>
      <w:marLeft w:val="0"/>
      <w:marRight w:val="0"/>
      <w:marTop w:val="0"/>
      <w:marBottom w:val="0"/>
      <w:divBdr>
        <w:top w:val="none" w:sz="0" w:space="0" w:color="auto"/>
        <w:left w:val="none" w:sz="0" w:space="0" w:color="auto"/>
        <w:bottom w:val="none" w:sz="0" w:space="0" w:color="auto"/>
        <w:right w:val="none" w:sz="0" w:space="0" w:color="auto"/>
      </w:divBdr>
    </w:div>
    <w:div w:id="419065489">
      <w:bodyDiv w:val="1"/>
      <w:marLeft w:val="0"/>
      <w:marRight w:val="0"/>
      <w:marTop w:val="0"/>
      <w:marBottom w:val="0"/>
      <w:divBdr>
        <w:top w:val="none" w:sz="0" w:space="0" w:color="auto"/>
        <w:left w:val="none" w:sz="0" w:space="0" w:color="auto"/>
        <w:bottom w:val="none" w:sz="0" w:space="0" w:color="auto"/>
        <w:right w:val="none" w:sz="0" w:space="0" w:color="auto"/>
      </w:divBdr>
    </w:div>
    <w:div w:id="419104901">
      <w:bodyDiv w:val="1"/>
      <w:marLeft w:val="0"/>
      <w:marRight w:val="0"/>
      <w:marTop w:val="0"/>
      <w:marBottom w:val="0"/>
      <w:divBdr>
        <w:top w:val="none" w:sz="0" w:space="0" w:color="auto"/>
        <w:left w:val="none" w:sz="0" w:space="0" w:color="auto"/>
        <w:bottom w:val="none" w:sz="0" w:space="0" w:color="auto"/>
        <w:right w:val="none" w:sz="0" w:space="0" w:color="auto"/>
      </w:divBdr>
    </w:div>
    <w:div w:id="419302402">
      <w:bodyDiv w:val="1"/>
      <w:marLeft w:val="0"/>
      <w:marRight w:val="0"/>
      <w:marTop w:val="0"/>
      <w:marBottom w:val="0"/>
      <w:divBdr>
        <w:top w:val="none" w:sz="0" w:space="0" w:color="auto"/>
        <w:left w:val="none" w:sz="0" w:space="0" w:color="auto"/>
        <w:bottom w:val="none" w:sz="0" w:space="0" w:color="auto"/>
        <w:right w:val="none" w:sz="0" w:space="0" w:color="auto"/>
      </w:divBdr>
      <w:divsChild>
        <w:div w:id="1735398226">
          <w:marLeft w:val="480"/>
          <w:marRight w:val="0"/>
          <w:marTop w:val="0"/>
          <w:marBottom w:val="0"/>
          <w:divBdr>
            <w:top w:val="none" w:sz="0" w:space="0" w:color="auto"/>
            <w:left w:val="none" w:sz="0" w:space="0" w:color="auto"/>
            <w:bottom w:val="none" w:sz="0" w:space="0" w:color="auto"/>
            <w:right w:val="none" w:sz="0" w:space="0" w:color="auto"/>
          </w:divBdr>
        </w:div>
        <w:div w:id="1901476094">
          <w:marLeft w:val="480"/>
          <w:marRight w:val="0"/>
          <w:marTop w:val="0"/>
          <w:marBottom w:val="0"/>
          <w:divBdr>
            <w:top w:val="none" w:sz="0" w:space="0" w:color="auto"/>
            <w:left w:val="none" w:sz="0" w:space="0" w:color="auto"/>
            <w:bottom w:val="none" w:sz="0" w:space="0" w:color="auto"/>
            <w:right w:val="none" w:sz="0" w:space="0" w:color="auto"/>
          </w:divBdr>
        </w:div>
        <w:div w:id="928733395">
          <w:marLeft w:val="480"/>
          <w:marRight w:val="0"/>
          <w:marTop w:val="0"/>
          <w:marBottom w:val="0"/>
          <w:divBdr>
            <w:top w:val="none" w:sz="0" w:space="0" w:color="auto"/>
            <w:left w:val="none" w:sz="0" w:space="0" w:color="auto"/>
            <w:bottom w:val="none" w:sz="0" w:space="0" w:color="auto"/>
            <w:right w:val="none" w:sz="0" w:space="0" w:color="auto"/>
          </w:divBdr>
        </w:div>
        <w:div w:id="1537618046">
          <w:marLeft w:val="480"/>
          <w:marRight w:val="0"/>
          <w:marTop w:val="0"/>
          <w:marBottom w:val="0"/>
          <w:divBdr>
            <w:top w:val="none" w:sz="0" w:space="0" w:color="auto"/>
            <w:left w:val="none" w:sz="0" w:space="0" w:color="auto"/>
            <w:bottom w:val="none" w:sz="0" w:space="0" w:color="auto"/>
            <w:right w:val="none" w:sz="0" w:space="0" w:color="auto"/>
          </w:divBdr>
        </w:div>
        <w:div w:id="1180505088">
          <w:marLeft w:val="480"/>
          <w:marRight w:val="0"/>
          <w:marTop w:val="0"/>
          <w:marBottom w:val="0"/>
          <w:divBdr>
            <w:top w:val="none" w:sz="0" w:space="0" w:color="auto"/>
            <w:left w:val="none" w:sz="0" w:space="0" w:color="auto"/>
            <w:bottom w:val="none" w:sz="0" w:space="0" w:color="auto"/>
            <w:right w:val="none" w:sz="0" w:space="0" w:color="auto"/>
          </w:divBdr>
        </w:div>
        <w:div w:id="1128940285">
          <w:marLeft w:val="480"/>
          <w:marRight w:val="0"/>
          <w:marTop w:val="0"/>
          <w:marBottom w:val="0"/>
          <w:divBdr>
            <w:top w:val="none" w:sz="0" w:space="0" w:color="auto"/>
            <w:left w:val="none" w:sz="0" w:space="0" w:color="auto"/>
            <w:bottom w:val="none" w:sz="0" w:space="0" w:color="auto"/>
            <w:right w:val="none" w:sz="0" w:space="0" w:color="auto"/>
          </w:divBdr>
        </w:div>
        <w:div w:id="1066536642">
          <w:marLeft w:val="480"/>
          <w:marRight w:val="0"/>
          <w:marTop w:val="0"/>
          <w:marBottom w:val="0"/>
          <w:divBdr>
            <w:top w:val="none" w:sz="0" w:space="0" w:color="auto"/>
            <w:left w:val="none" w:sz="0" w:space="0" w:color="auto"/>
            <w:bottom w:val="none" w:sz="0" w:space="0" w:color="auto"/>
            <w:right w:val="none" w:sz="0" w:space="0" w:color="auto"/>
          </w:divBdr>
        </w:div>
        <w:div w:id="1732803815">
          <w:marLeft w:val="480"/>
          <w:marRight w:val="0"/>
          <w:marTop w:val="0"/>
          <w:marBottom w:val="0"/>
          <w:divBdr>
            <w:top w:val="none" w:sz="0" w:space="0" w:color="auto"/>
            <w:left w:val="none" w:sz="0" w:space="0" w:color="auto"/>
            <w:bottom w:val="none" w:sz="0" w:space="0" w:color="auto"/>
            <w:right w:val="none" w:sz="0" w:space="0" w:color="auto"/>
          </w:divBdr>
        </w:div>
        <w:div w:id="928929741">
          <w:marLeft w:val="480"/>
          <w:marRight w:val="0"/>
          <w:marTop w:val="0"/>
          <w:marBottom w:val="0"/>
          <w:divBdr>
            <w:top w:val="none" w:sz="0" w:space="0" w:color="auto"/>
            <w:left w:val="none" w:sz="0" w:space="0" w:color="auto"/>
            <w:bottom w:val="none" w:sz="0" w:space="0" w:color="auto"/>
            <w:right w:val="none" w:sz="0" w:space="0" w:color="auto"/>
          </w:divBdr>
        </w:div>
        <w:div w:id="910625648">
          <w:marLeft w:val="480"/>
          <w:marRight w:val="0"/>
          <w:marTop w:val="0"/>
          <w:marBottom w:val="0"/>
          <w:divBdr>
            <w:top w:val="none" w:sz="0" w:space="0" w:color="auto"/>
            <w:left w:val="none" w:sz="0" w:space="0" w:color="auto"/>
            <w:bottom w:val="none" w:sz="0" w:space="0" w:color="auto"/>
            <w:right w:val="none" w:sz="0" w:space="0" w:color="auto"/>
          </w:divBdr>
        </w:div>
        <w:div w:id="1508640691">
          <w:marLeft w:val="480"/>
          <w:marRight w:val="0"/>
          <w:marTop w:val="0"/>
          <w:marBottom w:val="0"/>
          <w:divBdr>
            <w:top w:val="none" w:sz="0" w:space="0" w:color="auto"/>
            <w:left w:val="none" w:sz="0" w:space="0" w:color="auto"/>
            <w:bottom w:val="none" w:sz="0" w:space="0" w:color="auto"/>
            <w:right w:val="none" w:sz="0" w:space="0" w:color="auto"/>
          </w:divBdr>
        </w:div>
        <w:div w:id="1638148339">
          <w:marLeft w:val="480"/>
          <w:marRight w:val="0"/>
          <w:marTop w:val="0"/>
          <w:marBottom w:val="0"/>
          <w:divBdr>
            <w:top w:val="none" w:sz="0" w:space="0" w:color="auto"/>
            <w:left w:val="none" w:sz="0" w:space="0" w:color="auto"/>
            <w:bottom w:val="none" w:sz="0" w:space="0" w:color="auto"/>
            <w:right w:val="none" w:sz="0" w:space="0" w:color="auto"/>
          </w:divBdr>
        </w:div>
        <w:div w:id="329525569">
          <w:marLeft w:val="480"/>
          <w:marRight w:val="0"/>
          <w:marTop w:val="0"/>
          <w:marBottom w:val="0"/>
          <w:divBdr>
            <w:top w:val="none" w:sz="0" w:space="0" w:color="auto"/>
            <w:left w:val="none" w:sz="0" w:space="0" w:color="auto"/>
            <w:bottom w:val="none" w:sz="0" w:space="0" w:color="auto"/>
            <w:right w:val="none" w:sz="0" w:space="0" w:color="auto"/>
          </w:divBdr>
        </w:div>
        <w:div w:id="1324358560">
          <w:marLeft w:val="480"/>
          <w:marRight w:val="0"/>
          <w:marTop w:val="0"/>
          <w:marBottom w:val="0"/>
          <w:divBdr>
            <w:top w:val="none" w:sz="0" w:space="0" w:color="auto"/>
            <w:left w:val="none" w:sz="0" w:space="0" w:color="auto"/>
            <w:bottom w:val="none" w:sz="0" w:space="0" w:color="auto"/>
            <w:right w:val="none" w:sz="0" w:space="0" w:color="auto"/>
          </w:divBdr>
        </w:div>
        <w:div w:id="1771773865">
          <w:marLeft w:val="480"/>
          <w:marRight w:val="0"/>
          <w:marTop w:val="0"/>
          <w:marBottom w:val="0"/>
          <w:divBdr>
            <w:top w:val="none" w:sz="0" w:space="0" w:color="auto"/>
            <w:left w:val="none" w:sz="0" w:space="0" w:color="auto"/>
            <w:bottom w:val="none" w:sz="0" w:space="0" w:color="auto"/>
            <w:right w:val="none" w:sz="0" w:space="0" w:color="auto"/>
          </w:divBdr>
        </w:div>
        <w:div w:id="1989555398">
          <w:marLeft w:val="480"/>
          <w:marRight w:val="0"/>
          <w:marTop w:val="0"/>
          <w:marBottom w:val="0"/>
          <w:divBdr>
            <w:top w:val="none" w:sz="0" w:space="0" w:color="auto"/>
            <w:left w:val="none" w:sz="0" w:space="0" w:color="auto"/>
            <w:bottom w:val="none" w:sz="0" w:space="0" w:color="auto"/>
            <w:right w:val="none" w:sz="0" w:space="0" w:color="auto"/>
          </w:divBdr>
        </w:div>
        <w:div w:id="754283618">
          <w:marLeft w:val="480"/>
          <w:marRight w:val="0"/>
          <w:marTop w:val="0"/>
          <w:marBottom w:val="0"/>
          <w:divBdr>
            <w:top w:val="none" w:sz="0" w:space="0" w:color="auto"/>
            <w:left w:val="none" w:sz="0" w:space="0" w:color="auto"/>
            <w:bottom w:val="none" w:sz="0" w:space="0" w:color="auto"/>
            <w:right w:val="none" w:sz="0" w:space="0" w:color="auto"/>
          </w:divBdr>
        </w:div>
        <w:div w:id="1295715731">
          <w:marLeft w:val="480"/>
          <w:marRight w:val="0"/>
          <w:marTop w:val="0"/>
          <w:marBottom w:val="0"/>
          <w:divBdr>
            <w:top w:val="none" w:sz="0" w:space="0" w:color="auto"/>
            <w:left w:val="none" w:sz="0" w:space="0" w:color="auto"/>
            <w:bottom w:val="none" w:sz="0" w:space="0" w:color="auto"/>
            <w:right w:val="none" w:sz="0" w:space="0" w:color="auto"/>
          </w:divBdr>
        </w:div>
        <w:div w:id="1719276918">
          <w:marLeft w:val="480"/>
          <w:marRight w:val="0"/>
          <w:marTop w:val="0"/>
          <w:marBottom w:val="0"/>
          <w:divBdr>
            <w:top w:val="none" w:sz="0" w:space="0" w:color="auto"/>
            <w:left w:val="none" w:sz="0" w:space="0" w:color="auto"/>
            <w:bottom w:val="none" w:sz="0" w:space="0" w:color="auto"/>
            <w:right w:val="none" w:sz="0" w:space="0" w:color="auto"/>
          </w:divBdr>
        </w:div>
        <w:div w:id="1323853180">
          <w:marLeft w:val="480"/>
          <w:marRight w:val="0"/>
          <w:marTop w:val="0"/>
          <w:marBottom w:val="0"/>
          <w:divBdr>
            <w:top w:val="none" w:sz="0" w:space="0" w:color="auto"/>
            <w:left w:val="none" w:sz="0" w:space="0" w:color="auto"/>
            <w:bottom w:val="none" w:sz="0" w:space="0" w:color="auto"/>
            <w:right w:val="none" w:sz="0" w:space="0" w:color="auto"/>
          </w:divBdr>
        </w:div>
        <w:div w:id="1375423420">
          <w:marLeft w:val="480"/>
          <w:marRight w:val="0"/>
          <w:marTop w:val="0"/>
          <w:marBottom w:val="0"/>
          <w:divBdr>
            <w:top w:val="none" w:sz="0" w:space="0" w:color="auto"/>
            <w:left w:val="none" w:sz="0" w:space="0" w:color="auto"/>
            <w:bottom w:val="none" w:sz="0" w:space="0" w:color="auto"/>
            <w:right w:val="none" w:sz="0" w:space="0" w:color="auto"/>
          </w:divBdr>
        </w:div>
        <w:div w:id="937563153">
          <w:marLeft w:val="480"/>
          <w:marRight w:val="0"/>
          <w:marTop w:val="0"/>
          <w:marBottom w:val="0"/>
          <w:divBdr>
            <w:top w:val="none" w:sz="0" w:space="0" w:color="auto"/>
            <w:left w:val="none" w:sz="0" w:space="0" w:color="auto"/>
            <w:bottom w:val="none" w:sz="0" w:space="0" w:color="auto"/>
            <w:right w:val="none" w:sz="0" w:space="0" w:color="auto"/>
          </w:divBdr>
        </w:div>
        <w:div w:id="1177042077">
          <w:marLeft w:val="480"/>
          <w:marRight w:val="0"/>
          <w:marTop w:val="0"/>
          <w:marBottom w:val="0"/>
          <w:divBdr>
            <w:top w:val="none" w:sz="0" w:space="0" w:color="auto"/>
            <w:left w:val="none" w:sz="0" w:space="0" w:color="auto"/>
            <w:bottom w:val="none" w:sz="0" w:space="0" w:color="auto"/>
            <w:right w:val="none" w:sz="0" w:space="0" w:color="auto"/>
          </w:divBdr>
        </w:div>
        <w:div w:id="1716158296">
          <w:marLeft w:val="480"/>
          <w:marRight w:val="0"/>
          <w:marTop w:val="0"/>
          <w:marBottom w:val="0"/>
          <w:divBdr>
            <w:top w:val="none" w:sz="0" w:space="0" w:color="auto"/>
            <w:left w:val="none" w:sz="0" w:space="0" w:color="auto"/>
            <w:bottom w:val="none" w:sz="0" w:space="0" w:color="auto"/>
            <w:right w:val="none" w:sz="0" w:space="0" w:color="auto"/>
          </w:divBdr>
        </w:div>
      </w:divsChild>
    </w:div>
    <w:div w:id="421493960">
      <w:bodyDiv w:val="1"/>
      <w:marLeft w:val="0"/>
      <w:marRight w:val="0"/>
      <w:marTop w:val="0"/>
      <w:marBottom w:val="0"/>
      <w:divBdr>
        <w:top w:val="none" w:sz="0" w:space="0" w:color="auto"/>
        <w:left w:val="none" w:sz="0" w:space="0" w:color="auto"/>
        <w:bottom w:val="none" w:sz="0" w:space="0" w:color="auto"/>
        <w:right w:val="none" w:sz="0" w:space="0" w:color="auto"/>
      </w:divBdr>
      <w:divsChild>
        <w:div w:id="1009987223">
          <w:marLeft w:val="480"/>
          <w:marRight w:val="0"/>
          <w:marTop w:val="0"/>
          <w:marBottom w:val="0"/>
          <w:divBdr>
            <w:top w:val="none" w:sz="0" w:space="0" w:color="auto"/>
            <w:left w:val="none" w:sz="0" w:space="0" w:color="auto"/>
            <w:bottom w:val="none" w:sz="0" w:space="0" w:color="auto"/>
            <w:right w:val="none" w:sz="0" w:space="0" w:color="auto"/>
          </w:divBdr>
        </w:div>
        <w:div w:id="1269508395">
          <w:marLeft w:val="480"/>
          <w:marRight w:val="0"/>
          <w:marTop w:val="0"/>
          <w:marBottom w:val="0"/>
          <w:divBdr>
            <w:top w:val="none" w:sz="0" w:space="0" w:color="auto"/>
            <w:left w:val="none" w:sz="0" w:space="0" w:color="auto"/>
            <w:bottom w:val="none" w:sz="0" w:space="0" w:color="auto"/>
            <w:right w:val="none" w:sz="0" w:space="0" w:color="auto"/>
          </w:divBdr>
        </w:div>
        <w:div w:id="1215045108">
          <w:marLeft w:val="480"/>
          <w:marRight w:val="0"/>
          <w:marTop w:val="0"/>
          <w:marBottom w:val="0"/>
          <w:divBdr>
            <w:top w:val="none" w:sz="0" w:space="0" w:color="auto"/>
            <w:left w:val="none" w:sz="0" w:space="0" w:color="auto"/>
            <w:bottom w:val="none" w:sz="0" w:space="0" w:color="auto"/>
            <w:right w:val="none" w:sz="0" w:space="0" w:color="auto"/>
          </w:divBdr>
        </w:div>
        <w:div w:id="690691897">
          <w:marLeft w:val="480"/>
          <w:marRight w:val="0"/>
          <w:marTop w:val="0"/>
          <w:marBottom w:val="0"/>
          <w:divBdr>
            <w:top w:val="none" w:sz="0" w:space="0" w:color="auto"/>
            <w:left w:val="none" w:sz="0" w:space="0" w:color="auto"/>
            <w:bottom w:val="none" w:sz="0" w:space="0" w:color="auto"/>
            <w:right w:val="none" w:sz="0" w:space="0" w:color="auto"/>
          </w:divBdr>
        </w:div>
        <w:div w:id="90780776">
          <w:marLeft w:val="480"/>
          <w:marRight w:val="0"/>
          <w:marTop w:val="0"/>
          <w:marBottom w:val="0"/>
          <w:divBdr>
            <w:top w:val="none" w:sz="0" w:space="0" w:color="auto"/>
            <w:left w:val="none" w:sz="0" w:space="0" w:color="auto"/>
            <w:bottom w:val="none" w:sz="0" w:space="0" w:color="auto"/>
            <w:right w:val="none" w:sz="0" w:space="0" w:color="auto"/>
          </w:divBdr>
        </w:div>
        <w:div w:id="1580288345">
          <w:marLeft w:val="480"/>
          <w:marRight w:val="0"/>
          <w:marTop w:val="0"/>
          <w:marBottom w:val="0"/>
          <w:divBdr>
            <w:top w:val="none" w:sz="0" w:space="0" w:color="auto"/>
            <w:left w:val="none" w:sz="0" w:space="0" w:color="auto"/>
            <w:bottom w:val="none" w:sz="0" w:space="0" w:color="auto"/>
            <w:right w:val="none" w:sz="0" w:space="0" w:color="auto"/>
          </w:divBdr>
        </w:div>
        <w:div w:id="1056660199">
          <w:marLeft w:val="480"/>
          <w:marRight w:val="0"/>
          <w:marTop w:val="0"/>
          <w:marBottom w:val="0"/>
          <w:divBdr>
            <w:top w:val="none" w:sz="0" w:space="0" w:color="auto"/>
            <w:left w:val="none" w:sz="0" w:space="0" w:color="auto"/>
            <w:bottom w:val="none" w:sz="0" w:space="0" w:color="auto"/>
            <w:right w:val="none" w:sz="0" w:space="0" w:color="auto"/>
          </w:divBdr>
        </w:div>
        <w:div w:id="442695921">
          <w:marLeft w:val="480"/>
          <w:marRight w:val="0"/>
          <w:marTop w:val="0"/>
          <w:marBottom w:val="0"/>
          <w:divBdr>
            <w:top w:val="none" w:sz="0" w:space="0" w:color="auto"/>
            <w:left w:val="none" w:sz="0" w:space="0" w:color="auto"/>
            <w:bottom w:val="none" w:sz="0" w:space="0" w:color="auto"/>
            <w:right w:val="none" w:sz="0" w:space="0" w:color="auto"/>
          </w:divBdr>
        </w:div>
        <w:div w:id="1193297860">
          <w:marLeft w:val="480"/>
          <w:marRight w:val="0"/>
          <w:marTop w:val="0"/>
          <w:marBottom w:val="0"/>
          <w:divBdr>
            <w:top w:val="none" w:sz="0" w:space="0" w:color="auto"/>
            <w:left w:val="none" w:sz="0" w:space="0" w:color="auto"/>
            <w:bottom w:val="none" w:sz="0" w:space="0" w:color="auto"/>
            <w:right w:val="none" w:sz="0" w:space="0" w:color="auto"/>
          </w:divBdr>
        </w:div>
        <w:div w:id="1553693839">
          <w:marLeft w:val="480"/>
          <w:marRight w:val="0"/>
          <w:marTop w:val="0"/>
          <w:marBottom w:val="0"/>
          <w:divBdr>
            <w:top w:val="none" w:sz="0" w:space="0" w:color="auto"/>
            <w:left w:val="none" w:sz="0" w:space="0" w:color="auto"/>
            <w:bottom w:val="none" w:sz="0" w:space="0" w:color="auto"/>
            <w:right w:val="none" w:sz="0" w:space="0" w:color="auto"/>
          </w:divBdr>
        </w:div>
        <w:div w:id="1373532761">
          <w:marLeft w:val="480"/>
          <w:marRight w:val="0"/>
          <w:marTop w:val="0"/>
          <w:marBottom w:val="0"/>
          <w:divBdr>
            <w:top w:val="none" w:sz="0" w:space="0" w:color="auto"/>
            <w:left w:val="none" w:sz="0" w:space="0" w:color="auto"/>
            <w:bottom w:val="none" w:sz="0" w:space="0" w:color="auto"/>
            <w:right w:val="none" w:sz="0" w:space="0" w:color="auto"/>
          </w:divBdr>
        </w:div>
        <w:div w:id="1073239155">
          <w:marLeft w:val="480"/>
          <w:marRight w:val="0"/>
          <w:marTop w:val="0"/>
          <w:marBottom w:val="0"/>
          <w:divBdr>
            <w:top w:val="none" w:sz="0" w:space="0" w:color="auto"/>
            <w:left w:val="none" w:sz="0" w:space="0" w:color="auto"/>
            <w:bottom w:val="none" w:sz="0" w:space="0" w:color="auto"/>
            <w:right w:val="none" w:sz="0" w:space="0" w:color="auto"/>
          </w:divBdr>
        </w:div>
        <w:div w:id="1816332975">
          <w:marLeft w:val="480"/>
          <w:marRight w:val="0"/>
          <w:marTop w:val="0"/>
          <w:marBottom w:val="0"/>
          <w:divBdr>
            <w:top w:val="none" w:sz="0" w:space="0" w:color="auto"/>
            <w:left w:val="none" w:sz="0" w:space="0" w:color="auto"/>
            <w:bottom w:val="none" w:sz="0" w:space="0" w:color="auto"/>
            <w:right w:val="none" w:sz="0" w:space="0" w:color="auto"/>
          </w:divBdr>
        </w:div>
        <w:div w:id="848954092">
          <w:marLeft w:val="480"/>
          <w:marRight w:val="0"/>
          <w:marTop w:val="0"/>
          <w:marBottom w:val="0"/>
          <w:divBdr>
            <w:top w:val="none" w:sz="0" w:space="0" w:color="auto"/>
            <w:left w:val="none" w:sz="0" w:space="0" w:color="auto"/>
            <w:bottom w:val="none" w:sz="0" w:space="0" w:color="auto"/>
            <w:right w:val="none" w:sz="0" w:space="0" w:color="auto"/>
          </w:divBdr>
        </w:div>
        <w:div w:id="1592394460">
          <w:marLeft w:val="480"/>
          <w:marRight w:val="0"/>
          <w:marTop w:val="0"/>
          <w:marBottom w:val="0"/>
          <w:divBdr>
            <w:top w:val="none" w:sz="0" w:space="0" w:color="auto"/>
            <w:left w:val="none" w:sz="0" w:space="0" w:color="auto"/>
            <w:bottom w:val="none" w:sz="0" w:space="0" w:color="auto"/>
            <w:right w:val="none" w:sz="0" w:space="0" w:color="auto"/>
          </w:divBdr>
        </w:div>
      </w:divsChild>
    </w:div>
    <w:div w:id="426461096">
      <w:bodyDiv w:val="1"/>
      <w:marLeft w:val="0"/>
      <w:marRight w:val="0"/>
      <w:marTop w:val="0"/>
      <w:marBottom w:val="0"/>
      <w:divBdr>
        <w:top w:val="none" w:sz="0" w:space="0" w:color="auto"/>
        <w:left w:val="none" w:sz="0" w:space="0" w:color="auto"/>
        <w:bottom w:val="none" w:sz="0" w:space="0" w:color="auto"/>
        <w:right w:val="none" w:sz="0" w:space="0" w:color="auto"/>
      </w:divBdr>
    </w:div>
    <w:div w:id="428039668">
      <w:bodyDiv w:val="1"/>
      <w:marLeft w:val="0"/>
      <w:marRight w:val="0"/>
      <w:marTop w:val="0"/>
      <w:marBottom w:val="0"/>
      <w:divBdr>
        <w:top w:val="none" w:sz="0" w:space="0" w:color="auto"/>
        <w:left w:val="none" w:sz="0" w:space="0" w:color="auto"/>
        <w:bottom w:val="none" w:sz="0" w:space="0" w:color="auto"/>
        <w:right w:val="none" w:sz="0" w:space="0" w:color="auto"/>
      </w:divBdr>
    </w:div>
    <w:div w:id="430857202">
      <w:bodyDiv w:val="1"/>
      <w:marLeft w:val="0"/>
      <w:marRight w:val="0"/>
      <w:marTop w:val="0"/>
      <w:marBottom w:val="0"/>
      <w:divBdr>
        <w:top w:val="none" w:sz="0" w:space="0" w:color="auto"/>
        <w:left w:val="none" w:sz="0" w:space="0" w:color="auto"/>
        <w:bottom w:val="none" w:sz="0" w:space="0" w:color="auto"/>
        <w:right w:val="none" w:sz="0" w:space="0" w:color="auto"/>
      </w:divBdr>
    </w:div>
    <w:div w:id="432821928">
      <w:bodyDiv w:val="1"/>
      <w:marLeft w:val="0"/>
      <w:marRight w:val="0"/>
      <w:marTop w:val="0"/>
      <w:marBottom w:val="0"/>
      <w:divBdr>
        <w:top w:val="none" w:sz="0" w:space="0" w:color="auto"/>
        <w:left w:val="none" w:sz="0" w:space="0" w:color="auto"/>
        <w:bottom w:val="none" w:sz="0" w:space="0" w:color="auto"/>
        <w:right w:val="none" w:sz="0" w:space="0" w:color="auto"/>
      </w:divBdr>
    </w:div>
    <w:div w:id="434056763">
      <w:bodyDiv w:val="1"/>
      <w:marLeft w:val="0"/>
      <w:marRight w:val="0"/>
      <w:marTop w:val="0"/>
      <w:marBottom w:val="0"/>
      <w:divBdr>
        <w:top w:val="none" w:sz="0" w:space="0" w:color="auto"/>
        <w:left w:val="none" w:sz="0" w:space="0" w:color="auto"/>
        <w:bottom w:val="none" w:sz="0" w:space="0" w:color="auto"/>
        <w:right w:val="none" w:sz="0" w:space="0" w:color="auto"/>
      </w:divBdr>
      <w:divsChild>
        <w:div w:id="967512345">
          <w:marLeft w:val="480"/>
          <w:marRight w:val="0"/>
          <w:marTop w:val="0"/>
          <w:marBottom w:val="0"/>
          <w:divBdr>
            <w:top w:val="none" w:sz="0" w:space="0" w:color="auto"/>
            <w:left w:val="none" w:sz="0" w:space="0" w:color="auto"/>
            <w:bottom w:val="none" w:sz="0" w:space="0" w:color="auto"/>
            <w:right w:val="none" w:sz="0" w:space="0" w:color="auto"/>
          </w:divBdr>
        </w:div>
        <w:div w:id="1401832915">
          <w:marLeft w:val="480"/>
          <w:marRight w:val="0"/>
          <w:marTop w:val="0"/>
          <w:marBottom w:val="0"/>
          <w:divBdr>
            <w:top w:val="none" w:sz="0" w:space="0" w:color="auto"/>
            <w:left w:val="none" w:sz="0" w:space="0" w:color="auto"/>
            <w:bottom w:val="none" w:sz="0" w:space="0" w:color="auto"/>
            <w:right w:val="none" w:sz="0" w:space="0" w:color="auto"/>
          </w:divBdr>
        </w:div>
        <w:div w:id="1253053545">
          <w:marLeft w:val="480"/>
          <w:marRight w:val="0"/>
          <w:marTop w:val="0"/>
          <w:marBottom w:val="0"/>
          <w:divBdr>
            <w:top w:val="none" w:sz="0" w:space="0" w:color="auto"/>
            <w:left w:val="none" w:sz="0" w:space="0" w:color="auto"/>
            <w:bottom w:val="none" w:sz="0" w:space="0" w:color="auto"/>
            <w:right w:val="none" w:sz="0" w:space="0" w:color="auto"/>
          </w:divBdr>
        </w:div>
        <w:div w:id="582186036">
          <w:marLeft w:val="480"/>
          <w:marRight w:val="0"/>
          <w:marTop w:val="0"/>
          <w:marBottom w:val="0"/>
          <w:divBdr>
            <w:top w:val="none" w:sz="0" w:space="0" w:color="auto"/>
            <w:left w:val="none" w:sz="0" w:space="0" w:color="auto"/>
            <w:bottom w:val="none" w:sz="0" w:space="0" w:color="auto"/>
            <w:right w:val="none" w:sz="0" w:space="0" w:color="auto"/>
          </w:divBdr>
        </w:div>
        <w:div w:id="2000501143">
          <w:marLeft w:val="480"/>
          <w:marRight w:val="0"/>
          <w:marTop w:val="0"/>
          <w:marBottom w:val="0"/>
          <w:divBdr>
            <w:top w:val="none" w:sz="0" w:space="0" w:color="auto"/>
            <w:left w:val="none" w:sz="0" w:space="0" w:color="auto"/>
            <w:bottom w:val="none" w:sz="0" w:space="0" w:color="auto"/>
            <w:right w:val="none" w:sz="0" w:space="0" w:color="auto"/>
          </w:divBdr>
        </w:div>
        <w:div w:id="1496846583">
          <w:marLeft w:val="480"/>
          <w:marRight w:val="0"/>
          <w:marTop w:val="0"/>
          <w:marBottom w:val="0"/>
          <w:divBdr>
            <w:top w:val="none" w:sz="0" w:space="0" w:color="auto"/>
            <w:left w:val="none" w:sz="0" w:space="0" w:color="auto"/>
            <w:bottom w:val="none" w:sz="0" w:space="0" w:color="auto"/>
            <w:right w:val="none" w:sz="0" w:space="0" w:color="auto"/>
          </w:divBdr>
        </w:div>
        <w:div w:id="2034845054">
          <w:marLeft w:val="480"/>
          <w:marRight w:val="0"/>
          <w:marTop w:val="0"/>
          <w:marBottom w:val="0"/>
          <w:divBdr>
            <w:top w:val="none" w:sz="0" w:space="0" w:color="auto"/>
            <w:left w:val="none" w:sz="0" w:space="0" w:color="auto"/>
            <w:bottom w:val="none" w:sz="0" w:space="0" w:color="auto"/>
            <w:right w:val="none" w:sz="0" w:space="0" w:color="auto"/>
          </w:divBdr>
        </w:div>
        <w:div w:id="1332836939">
          <w:marLeft w:val="480"/>
          <w:marRight w:val="0"/>
          <w:marTop w:val="0"/>
          <w:marBottom w:val="0"/>
          <w:divBdr>
            <w:top w:val="none" w:sz="0" w:space="0" w:color="auto"/>
            <w:left w:val="none" w:sz="0" w:space="0" w:color="auto"/>
            <w:bottom w:val="none" w:sz="0" w:space="0" w:color="auto"/>
            <w:right w:val="none" w:sz="0" w:space="0" w:color="auto"/>
          </w:divBdr>
        </w:div>
        <w:div w:id="693075261">
          <w:marLeft w:val="480"/>
          <w:marRight w:val="0"/>
          <w:marTop w:val="0"/>
          <w:marBottom w:val="0"/>
          <w:divBdr>
            <w:top w:val="none" w:sz="0" w:space="0" w:color="auto"/>
            <w:left w:val="none" w:sz="0" w:space="0" w:color="auto"/>
            <w:bottom w:val="none" w:sz="0" w:space="0" w:color="auto"/>
            <w:right w:val="none" w:sz="0" w:space="0" w:color="auto"/>
          </w:divBdr>
        </w:div>
        <w:div w:id="96874358">
          <w:marLeft w:val="480"/>
          <w:marRight w:val="0"/>
          <w:marTop w:val="0"/>
          <w:marBottom w:val="0"/>
          <w:divBdr>
            <w:top w:val="none" w:sz="0" w:space="0" w:color="auto"/>
            <w:left w:val="none" w:sz="0" w:space="0" w:color="auto"/>
            <w:bottom w:val="none" w:sz="0" w:space="0" w:color="auto"/>
            <w:right w:val="none" w:sz="0" w:space="0" w:color="auto"/>
          </w:divBdr>
        </w:div>
        <w:div w:id="230698882">
          <w:marLeft w:val="480"/>
          <w:marRight w:val="0"/>
          <w:marTop w:val="0"/>
          <w:marBottom w:val="0"/>
          <w:divBdr>
            <w:top w:val="none" w:sz="0" w:space="0" w:color="auto"/>
            <w:left w:val="none" w:sz="0" w:space="0" w:color="auto"/>
            <w:bottom w:val="none" w:sz="0" w:space="0" w:color="auto"/>
            <w:right w:val="none" w:sz="0" w:space="0" w:color="auto"/>
          </w:divBdr>
        </w:div>
        <w:div w:id="1678531993">
          <w:marLeft w:val="480"/>
          <w:marRight w:val="0"/>
          <w:marTop w:val="0"/>
          <w:marBottom w:val="0"/>
          <w:divBdr>
            <w:top w:val="none" w:sz="0" w:space="0" w:color="auto"/>
            <w:left w:val="none" w:sz="0" w:space="0" w:color="auto"/>
            <w:bottom w:val="none" w:sz="0" w:space="0" w:color="auto"/>
            <w:right w:val="none" w:sz="0" w:space="0" w:color="auto"/>
          </w:divBdr>
        </w:div>
        <w:div w:id="1881475640">
          <w:marLeft w:val="480"/>
          <w:marRight w:val="0"/>
          <w:marTop w:val="0"/>
          <w:marBottom w:val="0"/>
          <w:divBdr>
            <w:top w:val="none" w:sz="0" w:space="0" w:color="auto"/>
            <w:left w:val="none" w:sz="0" w:space="0" w:color="auto"/>
            <w:bottom w:val="none" w:sz="0" w:space="0" w:color="auto"/>
            <w:right w:val="none" w:sz="0" w:space="0" w:color="auto"/>
          </w:divBdr>
        </w:div>
        <w:div w:id="1182234322">
          <w:marLeft w:val="480"/>
          <w:marRight w:val="0"/>
          <w:marTop w:val="0"/>
          <w:marBottom w:val="0"/>
          <w:divBdr>
            <w:top w:val="none" w:sz="0" w:space="0" w:color="auto"/>
            <w:left w:val="none" w:sz="0" w:space="0" w:color="auto"/>
            <w:bottom w:val="none" w:sz="0" w:space="0" w:color="auto"/>
            <w:right w:val="none" w:sz="0" w:space="0" w:color="auto"/>
          </w:divBdr>
        </w:div>
        <w:div w:id="1568301756">
          <w:marLeft w:val="480"/>
          <w:marRight w:val="0"/>
          <w:marTop w:val="0"/>
          <w:marBottom w:val="0"/>
          <w:divBdr>
            <w:top w:val="none" w:sz="0" w:space="0" w:color="auto"/>
            <w:left w:val="none" w:sz="0" w:space="0" w:color="auto"/>
            <w:bottom w:val="none" w:sz="0" w:space="0" w:color="auto"/>
            <w:right w:val="none" w:sz="0" w:space="0" w:color="auto"/>
          </w:divBdr>
        </w:div>
        <w:div w:id="78530795">
          <w:marLeft w:val="480"/>
          <w:marRight w:val="0"/>
          <w:marTop w:val="0"/>
          <w:marBottom w:val="0"/>
          <w:divBdr>
            <w:top w:val="none" w:sz="0" w:space="0" w:color="auto"/>
            <w:left w:val="none" w:sz="0" w:space="0" w:color="auto"/>
            <w:bottom w:val="none" w:sz="0" w:space="0" w:color="auto"/>
            <w:right w:val="none" w:sz="0" w:space="0" w:color="auto"/>
          </w:divBdr>
        </w:div>
        <w:div w:id="1472795835">
          <w:marLeft w:val="480"/>
          <w:marRight w:val="0"/>
          <w:marTop w:val="0"/>
          <w:marBottom w:val="0"/>
          <w:divBdr>
            <w:top w:val="none" w:sz="0" w:space="0" w:color="auto"/>
            <w:left w:val="none" w:sz="0" w:space="0" w:color="auto"/>
            <w:bottom w:val="none" w:sz="0" w:space="0" w:color="auto"/>
            <w:right w:val="none" w:sz="0" w:space="0" w:color="auto"/>
          </w:divBdr>
        </w:div>
        <w:div w:id="982009295">
          <w:marLeft w:val="480"/>
          <w:marRight w:val="0"/>
          <w:marTop w:val="0"/>
          <w:marBottom w:val="0"/>
          <w:divBdr>
            <w:top w:val="none" w:sz="0" w:space="0" w:color="auto"/>
            <w:left w:val="none" w:sz="0" w:space="0" w:color="auto"/>
            <w:bottom w:val="none" w:sz="0" w:space="0" w:color="auto"/>
            <w:right w:val="none" w:sz="0" w:space="0" w:color="auto"/>
          </w:divBdr>
        </w:div>
        <w:div w:id="1687055300">
          <w:marLeft w:val="480"/>
          <w:marRight w:val="0"/>
          <w:marTop w:val="0"/>
          <w:marBottom w:val="0"/>
          <w:divBdr>
            <w:top w:val="none" w:sz="0" w:space="0" w:color="auto"/>
            <w:left w:val="none" w:sz="0" w:space="0" w:color="auto"/>
            <w:bottom w:val="none" w:sz="0" w:space="0" w:color="auto"/>
            <w:right w:val="none" w:sz="0" w:space="0" w:color="auto"/>
          </w:divBdr>
        </w:div>
        <w:div w:id="1475758499">
          <w:marLeft w:val="480"/>
          <w:marRight w:val="0"/>
          <w:marTop w:val="0"/>
          <w:marBottom w:val="0"/>
          <w:divBdr>
            <w:top w:val="none" w:sz="0" w:space="0" w:color="auto"/>
            <w:left w:val="none" w:sz="0" w:space="0" w:color="auto"/>
            <w:bottom w:val="none" w:sz="0" w:space="0" w:color="auto"/>
            <w:right w:val="none" w:sz="0" w:space="0" w:color="auto"/>
          </w:divBdr>
        </w:div>
        <w:div w:id="1995181778">
          <w:marLeft w:val="480"/>
          <w:marRight w:val="0"/>
          <w:marTop w:val="0"/>
          <w:marBottom w:val="0"/>
          <w:divBdr>
            <w:top w:val="none" w:sz="0" w:space="0" w:color="auto"/>
            <w:left w:val="none" w:sz="0" w:space="0" w:color="auto"/>
            <w:bottom w:val="none" w:sz="0" w:space="0" w:color="auto"/>
            <w:right w:val="none" w:sz="0" w:space="0" w:color="auto"/>
          </w:divBdr>
        </w:div>
        <w:div w:id="1131901925">
          <w:marLeft w:val="480"/>
          <w:marRight w:val="0"/>
          <w:marTop w:val="0"/>
          <w:marBottom w:val="0"/>
          <w:divBdr>
            <w:top w:val="none" w:sz="0" w:space="0" w:color="auto"/>
            <w:left w:val="none" w:sz="0" w:space="0" w:color="auto"/>
            <w:bottom w:val="none" w:sz="0" w:space="0" w:color="auto"/>
            <w:right w:val="none" w:sz="0" w:space="0" w:color="auto"/>
          </w:divBdr>
        </w:div>
        <w:div w:id="142280943">
          <w:marLeft w:val="480"/>
          <w:marRight w:val="0"/>
          <w:marTop w:val="0"/>
          <w:marBottom w:val="0"/>
          <w:divBdr>
            <w:top w:val="none" w:sz="0" w:space="0" w:color="auto"/>
            <w:left w:val="none" w:sz="0" w:space="0" w:color="auto"/>
            <w:bottom w:val="none" w:sz="0" w:space="0" w:color="auto"/>
            <w:right w:val="none" w:sz="0" w:space="0" w:color="auto"/>
          </w:divBdr>
        </w:div>
        <w:div w:id="94638585">
          <w:marLeft w:val="480"/>
          <w:marRight w:val="0"/>
          <w:marTop w:val="0"/>
          <w:marBottom w:val="0"/>
          <w:divBdr>
            <w:top w:val="none" w:sz="0" w:space="0" w:color="auto"/>
            <w:left w:val="none" w:sz="0" w:space="0" w:color="auto"/>
            <w:bottom w:val="none" w:sz="0" w:space="0" w:color="auto"/>
            <w:right w:val="none" w:sz="0" w:space="0" w:color="auto"/>
          </w:divBdr>
        </w:div>
        <w:div w:id="717246859">
          <w:marLeft w:val="480"/>
          <w:marRight w:val="0"/>
          <w:marTop w:val="0"/>
          <w:marBottom w:val="0"/>
          <w:divBdr>
            <w:top w:val="none" w:sz="0" w:space="0" w:color="auto"/>
            <w:left w:val="none" w:sz="0" w:space="0" w:color="auto"/>
            <w:bottom w:val="none" w:sz="0" w:space="0" w:color="auto"/>
            <w:right w:val="none" w:sz="0" w:space="0" w:color="auto"/>
          </w:divBdr>
        </w:div>
        <w:div w:id="1441955023">
          <w:marLeft w:val="480"/>
          <w:marRight w:val="0"/>
          <w:marTop w:val="0"/>
          <w:marBottom w:val="0"/>
          <w:divBdr>
            <w:top w:val="none" w:sz="0" w:space="0" w:color="auto"/>
            <w:left w:val="none" w:sz="0" w:space="0" w:color="auto"/>
            <w:bottom w:val="none" w:sz="0" w:space="0" w:color="auto"/>
            <w:right w:val="none" w:sz="0" w:space="0" w:color="auto"/>
          </w:divBdr>
        </w:div>
        <w:div w:id="1679229235">
          <w:marLeft w:val="480"/>
          <w:marRight w:val="0"/>
          <w:marTop w:val="0"/>
          <w:marBottom w:val="0"/>
          <w:divBdr>
            <w:top w:val="none" w:sz="0" w:space="0" w:color="auto"/>
            <w:left w:val="none" w:sz="0" w:space="0" w:color="auto"/>
            <w:bottom w:val="none" w:sz="0" w:space="0" w:color="auto"/>
            <w:right w:val="none" w:sz="0" w:space="0" w:color="auto"/>
          </w:divBdr>
        </w:div>
        <w:div w:id="192615688">
          <w:marLeft w:val="480"/>
          <w:marRight w:val="0"/>
          <w:marTop w:val="0"/>
          <w:marBottom w:val="0"/>
          <w:divBdr>
            <w:top w:val="none" w:sz="0" w:space="0" w:color="auto"/>
            <w:left w:val="none" w:sz="0" w:space="0" w:color="auto"/>
            <w:bottom w:val="none" w:sz="0" w:space="0" w:color="auto"/>
            <w:right w:val="none" w:sz="0" w:space="0" w:color="auto"/>
          </w:divBdr>
        </w:div>
        <w:div w:id="223880192">
          <w:marLeft w:val="480"/>
          <w:marRight w:val="0"/>
          <w:marTop w:val="0"/>
          <w:marBottom w:val="0"/>
          <w:divBdr>
            <w:top w:val="none" w:sz="0" w:space="0" w:color="auto"/>
            <w:left w:val="none" w:sz="0" w:space="0" w:color="auto"/>
            <w:bottom w:val="none" w:sz="0" w:space="0" w:color="auto"/>
            <w:right w:val="none" w:sz="0" w:space="0" w:color="auto"/>
          </w:divBdr>
        </w:div>
      </w:divsChild>
    </w:div>
    <w:div w:id="434447338">
      <w:bodyDiv w:val="1"/>
      <w:marLeft w:val="0"/>
      <w:marRight w:val="0"/>
      <w:marTop w:val="0"/>
      <w:marBottom w:val="0"/>
      <w:divBdr>
        <w:top w:val="none" w:sz="0" w:space="0" w:color="auto"/>
        <w:left w:val="none" w:sz="0" w:space="0" w:color="auto"/>
        <w:bottom w:val="none" w:sz="0" w:space="0" w:color="auto"/>
        <w:right w:val="none" w:sz="0" w:space="0" w:color="auto"/>
      </w:divBdr>
    </w:div>
    <w:div w:id="434523979">
      <w:bodyDiv w:val="1"/>
      <w:marLeft w:val="0"/>
      <w:marRight w:val="0"/>
      <w:marTop w:val="0"/>
      <w:marBottom w:val="0"/>
      <w:divBdr>
        <w:top w:val="none" w:sz="0" w:space="0" w:color="auto"/>
        <w:left w:val="none" w:sz="0" w:space="0" w:color="auto"/>
        <w:bottom w:val="none" w:sz="0" w:space="0" w:color="auto"/>
        <w:right w:val="none" w:sz="0" w:space="0" w:color="auto"/>
      </w:divBdr>
    </w:div>
    <w:div w:id="435172636">
      <w:bodyDiv w:val="1"/>
      <w:marLeft w:val="0"/>
      <w:marRight w:val="0"/>
      <w:marTop w:val="0"/>
      <w:marBottom w:val="0"/>
      <w:divBdr>
        <w:top w:val="none" w:sz="0" w:space="0" w:color="auto"/>
        <w:left w:val="none" w:sz="0" w:space="0" w:color="auto"/>
        <w:bottom w:val="none" w:sz="0" w:space="0" w:color="auto"/>
        <w:right w:val="none" w:sz="0" w:space="0" w:color="auto"/>
      </w:divBdr>
    </w:div>
    <w:div w:id="435252423">
      <w:bodyDiv w:val="1"/>
      <w:marLeft w:val="0"/>
      <w:marRight w:val="0"/>
      <w:marTop w:val="0"/>
      <w:marBottom w:val="0"/>
      <w:divBdr>
        <w:top w:val="none" w:sz="0" w:space="0" w:color="auto"/>
        <w:left w:val="none" w:sz="0" w:space="0" w:color="auto"/>
        <w:bottom w:val="none" w:sz="0" w:space="0" w:color="auto"/>
        <w:right w:val="none" w:sz="0" w:space="0" w:color="auto"/>
      </w:divBdr>
    </w:div>
    <w:div w:id="435642581">
      <w:bodyDiv w:val="1"/>
      <w:marLeft w:val="0"/>
      <w:marRight w:val="0"/>
      <w:marTop w:val="0"/>
      <w:marBottom w:val="0"/>
      <w:divBdr>
        <w:top w:val="none" w:sz="0" w:space="0" w:color="auto"/>
        <w:left w:val="none" w:sz="0" w:space="0" w:color="auto"/>
        <w:bottom w:val="none" w:sz="0" w:space="0" w:color="auto"/>
        <w:right w:val="none" w:sz="0" w:space="0" w:color="auto"/>
      </w:divBdr>
    </w:div>
    <w:div w:id="437022793">
      <w:bodyDiv w:val="1"/>
      <w:marLeft w:val="0"/>
      <w:marRight w:val="0"/>
      <w:marTop w:val="0"/>
      <w:marBottom w:val="0"/>
      <w:divBdr>
        <w:top w:val="none" w:sz="0" w:space="0" w:color="auto"/>
        <w:left w:val="none" w:sz="0" w:space="0" w:color="auto"/>
        <w:bottom w:val="none" w:sz="0" w:space="0" w:color="auto"/>
        <w:right w:val="none" w:sz="0" w:space="0" w:color="auto"/>
      </w:divBdr>
    </w:div>
    <w:div w:id="438305172">
      <w:bodyDiv w:val="1"/>
      <w:marLeft w:val="0"/>
      <w:marRight w:val="0"/>
      <w:marTop w:val="0"/>
      <w:marBottom w:val="0"/>
      <w:divBdr>
        <w:top w:val="none" w:sz="0" w:space="0" w:color="auto"/>
        <w:left w:val="none" w:sz="0" w:space="0" w:color="auto"/>
        <w:bottom w:val="none" w:sz="0" w:space="0" w:color="auto"/>
        <w:right w:val="none" w:sz="0" w:space="0" w:color="auto"/>
      </w:divBdr>
    </w:div>
    <w:div w:id="438531937">
      <w:bodyDiv w:val="1"/>
      <w:marLeft w:val="0"/>
      <w:marRight w:val="0"/>
      <w:marTop w:val="0"/>
      <w:marBottom w:val="0"/>
      <w:divBdr>
        <w:top w:val="none" w:sz="0" w:space="0" w:color="auto"/>
        <w:left w:val="none" w:sz="0" w:space="0" w:color="auto"/>
        <w:bottom w:val="none" w:sz="0" w:space="0" w:color="auto"/>
        <w:right w:val="none" w:sz="0" w:space="0" w:color="auto"/>
      </w:divBdr>
    </w:div>
    <w:div w:id="440957573">
      <w:bodyDiv w:val="1"/>
      <w:marLeft w:val="0"/>
      <w:marRight w:val="0"/>
      <w:marTop w:val="0"/>
      <w:marBottom w:val="0"/>
      <w:divBdr>
        <w:top w:val="none" w:sz="0" w:space="0" w:color="auto"/>
        <w:left w:val="none" w:sz="0" w:space="0" w:color="auto"/>
        <w:bottom w:val="none" w:sz="0" w:space="0" w:color="auto"/>
        <w:right w:val="none" w:sz="0" w:space="0" w:color="auto"/>
      </w:divBdr>
      <w:divsChild>
        <w:div w:id="216094956">
          <w:marLeft w:val="480"/>
          <w:marRight w:val="0"/>
          <w:marTop w:val="0"/>
          <w:marBottom w:val="0"/>
          <w:divBdr>
            <w:top w:val="none" w:sz="0" w:space="0" w:color="auto"/>
            <w:left w:val="none" w:sz="0" w:space="0" w:color="auto"/>
            <w:bottom w:val="none" w:sz="0" w:space="0" w:color="auto"/>
            <w:right w:val="none" w:sz="0" w:space="0" w:color="auto"/>
          </w:divBdr>
        </w:div>
        <w:div w:id="2102221150">
          <w:marLeft w:val="480"/>
          <w:marRight w:val="0"/>
          <w:marTop w:val="0"/>
          <w:marBottom w:val="0"/>
          <w:divBdr>
            <w:top w:val="none" w:sz="0" w:space="0" w:color="auto"/>
            <w:left w:val="none" w:sz="0" w:space="0" w:color="auto"/>
            <w:bottom w:val="none" w:sz="0" w:space="0" w:color="auto"/>
            <w:right w:val="none" w:sz="0" w:space="0" w:color="auto"/>
          </w:divBdr>
        </w:div>
        <w:div w:id="270744017">
          <w:marLeft w:val="480"/>
          <w:marRight w:val="0"/>
          <w:marTop w:val="0"/>
          <w:marBottom w:val="0"/>
          <w:divBdr>
            <w:top w:val="none" w:sz="0" w:space="0" w:color="auto"/>
            <w:left w:val="none" w:sz="0" w:space="0" w:color="auto"/>
            <w:bottom w:val="none" w:sz="0" w:space="0" w:color="auto"/>
            <w:right w:val="none" w:sz="0" w:space="0" w:color="auto"/>
          </w:divBdr>
        </w:div>
        <w:div w:id="382558193">
          <w:marLeft w:val="480"/>
          <w:marRight w:val="0"/>
          <w:marTop w:val="0"/>
          <w:marBottom w:val="0"/>
          <w:divBdr>
            <w:top w:val="none" w:sz="0" w:space="0" w:color="auto"/>
            <w:left w:val="none" w:sz="0" w:space="0" w:color="auto"/>
            <w:bottom w:val="none" w:sz="0" w:space="0" w:color="auto"/>
            <w:right w:val="none" w:sz="0" w:space="0" w:color="auto"/>
          </w:divBdr>
        </w:div>
        <w:div w:id="1345325337">
          <w:marLeft w:val="480"/>
          <w:marRight w:val="0"/>
          <w:marTop w:val="0"/>
          <w:marBottom w:val="0"/>
          <w:divBdr>
            <w:top w:val="none" w:sz="0" w:space="0" w:color="auto"/>
            <w:left w:val="none" w:sz="0" w:space="0" w:color="auto"/>
            <w:bottom w:val="none" w:sz="0" w:space="0" w:color="auto"/>
            <w:right w:val="none" w:sz="0" w:space="0" w:color="auto"/>
          </w:divBdr>
        </w:div>
        <w:div w:id="432556487">
          <w:marLeft w:val="480"/>
          <w:marRight w:val="0"/>
          <w:marTop w:val="0"/>
          <w:marBottom w:val="0"/>
          <w:divBdr>
            <w:top w:val="none" w:sz="0" w:space="0" w:color="auto"/>
            <w:left w:val="none" w:sz="0" w:space="0" w:color="auto"/>
            <w:bottom w:val="none" w:sz="0" w:space="0" w:color="auto"/>
            <w:right w:val="none" w:sz="0" w:space="0" w:color="auto"/>
          </w:divBdr>
        </w:div>
        <w:div w:id="1750079055">
          <w:marLeft w:val="480"/>
          <w:marRight w:val="0"/>
          <w:marTop w:val="0"/>
          <w:marBottom w:val="0"/>
          <w:divBdr>
            <w:top w:val="none" w:sz="0" w:space="0" w:color="auto"/>
            <w:left w:val="none" w:sz="0" w:space="0" w:color="auto"/>
            <w:bottom w:val="none" w:sz="0" w:space="0" w:color="auto"/>
            <w:right w:val="none" w:sz="0" w:space="0" w:color="auto"/>
          </w:divBdr>
        </w:div>
        <w:div w:id="1411847366">
          <w:marLeft w:val="480"/>
          <w:marRight w:val="0"/>
          <w:marTop w:val="0"/>
          <w:marBottom w:val="0"/>
          <w:divBdr>
            <w:top w:val="none" w:sz="0" w:space="0" w:color="auto"/>
            <w:left w:val="none" w:sz="0" w:space="0" w:color="auto"/>
            <w:bottom w:val="none" w:sz="0" w:space="0" w:color="auto"/>
            <w:right w:val="none" w:sz="0" w:space="0" w:color="auto"/>
          </w:divBdr>
        </w:div>
        <w:div w:id="145636126">
          <w:marLeft w:val="480"/>
          <w:marRight w:val="0"/>
          <w:marTop w:val="0"/>
          <w:marBottom w:val="0"/>
          <w:divBdr>
            <w:top w:val="none" w:sz="0" w:space="0" w:color="auto"/>
            <w:left w:val="none" w:sz="0" w:space="0" w:color="auto"/>
            <w:bottom w:val="none" w:sz="0" w:space="0" w:color="auto"/>
            <w:right w:val="none" w:sz="0" w:space="0" w:color="auto"/>
          </w:divBdr>
        </w:div>
        <w:div w:id="31728743">
          <w:marLeft w:val="480"/>
          <w:marRight w:val="0"/>
          <w:marTop w:val="0"/>
          <w:marBottom w:val="0"/>
          <w:divBdr>
            <w:top w:val="none" w:sz="0" w:space="0" w:color="auto"/>
            <w:left w:val="none" w:sz="0" w:space="0" w:color="auto"/>
            <w:bottom w:val="none" w:sz="0" w:space="0" w:color="auto"/>
            <w:right w:val="none" w:sz="0" w:space="0" w:color="auto"/>
          </w:divBdr>
        </w:div>
        <w:div w:id="136604705">
          <w:marLeft w:val="480"/>
          <w:marRight w:val="0"/>
          <w:marTop w:val="0"/>
          <w:marBottom w:val="0"/>
          <w:divBdr>
            <w:top w:val="none" w:sz="0" w:space="0" w:color="auto"/>
            <w:left w:val="none" w:sz="0" w:space="0" w:color="auto"/>
            <w:bottom w:val="none" w:sz="0" w:space="0" w:color="auto"/>
            <w:right w:val="none" w:sz="0" w:space="0" w:color="auto"/>
          </w:divBdr>
        </w:div>
        <w:div w:id="1265264191">
          <w:marLeft w:val="480"/>
          <w:marRight w:val="0"/>
          <w:marTop w:val="0"/>
          <w:marBottom w:val="0"/>
          <w:divBdr>
            <w:top w:val="none" w:sz="0" w:space="0" w:color="auto"/>
            <w:left w:val="none" w:sz="0" w:space="0" w:color="auto"/>
            <w:bottom w:val="none" w:sz="0" w:space="0" w:color="auto"/>
            <w:right w:val="none" w:sz="0" w:space="0" w:color="auto"/>
          </w:divBdr>
        </w:div>
        <w:div w:id="407962735">
          <w:marLeft w:val="480"/>
          <w:marRight w:val="0"/>
          <w:marTop w:val="0"/>
          <w:marBottom w:val="0"/>
          <w:divBdr>
            <w:top w:val="none" w:sz="0" w:space="0" w:color="auto"/>
            <w:left w:val="none" w:sz="0" w:space="0" w:color="auto"/>
            <w:bottom w:val="none" w:sz="0" w:space="0" w:color="auto"/>
            <w:right w:val="none" w:sz="0" w:space="0" w:color="auto"/>
          </w:divBdr>
        </w:div>
      </w:divsChild>
    </w:div>
    <w:div w:id="440993817">
      <w:bodyDiv w:val="1"/>
      <w:marLeft w:val="0"/>
      <w:marRight w:val="0"/>
      <w:marTop w:val="0"/>
      <w:marBottom w:val="0"/>
      <w:divBdr>
        <w:top w:val="none" w:sz="0" w:space="0" w:color="auto"/>
        <w:left w:val="none" w:sz="0" w:space="0" w:color="auto"/>
        <w:bottom w:val="none" w:sz="0" w:space="0" w:color="auto"/>
        <w:right w:val="none" w:sz="0" w:space="0" w:color="auto"/>
      </w:divBdr>
    </w:div>
    <w:div w:id="441219832">
      <w:bodyDiv w:val="1"/>
      <w:marLeft w:val="0"/>
      <w:marRight w:val="0"/>
      <w:marTop w:val="0"/>
      <w:marBottom w:val="0"/>
      <w:divBdr>
        <w:top w:val="none" w:sz="0" w:space="0" w:color="auto"/>
        <w:left w:val="none" w:sz="0" w:space="0" w:color="auto"/>
        <w:bottom w:val="none" w:sz="0" w:space="0" w:color="auto"/>
        <w:right w:val="none" w:sz="0" w:space="0" w:color="auto"/>
      </w:divBdr>
      <w:divsChild>
        <w:div w:id="177668483">
          <w:marLeft w:val="480"/>
          <w:marRight w:val="0"/>
          <w:marTop w:val="0"/>
          <w:marBottom w:val="0"/>
          <w:divBdr>
            <w:top w:val="none" w:sz="0" w:space="0" w:color="auto"/>
            <w:left w:val="none" w:sz="0" w:space="0" w:color="auto"/>
            <w:bottom w:val="none" w:sz="0" w:space="0" w:color="auto"/>
            <w:right w:val="none" w:sz="0" w:space="0" w:color="auto"/>
          </w:divBdr>
        </w:div>
        <w:div w:id="1975407764">
          <w:marLeft w:val="480"/>
          <w:marRight w:val="0"/>
          <w:marTop w:val="0"/>
          <w:marBottom w:val="0"/>
          <w:divBdr>
            <w:top w:val="none" w:sz="0" w:space="0" w:color="auto"/>
            <w:left w:val="none" w:sz="0" w:space="0" w:color="auto"/>
            <w:bottom w:val="none" w:sz="0" w:space="0" w:color="auto"/>
            <w:right w:val="none" w:sz="0" w:space="0" w:color="auto"/>
          </w:divBdr>
        </w:div>
        <w:div w:id="1708724277">
          <w:marLeft w:val="480"/>
          <w:marRight w:val="0"/>
          <w:marTop w:val="0"/>
          <w:marBottom w:val="0"/>
          <w:divBdr>
            <w:top w:val="none" w:sz="0" w:space="0" w:color="auto"/>
            <w:left w:val="none" w:sz="0" w:space="0" w:color="auto"/>
            <w:bottom w:val="none" w:sz="0" w:space="0" w:color="auto"/>
            <w:right w:val="none" w:sz="0" w:space="0" w:color="auto"/>
          </w:divBdr>
        </w:div>
        <w:div w:id="1603804680">
          <w:marLeft w:val="480"/>
          <w:marRight w:val="0"/>
          <w:marTop w:val="0"/>
          <w:marBottom w:val="0"/>
          <w:divBdr>
            <w:top w:val="none" w:sz="0" w:space="0" w:color="auto"/>
            <w:left w:val="none" w:sz="0" w:space="0" w:color="auto"/>
            <w:bottom w:val="none" w:sz="0" w:space="0" w:color="auto"/>
            <w:right w:val="none" w:sz="0" w:space="0" w:color="auto"/>
          </w:divBdr>
        </w:div>
        <w:div w:id="885219014">
          <w:marLeft w:val="480"/>
          <w:marRight w:val="0"/>
          <w:marTop w:val="0"/>
          <w:marBottom w:val="0"/>
          <w:divBdr>
            <w:top w:val="none" w:sz="0" w:space="0" w:color="auto"/>
            <w:left w:val="none" w:sz="0" w:space="0" w:color="auto"/>
            <w:bottom w:val="none" w:sz="0" w:space="0" w:color="auto"/>
            <w:right w:val="none" w:sz="0" w:space="0" w:color="auto"/>
          </w:divBdr>
        </w:div>
        <w:div w:id="2026857548">
          <w:marLeft w:val="480"/>
          <w:marRight w:val="0"/>
          <w:marTop w:val="0"/>
          <w:marBottom w:val="0"/>
          <w:divBdr>
            <w:top w:val="none" w:sz="0" w:space="0" w:color="auto"/>
            <w:left w:val="none" w:sz="0" w:space="0" w:color="auto"/>
            <w:bottom w:val="none" w:sz="0" w:space="0" w:color="auto"/>
            <w:right w:val="none" w:sz="0" w:space="0" w:color="auto"/>
          </w:divBdr>
        </w:div>
        <w:div w:id="1430084509">
          <w:marLeft w:val="480"/>
          <w:marRight w:val="0"/>
          <w:marTop w:val="0"/>
          <w:marBottom w:val="0"/>
          <w:divBdr>
            <w:top w:val="none" w:sz="0" w:space="0" w:color="auto"/>
            <w:left w:val="none" w:sz="0" w:space="0" w:color="auto"/>
            <w:bottom w:val="none" w:sz="0" w:space="0" w:color="auto"/>
            <w:right w:val="none" w:sz="0" w:space="0" w:color="auto"/>
          </w:divBdr>
        </w:div>
        <w:div w:id="1005863555">
          <w:marLeft w:val="480"/>
          <w:marRight w:val="0"/>
          <w:marTop w:val="0"/>
          <w:marBottom w:val="0"/>
          <w:divBdr>
            <w:top w:val="none" w:sz="0" w:space="0" w:color="auto"/>
            <w:left w:val="none" w:sz="0" w:space="0" w:color="auto"/>
            <w:bottom w:val="none" w:sz="0" w:space="0" w:color="auto"/>
            <w:right w:val="none" w:sz="0" w:space="0" w:color="auto"/>
          </w:divBdr>
        </w:div>
        <w:div w:id="1143427273">
          <w:marLeft w:val="480"/>
          <w:marRight w:val="0"/>
          <w:marTop w:val="0"/>
          <w:marBottom w:val="0"/>
          <w:divBdr>
            <w:top w:val="none" w:sz="0" w:space="0" w:color="auto"/>
            <w:left w:val="none" w:sz="0" w:space="0" w:color="auto"/>
            <w:bottom w:val="none" w:sz="0" w:space="0" w:color="auto"/>
            <w:right w:val="none" w:sz="0" w:space="0" w:color="auto"/>
          </w:divBdr>
        </w:div>
        <w:div w:id="1580479209">
          <w:marLeft w:val="480"/>
          <w:marRight w:val="0"/>
          <w:marTop w:val="0"/>
          <w:marBottom w:val="0"/>
          <w:divBdr>
            <w:top w:val="none" w:sz="0" w:space="0" w:color="auto"/>
            <w:left w:val="none" w:sz="0" w:space="0" w:color="auto"/>
            <w:bottom w:val="none" w:sz="0" w:space="0" w:color="auto"/>
            <w:right w:val="none" w:sz="0" w:space="0" w:color="auto"/>
          </w:divBdr>
        </w:div>
        <w:div w:id="690645035">
          <w:marLeft w:val="480"/>
          <w:marRight w:val="0"/>
          <w:marTop w:val="0"/>
          <w:marBottom w:val="0"/>
          <w:divBdr>
            <w:top w:val="none" w:sz="0" w:space="0" w:color="auto"/>
            <w:left w:val="none" w:sz="0" w:space="0" w:color="auto"/>
            <w:bottom w:val="none" w:sz="0" w:space="0" w:color="auto"/>
            <w:right w:val="none" w:sz="0" w:space="0" w:color="auto"/>
          </w:divBdr>
        </w:div>
        <w:div w:id="1857226526">
          <w:marLeft w:val="480"/>
          <w:marRight w:val="0"/>
          <w:marTop w:val="0"/>
          <w:marBottom w:val="0"/>
          <w:divBdr>
            <w:top w:val="none" w:sz="0" w:space="0" w:color="auto"/>
            <w:left w:val="none" w:sz="0" w:space="0" w:color="auto"/>
            <w:bottom w:val="none" w:sz="0" w:space="0" w:color="auto"/>
            <w:right w:val="none" w:sz="0" w:space="0" w:color="auto"/>
          </w:divBdr>
        </w:div>
        <w:div w:id="606809576">
          <w:marLeft w:val="480"/>
          <w:marRight w:val="0"/>
          <w:marTop w:val="0"/>
          <w:marBottom w:val="0"/>
          <w:divBdr>
            <w:top w:val="none" w:sz="0" w:space="0" w:color="auto"/>
            <w:left w:val="none" w:sz="0" w:space="0" w:color="auto"/>
            <w:bottom w:val="none" w:sz="0" w:space="0" w:color="auto"/>
            <w:right w:val="none" w:sz="0" w:space="0" w:color="auto"/>
          </w:divBdr>
        </w:div>
        <w:div w:id="1084379042">
          <w:marLeft w:val="480"/>
          <w:marRight w:val="0"/>
          <w:marTop w:val="0"/>
          <w:marBottom w:val="0"/>
          <w:divBdr>
            <w:top w:val="none" w:sz="0" w:space="0" w:color="auto"/>
            <w:left w:val="none" w:sz="0" w:space="0" w:color="auto"/>
            <w:bottom w:val="none" w:sz="0" w:space="0" w:color="auto"/>
            <w:right w:val="none" w:sz="0" w:space="0" w:color="auto"/>
          </w:divBdr>
        </w:div>
        <w:div w:id="714503592">
          <w:marLeft w:val="480"/>
          <w:marRight w:val="0"/>
          <w:marTop w:val="0"/>
          <w:marBottom w:val="0"/>
          <w:divBdr>
            <w:top w:val="none" w:sz="0" w:space="0" w:color="auto"/>
            <w:left w:val="none" w:sz="0" w:space="0" w:color="auto"/>
            <w:bottom w:val="none" w:sz="0" w:space="0" w:color="auto"/>
            <w:right w:val="none" w:sz="0" w:space="0" w:color="auto"/>
          </w:divBdr>
        </w:div>
        <w:div w:id="1713849256">
          <w:marLeft w:val="480"/>
          <w:marRight w:val="0"/>
          <w:marTop w:val="0"/>
          <w:marBottom w:val="0"/>
          <w:divBdr>
            <w:top w:val="none" w:sz="0" w:space="0" w:color="auto"/>
            <w:left w:val="none" w:sz="0" w:space="0" w:color="auto"/>
            <w:bottom w:val="none" w:sz="0" w:space="0" w:color="auto"/>
            <w:right w:val="none" w:sz="0" w:space="0" w:color="auto"/>
          </w:divBdr>
        </w:div>
        <w:div w:id="532380468">
          <w:marLeft w:val="480"/>
          <w:marRight w:val="0"/>
          <w:marTop w:val="0"/>
          <w:marBottom w:val="0"/>
          <w:divBdr>
            <w:top w:val="none" w:sz="0" w:space="0" w:color="auto"/>
            <w:left w:val="none" w:sz="0" w:space="0" w:color="auto"/>
            <w:bottom w:val="none" w:sz="0" w:space="0" w:color="auto"/>
            <w:right w:val="none" w:sz="0" w:space="0" w:color="auto"/>
          </w:divBdr>
        </w:div>
        <w:div w:id="626743219">
          <w:marLeft w:val="480"/>
          <w:marRight w:val="0"/>
          <w:marTop w:val="0"/>
          <w:marBottom w:val="0"/>
          <w:divBdr>
            <w:top w:val="none" w:sz="0" w:space="0" w:color="auto"/>
            <w:left w:val="none" w:sz="0" w:space="0" w:color="auto"/>
            <w:bottom w:val="none" w:sz="0" w:space="0" w:color="auto"/>
            <w:right w:val="none" w:sz="0" w:space="0" w:color="auto"/>
          </w:divBdr>
        </w:div>
        <w:div w:id="332488694">
          <w:marLeft w:val="480"/>
          <w:marRight w:val="0"/>
          <w:marTop w:val="0"/>
          <w:marBottom w:val="0"/>
          <w:divBdr>
            <w:top w:val="none" w:sz="0" w:space="0" w:color="auto"/>
            <w:left w:val="none" w:sz="0" w:space="0" w:color="auto"/>
            <w:bottom w:val="none" w:sz="0" w:space="0" w:color="auto"/>
            <w:right w:val="none" w:sz="0" w:space="0" w:color="auto"/>
          </w:divBdr>
        </w:div>
        <w:div w:id="2030402231">
          <w:marLeft w:val="480"/>
          <w:marRight w:val="0"/>
          <w:marTop w:val="0"/>
          <w:marBottom w:val="0"/>
          <w:divBdr>
            <w:top w:val="none" w:sz="0" w:space="0" w:color="auto"/>
            <w:left w:val="none" w:sz="0" w:space="0" w:color="auto"/>
            <w:bottom w:val="none" w:sz="0" w:space="0" w:color="auto"/>
            <w:right w:val="none" w:sz="0" w:space="0" w:color="auto"/>
          </w:divBdr>
        </w:div>
        <w:div w:id="2030521517">
          <w:marLeft w:val="480"/>
          <w:marRight w:val="0"/>
          <w:marTop w:val="0"/>
          <w:marBottom w:val="0"/>
          <w:divBdr>
            <w:top w:val="none" w:sz="0" w:space="0" w:color="auto"/>
            <w:left w:val="none" w:sz="0" w:space="0" w:color="auto"/>
            <w:bottom w:val="none" w:sz="0" w:space="0" w:color="auto"/>
            <w:right w:val="none" w:sz="0" w:space="0" w:color="auto"/>
          </w:divBdr>
        </w:div>
      </w:divsChild>
    </w:div>
    <w:div w:id="441606967">
      <w:bodyDiv w:val="1"/>
      <w:marLeft w:val="0"/>
      <w:marRight w:val="0"/>
      <w:marTop w:val="0"/>
      <w:marBottom w:val="0"/>
      <w:divBdr>
        <w:top w:val="none" w:sz="0" w:space="0" w:color="auto"/>
        <w:left w:val="none" w:sz="0" w:space="0" w:color="auto"/>
        <w:bottom w:val="none" w:sz="0" w:space="0" w:color="auto"/>
        <w:right w:val="none" w:sz="0" w:space="0" w:color="auto"/>
      </w:divBdr>
    </w:div>
    <w:div w:id="441608754">
      <w:bodyDiv w:val="1"/>
      <w:marLeft w:val="0"/>
      <w:marRight w:val="0"/>
      <w:marTop w:val="0"/>
      <w:marBottom w:val="0"/>
      <w:divBdr>
        <w:top w:val="none" w:sz="0" w:space="0" w:color="auto"/>
        <w:left w:val="none" w:sz="0" w:space="0" w:color="auto"/>
        <w:bottom w:val="none" w:sz="0" w:space="0" w:color="auto"/>
        <w:right w:val="none" w:sz="0" w:space="0" w:color="auto"/>
      </w:divBdr>
    </w:div>
    <w:div w:id="442118669">
      <w:bodyDiv w:val="1"/>
      <w:marLeft w:val="0"/>
      <w:marRight w:val="0"/>
      <w:marTop w:val="0"/>
      <w:marBottom w:val="0"/>
      <w:divBdr>
        <w:top w:val="none" w:sz="0" w:space="0" w:color="auto"/>
        <w:left w:val="none" w:sz="0" w:space="0" w:color="auto"/>
        <w:bottom w:val="none" w:sz="0" w:space="0" w:color="auto"/>
        <w:right w:val="none" w:sz="0" w:space="0" w:color="auto"/>
      </w:divBdr>
    </w:div>
    <w:div w:id="442503048">
      <w:bodyDiv w:val="1"/>
      <w:marLeft w:val="0"/>
      <w:marRight w:val="0"/>
      <w:marTop w:val="0"/>
      <w:marBottom w:val="0"/>
      <w:divBdr>
        <w:top w:val="none" w:sz="0" w:space="0" w:color="auto"/>
        <w:left w:val="none" w:sz="0" w:space="0" w:color="auto"/>
        <w:bottom w:val="none" w:sz="0" w:space="0" w:color="auto"/>
        <w:right w:val="none" w:sz="0" w:space="0" w:color="auto"/>
      </w:divBdr>
    </w:div>
    <w:div w:id="443884924">
      <w:bodyDiv w:val="1"/>
      <w:marLeft w:val="0"/>
      <w:marRight w:val="0"/>
      <w:marTop w:val="0"/>
      <w:marBottom w:val="0"/>
      <w:divBdr>
        <w:top w:val="none" w:sz="0" w:space="0" w:color="auto"/>
        <w:left w:val="none" w:sz="0" w:space="0" w:color="auto"/>
        <w:bottom w:val="none" w:sz="0" w:space="0" w:color="auto"/>
        <w:right w:val="none" w:sz="0" w:space="0" w:color="auto"/>
      </w:divBdr>
    </w:div>
    <w:div w:id="445660653">
      <w:bodyDiv w:val="1"/>
      <w:marLeft w:val="0"/>
      <w:marRight w:val="0"/>
      <w:marTop w:val="0"/>
      <w:marBottom w:val="0"/>
      <w:divBdr>
        <w:top w:val="none" w:sz="0" w:space="0" w:color="auto"/>
        <w:left w:val="none" w:sz="0" w:space="0" w:color="auto"/>
        <w:bottom w:val="none" w:sz="0" w:space="0" w:color="auto"/>
        <w:right w:val="none" w:sz="0" w:space="0" w:color="auto"/>
      </w:divBdr>
    </w:div>
    <w:div w:id="445849829">
      <w:bodyDiv w:val="1"/>
      <w:marLeft w:val="0"/>
      <w:marRight w:val="0"/>
      <w:marTop w:val="0"/>
      <w:marBottom w:val="0"/>
      <w:divBdr>
        <w:top w:val="none" w:sz="0" w:space="0" w:color="auto"/>
        <w:left w:val="none" w:sz="0" w:space="0" w:color="auto"/>
        <w:bottom w:val="none" w:sz="0" w:space="0" w:color="auto"/>
        <w:right w:val="none" w:sz="0" w:space="0" w:color="auto"/>
      </w:divBdr>
    </w:div>
    <w:div w:id="446658267">
      <w:bodyDiv w:val="1"/>
      <w:marLeft w:val="0"/>
      <w:marRight w:val="0"/>
      <w:marTop w:val="0"/>
      <w:marBottom w:val="0"/>
      <w:divBdr>
        <w:top w:val="none" w:sz="0" w:space="0" w:color="auto"/>
        <w:left w:val="none" w:sz="0" w:space="0" w:color="auto"/>
        <w:bottom w:val="none" w:sz="0" w:space="0" w:color="auto"/>
        <w:right w:val="none" w:sz="0" w:space="0" w:color="auto"/>
      </w:divBdr>
    </w:div>
    <w:div w:id="446969776">
      <w:bodyDiv w:val="1"/>
      <w:marLeft w:val="0"/>
      <w:marRight w:val="0"/>
      <w:marTop w:val="0"/>
      <w:marBottom w:val="0"/>
      <w:divBdr>
        <w:top w:val="none" w:sz="0" w:space="0" w:color="auto"/>
        <w:left w:val="none" w:sz="0" w:space="0" w:color="auto"/>
        <w:bottom w:val="none" w:sz="0" w:space="0" w:color="auto"/>
        <w:right w:val="none" w:sz="0" w:space="0" w:color="auto"/>
      </w:divBdr>
    </w:div>
    <w:div w:id="447242776">
      <w:bodyDiv w:val="1"/>
      <w:marLeft w:val="0"/>
      <w:marRight w:val="0"/>
      <w:marTop w:val="0"/>
      <w:marBottom w:val="0"/>
      <w:divBdr>
        <w:top w:val="none" w:sz="0" w:space="0" w:color="auto"/>
        <w:left w:val="none" w:sz="0" w:space="0" w:color="auto"/>
        <w:bottom w:val="none" w:sz="0" w:space="0" w:color="auto"/>
        <w:right w:val="none" w:sz="0" w:space="0" w:color="auto"/>
      </w:divBdr>
    </w:div>
    <w:div w:id="447548682">
      <w:bodyDiv w:val="1"/>
      <w:marLeft w:val="0"/>
      <w:marRight w:val="0"/>
      <w:marTop w:val="0"/>
      <w:marBottom w:val="0"/>
      <w:divBdr>
        <w:top w:val="none" w:sz="0" w:space="0" w:color="auto"/>
        <w:left w:val="none" w:sz="0" w:space="0" w:color="auto"/>
        <w:bottom w:val="none" w:sz="0" w:space="0" w:color="auto"/>
        <w:right w:val="none" w:sz="0" w:space="0" w:color="auto"/>
      </w:divBdr>
    </w:div>
    <w:div w:id="447630585">
      <w:bodyDiv w:val="1"/>
      <w:marLeft w:val="0"/>
      <w:marRight w:val="0"/>
      <w:marTop w:val="0"/>
      <w:marBottom w:val="0"/>
      <w:divBdr>
        <w:top w:val="none" w:sz="0" w:space="0" w:color="auto"/>
        <w:left w:val="none" w:sz="0" w:space="0" w:color="auto"/>
        <w:bottom w:val="none" w:sz="0" w:space="0" w:color="auto"/>
        <w:right w:val="none" w:sz="0" w:space="0" w:color="auto"/>
      </w:divBdr>
    </w:div>
    <w:div w:id="448009927">
      <w:bodyDiv w:val="1"/>
      <w:marLeft w:val="0"/>
      <w:marRight w:val="0"/>
      <w:marTop w:val="0"/>
      <w:marBottom w:val="0"/>
      <w:divBdr>
        <w:top w:val="none" w:sz="0" w:space="0" w:color="auto"/>
        <w:left w:val="none" w:sz="0" w:space="0" w:color="auto"/>
        <w:bottom w:val="none" w:sz="0" w:space="0" w:color="auto"/>
        <w:right w:val="none" w:sz="0" w:space="0" w:color="auto"/>
      </w:divBdr>
    </w:div>
    <w:div w:id="448356213">
      <w:bodyDiv w:val="1"/>
      <w:marLeft w:val="0"/>
      <w:marRight w:val="0"/>
      <w:marTop w:val="0"/>
      <w:marBottom w:val="0"/>
      <w:divBdr>
        <w:top w:val="none" w:sz="0" w:space="0" w:color="auto"/>
        <w:left w:val="none" w:sz="0" w:space="0" w:color="auto"/>
        <w:bottom w:val="none" w:sz="0" w:space="0" w:color="auto"/>
        <w:right w:val="none" w:sz="0" w:space="0" w:color="auto"/>
      </w:divBdr>
      <w:divsChild>
        <w:div w:id="1370648891">
          <w:marLeft w:val="480"/>
          <w:marRight w:val="0"/>
          <w:marTop w:val="0"/>
          <w:marBottom w:val="0"/>
          <w:divBdr>
            <w:top w:val="none" w:sz="0" w:space="0" w:color="auto"/>
            <w:left w:val="none" w:sz="0" w:space="0" w:color="auto"/>
            <w:bottom w:val="none" w:sz="0" w:space="0" w:color="auto"/>
            <w:right w:val="none" w:sz="0" w:space="0" w:color="auto"/>
          </w:divBdr>
        </w:div>
        <w:div w:id="1360545562">
          <w:marLeft w:val="480"/>
          <w:marRight w:val="0"/>
          <w:marTop w:val="0"/>
          <w:marBottom w:val="0"/>
          <w:divBdr>
            <w:top w:val="none" w:sz="0" w:space="0" w:color="auto"/>
            <w:left w:val="none" w:sz="0" w:space="0" w:color="auto"/>
            <w:bottom w:val="none" w:sz="0" w:space="0" w:color="auto"/>
            <w:right w:val="none" w:sz="0" w:space="0" w:color="auto"/>
          </w:divBdr>
        </w:div>
        <w:div w:id="317423571">
          <w:marLeft w:val="480"/>
          <w:marRight w:val="0"/>
          <w:marTop w:val="0"/>
          <w:marBottom w:val="0"/>
          <w:divBdr>
            <w:top w:val="none" w:sz="0" w:space="0" w:color="auto"/>
            <w:left w:val="none" w:sz="0" w:space="0" w:color="auto"/>
            <w:bottom w:val="none" w:sz="0" w:space="0" w:color="auto"/>
            <w:right w:val="none" w:sz="0" w:space="0" w:color="auto"/>
          </w:divBdr>
        </w:div>
        <w:div w:id="1219822692">
          <w:marLeft w:val="480"/>
          <w:marRight w:val="0"/>
          <w:marTop w:val="0"/>
          <w:marBottom w:val="0"/>
          <w:divBdr>
            <w:top w:val="none" w:sz="0" w:space="0" w:color="auto"/>
            <w:left w:val="none" w:sz="0" w:space="0" w:color="auto"/>
            <w:bottom w:val="none" w:sz="0" w:space="0" w:color="auto"/>
            <w:right w:val="none" w:sz="0" w:space="0" w:color="auto"/>
          </w:divBdr>
        </w:div>
        <w:div w:id="1318917725">
          <w:marLeft w:val="480"/>
          <w:marRight w:val="0"/>
          <w:marTop w:val="0"/>
          <w:marBottom w:val="0"/>
          <w:divBdr>
            <w:top w:val="none" w:sz="0" w:space="0" w:color="auto"/>
            <w:left w:val="none" w:sz="0" w:space="0" w:color="auto"/>
            <w:bottom w:val="none" w:sz="0" w:space="0" w:color="auto"/>
            <w:right w:val="none" w:sz="0" w:space="0" w:color="auto"/>
          </w:divBdr>
        </w:div>
        <w:div w:id="1126317284">
          <w:marLeft w:val="480"/>
          <w:marRight w:val="0"/>
          <w:marTop w:val="0"/>
          <w:marBottom w:val="0"/>
          <w:divBdr>
            <w:top w:val="none" w:sz="0" w:space="0" w:color="auto"/>
            <w:left w:val="none" w:sz="0" w:space="0" w:color="auto"/>
            <w:bottom w:val="none" w:sz="0" w:space="0" w:color="auto"/>
            <w:right w:val="none" w:sz="0" w:space="0" w:color="auto"/>
          </w:divBdr>
        </w:div>
        <w:div w:id="736585854">
          <w:marLeft w:val="480"/>
          <w:marRight w:val="0"/>
          <w:marTop w:val="0"/>
          <w:marBottom w:val="0"/>
          <w:divBdr>
            <w:top w:val="none" w:sz="0" w:space="0" w:color="auto"/>
            <w:left w:val="none" w:sz="0" w:space="0" w:color="auto"/>
            <w:bottom w:val="none" w:sz="0" w:space="0" w:color="auto"/>
            <w:right w:val="none" w:sz="0" w:space="0" w:color="auto"/>
          </w:divBdr>
        </w:div>
        <w:div w:id="227500004">
          <w:marLeft w:val="480"/>
          <w:marRight w:val="0"/>
          <w:marTop w:val="0"/>
          <w:marBottom w:val="0"/>
          <w:divBdr>
            <w:top w:val="none" w:sz="0" w:space="0" w:color="auto"/>
            <w:left w:val="none" w:sz="0" w:space="0" w:color="auto"/>
            <w:bottom w:val="none" w:sz="0" w:space="0" w:color="auto"/>
            <w:right w:val="none" w:sz="0" w:space="0" w:color="auto"/>
          </w:divBdr>
        </w:div>
        <w:div w:id="734548075">
          <w:marLeft w:val="480"/>
          <w:marRight w:val="0"/>
          <w:marTop w:val="0"/>
          <w:marBottom w:val="0"/>
          <w:divBdr>
            <w:top w:val="none" w:sz="0" w:space="0" w:color="auto"/>
            <w:left w:val="none" w:sz="0" w:space="0" w:color="auto"/>
            <w:bottom w:val="none" w:sz="0" w:space="0" w:color="auto"/>
            <w:right w:val="none" w:sz="0" w:space="0" w:color="auto"/>
          </w:divBdr>
        </w:div>
        <w:div w:id="558444064">
          <w:marLeft w:val="480"/>
          <w:marRight w:val="0"/>
          <w:marTop w:val="0"/>
          <w:marBottom w:val="0"/>
          <w:divBdr>
            <w:top w:val="none" w:sz="0" w:space="0" w:color="auto"/>
            <w:left w:val="none" w:sz="0" w:space="0" w:color="auto"/>
            <w:bottom w:val="none" w:sz="0" w:space="0" w:color="auto"/>
            <w:right w:val="none" w:sz="0" w:space="0" w:color="auto"/>
          </w:divBdr>
        </w:div>
        <w:div w:id="1953588384">
          <w:marLeft w:val="480"/>
          <w:marRight w:val="0"/>
          <w:marTop w:val="0"/>
          <w:marBottom w:val="0"/>
          <w:divBdr>
            <w:top w:val="none" w:sz="0" w:space="0" w:color="auto"/>
            <w:left w:val="none" w:sz="0" w:space="0" w:color="auto"/>
            <w:bottom w:val="none" w:sz="0" w:space="0" w:color="auto"/>
            <w:right w:val="none" w:sz="0" w:space="0" w:color="auto"/>
          </w:divBdr>
        </w:div>
        <w:div w:id="1002246819">
          <w:marLeft w:val="480"/>
          <w:marRight w:val="0"/>
          <w:marTop w:val="0"/>
          <w:marBottom w:val="0"/>
          <w:divBdr>
            <w:top w:val="none" w:sz="0" w:space="0" w:color="auto"/>
            <w:left w:val="none" w:sz="0" w:space="0" w:color="auto"/>
            <w:bottom w:val="none" w:sz="0" w:space="0" w:color="auto"/>
            <w:right w:val="none" w:sz="0" w:space="0" w:color="auto"/>
          </w:divBdr>
        </w:div>
        <w:div w:id="776293596">
          <w:marLeft w:val="480"/>
          <w:marRight w:val="0"/>
          <w:marTop w:val="0"/>
          <w:marBottom w:val="0"/>
          <w:divBdr>
            <w:top w:val="none" w:sz="0" w:space="0" w:color="auto"/>
            <w:left w:val="none" w:sz="0" w:space="0" w:color="auto"/>
            <w:bottom w:val="none" w:sz="0" w:space="0" w:color="auto"/>
            <w:right w:val="none" w:sz="0" w:space="0" w:color="auto"/>
          </w:divBdr>
        </w:div>
        <w:div w:id="881599231">
          <w:marLeft w:val="480"/>
          <w:marRight w:val="0"/>
          <w:marTop w:val="0"/>
          <w:marBottom w:val="0"/>
          <w:divBdr>
            <w:top w:val="none" w:sz="0" w:space="0" w:color="auto"/>
            <w:left w:val="none" w:sz="0" w:space="0" w:color="auto"/>
            <w:bottom w:val="none" w:sz="0" w:space="0" w:color="auto"/>
            <w:right w:val="none" w:sz="0" w:space="0" w:color="auto"/>
          </w:divBdr>
        </w:div>
        <w:div w:id="1556315674">
          <w:marLeft w:val="480"/>
          <w:marRight w:val="0"/>
          <w:marTop w:val="0"/>
          <w:marBottom w:val="0"/>
          <w:divBdr>
            <w:top w:val="none" w:sz="0" w:space="0" w:color="auto"/>
            <w:left w:val="none" w:sz="0" w:space="0" w:color="auto"/>
            <w:bottom w:val="none" w:sz="0" w:space="0" w:color="auto"/>
            <w:right w:val="none" w:sz="0" w:space="0" w:color="auto"/>
          </w:divBdr>
        </w:div>
        <w:div w:id="761492013">
          <w:marLeft w:val="480"/>
          <w:marRight w:val="0"/>
          <w:marTop w:val="0"/>
          <w:marBottom w:val="0"/>
          <w:divBdr>
            <w:top w:val="none" w:sz="0" w:space="0" w:color="auto"/>
            <w:left w:val="none" w:sz="0" w:space="0" w:color="auto"/>
            <w:bottom w:val="none" w:sz="0" w:space="0" w:color="auto"/>
            <w:right w:val="none" w:sz="0" w:space="0" w:color="auto"/>
          </w:divBdr>
        </w:div>
        <w:div w:id="1761637734">
          <w:marLeft w:val="480"/>
          <w:marRight w:val="0"/>
          <w:marTop w:val="0"/>
          <w:marBottom w:val="0"/>
          <w:divBdr>
            <w:top w:val="none" w:sz="0" w:space="0" w:color="auto"/>
            <w:left w:val="none" w:sz="0" w:space="0" w:color="auto"/>
            <w:bottom w:val="none" w:sz="0" w:space="0" w:color="auto"/>
            <w:right w:val="none" w:sz="0" w:space="0" w:color="auto"/>
          </w:divBdr>
        </w:div>
        <w:div w:id="2008290920">
          <w:marLeft w:val="480"/>
          <w:marRight w:val="0"/>
          <w:marTop w:val="0"/>
          <w:marBottom w:val="0"/>
          <w:divBdr>
            <w:top w:val="none" w:sz="0" w:space="0" w:color="auto"/>
            <w:left w:val="none" w:sz="0" w:space="0" w:color="auto"/>
            <w:bottom w:val="none" w:sz="0" w:space="0" w:color="auto"/>
            <w:right w:val="none" w:sz="0" w:space="0" w:color="auto"/>
          </w:divBdr>
        </w:div>
        <w:div w:id="1103915506">
          <w:marLeft w:val="480"/>
          <w:marRight w:val="0"/>
          <w:marTop w:val="0"/>
          <w:marBottom w:val="0"/>
          <w:divBdr>
            <w:top w:val="none" w:sz="0" w:space="0" w:color="auto"/>
            <w:left w:val="none" w:sz="0" w:space="0" w:color="auto"/>
            <w:bottom w:val="none" w:sz="0" w:space="0" w:color="auto"/>
            <w:right w:val="none" w:sz="0" w:space="0" w:color="auto"/>
          </w:divBdr>
        </w:div>
        <w:div w:id="1925451952">
          <w:marLeft w:val="480"/>
          <w:marRight w:val="0"/>
          <w:marTop w:val="0"/>
          <w:marBottom w:val="0"/>
          <w:divBdr>
            <w:top w:val="none" w:sz="0" w:space="0" w:color="auto"/>
            <w:left w:val="none" w:sz="0" w:space="0" w:color="auto"/>
            <w:bottom w:val="none" w:sz="0" w:space="0" w:color="auto"/>
            <w:right w:val="none" w:sz="0" w:space="0" w:color="auto"/>
          </w:divBdr>
        </w:div>
        <w:div w:id="1156385169">
          <w:marLeft w:val="480"/>
          <w:marRight w:val="0"/>
          <w:marTop w:val="0"/>
          <w:marBottom w:val="0"/>
          <w:divBdr>
            <w:top w:val="none" w:sz="0" w:space="0" w:color="auto"/>
            <w:left w:val="none" w:sz="0" w:space="0" w:color="auto"/>
            <w:bottom w:val="none" w:sz="0" w:space="0" w:color="auto"/>
            <w:right w:val="none" w:sz="0" w:space="0" w:color="auto"/>
          </w:divBdr>
        </w:div>
        <w:div w:id="1079789161">
          <w:marLeft w:val="480"/>
          <w:marRight w:val="0"/>
          <w:marTop w:val="0"/>
          <w:marBottom w:val="0"/>
          <w:divBdr>
            <w:top w:val="none" w:sz="0" w:space="0" w:color="auto"/>
            <w:left w:val="none" w:sz="0" w:space="0" w:color="auto"/>
            <w:bottom w:val="none" w:sz="0" w:space="0" w:color="auto"/>
            <w:right w:val="none" w:sz="0" w:space="0" w:color="auto"/>
          </w:divBdr>
        </w:div>
        <w:div w:id="82382763">
          <w:marLeft w:val="480"/>
          <w:marRight w:val="0"/>
          <w:marTop w:val="0"/>
          <w:marBottom w:val="0"/>
          <w:divBdr>
            <w:top w:val="none" w:sz="0" w:space="0" w:color="auto"/>
            <w:left w:val="none" w:sz="0" w:space="0" w:color="auto"/>
            <w:bottom w:val="none" w:sz="0" w:space="0" w:color="auto"/>
            <w:right w:val="none" w:sz="0" w:space="0" w:color="auto"/>
          </w:divBdr>
        </w:div>
        <w:div w:id="444078445">
          <w:marLeft w:val="480"/>
          <w:marRight w:val="0"/>
          <w:marTop w:val="0"/>
          <w:marBottom w:val="0"/>
          <w:divBdr>
            <w:top w:val="none" w:sz="0" w:space="0" w:color="auto"/>
            <w:left w:val="none" w:sz="0" w:space="0" w:color="auto"/>
            <w:bottom w:val="none" w:sz="0" w:space="0" w:color="auto"/>
            <w:right w:val="none" w:sz="0" w:space="0" w:color="auto"/>
          </w:divBdr>
        </w:div>
        <w:div w:id="1772772494">
          <w:marLeft w:val="480"/>
          <w:marRight w:val="0"/>
          <w:marTop w:val="0"/>
          <w:marBottom w:val="0"/>
          <w:divBdr>
            <w:top w:val="none" w:sz="0" w:space="0" w:color="auto"/>
            <w:left w:val="none" w:sz="0" w:space="0" w:color="auto"/>
            <w:bottom w:val="none" w:sz="0" w:space="0" w:color="auto"/>
            <w:right w:val="none" w:sz="0" w:space="0" w:color="auto"/>
          </w:divBdr>
        </w:div>
        <w:div w:id="1658848818">
          <w:marLeft w:val="480"/>
          <w:marRight w:val="0"/>
          <w:marTop w:val="0"/>
          <w:marBottom w:val="0"/>
          <w:divBdr>
            <w:top w:val="none" w:sz="0" w:space="0" w:color="auto"/>
            <w:left w:val="none" w:sz="0" w:space="0" w:color="auto"/>
            <w:bottom w:val="none" w:sz="0" w:space="0" w:color="auto"/>
            <w:right w:val="none" w:sz="0" w:space="0" w:color="auto"/>
          </w:divBdr>
        </w:div>
        <w:div w:id="1411393569">
          <w:marLeft w:val="480"/>
          <w:marRight w:val="0"/>
          <w:marTop w:val="0"/>
          <w:marBottom w:val="0"/>
          <w:divBdr>
            <w:top w:val="none" w:sz="0" w:space="0" w:color="auto"/>
            <w:left w:val="none" w:sz="0" w:space="0" w:color="auto"/>
            <w:bottom w:val="none" w:sz="0" w:space="0" w:color="auto"/>
            <w:right w:val="none" w:sz="0" w:space="0" w:color="auto"/>
          </w:divBdr>
        </w:div>
      </w:divsChild>
    </w:div>
    <w:div w:id="448743579">
      <w:bodyDiv w:val="1"/>
      <w:marLeft w:val="0"/>
      <w:marRight w:val="0"/>
      <w:marTop w:val="0"/>
      <w:marBottom w:val="0"/>
      <w:divBdr>
        <w:top w:val="none" w:sz="0" w:space="0" w:color="auto"/>
        <w:left w:val="none" w:sz="0" w:space="0" w:color="auto"/>
        <w:bottom w:val="none" w:sz="0" w:space="0" w:color="auto"/>
        <w:right w:val="none" w:sz="0" w:space="0" w:color="auto"/>
      </w:divBdr>
      <w:divsChild>
        <w:div w:id="1029376877">
          <w:marLeft w:val="480"/>
          <w:marRight w:val="0"/>
          <w:marTop w:val="0"/>
          <w:marBottom w:val="0"/>
          <w:divBdr>
            <w:top w:val="none" w:sz="0" w:space="0" w:color="auto"/>
            <w:left w:val="none" w:sz="0" w:space="0" w:color="auto"/>
            <w:bottom w:val="none" w:sz="0" w:space="0" w:color="auto"/>
            <w:right w:val="none" w:sz="0" w:space="0" w:color="auto"/>
          </w:divBdr>
        </w:div>
        <w:div w:id="25720511">
          <w:marLeft w:val="480"/>
          <w:marRight w:val="0"/>
          <w:marTop w:val="0"/>
          <w:marBottom w:val="0"/>
          <w:divBdr>
            <w:top w:val="none" w:sz="0" w:space="0" w:color="auto"/>
            <w:left w:val="none" w:sz="0" w:space="0" w:color="auto"/>
            <w:bottom w:val="none" w:sz="0" w:space="0" w:color="auto"/>
            <w:right w:val="none" w:sz="0" w:space="0" w:color="auto"/>
          </w:divBdr>
        </w:div>
        <w:div w:id="1108280599">
          <w:marLeft w:val="480"/>
          <w:marRight w:val="0"/>
          <w:marTop w:val="0"/>
          <w:marBottom w:val="0"/>
          <w:divBdr>
            <w:top w:val="none" w:sz="0" w:space="0" w:color="auto"/>
            <w:left w:val="none" w:sz="0" w:space="0" w:color="auto"/>
            <w:bottom w:val="none" w:sz="0" w:space="0" w:color="auto"/>
            <w:right w:val="none" w:sz="0" w:space="0" w:color="auto"/>
          </w:divBdr>
        </w:div>
        <w:div w:id="1834682949">
          <w:marLeft w:val="480"/>
          <w:marRight w:val="0"/>
          <w:marTop w:val="0"/>
          <w:marBottom w:val="0"/>
          <w:divBdr>
            <w:top w:val="none" w:sz="0" w:space="0" w:color="auto"/>
            <w:left w:val="none" w:sz="0" w:space="0" w:color="auto"/>
            <w:bottom w:val="none" w:sz="0" w:space="0" w:color="auto"/>
            <w:right w:val="none" w:sz="0" w:space="0" w:color="auto"/>
          </w:divBdr>
        </w:div>
        <w:div w:id="1238400774">
          <w:marLeft w:val="480"/>
          <w:marRight w:val="0"/>
          <w:marTop w:val="0"/>
          <w:marBottom w:val="0"/>
          <w:divBdr>
            <w:top w:val="none" w:sz="0" w:space="0" w:color="auto"/>
            <w:left w:val="none" w:sz="0" w:space="0" w:color="auto"/>
            <w:bottom w:val="none" w:sz="0" w:space="0" w:color="auto"/>
            <w:right w:val="none" w:sz="0" w:space="0" w:color="auto"/>
          </w:divBdr>
        </w:div>
        <w:div w:id="938102913">
          <w:marLeft w:val="480"/>
          <w:marRight w:val="0"/>
          <w:marTop w:val="0"/>
          <w:marBottom w:val="0"/>
          <w:divBdr>
            <w:top w:val="none" w:sz="0" w:space="0" w:color="auto"/>
            <w:left w:val="none" w:sz="0" w:space="0" w:color="auto"/>
            <w:bottom w:val="none" w:sz="0" w:space="0" w:color="auto"/>
            <w:right w:val="none" w:sz="0" w:space="0" w:color="auto"/>
          </w:divBdr>
        </w:div>
        <w:div w:id="18897805">
          <w:marLeft w:val="480"/>
          <w:marRight w:val="0"/>
          <w:marTop w:val="0"/>
          <w:marBottom w:val="0"/>
          <w:divBdr>
            <w:top w:val="none" w:sz="0" w:space="0" w:color="auto"/>
            <w:left w:val="none" w:sz="0" w:space="0" w:color="auto"/>
            <w:bottom w:val="none" w:sz="0" w:space="0" w:color="auto"/>
            <w:right w:val="none" w:sz="0" w:space="0" w:color="auto"/>
          </w:divBdr>
        </w:div>
        <w:div w:id="915435237">
          <w:marLeft w:val="480"/>
          <w:marRight w:val="0"/>
          <w:marTop w:val="0"/>
          <w:marBottom w:val="0"/>
          <w:divBdr>
            <w:top w:val="none" w:sz="0" w:space="0" w:color="auto"/>
            <w:left w:val="none" w:sz="0" w:space="0" w:color="auto"/>
            <w:bottom w:val="none" w:sz="0" w:space="0" w:color="auto"/>
            <w:right w:val="none" w:sz="0" w:space="0" w:color="auto"/>
          </w:divBdr>
        </w:div>
        <w:div w:id="1357777447">
          <w:marLeft w:val="480"/>
          <w:marRight w:val="0"/>
          <w:marTop w:val="0"/>
          <w:marBottom w:val="0"/>
          <w:divBdr>
            <w:top w:val="none" w:sz="0" w:space="0" w:color="auto"/>
            <w:left w:val="none" w:sz="0" w:space="0" w:color="auto"/>
            <w:bottom w:val="none" w:sz="0" w:space="0" w:color="auto"/>
            <w:right w:val="none" w:sz="0" w:space="0" w:color="auto"/>
          </w:divBdr>
        </w:div>
        <w:div w:id="1113745374">
          <w:marLeft w:val="480"/>
          <w:marRight w:val="0"/>
          <w:marTop w:val="0"/>
          <w:marBottom w:val="0"/>
          <w:divBdr>
            <w:top w:val="none" w:sz="0" w:space="0" w:color="auto"/>
            <w:left w:val="none" w:sz="0" w:space="0" w:color="auto"/>
            <w:bottom w:val="none" w:sz="0" w:space="0" w:color="auto"/>
            <w:right w:val="none" w:sz="0" w:space="0" w:color="auto"/>
          </w:divBdr>
        </w:div>
        <w:div w:id="802043947">
          <w:marLeft w:val="480"/>
          <w:marRight w:val="0"/>
          <w:marTop w:val="0"/>
          <w:marBottom w:val="0"/>
          <w:divBdr>
            <w:top w:val="none" w:sz="0" w:space="0" w:color="auto"/>
            <w:left w:val="none" w:sz="0" w:space="0" w:color="auto"/>
            <w:bottom w:val="none" w:sz="0" w:space="0" w:color="auto"/>
            <w:right w:val="none" w:sz="0" w:space="0" w:color="auto"/>
          </w:divBdr>
        </w:div>
      </w:divsChild>
    </w:div>
    <w:div w:id="449782485">
      <w:bodyDiv w:val="1"/>
      <w:marLeft w:val="0"/>
      <w:marRight w:val="0"/>
      <w:marTop w:val="0"/>
      <w:marBottom w:val="0"/>
      <w:divBdr>
        <w:top w:val="none" w:sz="0" w:space="0" w:color="auto"/>
        <w:left w:val="none" w:sz="0" w:space="0" w:color="auto"/>
        <w:bottom w:val="none" w:sz="0" w:space="0" w:color="auto"/>
        <w:right w:val="none" w:sz="0" w:space="0" w:color="auto"/>
      </w:divBdr>
    </w:div>
    <w:div w:id="450587723">
      <w:bodyDiv w:val="1"/>
      <w:marLeft w:val="0"/>
      <w:marRight w:val="0"/>
      <w:marTop w:val="0"/>
      <w:marBottom w:val="0"/>
      <w:divBdr>
        <w:top w:val="none" w:sz="0" w:space="0" w:color="auto"/>
        <w:left w:val="none" w:sz="0" w:space="0" w:color="auto"/>
        <w:bottom w:val="none" w:sz="0" w:space="0" w:color="auto"/>
        <w:right w:val="none" w:sz="0" w:space="0" w:color="auto"/>
      </w:divBdr>
    </w:div>
    <w:div w:id="451243788">
      <w:bodyDiv w:val="1"/>
      <w:marLeft w:val="0"/>
      <w:marRight w:val="0"/>
      <w:marTop w:val="0"/>
      <w:marBottom w:val="0"/>
      <w:divBdr>
        <w:top w:val="none" w:sz="0" w:space="0" w:color="auto"/>
        <w:left w:val="none" w:sz="0" w:space="0" w:color="auto"/>
        <w:bottom w:val="none" w:sz="0" w:space="0" w:color="auto"/>
        <w:right w:val="none" w:sz="0" w:space="0" w:color="auto"/>
      </w:divBdr>
    </w:div>
    <w:div w:id="451480886">
      <w:bodyDiv w:val="1"/>
      <w:marLeft w:val="0"/>
      <w:marRight w:val="0"/>
      <w:marTop w:val="0"/>
      <w:marBottom w:val="0"/>
      <w:divBdr>
        <w:top w:val="none" w:sz="0" w:space="0" w:color="auto"/>
        <w:left w:val="none" w:sz="0" w:space="0" w:color="auto"/>
        <w:bottom w:val="none" w:sz="0" w:space="0" w:color="auto"/>
        <w:right w:val="none" w:sz="0" w:space="0" w:color="auto"/>
      </w:divBdr>
    </w:div>
    <w:div w:id="454369153">
      <w:bodyDiv w:val="1"/>
      <w:marLeft w:val="0"/>
      <w:marRight w:val="0"/>
      <w:marTop w:val="0"/>
      <w:marBottom w:val="0"/>
      <w:divBdr>
        <w:top w:val="none" w:sz="0" w:space="0" w:color="auto"/>
        <w:left w:val="none" w:sz="0" w:space="0" w:color="auto"/>
        <w:bottom w:val="none" w:sz="0" w:space="0" w:color="auto"/>
        <w:right w:val="none" w:sz="0" w:space="0" w:color="auto"/>
      </w:divBdr>
    </w:div>
    <w:div w:id="455178168">
      <w:bodyDiv w:val="1"/>
      <w:marLeft w:val="0"/>
      <w:marRight w:val="0"/>
      <w:marTop w:val="0"/>
      <w:marBottom w:val="0"/>
      <w:divBdr>
        <w:top w:val="none" w:sz="0" w:space="0" w:color="auto"/>
        <w:left w:val="none" w:sz="0" w:space="0" w:color="auto"/>
        <w:bottom w:val="none" w:sz="0" w:space="0" w:color="auto"/>
        <w:right w:val="none" w:sz="0" w:space="0" w:color="auto"/>
      </w:divBdr>
    </w:div>
    <w:div w:id="455296332">
      <w:bodyDiv w:val="1"/>
      <w:marLeft w:val="0"/>
      <w:marRight w:val="0"/>
      <w:marTop w:val="0"/>
      <w:marBottom w:val="0"/>
      <w:divBdr>
        <w:top w:val="none" w:sz="0" w:space="0" w:color="auto"/>
        <w:left w:val="none" w:sz="0" w:space="0" w:color="auto"/>
        <w:bottom w:val="none" w:sz="0" w:space="0" w:color="auto"/>
        <w:right w:val="none" w:sz="0" w:space="0" w:color="auto"/>
      </w:divBdr>
    </w:div>
    <w:div w:id="455875645">
      <w:bodyDiv w:val="1"/>
      <w:marLeft w:val="0"/>
      <w:marRight w:val="0"/>
      <w:marTop w:val="0"/>
      <w:marBottom w:val="0"/>
      <w:divBdr>
        <w:top w:val="none" w:sz="0" w:space="0" w:color="auto"/>
        <w:left w:val="none" w:sz="0" w:space="0" w:color="auto"/>
        <w:bottom w:val="none" w:sz="0" w:space="0" w:color="auto"/>
        <w:right w:val="none" w:sz="0" w:space="0" w:color="auto"/>
      </w:divBdr>
      <w:divsChild>
        <w:div w:id="2024286044">
          <w:marLeft w:val="480"/>
          <w:marRight w:val="0"/>
          <w:marTop w:val="0"/>
          <w:marBottom w:val="0"/>
          <w:divBdr>
            <w:top w:val="none" w:sz="0" w:space="0" w:color="auto"/>
            <w:left w:val="none" w:sz="0" w:space="0" w:color="auto"/>
            <w:bottom w:val="none" w:sz="0" w:space="0" w:color="auto"/>
            <w:right w:val="none" w:sz="0" w:space="0" w:color="auto"/>
          </w:divBdr>
        </w:div>
        <w:div w:id="1146050080">
          <w:marLeft w:val="480"/>
          <w:marRight w:val="0"/>
          <w:marTop w:val="0"/>
          <w:marBottom w:val="0"/>
          <w:divBdr>
            <w:top w:val="none" w:sz="0" w:space="0" w:color="auto"/>
            <w:left w:val="none" w:sz="0" w:space="0" w:color="auto"/>
            <w:bottom w:val="none" w:sz="0" w:space="0" w:color="auto"/>
            <w:right w:val="none" w:sz="0" w:space="0" w:color="auto"/>
          </w:divBdr>
        </w:div>
        <w:div w:id="1822114865">
          <w:marLeft w:val="480"/>
          <w:marRight w:val="0"/>
          <w:marTop w:val="0"/>
          <w:marBottom w:val="0"/>
          <w:divBdr>
            <w:top w:val="none" w:sz="0" w:space="0" w:color="auto"/>
            <w:left w:val="none" w:sz="0" w:space="0" w:color="auto"/>
            <w:bottom w:val="none" w:sz="0" w:space="0" w:color="auto"/>
            <w:right w:val="none" w:sz="0" w:space="0" w:color="auto"/>
          </w:divBdr>
        </w:div>
        <w:div w:id="1632978555">
          <w:marLeft w:val="480"/>
          <w:marRight w:val="0"/>
          <w:marTop w:val="0"/>
          <w:marBottom w:val="0"/>
          <w:divBdr>
            <w:top w:val="none" w:sz="0" w:space="0" w:color="auto"/>
            <w:left w:val="none" w:sz="0" w:space="0" w:color="auto"/>
            <w:bottom w:val="none" w:sz="0" w:space="0" w:color="auto"/>
            <w:right w:val="none" w:sz="0" w:space="0" w:color="auto"/>
          </w:divBdr>
        </w:div>
        <w:div w:id="683434176">
          <w:marLeft w:val="480"/>
          <w:marRight w:val="0"/>
          <w:marTop w:val="0"/>
          <w:marBottom w:val="0"/>
          <w:divBdr>
            <w:top w:val="none" w:sz="0" w:space="0" w:color="auto"/>
            <w:left w:val="none" w:sz="0" w:space="0" w:color="auto"/>
            <w:bottom w:val="none" w:sz="0" w:space="0" w:color="auto"/>
            <w:right w:val="none" w:sz="0" w:space="0" w:color="auto"/>
          </w:divBdr>
        </w:div>
        <w:div w:id="291906514">
          <w:marLeft w:val="480"/>
          <w:marRight w:val="0"/>
          <w:marTop w:val="0"/>
          <w:marBottom w:val="0"/>
          <w:divBdr>
            <w:top w:val="none" w:sz="0" w:space="0" w:color="auto"/>
            <w:left w:val="none" w:sz="0" w:space="0" w:color="auto"/>
            <w:bottom w:val="none" w:sz="0" w:space="0" w:color="auto"/>
            <w:right w:val="none" w:sz="0" w:space="0" w:color="auto"/>
          </w:divBdr>
        </w:div>
        <w:div w:id="1511145338">
          <w:marLeft w:val="480"/>
          <w:marRight w:val="0"/>
          <w:marTop w:val="0"/>
          <w:marBottom w:val="0"/>
          <w:divBdr>
            <w:top w:val="none" w:sz="0" w:space="0" w:color="auto"/>
            <w:left w:val="none" w:sz="0" w:space="0" w:color="auto"/>
            <w:bottom w:val="none" w:sz="0" w:space="0" w:color="auto"/>
            <w:right w:val="none" w:sz="0" w:space="0" w:color="auto"/>
          </w:divBdr>
        </w:div>
        <w:div w:id="720205968">
          <w:marLeft w:val="480"/>
          <w:marRight w:val="0"/>
          <w:marTop w:val="0"/>
          <w:marBottom w:val="0"/>
          <w:divBdr>
            <w:top w:val="none" w:sz="0" w:space="0" w:color="auto"/>
            <w:left w:val="none" w:sz="0" w:space="0" w:color="auto"/>
            <w:bottom w:val="none" w:sz="0" w:space="0" w:color="auto"/>
            <w:right w:val="none" w:sz="0" w:space="0" w:color="auto"/>
          </w:divBdr>
        </w:div>
        <w:div w:id="787509764">
          <w:marLeft w:val="480"/>
          <w:marRight w:val="0"/>
          <w:marTop w:val="0"/>
          <w:marBottom w:val="0"/>
          <w:divBdr>
            <w:top w:val="none" w:sz="0" w:space="0" w:color="auto"/>
            <w:left w:val="none" w:sz="0" w:space="0" w:color="auto"/>
            <w:bottom w:val="none" w:sz="0" w:space="0" w:color="auto"/>
            <w:right w:val="none" w:sz="0" w:space="0" w:color="auto"/>
          </w:divBdr>
        </w:div>
        <w:div w:id="1590430309">
          <w:marLeft w:val="480"/>
          <w:marRight w:val="0"/>
          <w:marTop w:val="0"/>
          <w:marBottom w:val="0"/>
          <w:divBdr>
            <w:top w:val="none" w:sz="0" w:space="0" w:color="auto"/>
            <w:left w:val="none" w:sz="0" w:space="0" w:color="auto"/>
            <w:bottom w:val="none" w:sz="0" w:space="0" w:color="auto"/>
            <w:right w:val="none" w:sz="0" w:space="0" w:color="auto"/>
          </w:divBdr>
        </w:div>
        <w:div w:id="449209400">
          <w:marLeft w:val="480"/>
          <w:marRight w:val="0"/>
          <w:marTop w:val="0"/>
          <w:marBottom w:val="0"/>
          <w:divBdr>
            <w:top w:val="none" w:sz="0" w:space="0" w:color="auto"/>
            <w:left w:val="none" w:sz="0" w:space="0" w:color="auto"/>
            <w:bottom w:val="none" w:sz="0" w:space="0" w:color="auto"/>
            <w:right w:val="none" w:sz="0" w:space="0" w:color="auto"/>
          </w:divBdr>
        </w:div>
        <w:div w:id="1180582335">
          <w:marLeft w:val="480"/>
          <w:marRight w:val="0"/>
          <w:marTop w:val="0"/>
          <w:marBottom w:val="0"/>
          <w:divBdr>
            <w:top w:val="none" w:sz="0" w:space="0" w:color="auto"/>
            <w:left w:val="none" w:sz="0" w:space="0" w:color="auto"/>
            <w:bottom w:val="none" w:sz="0" w:space="0" w:color="auto"/>
            <w:right w:val="none" w:sz="0" w:space="0" w:color="auto"/>
          </w:divBdr>
        </w:div>
        <w:div w:id="1257708250">
          <w:marLeft w:val="480"/>
          <w:marRight w:val="0"/>
          <w:marTop w:val="0"/>
          <w:marBottom w:val="0"/>
          <w:divBdr>
            <w:top w:val="none" w:sz="0" w:space="0" w:color="auto"/>
            <w:left w:val="none" w:sz="0" w:space="0" w:color="auto"/>
            <w:bottom w:val="none" w:sz="0" w:space="0" w:color="auto"/>
            <w:right w:val="none" w:sz="0" w:space="0" w:color="auto"/>
          </w:divBdr>
        </w:div>
        <w:div w:id="1307470975">
          <w:marLeft w:val="480"/>
          <w:marRight w:val="0"/>
          <w:marTop w:val="0"/>
          <w:marBottom w:val="0"/>
          <w:divBdr>
            <w:top w:val="none" w:sz="0" w:space="0" w:color="auto"/>
            <w:left w:val="none" w:sz="0" w:space="0" w:color="auto"/>
            <w:bottom w:val="none" w:sz="0" w:space="0" w:color="auto"/>
            <w:right w:val="none" w:sz="0" w:space="0" w:color="auto"/>
          </w:divBdr>
        </w:div>
      </w:divsChild>
    </w:div>
    <w:div w:id="456028381">
      <w:bodyDiv w:val="1"/>
      <w:marLeft w:val="0"/>
      <w:marRight w:val="0"/>
      <w:marTop w:val="0"/>
      <w:marBottom w:val="0"/>
      <w:divBdr>
        <w:top w:val="none" w:sz="0" w:space="0" w:color="auto"/>
        <w:left w:val="none" w:sz="0" w:space="0" w:color="auto"/>
        <w:bottom w:val="none" w:sz="0" w:space="0" w:color="auto"/>
        <w:right w:val="none" w:sz="0" w:space="0" w:color="auto"/>
      </w:divBdr>
    </w:div>
    <w:div w:id="456069530">
      <w:bodyDiv w:val="1"/>
      <w:marLeft w:val="0"/>
      <w:marRight w:val="0"/>
      <w:marTop w:val="0"/>
      <w:marBottom w:val="0"/>
      <w:divBdr>
        <w:top w:val="none" w:sz="0" w:space="0" w:color="auto"/>
        <w:left w:val="none" w:sz="0" w:space="0" w:color="auto"/>
        <w:bottom w:val="none" w:sz="0" w:space="0" w:color="auto"/>
        <w:right w:val="none" w:sz="0" w:space="0" w:color="auto"/>
      </w:divBdr>
    </w:div>
    <w:div w:id="457645782">
      <w:bodyDiv w:val="1"/>
      <w:marLeft w:val="0"/>
      <w:marRight w:val="0"/>
      <w:marTop w:val="0"/>
      <w:marBottom w:val="0"/>
      <w:divBdr>
        <w:top w:val="none" w:sz="0" w:space="0" w:color="auto"/>
        <w:left w:val="none" w:sz="0" w:space="0" w:color="auto"/>
        <w:bottom w:val="none" w:sz="0" w:space="0" w:color="auto"/>
        <w:right w:val="none" w:sz="0" w:space="0" w:color="auto"/>
      </w:divBdr>
    </w:div>
    <w:div w:id="459109812">
      <w:bodyDiv w:val="1"/>
      <w:marLeft w:val="0"/>
      <w:marRight w:val="0"/>
      <w:marTop w:val="0"/>
      <w:marBottom w:val="0"/>
      <w:divBdr>
        <w:top w:val="none" w:sz="0" w:space="0" w:color="auto"/>
        <w:left w:val="none" w:sz="0" w:space="0" w:color="auto"/>
        <w:bottom w:val="none" w:sz="0" w:space="0" w:color="auto"/>
        <w:right w:val="none" w:sz="0" w:space="0" w:color="auto"/>
      </w:divBdr>
    </w:div>
    <w:div w:id="459305198">
      <w:bodyDiv w:val="1"/>
      <w:marLeft w:val="0"/>
      <w:marRight w:val="0"/>
      <w:marTop w:val="0"/>
      <w:marBottom w:val="0"/>
      <w:divBdr>
        <w:top w:val="none" w:sz="0" w:space="0" w:color="auto"/>
        <w:left w:val="none" w:sz="0" w:space="0" w:color="auto"/>
        <w:bottom w:val="none" w:sz="0" w:space="0" w:color="auto"/>
        <w:right w:val="none" w:sz="0" w:space="0" w:color="auto"/>
      </w:divBdr>
    </w:div>
    <w:div w:id="460466034">
      <w:bodyDiv w:val="1"/>
      <w:marLeft w:val="0"/>
      <w:marRight w:val="0"/>
      <w:marTop w:val="0"/>
      <w:marBottom w:val="0"/>
      <w:divBdr>
        <w:top w:val="none" w:sz="0" w:space="0" w:color="auto"/>
        <w:left w:val="none" w:sz="0" w:space="0" w:color="auto"/>
        <w:bottom w:val="none" w:sz="0" w:space="0" w:color="auto"/>
        <w:right w:val="none" w:sz="0" w:space="0" w:color="auto"/>
      </w:divBdr>
      <w:divsChild>
        <w:div w:id="147942978">
          <w:marLeft w:val="480"/>
          <w:marRight w:val="0"/>
          <w:marTop w:val="0"/>
          <w:marBottom w:val="0"/>
          <w:divBdr>
            <w:top w:val="none" w:sz="0" w:space="0" w:color="auto"/>
            <w:left w:val="none" w:sz="0" w:space="0" w:color="auto"/>
            <w:bottom w:val="none" w:sz="0" w:space="0" w:color="auto"/>
            <w:right w:val="none" w:sz="0" w:space="0" w:color="auto"/>
          </w:divBdr>
        </w:div>
        <w:div w:id="2099907809">
          <w:marLeft w:val="480"/>
          <w:marRight w:val="0"/>
          <w:marTop w:val="0"/>
          <w:marBottom w:val="0"/>
          <w:divBdr>
            <w:top w:val="none" w:sz="0" w:space="0" w:color="auto"/>
            <w:left w:val="none" w:sz="0" w:space="0" w:color="auto"/>
            <w:bottom w:val="none" w:sz="0" w:space="0" w:color="auto"/>
            <w:right w:val="none" w:sz="0" w:space="0" w:color="auto"/>
          </w:divBdr>
        </w:div>
        <w:div w:id="283117756">
          <w:marLeft w:val="480"/>
          <w:marRight w:val="0"/>
          <w:marTop w:val="0"/>
          <w:marBottom w:val="0"/>
          <w:divBdr>
            <w:top w:val="none" w:sz="0" w:space="0" w:color="auto"/>
            <w:left w:val="none" w:sz="0" w:space="0" w:color="auto"/>
            <w:bottom w:val="none" w:sz="0" w:space="0" w:color="auto"/>
            <w:right w:val="none" w:sz="0" w:space="0" w:color="auto"/>
          </w:divBdr>
        </w:div>
        <w:div w:id="621350695">
          <w:marLeft w:val="480"/>
          <w:marRight w:val="0"/>
          <w:marTop w:val="0"/>
          <w:marBottom w:val="0"/>
          <w:divBdr>
            <w:top w:val="none" w:sz="0" w:space="0" w:color="auto"/>
            <w:left w:val="none" w:sz="0" w:space="0" w:color="auto"/>
            <w:bottom w:val="none" w:sz="0" w:space="0" w:color="auto"/>
            <w:right w:val="none" w:sz="0" w:space="0" w:color="auto"/>
          </w:divBdr>
        </w:div>
        <w:div w:id="1784687302">
          <w:marLeft w:val="480"/>
          <w:marRight w:val="0"/>
          <w:marTop w:val="0"/>
          <w:marBottom w:val="0"/>
          <w:divBdr>
            <w:top w:val="none" w:sz="0" w:space="0" w:color="auto"/>
            <w:left w:val="none" w:sz="0" w:space="0" w:color="auto"/>
            <w:bottom w:val="none" w:sz="0" w:space="0" w:color="auto"/>
            <w:right w:val="none" w:sz="0" w:space="0" w:color="auto"/>
          </w:divBdr>
        </w:div>
        <w:div w:id="2121801848">
          <w:marLeft w:val="480"/>
          <w:marRight w:val="0"/>
          <w:marTop w:val="0"/>
          <w:marBottom w:val="0"/>
          <w:divBdr>
            <w:top w:val="none" w:sz="0" w:space="0" w:color="auto"/>
            <w:left w:val="none" w:sz="0" w:space="0" w:color="auto"/>
            <w:bottom w:val="none" w:sz="0" w:space="0" w:color="auto"/>
            <w:right w:val="none" w:sz="0" w:space="0" w:color="auto"/>
          </w:divBdr>
        </w:div>
        <w:div w:id="572355126">
          <w:marLeft w:val="480"/>
          <w:marRight w:val="0"/>
          <w:marTop w:val="0"/>
          <w:marBottom w:val="0"/>
          <w:divBdr>
            <w:top w:val="none" w:sz="0" w:space="0" w:color="auto"/>
            <w:left w:val="none" w:sz="0" w:space="0" w:color="auto"/>
            <w:bottom w:val="none" w:sz="0" w:space="0" w:color="auto"/>
            <w:right w:val="none" w:sz="0" w:space="0" w:color="auto"/>
          </w:divBdr>
        </w:div>
        <w:div w:id="993487810">
          <w:marLeft w:val="480"/>
          <w:marRight w:val="0"/>
          <w:marTop w:val="0"/>
          <w:marBottom w:val="0"/>
          <w:divBdr>
            <w:top w:val="none" w:sz="0" w:space="0" w:color="auto"/>
            <w:left w:val="none" w:sz="0" w:space="0" w:color="auto"/>
            <w:bottom w:val="none" w:sz="0" w:space="0" w:color="auto"/>
            <w:right w:val="none" w:sz="0" w:space="0" w:color="auto"/>
          </w:divBdr>
        </w:div>
        <w:div w:id="514155770">
          <w:marLeft w:val="480"/>
          <w:marRight w:val="0"/>
          <w:marTop w:val="0"/>
          <w:marBottom w:val="0"/>
          <w:divBdr>
            <w:top w:val="none" w:sz="0" w:space="0" w:color="auto"/>
            <w:left w:val="none" w:sz="0" w:space="0" w:color="auto"/>
            <w:bottom w:val="none" w:sz="0" w:space="0" w:color="auto"/>
            <w:right w:val="none" w:sz="0" w:space="0" w:color="auto"/>
          </w:divBdr>
        </w:div>
        <w:div w:id="1987473305">
          <w:marLeft w:val="480"/>
          <w:marRight w:val="0"/>
          <w:marTop w:val="0"/>
          <w:marBottom w:val="0"/>
          <w:divBdr>
            <w:top w:val="none" w:sz="0" w:space="0" w:color="auto"/>
            <w:left w:val="none" w:sz="0" w:space="0" w:color="auto"/>
            <w:bottom w:val="none" w:sz="0" w:space="0" w:color="auto"/>
            <w:right w:val="none" w:sz="0" w:space="0" w:color="auto"/>
          </w:divBdr>
        </w:div>
        <w:div w:id="1994749261">
          <w:marLeft w:val="480"/>
          <w:marRight w:val="0"/>
          <w:marTop w:val="0"/>
          <w:marBottom w:val="0"/>
          <w:divBdr>
            <w:top w:val="none" w:sz="0" w:space="0" w:color="auto"/>
            <w:left w:val="none" w:sz="0" w:space="0" w:color="auto"/>
            <w:bottom w:val="none" w:sz="0" w:space="0" w:color="auto"/>
            <w:right w:val="none" w:sz="0" w:space="0" w:color="auto"/>
          </w:divBdr>
        </w:div>
        <w:div w:id="769617155">
          <w:marLeft w:val="480"/>
          <w:marRight w:val="0"/>
          <w:marTop w:val="0"/>
          <w:marBottom w:val="0"/>
          <w:divBdr>
            <w:top w:val="none" w:sz="0" w:space="0" w:color="auto"/>
            <w:left w:val="none" w:sz="0" w:space="0" w:color="auto"/>
            <w:bottom w:val="none" w:sz="0" w:space="0" w:color="auto"/>
            <w:right w:val="none" w:sz="0" w:space="0" w:color="auto"/>
          </w:divBdr>
        </w:div>
        <w:div w:id="1114204279">
          <w:marLeft w:val="480"/>
          <w:marRight w:val="0"/>
          <w:marTop w:val="0"/>
          <w:marBottom w:val="0"/>
          <w:divBdr>
            <w:top w:val="none" w:sz="0" w:space="0" w:color="auto"/>
            <w:left w:val="none" w:sz="0" w:space="0" w:color="auto"/>
            <w:bottom w:val="none" w:sz="0" w:space="0" w:color="auto"/>
            <w:right w:val="none" w:sz="0" w:space="0" w:color="auto"/>
          </w:divBdr>
        </w:div>
        <w:div w:id="1438211309">
          <w:marLeft w:val="480"/>
          <w:marRight w:val="0"/>
          <w:marTop w:val="0"/>
          <w:marBottom w:val="0"/>
          <w:divBdr>
            <w:top w:val="none" w:sz="0" w:space="0" w:color="auto"/>
            <w:left w:val="none" w:sz="0" w:space="0" w:color="auto"/>
            <w:bottom w:val="none" w:sz="0" w:space="0" w:color="auto"/>
            <w:right w:val="none" w:sz="0" w:space="0" w:color="auto"/>
          </w:divBdr>
        </w:div>
        <w:div w:id="268464453">
          <w:marLeft w:val="480"/>
          <w:marRight w:val="0"/>
          <w:marTop w:val="0"/>
          <w:marBottom w:val="0"/>
          <w:divBdr>
            <w:top w:val="none" w:sz="0" w:space="0" w:color="auto"/>
            <w:left w:val="none" w:sz="0" w:space="0" w:color="auto"/>
            <w:bottom w:val="none" w:sz="0" w:space="0" w:color="auto"/>
            <w:right w:val="none" w:sz="0" w:space="0" w:color="auto"/>
          </w:divBdr>
        </w:div>
        <w:div w:id="321011198">
          <w:marLeft w:val="480"/>
          <w:marRight w:val="0"/>
          <w:marTop w:val="0"/>
          <w:marBottom w:val="0"/>
          <w:divBdr>
            <w:top w:val="none" w:sz="0" w:space="0" w:color="auto"/>
            <w:left w:val="none" w:sz="0" w:space="0" w:color="auto"/>
            <w:bottom w:val="none" w:sz="0" w:space="0" w:color="auto"/>
            <w:right w:val="none" w:sz="0" w:space="0" w:color="auto"/>
          </w:divBdr>
        </w:div>
        <w:div w:id="1181240498">
          <w:marLeft w:val="480"/>
          <w:marRight w:val="0"/>
          <w:marTop w:val="0"/>
          <w:marBottom w:val="0"/>
          <w:divBdr>
            <w:top w:val="none" w:sz="0" w:space="0" w:color="auto"/>
            <w:left w:val="none" w:sz="0" w:space="0" w:color="auto"/>
            <w:bottom w:val="none" w:sz="0" w:space="0" w:color="auto"/>
            <w:right w:val="none" w:sz="0" w:space="0" w:color="auto"/>
          </w:divBdr>
        </w:div>
        <w:div w:id="1927569551">
          <w:marLeft w:val="480"/>
          <w:marRight w:val="0"/>
          <w:marTop w:val="0"/>
          <w:marBottom w:val="0"/>
          <w:divBdr>
            <w:top w:val="none" w:sz="0" w:space="0" w:color="auto"/>
            <w:left w:val="none" w:sz="0" w:space="0" w:color="auto"/>
            <w:bottom w:val="none" w:sz="0" w:space="0" w:color="auto"/>
            <w:right w:val="none" w:sz="0" w:space="0" w:color="auto"/>
          </w:divBdr>
        </w:div>
        <w:div w:id="1636644465">
          <w:marLeft w:val="480"/>
          <w:marRight w:val="0"/>
          <w:marTop w:val="0"/>
          <w:marBottom w:val="0"/>
          <w:divBdr>
            <w:top w:val="none" w:sz="0" w:space="0" w:color="auto"/>
            <w:left w:val="none" w:sz="0" w:space="0" w:color="auto"/>
            <w:bottom w:val="none" w:sz="0" w:space="0" w:color="auto"/>
            <w:right w:val="none" w:sz="0" w:space="0" w:color="auto"/>
          </w:divBdr>
        </w:div>
        <w:div w:id="565917555">
          <w:marLeft w:val="480"/>
          <w:marRight w:val="0"/>
          <w:marTop w:val="0"/>
          <w:marBottom w:val="0"/>
          <w:divBdr>
            <w:top w:val="none" w:sz="0" w:space="0" w:color="auto"/>
            <w:left w:val="none" w:sz="0" w:space="0" w:color="auto"/>
            <w:bottom w:val="none" w:sz="0" w:space="0" w:color="auto"/>
            <w:right w:val="none" w:sz="0" w:space="0" w:color="auto"/>
          </w:divBdr>
        </w:div>
        <w:div w:id="1254124237">
          <w:marLeft w:val="480"/>
          <w:marRight w:val="0"/>
          <w:marTop w:val="0"/>
          <w:marBottom w:val="0"/>
          <w:divBdr>
            <w:top w:val="none" w:sz="0" w:space="0" w:color="auto"/>
            <w:left w:val="none" w:sz="0" w:space="0" w:color="auto"/>
            <w:bottom w:val="none" w:sz="0" w:space="0" w:color="auto"/>
            <w:right w:val="none" w:sz="0" w:space="0" w:color="auto"/>
          </w:divBdr>
        </w:div>
        <w:div w:id="1638609328">
          <w:marLeft w:val="480"/>
          <w:marRight w:val="0"/>
          <w:marTop w:val="0"/>
          <w:marBottom w:val="0"/>
          <w:divBdr>
            <w:top w:val="none" w:sz="0" w:space="0" w:color="auto"/>
            <w:left w:val="none" w:sz="0" w:space="0" w:color="auto"/>
            <w:bottom w:val="none" w:sz="0" w:space="0" w:color="auto"/>
            <w:right w:val="none" w:sz="0" w:space="0" w:color="auto"/>
          </w:divBdr>
        </w:div>
        <w:div w:id="986397536">
          <w:marLeft w:val="480"/>
          <w:marRight w:val="0"/>
          <w:marTop w:val="0"/>
          <w:marBottom w:val="0"/>
          <w:divBdr>
            <w:top w:val="none" w:sz="0" w:space="0" w:color="auto"/>
            <w:left w:val="none" w:sz="0" w:space="0" w:color="auto"/>
            <w:bottom w:val="none" w:sz="0" w:space="0" w:color="auto"/>
            <w:right w:val="none" w:sz="0" w:space="0" w:color="auto"/>
          </w:divBdr>
        </w:div>
        <w:div w:id="2048989413">
          <w:marLeft w:val="480"/>
          <w:marRight w:val="0"/>
          <w:marTop w:val="0"/>
          <w:marBottom w:val="0"/>
          <w:divBdr>
            <w:top w:val="none" w:sz="0" w:space="0" w:color="auto"/>
            <w:left w:val="none" w:sz="0" w:space="0" w:color="auto"/>
            <w:bottom w:val="none" w:sz="0" w:space="0" w:color="auto"/>
            <w:right w:val="none" w:sz="0" w:space="0" w:color="auto"/>
          </w:divBdr>
        </w:div>
      </w:divsChild>
    </w:div>
    <w:div w:id="462308426">
      <w:bodyDiv w:val="1"/>
      <w:marLeft w:val="0"/>
      <w:marRight w:val="0"/>
      <w:marTop w:val="0"/>
      <w:marBottom w:val="0"/>
      <w:divBdr>
        <w:top w:val="none" w:sz="0" w:space="0" w:color="auto"/>
        <w:left w:val="none" w:sz="0" w:space="0" w:color="auto"/>
        <w:bottom w:val="none" w:sz="0" w:space="0" w:color="auto"/>
        <w:right w:val="none" w:sz="0" w:space="0" w:color="auto"/>
      </w:divBdr>
    </w:div>
    <w:div w:id="463472544">
      <w:bodyDiv w:val="1"/>
      <w:marLeft w:val="0"/>
      <w:marRight w:val="0"/>
      <w:marTop w:val="0"/>
      <w:marBottom w:val="0"/>
      <w:divBdr>
        <w:top w:val="none" w:sz="0" w:space="0" w:color="auto"/>
        <w:left w:val="none" w:sz="0" w:space="0" w:color="auto"/>
        <w:bottom w:val="none" w:sz="0" w:space="0" w:color="auto"/>
        <w:right w:val="none" w:sz="0" w:space="0" w:color="auto"/>
      </w:divBdr>
    </w:div>
    <w:div w:id="464156520">
      <w:bodyDiv w:val="1"/>
      <w:marLeft w:val="0"/>
      <w:marRight w:val="0"/>
      <w:marTop w:val="0"/>
      <w:marBottom w:val="0"/>
      <w:divBdr>
        <w:top w:val="none" w:sz="0" w:space="0" w:color="auto"/>
        <w:left w:val="none" w:sz="0" w:space="0" w:color="auto"/>
        <w:bottom w:val="none" w:sz="0" w:space="0" w:color="auto"/>
        <w:right w:val="none" w:sz="0" w:space="0" w:color="auto"/>
      </w:divBdr>
    </w:div>
    <w:div w:id="464274862">
      <w:bodyDiv w:val="1"/>
      <w:marLeft w:val="0"/>
      <w:marRight w:val="0"/>
      <w:marTop w:val="0"/>
      <w:marBottom w:val="0"/>
      <w:divBdr>
        <w:top w:val="none" w:sz="0" w:space="0" w:color="auto"/>
        <w:left w:val="none" w:sz="0" w:space="0" w:color="auto"/>
        <w:bottom w:val="none" w:sz="0" w:space="0" w:color="auto"/>
        <w:right w:val="none" w:sz="0" w:space="0" w:color="auto"/>
      </w:divBdr>
    </w:div>
    <w:div w:id="464350593">
      <w:bodyDiv w:val="1"/>
      <w:marLeft w:val="0"/>
      <w:marRight w:val="0"/>
      <w:marTop w:val="0"/>
      <w:marBottom w:val="0"/>
      <w:divBdr>
        <w:top w:val="none" w:sz="0" w:space="0" w:color="auto"/>
        <w:left w:val="none" w:sz="0" w:space="0" w:color="auto"/>
        <w:bottom w:val="none" w:sz="0" w:space="0" w:color="auto"/>
        <w:right w:val="none" w:sz="0" w:space="0" w:color="auto"/>
      </w:divBdr>
    </w:div>
    <w:div w:id="464586353">
      <w:bodyDiv w:val="1"/>
      <w:marLeft w:val="0"/>
      <w:marRight w:val="0"/>
      <w:marTop w:val="0"/>
      <w:marBottom w:val="0"/>
      <w:divBdr>
        <w:top w:val="none" w:sz="0" w:space="0" w:color="auto"/>
        <w:left w:val="none" w:sz="0" w:space="0" w:color="auto"/>
        <w:bottom w:val="none" w:sz="0" w:space="0" w:color="auto"/>
        <w:right w:val="none" w:sz="0" w:space="0" w:color="auto"/>
      </w:divBdr>
    </w:div>
    <w:div w:id="467406849">
      <w:bodyDiv w:val="1"/>
      <w:marLeft w:val="0"/>
      <w:marRight w:val="0"/>
      <w:marTop w:val="0"/>
      <w:marBottom w:val="0"/>
      <w:divBdr>
        <w:top w:val="none" w:sz="0" w:space="0" w:color="auto"/>
        <w:left w:val="none" w:sz="0" w:space="0" w:color="auto"/>
        <w:bottom w:val="none" w:sz="0" w:space="0" w:color="auto"/>
        <w:right w:val="none" w:sz="0" w:space="0" w:color="auto"/>
      </w:divBdr>
    </w:div>
    <w:div w:id="467556661">
      <w:bodyDiv w:val="1"/>
      <w:marLeft w:val="0"/>
      <w:marRight w:val="0"/>
      <w:marTop w:val="0"/>
      <w:marBottom w:val="0"/>
      <w:divBdr>
        <w:top w:val="none" w:sz="0" w:space="0" w:color="auto"/>
        <w:left w:val="none" w:sz="0" w:space="0" w:color="auto"/>
        <w:bottom w:val="none" w:sz="0" w:space="0" w:color="auto"/>
        <w:right w:val="none" w:sz="0" w:space="0" w:color="auto"/>
      </w:divBdr>
    </w:div>
    <w:div w:id="468280695">
      <w:bodyDiv w:val="1"/>
      <w:marLeft w:val="0"/>
      <w:marRight w:val="0"/>
      <w:marTop w:val="0"/>
      <w:marBottom w:val="0"/>
      <w:divBdr>
        <w:top w:val="none" w:sz="0" w:space="0" w:color="auto"/>
        <w:left w:val="none" w:sz="0" w:space="0" w:color="auto"/>
        <w:bottom w:val="none" w:sz="0" w:space="0" w:color="auto"/>
        <w:right w:val="none" w:sz="0" w:space="0" w:color="auto"/>
      </w:divBdr>
    </w:div>
    <w:div w:id="468714319">
      <w:bodyDiv w:val="1"/>
      <w:marLeft w:val="0"/>
      <w:marRight w:val="0"/>
      <w:marTop w:val="0"/>
      <w:marBottom w:val="0"/>
      <w:divBdr>
        <w:top w:val="none" w:sz="0" w:space="0" w:color="auto"/>
        <w:left w:val="none" w:sz="0" w:space="0" w:color="auto"/>
        <w:bottom w:val="none" w:sz="0" w:space="0" w:color="auto"/>
        <w:right w:val="none" w:sz="0" w:space="0" w:color="auto"/>
      </w:divBdr>
    </w:div>
    <w:div w:id="468977093">
      <w:bodyDiv w:val="1"/>
      <w:marLeft w:val="0"/>
      <w:marRight w:val="0"/>
      <w:marTop w:val="0"/>
      <w:marBottom w:val="0"/>
      <w:divBdr>
        <w:top w:val="none" w:sz="0" w:space="0" w:color="auto"/>
        <w:left w:val="none" w:sz="0" w:space="0" w:color="auto"/>
        <w:bottom w:val="none" w:sz="0" w:space="0" w:color="auto"/>
        <w:right w:val="none" w:sz="0" w:space="0" w:color="auto"/>
      </w:divBdr>
    </w:div>
    <w:div w:id="469372598">
      <w:bodyDiv w:val="1"/>
      <w:marLeft w:val="0"/>
      <w:marRight w:val="0"/>
      <w:marTop w:val="0"/>
      <w:marBottom w:val="0"/>
      <w:divBdr>
        <w:top w:val="none" w:sz="0" w:space="0" w:color="auto"/>
        <w:left w:val="none" w:sz="0" w:space="0" w:color="auto"/>
        <w:bottom w:val="none" w:sz="0" w:space="0" w:color="auto"/>
        <w:right w:val="none" w:sz="0" w:space="0" w:color="auto"/>
      </w:divBdr>
    </w:div>
    <w:div w:id="471291009">
      <w:bodyDiv w:val="1"/>
      <w:marLeft w:val="0"/>
      <w:marRight w:val="0"/>
      <w:marTop w:val="0"/>
      <w:marBottom w:val="0"/>
      <w:divBdr>
        <w:top w:val="none" w:sz="0" w:space="0" w:color="auto"/>
        <w:left w:val="none" w:sz="0" w:space="0" w:color="auto"/>
        <w:bottom w:val="none" w:sz="0" w:space="0" w:color="auto"/>
        <w:right w:val="none" w:sz="0" w:space="0" w:color="auto"/>
      </w:divBdr>
    </w:div>
    <w:div w:id="471367012">
      <w:bodyDiv w:val="1"/>
      <w:marLeft w:val="0"/>
      <w:marRight w:val="0"/>
      <w:marTop w:val="0"/>
      <w:marBottom w:val="0"/>
      <w:divBdr>
        <w:top w:val="none" w:sz="0" w:space="0" w:color="auto"/>
        <w:left w:val="none" w:sz="0" w:space="0" w:color="auto"/>
        <w:bottom w:val="none" w:sz="0" w:space="0" w:color="auto"/>
        <w:right w:val="none" w:sz="0" w:space="0" w:color="auto"/>
      </w:divBdr>
    </w:div>
    <w:div w:id="473563840">
      <w:bodyDiv w:val="1"/>
      <w:marLeft w:val="0"/>
      <w:marRight w:val="0"/>
      <w:marTop w:val="0"/>
      <w:marBottom w:val="0"/>
      <w:divBdr>
        <w:top w:val="none" w:sz="0" w:space="0" w:color="auto"/>
        <w:left w:val="none" w:sz="0" w:space="0" w:color="auto"/>
        <w:bottom w:val="none" w:sz="0" w:space="0" w:color="auto"/>
        <w:right w:val="none" w:sz="0" w:space="0" w:color="auto"/>
      </w:divBdr>
    </w:div>
    <w:div w:id="473719060">
      <w:bodyDiv w:val="1"/>
      <w:marLeft w:val="0"/>
      <w:marRight w:val="0"/>
      <w:marTop w:val="0"/>
      <w:marBottom w:val="0"/>
      <w:divBdr>
        <w:top w:val="none" w:sz="0" w:space="0" w:color="auto"/>
        <w:left w:val="none" w:sz="0" w:space="0" w:color="auto"/>
        <w:bottom w:val="none" w:sz="0" w:space="0" w:color="auto"/>
        <w:right w:val="none" w:sz="0" w:space="0" w:color="auto"/>
      </w:divBdr>
    </w:div>
    <w:div w:id="474298707">
      <w:bodyDiv w:val="1"/>
      <w:marLeft w:val="0"/>
      <w:marRight w:val="0"/>
      <w:marTop w:val="0"/>
      <w:marBottom w:val="0"/>
      <w:divBdr>
        <w:top w:val="none" w:sz="0" w:space="0" w:color="auto"/>
        <w:left w:val="none" w:sz="0" w:space="0" w:color="auto"/>
        <w:bottom w:val="none" w:sz="0" w:space="0" w:color="auto"/>
        <w:right w:val="none" w:sz="0" w:space="0" w:color="auto"/>
      </w:divBdr>
    </w:div>
    <w:div w:id="474369426">
      <w:bodyDiv w:val="1"/>
      <w:marLeft w:val="0"/>
      <w:marRight w:val="0"/>
      <w:marTop w:val="0"/>
      <w:marBottom w:val="0"/>
      <w:divBdr>
        <w:top w:val="none" w:sz="0" w:space="0" w:color="auto"/>
        <w:left w:val="none" w:sz="0" w:space="0" w:color="auto"/>
        <w:bottom w:val="none" w:sz="0" w:space="0" w:color="auto"/>
        <w:right w:val="none" w:sz="0" w:space="0" w:color="auto"/>
      </w:divBdr>
    </w:div>
    <w:div w:id="476184685">
      <w:bodyDiv w:val="1"/>
      <w:marLeft w:val="0"/>
      <w:marRight w:val="0"/>
      <w:marTop w:val="0"/>
      <w:marBottom w:val="0"/>
      <w:divBdr>
        <w:top w:val="none" w:sz="0" w:space="0" w:color="auto"/>
        <w:left w:val="none" w:sz="0" w:space="0" w:color="auto"/>
        <w:bottom w:val="none" w:sz="0" w:space="0" w:color="auto"/>
        <w:right w:val="none" w:sz="0" w:space="0" w:color="auto"/>
      </w:divBdr>
    </w:div>
    <w:div w:id="477378130">
      <w:bodyDiv w:val="1"/>
      <w:marLeft w:val="0"/>
      <w:marRight w:val="0"/>
      <w:marTop w:val="0"/>
      <w:marBottom w:val="0"/>
      <w:divBdr>
        <w:top w:val="none" w:sz="0" w:space="0" w:color="auto"/>
        <w:left w:val="none" w:sz="0" w:space="0" w:color="auto"/>
        <w:bottom w:val="none" w:sz="0" w:space="0" w:color="auto"/>
        <w:right w:val="none" w:sz="0" w:space="0" w:color="auto"/>
      </w:divBdr>
    </w:div>
    <w:div w:id="477527686">
      <w:bodyDiv w:val="1"/>
      <w:marLeft w:val="0"/>
      <w:marRight w:val="0"/>
      <w:marTop w:val="0"/>
      <w:marBottom w:val="0"/>
      <w:divBdr>
        <w:top w:val="none" w:sz="0" w:space="0" w:color="auto"/>
        <w:left w:val="none" w:sz="0" w:space="0" w:color="auto"/>
        <w:bottom w:val="none" w:sz="0" w:space="0" w:color="auto"/>
        <w:right w:val="none" w:sz="0" w:space="0" w:color="auto"/>
      </w:divBdr>
    </w:div>
    <w:div w:id="478035469">
      <w:bodyDiv w:val="1"/>
      <w:marLeft w:val="0"/>
      <w:marRight w:val="0"/>
      <w:marTop w:val="0"/>
      <w:marBottom w:val="0"/>
      <w:divBdr>
        <w:top w:val="none" w:sz="0" w:space="0" w:color="auto"/>
        <w:left w:val="none" w:sz="0" w:space="0" w:color="auto"/>
        <w:bottom w:val="none" w:sz="0" w:space="0" w:color="auto"/>
        <w:right w:val="none" w:sz="0" w:space="0" w:color="auto"/>
      </w:divBdr>
    </w:div>
    <w:div w:id="479932084">
      <w:bodyDiv w:val="1"/>
      <w:marLeft w:val="0"/>
      <w:marRight w:val="0"/>
      <w:marTop w:val="0"/>
      <w:marBottom w:val="0"/>
      <w:divBdr>
        <w:top w:val="none" w:sz="0" w:space="0" w:color="auto"/>
        <w:left w:val="none" w:sz="0" w:space="0" w:color="auto"/>
        <w:bottom w:val="none" w:sz="0" w:space="0" w:color="auto"/>
        <w:right w:val="none" w:sz="0" w:space="0" w:color="auto"/>
      </w:divBdr>
    </w:div>
    <w:div w:id="480587388">
      <w:bodyDiv w:val="1"/>
      <w:marLeft w:val="0"/>
      <w:marRight w:val="0"/>
      <w:marTop w:val="0"/>
      <w:marBottom w:val="0"/>
      <w:divBdr>
        <w:top w:val="none" w:sz="0" w:space="0" w:color="auto"/>
        <w:left w:val="none" w:sz="0" w:space="0" w:color="auto"/>
        <w:bottom w:val="none" w:sz="0" w:space="0" w:color="auto"/>
        <w:right w:val="none" w:sz="0" w:space="0" w:color="auto"/>
      </w:divBdr>
    </w:div>
    <w:div w:id="481889771">
      <w:bodyDiv w:val="1"/>
      <w:marLeft w:val="0"/>
      <w:marRight w:val="0"/>
      <w:marTop w:val="0"/>
      <w:marBottom w:val="0"/>
      <w:divBdr>
        <w:top w:val="none" w:sz="0" w:space="0" w:color="auto"/>
        <w:left w:val="none" w:sz="0" w:space="0" w:color="auto"/>
        <w:bottom w:val="none" w:sz="0" w:space="0" w:color="auto"/>
        <w:right w:val="none" w:sz="0" w:space="0" w:color="auto"/>
      </w:divBdr>
    </w:div>
    <w:div w:id="482088953">
      <w:bodyDiv w:val="1"/>
      <w:marLeft w:val="0"/>
      <w:marRight w:val="0"/>
      <w:marTop w:val="0"/>
      <w:marBottom w:val="0"/>
      <w:divBdr>
        <w:top w:val="none" w:sz="0" w:space="0" w:color="auto"/>
        <w:left w:val="none" w:sz="0" w:space="0" w:color="auto"/>
        <w:bottom w:val="none" w:sz="0" w:space="0" w:color="auto"/>
        <w:right w:val="none" w:sz="0" w:space="0" w:color="auto"/>
      </w:divBdr>
    </w:div>
    <w:div w:id="483283082">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sChild>
        <w:div w:id="535772268">
          <w:marLeft w:val="480"/>
          <w:marRight w:val="0"/>
          <w:marTop w:val="0"/>
          <w:marBottom w:val="0"/>
          <w:divBdr>
            <w:top w:val="none" w:sz="0" w:space="0" w:color="auto"/>
            <w:left w:val="none" w:sz="0" w:space="0" w:color="auto"/>
            <w:bottom w:val="none" w:sz="0" w:space="0" w:color="auto"/>
            <w:right w:val="none" w:sz="0" w:space="0" w:color="auto"/>
          </w:divBdr>
        </w:div>
        <w:div w:id="616571706">
          <w:marLeft w:val="480"/>
          <w:marRight w:val="0"/>
          <w:marTop w:val="0"/>
          <w:marBottom w:val="0"/>
          <w:divBdr>
            <w:top w:val="none" w:sz="0" w:space="0" w:color="auto"/>
            <w:left w:val="none" w:sz="0" w:space="0" w:color="auto"/>
            <w:bottom w:val="none" w:sz="0" w:space="0" w:color="auto"/>
            <w:right w:val="none" w:sz="0" w:space="0" w:color="auto"/>
          </w:divBdr>
        </w:div>
        <w:div w:id="2063671622">
          <w:marLeft w:val="480"/>
          <w:marRight w:val="0"/>
          <w:marTop w:val="0"/>
          <w:marBottom w:val="0"/>
          <w:divBdr>
            <w:top w:val="none" w:sz="0" w:space="0" w:color="auto"/>
            <w:left w:val="none" w:sz="0" w:space="0" w:color="auto"/>
            <w:bottom w:val="none" w:sz="0" w:space="0" w:color="auto"/>
            <w:right w:val="none" w:sz="0" w:space="0" w:color="auto"/>
          </w:divBdr>
        </w:div>
        <w:div w:id="2126804327">
          <w:marLeft w:val="480"/>
          <w:marRight w:val="0"/>
          <w:marTop w:val="0"/>
          <w:marBottom w:val="0"/>
          <w:divBdr>
            <w:top w:val="none" w:sz="0" w:space="0" w:color="auto"/>
            <w:left w:val="none" w:sz="0" w:space="0" w:color="auto"/>
            <w:bottom w:val="none" w:sz="0" w:space="0" w:color="auto"/>
            <w:right w:val="none" w:sz="0" w:space="0" w:color="auto"/>
          </w:divBdr>
        </w:div>
        <w:div w:id="761532374">
          <w:marLeft w:val="480"/>
          <w:marRight w:val="0"/>
          <w:marTop w:val="0"/>
          <w:marBottom w:val="0"/>
          <w:divBdr>
            <w:top w:val="none" w:sz="0" w:space="0" w:color="auto"/>
            <w:left w:val="none" w:sz="0" w:space="0" w:color="auto"/>
            <w:bottom w:val="none" w:sz="0" w:space="0" w:color="auto"/>
            <w:right w:val="none" w:sz="0" w:space="0" w:color="auto"/>
          </w:divBdr>
        </w:div>
        <w:div w:id="2136753680">
          <w:marLeft w:val="480"/>
          <w:marRight w:val="0"/>
          <w:marTop w:val="0"/>
          <w:marBottom w:val="0"/>
          <w:divBdr>
            <w:top w:val="none" w:sz="0" w:space="0" w:color="auto"/>
            <w:left w:val="none" w:sz="0" w:space="0" w:color="auto"/>
            <w:bottom w:val="none" w:sz="0" w:space="0" w:color="auto"/>
            <w:right w:val="none" w:sz="0" w:space="0" w:color="auto"/>
          </w:divBdr>
        </w:div>
        <w:div w:id="2092265898">
          <w:marLeft w:val="480"/>
          <w:marRight w:val="0"/>
          <w:marTop w:val="0"/>
          <w:marBottom w:val="0"/>
          <w:divBdr>
            <w:top w:val="none" w:sz="0" w:space="0" w:color="auto"/>
            <w:left w:val="none" w:sz="0" w:space="0" w:color="auto"/>
            <w:bottom w:val="none" w:sz="0" w:space="0" w:color="auto"/>
            <w:right w:val="none" w:sz="0" w:space="0" w:color="auto"/>
          </w:divBdr>
        </w:div>
        <w:div w:id="571816825">
          <w:marLeft w:val="480"/>
          <w:marRight w:val="0"/>
          <w:marTop w:val="0"/>
          <w:marBottom w:val="0"/>
          <w:divBdr>
            <w:top w:val="none" w:sz="0" w:space="0" w:color="auto"/>
            <w:left w:val="none" w:sz="0" w:space="0" w:color="auto"/>
            <w:bottom w:val="none" w:sz="0" w:space="0" w:color="auto"/>
            <w:right w:val="none" w:sz="0" w:space="0" w:color="auto"/>
          </w:divBdr>
        </w:div>
        <w:div w:id="942998597">
          <w:marLeft w:val="480"/>
          <w:marRight w:val="0"/>
          <w:marTop w:val="0"/>
          <w:marBottom w:val="0"/>
          <w:divBdr>
            <w:top w:val="none" w:sz="0" w:space="0" w:color="auto"/>
            <w:left w:val="none" w:sz="0" w:space="0" w:color="auto"/>
            <w:bottom w:val="none" w:sz="0" w:space="0" w:color="auto"/>
            <w:right w:val="none" w:sz="0" w:space="0" w:color="auto"/>
          </w:divBdr>
        </w:div>
        <w:div w:id="1723746563">
          <w:marLeft w:val="480"/>
          <w:marRight w:val="0"/>
          <w:marTop w:val="0"/>
          <w:marBottom w:val="0"/>
          <w:divBdr>
            <w:top w:val="none" w:sz="0" w:space="0" w:color="auto"/>
            <w:left w:val="none" w:sz="0" w:space="0" w:color="auto"/>
            <w:bottom w:val="none" w:sz="0" w:space="0" w:color="auto"/>
            <w:right w:val="none" w:sz="0" w:space="0" w:color="auto"/>
          </w:divBdr>
        </w:div>
        <w:div w:id="48771377">
          <w:marLeft w:val="480"/>
          <w:marRight w:val="0"/>
          <w:marTop w:val="0"/>
          <w:marBottom w:val="0"/>
          <w:divBdr>
            <w:top w:val="none" w:sz="0" w:space="0" w:color="auto"/>
            <w:left w:val="none" w:sz="0" w:space="0" w:color="auto"/>
            <w:bottom w:val="none" w:sz="0" w:space="0" w:color="auto"/>
            <w:right w:val="none" w:sz="0" w:space="0" w:color="auto"/>
          </w:divBdr>
        </w:div>
        <w:div w:id="685716758">
          <w:marLeft w:val="480"/>
          <w:marRight w:val="0"/>
          <w:marTop w:val="0"/>
          <w:marBottom w:val="0"/>
          <w:divBdr>
            <w:top w:val="none" w:sz="0" w:space="0" w:color="auto"/>
            <w:left w:val="none" w:sz="0" w:space="0" w:color="auto"/>
            <w:bottom w:val="none" w:sz="0" w:space="0" w:color="auto"/>
            <w:right w:val="none" w:sz="0" w:space="0" w:color="auto"/>
          </w:divBdr>
        </w:div>
        <w:div w:id="898629915">
          <w:marLeft w:val="480"/>
          <w:marRight w:val="0"/>
          <w:marTop w:val="0"/>
          <w:marBottom w:val="0"/>
          <w:divBdr>
            <w:top w:val="none" w:sz="0" w:space="0" w:color="auto"/>
            <w:left w:val="none" w:sz="0" w:space="0" w:color="auto"/>
            <w:bottom w:val="none" w:sz="0" w:space="0" w:color="auto"/>
            <w:right w:val="none" w:sz="0" w:space="0" w:color="auto"/>
          </w:divBdr>
        </w:div>
        <w:div w:id="1851682236">
          <w:marLeft w:val="480"/>
          <w:marRight w:val="0"/>
          <w:marTop w:val="0"/>
          <w:marBottom w:val="0"/>
          <w:divBdr>
            <w:top w:val="none" w:sz="0" w:space="0" w:color="auto"/>
            <w:left w:val="none" w:sz="0" w:space="0" w:color="auto"/>
            <w:bottom w:val="none" w:sz="0" w:space="0" w:color="auto"/>
            <w:right w:val="none" w:sz="0" w:space="0" w:color="auto"/>
          </w:divBdr>
        </w:div>
        <w:div w:id="1529950349">
          <w:marLeft w:val="480"/>
          <w:marRight w:val="0"/>
          <w:marTop w:val="0"/>
          <w:marBottom w:val="0"/>
          <w:divBdr>
            <w:top w:val="none" w:sz="0" w:space="0" w:color="auto"/>
            <w:left w:val="none" w:sz="0" w:space="0" w:color="auto"/>
            <w:bottom w:val="none" w:sz="0" w:space="0" w:color="auto"/>
            <w:right w:val="none" w:sz="0" w:space="0" w:color="auto"/>
          </w:divBdr>
        </w:div>
        <w:div w:id="952515780">
          <w:marLeft w:val="480"/>
          <w:marRight w:val="0"/>
          <w:marTop w:val="0"/>
          <w:marBottom w:val="0"/>
          <w:divBdr>
            <w:top w:val="none" w:sz="0" w:space="0" w:color="auto"/>
            <w:left w:val="none" w:sz="0" w:space="0" w:color="auto"/>
            <w:bottom w:val="none" w:sz="0" w:space="0" w:color="auto"/>
            <w:right w:val="none" w:sz="0" w:space="0" w:color="auto"/>
          </w:divBdr>
        </w:div>
        <w:div w:id="993801150">
          <w:marLeft w:val="480"/>
          <w:marRight w:val="0"/>
          <w:marTop w:val="0"/>
          <w:marBottom w:val="0"/>
          <w:divBdr>
            <w:top w:val="none" w:sz="0" w:space="0" w:color="auto"/>
            <w:left w:val="none" w:sz="0" w:space="0" w:color="auto"/>
            <w:bottom w:val="none" w:sz="0" w:space="0" w:color="auto"/>
            <w:right w:val="none" w:sz="0" w:space="0" w:color="auto"/>
          </w:divBdr>
        </w:div>
      </w:divsChild>
    </w:div>
    <w:div w:id="486477419">
      <w:bodyDiv w:val="1"/>
      <w:marLeft w:val="0"/>
      <w:marRight w:val="0"/>
      <w:marTop w:val="0"/>
      <w:marBottom w:val="0"/>
      <w:divBdr>
        <w:top w:val="none" w:sz="0" w:space="0" w:color="auto"/>
        <w:left w:val="none" w:sz="0" w:space="0" w:color="auto"/>
        <w:bottom w:val="none" w:sz="0" w:space="0" w:color="auto"/>
        <w:right w:val="none" w:sz="0" w:space="0" w:color="auto"/>
      </w:divBdr>
    </w:div>
    <w:div w:id="487404615">
      <w:bodyDiv w:val="1"/>
      <w:marLeft w:val="0"/>
      <w:marRight w:val="0"/>
      <w:marTop w:val="0"/>
      <w:marBottom w:val="0"/>
      <w:divBdr>
        <w:top w:val="none" w:sz="0" w:space="0" w:color="auto"/>
        <w:left w:val="none" w:sz="0" w:space="0" w:color="auto"/>
        <w:bottom w:val="none" w:sz="0" w:space="0" w:color="auto"/>
        <w:right w:val="none" w:sz="0" w:space="0" w:color="auto"/>
      </w:divBdr>
    </w:div>
    <w:div w:id="487407383">
      <w:bodyDiv w:val="1"/>
      <w:marLeft w:val="0"/>
      <w:marRight w:val="0"/>
      <w:marTop w:val="0"/>
      <w:marBottom w:val="0"/>
      <w:divBdr>
        <w:top w:val="none" w:sz="0" w:space="0" w:color="auto"/>
        <w:left w:val="none" w:sz="0" w:space="0" w:color="auto"/>
        <w:bottom w:val="none" w:sz="0" w:space="0" w:color="auto"/>
        <w:right w:val="none" w:sz="0" w:space="0" w:color="auto"/>
      </w:divBdr>
    </w:div>
    <w:div w:id="489101504">
      <w:bodyDiv w:val="1"/>
      <w:marLeft w:val="0"/>
      <w:marRight w:val="0"/>
      <w:marTop w:val="0"/>
      <w:marBottom w:val="0"/>
      <w:divBdr>
        <w:top w:val="none" w:sz="0" w:space="0" w:color="auto"/>
        <w:left w:val="none" w:sz="0" w:space="0" w:color="auto"/>
        <w:bottom w:val="none" w:sz="0" w:space="0" w:color="auto"/>
        <w:right w:val="none" w:sz="0" w:space="0" w:color="auto"/>
      </w:divBdr>
    </w:div>
    <w:div w:id="489516158">
      <w:bodyDiv w:val="1"/>
      <w:marLeft w:val="0"/>
      <w:marRight w:val="0"/>
      <w:marTop w:val="0"/>
      <w:marBottom w:val="0"/>
      <w:divBdr>
        <w:top w:val="none" w:sz="0" w:space="0" w:color="auto"/>
        <w:left w:val="none" w:sz="0" w:space="0" w:color="auto"/>
        <w:bottom w:val="none" w:sz="0" w:space="0" w:color="auto"/>
        <w:right w:val="none" w:sz="0" w:space="0" w:color="auto"/>
      </w:divBdr>
      <w:divsChild>
        <w:div w:id="1574464387">
          <w:marLeft w:val="480"/>
          <w:marRight w:val="0"/>
          <w:marTop w:val="0"/>
          <w:marBottom w:val="0"/>
          <w:divBdr>
            <w:top w:val="none" w:sz="0" w:space="0" w:color="auto"/>
            <w:left w:val="none" w:sz="0" w:space="0" w:color="auto"/>
            <w:bottom w:val="none" w:sz="0" w:space="0" w:color="auto"/>
            <w:right w:val="none" w:sz="0" w:space="0" w:color="auto"/>
          </w:divBdr>
        </w:div>
        <w:div w:id="205878521">
          <w:marLeft w:val="480"/>
          <w:marRight w:val="0"/>
          <w:marTop w:val="0"/>
          <w:marBottom w:val="0"/>
          <w:divBdr>
            <w:top w:val="none" w:sz="0" w:space="0" w:color="auto"/>
            <w:left w:val="none" w:sz="0" w:space="0" w:color="auto"/>
            <w:bottom w:val="none" w:sz="0" w:space="0" w:color="auto"/>
            <w:right w:val="none" w:sz="0" w:space="0" w:color="auto"/>
          </w:divBdr>
        </w:div>
        <w:div w:id="352151216">
          <w:marLeft w:val="480"/>
          <w:marRight w:val="0"/>
          <w:marTop w:val="0"/>
          <w:marBottom w:val="0"/>
          <w:divBdr>
            <w:top w:val="none" w:sz="0" w:space="0" w:color="auto"/>
            <w:left w:val="none" w:sz="0" w:space="0" w:color="auto"/>
            <w:bottom w:val="none" w:sz="0" w:space="0" w:color="auto"/>
            <w:right w:val="none" w:sz="0" w:space="0" w:color="auto"/>
          </w:divBdr>
        </w:div>
        <w:div w:id="1428847908">
          <w:marLeft w:val="480"/>
          <w:marRight w:val="0"/>
          <w:marTop w:val="0"/>
          <w:marBottom w:val="0"/>
          <w:divBdr>
            <w:top w:val="none" w:sz="0" w:space="0" w:color="auto"/>
            <w:left w:val="none" w:sz="0" w:space="0" w:color="auto"/>
            <w:bottom w:val="none" w:sz="0" w:space="0" w:color="auto"/>
            <w:right w:val="none" w:sz="0" w:space="0" w:color="auto"/>
          </w:divBdr>
        </w:div>
        <w:div w:id="2003116681">
          <w:marLeft w:val="480"/>
          <w:marRight w:val="0"/>
          <w:marTop w:val="0"/>
          <w:marBottom w:val="0"/>
          <w:divBdr>
            <w:top w:val="none" w:sz="0" w:space="0" w:color="auto"/>
            <w:left w:val="none" w:sz="0" w:space="0" w:color="auto"/>
            <w:bottom w:val="none" w:sz="0" w:space="0" w:color="auto"/>
            <w:right w:val="none" w:sz="0" w:space="0" w:color="auto"/>
          </w:divBdr>
        </w:div>
        <w:div w:id="743452825">
          <w:marLeft w:val="480"/>
          <w:marRight w:val="0"/>
          <w:marTop w:val="0"/>
          <w:marBottom w:val="0"/>
          <w:divBdr>
            <w:top w:val="none" w:sz="0" w:space="0" w:color="auto"/>
            <w:left w:val="none" w:sz="0" w:space="0" w:color="auto"/>
            <w:bottom w:val="none" w:sz="0" w:space="0" w:color="auto"/>
            <w:right w:val="none" w:sz="0" w:space="0" w:color="auto"/>
          </w:divBdr>
        </w:div>
        <w:div w:id="1304389803">
          <w:marLeft w:val="480"/>
          <w:marRight w:val="0"/>
          <w:marTop w:val="0"/>
          <w:marBottom w:val="0"/>
          <w:divBdr>
            <w:top w:val="none" w:sz="0" w:space="0" w:color="auto"/>
            <w:left w:val="none" w:sz="0" w:space="0" w:color="auto"/>
            <w:bottom w:val="none" w:sz="0" w:space="0" w:color="auto"/>
            <w:right w:val="none" w:sz="0" w:space="0" w:color="auto"/>
          </w:divBdr>
        </w:div>
        <w:div w:id="1971473951">
          <w:marLeft w:val="480"/>
          <w:marRight w:val="0"/>
          <w:marTop w:val="0"/>
          <w:marBottom w:val="0"/>
          <w:divBdr>
            <w:top w:val="none" w:sz="0" w:space="0" w:color="auto"/>
            <w:left w:val="none" w:sz="0" w:space="0" w:color="auto"/>
            <w:bottom w:val="none" w:sz="0" w:space="0" w:color="auto"/>
            <w:right w:val="none" w:sz="0" w:space="0" w:color="auto"/>
          </w:divBdr>
        </w:div>
        <w:div w:id="666248720">
          <w:marLeft w:val="480"/>
          <w:marRight w:val="0"/>
          <w:marTop w:val="0"/>
          <w:marBottom w:val="0"/>
          <w:divBdr>
            <w:top w:val="none" w:sz="0" w:space="0" w:color="auto"/>
            <w:left w:val="none" w:sz="0" w:space="0" w:color="auto"/>
            <w:bottom w:val="none" w:sz="0" w:space="0" w:color="auto"/>
            <w:right w:val="none" w:sz="0" w:space="0" w:color="auto"/>
          </w:divBdr>
        </w:div>
        <w:div w:id="1848980872">
          <w:marLeft w:val="480"/>
          <w:marRight w:val="0"/>
          <w:marTop w:val="0"/>
          <w:marBottom w:val="0"/>
          <w:divBdr>
            <w:top w:val="none" w:sz="0" w:space="0" w:color="auto"/>
            <w:left w:val="none" w:sz="0" w:space="0" w:color="auto"/>
            <w:bottom w:val="none" w:sz="0" w:space="0" w:color="auto"/>
            <w:right w:val="none" w:sz="0" w:space="0" w:color="auto"/>
          </w:divBdr>
        </w:div>
        <w:div w:id="1215195199">
          <w:marLeft w:val="480"/>
          <w:marRight w:val="0"/>
          <w:marTop w:val="0"/>
          <w:marBottom w:val="0"/>
          <w:divBdr>
            <w:top w:val="none" w:sz="0" w:space="0" w:color="auto"/>
            <w:left w:val="none" w:sz="0" w:space="0" w:color="auto"/>
            <w:bottom w:val="none" w:sz="0" w:space="0" w:color="auto"/>
            <w:right w:val="none" w:sz="0" w:space="0" w:color="auto"/>
          </w:divBdr>
        </w:div>
        <w:div w:id="491869355">
          <w:marLeft w:val="480"/>
          <w:marRight w:val="0"/>
          <w:marTop w:val="0"/>
          <w:marBottom w:val="0"/>
          <w:divBdr>
            <w:top w:val="none" w:sz="0" w:space="0" w:color="auto"/>
            <w:left w:val="none" w:sz="0" w:space="0" w:color="auto"/>
            <w:bottom w:val="none" w:sz="0" w:space="0" w:color="auto"/>
            <w:right w:val="none" w:sz="0" w:space="0" w:color="auto"/>
          </w:divBdr>
        </w:div>
        <w:div w:id="346249525">
          <w:marLeft w:val="480"/>
          <w:marRight w:val="0"/>
          <w:marTop w:val="0"/>
          <w:marBottom w:val="0"/>
          <w:divBdr>
            <w:top w:val="none" w:sz="0" w:space="0" w:color="auto"/>
            <w:left w:val="none" w:sz="0" w:space="0" w:color="auto"/>
            <w:bottom w:val="none" w:sz="0" w:space="0" w:color="auto"/>
            <w:right w:val="none" w:sz="0" w:space="0" w:color="auto"/>
          </w:divBdr>
        </w:div>
        <w:div w:id="2003507785">
          <w:marLeft w:val="480"/>
          <w:marRight w:val="0"/>
          <w:marTop w:val="0"/>
          <w:marBottom w:val="0"/>
          <w:divBdr>
            <w:top w:val="none" w:sz="0" w:space="0" w:color="auto"/>
            <w:left w:val="none" w:sz="0" w:space="0" w:color="auto"/>
            <w:bottom w:val="none" w:sz="0" w:space="0" w:color="auto"/>
            <w:right w:val="none" w:sz="0" w:space="0" w:color="auto"/>
          </w:divBdr>
        </w:div>
        <w:div w:id="740521905">
          <w:marLeft w:val="480"/>
          <w:marRight w:val="0"/>
          <w:marTop w:val="0"/>
          <w:marBottom w:val="0"/>
          <w:divBdr>
            <w:top w:val="none" w:sz="0" w:space="0" w:color="auto"/>
            <w:left w:val="none" w:sz="0" w:space="0" w:color="auto"/>
            <w:bottom w:val="none" w:sz="0" w:space="0" w:color="auto"/>
            <w:right w:val="none" w:sz="0" w:space="0" w:color="auto"/>
          </w:divBdr>
        </w:div>
        <w:div w:id="1581868341">
          <w:marLeft w:val="480"/>
          <w:marRight w:val="0"/>
          <w:marTop w:val="0"/>
          <w:marBottom w:val="0"/>
          <w:divBdr>
            <w:top w:val="none" w:sz="0" w:space="0" w:color="auto"/>
            <w:left w:val="none" w:sz="0" w:space="0" w:color="auto"/>
            <w:bottom w:val="none" w:sz="0" w:space="0" w:color="auto"/>
            <w:right w:val="none" w:sz="0" w:space="0" w:color="auto"/>
          </w:divBdr>
        </w:div>
        <w:div w:id="1455324627">
          <w:marLeft w:val="480"/>
          <w:marRight w:val="0"/>
          <w:marTop w:val="0"/>
          <w:marBottom w:val="0"/>
          <w:divBdr>
            <w:top w:val="none" w:sz="0" w:space="0" w:color="auto"/>
            <w:left w:val="none" w:sz="0" w:space="0" w:color="auto"/>
            <w:bottom w:val="none" w:sz="0" w:space="0" w:color="auto"/>
            <w:right w:val="none" w:sz="0" w:space="0" w:color="auto"/>
          </w:divBdr>
        </w:div>
      </w:divsChild>
    </w:div>
    <w:div w:id="489833856">
      <w:bodyDiv w:val="1"/>
      <w:marLeft w:val="0"/>
      <w:marRight w:val="0"/>
      <w:marTop w:val="0"/>
      <w:marBottom w:val="0"/>
      <w:divBdr>
        <w:top w:val="none" w:sz="0" w:space="0" w:color="auto"/>
        <w:left w:val="none" w:sz="0" w:space="0" w:color="auto"/>
        <w:bottom w:val="none" w:sz="0" w:space="0" w:color="auto"/>
        <w:right w:val="none" w:sz="0" w:space="0" w:color="auto"/>
      </w:divBdr>
    </w:div>
    <w:div w:id="489906194">
      <w:bodyDiv w:val="1"/>
      <w:marLeft w:val="0"/>
      <w:marRight w:val="0"/>
      <w:marTop w:val="0"/>
      <w:marBottom w:val="0"/>
      <w:divBdr>
        <w:top w:val="none" w:sz="0" w:space="0" w:color="auto"/>
        <w:left w:val="none" w:sz="0" w:space="0" w:color="auto"/>
        <w:bottom w:val="none" w:sz="0" w:space="0" w:color="auto"/>
        <w:right w:val="none" w:sz="0" w:space="0" w:color="auto"/>
      </w:divBdr>
    </w:div>
    <w:div w:id="490104443">
      <w:bodyDiv w:val="1"/>
      <w:marLeft w:val="0"/>
      <w:marRight w:val="0"/>
      <w:marTop w:val="0"/>
      <w:marBottom w:val="0"/>
      <w:divBdr>
        <w:top w:val="none" w:sz="0" w:space="0" w:color="auto"/>
        <w:left w:val="none" w:sz="0" w:space="0" w:color="auto"/>
        <w:bottom w:val="none" w:sz="0" w:space="0" w:color="auto"/>
        <w:right w:val="none" w:sz="0" w:space="0" w:color="auto"/>
      </w:divBdr>
      <w:divsChild>
        <w:div w:id="1946962229">
          <w:marLeft w:val="480"/>
          <w:marRight w:val="0"/>
          <w:marTop w:val="0"/>
          <w:marBottom w:val="0"/>
          <w:divBdr>
            <w:top w:val="none" w:sz="0" w:space="0" w:color="auto"/>
            <w:left w:val="none" w:sz="0" w:space="0" w:color="auto"/>
            <w:bottom w:val="none" w:sz="0" w:space="0" w:color="auto"/>
            <w:right w:val="none" w:sz="0" w:space="0" w:color="auto"/>
          </w:divBdr>
        </w:div>
        <w:div w:id="510340235">
          <w:marLeft w:val="480"/>
          <w:marRight w:val="0"/>
          <w:marTop w:val="0"/>
          <w:marBottom w:val="0"/>
          <w:divBdr>
            <w:top w:val="none" w:sz="0" w:space="0" w:color="auto"/>
            <w:left w:val="none" w:sz="0" w:space="0" w:color="auto"/>
            <w:bottom w:val="none" w:sz="0" w:space="0" w:color="auto"/>
            <w:right w:val="none" w:sz="0" w:space="0" w:color="auto"/>
          </w:divBdr>
        </w:div>
        <w:div w:id="1732844125">
          <w:marLeft w:val="480"/>
          <w:marRight w:val="0"/>
          <w:marTop w:val="0"/>
          <w:marBottom w:val="0"/>
          <w:divBdr>
            <w:top w:val="none" w:sz="0" w:space="0" w:color="auto"/>
            <w:left w:val="none" w:sz="0" w:space="0" w:color="auto"/>
            <w:bottom w:val="none" w:sz="0" w:space="0" w:color="auto"/>
            <w:right w:val="none" w:sz="0" w:space="0" w:color="auto"/>
          </w:divBdr>
        </w:div>
        <w:div w:id="1974284244">
          <w:marLeft w:val="480"/>
          <w:marRight w:val="0"/>
          <w:marTop w:val="0"/>
          <w:marBottom w:val="0"/>
          <w:divBdr>
            <w:top w:val="none" w:sz="0" w:space="0" w:color="auto"/>
            <w:left w:val="none" w:sz="0" w:space="0" w:color="auto"/>
            <w:bottom w:val="none" w:sz="0" w:space="0" w:color="auto"/>
            <w:right w:val="none" w:sz="0" w:space="0" w:color="auto"/>
          </w:divBdr>
        </w:div>
        <w:div w:id="2001732644">
          <w:marLeft w:val="480"/>
          <w:marRight w:val="0"/>
          <w:marTop w:val="0"/>
          <w:marBottom w:val="0"/>
          <w:divBdr>
            <w:top w:val="none" w:sz="0" w:space="0" w:color="auto"/>
            <w:left w:val="none" w:sz="0" w:space="0" w:color="auto"/>
            <w:bottom w:val="none" w:sz="0" w:space="0" w:color="auto"/>
            <w:right w:val="none" w:sz="0" w:space="0" w:color="auto"/>
          </w:divBdr>
        </w:div>
        <w:div w:id="1465737697">
          <w:marLeft w:val="480"/>
          <w:marRight w:val="0"/>
          <w:marTop w:val="0"/>
          <w:marBottom w:val="0"/>
          <w:divBdr>
            <w:top w:val="none" w:sz="0" w:space="0" w:color="auto"/>
            <w:left w:val="none" w:sz="0" w:space="0" w:color="auto"/>
            <w:bottom w:val="none" w:sz="0" w:space="0" w:color="auto"/>
            <w:right w:val="none" w:sz="0" w:space="0" w:color="auto"/>
          </w:divBdr>
        </w:div>
        <w:div w:id="677385126">
          <w:marLeft w:val="480"/>
          <w:marRight w:val="0"/>
          <w:marTop w:val="0"/>
          <w:marBottom w:val="0"/>
          <w:divBdr>
            <w:top w:val="none" w:sz="0" w:space="0" w:color="auto"/>
            <w:left w:val="none" w:sz="0" w:space="0" w:color="auto"/>
            <w:bottom w:val="none" w:sz="0" w:space="0" w:color="auto"/>
            <w:right w:val="none" w:sz="0" w:space="0" w:color="auto"/>
          </w:divBdr>
        </w:div>
        <w:div w:id="1541284556">
          <w:marLeft w:val="480"/>
          <w:marRight w:val="0"/>
          <w:marTop w:val="0"/>
          <w:marBottom w:val="0"/>
          <w:divBdr>
            <w:top w:val="none" w:sz="0" w:space="0" w:color="auto"/>
            <w:left w:val="none" w:sz="0" w:space="0" w:color="auto"/>
            <w:bottom w:val="none" w:sz="0" w:space="0" w:color="auto"/>
            <w:right w:val="none" w:sz="0" w:space="0" w:color="auto"/>
          </w:divBdr>
        </w:div>
        <w:div w:id="214852769">
          <w:marLeft w:val="480"/>
          <w:marRight w:val="0"/>
          <w:marTop w:val="0"/>
          <w:marBottom w:val="0"/>
          <w:divBdr>
            <w:top w:val="none" w:sz="0" w:space="0" w:color="auto"/>
            <w:left w:val="none" w:sz="0" w:space="0" w:color="auto"/>
            <w:bottom w:val="none" w:sz="0" w:space="0" w:color="auto"/>
            <w:right w:val="none" w:sz="0" w:space="0" w:color="auto"/>
          </w:divBdr>
        </w:div>
        <w:div w:id="670183345">
          <w:marLeft w:val="480"/>
          <w:marRight w:val="0"/>
          <w:marTop w:val="0"/>
          <w:marBottom w:val="0"/>
          <w:divBdr>
            <w:top w:val="none" w:sz="0" w:space="0" w:color="auto"/>
            <w:left w:val="none" w:sz="0" w:space="0" w:color="auto"/>
            <w:bottom w:val="none" w:sz="0" w:space="0" w:color="auto"/>
            <w:right w:val="none" w:sz="0" w:space="0" w:color="auto"/>
          </w:divBdr>
        </w:div>
      </w:divsChild>
    </w:div>
    <w:div w:id="490800818">
      <w:bodyDiv w:val="1"/>
      <w:marLeft w:val="0"/>
      <w:marRight w:val="0"/>
      <w:marTop w:val="0"/>
      <w:marBottom w:val="0"/>
      <w:divBdr>
        <w:top w:val="none" w:sz="0" w:space="0" w:color="auto"/>
        <w:left w:val="none" w:sz="0" w:space="0" w:color="auto"/>
        <w:bottom w:val="none" w:sz="0" w:space="0" w:color="auto"/>
        <w:right w:val="none" w:sz="0" w:space="0" w:color="auto"/>
      </w:divBdr>
    </w:div>
    <w:div w:id="493839001">
      <w:bodyDiv w:val="1"/>
      <w:marLeft w:val="0"/>
      <w:marRight w:val="0"/>
      <w:marTop w:val="0"/>
      <w:marBottom w:val="0"/>
      <w:divBdr>
        <w:top w:val="none" w:sz="0" w:space="0" w:color="auto"/>
        <w:left w:val="none" w:sz="0" w:space="0" w:color="auto"/>
        <w:bottom w:val="none" w:sz="0" w:space="0" w:color="auto"/>
        <w:right w:val="none" w:sz="0" w:space="0" w:color="auto"/>
      </w:divBdr>
    </w:div>
    <w:div w:id="493910977">
      <w:bodyDiv w:val="1"/>
      <w:marLeft w:val="0"/>
      <w:marRight w:val="0"/>
      <w:marTop w:val="0"/>
      <w:marBottom w:val="0"/>
      <w:divBdr>
        <w:top w:val="none" w:sz="0" w:space="0" w:color="auto"/>
        <w:left w:val="none" w:sz="0" w:space="0" w:color="auto"/>
        <w:bottom w:val="none" w:sz="0" w:space="0" w:color="auto"/>
        <w:right w:val="none" w:sz="0" w:space="0" w:color="auto"/>
      </w:divBdr>
    </w:div>
    <w:div w:id="495072877">
      <w:bodyDiv w:val="1"/>
      <w:marLeft w:val="0"/>
      <w:marRight w:val="0"/>
      <w:marTop w:val="0"/>
      <w:marBottom w:val="0"/>
      <w:divBdr>
        <w:top w:val="none" w:sz="0" w:space="0" w:color="auto"/>
        <w:left w:val="none" w:sz="0" w:space="0" w:color="auto"/>
        <w:bottom w:val="none" w:sz="0" w:space="0" w:color="auto"/>
        <w:right w:val="none" w:sz="0" w:space="0" w:color="auto"/>
      </w:divBdr>
    </w:div>
    <w:div w:id="495459369">
      <w:bodyDiv w:val="1"/>
      <w:marLeft w:val="0"/>
      <w:marRight w:val="0"/>
      <w:marTop w:val="0"/>
      <w:marBottom w:val="0"/>
      <w:divBdr>
        <w:top w:val="none" w:sz="0" w:space="0" w:color="auto"/>
        <w:left w:val="none" w:sz="0" w:space="0" w:color="auto"/>
        <w:bottom w:val="none" w:sz="0" w:space="0" w:color="auto"/>
        <w:right w:val="none" w:sz="0" w:space="0" w:color="auto"/>
      </w:divBdr>
    </w:div>
    <w:div w:id="495875916">
      <w:bodyDiv w:val="1"/>
      <w:marLeft w:val="0"/>
      <w:marRight w:val="0"/>
      <w:marTop w:val="0"/>
      <w:marBottom w:val="0"/>
      <w:divBdr>
        <w:top w:val="none" w:sz="0" w:space="0" w:color="auto"/>
        <w:left w:val="none" w:sz="0" w:space="0" w:color="auto"/>
        <w:bottom w:val="none" w:sz="0" w:space="0" w:color="auto"/>
        <w:right w:val="none" w:sz="0" w:space="0" w:color="auto"/>
      </w:divBdr>
    </w:div>
    <w:div w:id="495925478">
      <w:bodyDiv w:val="1"/>
      <w:marLeft w:val="0"/>
      <w:marRight w:val="0"/>
      <w:marTop w:val="0"/>
      <w:marBottom w:val="0"/>
      <w:divBdr>
        <w:top w:val="none" w:sz="0" w:space="0" w:color="auto"/>
        <w:left w:val="none" w:sz="0" w:space="0" w:color="auto"/>
        <w:bottom w:val="none" w:sz="0" w:space="0" w:color="auto"/>
        <w:right w:val="none" w:sz="0" w:space="0" w:color="auto"/>
      </w:divBdr>
    </w:div>
    <w:div w:id="496729546">
      <w:bodyDiv w:val="1"/>
      <w:marLeft w:val="0"/>
      <w:marRight w:val="0"/>
      <w:marTop w:val="0"/>
      <w:marBottom w:val="0"/>
      <w:divBdr>
        <w:top w:val="none" w:sz="0" w:space="0" w:color="auto"/>
        <w:left w:val="none" w:sz="0" w:space="0" w:color="auto"/>
        <w:bottom w:val="none" w:sz="0" w:space="0" w:color="auto"/>
        <w:right w:val="none" w:sz="0" w:space="0" w:color="auto"/>
      </w:divBdr>
    </w:div>
    <w:div w:id="497304617">
      <w:bodyDiv w:val="1"/>
      <w:marLeft w:val="0"/>
      <w:marRight w:val="0"/>
      <w:marTop w:val="0"/>
      <w:marBottom w:val="0"/>
      <w:divBdr>
        <w:top w:val="none" w:sz="0" w:space="0" w:color="auto"/>
        <w:left w:val="none" w:sz="0" w:space="0" w:color="auto"/>
        <w:bottom w:val="none" w:sz="0" w:space="0" w:color="auto"/>
        <w:right w:val="none" w:sz="0" w:space="0" w:color="auto"/>
      </w:divBdr>
    </w:div>
    <w:div w:id="497624626">
      <w:bodyDiv w:val="1"/>
      <w:marLeft w:val="0"/>
      <w:marRight w:val="0"/>
      <w:marTop w:val="0"/>
      <w:marBottom w:val="0"/>
      <w:divBdr>
        <w:top w:val="none" w:sz="0" w:space="0" w:color="auto"/>
        <w:left w:val="none" w:sz="0" w:space="0" w:color="auto"/>
        <w:bottom w:val="none" w:sz="0" w:space="0" w:color="auto"/>
        <w:right w:val="none" w:sz="0" w:space="0" w:color="auto"/>
      </w:divBdr>
      <w:divsChild>
        <w:div w:id="1552376093">
          <w:marLeft w:val="480"/>
          <w:marRight w:val="0"/>
          <w:marTop w:val="0"/>
          <w:marBottom w:val="0"/>
          <w:divBdr>
            <w:top w:val="none" w:sz="0" w:space="0" w:color="auto"/>
            <w:left w:val="none" w:sz="0" w:space="0" w:color="auto"/>
            <w:bottom w:val="none" w:sz="0" w:space="0" w:color="auto"/>
            <w:right w:val="none" w:sz="0" w:space="0" w:color="auto"/>
          </w:divBdr>
        </w:div>
        <w:div w:id="1274627929">
          <w:marLeft w:val="480"/>
          <w:marRight w:val="0"/>
          <w:marTop w:val="0"/>
          <w:marBottom w:val="0"/>
          <w:divBdr>
            <w:top w:val="none" w:sz="0" w:space="0" w:color="auto"/>
            <w:left w:val="none" w:sz="0" w:space="0" w:color="auto"/>
            <w:bottom w:val="none" w:sz="0" w:space="0" w:color="auto"/>
            <w:right w:val="none" w:sz="0" w:space="0" w:color="auto"/>
          </w:divBdr>
        </w:div>
        <w:div w:id="1326514315">
          <w:marLeft w:val="480"/>
          <w:marRight w:val="0"/>
          <w:marTop w:val="0"/>
          <w:marBottom w:val="0"/>
          <w:divBdr>
            <w:top w:val="none" w:sz="0" w:space="0" w:color="auto"/>
            <w:left w:val="none" w:sz="0" w:space="0" w:color="auto"/>
            <w:bottom w:val="none" w:sz="0" w:space="0" w:color="auto"/>
            <w:right w:val="none" w:sz="0" w:space="0" w:color="auto"/>
          </w:divBdr>
        </w:div>
        <w:div w:id="1439182241">
          <w:marLeft w:val="480"/>
          <w:marRight w:val="0"/>
          <w:marTop w:val="0"/>
          <w:marBottom w:val="0"/>
          <w:divBdr>
            <w:top w:val="none" w:sz="0" w:space="0" w:color="auto"/>
            <w:left w:val="none" w:sz="0" w:space="0" w:color="auto"/>
            <w:bottom w:val="none" w:sz="0" w:space="0" w:color="auto"/>
            <w:right w:val="none" w:sz="0" w:space="0" w:color="auto"/>
          </w:divBdr>
        </w:div>
        <w:div w:id="564681888">
          <w:marLeft w:val="480"/>
          <w:marRight w:val="0"/>
          <w:marTop w:val="0"/>
          <w:marBottom w:val="0"/>
          <w:divBdr>
            <w:top w:val="none" w:sz="0" w:space="0" w:color="auto"/>
            <w:left w:val="none" w:sz="0" w:space="0" w:color="auto"/>
            <w:bottom w:val="none" w:sz="0" w:space="0" w:color="auto"/>
            <w:right w:val="none" w:sz="0" w:space="0" w:color="auto"/>
          </w:divBdr>
        </w:div>
        <w:div w:id="2110150890">
          <w:marLeft w:val="480"/>
          <w:marRight w:val="0"/>
          <w:marTop w:val="0"/>
          <w:marBottom w:val="0"/>
          <w:divBdr>
            <w:top w:val="none" w:sz="0" w:space="0" w:color="auto"/>
            <w:left w:val="none" w:sz="0" w:space="0" w:color="auto"/>
            <w:bottom w:val="none" w:sz="0" w:space="0" w:color="auto"/>
            <w:right w:val="none" w:sz="0" w:space="0" w:color="auto"/>
          </w:divBdr>
        </w:div>
        <w:div w:id="677804309">
          <w:marLeft w:val="480"/>
          <w:marRight w:val="0"/>
          <w:marTop w:val="0"/>
          <w:marBottom w:val="0"/>
          <w:divBdr>
            <w:top w:val="none" w:sz="0" w:space="0" w:color="auto"/>
            <w:left w:val="none" w:sz="0" w:space="0" w:color="auto"/>
            <w:bottom w:val="none" w:sz="0" w:space="0" w:color="auto"/>
            <w:right w:val="none" w:sz="0" w:space="0" w:color="auto"/>
          </w:divBdr>
        </w:div>
        <w:div w:id="867258733">
          <w:marLeft w:val="480"/>
          <w:marRight w:val="0"/>
          <w:marTop w:val="0"/>
          <w:marBottom w:val="0"/>
          <w:divBdr>
            <w:top w:val="none" w:sz="0" w:space="0" w:color="auto"/>
            <w:left w:val="none" w:sz="0" w:space="0" w:color="auto"/>
            <w:bottom w:val="none" w:sz="0" w:space="0" w:color="auto"/>
            <w:right w:val="none" w:sz="0" w:space="0" w:color="auto"/>
          </w:divBdr>
        </w:div>
        <w:div w:id="1922985729">
          <w:marLeft w:val="480"/>
          <w:marRight w:val="0"/>
          <w:marTop w:val="0"/>
          <w:marBottom w:val="0"/>
          <w:divBdr>
            <w:top w:val="none" w:sz="0" w:space="0" w:color="auto"/>
            <w:left w:val="none" w:sz="0" w:space="0" w:color="auto"/>
            <w:bottom w:val="none" w:sz="0" w:space="0" w:color="auto"/>
            <w:right w:val="none" w:sz="0" w:space="0" w:color="auto"/>
          </w:divBdr>
        </w:div>
        <w:div w:id="420103129">
          <w:marLeft w:val="480"/>
          <w:marRight w:val="0"/>
          <w:marTop w:val="0"/>
          <w:marBottom w:val="0"/>
          <w:divBdr>
            <w:top w:val="none" w:sz="0" w:space="0" w:color="auto"/>
            <w:left w:val="none" w:sz="0" w:space="0" w:color="auto"/>
            <w:bottom w:val="none" w:sz="0" w:space="0" w:color="auto"/>
            <w:right w:val="none" w:sz="0" w:space="0" w:color="auto"/>
          </w:divBdr>
        </w:div>
        <w:div w:id="2076508591">
          <w:marLeft w:val="480"/>
          <w:marRight w:val="0"/>
          <w:marTop w:val="0"/>
          <w:marBottom w:val="0"/>
          <w:divBdr>
            <w:top w:val="none" w:sz="0" w:space="0" w:color="auto"/>
            <w:left w:val="none" w:sz="0" w:space="0" w:color="auto"/>
            <w:bottom w:val="none" w:sz="0" w:space="0" w:color="auto"/>
            <w:right w:val="none" w:sz="0" w:space="0" w:color="auto"/>
          </w:divBdr>
        </w:div>
        <w:div w:id="359673085">
          <w:marLeft w:val="480"/>
          <w:marRight w:val="0"/>
          <w:marTop w:val="0"/>
          <w:marBottom w:val="0"/>
          <w:divBdr>
            <w:top w:val="none" w:sz="0" w:space="0" w:color="auto"/>
            <w:left w:val="none" w:sz="0" w:space="0" w:color="auto"/>
            <w:bottom w:val="none" w:sz="0" w:space="0" w:color="auto"/>
            <w:right w:val="none" w:sz="0" w:space="0" w:color="auto"/>
          </w:divBdr>
        </w:div>
        <w:div w:id="231163589">
          <w:marLeft w:val="480"/>
          <w:marRight w:val="0"/>
          <w:marTop w:val="0"/>
          <w:marBottom w:val="0"/>
          <w:divBdr>
            <w:top w:val="none" w:sz="0" w:space="0" w:color="auto"/>
            <w:left w:val="none" w:sz="0" w:space="0" w:color="auto"/>
            <w:bottom w:val="none" w:sz="0" w:space="0" w:color="auto"/>
            <w:right w:val="none" w:sz="0" w:space="0" w:color="auto"/>
          </w:divBdr>
        </w:div>
        <w:div w:id="430784150">
          <w:marLeft w:val="480"/>
          <w:marRight w:val="0"/>
          <w:marTop w:val="0"/>
          <w:marBottom w:val="0"/>
          <w:divBdr>
            <w:top w:val="none" w:sz="0" w:space="0" w:color="auto"/>
            <w:left w:val="none" w:sz="0" w:space="0" w:color="auto"/>
            <w:bottom w:val="none" w:sz="0" w:space="0" w:color="auto"/>
            <w:right w:val="none" w:sz="0" w:space="0" w:color="auto"/>
          </w:divBdr>
        </w:div>
        <w:div w:id="255863884">
          <w:marLeft w:val="480"/>
          <w:marRight w:val="0"/>
          <w:marTop w:val="0"/>
          <w:marBottom w:val="0"/>
          <w:divBdr>
            <w:top w:val="none" w:sz="0" w:space="0" w:color="auto"/>
            <w:left w:val="none" w:sz="0" w:space="0" w:color="auto"/>
            <w:bottom w:val="none" w:sz="0" w:space="0" w:color="auto"/>
            <w:right w:val="none" w:sz="0" w:space="0" w:color="auto"/>
          </w:divBdr>
        </w:div>
        <w:div w:id="1819959870">
          <w:marLeft w:val="480"/>
          <w:marRight w:val="0"/>
          <w:marTop w:val="0"/>
          <w:marBottom w:val="0"/>
          <w:divBdr>
            <w:top w:val="none" w:sz="0" w:space="0" w:color="auto"/>
            <w:left w:val="none" w:sz="0" w:space="0" w:color="auto"/>
            <w:bottom w:val="none" w:sz="0" w:space="0" w:color="auto"/>
            <w:right w:val="none" w:sz="0" w:space="0" w:color="auto"/>
          </w:divBdr>
        </w:div>
        <w:div w:id="36783871">
          <w:marLeft w:val="480"/>
          <w:marRight w:val="0"/>
          <w:marTop w:val="0"/>
          <w:marBottom w:val="0"/>
          <w:divBdr>
            <w:top w:val="none" w:sz="0" w:space="0" w:color="auto"/>
            <w:left w:val="none" w:sz="0" w:space="0" w:color="auto"/>
            <w:bottom w:val="none" w:sz="0" w:space="0" w:color="auto"/>
            <w:right w:val="none" w:sz="0" w:space="0" w:color="auto"/>
          </w:divBdr>
        </w:div>
        <w:div w:id="1081177333">
          <w:marLeft w:val="480"/>
          <w:marRight w:val="0"/>
          <w:marTop w:val="0"/>
          <w:marBottom w:val="0"/>
          <w:divBdr>
            <w:top w:val="none" w:sz="0" w:space="0" w:color="auto"/>
            <w:left w:val="none" w:sz="0" w:space="0" w:color="auto"/>
            <w:bottom w:val="none" w:sz="0" w:space="0" w:color="auto"/>
            <w:right w:val="none" w:sz="0" w:space="0" w:color="auto"/>
          </w:divBdr>
        </w:div>
        <w:div w:id="95374480">
          <w:marLeft w:val="480"/>
          <w:marRight w:val="0"/>
          <w:marTop w:val="0"/>
          <w:marBottom w:val="0"/>
          <w:divBdr>
            <w:top w:val="none" w:sz="0" w:space="0" w:color="auto"/>
            <w:left w:val="none" w:sz="0" w:space="0" w:color="auto"/>
            <w:bottom w:val="none" w:sz="0" w:space="0" w:color="auto"/>
            <w:right w:val="none" w:sz="0" w:space="0" w:color="auto"/>
          </w:divBdr>
        </w:div>
        <w:div w:id="1122380348">
          <w:marLeft w:val="480"/>
          <w:marRight w:val="0"/>
          <w:marTop w:val="0"/>
          <w:marBottom w:val="0"/>
          <w:divBdr>
            <w:top w:val="none" w:sz="0" w:space="0" w:color="auto"/>
            <w:left w:val="none" w:sz="0" w:space="0" w:color="auto"/>
            <w:bottom w:val="none" w:sz="0" w:space="0" w:color="auto"/>
            <w:right w:val="none" w:sz="0" w:space="0" w:color="auto"/>
          </w:divBdr>
        </w:div>
        <w:div w:id="1290354937">
          <w:marLeft w:val="480"/>
          <w:marRight w:val="0"/>
          <w:marTop w:val="0"/>
          <w:marBottom w:val="0"/>
          <w:divBdr>
            <w:top w:val="none" w:sz="0" w:space="0" w:color="auto"/>
            <w:left w:val="none" w:sz="0" w:space="0" w:color="auto"/>
            <w:bottom w:val="none" w:sz="0" w:space="0" w:color="auto"/>
            <w:right w:val="none" w:sz="0" w:space="0" w:color="auto"/>
          </w:divBdr>
        </w:div>
        <w:div w:id="1007902598">
          <w:marLeft w:val="480"/>
          <w:marRight w:val="0"/>
          <w:marTop w:val="0"/>
          <w:marBottom w:val="0"/>
          <w:divBdr>
            <w:top w:val="none" w:sz="0" w:space="0" w:color="auto"/>
            <w:left w:val="none" w:sz="0" w:space="0" w:color="auto"/>
            <w:bottom w:val="none" w:sz="0" w:space="0" w:color="auto"/>
            <w:right w:val="none" w:sz="0" w:space="0" w:color="auto"/>
          </w:divBdr>
        </w:div>
        <w:div w:id="768280996">
          <w:marLeft w:val="480"/>
          <w:marRight w:val="0"/>
          <w:marTop w:val="0"/>
          <w:marBottom w:val="0"/>
          <w:divBdr>
            <w:top w:val="none" w:sz="0" w:space="0" w:color="auto"/>
            <w:left w:val="none" w:sz="0" w:space="0" w:color="auto"/>
            <w:bottom w:val="none" w:sz="0" w:space="0" w:color="auto"/>
            <w:right w:val="none" w:sz="0" w:space="0" w:color="auto"/>
          </w:divBdr>
        </w:div>
        <w:div w:id="1787582354">
          <w:marLeft w:val="480"/>
          <w:marRight w:val="0"/>
          <w:marTop w:val="0"/>
          <w:marBottom w:val="0"/>
          <w:divBdr>
            <w:top w:val="none" w:sz="0" w:space="0" w:color="auto"/>
            <w:left w:val="none" w:sz="0" w:space="0" w:color="auto"/>
            <w:bottom w:val="none" w:sz="0" w:space="0" w:color="auto"/>
            <w:right w:val="none" w:sz="0" w:space="0" w:color="auto"/>
          </w:divBdr>
        </w:div>
        <w:div w:id="266932545">
          <w:marLeft w:val="480"/>
          <w:marRight w:val="0"/>
          <w:marTop w:val="0"/>
          <w:marBottom w:val="0"/>
          <w:divBdr>
            <w:top w:val="none" w:sz="0" w:space="0" w:color="auto"/>
            <w:left w:val="none" w:sz="0" w:space="0" w:color="auto"/>
            <w:bottom w:val="none" w:sz="0" w:space="0" w:color="auto"/>
            <w:right w:val="none" w:sz="0" w:space="0" w:color="auto"/>
          </w:divBdr>
        </w:div>
        <w:div w:id="2089499750">
          <w:marLeft w:val="480"/>
          <w:marRight w:val="0"/>
          <w:marTop w:val="0"/>
          <w:marBottom w:val="0"/>
          <w:divBdr>
            <w:top w:val="none" w:sz="0" w:space="0" w:color="auto"/>
            <w:left w:val="none" w:sz="0" w:space="0" w:color="auto"/>
            <w:bottom w:val="none" w:sz="0" w:space="0" w:color="auto"/>
            <w:right w:val="none" w:sz="0" w:space="0" w:color="auto"/>
          </w:divBdr>
        </w:div>
      </w:divsChild>
    </w:div>
    <w:div w:id="498890989">
      <w:bodyDiv w:val="1"/>
      <w:marLeft w:val="0"/>
      <w:marRight w:val="0"/>
      <w:marTop w:val="0"/>
      <w:marBottom w:val="0"/>
      <w:divBdr>
        <w:top w:val="none" w:sz="0" w:space="0" w:color="auto"/>
        <w:left w:val="none" w:sz="0" w:space="0" w:color="auto"/>
        <w:bottom w:val="none" w:sz="0" w:space="0" w:color="auto"/>
        <w:right w:val="none" w:sz="0" w:space="0" w:color="auto"/>
      </w:divBdr>
    </w:div>
    <w:div w:id="499581170">
      <w:bodyDiv w:val="1"/>
      <w:marLeft w:val="0"/>
      <w:marRight w:val="0"/>
      <w:marTop w:val="0"/>
      <w:marBottom w:val="0"/>
      <w:divBdr>
        <w:top w:val="none" w:sz="0" w:space="0" w:color="auto"/>
        <w:left w:val="none" w:sz="0" w:space="0" w:color="auto"/>
        <w:bottom w:val="none" w:sz="0" w:space="0" w:color="auto"/>
        <w:right w:val="none" w:sz="0" w:space="0" w:color="auto"/>
      </w:divBdr>
      <w:divsChild>
        <w:div w:id="328485852">
          <w:marLeft w:val="480"/>
          <w:marRight w:val="0"/>
          <w:marTop w:val="0"/>
          <w:marBottom w:val="0"/>
          <w:divBdr>
            <w:top w:val="none" w:sz="0" w:space="0" w:color="auto"/>
            <w:left w:val="none" w:sz="0" w:space="0" w:color="auto"/>
            <w:bottom w:val="none" w:sz="0" w:space="0" w:color="auto"/>
            <w:right w:val="none" w:sz="0" w:space="0" w:color="auto"/>
          </w:divBdr>
        </w:div>
        <w:div w:id="1363478855">
          <w:marLeft w:val="480"/>
          <w:marRight w:val="0"/>
          <w:marTop w:val="0"/>
          <w:marBottom w:val="0"/>
          <w:divBdr>
            <w:top w:val="none" w:sz="0" w:space="0" w:color="auto"/>
            <w:left w:val="none" w:sz="0" w:space="0" w:color="auto"/>
            <w:bottom w:val="none" w:sz="0" w:space="0" w:color="auto"/>
            <w:right w:val="none" w:sz="0" w:space="0" w:color="auto"/>
          </w:divBdr>
        </w:div>
        <w:div w:id="2144495191">
          <w:marLeft w:val="480"/>
          <w:marRight w:val="0"/>
          <w:marTop w:val="0"/>
          <w:marBottom w:val="0"/>
          <w:divBdr>
            <w:top w:val="none" w:sz="0" w:space="0" w:color="auto"/>
            <w:left w:val="none" w:sz="0" w:space="0" w:color="auto"/>
            <w:bottom w:val="none" w:sz="0" w:space="0" w:color="auto"/>
            <w:right w:val="none" w:sz="0" w:space="0" w:color="auto"/>
          </w:divBdr>
        </w:div>
        <w:div w:id="1157763331">
          <w:marLeft w:val="480"/>
          <w:marRight w:val="0"/>
          <w:marTop w:val="0"/>
          <w:marBottom w:val="0"/>
          <w:divBdr>
            <w:top w:val="none" w:sz="0" w:space="0" w:color="auto"/>
            <w:left w:val="none" w:sz="0" w:space="0" w:color="auto"/>
            <w:bottom w:val="none" w:sz="0" w:space="0" w:color="auto"/>
            <w:right w:val="none" w:sz="0" w:space="0" w:color="auto"/>
          </w:divBdr>
        </w:div>
        <w:div w:id="861280515">
          <w:marLeft w:val="480"/>
          <w:marRight w:val="0"/>
          <w:marTop w:val="0"/>
          <w:marBottom w:val="0"/>
          <w:divBdr>
            <w:top w:val="none" w:sz="0" w:space="0" w:color="auto"/>
            <w:left w:val="none" w:sz="0" w:space="0" w:color="auto"/>
            <w:bottom w:val="none" w:sz="0" w:space="0" w:color="auto"/>
            <w:right w:val="none" w:sz="0" w:space="0" w:color="auto"/>
          </w:divBdr>
        </w:div>
        <w:div w:id="598760876">
          <w:marLeft w:val="480"/>
          <w:marRight w:val="0"/>
          <w:marTop w:val="0"/>
          <w:marBottom w:val="0"/>
          <w:divBdr>
            <w:top w:val="none" w:sz="0" w:space="0" w:color="auto"/>
            <w:left w:val="none" w:sz="0" w:space="0" w:color="auto"/>
            <w:bottom w:val="none" w:sz="0" w:space="0" w:color="auto"/>
            <w:right w:val="none" w:sz="0" w:space="0" w:color="auto"/>
          </w:divBdr>
        </w:div>
        <w:div w:id="1040592823">
          <w:marLeft w:val="480"/>
          <w:marRight w:val="0"/>
          <w:marTop w:val="0"/>
          <w:marBottom w:val="0"/>
          <w:divBdr>
            <w:top w:val="none" w:sz="0" w:space="0" w:color="auto"/>
            <w:left w:val="none" w:sz="0" w:space="0" w:color="auto"/>
            <w:bottom w:val="none" w:sz="0" w:space="0" w:color="auto"/>
            <w:right w:val="none" w:sz="0" w:space="0" w:color="auto"/>
          </w:divBdr>
        </w:div>
        <w:div w:id="477773010">
          <w:marLeft w:val="480"/>
          <w:marRight w:val="0"/>
          <w:marTop w:val="0"/>
          <w:marBottom w:val="0"/>
          <w:divBdr>
            <w:top w:val="none" w:sz="0" w:space="0" w:color="auto"/>
            <w:left w:val="none" w:sz="0" w:space="0" w:color="auto"/>
            <w:bottom w:val="none" w:sz="0" w:space="0" w:color="auto"/>
            <w:right w:val="none" w:sz="0" w:space="0" w:color="auto"/>
          </w:divBdr>
        </w:div>
        <w:div w:id="1613900013">
          <w:marLeft w:val="480"/>
          <w:marRight w:val="0"/>
          <w:marTop w:val="0"/>
          <w:marBottom w:val="0"/>
          <w:divBdr>
            <w:top w:val="none" w:sz="0" w:space="0" w:color="auto"/>
            <w:left w:val="none" w:sz="0" w:space="0" w:color="auto"/>
            <w:bottom w:val="none" w:sz="0" w:space="0" w:color="auto"/>
            <w:right w:val="none" w:sz="0" w:space="0" w:color="auto"/>
          </w:divBdr>
        </w:div>
        <w:div w:id="800466400">
          <w:marLeft w:val="480"/>
          <w:marRight w:val="0"/>
          <w:marTop w:val="0"/>
          <w:marBottom w:val="0"/>
          <w:divBdr>
            <w:top w:val="none" w:sz="0" w:space="0" w:color="auto"/>
            <w:left w:val="none" w:sz="0" w:space="0" w:color="auto"/>
            <w:bottom w:val="none" w:sz="0" w:space="0" w:color="auto"/>
            <w:right w:val="none" w:sz="0" w:space="0" w:color="auto"/>
          </w:divBdr>
        </w:div>
        <w:div w:id="168564137">
          <w:marLeft w:val="480"/>
          <w:marRight w:val="0"/>
          <w:marTop w:val="0"/>
          <w:marBottom w:val="0"/>
          <w:divBdr>
            <w:top w:val="none" w:sz="0" w:space="0" w:color="auto"/>
            <w:left w:val="none" w:sz="0" w:space="0" w:color="auto"/>
            <w:bottom w:val="none" w:sz="0" w:space="0" w:color="auto"/>
            <w:right w:val="none" w:sz="0" w:space="0" w:color="auto"/>
          </w:divBdr>
        </w:div>
        <w:div w:id="242689377">
          <w:marLeft w:val="480"/>
          <w:marRight w:val="0"/>
          <w:marTop w:val="0"/>
          <w:marBottom w:val="0"/>
          <w:divBdr>
            <w:top w:val="none" w:sz="0" w:space="0" w:color="auto"/>
            <w:left w:val="none" w:sz="0" w:space="0" w:color="auto"/>
            <w:bottom w:val="none" w:sz="0" w:space="0" w:color="auto"/>
            <w:right w:val="none" w:sz="0" w:space="0" w:color="auto"/>
          </w:divBdr>
        </w:div>
        <w:div w:id="2143305618">
          <w:marLeft w:val="480"/>
          <w:marRight w:val="0"/>
          <w:marTop w:val="0"/>
          <w:marBottom w:val="0"/>
          <w:divBdr>
            <w:top w:val="none" w:sz="0" w:space="0" w:color="auto"/>
            <w:left w:val="none" w:sz="0" w:space="0" w:color="auto"/>
            <w:bottom w:val="none" w:sz="0" w:space="0" w:color="auto"/>
            <w:right w:val="none" w:sz="0" w:space="0" w:color="auto"/>
          </w:divBdr>
        </w:div>
        <w:div w:id="1474324567">
          <w:marLeft w:val="480"/>
          <w:marRight w:val="0"/>
          <w:marTop w:val="0"/>
          <w:marBottom w:val="0"/>
          <w:divBdr>
            <w:top w:val="none" w:sz="0" w:space="0" w:color="auto"/>
            <w:left w:val="none" w:sz="0" w:space="0" w:color="auto"/>
            <w:bottom w:val="none" w:sz="0" w:space="0" w:color="auto"/>
            <w:right w:val="none" w:sz="0" w:space="0" w:color="auto"/>
          </w:divBdr>
        </w:div>
        <w:div w:id="26416370">
          <w:marLeft w:val="480"/>
          <w:marRight w:val="0"/>
          <w:marTop w:val="0"/>
          <w:marBottom w:val="0"/>
          <w:divBdr>
            <w:top w:val="none" w:sz="0" w:space="0" w:color="auto"/>
            <w:left w:val="none" w:sz="0" w:space="0" w:color="auto"/>
            <w:bottom w:val="none" w:sz="0" w:space="0" w:color="auto"/>
            <w:right w:val="none" w:sz="0" w:space="0" w:color="auto"/>
          </w:divBdr>
        </w:div>
        <w:div w:id="65999984">
          <w:marLeft w:val="480"/>
          <w:marRight w:val="0"/>
          <w:marTop w:val="0"/>
          <w:marBottom w:val="0"/>
          <w:divBdr>
            <w:top w:val="none" w:sz="0" w:space="0" w:color="auto"/>
            <w:left w:val="none" w:sz="0" w:space="0" w:color="auto"/>
            <w:bottom w:val="none" w:sz="0" w:space="0" w:color="auto"/>
            <w:right w:val="none" w:sz="0" w:space="0" w:color="auto"/>
          </w:divBdr>
        </w:div>
        <w:div w:id="135419934">
          <w:marLeft w:val="480"/>
          <w:marRight w:val="0"/>
          <w:marTop w:val="0"/>
          <w:marBottom w:val="0"/>
          <w:divBdr>
            <w:top w:val="none" w:sz="0" w:space="0" w:color="auto"/>
            <w:left w:val="none" w:sz="0" w:space="0" w:color="auto"/>
            <w:bottom w:val="none" w:sz="0" w:space="0" w:color="auto"/>
            <w:right w:val="none" w:sz="0" w:space="0" w:color="auto"/>
          </w:divBdr>
        </w:div>
        <w:div w:id="633175765">
          <w:marLeft w:val="480"/>
          <w:marRight w:val="0"/>
          <w:marTop w:val="0"/>
          <w:marBottom w:val="0"/>
          <w:divBdr>
            <w:top w:val="none" w:sz="0" w:space="0" w:color="auto"/>
            <w:left w:val="none" w:sz="0" w:space="0" w:color="auto"/>
            <w:bottom w:val="none" w:sz="0" w:space="0" w:color="auto"/>
            <w:right w:val="none" w:sz="0" w:space="0" w:color="auto"/>
          </w:divBdr>
        </w:div>
        <w:div w:id="1499806420">
          <w:marLeft w:val="480"/>
          <w:marRight w:val="0"/>
          <w:marTop w:val="0"/>
          <w:marBottom w:val="0"/>
          <w:divBdr>
            <w:top w:val="none" w:sz="0" w:space="0" w:color="auto"/>
            <w:left w:val="none" w:sz="0" w:space="0" w:color="auto"/>
            <w:bottom w:val="none" w:sz="0" w:space="0" w:color="auto"/>
            <w:right w:val="none" w:sz="0" w:space="0" w:color="auto"/>
          </w:divBdr>
        </w:div>
        <w:div w:id="2062439161">
          <w:marLeft w:val="480"/>
          <w:marRight w:val="0"/>
          <w:marTop w:val="0"/>
          <w:marBottom w:val="0"/>
          <w:divBdr>
            <w:top w:val="none" w:sz="0" w:space="0" w:color="auto"/>
            <w:left w:val="none" w:sz="0" w:space="0" w:color="auto"/>
            <w:bottom w:val="none" w:sz="0" w:space="0" w:color="auto"/>
            <w:right w:val="none" w:sz="0" w:space="0" w:color="auto"/>
          </w:divBdr>
        </w:div>
        <w:div w:id="755638156">
          <w:marLeft w:val="480"/>
          <w:marRight w:val="0"/>
          <w:marTop w:val="0"/>
          <w:marBottom w:val="0"/>
          <w:divBdr>
            <w:top w:val="none" w:sz="0" w:space="0" w:color="auto"/>
            <w:left w:val="none" w:sz="0" w:space="0" w:color="auto"/>
            <w:bottom w:val="none" w:sz="0" w:space="0" w:color="auto"/>
            <w:right w:val="none" w:sz="0" w:space="0" w:color="auto"/>
          </w:divBdr>
        </w:div>
        <w:div w:id="1071582230">
          <w:marLeft w:val="480"/>
          <w:marRight w:val="0"/>
          <w:marTop w:val="0"/>
          <w:marBottom w:val="0"/>
          <w:divBdr>
            <w:top w:val="none" w:sz="0" w:space="0" w:color="auto"/>
            <w:left w:val="none" w:sz="0" w:space="0" w:color="auto"/>
            <w:bottom w:val="none" w:sz="0" w:space="0" w:color="auto"/>
            <w:right w:val="none" w:sz="0" w:space="0" w:color="auto"/>
          </w:divBdr>
        </w:div>
        <w:div w:id="588778840">
          <w:marLeft w:val="480"/>
          <w:marRight w:val="0"/>
          <w:marTop w:val="0"/>
          <w:marBottom w:val="0"/>
          <w:divBdr>
            <w:top w:val="none" w:sz="0" w:space="0" w:color="auto"/>
            <w:left w:val="none" w:sz="0" w:space="0" w:color="auto"/>
            <w:bottom w:val="none" w:sz="0" w:space="0" w:color="auto"/>
            <w:right w:val="none" w:sz="0" w:space="0" w:color="auto"/>
          </w:divBdr>
        </w:div>
        <w:div w:id="1714884375">
          <w:marLeft w:val="480"/>
          <w:marRight w:val="0"/>
          <w:marTop w:val="0"/>
          <w:marBottom w:val="0"/>
          <w:divBdr>
            <w:top w:val="none" w:sz="0" w:space="0" w:color="auto"/>
            <w:left w:val="none" w:sz="0" w:space="0" w:color="auto"/>
            <w:bottom w:val="none" w:sz="0" w:space="0" w:color="auto"/>
            <w:right w:val="none" w:sz="0" w:space="0" w:color="auto"/>
          </w:divBdr>
        </w:div>
        <w:div w:id="1610358664">
          <w:marLeft w:val="480"/>
          <w:marRight w:val="0"/>
          <w:marTop w:val="0"/>
          <w:marBottom w:val="0"/>
          <w:divBdr>
            <w:top w:val="none" w:sz="0" w:space="0" w:color="auto"/>
            <w:left w:val="none" w:sz="0" w:space="0" w:color="auto"/>
            <w:bottom w:val="none" w:sz="0" w:space="0" w:color="auto"/>
            <w:right w:val="none" w:sz="0" w:space="0" w:color="auto"/>
          </w:divBdr>
        </w:div>
        <w:div w:id="638338981">
          <w:marLeft w:val="480"/>
          <w:marRight w:val="0"/>
          <w:marTop w:val="0"/>
          <w:marBottom w:val="0"/>
          <w:divBdr>
            <w:top w:val="none" w:sz="0" w:space="0" w:color="auto"/>
            <w:left w:val="none" w:sz="0" w:space="0" w:color="auto"/>
            <w:bottom w:val="none" w:sz="0" w:space="0" w:color="auto"/>
            <w:right w:val="none" w:sz="0" w:space="0" w:color="auto"/>
          </w:divBdr>
        </w:div>
        <w:div w:id="467211368">
          <w:marLeft w:val="480"/>
          <w:marRight w:val="0"/>
          <w:marTop w:val="0"/>
          <w:marBottom w:val="0"/>
          <w:divBdr>
            <w:top w:val="none" w:sz="0" w:space="0" w:color="auto"/>
            <w:left w:val="none" w:sz="0" w:space="0" w:color="auto"/>
            <w:bottom w:val="none" w:sz="0" w:space="0" w:color="auto"/>
            <w:right w:val="none" w:sz="0" w:space="0" w:color="auto"/>
          </w:divBdr>
        </w:div>
        <w:div w:id="1609777790">
          <w:marLeft w:val="480"/>
          <w:marRight w:val="0"/>
          <w:marTop w:val="0"/>
          <w:marBottom w:val="0"/>
          <w:divBdr>
            <w:top w:val="none" w:sz="0" w:space="0" w:color="auto"/>
            <w:left w:val="none" w:sz="0" w:space="0" w:color="auto"/>
            <w:bottom w:val="none" w:sz="0" w:space="0" w:color="auto"/>
            <w:right w:val="none" w:sz="0" w:space="0" w:color="auto"/>
          </w:divBdr>
        </w:div>
        <w:div w:id="2100909788">
          <w:marLeft w:val="480"/>
          <w:marRight w:val="0"/>
          <w:marTop w:val="0"/>
          <w:marBottom w:val="0"/>
          <w:divBdr>
            <w:top w:val="none" w:sz="0" w:space="0" w:color="auto"/>
            <w:left w:val="none" w:sz="0" w:space="0" w:color="auto"/>
            <w:bottom w:val="none" w:sz="0" w:space="0" w:color="auto"/>
            <w:right w:val="none" w:sz="0" w:space="0" w:color="auto"/>
          </w:divBdr>
        </w:div>
        <w:div w:id="1318991933">
          <w:marLeft w:val="480"/>
          <w:marRight w:val="0"/>
          <w:marTop w:val="0"/>
          <w:marBottom w:val="0"/>
          <w:divBdr>
            <w:top w:val="none" w:sz="0" w:space="0" w:color="auto"/>
            <w:left w:val="none" w:sz="0" w:space="0" w:color="auto"/>
            <w:bottom w:val="none" w:sz="0" w:space="0" w:color="auto"/>
            <w:right w:val="none" w:sz="0" w:space="0" w:color="auto"/>
          </w:divBdr>
        </w:div>
        <w:div w:id="214238151">
          <w:marLeft w:val="480"/>
          <w:marRight w:val="0"/>
          <w:marTop w:val="0"/>
          <w:marBottom w:val="0"/>
          <w:divBdr>
            <w:top w:val="none" w:sz="0" w:space="0" w:color="auto"/>
            <w:left w:val="none" w:sz="0" w:space="0" w:color="auto"/>
            <w:bottom w:val="none" w:sz="0" w:space="0" w:color="auto"/>
            <w:right w:val="none" w:sz="0" w:space="0" w:color="auto"/>
          </w:divBdr>
        </w:div>
        <w:div w:id="1657996165">
          <w:marLeft w:val="480"/>
          <w:marRight w:val="0"/>
          <w:marTop w:val="0"/>
          <w:marBottom w:val="0"/>
          <w:divBdr>
            <w:top w:val="none" w:sz="0" w:space="0" w:color="auto"/>
            <w:left w:val="none" w:sz="0" w:space="0" w:color="auto"/>
            <w:bottom w:val="none" w:sz="0" w:space="0" w:color="auto"/>
            <w:right w:val="none" w:sz="0" w:space="0" w:color="auto"/>
          </w:divBdr>
        </w:div>
        <w:div w:id="45839462">
          <w:marLeft w:val="480"/>
          <w:marRight w:val="0"/>
          <w:marTop w:val="0"/>
          <w:marBottom w:val="0"/>
          <w:divBdr>
            <w:top w:val="none" w:sz="0" w:space="0" w:color="auto"/>
            <w:left w:val="none" w:sz="0" w:space="0" w:color="auto"/>
            <w:bottom w:val="none" w:sz="0" w:space="0" w:color="auto"/>
            <w:right w:val="none" w:sz="0" w:space="0" w:color="auto"/>
          </w:divBdr>
        </w:div>
        <w:div w:id="358556015">
          <w:marLeft w:val="480"/>
          <w:marRight w:val="0"/>
          <w:marTop w:val="0"/>
          <w:marBottom w:val="0"/>
          <w:divBdr>
            <w:top w:val="none" w:sz="0" w:space="0" w:color="auto"/>
            <w:left w:val="none" w:sz="0" w:space="0" w:color="auto"/>
            <w:bottom w:val="none" w:sz="0" w:space="0" w:color="auto"/>
            <w:right w:val="none" w:sz="0" w:space="0" w:color="auto"/>
          </w:divBdr>
        </w:div>
        <w:div w:id="904603039">
          <w:marLeft w:val="480"/>
          <w:marRight w:val="0"/>
          <w:marTop w:val="0"/>
          <w:marBottom w:val="0"/>
          <w:divBdr>
            <w:top w:val="none" w:sz="0" w:space="0" w:color="auto"/>
            <w:left w:val="none" w:sz="0" w:space="0" w:color="auto"/>
            <w:bottom w:val="none" w:sz="0" w:space="0" w:color="auto"/>
            <w:right w:val="none" w:sz="0" w:space="0" w:color="auto"/>
          </w:divBdr>
        </w:div>
        <w:div w:id="1304777633">
          <w:marLeft w:val="480"/>
          <w:marRight w:val="0"/>
          <w:marTop w:val="0"/>
          <w:marBottom w:val="0"/>
          <w:divBdr>
            <w:top w:val="none" w:sz="0" w:space="0" w:color="auto"/>
            <w:left w:val="none" w:sz="0" w:space="0" w:color="auto"/>
            <w:bottom w:val="none" w:sz="0" w:space="0" w:color="auto"/>
            <w:right w:val="none" w:sz="0" w:space="0" w:color="auto"/>
          </w:divBdr>
        </w:div>
        <w:div w:id="1975059699">
          <w:marLeft w:val="480"/>
          <w:marRight w:val="0"/>
          <w:marTop w:val="0"/>
          <w:marBottom w:val="0"/>
          <w:divBdr>
            <w:top w:val="none" w:sz="0" w:space="0" w:color="auto"/>
            <w:left w:val="none" w:sz="0" w:space="0" w:color="auto"/>
            <w:bottom w:val="none" w:sz="0" w:space="0" w:color="auto"/>
            <w:right w:val="none" w:sz="0" w:space="0" w:color="auto"/>
          </w:divBdr>
        </w:div>
        <w:div w:id="2022118245">
          <w:marLeft w:val="480"/>
          <w:marRight w:val="0"/>
          <w:marTop w:val="0"/>
          <w:marBottom w:val="0"/>
          <w:divBdr>
            <w:top w:val="none" w:sz="0" w:space="0" w:color="auto"/>
            <w:left w:val="none" w:sz="0" w:space="0" w:color="auto"/>
            <w:bottom w:val="none" w:sz="0" w:space="0" w:color="auto"/>
            <w:right w:val="none" w:sz="0" w:space="0" w:color="auto"/>
          </w:divBdr>
        </w:div>
        <w:div w:id="142623733">
          <w:marLeft w:val="480"/>
          <w:marRight w:val="0"/>
          <w:marTop w:val="0"/>
          <w:marBottom w:val="0"/>
          <w:divBdr>
            <w:top w:val="none" w:sz="0" w:space="0" w:color="auto"/>
            <w:left w:val="none" w:sz="0" w:space="0" w:color="auto"/>
            <w:bottom w:val="none" w:sz="0" w:space="0" w:color="auto"/>
            <w:right w:val="none" w:sz="0" w:space="0" w:color="auto"/>
          </w:divBdr>
        </w:div>
        <w:div w:id="515581478">
          <w:marLeft w:val="480"/>
          <w:marRight w:val="0"/>
          <w:marTop w:val="0"/>
          <w:marBottom w:val="0"/>
          <w:divBdr>
            <w:top w:val="none" w:sz="0" w:space="0" w:color="auto"/>
            <w:left w:val="none" w:sz="0" w:space="0" w:color="auto"/>
            <w:bottom w:val="none" w:sz="0" w:space="0" w:color="auto"/>
            <w:right w:val="none" w:sz="0" w:space="0" w:color="auto"/>
          </w:divBdr>
        </w:div>
        <w:div w:id="300230810">
          <w:marLeft w:val="480"/>
          <w:marRight w:val="0"/>
          <w:marTop w:val="0"/>
          <w:marBottom w:val="0"/>
          <w:divBdr>
            <w:top w:val="none" w:sz="0" w:space="0" w:color="auto"/>
            <w:left w:val="none" w:sz="0" w:space="0" w:color="auto"/>
            <w:bottom w:val="none" w:sz="0" w:space="0" w:color="auto"/>
            <w:right w:val="none" w:sz="0" w:space="0" w:color="auto"/>
          </w:divBdr>
        </w:div>
        <w:div w:id="829374233">
          <w:marLeft w:val="480"/>
          <w:marRight w:val="0"/>
          <w:marTop w:val="0"/>
          <w:marBottom w:val="0"/>
          <w:divBdr>
            <w:top w:val="none" w:sz="0" w:space="0" w:color="auto"/>
            <w:left w:val="none" w:sz="0" w:space="0" w:color="auto"/>
            <w:bottom w:val="none" w:sz="0" w:space="0" w:color="auto"/>
            <w:right w:val="none" w:sz="0" w:space="0" w:color="auto"/>
          </w:divBdr>
        </w:div>
        <w:div w:id="1223908162">
          <w:marLeft w:val="480"/>
          <w:marRight w:val="0"/>
          <w:marTop w:val="0"/>
          <w:marBottom w:val="0"/>
          <w:divBdr>
            <w:top w:val="none" w:sz="0" w:space="0" w:color="auto"/>
            <w:left w:val="none" w:sz="0" w:space="0" w:color="auto"/>
            <w:bottom w:val="none" w:sz="0" w:space="0" w:color="auto"/>
            <w:right w:val="none" w:sz="0" w:space="0" w:color="auto"/>
          </w:divBdr>
        </w:div>
      </w:divsChild>
    </w:div>
    <w:div w:id="500894725">
      <w:bodyDiv w:val="1"/>
      <w:marLeft w:val="0"/>
      <w:marRight w:val="0"/>
      <w:marTop w:val="0"/>
      <w:marBottom w:val="0"/>
      <w:divBdr>
        <w:top w:val="none" w:sz="0" w:space="0" w:color="auto"/>
        <w:left w:val="none" w:sz="0" w:space="0" w:color="auto"/>
        <w:bottom w:val="none" w:sz="0" w:space="0" w:color="auto"/>
        <w:right w:val="none" w:sz="0" w:space="0" w:color="auto"/>
      </w:divBdr>
    </w:div>
    <w:div w:id="500974676">
      <w:bodyDiv w:val="1"/>
      <w:marLeft w:val="0"/>
      <w:marRight w:val="0"/>
      <w:marTop w:val="0"/>
      <w:marBottom w:val="0"/>
      <w:divBdr>
        <w:top w:val="none" w:sz="0" w:space="0" w:color="auto"/>
        <w:left w:val="none" w:sz="0" w:space="0" w:color="auto"/>
        <w:bottom w:val="none" w:sz="0" w:space="0" w:color="auto"/>
        <w:right w:val="none" w:sz="0" w:space="0" w:color="auto"/>
      </w:divBdr>
    </w:div>
    <w:div w:id="501311168">
      <w:bodyDiv w:val="1"/>
      <w:marLeft w:val="0"/>
      <w:marRight w:val="0"/>
      <w:marTop w:val="0"/>
      <w:marBottom w:val="0"/>
      <w:divBdr>
        <w:top w:val="none" w:sz="0" w:space="0" w:color="auto"/>
        <w:left w:val="none" w:sz="0" w:space="0" w:color="auto"/>
        <w:bottom w:val="none" w:sz="0" w:space="0" w:color="auto"/>
        <w:right w:val="none" w:sz="0" w:space="0" w:color="auto"/>
      </w:divBdr>
      <w:divsChild>
        <w:div w:id="2016226342">
          <w:marLeft w:val="480"/>
          <w:marRight w:val="0"/>
          <w:marTop w:val="0"/>
          <w:marBottom w:val="0"/>
          <w:divBdr>
            <w:top w:val="none" w:sz="0" w:space="0" w:color="auto"/>
            <w:left w:val="none" w:sz="0" w:space="0" w:color="auto"/>
            <w:bottom w:val="none" w:sz="0" w:space="0" w:color="auto"/>
            <w:right w:val="none" w:sz="0" w:space="0" w:color="auto"/>
          </w:divBdr>
        </w:div>
        <w:div w:id="2071532994">
          <w:marLeft w:val="480"/>
          <w:marRight w:val="0"/>
          <w:marTop w:val="0"/>
          <w:marBottom w:val="0"/>
          <w:divBdr>
            <w:top w:val="none" w:sz="0" w:space="0" w:color="auto"/>
            <w:left w:val="none" w:sz="0" w:space="0" w:color="auto"/>
            <w:bottom w:val="none" w:sz="0" w:space="0" w:color="auto"/>
            <w:right w:val="none" w:sz="0" w:space="0" w:color="auto"/>
          </w:divBdr>
        </w:div>
        <w:div w:id="1280841335">
          <w:marLeft w:val="480"/>
          <w:marRight w:val="0"/>
          <w:marTop w:val="0"/>
          <w:marBottom w:val="0"/>
          <w:divBdr>
            <w:top w:val="none" w:sz="0" w:space="0" w:color="auto"/>
            <w:left w:val="none" w:sz="0" w:space="0" w:color="auto"/>
            <w:bottom w:val="none" w:sz="0" w:space="0" w:color="auto"/>
            <w:right w:val="none" w:sz="0" w:space="0" w:color="auto"/>
          </w:divBdr>
        </w:div>
        <w:div w:id="1583180984">
          <w:marLeft w:val="480"/>
          <w:marRight w:val="0"/>
          <w:marTop w:val="0"/>
          <w:marBottom w:val="0"/>
          <w:divBdr>
            <w:top w:val="none" w:sz="0" w:space="0" w:color="auto"/>
            <w:left w:val="none" w:sz="0" w:space="0" w:color="auto"/>
            <w:bottom w:val="none" w:sz="0" w:space="0" w:color="auto"/>
            <w:right w:val="none" w:sz="0" w:space="0" w:color="auto"/>
          </w:divBdr>
        </w:div>
        <w:div w:id="770199675">
          <w:marLeft w:val="480"/>
          <w:marRight w:val="0"/>
          <w:marTop w:val="0"/>
          <w:marBottom w:val="0"/>
          <w:divBdr>
            <w:top w:val="none" w:sz="0" w:space="0" w:color="auto"/>
            <w:left w:val="none" w:sz="0" w:space="0" w:color="auto"/>
            <w:bottom w:val="none" w:sz="0" w:space="0" w:color="auto"/>
            <w:right w:val="none" w:sz="0" w:space="0" w:color="auto"/>
          </w:divBdr>
        </w:div>
        <w:div w:id="1859267877">
          <w:marLeft w:val="480"/>
          <w:marRight w:val="0"/>
          <w:marTop w:val="0"/>
          <w:marBottom w:val="0"/>
          <w:divBdr>
            <w:top w:val="none" w:sz="0" w:space="0" w:color="auto"/>
            <w:left w:val="none" w:sz="0" w:space="0" w:color="auto"/>
            <w:bottom w:val="none" w:sz="0" w:space="0" w:color="auto"/>
            <w:right w:val="none" w:sz="0" w:space="0" w:color="auto"/>
          </w:divBdr>
        </w:div>
        <w:div w:id="123475917">
          <w:marLeft w:val="480"/>
          <w:marRight w:val="0"/>
          <w:marTop w:val="0"/>
          <w:marBottom w:val="0"/>
          <w:divBdr>
            <w:top w:val="none" w:sz="0" w:space="0" w:color="auto"/>
            <w:left w:val="none" w:sz="0" w:space="0" w:color="auto"/>
            <w:bottom w:val="none" w:sz="0" w:space="0" w:color="auto"/>
            <w:right w:val="none" w:sz="0" w:space="0" w:color="auto"/>
          </w:divBdr>
        </w:div>
        <w:div w:id="318459586">
          <w:marLeft w:val="480"/>
          <w:marRight w:val="0"/>
          <w:marTop w:val="0"/>
          <w:marBottom w:val="0"/>
          <w:divBdr>
            <w:top w:val="none" w:sz="0" w:space="0" w:color="auto"/>
            <w:left w:val="none" w:sz="0" w:space="0" w:color="auto"/>
            <w:bottom w:val="none" w:sz="0" w:space="0" w:color="auto"/>
            <w:right w:val="none" w:sz="0" w:space="0" w:color="auto"/>
          </w:divBdr>
        </w:div>
        <w:div w:id="718555511">
          <w:marLeft w:val="480"/>
          <w:marRight w:val="0"/>
          <w:marTop w:val="0"/>
          <w:marBottom w:val="0"/>
          <w:divBdr>
            <w:top w:val="none" w:sz="0" w:space="0" w:color="auto"/>
            <w:left w:val="none" w:sz="0" w:space="0" w:color="auto"/>
            <w:bottom w:val="none" w:sz="0" w:space="0" w:color="auto"/>
            <w:right w:val="none" w:sz="0" w:space="0" w:color="auto"/>
          </w:divBdr>
        </w:div>
        <w:div w:id="1508444909">
          <w:marLeft w:val="480"/>
          <w:marRight w:val="0"/>
          <w:marTop w:val="0"/>
          <w:marBottom w:val="0"/>
          <w:divBdr>
            <w:top w:val="none" w:sz="0" w:space="0" w:color="auto"/>
            <w:left w:val="none" w:sz="0" w:space="0" w:color="auto"/>
            <w:bottom w:val="none" w:sz="0" w:space="0" w:color="auto"/>
            <w:right w:val="none" w:sz="0" w:space="0" w:color="auto"/>
          </w:divBdr>
        </w:div>
        <w:div w:id="1626079502">
          <w:marLeft w:val="480"/>
          <w:marRight w:val="0"/>
          <w:marTop w:val="0"/>
          <w:marBottom w:val="0"/>
          <w:divBdr>
            <w:top w:val="none" w:sz="0" w:space="0" w:color="auto"/>
            <w:left w:val="none" w:sz="0" w:space="0" w:color="auto"/>
            <w:bottom w:val="none" w:sz="0" w:space="0" w:color="auto"/>
            <w:right w:val="none" w:sz="0" w:space="0" w:color="auto"/>
          </w:divBdr>
        </w:div>
        <w:div w:id="1943607661">
          <w:marLeft w:val="480"/>
          <w:marRight w:val="0"/>
          <w:marTop w:val="0"/>
          <w:marBottom w:val="0"/>
          <w:divBdr>
            <w:top w:val="none" w:sz="0" w:space="0" w:color="auto"/>
            <w:left w:val="none" w:sz="0" w:space="0" w:color="auto"/>
            <w:bottom w:val="none" w:sz="0" w:space="0" w:color="auto"/>
            <w:right w:val="none" w:sz="0" w:space="0" w:color="auto"/>
          </w:divBdr>
        </w:div>
        <w:div w:id="1516268873">
          <w:marLeft w:val="480"/>
          <w:marRight w:val="0"/>
          <w:marTop w:val="0"/>
          <w:marBottom w:val="0"/>
          <w:divBdr>
            <w:top w:val="none" w:sz="0" w:space="0" w:color="auto"/>
            <w:left w:val="none" w:sz="0" w:space="0" w:color="auto"/>
            <w:bottom w:val="none" w:sz="0" w:space="0" w:color="auto"/>
            <w:right w:val="none" w:sz="0" w:space="0" w:color="auto"/>
          </w:divBdr>
        </w:div>
        <w:div w:id="1202866675">
          <w:marLeft w:val="480"/>
          <w:marRight w:val="0"/>
          <w:marTop w:val="0"/>
          <w:marBottom w:val="0"/>
          <w:divBdr>
            <w:top w:val="none" w:sz="0" w:space="0" w:color="auto"/>
            <w:left w:val="none" w:sz="0" w:space="0" w:color="auto"/>
            <w:bottom w:val="none" w:sz="0" w:space="0" w:color="auto"/>
            <w:right w:val="none" w:sz="0" w:space="0" w:color="auto"/>
          </w:divBdr>
        </w:div>
        <w:div w:id="353507363">
          <w:marLeft w:val="480"/>
          <w:marRight w:val="0"/>
          <w:marTop w:val="0"/>
          <w:marBottom w:val="0"/>
          <w:divBdr>
            <w:top w:val="none" w:sz="0" w:space="0" w:color="auto"/>
            <w:left w:val="none" w:sz="0" w:space="0" w:color="auto"/>
            <w:bottom w:val="none" w:sz="0" w:space="0" w:color="auto"/>
            <w:right w:val="none" w:sz="0" w:space="0" w:color="auto"/>
          </w:divBdr>
        </w:div>
        <w:div w:id="465775701">
          <w:marLeft w:val="480"/>
          <w:marRight w:val="0"/>
          <w:marTop w:val="0"/>
          <w:marBottom w:val="0"/>
          <w:divBdr>
            <w:top w:val="none" w:sz="0" w:space="0" w:color="auto"/>
            <w:left w:val="none" w:sz="0" w:space="0" w:color="auto"/>
            <w:bottom w:val="none" w:sz="0" w:space="0" w:color="auto"/>
            <w:right w:val="none" w:sz="0" w:space="0" w:color="auto"/>
          </w:divBdr>
        </w:div>
        <w:div w:id="823274542">
          <w:marLeft w:val="480"/>
          <w:marRight w:val="0"/>
          <w:marTop w:val="0"/>
          <w:marBottom w:val="0"/>
          <w:divBdr>
            <w:top w:val="none" w:sz="0" w:space="0" w:color="auto"/>
            <w:left w:val="none" w:sz="0" w:space="0" w:color="auto"/>
            <w:bottom w:val="none" w:sz="0" w:space="0" w:color="auto"/>
            <w:right w:val="none" w:sz="0" w:space="0" w:color="auto"/>
          </w:divBdr>
        </w:div>
        <w:div w:id="989820870">
          <w:marLeft w:val="480"/>
          <w:marRight w:val="0"/>
          <w:marTop w:val="0"/>
          <w:marBottom w:val="0"/>
          <w:divBdr>
            <w:top w:val="none" w:sz="0" w:space="0" w:color="auto"/>
            <w:left w:val="none" w:sz="0" w:space="0" w:color="auto"/>
            <w:bottom w:val="none" w:sz="0" w:space="0" w:color="auto"/>
            <w:right w:val="none" w:sz="0" w:space="0" w:color="auto"/>
          </w:divBdr>
        </w:div>
        <w:div w:id="930427535">
          <w:marLeft w:val="480"/>
          <w:marRight w:val="0"/>
          <w:marTop w:val="0"/>
          <w:marBottom w:val="0"/>
          <w:divBdr>
            <w:top w:val="none" w:sz="0" w:space="0" w:color="auto"/>
            <w:left w:val="none" w:sz="0" w:space="0" w:color="auto"/>
            <w:bottom w:val="none" w:sz="0" w:space="0" w:color="auto"/>
            <w:right w:val="none" w:sz="0" w:space="0" w:color="auto"/>
          </w:divBdr>
        </w:div>
        <w:div w:id="1163198724">
          <w:marLeft w:val="480"/>
          <w:marRight w:val="0"/>
          <w:marTop w:val="0"/>
          <w:marBottom w:val="0"/>
          <w:divBdr>
            <w:top w:val="none" w:sz="0" w:space="0" w:color="auto"/>
            <w:left w:val="none" w:sz="0" w:space="0" w:color="auto"/>
            <w:bottom w:val="none" w:sz="0" w:space="0" w:color="auto"/>
            <w:right w:val="none" w:sz="0" w:space="0" w:color="auto"/>
          </w:divBdr>
        </w:div>
        <w:div w:id="1399203703">
          <w:marLeft w:val="480"/>
          <w:marRight w:val="0"/>
          <w:marTop w:val="0"/>
          <w:marBottom w:val="0"/>
          <w:divBdr>
            <w:top w:val="none" w:sz="0" w:space="0" w:color="auto"/>
            <w:left w:val="none" w:sz="0" w:space="0" w:color="auto"/>
            <w:bottom w:val="none" w:sz="0" w:space="0" w:color="auto"/>
            <w:right w:val="none" w:sz="0" w:space="0" w:color="auto"/>
          </w:divBdr>
        </w:div>
        <w:div w:id="1190802774">
          <w:marLeft w:val="480"/>
          <w:marRight w:val="0"/>
          <w:marTop w:val="0"/>
          <w:marBottom w:val="0"/>
          <w:divBdr>
            <w:top w:val="none" w:sz="0" w:space="0" w:color="auto"/>
            <w:left w:val="none" w:sz="0" w:space="0" w:color="auto"/>
            <w:bottom w:val="none" w:sz="0" w:space="0" w:color="auto"/>
            <w:right w:val="none" w:sz="0" w:space="0" w:color="auto"/>
          </w:divBdr>
        </w:div>
        <w:div w:id="2042128474">
          <w:marLeft w:val="480"/>
          <w:marRight w:val="0"/>
          <w:marTop w:val="0"/>
          <w:marBottom w:val="0"/>
          <w:divBdr>
            <w:top w:val="none" w:sz="0" w:space="0" w:color="auto"/>
            <w:left w:val="none" w:sz="0" w:space="0" w:color="auto"/>
            <w:bottom w:val="none" w:sz="0" w:space="0" w:color="auto"/>
            <w:right w:val="none" w:sz="0" w:space="0" w:color="auto"/>
          </w:divBdr>
        </w:div>
        <w:div w:id="1730760649">
          <w:marLeft w:val="480"/>
          <w:marRight w:val="0"/>
          <w:marTop w:val="0"/>
          <w:marBottom w:val="0"/>
          <w:divBdr>
            <w:top w:val="none" w:sz="0" w:space="0" w:color="auto"/>
            <w:left w:val="none" w:sz="0" w:space="0" w:color="auto"/>
            <w:bottom w:val="none" w:sz="0" w:space="0" w:color="auto"/>
            <w:right w:val="none" w:sz="0" w:space="0" w:color="auto"/>
          </w:divBdr>
        </w:div>
        <w:div w:id="1490636950">
          <w:marLeft w:val="480"/>
          <w:marRight w:val="0"/>
          <w:marTop w:val="0"/>
          <w:marBottom w:val="0"/>
          <w:divBdr>
            <w:top w:val="none" w:sz="0" w:space="0" w:color="auto"/>
            <w:left w:val="none" w:sz="0" w:space="0" w:color="auto"/>
            <w:bottom w:val="none" w:sz="0" w:space="0" w:color="auto"/>
            <w:right w:val="none" w:sz="0" w:space="0" w:color="auto"/>
          </w:divBdr>
        </w:div>
        <w:div w:id="319389568">
          <w:marLeft w:val="480"/>
          <w:marRight w:val="0"/>
          <w:marTop w:val="0"/>
          <w:marBottom w:val="0"/>
          <w:divBdr>
            <w:top w:val="none" w:sz="0" w:space="0" w:color="auto"/>
            <w:left w:val="none" w:sz="0" w:space="0" w:color="auto"/>
            <w:bottom w:val="none" w:sz="0" w:space="0" w:color="auto"/>
            <w:right w:val="none" w:sz="0" w:space="0" w:color="auto"/>
          </w:divBdr>
        </w:div>
        <w:div w:id="320885901">
          <w:marLeft w:val="480"/>
          <w:marRight w:val="0"/>
          <w:marTop w:val="0"/>
          <w:marBottom w:val="0"/>
          <w:divBdr>
            <w:top w:val="none" w:sz="0" w:space="0" w:color="auto"/>
            <w:left w:val="none" w:sz="0" w:space="0" w:color="auto"/>
            <w:bottom w:val="none" w:sz="0" w:space="0" w:color="auto"/>
            <w:right w:val="none" w:sz="0" w:space="0" w:color="auto"/>
          </w:divBdr>
        </w:div>
        <w:div w:id="1940137105">
          <w:marLeft w:val="480"/>
          <w:marRight w:val="0"/>
          <w:marTop w:val="0"/>
          <w:marBottom w:val="0"/>
          <w:divBdr>
            <w:top w:val="none" w:sz="0" w:space="0" w:color="auto"/>
            <w:left w:val="none" w:sz="0" w:space="0" w:color="auto"/>
            <w:bottom w:val="none" w:sz="0" w:space="0" w:color="auto"/>
            <w:right w:val="none" w:sz="0" w:space="0" w:color="auto"/>
          </w:divBdr>
        </w:div>
        <w:div w:id="575945518">
          <w:marLeft w:val="480"/>
          <w:marRight w:val="0"/>
          <w:marTop w:val="0"/>
          <w:marBottom w:val="0"/>
          <w:divBdr>
            <w:top w:val="none" w:sz="0" w:space="0" w:color="auto"/>
            <w:left w:val="none" w:sz="0" w:space="0" w:color="auto"/>
            <w:bottom w:val="none" w:sz="0" w:space="0" w:color="auto"/>
            <w:right w:val="none" w:sz="0" w:space="0" w:color="auto"/>
          </w:divBdr>
        </w:div>
        <w:div w:id="1110705976">
          <w:marLeft w:val="480"/>
          <w:marRight w:val="0"/>
          <w:marTop w:val="0"/>
          <w:marBottom w:val="0"/>
          <w:divBdr>
            <w:top w:val="none" w:sz="0" w:space="0" w:color="auto"/>
            <w:left w:val="none" w:sz="0" w:space="0" w:color="auto"/>
            <w:bottom w:val="none" w:sz="0" w:space="0" w:color="auto"/>
            <w:right w:val="none" w:sz="0" w:space="0" w:color="auto"/>
          </w:divBdr>
        </w:div>
        <w:div w:id="1411460423">
          <w:marLeft w:val="480"/>
          <w:marRight w:val="0"/>
          <w:marTop w:val="0"/>
          <w:marBottom w:val="0"/>
          <w:divBdr>
            <w:top w:val="none" w:sz="0" w:space="0" w:color="auto"/>
            <w:left w:val="none" w:sz="0" w:space="0" w:color="auto"/>
            <w:bottom w:val="none" w:sz="0" w:space="0" w:color="auto"/>
            <w:right w:val="none" w:sz="0" w:space="0" w:color="auto"/>
          </w:divBdr>
        </w:div>
        <w:div w:id="916979940">
          <w:marLeft w:val="480"/>
          <w:marRight w:val="0"/>
          <w:marTop w:val="0"/>
          <w:marBottom w:val="0"/>
          <w:divBdr>
            <w:top w:val="none" w:sz="0" w:space="0" w:color="auto"/>
            <w:left w:val="none" w:sz="0" w:space="0" w:color="auto"/>
            <w:bottom w:val="none" w:sz="0" w:space="0" w:color="auto"/>
            <w:right w:val="none" w:sz="0" w:space="0" w:color="auto"/>
          </w:divBdr>
        </w:div>
        <w:div w:id="1919748794">
          <w:marLeft w:val="480"/>
          <w:marRight w:val="0"/>
          <w:marTop w:val="0"/>
          <w:marBottom w:val="0"/>
          <w:divBdr>
            <w:top w:val="none" w:sz="0" w:space="0" w:color="auto"/>
            <w:left w:val="none" w:sz="0" w:space="0" w:color="auto"/>
            <w:bottom w:val="none" w:sz="0" w:space="0" w:color="auto"/>
            <w:right w:val="none" w:sz="0" w:space="0" w:color="auto"/>
          </w:divBdr>
        </w:div>
        <w:div w:id="879442115">
          <w:marLeft w:val="480"/>
          <w:marRight w:val="0"/>
          <w:marTop w:val="0"/>
          <w:marBottom w:val="0"/>
          <w:divBdr>
            <w:top w:val="none" w:sz="0" w:space="0" w:color="auto"/>
            <w:left w:val="none" w:sz="0" w:space="0" w:color="auto"/>
            <w:bottom w:val="none" w:sz="0" w:space="0" w:color="auto"/>
            <w:right w:val="none" w:sz="0" w:space="0" w:color="auto"/>
          </w:divBdr>
        </w:div>
        <w:div w:id="183784403">
          <w:marLeft w:val="480"/>
          <w:marRight w:val="0"/>
          <w:marTop w:val="0"/>
          <w:marBottom w:val="0"/>
          <w:divBdr>
            <w:top w:val="none" w:sz="0" w:space="0" w:color="auto"/>
            <w:left w:val="none" w:sz="0" w:space="0" w:color="auto"/>
            <w:bottom w:val="none" w:sz="0" w:space="0" w:color="auto"/>
            <w:right w:val="none" w:sz="0" w:space="0" w:color="auto"/>
          </w:divBdr>
        </w:div>
        <w:div w:id="1221138512">
          <w:marLeft w:val="480"/>
          <w:marRight w:val="0"/>
          <w:marTop w:val="0"/>
          <w:marBottom w:val="0"/>
          <w:divBdr>
            <w:top w:val="none" w:sz="0" w:space="0" w:color="auto"/>
            <w:left w:val="none" w:sz="0" w:space="0" w:color="auto"/>
            <w:bottom w:val="none" w:sz="0" w:space="0" w:color="auto"/>
            <w:right w:val="none" w:sz="0" w:space="0" w:color="auto"/>
          </w:divBdr>
        </w:div>
        <w:div w:id="991911619">
          <w:marLeft w:val="480"/>
          <w:marRight w:val="0"/>
          <w:marTop w:val="0"/>
          <w:marBottom w:val="0"/>
          <w:divBdr>
            <w:top w:val="none" w:sz="0" w:space="0" w:color="auto"/>
            <w:left w:val="none" w:sz="0" w:space="0" w:color="auto"/>
            <w:bottom w:val="none" w:sz="0" w:space="0" w:color="auto"/>
            <w:right w:val="none" w:sz="0" w:space="0" w:color="auto"/>
          </w:divBdr>
        </w:div>
      </w:divsChild>
    </w:div>
    <w:div w:id="502866254">
      <w:bodyDiv w:val="1"/>
      <w:marLeft w:val="0"/>
      <w:marRight w:val="0"/>
      <w:marTop w:val="0"/>
      <w:marBottom w:val="0"/>
      <w:divBdr>
        <w:top w:val="none" w:sz="0" w:space="0" w:color="auto"/>
        <w:left w:val="none" w:sz="0" w:space="0" w:color="auto"/>
        <w:bottom w:val="none" w:sz="0" w:space="0" w:color="auto"/>
        <w:right w:val="none" w:sz="0" w:space="0" w:color="auto"/>
      </w:divBdr>
    </w:div>
    <w:div w:id="503207697">
      <w:bodyDiv w:val="1"/>
      <w:marLeft w:val="0"/>
      <w:marRight w:val="0"/>
      <w:marTop w:val="0"/>
      <w:marBottom w:val="0"/>
      <w:divBdr>
        <w:top w:val="none" w:sz="0" w:space="0" w:color="auto"/>
        <w:left w:val="none" w:sz="0" w:space="0" w:color="auto"/>
        <w:bottom w:val="none" w:sz="0" w:space="0" w:color="auto"/>
        <w:right w:val="none" w:sz="0" w:space="0" w:color="auto"/>
      </w:divBdr>
    </w:div>
    <w:div w:id="504321599">
      <w:bodyDiv w:val="1"/>
      <w:marLeft w:val="0"/>
      <w:marRight w:val="0"/>
      <w:marTop w:val="0"/>
      <w:marBottom w:val="0"/>
      <w:divBdr>
        <w:top w:val="none" w:sz="0" w:space="0" w:color="auto"/>
        <w:left w:val="none" w:sz="0" w:space="0" w:color="auto"/>
        <w:bottom w:val="none" w:sz="0" w:space="0" w:color="auto"/>
        <w:right w:val="none" w:sz="0" w:space="0" w:color="auto"/>
      </w:divBdr>
    </w:div>
    <w:div w:id="504786897">
      <w:bodyDiv w:val="1"/>
      <w:marLeft w:val="0"/>
      <w:marRight w:val="0"/>
      <w:marTop w:val="0"/>
      <w:marBottom w:val="0"/>
      <w:divBdr>
        <w:top w:val="none" w:sz="0" w:space="0" w:color="auto"/>
        <w:left w:val="none" w:sz="0" w:space="0" w:color="auto"/>
        <w:bottom w:val="none" w:sz="0" w:space="0" w:color="auto"/>
        <w:right w:val="none" w:sz="0" w:space="0" w:color="auto"/>
      </w:divBdr>
    </w:div>
    <w:div w:id="506099490">
      <w:bodyDiv w:val="1"/>
      <w:marLeft w:val="0"/>
      <w:marRight w:val="0"/>
      <w:marTop w:val="0"/>
      <w:marBottom w:val="0"/>
      <w:divBdr>
        <w:top w:val="none" w:sz="0" w:space="0" w:color="auto"/>
        <w:left w:val="none" w:sz="0" w:space="0" w:color="auto"/>
        <w:bottom w:val="none" w:sz="0" w:space="0" w:color="auto"/>
        <w:right w:val="none" w:sz="0" w:space="0" w:color="auto"/>
      </w:divBdr>
    </w:div>
    <w:div w:id="506217721">
      <w:bodyDiv w:val="1"/>
      <w:marLeft w:val="0"/>
      <w:marRight w:val="0"/>
      <w:marTop w:val="0"/>
      <w:marBottom w:val="0"/>
      <w:divBdr>
        <w:top w:val="none" w:sz="0" w:space="0" w:color="auto"/>
        <w:left w:val="none" w:sz="0" w:space="0" w:color="auto"/>
        <w:bottom w:val="none" w:sz="0" w:space="0" w:color="auto"/>
        <w:right w:val="none" w:sz="0" w:space="0" w:color="auto"/>
      </w:divBdr>
      <w:divsChild>
        <w:div w:id="743795333">
          <w:marLeft w:val="480"/>
          <w:marRight w:val="0"/>
          <w:marTop w:val="0"/>
          <w:marBottom w:val="0"/>
          <w:divBdr>
            <w:top w:val="none" w:sz="0" w:space="0" w:color="auto"/>
            <w:left w:val="none" w:sz="0" w:space="0" w:color="auto"/>
            <w:bottom w:val="none" w:sz="0" w:space="0" w:color="auto"/>
            <w:right w:val="none" w:sz="0" w:space="0" w:color="auto"/>
          </w:divBdr>
        </w:div>
        <w:div w:id="146438432">
          <w:marLeft w:val="480"/>
          <w:marRight w:val="0"/>
          <w:marTop w:val="0"/>
          <w:marBottom w:val="0"/>
          <w:divBdr>
            <w:top w:val="none" w:sz="0" w:space="0" w:color="auto"/>
            <w:left w:val="none" w:sz="0" w:space="0" w:color="auto"/>
            <w:bottom w:val="none" w:sz="0" w:space="0" w:color="auto"/>
            <w:right w:val="none" w:sz="0" w:space="0" w:color="auto"/>
          </w:divBdr>
        </w:div>
        <w:div w:id="231045317">
          <w:marLeft w:val="480"/>
          <w:marRight w:val="0"/>
          <w:marTop w:val="0"/>
          <w:marBottom w:val="0"/>
          <w:divBdr>
            <w:top w:val="none" w:sz="0" w:space="0" w:color="auto"/>
            <w:left w:val="none" w:sz="0" w:space="0" w:color="auto"/>
            <w:bottom w:val="none" w:sz="0" w:space="0" w:color="auto"/>
            <w:right w:val="none" w:sz="0" w:space="0" w:color="auto"/>
          </w:divBdr>
        </w:div>
        <w:div w:id="1330405886">
          <w:marLeft w:val="480"/>
          <w:marRight w:val="0"/>
          <w:marTop w:val="0"/>
          <w:marBottom w:val="0"/>
          <w:divBdr>
            <w:top w:val="none" w:sz="0" w:space="0" w:color="auto"/>
            <w:left w:val="none" w:sz="0" w:space="0" w:color="auto"/>
            <w:bottom w:val="none" w:sz="0" w:space="0" w:color="auto"/>
            <w:right w:val="none" w:sz="0" w:space="0" w:color="auto"/>
          </w:divBdr>
        </w:div>
        <w:div w:id="959798676">
          <w:marLeft w:val="480"/>
          <w:marRight w:val="0"/>
          <w:marTop w:val="0"/>
          <w:marBottom w:val="0"/>
          <w:divBdr>
            <w:top w:val="none" w:sz="0" w:space="0" w:color="auto"/>
            <w:left w:val="none" w:sz="0" w:space="0" w:color="auto"/>
            <w:bottom w:val="none" w:sz="0" w:space="0" w:color="auto"/>
            <w:right w:val="none" w:sz="0" w:space="0" w:color="auto"/>
          </w:divBdr>
        </w:div>
        <w:div w:id="1202010252">
          <w:marLeft w:val="480"/>
          <w:marRight w:val="0"/>
          <w:marTop w:val="0"/>
          <w:marBottom w:val="0"/>
          <w:divBdr>
            <w:top w:val="none" w:sz="0" w:space="0" w:color="auto"/>
            <w:left w:val="none" w:sz="0" w:space="0" w:color="auto"/>
            <w:bottom w:val="none" w:sz="0" w:space="0" w:color="auto"/>
            <w:right w:val="none" w:sz="0" w:space="0" w:color="auto"/>
          </w:divBdr>
        </w:div>
        <w:div w:id="1085568979">
          <w:marLeft w:val="480"/>
          <w:marRight w:val="0"/>
          <w:marTop w:val="0"/>
          <w:marBottom w:val="0"/>
          <w:divBdr>
            <w:top w:val="none" w:sz="0" w:space="0" w:color="auto"/>
            <w:left w:val="none" w:sz="0" w:space="0" w:color="auto"/>
            <w:bottom w:val="none" w:sz="0" w:space="0" w:color="auto"/>
            <w:right w:val="none" w:sz="0" w:space="0" w:color="auto"/>
          </w:divBdr>
        </w:div>
        <w:div w:id="1008557250">
          <w:marLeft w:val="480"/>
          <w:marRight w:val="0"/>
          <w:marTop w:val="0"/>
          <w:marBottom w:val="0"/>
          <w:divBdr>
            <w:top w:val="none" w:sz="0" w:space="0" w:color="auto"/>
            <w:left w:val="none" w:sz="0" w:space="0" w:color="auto"/>
            <w:bottom w:val="none" w:sz="0" w:space="0" w:color="auto"/>
            <w:right w:val="none" w:sz="0" w:space="0" w:color="auto"/>
          </w:divBdr>
        </w:div>
        <w:div w:id="283924524">
          <w:marLeft w:val="480"/>
          <w:marRight w:val="0"/>
          <w:marTop w:val="0"/>
          <w:marBottom w:val="0"/>
          <w:divBdr>
            <w:top w:val="none" w:sz="0" w:space="0" w:color="auto"/>
            <w:left w:val="none" w:sz="0" w:space="0" w:color="auto"/>
            <w:bottom w:val="none" w:sz="0" w:space="0" w:color="auto"/>
            <w:right w:val="none" w:sz="0" w:space="0" w:color="auto"/>
          </w:divBdr>
        </w:div>
        <w:div w:id="949748053">
          <w:marLeft w:val="480"/>
          <w:marRight w:val="0"/>
          <w:marTop w:val="0"/>
          <w:marBottom w:val="0"/>
          <w:divBdr>
            <w:top w:val="none" w:sz="0" w:space="0" w:color="auto"/>
            <w:left w:val="none" w:sz="0" w:space="0" w:color="auto"/>
            <w:bottom w:val="none" w:sz="0" w:space="0" w:color="auto"/>
            <w:right w:val="none" w:sz="0" w:space="0" w:color="auto"/>
          </w:divBdr>
        </w:div>
        <w:div w:id="1985036548">
          <w:marLeft w:val="480"/>
          <w:marRight w:val="0"/>
          <w:marTop w:val="0"/>
          <w:marBottom w:val="0"/>
          <w:divBdr>
            <w:top w:val="none" w:sz="0" w:space="0" w:color="auto"/>
            <w:left w:val="none" w:sz="0" w:space="0" w:color="auto"/>
            <w:bottom w:val="none" w:sz="0" w:space="0" w:color="auto"/>
            <w:right w:val="none" w:sz="0" w:space="0" w:color="auto"/>
          </w:divBdr>
        </w:div>
        <w:div w:id="2036954001">
          <w:marLeft w:val="480"/>
          <w:marRight w:val="0"/>
          <w:marTop w:val="0"/>
          <w:marBottom w:val="0"/>
          <w:divBdr>
            <w:top w:val="none" w:sz="0" w:space="0" w:color="auto"/>
            <w:left w:val="none" w:sz="0" w:space="0" w:color="auto"/>
            <w:bottom w:val="none" w:sz="0" w:space="0" w:color="auto"/>
            <w:right w:val="none" w:sz="0" w:space="0" w:color="auto"/>
          </w:divBdr>
        </w:div>
        <w:div w:id="1349746686">
          <w:marLeft w:val="480"/>
          <w:marRight w:val="0"/>
          <w:marTop w:val="0"/>
          <w:marBottom w:val="0"/>
          <w:divBdr>
            <w:top w:val="none" w:sz="0" w:space="0" w:color="auto"/>
            <w:left w:val="none" w:sz="0" w:space="0" w:color="auto"/>
            <w:bottom w:val="none" w:sz="0" w:space="0" w:color="auto"/>
            <w:right w:val="none" w:sz="0" w:space="0" w:color="auto"/>
          </w:divBdr>
        </w:div>
        <w:div w:id="1639919097">
          <w:marLeft w:val="480"/>
          <w:marRight w:val="0"/>
          <w:marTop w:val="0"/>
          <w:marBottom w:val="0"/>
          <w:divBdr>
            <w:top w:val="none" w:sz="0" w:space="0" w:color="auto"/>
            <w:left w:val="none" w:sz="0" w:space="0" w:color="auto"/>
            <w:bottom w:val="none" w:sz="0" w:space="0" w:color="auto"/>
            <w:right w:val="none" w:sz="0" w:space="0" w:color="auto"/>
          </w:divBdr>
        </w:div>
        <w:div w:id="943995574">
          <w:marLeft w:val="480"/>
          <w:marRight w:val="0"/>
          <w:marTop w:val="0"/>
          <w:marBottom w:val="0"/>
          <w:divBdr>
            <w:top w:val="none" w:sz="0" w:space="0" w:color="auto"/>
            <w:left w:val="none" w:sz="0" w:space="0" w:color="auto"/>
            <w:bottom w:val="none" w:sz="0" w:space="0" w:color="auto"/>
            <w:right w:val="none" w:sz="0" w:space="0" w:color="auto"/>
          </w:divBdr>
        </w:div>
        <w:div w:id="32506720">
          <w:marLeft w:val="480"/>
          <w:marRight w:val="0"/>
          <w:marTop w:val="0"/>
          <w:marBottom w:val="0"/>
          <w:divBdr>
            <w:top w:val="none" w:sz="0" w:space="0" w:color="auto"/>
            <w:left w:val="none" w:sz="0" w:space="0" w:color="auto"/>
            <w:bottom w:val="none" w:sz="0" w:space="0" w:color="auto"/>
            <w:right w:val="none" w:sz="0" w:space="0" w:color="auto"/>
          </w:divBdr>
        </w:div>
        <w:div w:id="63066945">
          <w:marLeft w:val="480"/>
          <w:marRight w:val="0"/>
          <w:marTop w:val="0"/>
          <w:marBottom w:val="0"/>
          <w:divBdr>
            <w:top w:val="none" w:sz="0" w:space="0" w:color="auto"/>
            <w:left w:val="none" w:sz="0" w:space="0" w:color="auto"/>
            <w:bottom w:val="none" w:sz="0" w:space="0" w:color="auto"/>
            <w:right w:val="none" w:sz="0" w:space="0" w:color="auto"/>
          </w:divBdr>
        </w:div>
        <w:div w:id="1763912613">
          <w:marLeft w:val="480"/>
          <w:marRight w:val="0"/>
          <w:marTop w:val="0"/>
          <w:marBottom w:val="0"/>
          <w:divBdr>
            <w:top w:val="none" w:sz="0" w:space="0" w:color="auto"/>
            <w:left w:val="none" w:sz="0" w:space="0" w:color="auto"/>
            <w:bottom w:val="none" w:sz="0" w:space="0" w:color="auto"/>
            <w:right w:val="none" w:sz="0" w:space="0" w:color="auto"/>
          </w:divBdr>
        </w:div>
        <w:div w:id="1392194166">
          <w:marLeft w:val="480"/>
          <w:marRight w:val="0"/>
          <w:marTop w:val="0"/>
          <w:marBottom w:val="0"/>
          <w:divBdr>
            <w:top w:val="none" w:sz="0" w:space="0" w:color="auto"/>
            <w:left w:val="none" w:sz="0" w:space="0" w:color="auto"/>
            <w:bottom w:val="none" w:sz="0" w:space="0" w:color="auto"/>
            <w:right w:val="none" w:sz="0" w:space="0" w:color="auto"/>
          </w:divBdr>
        </w:div>
        <w:div w:id="1677464608">
          <w:marLeft w:val="480"/>
          <w:marRight w:val="0"/>
          <w:marTop w:val="0"/>
          <w:marBottom w:val="0"/>
          <w:divBdr>
            <w:top w:val="none" w:sz="0" w:space="0" w:color="auto"/>
            <w:left w:val="none" w:sz="0" w:space="0" w:color="auto"/>
            <w:bottom w:val="none" w:sz="0" w:space="0" w:color="auto"/>
            <w:right w:val="none" w:sz="0" w:space="0" w:color="auto"/>
          </w:divBdr>
        </w:div>
        <w:div w:id="1910143665">
          <w:marLeft w:val="480"/>
          <w:marRight w:val="0"/>
          <w:marTop w:val="0"/>
          <w:marBottom w:val="0"/>
          <w:divBdr>
            <w:top w:val="none" w:sz="0" w:space="0" w:color="auto"/>
            <w:left w:val="none" w:sz="0" w:space="0" w:color="auto"/>
            <w:bottom w:val="none" w:sz="0" w:space="0" w:color="auto"/>
            <w:right w:val="none" w:sz="0" w:space="0" w:color="auto"/>
          </w:divBdr>
        </w:div>
        <w:div w:id="1555701258">
          <w:marLeft w:val="480"/>
          <w:marRight w:val="0"/>
          <w:marTop w:val="0"/>
          <w:marBottom w:val="0"/>
          <w:divBdr>
            <w:top w:val="none" w:sz="0" w:space="0" w:color="auto"/>
            <w:left w:val="none" w:sz="0" w:space="0" w:color="auto"/>
            <w:bottom w:val="none" w:sz="0" w:space="0" w:color="auto"/>
            <w:right w:val="none" w:sz="0" w:space="0" w:color="auto"/>
          </w:divBdr>
        </w:div>
        <w:div w:id="434667009">
          <w:marLeft w:val="480"/>
          <w:marRight w:val="0"/>
          <w:marTop w:val="0"/>
          <w:marBottom w:val="0"/>
          <w:divBdr>
            <w:top w:val="none" w:sz="0" w:space="0" w:color="auto"/>
            <w:left w:val="none" w:sz="0" w:space="0" w:color="auto"/>
            <w:bottom w:val="none" w:sz="0" w:space="0" w:color="auto"/>
            <w:right w:val="none" w:sz="0" w:space="0" w:color="auto"/>
          </w:divBdr>
        </w:div>
        <w:div w:id="1704211295">
          <w:marLeft w:val="480"/>
          <w:marRight w:val="0"/>
          <w:marTop w:val="0"/>
          <w:marBottom w:val="0"/>
          <w:divBdr>
            <w:top w:val="none" w:sz="0" w:space="0" w:color="auto"/>
            <w:left w:val="none" w:sz="0" w:space="0" w:color="auto"/>
            <w:bottom w:val="none" w:sz="0" w:space="0" w:color="auto"/>
            <w:right w:val="none" w:sz="0" w:space="0" w:color="auto"/>
          </w:divBdr>
        </w:div>
        <w:div w:id="757945302">
          <w:marLeft w:val="480"/>
          <w:marRight w:val="0"/>
          <w:marTop w:val="0"/>
          <w:marBottom w:val="0"/>
          <w:divBdr>
            <w:top w:val="none" w:sz="0" w:space="0" w:color="auto"/>
            <w:left w:val="none" w:sz="0" w:space="0" w:color="auto"/>
            <w:bottom w:val="none" w:sz="0" w:space="0" w:color="auto"/>
            <w:right w:val="none" w:sz="0" w:space="0" w:color="auto"/>
          </w:divBdr>
        </w:div>
      </w:divsChild>
    </w:div>
    <w:div w:id="506284874">
      <w:bodyDiv w:val="1"/>
      <w:marLeft w:val="0"/>
      <w:marRight w:val="0"/>
      <w:marTop w:val="0"/>
      <w:marBottom w:val="0"/>
      <w:divBdr>
        <w:top w:val="none" w:sz="0" w:space="0" w:color="auto"/>
        <w:left w:val="none" w:sz="0" w:space="0" w:color="auto"/>
        <w:bottom w:val="none" w:sz="0" w:space="0" w:color="auto"/>
        <w:right w:val="none" w:sz="0" w:space="0" w:color="auto"/>
      </w:divBdr>
    </w:div>
    <w:div w:id="506481443">
      <w:bodyDiv w:val="1"/>
      <w:marLeft w:val="0"/>
      <w:marRight w:val="0"/>
      <w:marTop w:val="0"/>
      <w:marBottom w:val="0"/>
      <w:divBdr>
        <w:top w:val="none" w:sz="0" w:space="0" w:color="auto"/>
        <w:left w:val="none" w:sz="0" w:space="0" w:color="auto"/>
        <w:bottom w:val="none" w:sz="0" w:space="0" w:color="auto"/>
        <w:right w:val="none" w:sz="0" w:space="0" w:color="auto"/>
      </w:divBdr>
    </w:div>
    <w:div w:id="506603004">
      <w:bodyDiv w:val="1"/>
      <w:marLeft w:val="0"/>
      <w:marRight w:val="0"/>
      <w:marTop w:val="0"/>
      <w:marBottom w:val="0"/>
      <w:divBdr>
        <w:top w:val="none" w:sz="0" w:space="0" w:color="auto"/>
        <w:left w:val="none" w:sz="0" w:space="0" w:color="auto"/>
        <w:bottom w:val="none" w:sz="0" w:space="0" w:color="auto"/>
        <w:right w:val="none" w:sz="0" w:space="0" w:color="auto"/>
      </w:divBdr>
    </w:div>
    <w:div w:id="506671541">
      <w:bodyDiv w:val="1"/>
      <w:marLeft w:val="0"/>
      <w:marRight w:val="0"/>
      <w:marTop w:val="0"/>
      <w:marBottom w:val="0"/>
      <w:divBdr>
        <w:top w:val="none" w:sz="0" w:space="0" w:color="auto"/>
        <w:left w:val="none" w:sz="0" w:space="0" w:color="auto"/>
        <w:bottom w:val="none" w:sz="0" w:space="0" w:color="auto"/>
        <w:right w:val="none" w:sz="0" w:space="0" w:color="auto"/>
      </w:divBdr>
    </w:div>
    <w:div w:id="507135960">
      <w:bodyDiv w:val="1"/>
      <w:marLeft w:val="0"/>
      <w:marRight w:val="0"/>
      <w:marTop w:val="0"/>
      <w:marBottom w:val="0"/>
      <w:divBdr>
        <w:top w:val="none" w:sz="0" w:space="0" w:color="auto"/>
        <w:left w:val="none" w:sz="0" w:space="0" w:color="auto"/>
        <w:bottom w:val="none" w:sz="0" w:space="0" w:color="auto"/>
        <w:right w:val="none" w:sz="0" w:space="0" w:color="auto"/>
      </w:divBdr>
    </w:div>
    <w:div w:id="507329551">
      <w:bodyDiv w:val="1"/>
      <w:marLeft w:val="0"/>
      <w:marRight w:val="0"/>
      <w:marTop w:val="0"/>
      <w:marBottom w:val="0"/>
      <w:divBdr>
        <w:top w:val="none" w:sz="0" w:space="0" w:color="auto"/>
        <w:left w:val="none" w:sz="0" w:space="0" w:color="auto"/>
        <w:bottom w:val="none" w:sz="0" w:space="0" w:color="auto"/>
        <w:right w:val="none" w:sz="0" w:space="0" w:color="auto"/>
      </w:divBdr>
    </w:div>
    <w:div w:id="508181437">
      <w:bodyDiv w:val="1"/>
      <w:marLeft w:val="0"/>
      <w:marRight w:val="0"/>
      <w:marTop w:val="0"/>
      <w:marBottom w:val="0"/>
      <w:divBdr>
        <w:top w:val="none" w:sz="0" w:space="0" w:color="auto"/>
        <w:left w:val="none" w:sz="0" w:space="0" w:color="auto"/>
        <w:bottom w:val="none" w:sz="0" w:space="0" w:color="auto"/>
        <w:right w:val="none" w:sz="0" w:space="0" w:color="auto"/>
      </w:divBdr>
    </w:div>
    <w:div w:id="509373525">
      <w:bodyDiv w:val="1"/>
      <w:marLeft w:val="0"/>
      <w:marRight w:val="0"/>
      <w:marTop w:val="0"/>
      <w:marBottom w:val="0"/>
      <w:divBdr>
        <w:top w:val="none" w:sz="0" w:space="0" w:color="auto"/>
        <w:left w:val="none" w:sz="0" w:space="0" w:color="auto"/>
        <w:bottom w:val="none" w:sz="0" w:space="0" w:color="auto"/>
        <w:right w:val="none" w:sz="0" w:space="0" w:color="auto"/>
      </w:divBdr>
    </w:div>
    <w:div w:id="509494773">
      <w:bodyDiv w:val="1"/>
      <w:marLeft w:val="0"/>
      <w:marRight w:val="0"/>
      <w:marTop w:val="0"/>
      <w:marBottom w:val="0"/>
      <w:divBdr>
        <w:top w:val="none" w:sz="0" w:space="0" w:color="auto"/>
        <w:left w:val="none" w:sz="0" w:space="0" w:color="auto"/>
        <w:bottom w:val="none" w:sz="0" w:space="0" w:color="auto"/>
        <w:right w:val="none" w:sz="0" w:space="0" w:color="auto"/>
      </w:divBdr>
    </w:div>
    <w:div w:id="510068444">
      <w:bodyDiv w:val="1"/>
      <w:marLeft w:val="0"/>
      <w:marRight w:val="0"/>
      <w:marTop w:val="0"/>
      <w:marBottom w:val="0"/>
      <w:divBdr>
        <w:top w:val="none" w:sz="0" w:space="0" w:color="auto"/>
        <w:left w:val="none" w:sz="0" w:space="0" w:color="auto"/>
        <w:bottom w:val="none" w:sz="0" w:space="0" w:color="auto"/>
        <w:right w:val="none" w:sz="0" w:space="0" w:color="auto"/>
      </w:divBdr>
    </w:div>
    <w:div w:id="511842230">
      <w:bodyDiv w:val="1"/>
      <w:marLeft w:val="0"/>
      <w:marRight w:val="0"/>
      <w:marTop w:val="0"/>
      <w:marBottom w:val="0"/>
      <w:divBdr>
        <w:top w:val="none" w:sz="0" w:space="0" w:color="auto"/>
        <w:left w:val="none" w:sz="0" w:space="0" w:color="auto"/>
        <w:bottom w:val="none" w:sz="0" w:space="0" w:color="auto"/>
        <w:right w:val="none" w:sz="0" w:space="0" w:color="auto"/>
      </w:divBdr>
    </w:div>
    <w:div w:id="512960380">
      <w:bodyDiv w:val="1"/>
      <w:marLeft w:val="0"/>
      <w:marRight w:val="0"/>
      <w:marTop w:val="0"/>
      <w:marBottom w:val="0"/>
      <w:divBdr>
        <w:top w:val="none" w:sz="0" w:space="0" w:color="auto"/>
        <w:left w:val="none" w:sz="0" w:space="0" w:color="auto"/>
        <w:bottom w:val="none" w:sz="0" w:space="0" w:color="auto"/>
        <w:right w:val="none" w:sz="0" w:space="0" w:color="auto"/>
      </w:divBdr>
    </w:div>
    <w:div w:id="513303453">
      <w:bodyDiv w:val="1"/>
      <w:marLeft w:val="0"/>
      <w:marRight w:val="0"/>
      <w:marTop w:val="0"/>
      <w:marBottom w:val="0"/>
      <w:divBdr>
        <w:top w:val="none" w:sz="0" w:space="0" w:color="auto"/>
        <w:left w:val="none" w:sz="0" w:space="0" w:color="auto"/>
        <w:bottom w:val="none" w:sz="0" w:space="0" w:color="auto"/>
        <w:right w:val="none" w:sz="0" w:space="0" w:color="auto"/>
      </w:divBdr>
    </w:div>
    <w:div w:id="514853343">
      <w:bodyDiv w:val="1"/>
      <w:marLeft w:val="0"/>
      <w:marRight w:val="0"/>
      <w:marTop w:val="0"/>
      <w:marBottom w:val="0"/>
      <w:divBdr>
        <w:top w:val="none" w:sz="0" w:space="0" w:color="auto"/>
        <w:left w:val="none" w:sz="0" w:space="0" w:color="auto"/>
        <w:bottom w:val="none" w:sz="0" w:space="0" w:color="auto"/>
        <w:right w:val="none" w:sz="0" w:space="0" w:color="auto"/>
      </w:divBdr>
    </w:div>
    <w:div w:id="515268653">
      <w:bodyDiv w:val="1"/>
      <w:marLeft w:val="0"/>
      <w:marRight w:val="0"/>
      <w:marTop w:val="0"/>
      <w:marBottom w:val="0"/>
      <w:divBdr>
        <w:top w:val="none" w:sz="0" w:space="0" w:color="auto"/>
        <w:left w:val="none" w:sz="0" w:space="0" w:color="auto"/>
        <w:bottom w:val="none" w:sz="0" w:space="0" w:color="auto"/>
        <w:right w:val="none" w:sz="0" w:space="0" w:color="auto"/>
      </w:divBdr>
    </w:div>
    <w:div w:id="517933874">
      <w:bodyDiv w:val="1"/>
      <w:marLeft w:val="0"/>
      <w:marRight w:val="0"/>
      <w:marTop w:val="0"/>
      <w:marBottom w:val="0"/>
      <w:divBdr>
        <w:top w:val="none" w:sz="0" w:space="0" w:color="auto"/>
        <w:left w:val="none" w:sz="0" w:space="0" w:color="auto"/>
        <w:bottom w:val="none" w:sz="0" w:space="0" w:color="auto"/>
        <w:right w:val="none" w:sz="0" w:space="0" w:color="auto"/>
      </w:divBdr>
      <w:divsChild>
        <w:div w:id="1882592721">
          <w:marLeft w:val="480"/>
          <w:marRight w:val="0"/>
          <w:marTop w:val="0"/>
          <w:marBottom w:val="0"/>
          <w:divBdr>
            <w:top w:val="none" w:sz="0" w:space="0" w:color="auto"/>
            <w:left w:val="none" w:sz="0" w:space="0" w:color="auto"/>
            <w:bottom w:val="none" w:sz="0" w:space="0" w:color="auto"/>
            <w:right w:val="none" w:sz="0" w:space="0" w:color="auto"/>
          </w:divBdr>
        </w:div>
        <w:div w:id="115563492">
          <w:marLeft w:val="480"/>
          <w:marRight w:val="0"/>
          <w:marTop w:val="0"/>
          <w:marBottom w:val="0"/>
          <w:divBdr>
            <w:top w:val="none" w:sz="0" w:space="0" w:color="auto"/>
            <w:left w:val="none" w:sz="0" w:space="0" w:color="auto"/>
            <w:bottom w:val="none" w:sz="0" w:space="0" w:color="auto"/>
            <w:right w:val="none" w:sz="0" w:space="0" w:color="auto"/>
          </w:divBdr>
        </w:div>
        <w:div w:id="1519000232">
          <w:marLeft w:val="480"/>
          <w:marRight w:val="0"/>
          <w:marTop w:val="0"/>
          <w:marBottom w:val="0"/>
          <w:divBdr>
            <w:top w:val="none" w:sz="0" w:space="0" w:color="auto"/>
            <w:left w:val="none" w:sz="0" w:space="0" w:color="auto"/>
            <w:bottom w:val="none" w:sz="0" w:space="0" w:color="auto"/>
            <w:right w:val="none" w:sz="0" w:space="0" w:color="auto"/>
          </w:divBdr>
        </w:div>
        <w:div w:id="639579717">
          <w:marLeft w:val="480"/>
          <w:marRight w:val="0"/>
          <w:marTop w:val="0"/>
          <w:marBottom w:val="0"/>
          <w:divBdr>
            <w:top w:val="none" w:sz="0" w:space="0" w:color="auto"/>
            <w:left w:val="none" w:sz="0" w:space="0" w:color="auto"/>
            <w:bottom w:val="none" w:sz="0" w:space="0" w:color="auto"/>
            <w:right w:val="none" w:sz="0" w:space="0" w:color="auto"/>
          </w:divBdr>
        </w:div>
        <w:div w:id="45957125">
          <w:marLeft w:val="480"/>
          <w:marRight w:val="0"/>
          <w:marTop w:val="0"/>
          <w:marBottom w:val="0"/>
          <w:divBdr>
            <w:top w:val="none" w:sz="0" w:space="0" w:color="auto"/>
            <w:left w:val="none" w:sz="0" w:space="0" w:color="auto"/>
            <w:bottom w:val="none" w:sz="0" w:space="0" w:color="auto"/>
            <w:right w:val="none" w:sz="0" w:space="0" w:color="auto"/>
          </w:divBdr>
        </w:div>
        <w:div w:id="324089619">
          <w:marLeft w:val="480"/>
          <w:marRight w:val="0"/>
          <w:marTop w:val="0"/>
          <w:marBottom w:val="0"/>
          <w:divBdr>
            <w:top w:val="none" w:sz="0" w:space="0" w:color="auto"/>
            <w:left w:val="none" w:sz="0" w:space="0" w:color="auto"/>
            <w:bottom w:val="none" w:sz="0" w:space="0" w:color="auto"/>
            <w:right w:val="none" w:sz="0" w:space="0" w:color="auto"/>
          </w:divBdr>
        </w:div>
        <w:div w:id="1706979811">
          <w:marLeft w:val="480"/>
          <w:marRight w:val="0"/>
          <w:marTop w:val="0"/>
          <w:marBottom w:val="0"/>
          <w:divBdr>
            <w:top w:val="none" w:sz="0" w:space="0" w:color="auto"/>
            <w:left w:val="none" w:sz="0" w:space="0" w:color="auto"/>
            <w:bottom w:val="none" w:sz="0" w:space="0" w:color="auto"/>
            <w:right w:val="none" w:sz="0" w:space="0" w:color="auto"/>
          </w:divBdr>
        </w:div>
        <w:div w:id="1305814431">
          <w:marLeft w:val="480"/>
          <w:marRight w:val="0"/>
          <w:marTop w:val="0"/>
          <w:marBottom w:val="0"/>
          <w:divBdr>
            <w:top w:val="none" w:sz="0" w:space="0" w:color="auto"/>
            <w:left w:val="none" w:sz="0" w:space="0" w:color="auto"/>
            <w:bottom w:val="none" w:sz="0" w:space="0" w:color="auto"/>
            <w:right w:val="none" w:sz="0" w:space="0" w:color="auto"/>
          </w:divBdr>
        </w:div>
        <w:div w:id="1611357276">
          <w:marLeft w:val="480"/>
          <w:marRight w:val="0"/>
          <w:marTop w:val="0"/>
          <w:marBottom w:val="0"/>
          <w:divBdr>
            <w:top w:val="none" w:sz="0" w:space="0" w:color="auto"/>
            <w:left w:val="none" w:sz="0" w:space="0" w:color="auto"/>
            <w:bottom w:val="none" w:sz="0" w:space="0" w:color="auto"/>
            <w:right w:val="none" w:sz="0" w:space="0" w:color="auto"/>
          </w:divBdr>
        </w:div>
        <w:div w:id="1179931053">
          <w:marLeft w:val="480"/>
          <w:marRight w:val="0"/>
          <w:marTop w:val="0"/>
          <w:marBottom w:val="0"/>
          <w:divBdr>
            <w:top w:val="none" w:sz="0" w:space="0" w:color="auto"/>
            <w:left w:val="none" w:sz="0" w:space="0" w:color="auto"/>
            <w:bottom w:val="none" w:sz="0" w:space="0" w:color="auto"/>
            <w:right w:val="none" w:sz="0" w:space="0" w:color="auto"/>
          </w:divBdr>
        </w:div>
        <w:div w:id="2053310460">
          <w:marLeft w:val="480"/>
          <w:marRight w:val="0"/>
          <w:marTop w:val="0"/>
          <w:marBottom w:val="0"/>
          <w:divBdr>
            <w:top w:val="none" w:sz="0" w:space="0" w:color="auto"/>
            <w:left w:val="none" w:sz="0" w:space="0" w:color="auto"/>
            <w:bottom w:val="none" w:sz="0" w:space="0" w:color="auto"/>
            <w:right w:val="none" w:sz="0" w:space="0" w:color="auto"/>
          </w:divBdr>
        </w:div>
        <w:div w:id="1521551242">
          <w:marLeft w:val="480"/>
          <w:marRight w:val="0"/>
          <w:marTop w:val="0"/>
          <w:marBottom w:val="0"/>
          <w:divBdr>
            <w:top w:val="none" w:sz="0" w:space="0" w:color="auto"/>
            <w:left w:val="none" w:sz="0" w:space="0" w:color="auto"/>
            <w:bottom w:val="none" w:sz="0" w:space="0" w:color="auto"/>
            <w:right w:val="none" w:sz="0" w:space="0" w:color="auto"/>
          </w:divBdr>
        </w:div>
        <w:div w:id="1034649383">
          <w:marLeft w:val="480"/>
          <w:marRight w:val="0"/>
          <w:marTop w:val="0"/>
          <w:marBottom w:val="0"/>
          <w:divBdr>
            <w:top w:val="none" w:sz="0" w:space="0" w:color="auto"/>
            <w:left w:val="none" w:sz="0" w:space="0" w:color="auto"/>
            <w:bottom w:val="none" w:sz="0" w:space="0" w:color="auto"/>
            <w:right w:val="none" w:sz="0" w:space="0" w:color="auto"/>
          </w:divBdr>
        </w:div>
        <w:div w:id="717700423">
          <w:marLeft w:val="480"/>
          <w:marRight w:val="0"/>
          <w:marTop w:val="0"/>
          <w:marBottom w:val="0"/>
          <w:divBdr>
            <w:top w:val="none" w:sz="0" w:space="0" w:color="auto"/>
            <w:left w:val="none" w:sz="0" w:space="0" w:color="auto"/>
            <w:bottom w:val="none" w:sz="0" w:space="0" w:color="auto"/>
            <w:right w:val="none" w:sz="0" w:space="0" w:color="auto"/>
          </w:divBdr>
        </w:div>
        <w:div w:id="1949965671">
          <w:marLeft w:val="480"/>
          <w:marRight w:val="0"/>
          <w:marTop w:val="0"/>
          <w:marBottom w:val="0"/>
          <w:divBdr>
            <w:top w:val="none" w:sz="0" w:space="0" w:color="auto"/>
            <w:left w:val="none" w:sz="0" w:space="0" w:color="auto"/>
            <w:bottom w:val="none" w:sz="0" w:space="0" w:color="auto"/>
            <w:right w:val="none" w:sz="0" w:space="0" w:color="auto"/>
          </w:divBdr>
        </w:div>
        <w:div w:id="34157684">
          <w:marLeft w:val="480"/>
          <w:marRight w:val="0"/>
          <w:marTop w:val="0"/>
          <w:marBottom w:val="0"/>
          <w:divBdr>
            <w:top w:val="none" w:sz="0" w:space="0" w:color="auto"/>
            <w:left w:val="none" w:sz="0" w:space="0" w:color="auto"/>
            <w:bottom w:val="none" w:sz="0" w:space="0" w:color="auto"/>
            <w:right w:val="none" w:sz="0" w:space="0" w:color="auto"/>
          </w:divBdr>
        </w:div>
        <w:div w:id="1279220837">
          <w:marLeft w:val="480"/>
          <w:marRight w:val="0"/>
          <w:marTop w:val="0"/>
          <w:marBottom w:val="0"/>
          <w:divBdr>
            <w:top w:val="none" w:sz="0" w:space="0" w:color="auto"/>
            <w:left w:val="none" w:sz="0" w:space="0" w:color="auto"/>
            <w:bottom w:val="none" w:sz="0" w:space="0" w:color="auto"/>
            <w:right w:val="none" w:sz="0" w:space="0" w:color="auto"/>
          </w:divBdr>
        </w:div>
        <w:div w:id="622805451">
          <w:marLeft w:val="480"/>
          <w:marRight w:val="0"/>
          <w:marTop w:val="0"/>
          <w:marBottom w:val="0"/>
          <w:divBdr>
            <w:top w:val="none" w:sz="0" w:space="0" w:color="auto"/>
            <w:left w:val="none" w:sz="0" w:space="0" w:color="auto"/>
            <w:bottom w:val="none" w:sz="0" w:space="0" w:color="auto"/>
            <w:right w:val="none" w:sz="0" w:space="0" w:color="auto"/>
          </w:divBdr>
        </w:div>
        <w:div w:id="825050259">
          <w:marLeft w:val="480"/>
          <w:marRight w:val="0"/>
          <w:marTop w:val="0"/>
          <w:marBottom w:val="0"/>
          <w:divBdr>
            <w:top w:val="none" w:sz="0" w:space="0" w:color="auto"/>
            <w:left w:val="none" w:sz="0" w:space="0" w:color="auto"/>
            <w:bottom w:val="none" w:sz="0" w:space="0" w:color="auto"/>
            <w:right w:val="none" w:sz="0" w:space="0" w:color="auto"/>
          </w:divBdr>
        </w:div>
        <w:div w:id="1512337605">
          <w:marLeft w:val="480"/>
          <w:marRight w:val="0"/>
          <w:marTop w:val="0"/>
          <w:marBottom w:val="0"/>
          <w:divBdr>
            <w:top w:val="none" w:sz="0" w:space="0" w:color="auto"/>
            <w:left w:val="none" w:sz="0" w:space="0" w:color="auto"/>
            <w:bottom w:val="none" w:sz="0" w:space="0" w:color="auto"/>
            <w:right w:val="none" w:sz="0" w:space="0" w:color="auto"/>
          </w:divBdr>
        </w:div>
        <w:div w:id="1725720080">
          <w:marLeft w:val="480"/>
          <w:marRight w:val="0"/>
          <w:marTop w:val="0"/>
          <w:marBottom w:val="0"/>
          <w:divBdr>
            <w:top w:val="none" w:sz="0" w:space="0" w:color="auto"/>
            <w:left w:val="none" w:sz="0" w:space="0" w:color="auto"/>
            <w:bottom w:val="none" w:sz="0" w:space="0" w:color="auto"/>
            <w:right w:val="none" w:sz="0" w:space="0" w:color="auto"/>
          </w:divBdr>
        </w:div>
        <w:div w:id="611058497">
          <w:marLeft w:val="480"/>
          <w:marRight w:val="0"/>
          <w:marTop w:val="0"/>
          <w:marBottom w:val="0"/>
          <w:divBdr>
            <w:top w:val="none" w:sz="0" w:space="0" w:color="auto"/>
            <w:left w:val="none" w:sz="0" w:space="0" w:color="auto"/>
            <w:bottom w:val="none" w:sz="0" w:space="0" w:color="auto"/>
            <w:right w:val="none" w:sz="0" w:space="0" w:color="auto"/>
          </w:divBdr>
        </w:div>
        <w:div w:id="1748838621">
          <w:marLeft w:val="480"/>
          <w:marRight w:val="0"/>
          <w:marTop w:val="0"/>
          <w:marBottom w:val="0"/>
          <w:divBdr>
            <w:top w:val="none" w:sz="0" w:space="0" w:color="auto"/>
            <w:left w:val="none" w:sz="0" w:space="0" w:color="auto"/>
            <w:bottom w:val="none" w:sz="0" w:space="0" w:color="auto"/>
            <w:right w:val="none" w:sz="0" w:space="0" w:color="auto"/>
          </w:divBdr>
        </w:div>
        <w:div w:id="832910234">
          <w:marLeft w:val="480"/>
          <w:marRight w:val="0"/>
          <w:marTop w:val="0"/>
          <w:marBottom w:val="0"/>
          <w:divBdr>
            <w:top w:val="none" w:sz="0" w:space="0" w:color="auto"/>
            <w:left w:val="none" w:sz="0" w:space="0" w:color="auto"/>
            <w:bottom w:val="none" w:sz="0" w:space="0" w:color="auto"/>
            <w:right w:val="none" w:sz="0" w:space="0" w:color="auto"/>
          </w:divBdr>
        </w:div>
        <w:div w:id="837506183">
          <w:marLeft w:val="480"/>
          <w:marRight w:val="0"/>
          <w:marTop w:val="0"/>
          <w:marBottom w:val="0"/>
          <w:divBdr>
            <w:top w:val="none" w:sz="0" w:space="0" w:color="auto"/>
            <w:left w:val="none" w:sz="0" w:space="0" w:color="auto"/>
            <w:bottom w:val="none" w:sz="0" w:space="0" w:color="auto"/>
            <w:right w:val="none" w:sz="0" w:space="0" w:color="auto"/>
          </w:divBdr>
        </w:div>
        <w:div w:id="1294410355">
          <w:marLeft w:val="480"/>
          <w:marRight w:val="0"/>
          <w:marTop w:val="0"/>
          <w:marBottom w:val="0"/>
          <w:divBdr>
            <w:top w:val="none" w:sz="0" w:space="0" w:color="auto"/>
            <w:left w:val="none" w:sz="0" w:space="0" w:color="auto"/>
            <w:bottom w:val="none" w:sz="0" w:space="0" w:color="auto"/>
            <w:right w:val="none" w:sz="0" w:space="0" w:color="auto"/>
          </w:divBdr>
        </w:div>
        <w:div w:id="591015316">
          <w:marLeft w:val="480"/>
          <w:marRight w:val="0"/>
          <w:marTop w:val="0"/>
          <w:marBottom w:val="0"/>
          <w:divBdr>
            <w:top w:val="none" w:sz="0" w:space="0" w:color="auto"/>
            <w:left w:val="none" w:sz="0" w:space="0" w:color="auto"/>
            <w:bottom w:val="none" w:sz="0" w:space="0" w:color="auto"/>
            <w:right w:val="none" w:sz="0" w:space="0" w:color="auto"/>
          </w:divBdr>
        </w:div>
        <w:div w:id="321743054">
          <w:marLeft w:val="480"/>
          <w:marRight w:val="0"/>
          <w:marTop w:val="0"/>
          <w:marBottom w:val="0"/>
          <w:divBdr>
            <w:top w:val="none" w:sz="0" w:space="0" w:color="auto"/>
            <w:left w:val="none" w:sz="0" w:space="0" w:color="auto"/>
            <w:bottom w:val="none" w:sz="0" w:space="0" w:color="auto"/>
            <w:right w:val="none" w:sz="0" w:space="0" w:color="auto"/>
          </w:divBdr>
        </w:div>
        <w:div w:id="1475639433">
          <w:marLeft w:val="480"/>
          <w:marRight w:val="0"/>
          <w:marTop w:val="0"/>
          <w:marBottom w:val="0"/>
          <w:divBdr>
            <w:top w:val="none" w:sz="0" w:space="0" w:color="auto"/>
            <w:left w:val="none" w:sz="0" w:space="0" w:color="auto"/>
            <w:bottom w:val="none" w:sz="0" w:space="0" w:color="auto"/>
            <w:right w:val="none" w:sz="0" w:space="0" w:color="auto"/>
          </w:divBdr>
        </w:div>
        <w:div w:id="1451969501">
          <w:marLeft w:val="480"/>
          <w:marRight w:val="0"/>
          <w:marTop w:val="0"/>
          <w:marBottom w:val="0"/>
          <w:divBdr>
            <w:top w:val="none" w:sz="0" w:space="0" w:color="auto"/>
            <w:left w:val="none" w:sz="0" w:space="0" w:color="auto"/>
            <w:bottom w:val="none" w:sz="0" w:space="0" w:color="auto"/>
            <w:right w:val="none" w:sz="0" w:space="0" w:color="auto"/>
          </w:divBdr>
        </w:div>
        <w:div w:id="2089886672">
          <w:marLeft w:val="480"/>
          <w:marRight w:val="0"/>
          <w:marTop w:val="0"/>
          <w:marBottom w:val="0"/>
          <w:divBdr>
            <w:top w:val="none" w:sz="0" w:space="0" w:color="auto"/>
            <w:left w:val="none" w:sz="0" w:space="0" w:color="auto"/>
            <w:bottom w:val="none" w:sz="0" w:space="0" w:color="auto"/>
            <w:right w:val="none" w:sz="0" w:space="0" w:color="auto"/>
          </w:divBdr>
        </w:div>
        <w:div w:id="1954047542">
          <w:marLeft w:val="480"/>
          <w:marRight w:val="0"/>
          <w:marTop w:val="0"/>
          <w:marBottom w:val="0"/>
          <w:divBdr>
            <w:top w:val="none" w:sz="0" w:space="0" w:color="auto"/>
            <w:left w:val="none" w:sz="0" w:space="0" w:color="auto"/>
            <w:bottom w:val="none" w:sz="0" w:space="0" w:color="auto"/>
            <w:right w:val="none" w:sz="0" w:space="0" w:color="auto"/>
          </w:divBdr>
        </w:div>
        <w:div w:id="1218662663">
          <w:marLeft w:val="480"/>
          <w:marRight w:val="0"/>
          <w:marTop w:val="0"/>
          <w:marBottom w:val="0"/>
          <w:divBdr>
            <w:top w:val="none" w:sz="0" w:space="0" w:color="auto"/>
            <w:left w:val="none" w:sz="0" w:space="0" w:color="auto"/>
            <w:bottom w:val="none" w:sz="0" w:space="0" w:color="auto"/>
            <w:right w:val="none" w:sz="0" w:space="0" w:color="auto"/>
          </w:divBdr>
        </w:div>
        <w:div w:id="737018334">
          <w:marLeft w:val="480"/>
          <w:marRight w:val="0"/>
          <w:marTop w:val="0"/>
          <w:marBottom w:val="0"/>
          <w:divBdr>
            <w:top w:val="none" w:sz="0" w:space="0" w:color="auto"/>
            <w:left w:val="none" w:sz="0" w:space="0" w:color="auto"/>
            <w:bottom w:val="none" w:sz="0" w:space="0" w:color="auto"/>
            <w:right w:val="none" w:sz="0" w:space="0" w:color="auto"/>
          </w:divBdr>
        </w:div>
        <w:div w:id="661929672">
          <w:marLeft w:val="480"/>
          <w:marRight w:val="0"/>
          <w:marTop w:val="0"/>
          <w:marBottom w:val="0"/>
          <w:divBdr>
            <w:top w:val="none" w:sz="0" w:space="0" w:color="auto"/>
            <w:left w:val="none" w:sz="0" w:space="0" w:color="auto"/>
            <w:bottom w:val="none" w:sz="0" w:space="0" w:color="auto"/>
            <w:right w:val="none" w:sz="0" w:space="0" w:color="auto"/>
          </w:divBdr>
        </w:div>
        <w:div w:id="614748713">
          <w:marLeft w:val="480"/>
          <w:marRight w:val="0"/>
          <w:marTop w:val="0"/>
          <w:marBottom w:val="0"/>
          <w:divBdr>
            <w:top w:val="none" w:sz="0" w:space="0" w:color="auto"/>
            <w:left w:val="none" w:sz="0" w:space="0" w:color="auto"/>
            <w:bottom w:val="none" w:sz="0" w:space="0" w:color="auto"/>
            <w:right w:val="none" w:sz="0" w:space="0" w:color="auto"/>
          </w:divBdr>
        </w:div>
        <w:div w:id="313753159">
          <w:marLeft w:val="480"/>
          <w:marRight w:val="0"/>
          <w:marTop w:val="0"/>
          <w:marBottom w:val="0"/>
          <w:divBdr>
            <w:top w:val="none" w:sz="0" w:space="0" w:color="auto"/>
            <w:left w:val="none" w:sz="0" w:space="0" w:color="auto"/>
            <w:bottom w:val="none" w:sz="0" w:space="0" w:color="auto"/>
            <w:right w:val="none" w:sz="0" w:space="0" w:color="auto"/>
          </w:divBdr>
        </w:div>
        <w:div w:id="405228396">
          <w:marLeft w:val="480"/>
          <w:marRight w:val="0"/>
          <w:marTop w:val="0"/>
          <w:marBottom w:val="0"/>
          <w:divBdr>
            <w:top w:val="none" w:sz="0" w:space="0" w:color="auto"/>
            <w:left w:val="none" w:sz="0" w:space="0" w:color="auto"/>
            <w:bottom w:val="none" w:sz="0" w:space="0" w:color="auto"/>
            <w:right w:val="none" w:sz="0" w:space="0" w:color="auto"/>
          </w:divBdr>
        </w:div>
        <w:div w:id="441611075">
          <w:marLeft w:val="480"/>
          <w:marRight w:val="0"/>
          <w:marTop w:val="0"/>
          <w:marBottom w:val="0"/>
          <w:divBdr>
            <w:top w:val="none" w:sz="0" w:space="0" w:color="auto"/>
            <w:left w:val="none" w:sz="0" w:space="0" w:color="auto"/>
            <w:bottom w:val="none" w:sz="0" w:space="0" w:color="auto"/>
            <w:right w:val="none" w:sz="0" w:space="0" w:color="auto"/>
          </w:divBdr>
        </w:div>
        <w:div w:id="246037806">
          <w:marLeft w:val="480"/>
          <w:marRight w:val="0"/>
          <w:marTop w:val="0"/>
          <w:marBottom w:val="0"/>
          <w:divBdr>
            <w:top w:val="none" w:sz="0" w:space="0" w:color="auto"/>
            <w:left w:val="none" w:sz="0" w:space="0" w:color="auto"/>
            <w:bottom w:val="none" w:sz="0" w:space="0" w:color="auto"/>
            <w:right w:val="none" w:sz="0" w:space="0" w:color="auto"/>
          </w:divBdr>
        </w:div>
        <w:div w:id="862985141">
          <w:marLeft w:val="480"/>
          <w:marRight w:val="0"/>
          <w:marTop w:val="0"/>
          <w:marBottom w:val="0"/>
          <w:divBdr>
            <w:top w:val="none" w:sz="0" w:space="0" w:color="auto"/>
            <w:left w:val="none" w:sz="0" w:space="0" w:color="auto"/>
            <w:bottom w:val="none" w:sz="0" w:space="0" w:color="auto"/>
            <w:right w:val="none" w:sz="0" w:space="0" w:color="auto"/>
          </w:divBdr>
        </w:div>
        <w:div w:id="1919056692">
          <w:marLeft w:val="480"/>
          <w:marRight w:val="0"/>
          <w:marTop w:val="0"/>
          <w:marBottom w:val="0"/>
          <w:divBdr>
            <w:top w:val="none" w:sz="0" w:space="0" w:color="auto"/>
            <w:left w:val="none" w:sz="0" w:space="0" w:color="auto"/>
            <w:bottom w:val="none" w:sz="0" w:space="0" w:color="auto"/>
            <w:right w:val="none" w:sz="0" w:space="0" w:color="auto"/>
          </w:divBdr>
        </w:div>
        <w:div w:id="596909238">
          <w:marLeft w:val="480"/>
          <w:marRight w:val="0"/>
          <w:marTop w:val="0"/>
          <w:marBottom w:val="0"/>
          <w:divBdr>
            <w:top w:val="none" w:sz="0" w:space="0" w:color="auto"/>
            <w:left w:val="none" w:sz="0" w:space="0" w:color="auto"/>
            <w:bottom w:val="none" w:sz="0" w:space="0" w:color="auto"/>
            <w:right w:val="none" w:sz="0" w:space="0" w:color="auto"/>
          </w:divBdr>
        </w:div>
        <w:div w:id="2052220848">
          <w:marLeft w:val="480"/>
          <w:marRight w:val="0"/>
          <w:marTop w:val="0"/>
          <w:marBottom w:val="0"/>
          <w:divBdr>
            <w:top w:val="none" w:sz="0" w:space="0" w:color="auto"/>
            <w:left w:val="none" w:sz="0" w:space="0" w:color="auto"/>
            <w:bottom w:val="none" w:sz="0" w:space="0" w:color="auto"/>
            <w:right w:val="none" w:sz="0" w:space="0" w:color="auto"/>
          </w:divBdr>
        </w:div>
        <w:div w:id="1690175640">
          <w:marLeft w:val="480"/>
          <w:marRight w:val="0"/>
          <w:marTop w:val="0"/>
          <w:marBottom w:val="0"/>
          <w:divBdr>
            <w:top w:val="none" w:sz="0" w:space="0" w:color="auto"/>
            <w:left w:val="none" w:sz="0" w:space="0" w:color="auto"/>
            <w:bottom w:val="none" w:sz="0" w:space="0" w:color="auto"/>
            <w:right w:val="none" w:sz="0" w:space="0" w:color="auto"/>
          </w:divBdr>
        </w:div>
        <w:div w:id="1241057062">
          <w:marLeft w:val="480"/>
          <w:marRight w:val="0"/>
          <w:marTop w:val="0"/>
          <w:marBottom w:val="0"/>
          <w:divBdr>
            <w:top w:val="none" w:sz="0" w:space="0" w:color="auto"/>
            <w:left w:val="none" w:sz="0" w:space="0" w:color="auto"/>
            <w:bottom w:val="none" w:sz="0" w:space="0" w:color="auto"/>
            <w:right w:val="none" w:sz="0" w:space="0" w:color="auto"/>
          </w:divBdr>
        </w:div>
        <w:div w:id="1325889531">
          <w:marLeft w:val="480"/>
          <w:marRight w:val="0"/>
          <w:marTop w:val="0"/>
          <w:marBottom w:val="0"/>
          <w:divBdr>
            <w:top w:val="none" w:sz="0" w:space="0" w:color="auto"/>
            <w:left w:val="none" w:sz="0" w:space="0" w:color="auto"/>
            <w:bottom w:val="none" w:sz="0" w:space="0" w:color="auto"/>
            <w:right w:val="none" w:sz="0" w:space="0" w:color="auto"/>
          </w:divBdr>
        </w:div>
        <w:div w:id="294263570">
          <w:marLeft w:val="480"/>
          <w:marRight w:val="0"/>
          <w:marTop w:val="0"/>
          <w:marBottom w:val="0"/>
          <w:divBdr>
            <w:top w:val="none" w:sz="0" w:space="0" w:color="auto"/>
            <w:left w:val="none" w:sz="0" w:space="0" w:color="auto"/>
            <w:bottom w:val="none" w:sz="0" w:space="0" w:color="auto"/>
            <w:right w:val="none" w:sz="0" w:space="0" w:color="auto"/>
          </w:divBdr>
        </w:div>
        <w:div w:id="596715660">
          <w:marLeft w:val="480"/>
          <w:marRight w:val="0"/>
          <w:marTop w:val="0"/>
          <w:marBottom w:val="0"/>
          <w:divBdr>
            <w:top w:val="none" w:sz="0" w:space="0" w:color="auto"/>
            <w:left w:val="none" w:sz="0" w:space="0" w:color="auto"/>
            <w:bottom w:val="none" w:sz="0" w:space="0" w:color="auto"/>
            <w:right w:val="none" w:sz="0" w:space="0" w:color="auto"/>
          </w:divBdr>
        </w:div>
        <w:div w:id="89014299">
          <w:marLeft w:val="480"/>
          <w:marRight w:val="0"/>
          <w:marTop w:val="0"/>
          <w:marBottom w:val="0"/>
          <w:divBdr>
            <w:top w:val="none" w:sz="0" w:space="0" w:color="auto"/>
            <w:left w:val="none" w:sz="0" w:space="0" w:color="auto"/>
            <w:bottom w:val="none" w:sz="0" w:space="0" w:color="auto"/>
            <w:right w:val="none" w:sz="0" w:space="0" w:color="auto"/>
          </w:divBdr>
        </w:div>
        <w:div w:id="1999310773">
          <w:marLeft w:val="480"/>
          <w:marRight w:val="0"/>
          <w:marTop w:val="0"/>
          <w:marBottom w:val="0"/>
          <w:divBdr>
            <w:top w:val="none" w:sz="0" w:space="0" w:color="auto"/>
            <w:left w:val="none" w:sz="0" w:space="0" w:color="auto"/>
            <w:bottom w:val="none" w:sz="0" w:space="0" w:color="auto"/>
            <w:right w:val="none" w:sz="0" w:space="0" w:color="auto"/>
          </w:divBdr>
        </w:div>
        <w:div w:id="425153707">
          <w:marLeft w:val="480"/>
          <w:marRight w:val="0"/>
          <w:marTop w:val="0"/>
          <w:marBottom w:val="0"/>
          <w:divBdr>
            <w:top w:val="none" w:sz="0" w:space="0" w:color="auto"/>
            <w:left w:val="none" w:sz="0" w:space="0" w:color="auto"/>
            <w:bottom w:val="none" w:sz="0" w:space="0" w:color="auto"/>
            <w:right w:val="none" w:sz="0" w:space="0" w:color="auto"/>
          </w:divBdr>
        </w:div>
        <w:div w:id="1469712528">
          <w:marLeft w:val="480"/>
          <w:marRight w:val="0"/>
          <w:marTop w:val="0"/>
          <w:marBottom w:val="0"/>
          <w:divBdr>
            <w:top w:val="none" w:sz="0" w:space="0" w:color="auto"/>
            <w:left w:val="none" w:sz="0" w:space="0" w:color="auto"/>
            <w:bottom w:val="none" w:sz="0" w:space="0" w:color="auto"/>
            <w:right w:val="none" w:sz="0" w:space="0" w:color="auto"/>
          </w:divBdr>
        </w:div>
        <w:div w:id="342589201">
          <w:marLeft w:val="480"/>
          <w:marRight w:val="0"/>
          <w:marTop w:val="0"/>
          <w:marBottom w:val="0"/>
          <w:divBdr>
            <w:top w:val="none" w:sz="0" w:space="0" w:color="auto"/>
            <w:left w:val="none" w:sz="0" w:space="0" w:color="auto"/>
            <w:bottom w:val="none" w:sz="0" w:space="0" w:color="auto"/>
            <w:right w:val="none" w:sz="0" w:space="0" w:color="auto"/>
          </w:divBdr>
        </w:div>
        <w:div w:id="1388147819">
          <w:marLeft w:val="480"/>
          <w:marRight w:val="0"/>
          <w:marTop w:val="0"/>
          <w:marBottom w:val="0"/>
          <w:divBdr>
            <w:top w:val="none" w:sz="0" w:space="0" w:color="auto"/>
            <w:left w:val="none" w:sz="0" w:space="0" w:color="auto"/>
            <w:bottom w:val="none" w:sz="0" w:space="0" w:color="auto"/>
            <w:right w:val="none" w:sz="0" w:space="0" w:color="auto"/>
          </w:divBdr>
        </w:div>
        <w:div w:id="1166752539">
          <w:marLeft w:val="480"/>
          <w:marRight w:val="0"/>
          <w:marTop w:val="0"/>
          <w:marBottom w:val="0"/>
          <w:divBdr>
            <w:top w:val="none" w:sz="0" w:space="0" w:color="auto"/>
            <w:left w:val="none" w:sz="0" w:space="0" w:color="auto"/>
            <w:bottom w:val="none" w:sz="0" w:space="0" w:color="auto"/>
            <w:right w:val="none" w:sz="0" w:space="0" w:color="auto"/>
          </w:divBdr>
        </w:div>
      </w:divsChild>
    </w:div>
    <w:div w:id="518784331">
      <w:bodyDiv w:val="1"/>
      <w:marLeft w:val="0"/>
      <w:marRight w:val="0"/>
      <w:marTop w:val="0"/>
      <w:marBottom w:val="0"/>
      <w:divBdr>
        <w:top w:val="none" w:sz="0" w:space="0" w:color="auto"/>
        <w:left w:val="none" w:sz="0" w:space="0" w:color="auto"/>
        <w:bottom w:val="none" w:sz="0" w:space="0" w:color="auto"/>
        <w:right w:val="none" w:sz="0" w:space="0" w:color="auto"/>
      </w:divBdr>
    </w:div>
    <w:div w:id="518932918">
      <w:bodyDiv w:val="1"/>
      <w:marLeft w:val="0"/>
      <w:marRight w:val="0"/>
      <w:marTop w:val="0"/>
      <w:marBottom w:val="0"/>
      <w:divBdr>
        <w:top w:val="none" w:sz="0" w:space="0" w:color="auto"/>
        <w:left w:val="none" w:sz="0" w:space="0" w:color="auto"/>
        <w:bottom w:val="none" w:sz="0" w:space="0" w:color="auto"/>
        <w:right w:val="none" w:sz="0" w:space="0" w:color="auto"/>
      </w:divBdr>
    </w:div>
    <w:div w:id="519123268">
      <w:bodyDiv w:val="1"/>
      <w:marLeft w:val="0"/>
      <w:marRight w:val="0"/>
      <w:marTop w:val="0"/>
      <w:marBottom w:val="0"/>
      <w:divBdr>
        <w:top w:val="none" w:sz="0" w:space="0" w:color="auto"/>
        <w:left w:val="none" w:sz="0" w:space="0" w:color="auto"/>
        <w:bottom w:val="none" w:sz="0" w:space="0" w:color="auto"/>
        <w:right w:val="none" w:sz="0" w:space="0" w:color="auto"/>
      </w:divBdr>
    </w:div>
    <w:div w:id="520901565">
      <w:bodyDiv w:val="1"/>
      <w:marLeft w:val="0"/>
      <w:marRight w:val="0"/>
      <w:marTop w:val="0"/>
      <w:marBottom w:val="0"/>
      <w:divBdr>
        <w:top w:val="none" w:sz="0" w:space="0" w:color="auto"/>
        <w:left w:val="none" w:sz="0" w:space="0" w:color="auto"/>
        <w:bottom w:val="none" w:sz="0" w:space="0" w:color="auto"/>
        <w:right w:val="none" w:sz="0" w:space="0" w:color="auto"/>
      </w:divBdr>
    </w:div>
    <w:div w:id="522016272">
      <w:bodyDiv w:val="1"/>
      <w:marLeft w:val="0"/>
      <w:marRight w:val="0"/>
      <w:marTop w:val="0"/>
      <w:marBottom w:val="0"/>
      <w:divBdr>
        <w:top w:val="none" w:sz="0" w:space="0" w:color="auto"/>
        <w:left w:val="none" w:sz="0" w:space="0" w:color="auto"/>
        <w:bottom w:val="none" w:sz="0" w:space="0" w:color="auto"/>
        <w:right w:val="none" w:sz="0" w:space="0" w:color="auto"/>
      </w:divBdr>
    </w:div>
    <w:div w:id="522866414">
      <w:bodyDiv w:val="1"/>
      <w:marLeft w:val="0"/>
      <w:marRight w:val="0"/>
      <w:marTop w:val="0"/>
      <w:marBottom w:val="0"/>
      <w:divBdr>
        <w:top w:val="none" w:sz="0" w:space="0" w:color="auto"/>
        <w:left w:val="none" w:sz="0" w:space="0" w:color="auto"/>
        <w:bottom w:val="none" w:sz="0" w:space="0" w:color="auto"/>
        <w:right w:val="none" w:sz="0" w:space="0" w:color="auto"/>
      </w:divBdr>
    </w:div>
    <w:div w:id="523832691">
      <w:bodyDiv w:val="1"/>
      <w:marLeft w:val="0"/>
      <w:marRight w:val="0"/>
      <w:marTop w:val="0"/>
      <w:marBottom w:val="0"/>
      <w:divBdr>
        <w:top w:val="none" w:sz="0" w:space="0" w:color="auto"/>
        <w:left w:val="none" w:sz="0" w:space="0" w:color="auto"/>
        <w:bottom w:val="none" w:sz="0" w:space="0" w:color="auto"/>
        <w:right w:val="none" w:sz="0" w:space="0" w:color="auto"/>
      </w:divBdr>
    </w:div>
    <w:div w:id="526525620">
      <w:bodyDiv w:val="1"/>
      <w:marLeft w:val="0"/>
      <w:marRight w:val="0"/>
      <w:marTop w:val="0"/>
      <w:marBottom w:val="0"/>
      <w:divBdr>
        <w:top w:val="none" w:sz="0" w:space="0" w:color="auto"/>
        <w:left w:val="none" w:sz="0" w:space="0" w:color="auto"/>
        <w:bottom w:val="none" w:sz="0" w:space="0" w:color="auto"/>
        <w:right w:val="none" w:sz="0" w:space="0" w:color="auto"/>
      </w:divBdr>
    </w:div>
    <w:div w:id="527064166">
      <w:bodyDiv w:val="1"/>
      <w:marLeft w:val="0"/>
      <w:marRight w:val="0"/>
      <w:marTop w:val="0"/>
      <w:marBottom w:val="0"/>
      <w:divBdr>
        <w:top w:val="none" w:sz="0" w:space="0" w:color="auto"/>
        <w:left w:val="none" w:sz="0" w:space="0" w:color="auto"/>
        <w:bottom w:val="none" w:sz="0" w:space="0" w:color="auto"/>
        <w:right w:val="none" w:sz="0" w:space="0" w:color="auto"/>
      </w:divBdr>
    </w:div>
    <w:div w:id="528376651">
      <w:bodyDiv w:val="1"/>
      <w:marLeft w:val="0"/>
      <w:marRight w:val="0"/>
      <w:marTop w:val="0"/>
      <w:marBottom w:val="0"/>
      <w:divBdr>
        <w:top w:val="none" w:sz="0" w:space="0" w:color="auto"/>
        <w:left w:val="none" w:sz="0" w:space="0" w:color="auto"/>
        <w:bottom w:val="none" w:sz="0" w:space="0" w:color="auto"/>
        <w:right w:val="none" w:sz="0" w:space="0" w:color="auto"/>
      </w:divBdr>
    </w:div>
    <w:div w:id="529224625">
      <w:bodyDiv w:val="1"/>
      <w:marLeft w:val="0"/>
      <w:marRight w:val="0"/>
      <w:marTop w:val="0"/>
      <w:marBottom w:val="0"/>
      <w:divBdr>
        <w:top w:val="none" w:sz="0" w:space="0" w:color="auto"/>
        <w:left w:val="none" w:sz="0" w:space="0" w:color="auto"/>
        <w:bottom w:val="none" w:sz="0" w:space="0" w:color="auto"/>
        <w:right w:val="none" w:sz="0" w:space="0" w:color="auto"/>
      </w:divBdr>
    </w:div>
    <w:div w:id="530074228">
      <w:bodyDiv w:val="1"/>
      <w:marLeft w:val="0"/>
      <w:marRight w:val="0"/>
      <w:marTop w:val="0"/>
      <w:marBottom w:val="0"/>
      <w:divBdr>
        <w:top w:val="none" w:sz="0" w:space="0" w:color="auto"/>
        <w:left w:val="none" w:sz="0" w:space="0" w:color="auto"/>
        <w:bottom w:val="none" w:sz="0" w:space="0" w:color="auto"/>
        <w:right w:val="none" w:sz="0" w:space="0" w:color="auto"/>
      </w:divBdr>
    </w:div>
    <w:div w:id="534150870">
      <w:bodyDiv w:val="1"/>
      <w:marLeft w:val="0"/>
      <w:marRight w:val="0"/>
      <w:marTop w:val="0"/>
      <w:marBottom w:val="0"/>
      <w:divBdr>
        <w:top w:val="none" w:sz="0" w:space="0" w:color="auto"/>
        <w:left w:val="none" w:sz="0" w:space="0" w:color="auto"/>
        <w:bottom w:val="none" w:sz="0" w:space="0" w:color="auto"/>
        <w:right w:val="none" w:sz="0" w:space="0" w:color="auto"/>
      </w:divBdr>
    </w:div>
    <w:div w:id="534318433">
      <w:bodyDiv w:val="1"/>
      <w:marLeft w:val="0"/>
      <w:marRight w:val="0"/>
      <w:marTop w:val="0"/>
      <w:marBottom w:val="0"/>
      <w:divBdr>
        <w:top w:val="none" w:sz="0" w:space="0" w:color="auto"/>
        <w:left w:val="none" w:sz="0" w:space="0" w:color="auto"/>
        <w:bottom w:val="none" w:sz="0" w:space="0" w:color="auto"/>
        <w:right w:val="none" w:sz="0" w:space="0" w:color="auto"/>
      </w:divBdr>
    </w:div>
    <w:div w:id="534346498">
      <w:bodyDiv w:val="1"/>
      <w:marLeft w:val="0"/>
      <w:marRight w:val="0"/>
      <w:marTop w:val="0"/>
      <w:marBottom w:val="0"/>
      <w:divBdr>
        <w:top w:val="none" w:sz="0" w:space="0" w:color="auto"/>
        <w:left w:val="none" w:sz="0" w:space="0" w:color="auto"/>
        <w:bottom w:val="none" w:sz="0" w:space="0" w:color="auto"/>
        <w:right w:val="none" w:sz="0" w:space="0" w:color="auto"/>
      </w:divBdr>
    </w:div>
    <w:div w:id="534389529">
      <w:bodyDiv w:val="1"/>
      <w:marLeft w:val="0"/>
      <w:marRight w:val="0"/>
      <w:marTop w:val="0"/>
      <w:marBottom w:val="0"/>
      <w:divBdr>
        <w:top w:val="none" w:sz="0" w:space="0" w:color="auto"/>
        <w:left w:val="none" w:sz="0" w:space="0" w:color="auto"/>
        <w:bottom w:val="none" w:sz="0" w:space="0" w:color="auto"/>
        <w:right w:val="none" w:sz="0" w:space="0" w:color="auto"/>
      </w:divBdr>
    </w:div>
    <w:div w:id="535578621">
      <w:bodyDiv w:val="1"/>
      <w:marLeft w:val="0"/>
      <w:marRight w:val="0"/>
      <w:marTop w:val="0"/>
      <w:marBottom w:val="0"/>
      <w:divBdr>
        <w:top w:val="none" w:sz="0" w:space="0" w:color="auto"/>
        <w:left w:val="none" w:sz="0" w:space="0" w:color="auto"/>
        <w:bottom w:val="none" w:sz="0" w:space="0" w:color="auto"/>
        <w:right w:val="none" w:sz="0" w:space="0" w:color="auto"/>
      </w:divBdr>
    </w:div>
    <w:div w:id="536240051">
      <w:bodyDiv w:val="1"/>
      <w:marLeft w:val="0"/>
      <w:marRight w:val="0"/>
      <w:marTop w:val="0"/>
      <w:marBottom w:val="0"/>
      <w:divBdr>
        <w:top w:val="none" w:sz="0" w:space="0" w:color="auto"/>
        <w:left w:val="none" w:sz="0" w:space="0" w:color="auto"/>
        <w:bottom w:val="none" w:sz="0" w:space="0" w:color="auto"/>
        <w:right w:val="none" w:sz="0" w:space="0" w:color="auto"/>
      </w:divBdr>
    </w:div>
    <w:div w:id="537200430">
      <w:bodyDiv w:val="1"/>
      <w:marLeft w:val="0"/>
      <w:marRight w:val="0"/>
      <w:marTop w:val="0"/>
      <w:marBottom w:val="0"/>
      <w:divBdr>
        <w:top w:val="none" w:sz="0" w:space="0" w:color="auto"/>
        <w:left w:val="none" w:sz="0" w:space="0" w:color="auto"/>
        <w:bottom w:val="none" w:sz="0" w:space="0" w:color="auto"/>
        <w:right w:val="none" w:sz="0" w:space="0" w:color="auto"/>
      </w:divBdr>
    </w:div>
    <w:div w:id="537351827">
      <w:bodyDiv w:val="1"/>
      <w:marLeft w:val="0"/>
      <w:marRight w:val="0"/>
      <w:marTop w:val="0"/>
      <w:marBottom w:val="0"/>
      <w:divBdr>
        <w:top w:val="none" w:sz="0" w:space="0" w:color="auto"/>
        <w:left w:val="none" w:sz="0" w:space="0" w:color="auto"/>
        <w:bottom w:val="none" w:sz="0" w:space="0" w:color="auto"/>
        <w:right w:val="none" w:sz="0" w:space="0" w:color="auto"/>
      </w:divBdr>
    </w:div>
    <w:div w:id="537666482">
      <w:bodyDiv w:val="1"/>
      <w:marLeft w:val="0"/>
      <w:marRight w:val="0"/>
      <w:marTop w:val="0"/>
      <w:marBottom w:val="0"/>
      <w:divBdr>
        <w:top w:val="none" w:sz="0" w:space="0" w:color="auto"/>
        <w:left w:val="none" w:sz="0" w:space="0" w:color="auto"/>
        <w:bottom w:val="none" w:sz="0" w:space="0" w:color="auto"/>
        <w:right w:val="none" w:sz="0" w:space="0" w:color="auto"/>
      </w:divBdr>
    </w:div>
    <w:div w:id="538129436">
      <w:bodyDiv w:val="1"/>
      <w:marLeft w:val="0"/>
      <w:marRight w:val="0"/>
      <w:marTop w:val="0"/>
      <w:marBottom w:val="0"/>
      <w:divBdr>
        <w:top w:val="none" w:sz="0" w:space="0" w:color="auto"/>
        <w:left w:val="none" w:sz="0" w:space="0" w:color="auto"/>
        <w:bottom w:val="none" w:sz="0" w:space="0" w:color="auto"/>
        <w:right w:val="none" w:sz="0" w:space="0" w:color="auto"/>
      </w:divBdr>
    </w:div>
    <w:div w:id="538474274">
      <w:bodyDiv w:val="1"/>
      <w:marLeft w:val="0"/>
      <w:marRight w:val="0"/>
      <w:marTop w:val="0"/>
      <w:marBottom w:val="0"/>
      <w:divBdr>
        <w:top w:val="none" w:sz="0" w:space="0" w:color="auto"/>
        <w:left w:val="none" w:sz="0" w:space="0" w:color="auto"/>
        <w:bottom w:val="none" w:sz="0" w:space="0" w:color="auto"/>
        <w:right w:val="none" w:sz="0" w:space="0" w:color="auto"/>
      </w:divBdr>
    </w:div>
    <w:div w:id="539054626">
      <w:bodyDiv w:val="1"/>
      <w:marLeft w:val="0"/>
      <w:marRight w:val="0"/>
      <w:marTop w:val="0"/>
      <w:marBottom w:val="0"/>
      <w:divBdr>
        <w:top w:val="none" w:sz="0" w:space="0" w:color="auto"/>
        <w:left w:val="none" w:sz="0" w:space="0" w:color="auto"/>
        <w:bottom w:val="none" w:sz="0" w:space="0" w:color="auto"/>
        <w:right w:val="none" w:sz="0" w:space="0" w:color="auto"/>
      </w:divBdr>
    </w:div>
    <w:div w:id="540477689">
      <w:bodyDiv w:val="1"/>
      <w:marLeft w:val="0"/>
      <w:marRight w:val="0"/>
      <w:marTop w:val="0"/>
      <w:marBottom w:val="0"/>
      <w:divBdr>
        <w:top w:val="none" w:sz="0" w:space="0" w:color="auto"/>
        <w:left w:val="none" w:sz="0" w:space="0" w:color="auto"/>
        <w:bottom w:val="none" w:sz="0" w:space="0" w:color="auto"/>
        <w:right w:val="none" w:sz="0" w:space="0" w:color="auto"/>
      </w:divBdr>
      <w:divsChild>
        <w:div w:id="1399982956">
          <w:marLeft w:val="480"/>
          <w:marRight w:val="0"/>
          <w:marTop w:val="0"/>
          <w:marBottom w:val="0"/>
          <w:divBdr>
            <w:top w:val="none" w:sz="0" w:space="0" w:color="auto"/>
            <w:left w:val="none" w:sz="0" w:space="0" w:color="auto"/>
            <w:bottom w:val="none" w:sz="0" w:space="0" w:color="auto"/>
            <w:right w:val="none" w:sz="0" w:space="0" w:color="auto"/>
          </w:divBdr>
        </w:div>
        <w:div w:id="2130463787">
          <w:marLeft w:val="480"/>
          <w:marRight w:val="0"/>
          <w:marTop w:val="0"/>
          <w:marBottom w:val="0"/>
          <w:divBdr>
            <w:top w:val="none" w:sz="0" w:space="0" w:color="auto"/>
            <w:left w:val="none" w:sz="0" w:space="0" w:color="auto"/>
            <w:bottom w:val="none" w:sz="0" w:space="0" w:color="auto"/>
            <w:right w:val="none" w:sz="0" w:space="0" w:color="auto"/>
          </w:divBdr>
        </w:div>
        <w:div w:id="577326629">
          <w:marLeft w:val="480"/>
          <w:marRight w:val="0"/>
          <w:marTop w:val="0"/>
          <w:marBottom w:val="0"/>
          <w:divBdr>
            <w:top w:val="none" w:sz="0" w:space="0" w:color="auto"/>
            <w:left w:val="none" w:sz="0" w:space="0" w:color="auto"/>
            <w:bottom w:val="none" w:sz="0" w:space="0" w:color="auto"/>
            <w:right w:val="none" w:sz="0" w:space="0" w:color="auto"/>
          </w:divBdr>
        </w:div>
        <w:div w:id="1654915943">
          <w:marLeft w:val="480"/>
          <w:marRight w:val="0"/>
          <w:marTop w:val="0"/>
          <w:marBottom w:val="0"/>
          <w:divBdr>
            <w:top w:val="none" w:sz="0" w:space="0" w:color="auto"/>
            <w:left w:val="none" w:sz="0" w:space="0" w:color="auto"/>
            <w:bottom w:val="none" w:sz="0" w:space="0" w:color="auto"/>
            <w:right w:val="none" w:sz="0" w:space="0" w:color="auto"/>
          </w:divBdr>
        </w:div>
        <w:div w:id="120199093">
          <w:marLeft w:val="480"/>
          <w:marRight w:val="0"/>
          <w:marTop w:val="0"/>
          <w:marBottom w:val="0"/>
          <w:divBdr>
            <w:top w:val="none" w:sz="0" w:space="0" w:color="auto"/>
            <w:left w:val="none" w:sz="0" w:space="0" w:color="auto"/>
            <w:bottom w:val="none" w:sz="0" w:space="0" w:color="auto"/>
            <w:right w:val="none" w:sz="0" w:space="0" w:color="auto"/>
          </w:divBdr>
        </w:div>
        <w:div w:id="1451313727">
          <w:marLeft w:val="480"/>
          <w:marRight w:val="0"/>
          <w:marTop w:val="0"/>
          <w:marBottom w:val="0"/>
          <w:divBdr>
            <w:top w:val="none" w:sz="0" w:space="0" w:color="auto"/>
            <w:left w:val="none" w:sz="0" w:space="0" w:color="auto"/>
            <w:bottom w:val="none" w:sz="0" w:space="0" w:color="auto"/>
            <w:right w:val="none" w:sz="0" w:space="0" w:color="auto"/>
          </w:divBdr>
        </w:div>
        <w:div w:id="661278136">
          <w:marLeft w:val="480"/>
          <w:marRight w:val="0"/>
          <w:marTop w:val="0"/>
          <w:marBottom w:val="0"/>
          <w:divBdr>
            <w:top w:val="none" w:sz="0" w:space="0" w:color="auto"/>
            <w:left w:val="none" w:sz="0" w:space="0" w:color="auto"/>
            <w:bottom w:val="none" w:sz="0" w:space="0" w:color="auto"/>
            <w:right w:val="none" w:sz="0" w:space="0" w:color="auto"/>
          </w:divBdr>
        </w:div>
        <w:div w:id="1073773253">
          <w:marLeft w:val="480"/>
          <w:marRight w:val="0"/>
          <w:marTop w:val="0"/>
          <w:marBottom w:val="0"/>
          <w:divBdr>
            <w:top w:val="none" w:sz="0" w:space="0" w:color="auto"/>
            <w:left w:val="none" w:sz="0" w:space="0" w:color="auto"/>
            <w:bottom w:val="none" w:sz="0" w:space="0" w:color="auto"/>
            <w:right w:val="none" w:sz="0" w:space="0" w:color="auto"/>
          </w:divBdr>
        </w:div>
        <w:div w:id="2022469050">
          <w:marLeft w:val="480"/>
          <w:marRight w:val="0"/>
          <w:marTop w:val="0"/>
          <w:marBottom w:val="0"/>
          <w:divBdr>
            <w:top w:val="none" w:sz="0" w:space="0" w:color="auto"/>
            <w:left w:val="none" w:sz="0" w:space="0" w:color="auto"/>
            <w:bottom w:val="none" w:sz="0" w:space="0" w:color="auto"/>
            <w:right w:val="none" w:sz="0" w:space="0" w:color="auto"/>
          </w:divBdr>
        </w:div>
        <w:div w:id="2025747021">
          <w:marLeft w:val="480"/>
          <w:marRight w:val="0"/>
          <w:marTop w:val="0"/>
          <w:marBottom w:val="0"/>
          <w:divBdr>
            <w:top w:val="none" w:sz="0" w:space="0" w:color="auto"/>
            <w:left w:val="none" w:sz="0" w:space="0" w:color="auto"/>
            <w:bottom w:val="none" w:sz="0" w:space="0" w:color="auto"/>
            <w:right w:val="none" w:sz="0" w:space="0" w:color="auto"/>
          </w:divBdr>
        </w:div>
        <w:div w:id="475755400">
          <w:marLeft w:val="480"/>
          <w:marRight w:val="0"/>
          <w:marTop w:val="0"/>
          <w:marBottom w:val="0"/>
          <w:divBdr>
            <w:top w:val="none" w:sz="0" w:space="0" w:color="auto"/>
            <w:left w:val="none" w:sz="0" w:space="0" w:color="auto"/>
            <w:bottom w:val="none" w:sz="0" w:space="0" w:color="auto"/>
            <w:right w:val="none" w:sz="0" w:space="0" w:color="auto"/>
          </w:divBdr>
        </w:div>
        <w:div w:id="1433670087">
          <w:marLeft w:val="480"/>
          <w:marRight w:val="0"/>
          <w:marTop w:val="0"/>
          <w:marBottom w:val="0"/>
          <w:divBdr>
            <w:top w:val="none" w:sz="0" w:space="0" w:color="auto"/>
            <w:left w:val="none" w:sz="0" w:space="0" w:color="auto"/>
            <w:bottom w:val="none" w:sz="0" w:space="0" w:color="auto"/>
            <w:right w:val="none" w:sz="0" w:space="0" w:color="auto"/>
          </w:divBdr>
        </w:div>
        <w:div w:id="2115399104">
          <w:marLeft w:val="480"/>
          <w:marRight w:val="0"/>
          <w:marTop w:val="0"/>
          <w:marBottom w:val="0"/>
          <w:divBdr>
            <w:top w:val="none" w:sz="0" w:space="0" w:color="auto"/>
            <w:left w:val="none" w:sz="0" w:space="0" w:color="auto"/>
            <w:bottom w:val="none" w:sz="0" w:space="0" w:color="auto"/>
            <w:right w:val="none" w:sz="0" w:space="0" w:color="auto"/>
          </w:divBdr>
        </w:div>
        <w:div w:id="294142890">
          <w:marLeft w:val="480"/>
          <w:marRight w:val="0"/>
          <w:marTop w:val="0"/>
          <w:marBottom w:val="0"/>
          <w:divBdr>
            <w:top w:val="none" w:sz="0" w:space="0" w:color="auto"/>
            <w:left w:val="none" w:sz="0" w:space="0" w:color="auto"/>
            <w:bottom w:val="none" w:sz="0" w:space="0" w:color="auto"/>
            <w:right w:val="none" w:sz="0" w:space="0" w:color="auto"/>
          </w:divBdr>
        </w:div>
        <w:div w:id="312760231">
          <w:marLeft w:val="480"/>
          <w:marRight w:val="0"/>
          <w:marTop w:val="0"/>
          <w:marBottom w:val="0"/>
          <w:divBdr>
            <w:top w:val="none" w:sz="0" w:space="0" w:color="auto"/>
            <w:left w:val="none" w:sz="0" w:space="0" w:color="auto"/>
            <w:bottom w:val="none" w:sz="0" w:space="0" w:color="auto"/>
            <w:right w:val="none" w:sz="0" w:space="0" w:color="auto"/>
          </w:divBdr>
        </w:div>
        <w:div w:id="1987707462">
          <w:marLeft w:val="480"/>
          <w:marRight w:val="0"/>
          <w:marTop w:val="0"/>
          <w:marBottom w:val="0"/>
          <w:divBdr>
            <w:top w:val="none" w:sz="0" w:space="0" w:color="auto"/>
            <w:left w:val="none" w:sz="0" w:space="0" w:color="auto"/>
            <w:bottom w:val="none" w:sz="0" w:space="0" w:color="auto"/>
            <w:right w:val="none" w:sz="0" w:space="0" w:color="auto"/>
          </w:divBdr>
        </w:div>
        <w:div w:id="128523513">
          <w:marLeft w:val="480"/>
          <w:marRight w:val="0"/>
          <w:marTop w:val="0"/>
          <w:marBottom w:val="0"/>
          <w:divBdr>
            <w:top w:val="none" w:sz="0" w:space="0" w:color="auto"/>
            <w:left w:val="none" w:sz="0" w:space="0" w:color="auto"/>
            <w:bottom w:val="none" w:sz="0" w:space="0" w:color="auto"/>
            <w:right w:val="none" w:sz="0" w:space="0" w:color="auto"/>
          </w:divBdr>
        </w:div>
        <w:div w:id="1548226958">
          <w:marLeft w:val="480"/>
          <w:marRight w:val="0"/>
          <w:marTop w:val="0"/>
          <w:marBottom w:val="0"/>
          <w:divBdr>
            <w:top w:val="none" w:sz="0" w:space="0" w:color="auto"/>
            <w:left w:val="none" w:sz="0" w:space="0" w:color="auto"/>
            <w:bottom w:val="none" w:sz="0" w:space="0" w:color="auto"/>
            <w:right w:val="none" w:sz="0" w:space="0" w:color="auto"/>
          </w:divBdr>
        </w:div>
        <w:div w:id="1583640260">
          <w:marLeft w:val="480"/>
          <w:marRight w:val="0"/>
          <w:marTop w:val="0"/>
          <w:marBottom w:val="0"/>
          <w:divBdr>
            <w:top w:val="none" w:sz="0" w:space="0" w:color="auto"/>
            <w:left w:val="none" w:sz="0" w:space="0" w:color="auto"/>
            <w:bottom w:val="none" w:sz="0" w:space="0" w:color="auto"/>
            <w:right w:val="none" w:sz="0" w:space="0" w:color="auto"/>
          </w:divBdr>
        </w:div>
        <w:div w:id="799418385">
          <w:marLeft w:val="480"/>
          <w:marRight w:val="0"/>
          <w:marTop w:val="0"/>
          <w:marBottom w:val="0"/>
          <w:divBdr>
            <w:top w:val="none" w:sz="0" w:space="0" w:color="auto"/>
            <w:left w:val="none" w:sz="0" w:space="0" w:color="auto"/>
            <w:bottom w:val="none" w:sz="0" w:space="0" w:color="auto"/>
            <w:right w:val="none" w:sz="0" w:space="0" w:color="auto"/>
          </w:divBdr>
        </w:div>
        <w:div w:id="1882547360">
          <w:marLeft w:val="480"/>
          <w:marRight w:val="0"/>
          <w:marTop w:val="0"/>
          <w:marBottom w:val="0"/>
          <w:divBdr>
            <w:top w:val="none" w:sz="0" w:space="0" w:color="auto"/>
            <w:left w:val="none" w:sz="0" w:space="0" w:color="auto"/>
            <w:bottom w:val="none" w:sz="0" w:space="0" w:color="auto"/>
            <w:right w:val="none" w:sz="0" w:space="0" w:color="auto"/>
          </w:divBdr>
        </w:div>
      </w:divsChild>
    </w:div>
    <w:div w:id="540751047">
      <w:bodyDiv w:val="1"/>
      <w:marLeft w:val="0"/>
      <w:marRight w:val="0"/>
      <w:marTop w:val="0"/>
      <w:marBottom w:val="0"/>
      <w:divBdr>
        <w:top w:val="none" w:sz="0" w:space="0" w:color="auto"/>
        <w:left w:val="none" w:sz="0" w:space="0" w:color="auto"/>
        <w:bottom w:val="none" w:sz="0" w:space="0" w:color="auto"/>
        <w:right w:val="none" w:sz="0" w:space="0" w:color="auto"/>
      </w:divBdr>
    </w:div>
    <w:div w:id="541482129">
      <w:bodyDiv w:val="1"/>
      <w:marLeft w:val="0"/>
      <w:marRight w:val="0"/>
      <w:marTop w:val="0"/>
      <w:marBottom w:val="0"/>
      <w:divBdr>
        <w:top w:val="none" w:sz="0" w:space="0" w:color="auto"/>
        <w:left w:val="none" w:sz="0" w:space="0" w:color="auto"/>
        <w:bottom w:val="none" w:sz="0" w:space="0" w:color="auto"/>
        <w:right w:val="none" w:sz="0" w:space="0" w:color="auto"/>
      </w:divBdr>
    </w:div>
    <w:div w:id="542206244">
      <w:bodyDiv w:val="1"/>
      <w:marLeft w:val="0"/>
      <w:marRight w:val="0"/>
      <w:marTop w:val="0"/>
      <w:marBottom w:val="0"/>
      <w:divBdr>
        <w:top w:val="none" w:sz="0" w:space="0" w:color="auto"/>
        <w:left w:val="none" w:sz="0" w:space="0" w:color="auto"/>
        <w:bottom w:val="none" w:sz="0" w:space="0" w:color="auto"/>
        <w:right w:val="none" w:sz="0" w:space="0" w:color="auto"/>
      </w:divBdr>
    </w:div>
    <w:div w:id="542448324">
      <w:bodyDiv w:val="1"/>
      <w:marLeft w:val="0"/>
      <w:marRight w:val="0"/>
      <w:marTop w:val="0"/>
      <w:marBottom w:val="0"/>
      <w:divBdr>
        <w:top w:val="none" w:sz="0" w:space="0" w:color="auto"/>
        <w:left w:val="none" w:sz="0" w:space="0" w:color="auto"/>
        <w:bottom w:val="none" w:sz="0" w:space="0" w:color="auto"/>
        <w:right w:val="none" w:sz="0" w:space="0" w:color="auto"/>
      </w:divBdr>
    </w:div>
    <w:div w:id="542865358">
      <w:bodyDiv w:val="1"/>
      <w:marLeft w:val="0"/>
      <w:marRight w:val="0"/>
      <w:marTop w:val="0"/>
      <w:marBottom w:val="0"/>
      <w:divBdr>
        <w:top w:val="none" w:sz="0" w:space="0" w:color="auto"/>
        <w:left w:val="none" w:sz="0" w:space="0" w:color="auto"/>
        <w:bottom w:val="none" w:sz="0" w:space="0" w:color="auto"/>
        <w:right w:val="none" w:sz="0" w:space="0" w:color="auto"/>
      </w:divBdr>
    </w:div>
    <w:div w:id="543174209">
      <w:bodyDiv w:val="1"/>
      <w:marLeft w:val="0"/>
      <w:marRight w:val="0"/>
      <w:marTop w:val="0"/>
      <w:marBottom w:val="0"/>
      <w:divBdr>
        <w:top w:val="none" w:sz="0" w:space="0" w:color="auto"/>
        <w:left w:val="none" w:sz="0" w:space="0" w:color="auto"/>
        <w:bottom w:val="none" w:sz="0" w:space="0" w:color="auto"/>
        <w:right w:val="none" w:sz="0" w:space="0" w:color="auto"/>
      </w:divBdr>
    </w:div>
    <w:div w:id="544222146">
      <w:bodyDiv w:val="1"/>
      <w:marLeft w:val="0"/>
      <w:marRight w:val="0"/>
      <w:marTop w:val="0"/>
      <w:marBottom w:val="0"/>
      <w:divBdr>
        <w:top w:val="none" w:sz="0" w:space="0" w:color="auto"/>
        <w:left w:val="none" w:sz="0" w:space="0" w:color="auto"/>
        <w:bottom w:val="none" w:sz="0" w:space="0" w:color="auto"/>
        <w:right w:val="none" w:sz="0" w:space="0" w:color="auto"/>
      </w:divBdr>
    </w:div>
    <w:div w:id="544878683">
      <w:bodyDiv w:val="1"/>
      <w:marLeft w:val="0"/>
      <w:marRight w:val="0"/>
      <w:marTop w:val="0"/>
      <w:marBottom w:val="0"/>
      <w:divBdr>
        <w:top w:val="none" w:sz="0" w:space="0" w:color="auto"/>
        <w:left w:val="none" w:sz="0" w:space="0" w:color="auto"/>
        <w:bottom w:val="none" w:sz="0" w:space="0" w:color="auto"/>
        <w:right w:val="none" w:sz="0" w:space="0" w:color="auto"/>
      </w:divBdr>
    </w:div>
    <w:div w:id="545607399">
      <w:bodyDiv w:val="1"/>
      <w:marLeft w:val="0"/>
      <w:marRight w:val="0"/>
      <w:marTop w:val="0"/>
      <w:marBottom w:val="0"/>
      <w:divBdr>
        <w:top w:val="none" w:sz="0" w:space="0" w:color="auto"/>
        <w:left w:val="none" w:sz="0" w:space="0" w:color="auto"/>
        <w:bottom w:val="none" w:sz="0" w:space="0" w:color="auto"/>
        <w:right w:val="none" w:sz="0" w:space="0" w:color="auto"/>
      </w:divBdr>
    </w:div>
    <w:div w:id="546836955">
      <w:bodyDiv w:val="1"/>
      <w:marLeft w:val="0"/>
      <w:marRight w:val="0"/>
      <w:marTop w:val="0"/>
      <w:marBottom w:val="0"/>
      <w:divBdr>
        <w:top w:val="none" w:sz="0" w:space="0" w:color="auto"/>
        <w:left w:val="none" w:sz="0" w:space="0" w:color="auto"/>
        <w:bottom w:val="none" w:sz="0" w:space="0" w:color="auto"/>
        <w:right w:val="none" w:sz="0" w:space="0" w:color="auto"/>
      </w:divBdr>
    </w:div>
    <w:div w:id="546915626">
      <w:bodyDiv w:val="1"/>
      <w:marLeft w:val="0"/>
      <w:marRight w:val="0"/>
      <w:marTop w:val="0"/>
      <w:marBottom w:val="0"/>
      <w:divBdr>
        <w:top w:val="none" w:sz="0" w:space="0" w:color="auto"/>
        <w:left w:val="none" w:sz="0" w:space="0" w:color="auto"/>
        <w:bottom w:val="none" w:sz="0" w:space="0" w:color="auto"/>
        <w:right w:val="none" w:sz="0" w:space="0" w:color="auto"/>
      </w:divBdr>
    </w:div>
    <w:div w:id="547497849">
      <w:bodyDiv w:val="1"/>
      <w:marLeft w:val="0"/>
      <w:marRight w:val="0"/>
      <w:marTop w:val="0"/>
      <w:marBottom w:val="0"/>
      <w:divBdr>
        <w:top w:val="none" w:sz="0" w:space="0" w:color="auto"/>
        <w:left w:val="none" w:sz="0" w:space="0" w:color="auto"/>
        <w:bottom w:val="none" w:sz="0" w:space="0" w:color="auto"/>
        <w:right w:val="none" w:sz="0" w:space="0" w:color="auto"/>
      </w:divBdr>
    </w:div>
    <w:div w:id="548222458">
      <w:bodyDiv w:val="1"/>
      <w:marLeft w:val="0"/>
      <w:marRight w:val="0"/>
      <w:marTop w:val="0"/>
      <w:marBottom w:val="0"/>
      <w:divBdr>
        <w:top w:val="none" w:sz="0" w:space="0" w:color="auto"/>
        <w:left w:val="none" w:sz="0" w:space="0" w:color="auto"/>
        <w:bottom w:val="none" w:sz="0" w:space="0" w:color="auto"/>
        <w:right w:val="none" w:sz="0" w:space="0" w:color="auto"/>
      </w:divBdr>
    </w:div>
    <w:div w:id="549268976">
      <w:bodyDiv w:val="1"/>
      <w:marLeft w:val="0"/>
      <w:marRight w:val="0"/>
      <w:marTop w:val="0"/>
      <w:marBottom w:val="0"/>
      <w:divBdr>
        <w:top w:val="none" w:sz="0" w:space="0" w:color="auto"/>
        <w:left w:val="none" w:sz="0" w:space="0" w:color="auto"/>
        <w:bottom w:val="none" w:sz="0" w:space="0" w:color="auto"/>
        <w:right w:val="none" w:sz="0" w:space="0" w:color="auto"/>
      </w:divBdr>
    </w:div>
    <w:div w:id="550730524">
      <w:bodyDiv w:val="1"/>
      <w:marLeft w:val="0"/>
      <w:marRight w:val="0"/>
      <w:marTop w:val="0"/>
      <w:marBottom w:val="0"/>
      <w:divBdr>
        <w:top w:val="none" w:sz="0" w:space="0" w:color="auto"/>
        <w:left w:val="none" w:sz="0" w:space="0" w:color="auto"/>
        <w:bottom w:val="none" w:sz="0" w:space="0" w:color="auto"/>
        <w:right w:val="none" w:sz="0" w:space="0" w:color="auto"/>
      </w:divBdr>
    </w:div>
    <w:div w:id="552959440">
      <w:bodyDiv w:val="1"/>
      <w:marLeft w:val="0"/>
      <w:marRight w:val="0"/>
      <w:marTop w:val="0"/>
      <w:marBottom w:val="0"/>
      <w:divBdr>
        <w:top w:val="none" w:sz="0" w:space="0" w:color="auto"/>
        <w:left w:val="none" w:sz="0" w:space="0" w:color="auto"/>
        <w:bottom w:val="none" w:sz="0" w:space="0" w:color="auto"/>
        <w:right w:val="none" w:sz="0" w:space="0" w:color="auto"/>
      </w:divBdr>
    </w:div>
    <w:div w:id="555355877">
      <w:bodyDiv w:val="1"/>
      <w:marLeft w:val="0"/>
      <w:marRight w:val="0"/>
      <w:marTop w:val="0"/>
      <w:marBottom w:val="0"/>
      <w:divBdr>
        <w:top w:val="none" w:sz="0" w:space="0" w:color="auto"/>
        <w:left w:val="none" w:sz="0" w:space="0" w:color="auto"/>
        <w:bottom w:val="none" w:sz="0" w:space="0" w:color="auto"/>
        <w:right w:val="none" w:sz="0" w:space="0" w:color="auto"/>
      </w:divBdr>
      <w:divsChild>
        <w:div w:id="120810393">
          <w:marLeft w:val="480"/>
          <w:marRight w:val="0"/>
          <w:marTop w:val="0"/>
          <w:marBottom w:val="0"/>
          <w:divBdr>
            <w:top w:val="none" w:sz="0" w:space="0" w:color="auto"/>
            <w:left w:val="none" w:sz="0" w:space="0" w:color="auto"/>
            <w:bottom w:val="none" w:sz="0" w:space="0" w:color="auto"/>
            <w:right w:val="none" w:sz="0" w:space="0" w:color="auto"/>
          </w:divBdr>
        </w:div>
        <w:div w:id="1142697819">
          <w:marLeft w:val="480"/>
          <w:marRight w:val="0"/>
          <w:marTop w:val="0"/>
          <w:marBottom w:val="0"/>
          <w:divBdr>
            <w:top w:val="none" w:sz="0" w:space="0" w:color="auto"/>
            <w:left w:val="none" w:sz="0" w:space="0" w:color="auto"/>
            <w:bottom w:val="none" w:sz="0" w:space="0" w:color="auto"/>
            <w:right w:val="none" w:sz="0" w:space="0" w:color="auto"/>
          </w:divBdr>
        </w:div>
        <w:div w:id="1056970983">
          <w:marLeft w:val="480"/>
          <w:marRight w:val="0"/>
          <w:marTop w:val="0"/>
          <w:marBottom w:val="0"/>
          <w:divBdr>
            <w:top w:val="none" w:sz="0" w:space="0" w:color="auto"/>
            <w:left w:val="none" w:sz="0" w:space="0" w:color="auto"/>
            <w:bottom w:val="none" w:sz="0" w:space="0" w:color="auto"/>
            <w:right w:val="none" w:sz="0" w:space="0" w:color="auto"/>
          </w:divBdr>
        </w:div>
        <w:div w:id="1807316963">
          <w:marLeft w:val="480"/>
          <w:marRight w:val="0"/>
          <w:marTop w:val="0"/>
          <w:marBottom w:val="0"/>
          <w:divBdr>
            <w:top w:val="none" w:sz="0" w:space="0" w:color="auto"/>
            <w:left w:val="none" w:sz="0" w:space="0" w:color="auto"/>
            <w:bottom w:val="none" w:sz="0" w:space="0" w:color="auto"/>
            <w:right w:val="none" w:sz="0" w:space="0" w:color="auto"/>
          </w:divBdr>
        </w:div>
        <w:div w:id="1467119777">
          <w:marLeft w:val="480"/>
          <w:marRight w:val="0"/>
          <w:marTop w:val="0"/>
          <w:marBottom w:val="0"/>
          <w:divBdr>
            <w:top w:val="none" w:sz="0" w:space="0" w:color="auto"/>
            <w:left w:val="none" w:sz="0" w:space="0" w:color="auto"/>
            <w:bottom w:val="none" w:sz="0" w:space="0" w:color="auto"/>
            <w:right w:val="none" w:sz="0" w:space="0" w:color="auto"/>
          </w:divBdr>
        </w:div>
        <w:div w:id="354892459">
          <w:marLeft w:val="480"/>
          <w:marRight w:val="0"/>
          <w:marTop w:val="0"/>
          <w:marBottom w:val="0"/>
          <w:divBdr>
            <w:top w:val="none" w:sz="0" w:space="0" w:color="auto"/>
            <w:left w:val="none" w:sz="0" w:space="0" w:color="auto"/>
            <w:bottom w:val="none" w:sz="0" w:space="0" w:color="auto"/>
            <w:right w:val="none" w:sz="0" w:space="0" w:color="auto"/>
          </w:divBdr>
        </w:div>
        <w:div w:id="1544361539">
          <w:marLeft w:val="480"/>
          <w:marRight w:val="0"/>
          <w:marTop w:val="0"/>
          <w:marBottom w:val="0"/>
          <w:divBdr>
            <w:top w:val="none" w:sz="0" w:space="0" w:color="auto"/>
            <w:left w:val="none" w:sz="0" w:space="0" w:color="auto"/>
            <w:bottom w:val="none" w:sz="0" w:space="0" w:color="auto"/>
            <w:right w:val="none" w:sz="0" w:space="0" w:color="auto"/>
          </w:divBdr>
        </w:div>
        <w:div w:id="218252043">
          <w:marLeft w:val="480"/>
          <w:marRight w:val="0"/>
          <w:marTop w:val="0"/>
          <w:marBottom w:val="0"/>
          <w:divBdr>
            <w:top w:val="none" w:sz="0" w:space="0" w:color="auto"/>
            <w:left w:val="none" w:sz="0" w:space="0" w:color="auto"/>
            <w:bottom w:val="none" w:sz="0" w:space="0" w:color="auto"/>
            <w:right w:val="none" w:sz="0" w:space="0" w:color="auto"/>
          </w:divBdr>
        </w:div>
        <w:div w:id="1864704088">
          <w:marLeft w:val="480"/>
          <w:marRight w:val="0"/>
          <w:marTop w:val="0"/>
          <w:marBottom w:val="0"/>
          <w:divBdr>
            <w:top w:val="none" w:sz="0" w:space="0" w:color="auto"/>
            <w:left w:val="none" w:sz="0" w:space="0" w:color="auto"/>
            <w:bottom w:val="none" w:sz="0" w:space="0" w:color="auto"/>
            <w:right w:val="none" w:sz="0" w:space="0" w:color="auto"/>
          </w:divBdr>
        </w:div>
        <w:div w:id="1565336372">
          <w:marLeft w:val="480"/>
          <w:marRight w:val="0"/>
          <w:marTop w:val="0"/>
          <w:marBottom w:val="0"/>
          <w:divBdr>
            <w:top w:val="none" w:sz="0" w:space="0" w:color="auto"/>
            <w:left w:val="none" w:sz="0" w:space="0" w:color="auto"/>
            <w:bottom w:val="none" w:sz="0" w:space="0" w:color="auto"/>
            <w:right w:val="none" w:sz="0" w:space="0" w:color="auto"/>
          </w:divBdr>
        </w:div>
        <w:div w:id="1778209515">
          <w:marLeft w:val="480"/>
          <w:marRight w:val="0"/>
          <w:marTop w:val="0"/>
          <w:marBottom w:val="0"/>
          <w:divBdr>
            <w:top w:val="none" w:sz="0" w:space="0" w:color="auto"/>
            <w:left w:val="none" w:sz="0" w:space="0" w:color="auto"/>
            <w:bottom w:val="none" w:sz="0" w:space="0" w:color="auto"/>
            <w:right w:val="none" w:sz="0" w:space="0" w:color="auto"/>
          </w:divBdr>
        </w:div>
        <w:div w:id="2362553">
          <w:marLeft w:val="480"/>
          <w:marRight w:val="0"/>
          <w:marTop w:val="0"/>
          <w:marBottom w:val="0"/>
          <w:divBdr>
            <w:top w:val="none" w:sz="0" w:space="0" w:color="auto"/>
            <w:left w:val="none" w:sz="0" w:space="0" w:color="auto"/>
            <w:bottom w:val="none" w:sz="0" w:space="0" w:color="auto"/>
            <w:right w:val="none" w:sz="0" w:space="0" w:color="auto"/>
          </w:divBdr>
        </w:div>
        <w:div w:id="993026070">
          <w:marLeft w:val="480"/>
          <w:marRight w:val="0"/>
          <w:marTop w:val="0"/>
          <w:marBottom w:val="0"/>
          <w:divBdr>
            <w:top w:val="none" w:sz="0" w:space="0" w:color="auto"/>
            <w:left w:val="none" w:sz="0" w:space="0" w:color="auto"/>
            <w:bottom w:val="none" w:sz="0" w:space="0" w:color="auto"/>
            <w:right w:val="none" w:sz="0" w:space="0" w:color="auto"/>
          </w:divBdr>
        </w:div>
        <w:div w:id="152306976">
          <w:marLeft w:val="480"/>
          <w:marRight w:val="0"/>
          <w:marTop w:val="0"/>
          <w:marBottom w:val="0"/>
          <w:divBdr>
            <w:top w:val="none" w:sz="0" w:space="0" w:color="auto"/>
            <w:left w:val="none" w:sz="0" w:space="0" w:color="auto"/>
            <w:bottom w:val="none" w:sz="0" w:space="0" w:color="auto"/>
            <w:right w:val="none" w:sz="0" w:space="0" w:color="auto"/>
          </w:divBdr>
        </w:div>
      </w:divsChild>
    </w:div>
    <w:div w:id="555508338">
      <w:bodyDiv w:val="1"/>
      <w:marLeft w:val="0"/>
      <w:marRight w:val="0"/>
      <w:marTop w:val="0"/>
      <w:marBottom w:val="0"/>
      <w:divBdr>
        <w:top w:val="none" w:sz="0" w:space="0" w:color="auto"/>
        <w:left w:val="none" w:sz="0" w:space="0" w:color="auto"/>
        <w:bottom w:val="none" w:sz="0" w:space="0" w:color="auto"/>
        <w:right w:val="none" w:sz="0" w:space="0" w:color="auto"/>
      </w:divBdr>
      <w:divsChild>
        <w:div w:id="1382438763">
          <w:marLeft w:val="480"/>
          <w:marRight w:val="0"/>
          <w:marTop w:val="0"/>
          <w:marBottom w:val="0"/>
          <w:divBdr>
            <w:top w:val="none" w:sz="0" w:space="0" w:color="auto"/>
            <w:left w:val="none" w:sz="0" w:space="0" w:color="auto"/>
            <w:bottom w:val="none" w:sz="0" w:space="0" w:color="auto"/>
            <w:right w:val="none" w:sz="0" w:space="0" w:color="auto"/>
          </w:divBdr>
        </w:div>
        <w:div w:id="1415858001">
          <w:marLeft w:val="480"/>
          <w:marRight w:val="0"/>
          <w:marTop w:val="0"/>
          <w:marBottom w:val="0"/>
          <w:divBdr>
            <w:top w:val="none" w:sz="0" w:space="0" w:color="auto"/>
            <w:left w:val="none" w:sz="0" w:space="0" w:color="auto"/>
            <w:bottom w:val="none" w:sz="0" w:space="0" w:color="auto"/>
            <w:right w:val="none" w:sz="0" w:space="0" w:color="auto"/>
          </w:divBdr>
        </w:div>
        <w:div w:id="362245651">
          <w:marLeft w:val="480"/>
          <w:marRight w:val="0"/>
          <w:marTop w:val="0"/>
          <w:marBottom w:val="0"/>
          <w:divBdr>
            <w:top w:val="none" w:sz="0" w:space="0" w:color="auto"/>
            <w:left w:val="none" w:sz="0" w:space="0" w:color="auto"/>
            <w:bottom w:val="none" w:sz="0" w:space="0" w:color="auto"/>
            <w:right w:val="none" w:sz="0" w:space="0" w:color="auto"/>
          </w:divBdr>
        </w:div>
        <w:div w:id="1796211678">
          <w:marLeft w:val="480"/>
          <w:marRight w:val="0"/>
          <w:marTop w:val="0"/>
          <w:marBottom w:val="0"/>
          <w:divBdr>
            <w:top w:val="none" w:sz="0" w:space="0" w:color="auto"/>
            <w:left w:val="none" w:sz="0" w:space="0" w:color="auto"/>
            <w:bottom w:val="none" w:sz="0" w:space="0" w:color="auto"/>
            <w:right w:val="none" w:sz="0" w:space="0" w:color="auto"/>
          </w:divBdr>
        </w:div>
        <w:div w:id="1386878923">
          <w:marLeft w:val="480"/>
          <w:marRight w:val="0"/>
          <w:marTop w:val="0"/>
          <w:marBottom w:val="0"/>
          <w:divBdr>
            <w:top w:val="none" w:sz="0" w:space="0" w:color="auto"/>
            <w:left w:val="none" w:sz="0" w:space="0" w:color="auto"/>
            <w:bottom w:val="none" w:sz="0" w:space="0" w:color="auto"/>
            <w:right w:val="none" w:sz="0" w:space="0" w:color="auto"/>
          </w:divBdr>
        </w:div>
        <w:div w:id="1387070880">
          <w:marLeft w:val="480"/>
          <w:marRight w:val="0"/>
          <w:marTop w:val="0"/>
          <w:marBottom w:val="0"/>
          <w:divBdr>
            <w:top w:val="none" w:sz="0" w:space="0" w:color="auto"/>
            <w:left w:val="none" w:sz="0" w:space="0" w:color="auto"/>
            <w:bottom w:val="none" w:sz="0" w:space="0" w:color="auto"/>
            <w:right w:val="none" w:sz="0" w:space="0" w:color="auto"/>
          </w:divBdr>
        </w:div>
        <w:div w:id="1465466186">
          <w:marLeft w:val="480"/>
          <w:marRight w:val="0"/>
          <w:marTop w:val="0"/>
          <w:marBottom w:val="0"/>
          <w:divBdr>
            <w:top w:val="none" w:sz="0" w:space="0" w:color="auto"/>
            <w:left w:val="none" w:sz="0" w:space="0" w:color="auto"/>
            <w:bottom w:val="none" w:sz="0" w:space="0" w:color="auto"/>
            <w:right w:val="none" w:sz="0" w:space="0" w:color="auto"/>
          </w:divBdr>
        </w:div>
        <w:div w:id="1551769776">
          <w:marLeft w:val="480"/>
          <w:marRight w:val="0"/>
          <w:marTop w:val="0"/>
          <w:marBottom w:val="0"/>
          <w:divBdr>
            <w:top w:val="none" w:sz="0" w:space="0" w:color="auto"/>
            <w:left w:val="none" w:sz="0" w:space="0" w:color="auto"/>
            <w:bottom w:val="none" w:sz="0" w:space="0" w:color="auto"/>
            <w:right w:val="none" w:sz="0" w:space="0" w:color="auto"/>
          </w:divBdr>
        </w:div>
        <w:div w:id="406072690">
          <w:marLeft w:val="480"/>
          <w:marRight w:val="0"/>
          <w:marTop w:val="0"/>
          <w:marBottom w:val="0"/>
          <w:divBdr>
            <w:top w:val="none" w:sz="0" w:space="0" w:color="auto"/>
            <w:left w:val="none" w:sz="0" w:space="0" w:color="auto"/>
            <w:bottom w:val="none" w:sz="0" w:space="0" w:color="auto"/>
            <w:right w:val="none" w:sz="0" w:space="0" w:color="auto"/>
          </w:divBdr>
        </w:div>
        <w:div w:id="30110083">
          <w:marLeft w:val="480"/>
          <w:marRight w:val="0"/>
          <w:marTop w:val="0"/>
          <w:marBottom w:val="0"/>
          <w:divBdr>
            <w:top w:val="none" w:sz="0" w:space="0" w:color="auto"/>
            <w:left w:val="none" w:sz="0" w:space="0" w:color="auto"/>
            <w:bottom w:val="none" w:sz="0" w:space="0" w:color="auto"/>
            <w:right w:val="none" w:sz="0" w:space="0" w:color="auto"/>
          </w:divBdr>
        </w:div>
        <w:div w:id="1782803573">
          <w:marLeft w:val="480"/>
          <w:marRight w:val="0"/>
          <w:marTop w:val="0"/>
          <w:marBottom w:val="0"/>
          <w:divBdr>
            <w:top w:val="none" w:sz="0" w:space="0" w:color="auto"/>
            <w:left w:val="none" w:sz="0" w:space="0" w:color="auto"/>
            <w:bottom w:val="none" w:sz="0" w:space="0" w:color="auto"/>
            <w:right w:val="none" w:sz="0" w:space="0" w:color="auto"/>
          </w:divBdr>
        </w:div>
        <w:div w:id="1962492511">
          <w:marLeft w:val="480"/>
          <w:marRight w:val="0"/>
          <w:marTop w:val="0"/>
          <w:marBottom w:val="0"/>
          <w:divBdr>
            <w:top w:val="none" w:sz="0" w:space="0" w:color="auto"/>
            <w:left w:val="none" w:sz="0" w:space="0" w:color="auto"/>
            <w:bottom w:val="none" w:sz="0" w:space="0" w:color="auto"/>
            <w:right w:val="none" w:sz="0" w:space="0" w:color="auto"/>
          </w:divBdr>
        </w:div>
        <w:div w:id="1572812895">
          <w:marLeft w:val="480"/>
          <w:marRight w:val="0"/>
          <w:marTop w:val="0"/>
          <w:marBottom w:val="0"/>
          <w:divBdr>
            <w:top w:val="none" w:sz="0" w:space="0" w:color="auto"/>
            <w:left w:val="none" w:sz="0" w:space="0" w:color="auto"/>
            <w:bottom w:val="none" w:sz="0" w:space="0" w:color="auto"/>
            <w:right w:val="none" w:sz="0" w:space="0" w:color="auto"/>
          </w:divBdr>
        </w:div>
        <w:div w:id="702706308">
          <w:marLeft w:val="480"/>
          <w:marRight w:val="0"/>
          <w:marTop w:val="0"/>
          <w:marBottom w:val="0"/>
          <w:divBdr>
            <w:top w:val="none" w:sz="0" w:space="0" w:color="auto"/>
            <w:left w:val="none" w:sz="0" w:space="0" w:color="auto"/>
            <w:bottom w:val="none" w:sz="0" w:space="0" w:color="auto"/>
            <w:right w:val="none" w:sz="0" w:space="0" w:color="auto"/>
          </w:divBdr>
        </w:div>
        <w:div w:id="1320115312">
          <w:marLeft w:val="480"/>
          <w:marRight w:val="0"/>
          <w:marTop w:val="0"/>
          <w:marBottom w:val="0"/>
          <w:divBdr>
            <w:top w:val="none" w:sz="0" w:space="0" w:color="auto"/>
            <w:left w:val="none" w:sz="0" w:space="0" w:color="auto"/>
            <w:bottom w:val="none" w:sz="0" w:space="0" w:color="auto"/>
            <w:right w:val="none" w:sz="0" w:space="0" w:color="auto"/>
          </w:divBdr>
        </w:div>
        <w:div w:id="1784380039">
          <w:marLeft w:val="480"/>
          <w:marRight w:val="0"/>
          <w:marTop w:val="0"/>
          <w:marBottom w:val="0"/>
          <w:divBdr>
            <w:top w:val="none" w:sz="0" w:space="0" w:color="auto"/>
            <w:left w:val="none" w:sz="0" w:space="0" w:color="auto"/>
            <w:bottom w:val="none" w:sz="0" w:space="0" w:color="auto"/>
            <w:right w:val="none" w:sz="0" w:space="0" w:color="auto"/>
          </w:divBdr>
        </w:div>
        <w:div w:id="1108621347">
          <w:marLeft w:val="480"/>
          <w:marRight w:val="0"/>
          <w:marTop w:val="0"/>
          <w:marBottom w:val="0"/>
          <w:divBdr>
            <w:top w:val="none" w:sz="0" w:space="0" w:color="auto"/>
            <w:left w:val="none" w:sz="0" w:space="0" w:color="auto"/>
            <w:bottom w:val="none" w:sz="0" w:space="0" w:color="auto"/>
            <w:right w:val="none" w:sz="0" w:space="0" w:color="auto"/>
          </w:divBdr>
        </w:div>
        <w:div w:id="870606191">
          <w:marLeft w:val="480"/>
          <w:marRight w:val="0"/>
          <w:marTop w:val="0"/>
          <w:marBottom w:val="0"/>
          <w:divBdr>
            <w:top w:val="none" w:sz="0" w:space="0" w:color="auto"/>
            <w:left w:val="none" w:sz="0" w:space="0" w:color="auto"/>
            <w:bottom w:val="none" w:sz="0" w:space="0" w:color="auto"/>
            <w:right w:val="none" w:sz="0" w:space="0" w:color="auto"/>
          </w:divBdr>
        </w:div>
        <w:div w:id="149375420">
          <w:marLeft w:val="480"/>
          <w:marRight w:val="0"/>
          <w:marTop w:val="0"/>
          <w:marBottom w:val="0"/>
          <w:divBdr>
            <w:top w:val="none" w:sz="0" w:space="0" w:color="auto"/>
            <w:left w:val="none" w:sz="0" w:space="0" w:color="auto"/>
            <w:bottom w:val="none" w:sz="0" w:space="0" w:color="auto"/>
            <w:right w:val="none" w:sz="0" w:space="0" w:color="auto"/>
          </w:divBdr>
        </w:div>
        <w:div w:id="1550845315">
          <w:marLeft w:val="480"/>
          <w:marRight w:val="0"/>
          <w:marTop w:val="0"/>
          <w:marBottom w:val="0"/>
          <w:divBdr>
            <w:top w:val="none" w:sz="0" w:space="0" w:color="auto"/>
            <w:left w:val="none" w:sz="0" w:space="0" w:color="auto"/>
            <w:bottom w:val="none" w:sz="0" w:space="0" w:color="auto"/>
            <w:right w:val="none" w:sz="0" w:space="0" w:color="auto"/>
          </w:divBdr>
        </w:div>
        <w:div w:id="2018382887">
          <w:marLeft w:val="480"/>
          <w:marRight w:val="0"/>
          <w:marTop w:val="0"/>
          <w:marBottom w:val="0"/>
          <w:divBdr>
            <w:top w:val="none" w:sz="0" w:space="0" w:color="auto"/>
            <w:left w:val="none" w:sz="0" w:space="0" w:color="auto"/>
            <w:bottom w:val="none" w:sz="0" w:space="0" w:color="auto"/>
            <w:right w:val="none" w:sz="0" w:space="0" w:color="auto"/>
          </w:divBdr>
        </w:div>
        <w:div w:id="398938138">
          <w:marLeft w:val="480"/>
          <w:marRight w:val="0"/>
          <w:marTop w:val="0"/>
          <w:marBottom w:val="0"/>
          <w:divBdr>
            <w:top w:val="none" w:sz="0" w:space="0" w:color="auto"/>
            <w:left w:val="none" w:sz="0" w:space="0" w:color="auto"/>
            <w:bottom w:val="none" w:sz="0" w:space="0" w:color="auto"/>
            <w:right w:val="none" w:sz="0" w:space="0" w:color="auto"/>
          </w:divBdr>
        </w:div>
        <w:div w:id="148137234">
          <w:marLeft w:val="480"/>
          <w:marRight w:val="0"/>
          <w:marTop w:val="0"/>
          <w:marBottom w:val="0"/>
          <w:divBdr>
            <w:top w:val="none" w:sz="0" w:space="0" w:color="auto"/>
            <w:left w:val="none" w:sz="0" w:space="0" w:color="auto"/>
            <w:bottom w:val="none" w:sz="0" w:space="0" w:color="auto"/>
            <w:right w:val="none" w:sz="0" w:space="0" w:color="auto"/>
          </w:divBdr>
        </w:div>
        <w:div w:id="96558574">
          <w:marLeft w:val="480"/>
          <w:marRight w:val="0"/>
          <w:marTop w:val="0"/>
          <w:marBottom w:val="0"/>
          <w:divBdr>
            <w:top w:val="none" w:sz="0" w:space="0" w:color="auto"/>
            <w:left w:val="none" w:sz="0" w:space="0" w:color="auto"/>
            <w:bottom w:val="none" w:sz="0" w:space="0" w:color="auto"/>
            <w:right w:val="none" w:sz="0" w:space="0" w:color="auto"/>
          </w:divBdr>
        </w:div>
        <w:div w:id="486746867">
          <w:marLeft w:val="480"/>
          <w:marRight w:val="0"/>
          <w:marTop w:val="0"/>
          <w:marBottom w:val="0"/>
          <w:divBdr>
            <w:top w:val="none" w:sz="0" w:space="0" w:color="auto"/>
            <w:left w:val="none" w:sz="0" w:space="0" w:color="auto"/>
            <w:bottom w:val="none" w:sz="0" w:space="0" w:color="auto"/>
            <w:right w:val="none" w:sz="0" w:space="0" w:color="auto"/>
          </w:divBdr>
        </w:div>
        <w:div w:id="1246258982">
          <w:marLeft w:val="480"/>
          <w:marRight w:val="0"/>
          <w:marTop w:val="0"/>
          <w:marBottom w:val="0"/>
          <w:divBdr>
            <w:top w:val="none" w:sz="0" w:space="0" w:color="auto"/>
            <w:left w:val="none" w:sz="0" w:space="0" w:color="auto"/>
            <w:bottom w:val="none" w:sz="0" w:space="0" w:color="auto"/>
            <w:right w:val="none" w:sz="0" w:space="0" w:color="auto"/>
          </w:divBdr>
        </w:div>
        <w:div w:id="1145125714">
          <w:marLeft w:val="480"/>
          <w:marRight w:val="0"/>
          <w:marTop w:val="0"/>
          <w:marBottom w:val="0"/>
          <w:divBdr>
            <w:top w:val="none" w:sz="0" w:space="0" w:color="auto"/>
            <w:left w:val="none" w:sz="0" w:space="0" w:color="auto"/>
            <w:bottom w:val="none" w:sz="0" w:space="0" w:color="auto"/>
            <w:right w:val="none" w:sz="0" w:space="0" w:color="auto"/>
          </w:divBdr>
        </w:div>
        <w:div w:id="1377387004">
          <w:marLeft w:val="480"/>
          <w:marRight w:val="0"/>
          <w:marTop w:val="0"/>
          <w:marBottom w:val="0"/>
          <w:divBdr>
            <w:top w:val="none" w:sz="0" w:space="0" w:color="auto"/>
            <w:left w:val="none" w:sz="0" w:space="0" w:color="auto"/>
            <w:bottom w:val="none" w:sz="0" w:space="0" w:color="auto"/>
            <w:right w:val="none" w:sz="0" w:space="0" w:color="auto"/>
          </w:divBdr>
        </w:div>
        <w:div w:id="1792822273">
          <w:marLeft w:val="480"/>
          <w:marRight w:val="0"/>
          <w:marTop w:val="0"/>
          <w:marBottom w:val="0"/>
          <w:divBdr>
            <w:top w:val="none" w:sz="0" w:space="0" w:color="auto"/>
            <w:left w:val="none" w:sz="0" w:space="0" w:color="auto"/>
            <w:bottom w:val="none" w:sz="0" w:space="0" w:color="auto"/>
            <w:right w:val="none" w:sz="0" w:space="0" w:color="auto"/>
          </w:divBdr>
        </w:div>
        <w:div w:id="1745372040">
          <w:marLeft w:val="480"/>
          <w:marRight w:val="0"/>
          <w:marTop w:val="0"/>
          <w:marBottom w:val="0"/>
          <w:divBdr>
            <w:top w:val="none" w:sz="0" w:space="0" w:color="auto"/>
            <w:left w:val="none" w:sz="0" w:space="0" w:color="auto"/>
            <w:bottom w:val="none" w:sz="0" w:space="0" w:color="auto"/>
            <w:right w:val="none" w:sz="0" w:space="0" w:color="auto"/>
          </w:divBdr>
        </w:div>
        <w:div w:id="1597789741">
          <w:marLeft w:val="480"/>
          <w:marRight w:val="0"/>
          <w:marTop w:val="0"/>
          <w:marBottom w:val="0"/>
          <w:divBdr>
            <w:top w:val="none" w:sz="0" w:space="0" w:color="auto"/>
            <w:left w:val="none" w:sz="0" w:space="0" w:color="auto"/>
            <w:bottom w:val="none" w:sz="0" w:space="0" w:color="auto"/>
            <w:right w:val="none" w:sz="0" w:space="0" w:color="auto"/>
          </w:divBdr>
        </w:div>
        <w:div w:id="304240338">
          <w:marLeft w:val="480"/>
          <w:marRight w:val="0"/>
          <w:marTop w:val="0"/>
          <w:marBottom w:val="0"/>
          <w:divBdr>
            <w:top w:val="none" w:sz="0" w:space="0" w:color="auto"/>
            <w:left w:val="none" w:sz="0" w:space="0" w:color="auto"/>
            <w:bottom w:val="none" w:sz="0" w:space="0" w:color="auto"/>
            <w:right w:val="none" w:sz="0" w:space="0" w:color="auto"/>
          </w:divBdr>
        </w:div>
        <w:div w:id="1757751098">
          <w:marLeft w:val="480"/>
          <w:marRight w:val="0"/>
          <w:marTop w:val="0"/>
          <w:marBottom w:val="0"/>
          <w:divBdr>
            <w:top w:val="none" w:sz="0" w:space="0" w:color="auto"/>
            <w:left w:val="none" w:sz="0" w:space="0" w:color="auto"/>
            <w:bottom w:val="none" w:sz="0" w:space="0" w:color="auto"/>
            <w:right w:val="none" w:sz="0" w:space="0" w:color="auto"/>
          </w:divBdr>
        </w:div>
        <w:div w:id="1693529341">
          <w:marLeft w:val="480"/>
          <w:marRight w:val="0"/>
          <w:marTop w:val="0"/>
          <w:marBottom w:val="0"/>
          <w:divBdr>
            <w:top w:val="none" w:sz="0" w:space="0" w:color="auto"/>
            <w:left w:val="none" w:sz="0" w:space="0" w:color="auto"/>
            <w:bottom w:val="none" w:sz="0" w:space="0" w:color="auto"/>
            <w:right w:val="none" w:sz="0" w:space="0" w:color="auto"/>
          </w:divBdr>
        </w:div>
        <w:div w:id="1489396102">
          <w:marLeft w:val="480"/>
          <w:marRight w:val="0"/>
          <w:marTop w:val="0"/>
          <w:marBottom w:val="0"/>
          <w:divBdr>
            <w:top w:val="none" w:sz="0" w:space="0" w:color="auto"/>
            <w:left w:val="none" w:sz="0" w:space="0" w:color="auto"/>
            <w:bottom w:val="none" w:sz="0" w:space="0" w:color="auto"/>
            <w:right w:val="none" w:sz="0" w:space="0" w:color="auto"/>
          </w:divBdr>
        </w:div>
        <w:div w:id="2038655163">
          <w:marLeft w:val="480"/>
          <w:marRight w:val="0"/>
          <w:marTop w:val="0"/>
          <w:marBottom w:val="0"/>
          <w:divBdr>
            <w:top w:val="none" w:sz="0" w:space="0" w:color="auto"/>
            <w:left w:val="none" w:sz="0" w:space="0" w:color="auto"/>
            <w:bottom w:val="none" w:sz="0" w:space="0" w:color="auto"/>
            <w:right w:val="none" w:sz="0" w:space="0" w:color="auto"/>
          </w:divBdr>
        </w:div>
        <w:div w:id="1875581896">
          <w:marLeft w:val="480"/>
          <w:marRight w:val="0"/>
          <w:marTop w:val="0"/>
          <w:marBottom w:val="0"/>
          <w:divBdr>
            <w:top w:val="none" w:sz="0" w:space="0" w:color="auto"/>
            <w:left w:val="none" w:sz="0" w:space="0" w:color="auto"/>
            <w:bottom w:val="none" w:sz="0" w:space="0" w:color="auto"/>
            <w:right w:val="none" w:sz="0" w:space="0" w:color="auto"/>
          </w:divBdr>
        </w:div>
        <w:div w:id="1163278196">
          <w:marLeft w:val="480"/>
          <w:marRight w:val="0"/>
          <w:marTop w:val="0"/>
          <w:marBottom w:val="0"/>
          <w:divBdr>
            <w:top w:val="none" w:sz="0" w:space="0" w:color="auto"/>
            <w:left w:val="none" w:sz="0" w:space="0" w:color="auto"/>
            <w:bottom w:val="none" w:sz="0" w:space="0" w:color="auto"/>
            <w:right w:val="none" w:sz="0" w:space="0" w:color="auto"/>
          </w:divBdr>
        </w:div>
        <w:div w:id="2058122120">
          <w:marLeft w:val="480"/>
          <w:marRight w:val="0"/>
          <w:marTop w:val="0"/>
          <w:marBottom w:val="0"/>
          <w:divBdr>
            <w:top w:val="none" w:sz="0" w:space="0" w:color="auto"/>
            <w:left w:val="none" w:sz="0" w:space="0" w:color="auto"/>
            <w:bottom w:val="none" w:sz="0" w:space="0" w:color="auto"/>
            <w:right w:val="none" w:sz="0" w:space="0" w:color="auto"/>
          </w:divBdr>
        </w:div>
        <w:div w:id="1116674044">
          <w:marLeft w:val="480"/>
          <w:marRight w:val="0"/>
          <w:marTop w:val="0"/>
          <w:marBottom w:val="0"/>
          <w:divBdr>
            <w:top w:val="none" w:sz="0" w:space="0" w:color="auto"/>
            <w:left w:val="none" w:sz="0" w:space="0" w:color="auto"/>
            <w:bottom w:val="none" w:sz="0" w:space="0" w:color="auto"/>
            <w:right w:val="none" w:sz="0" w:space="0" w:color="auto"/>
          </w:divBdr>
        </w:div>
        <w:div w:id="739789211">
          <w:marLeft w:val="480"/>
          <w:marRight w:val="0"/>
          <w:marTop w:val="0"/>
          <w:marBottom w:val="0"/>
          <w:divBdr>
            <w:top w:val="none" w:sz="0" w:space="0" w:color="auto"/>
            <w:left w:val="none" w:sz="0" w:space="0" w:color="auto"/>
            <w:bottom w:val="none" w:sz="0" w:space="0" w:color="auto"/>
            <w:right w:val="none" w:sz="0" w:space="0" w:color="auto"/>
          </w:divBdr>
        </w:div>
        <w:div w:id="1735546516">
          <w:marLeft w:val="480"/>
          <w:marRight w:val="0"/>
          <w:marTop w:val="0"/>
          <w:marBottom w:val="0"/>
          <w:divBdr>
            <w:top w:val="none" w:sz="0" w:space="0" w:color="auto"/>
            <w:left w:val="none" w:sz="0" w:space="0" w:color="auto"/>
            <w:bottom w:val="none" w:sz="0" w:space="0" w:color="auto"/>
            <w:right w:val="none" w:sz="0" w:space="0" w:color="auto"/>
          </w:divBdr>
        </w:div>
        <w:div w:id="2097050485">
          <w:marLeft w:val="480"/>
          <w:marRight w:val="0"/>
          <w:marTop w:val="0"/>
          <w:marBottom w:val="0"/>
          <w:divBdr>
            <w:top w:val="none" w:sz="0" w:space="0" w:color="auto"/>
            <w:left w:val="none" w:sz="0" w:space="0" w:color="auto"/>
            <w:bottom w:val="none" w:sz="0" w:space="0" w:color="auto"/>
            <w:right w:val="none" w:sz="0" w:space="0" w:color="auto"/>
          </w:divBdr>
        </w:div>
        <w:div w:id="2051880851">
          <w:marLeft w:val="480"/>
          <w:marRight w:val="0"/>
          <w:marTop w:val="0"/>
          <w:marBottom w:val="0"/>
          <w:divBdr>
            <w:top w:val="none" w:sz="0" w:space="0" w:color="auto"/>
            <w:left w:val="none" w:sz="0" w:space="0" w:color="auto"/>
            <w:bottom w:val="none" w:sz="0" w:space="0" w:color="auto"/>
            <w:right w:val="none" w:sz="0" w:space="0" w:color="auto"/>
          </w:divBdr>
        </w:div>
        <w:div w:id="154297846">
          <w:marLeft w:val="480"/>
          <w:marRight w:val="0"/>
          <w:marTop w:val="0"/>
          <w:marBottom w:val="0"/>
          <w:divBdr>
            <w:top w:val="none" w:sz="0" w:space="0" w:color="auto"/>
            <w:left w:val="none" w:sz="0" w:space="0" w:color="auto"/>
            <w:bottom w:val="none" w:sz="0" w:space="0" w:color="auto"/>
            <w:right w:val="none" w:sz="0" w:space="0" w:color="auto"/>
          </w:divBdr>
        </w:div>
        <w:div w:id="1033383679">
          <w:marLeft w:val="480"/>
          <w:marRight w:val="0"/>
          <w:marTop w:val="0"/>
          <w:marBottom w:val="0"/>
          <w:divBdr>
            <w:top w:val="none" w:sz="0" w:space="0" w:color="auto"/>
            <w:left w:val="none" w:sz="0" w:space="0" w:color="auto"/>
            <w:bottom w:val="none" w:sz="0" w:space="0" w:color="auto"/>
            <w:right w:val="none" w:sz="0" w:space="0" w:color="auto"/>
          </w:divBdr>
        </w:div>
        <w:div w:id="283198517">
          <w:marLeft w:val="480"/>
          <w:marRight w:val="0"/>
          <w:marTop w:val="0"/>
          <w:marBottom w:val="0"/>
          <w:divBdr>
            <w:top w:val="none" w:sz="0" w:space="0" w:color="auto"/>
            <w:left w:val="none" w:sz="0" w:space="0" w:color="auto"/>
            <w:bottom w:val="none" w:sz="0" w:space="0" w:color="auto"/>
            <w:right w:val="none" w:sz="0" w:space="0" w:color="auto"/>
          </w:divBdr>
        </w:div>
        <w:div w:id="816531946">
          <w:marLeft w:val="480"/>
          <w:marRight w:val="0"/>
          <w:marTop w:val="0"/>
          <w:marBottom w:val="0"/>
          <w:divBdr>
            <w:top w:val="none" w:sz="0" w:space="0" w:color="auto"/>
            <w:left w:val="none" w:sz="0" w:space="0" w:color="auto"/>
            <w:bottom w:val="none" w:sz="0" w:space="0" w:color="auto"/>
            <w:right w:val="none" w:sz="0" w:space="0" w:color="auto"/>
          </w:divBdr>
        </w:div>
        <w:div w:id="751590606">
          <w:marLeft w:val="480"/>
          <w:marRight w:val="0"/>
          <w:marTop w:val="0"/>
          <w:marBottom w:val="0"/>
          <w:divBdr>
            <w:top w:val="none" w:sz="0" w:space="0" w:color="auto"/>
            <w:left w:val="none" w:sz="0" w:space="0" w:color="auto"/>
            <w:bottom w:val="none" w:sz="0" w:space="0" w:color="auto"/>
            <w:right w:val="none" w:sz="0" w:space="0" w:color="auto"/>
          </w:divBdr>
        </w:div>
        <w:div w:id="2095584334">
          <w:marLeft w:val="480"/>
          <w:marRight w:val="0"/>
          <w:marTop w:val="0"/>
          <w:marBottom w:val="0"/>
          <w:divBdr>
            <w:top w:val="none" w:sz="0" w:space="0" w:color="auto"/>
            <w:left w:val="none" w:sz="0" w:space="0" w:color="auto"/>
            <w:bottom w:val="none" w:sz="0" w:space="0" w:color="auto"/>
            <w:right w:val="none" w:sz="0" w:space="0" w:color="auto"/>
          </w:divBdr>
        </w:div>
        <w:div w:id="2070374003">
          <w:marLeft w:val="480"/>
          <w:marRight w:val="0"/>
          <w:marTop w:val="0"/>
          <w:marBottom w:val="0"/>
          <w:divBdr>
            <w:top w:val="none" w:sz="0" w:space="0" w:color="auto"/>
            <w:left w:val="none" w:sz="0" w:space="0" w:color="auto"/>
            <w:bottom w:val="none" w:sz="0" w:space="0" w:color="auto"/>
            <w:right w:val="none" w:sz="0" w:space="0" w:color="auto"/>
          </w:divBdr>
        </w:div>
        <w:div w:id="1872495895">
          <w:marLeft w:val="480"/>
          <w:marRight w:val="0"/>
          <w:marTop w:val="0"/>
          <w:marBottom w:val="0"/>
          <w:divBdr>
            <w:top w:val="none" w:sz="0" w:space="0" w:color="auto"/>
            <w:left w:val="none" w:sz="0" w:space="0" w:color="auto"/>
            <w:bottom w:val="none" w:sz="0" w:space="0" w:color="auto"/>
            <w:right w:val="none" w:sz="0" w:space="0" w:color="auto"/>
          </w:divBdr>
        </w:div>
        <w:div w:id="1210455287">
          <w:marLeft w:val="480"/>
          <w:marRight w:val="0"/>
          <w:marTop w:val="0"/>
          <w:marBottom w:val="0"/>
          <w:divBdr>
            <w:top w:val="none" w:sz="0" w:space="0" w:color="auto"/>
            <w:left w:val="none" w:sz="0" w:space="0" w:color="auto"/>
            <w:bottom w:val="none" w:sz="0" w:space="0" w:color="auto"/>
            <w:right w:val="none" w:sz="0" w:space="0" w:color="auto"/>
          </w:divBdr>
        </w:div>
        <w:div w:id="1264415849">
          <w:marLeft w:val="480"/>
          <w:marRight w:val="0"/>
          <w:marTop w:val="0"/>
          <w:marBottom w:val="0"/>
          <w:divBdr>
            <w:top w:val="none" w:sz="0" w:space="0" w:color="auto"/>
            <w:left w:val="none" w:sz="0" w:space="0" w:color="auto"/>
            <w:bottom w:val="none" w:sz="0" w:space="0" w:color="auto"/>
            <w:right w:val="none" w:sz="0" w:space="0" w:color="auto"/>
          </w:divBdr>
        </w:div>
        <w:div w:id="105583699">
          <w:marLeft w:val="480"/>
          <w:marRight w:val="0"/>
          <w:marTop w:val="0"/>
          <w:marBottom w:val="0"/>
          <w:divBdr>
            <w:top w:val="none" w:sz="0" w:space="0" w:color="auto"/>
            <w:left w:val="none" w:sz="0" w:space="0" w:color="auto"/>
            <w:bottom w:val="none" w:sz="0" w:space="0" w:color="auto"/>
            <w:right w:val="none" w:sz="0" w:space="0" w:color="auto"/>
          </w:divBdr>
        </w:div>
        <w:div w:id="961574229">
          <w:marLeft w:val="480"/>
          <w:marRight w:val="0"/>
          <w:marTop w:val="0"/>
          <w:marBottom w:val="0"/>
          <w:divBdr>
            <w:top w:val="none" w:sz="0" w:space="0" w:color="auto"/>
            <w:left w:val="none" w:sz="0" w:space="0" w:color="auto"/>
            <w:bottom w:val="none" w:sz="0" w:space="0" w:color="auto"/>
            <w:right w:val="none" w:sz="0" w:space="0" w:color="auto"/>
          </w:divBdr>
        </w:div>
        <w:div w:id="1753311828">
          <w:marLeft w:val="480"/>
          <w:marRight w:val="0"/>
          <w:marTop w:val="0"/>
          <w:marBottom w:val="0"/>
          <w:divBdr>
            <w:top w:val="none" w:sz="0" w:space="0" w:color="auto"/>
            <w:left w:val="none" w:sz="0" w:space="0" w:color="auto"/>
            <w:bottom w:val="none" w:sz="0" w:space="0" w:color="auto"/>
            <w:right w:val="none" w:sz="0" w:space="0" w:color="auto"/>
          </w:divBdr>
        </w:div>
        <w:div w:id="1300376590">
          <w:marLeft w:val="480"/>
          <w:marRight w:val="0"/>
          <w:marTop w:val="0"/>
          <w:marBottom w:val="0"/>
          <w:divBdr>
            <w:top w:val="none" w:sz="0" w:space="0" w:color="auto"/>
            <w:left w:val="none" w:sz="0" w:space="0" w:color="auto"/>
            <w:bottom w:val="none" w:sz="0" w:space="0" w:color="auto"/>
            <w:right w:val="none" w:sz="0" w:space="0" w:color="auto"/>
          </w:divBdr>
        </w:div>
      </w:divsChild>
    </w:div>
    <w:div w:id="555704267">
      <w:bodyDiv w:val="1"/>
      <w:marLeft w:val="0"/>
      <w:marRight w:val="0"/>
      <w:marTop w:val="0"/>
      <w:marBottom w:val="0"/>
      <w:divBdr>
        <w:top w:val="none" w:sz="0" w:space="0" w:color="auto"/>
        <w:left w:val="none" w:sz="0" w:space="0" w:color="auto"/>
        <w:bottom w:val="none" w:sz="0" w:space="0" w:color="auto"/>
        <w:right w:val="none" w:sz="0" w:space="0" w:color="auto"/>
      </w:divBdr>
      <w:divsChild>
        <w:div w:id="354381765">
          <w:marLeft w:val="480"/>
          <w:marRight w:val="0"/>
          <w:marTop w:val="0"/>
          <w:marBottom w:val="0"/>
          <w:divBdr>
            <w:top w:val="none" w:sz="0" w:space="0" w:color="auto"/>
            <w:left w:val="none" w:sz="0" w:space="0" w:color="auto"/>
            <w:bottom w:val="none" w:sz="0" w:space="0" w:color="auto"/>
            <w:right w:val="none" w:sz="0" w:space="0" w:color="auto"/>
          </w:divBdr>
        </w:div>
        <w:div w:id="1091970238">
          <w:marLeft w:val="480"/>
          <w:marRight w:val="0"/>
          <w:marTop w:val="0"/>
          <w:marBottom w:val="0"/>
          <w:divBdr>
            <w:top w:val="none" w:sz="0" w:space="0" w:color="auto"/>
            <w:left w:val="none" w:sz="0" w:space="0" w:color="auto"/>
            <w:bottom w:val="none" w:sz="0" w:space="0" w:color="auto"/>
            <w:right w:val="none" w:sz="0" w:space="0" w:color="auto"/>
          </w:divBdr>
        </w:div>
        <w:div w:id="35861244">
          <w:marLeft w:val="480"/>
          <w:marRight w:val="0"/>
          <w:marTop w:val="0"/>
          <w:marBottom w:val="0"/>
          <w:divBdr>
            <w:top w:val="none" w:sz="0" w:space="0" w:color="auto"/>
            <w:left w:val="none" w:sz="0" w:space="0" w:color="auto"/>
            <w:bottom w:val="none" w:sz="0" w:space="0" w:color="auto"/>
            <w:right w:val="none" w:sz="0" w:space="0" w:color="auto"/>
          </w:divBdr>
        </w:div>
        <w:div w:id="1692603894">
          <w:marLeft w:val="480"/>
          <w:marRight w:val="0"/>
          <w:marTop w:val="0"/>
          <w:marBottom w:val="0"/>
          <w:divBdr>
            <w:top w:val="none" w:sz="0" w:space="0" w:color="auto"/>
            <w:left w:val="none" w:sz="0" w:space="0" w:color="auto"/>
            <w:bottom w:val="none" w:sz="0" w:space="0" w:color="auto"/>
            <w:right w:val="none" w:sz="0" w:space="0" w:color="auto"/>
          </w:divBdr>
        </w:div>
        <w:div w:id="904995205">
          <w:marLeft w:val="480"/>
          <w:marRight w:val="0"/>
          <w:marTop w:val="0"/>
          <w:marBottom w:val="0"/>
          <w:divBdr>
            <w:top w:val="none" w:sz="0" w:space="0" w:color="auto"/>
            <w:left w:val="none" w:sz="0" w:space="0" w:color="auto"/>
            <w:bottom w:val="none" w:sz="0" w:space="0" w:color="auto"/>
            <w:right w:val="none" w:sz="0" w:space="0" w:color="auto"/>
          </w:divBdr>
        </w:div>
        <w:div w:id="1028065068">
          <w:marLeft w:val="480"/>
          <w:marRight w:val="0"/>
          <w:marTop w:val="0"/>
          <w:marBottom w:val="0"/>
          <w:divBdr>
            <w:top w:val="none" w:sz="0" w:space="0" w:color="auto"/>
            <w:left w:val="none" w:sz="0" w:space="0" w:color="auto"/>
            <w:bottom w:val="none" w:sz="0" w:space="0" w:color="auto"/>
            <w:right w:val="none" w:sz="0" w:space="0" w:color="auto"/>
          </w:divBdr>
        </w:div>
        <w:div w:id="1086535067">
          <w:marLeft w:val="480"/>
          <w:marRight w:val="0"/>
          <w:marTop w:val="0"/>
          <w:marBottom w:val="0"/>
          <w:divBdr>
            <w:top w:val="none" w:sz="0" w:space="0" w:color="auto"/>
            <w:left w:val="none" w:sz="0" w:space="0" w:color="auto"/>
            <w:bottom w:val="none" w:sz="0" w:space="0" w:color="auto"/>
            <w:right w:val="none" w:sz="0" w:space="0" w:color="auto"/>
          </w:divBdr>
        </w:div>
        <w:div w:id="798298562">
          <w:marLeft w:val="480"/>
          <w:marRight w:val="0"/>
          <w:marTop w:val="0"/>
          <w:marBottom w:val="0"/>
          <w:divBdr>
            <w:top w:val="none" w:sz="0" w:space="0" w:color="auto"/>
            <w:left w:val="none" w:sz="0" w:space="0" w:color="auto"/>
            <w:bottom w:val="none" w:sz="0" w:space="0" w:color="auto"/>
            <w:right w:val="none" w:sz="0" w:space="0" w:color="auto"/>
          </w:divBdr>
        </w:div>
        <w:div w:id="23940679">
          <w:marLeft w:val="480"/>
          <w:marRight w:val="0"/>
          <w:marTop w:val="0"/>
          <w:marBottom w:val="0"/>
          <w:divBdr>
            <w:top w:val="none" w:sz="0" w:space="0" w:color="auto"/>
            <w:left w:val="none" w:sz="0" w:space="0" w:color="auto"/>
            <w:bottom w:val="none" w:sz="0" w:space="0" w:color="auto"/>
            <w:right w:val="none" w:sz="0" w:space="0" w:color="auto"/>
          </w:divBdr>
        </w:div>
        <w:div w:id="1027178243">
          <w:marLeft w:val="480"/>
          <w:marRight w:val="0"/>
          <w:marTop w:val="0"/>
          <w:marBottom w:val="0"/>
          <w:divBdr>
            <w:top w:val="none" w:sz="0" w:space="0" w:color="auto"/>
            <w:left w:val="none" w:sz="0" w:space="0" w:color="auto"/>
            <w:bottom w:val="none" w:sz="0" w:space="0" w:color="auto"/>
            <w:right w:val="none" w:sz="0" w:space="0" w:color="auto"/>
          </w:divBdr>
        </w:div>
        <w:div w:id="1593271654">
          <w:marLeft w:val="480"/>
          <w:marRight w:val="0"/>
          <w:marTop w:val="0"/>
          <w:marBottom w:val="0"/>
          <w:divBdr>
            <w:top w:val="none" w:sz="0" w:space="0" w:color="auto"/>
            <w:left w:val="none" w:sz="0" w:space="0" w:color="auto"/>
            <w:bottom w:val="none" w:sz="0" w:space="0" w:color="auto"/>
            <w:right w:val="none" w:sz="0" w:space="0" w:color="auto"/>
          </w:divBdr>
        </w:div>
        <w:div w:id="441533205">
          <w:marLeft w:val="480"/>
          <w:marRight w:val="0"/>
          <w:marTop w:val="0"/>
          <w:marBottom w:val="0"/>
          <w:divBdr>
            <w:top w:val="none" w:sz="0" w:space="0" w:color="auto"/>
            <w:left w:val="none" w:sz="0" w:space="0" w:color="auto"/>
            <w:bottom w:val="none" w:sz="0" w:space="0" w:color="auto"/>
            <w:right w:val="none" w:sz="0" w:space="0" w:color="auto"/>
          </w:divBdr>
        </w:div>
        <w:div w:id="227233338">
          <w:marLeft w:val="480"/>
          <w:marRight w:val="0"/>
          <w:marTop w:val="0"/>
          <w:marBottom w:val="0"/>
          <w:divBdr>
            <w:top w:val="none" w:sz="0" w:space="0" w:color="auto"/>
            <w:left w:val="none" w:sz="0" w:space="0" w:color="auto"/>
            <w:bottom w:val="none" w:sz="0" w:space="0" w:color="auto"/>
            <w:right w:val="none" w:sz="0" w:space="0" w:color="auto"/>
          </w:divBdr>
        </w:div>
        <w:div w:id="1231233437">
          <w:marLeft w:val="480"/>
          <w:marRight w:val="0"/>
          <w:marTop w:val="0"/>
          <w:marBottom w:val="0"/>
          <w:divBdr>
            <w:top w:val="none" w:sz="0" w:space="0" w:color="auto"/>
            <w:left w:val="none" w:sz="0" w:space="0" w:color="auto"/>
            <w:bottom w:val="none" w:sz="0" w:space="0" w:color="auto"/>
            <w:right w:val="none" w:sz="0" w:space="0" w:color="auto"/>
          </w:divBdr>
        </w:div>
      </w:divsChild>
    </w:div>
    <w:div w:id="557009341">
      <w:bodyDiv w:val="1"/>
      <w:marLeft w:val="0"/>
      <w:marRight w:val="0"/>
      <w:marTop w:val="0"/>
      <w:marBottom w:val="0"/>
      <w:divBdr>
        <w:top w:val="none" w:sz="0" w:space="0" w:color="auto"/>
        <w:left w:val="none" w:sz="0" w:space="0" w:color="auto"/>
        <w:bottom w:val="none" w:sz="0" w:space="0" w:color="auto"/>
        <w:right w:val="none" w:sz="0" w:space="0" w:color="auto"/>
      </w:divBdr>
    </w:div>
    <w:div w:id="562568385">
      <w:bodyDiv w:val="1"/>
      <w:marLeft w:val="0"/>
      <w:marRight w:val="0"/>
      <w:marTop w:val="0"/>
      <w:marBottom w:val="0"/>
      <w:divBdr>
        <w:top w:val="none" w:sz="0" w:space="0" w:color="auto"/>
        <w:left w:val="none" w:sz="0" w:space="0" w:color="auto"/>
        <w:bottom w:val="none" w:sz="0" w:space="0" w:color="auto"/>
        <w:right w:val="none" w:sz="0" w:space="0" w:color="auto"/>
      </w:divBdr>
    </w:div>
    <w:div w:id="562912686">
      <w:bodyDiv w:val="1"/>
      <w:marLeft w:val="0"/>
      <w:marRight w:val="0"/>
      <w:marTop w:val="0"/>
      <w:marBottom w:val="0"/>
      <w:divBdr>
        <w:top w:val="none" w:sz="0" w:space="0" w:color="auto"/>
        <w:left w:val="none" w:sz="0" w:space="0" w:color="auto"/>
        <w:bottom w:val="none" w:sz="0" w:space="0" w:color="auto"/>
        <w:right w:val="none" w:sz="0" w:space="0" w:color="auto"/>
      </w:divBdr>
    </w:div>
    <w:div w:id="564801440">
      <w:bodyDiv w:val="1"/>
      <w:marLeft w:val="0"/>
      <w:marRight w:val="0"/>
      <w:marTop w:val="0"/>
      <w:marBottom w:val="0"/>
      <w:divBdr>
        <w:top w:val="none" w:sz="0" w:space="0" w:color="auto"/>
        <w:left w:val="none" w:sz="0" w:space="0" w:color="auto"/>
        <w:bottom w:val="none" w:sz="0" w:space="0" w:color="auto"/>
        <w:right w:val="none" w:sz="0" w:space="0" w:color="auto"/>
      </w:divBdr>
    </w:div>
    <w:div w:id="566457764">
      <w:bodyDiv w:val="1"/>
      <w:marLeft w:val="0"/>
      <w:marRight w:val="0"/>
      <w:marTop w:val="0"/>
      <w:marBottom w:val="0"/>
      <w:divBdr>
        <w:top w:val="none" w:sz="0" w:space="0" w:color="auto"/>
        <w:left w:val="none" w:sz="0" w:space="0" w:color="auto"/>
        <w:bottom w:val="none" w:sz="0" w:space="0" w:color="auto"/>
        <w:right w:val="none" w:sz="0" w:space="0" w:color="auto"/>
      </w:divBdr>
    </w:div>
    <w:div w:id="566694817">
      <w:bodyDiv w:val="1"/>
      <w:marLeft w:val="0"/>
      <w:marRight w:val="0"/>
      <w:marTop w:val="0"/>
      <w:marBottom w:val="0"/>
      <w:divBdr>
        <w:top w:val="none" w:sz="0" w:space="0" w:color="auto"/>
        <w:left w:val="none" w:sz="0" w:space="0" w:color="auto"/>
        <w:bottom w:val="none" w:sz="0" w:space="0" w:color="auto"/>
        <w:right w:val="none" w:sz="0" w:space="0" w:color="auto"/>
      </w:divBdr>
    </w:div>
    <w:div w:id="567157425">
      <w:bodyDiv w:val="1"/>
      <w:marLeft w:val="0"/>
      <w:marRight w:val="0"/>
      <w:marTop w:val="0"/>
      <w:marBottom w:val="0"/>
      <w:divBdr>
        <w:top w:val="none" w:sz="0" w:space="0" w:color="auto"/>
        <w:left w:val="none" w:sz="0" w:space="0" w:color="auto"/>
        <w:bottom w:val="none" w:sz="0" w:space="0" w:color="auto"/>
        <w:right w:val="none" w:sz="0" w:space="0" w:color="auto"/>
      </w:divBdr>
    </w:div>
    <w:div w:id="567233183">
      <w:bodyDiv w:val="1"/>
      <w:marLeft w:val="0"/>
      <w:marRight w:val="0"/>
      <w:marTop w:val="0"/>
      <w:marBottom w:val="0"/>
      <w:divBdr>
        <w:top w:val="none" w:sz="0" w:space="0" w:color="auto"/>
        <w:left w:val="none" w:sz="0" w:space="0" w:color="auto"/>
        <w:bottom w:val="none" w:sz="0" w:space="0" w:color="auto"/>
        <w:right w:val="none" w:sz="0" w:space="0" w:color="auto"/>
      </w:divBdr>
      <w:divsChild>
        <w:div w:id="675302736">
          <w:marLeft w:val="480"/>
          <w:marRight w:val="0"/>
          <w:marTop w:val="0"/>
          <w:marBottom w:val="0"/>
          <w:divBdr>
            <w:top w:val="none" w:sz="0" w:space="0" w:color="auto"/>
            <w:left w:val="none" w:sz="0" w:space="0" w:color="auto"/>
            <w:bottom w:val="none" w:sz="0" w:space="0" w:color="auto"/>
            <w:right w:val="none" w:sz="0" w:space="0" w:color="auto"/>
          </w:divBdr>
        </w:div>
        <w:div w:id="621036575">
          <w:marLeft w:val="480"/>
          <w:marRight w:val="0"/>
          <w:marTop w:val="0"/>
          <w:marBottom w:val="0"/>
          <w:divBdr>
            <w:top w:val="none" w:sz="0" w:space="0" w:color="auto"/>
            <w:left w:val="none" w:sz="0" w:space="0" w:color="auto"/>
            <w:bottom w:val="none" w:sz="0" w:space="0" w:color="auto"/>
            <w:right w:val="none" w:sz="0" w:space="0" w:color="auto"/>
          </w:divBdr>
        </w:div>
        <w:div w:id="70472228">
          <w:marLeft w:val="480"/>
          <w:marRight w:val="0"/>
          <w:marTop w:val="0"/>
          <w:marBottom w:val="0"/>
          <w:divBdr>
            <w:top w:val="none" w:sz="0" w:space="0" w:color="auto"/>
            <w:left w:val="none" w:sz="0" w:space="0" w:color="auto"/>
            <w:bottom w:val="none" w:sz="0" w:space="0" w:color="auto"/>
            <w:right w:val="none" w:sz="0" w:space="0" w:color="auto"/>
          </w:divBdr>
        </w:div>
        <w:div w:id="1558860973">
          <w:marLeft w:val="480"/>
          <w:marRight w:val="0"/>
          <w:marTop w:val="0"/>
          <w:marBottom w:val="0"/>
          <w:divBdr>
            <w:top w:val="none" w:sz="0" w:space="0" w:color="auto"/>
            <w:left w:val="none" w:sz="0" w:space="0" w:color="auto"/>
            <w:bottom w:val="none" w:sz="0" w:space="0" w:color="auto"/>
            <w:right w:val="none" w:sz="0" w:space="0" w:color="auto"/>
          </w:divBdr>
        </w:div>
        <w:div w:id="327758105">
          <w:marLeft w:val="480"/>
          <w:marRight w:val="0"/>
          <w:marTop w:val="0"/>
          <w:marBottom w:val="0"/>
          <w:divBdr>
            <w:top w:val="none" w:sz="0" w:space="0" w:color="auto"/>
            <w:left w:val="none" w:sz="0" w:space="0" w:color="auto"/>
            <w:bottom w:val="none" w:sz="0" w:space="0" w:color="auto"/>
            <w:right w:val="none" w:sz="0" w:space="0" w:color="auto"/>
          </w:divBdr>
        </w:div>
        <w:div w:id="592125631">
          <w:marLeft w:val="480"/>
          <w:marRight w:val="0"/>
          <w:marTop w:val="0"/>
          <w:marBottom w:val="0"/>
          <w:divBdr>
            <w:top w:val="none" w:sz="0" w:space="0" w:color="auto"/>
            <w:left w:val="none" w:sz="0" w:space="0" w:color="auto"/>
            <w:bottom w:val="none" w:sz="0" w:space="0" w:color="auto"/>
            <w:right w:val="none" w:sz="0" w:space="0" w:color="auto"/>
          </w:divBdr>
        </w:div>
        <w:div w:id="348651769">
          <w:marLeft w:val="480"/>
          <w:marRight w:val="0"/>
          <w:marTop w:val="0"/>
          <w:marBottom w:val="0"/>
          <w:divBdr>
            <w:top w:val="none" w:sz="0" w:space="0" w:color="auto"/>
            <w:left w:val="none" w:sz="0" w:space="0" w:color="auto"/>
            <w:bottom w:val="none" w:sz="0" w:space="0" w:color="auto"/>
            <w:right w:val="none" w:sz="0" w:space="0" w:color="auto"/>
          </w:divBdr>
        </w:div>
        <w:div w:id="1804496773">
          <w:marLeft w:val="480"/>
          <w:marRight w:val="0"/>
          <w:marTop w:val="0"/>
          <w:marBottom w:val="0"/>
          <w:divBdr>
            <w:top w:val="none" w:sz="0" w:space="0" w:color="auto"/>
            <w:left w:val="none" w:sz="0" w:space="0" w:color="auto"/>
            <w:bottom w:val="none" w:sz="0" w:space="0" w:color="auto"/>
            <w:right w:val="none" w:sz="0" w:space="0" w:color="auto"/>
          </w:divBdr>
        </w:div>
        <w:div w:id="1846701225">
          <w:marLeft w:val="480"/>
          <w:marRight w:val="0"/>
          <w:marTop w:val="0"/>
          <w:marBottom w:val="0"/>
          <w:divBdr>
            <w:top w:val="none" w:sz="0" w:space="0" w:color="auto"/>
            <w:left w:val="none" w:sz="0" w:space="0" w:color="auto"/>
            <w:bottom w:val="none" w:sz="0" w:space="0" w:color="auto"/>
            <w:right w:val="none" w:sz="0" w:space="0" w:color="auto"/>
          </w:divBdr>
        </w:div>
        <w:div w:id="1068962427">
          <w:marLeft w:val="480"/>
          <w:marRight w:val="0"/>
          <w:marTop w:val="0"/>
          <w:marBottom w:val="0"/>
          <w:divBdr>
            <w:top w:val="none" w:sz="0" w:space="0" w:color="auto"/>
            <w:left w:val="none" w:sz="0" w:space="0" w:color="auto"/>
            <w:bottom w:val="none" w:sz="0" w:space="0" w:color="auto"/>
            <w:right w:val="none" w:sz="0" w:space="0" w:color="auto"/>
          </w:divBdr>
        </w:div>
        <w:div w:id="183908178">
          <w:marLeft w:val="480"/>
          <w:marRight w:val="0"/>
          <w:marTop w:val="0"/>
          <w:marBottom w:val="0"/>
          <w:divBdr>
            <w:top w:val="none" w:sz="0" w:space="0" w:color="auto"/>
            <w:left w:val="none" w:sz="0" w:space="0" w:color="auto"/>
            <w:bottom w:val="none" w:sz="0" w:space="0" w:color="auto"/>
            <w:right w:val="none" w:sz="0" w:space="0" w:color="auto"/>
          </w:divBdr>
        </w:div>
        <w:div w:id="1622686543">
          <w:marLeft w:val="480"/>
          <w:marRight w:val="0"/>
          <w:marTop w:val="0"/>
          <w:marBottom w:val="0"/>
          <w:divBdr>
            <w:top w:val="none" w:sz="0" w:space="0" w:color="auto"/>
            <w:left w:val="none" w:sz="0" w:space="0" w:color="auto"/>
            <w:bottom w:val="none" w:sz="0" w:space="0" w:color="auto"/>
            <w:right w:val="none" w:sz="0" w:space="0" w:color="auto"/>
          </w:divBdr>
        </w:div>
        <w:div w:id="1684741962">
          <w:marLeft w:val="480"/>
          <w:marRight w:val="0"/>
          <w:marTop w:val="0"/>
          <w:marBottom w:val="0"/>
          <w:divBdr>
            <w:top w:val="none" w:sz="0" w:space="0" w:color="auto"/>
            <w:left w:val="none" w:sz="0" w:space="0" w:color="auto"/>
            <w:bottom w:val="none" w:sz="0" w:space="0" w:color="auto"/>
            <w:right w:val="none" w:sz="0" w:space="0" w:color="auto"/>
          </w:divBdr>
        </w:div>
        <w:div w:id="1805463339">
          <w:marLeft w:val="480"/>
          <w:marRight w:val="0"/>
          <w:marTop w:val="0"/>
          <w:marBottom w:val="0"/>
          <w:divBdr>
            <w:top w:val="none" w:sz="0" w:space="0" w:color="auto"/>
            <w:left w:val="none" w:sz="0" w:space="0" w:color="auto"/>
            <w:bottom w:val="none" w:sz="0" w:space="0" w:color="auto"/>
            <w:right w:val="none" w:sz="0" w:space="0" w:color="auto"/>
          </w:divBdr>
        </w:div>
        <w:div w:id="621107097">
          <w:marLeft w:val="480"/>
          <w:marRight w:val="0"/>
          <w:marTop w:val="0"/>
          <w:marBottom w:val="0"/>
          <w:divBdr>
            <w:top w:val="none" w:sz="0" w:space="0" w:color="auto"/>
            <w:left w:val="none" w:sz="0" w:space="0" w:color="auto"/>
            <w:bottom w:val="none" w:sz="0" w:space="0" w:color="auto"/>
            <w:right w:val="none" w:sz="0" w:space="0" w:color="auto"/>
          </w:divBdr>
        </w:div>
        <w:div w:id="724911981">
          <w:marLeft w:val="480"/>
          <w:marRight w:val="0"/>
          <w:marTop w:val="0"/>
          <w:marBottom w:val="0"/>
          <w:divBdr>
            <w:top w:val="none" w:sz="0" w:space="0" w:color="auto"/>
            <w:left w:val="none" w:sz="0" w:space="0" w:color="auto"/>
            <w:bottom w:val="none" w:sz="0" w:space="0" w:color="auto"/>
            <w:right w:val="none" w:sz="0" w:space="0" w:color="auto"/>
          </w:divBdr>
        </w:div>
        <w:div w:id="1253467273">
          <w:marLeft w:val="480"/>
          <w:marRight w:val="0"/>
          <w:marTop w:val="0"/>
          <w:marBottom w:val="0"/>
          <w:divBdr>
            <w:top w:val="none" w:sz="0" w:space="0" w:color="auto"/>
            <w:left w:val="none" w:sz="0" w:space="0" w:color="auto"/>
            <w:bottom w:val="none" w:sz="0" w:space="0" w:color="auto"/>
            <w:right w:val="none" w:sz="0" w:space="0" w:color="auto"/>
          </w:divBdr>
        </w:div>
        <w:div w:id="2105219217">
          <w:marLeft w:val="480"/>
          <w:marRight w:val="0"/>
          <w:marTop w:val="0"/>
          <w:marBottom w:val="0"/>
          <w:divBdr>
            <w:top w:val="none" w:sz="0" w:space="0" w:color="auto"/>
            <w:left w:val="none" w:sz="0" w:space="0" w:color="auto"/>
            <w:bottom w:val="none" w:sz="0" w:space="0" w:color="auto"/>
            <w:right w:val="none" w:sz="0" w:space="0" w:color="auto"/>
          </w:divBdr>
        </w:div>
        <w:div w:id="1952201936">
          <w:marLeft w:val="480"/>
          <w:marRight w:val="0"/>
          <w:marTop w:val="0"/>
          <w:marBottom w:val="0"/>
          <w:divBdr>
            <w:top w:val="none" w:sz="0" w:space="0" w:color="auto"/>
            <w:left w:val="none" w:sz="0" w:space="0" w:color="auto"/>
            <w:bottom w:val="none" w:sz="0" w:space="0" w:color="auto"/>
            <w:right w:val="none" w:sz="0" w:space="0" w:color="auto"/>
          </w:divBdr>
        </w:div>
        <w:div w:id="229659788">
          <w:marLeft w:val="480"/>
          <w:marRight w:val="0"/>
          <w:marTop w:val="0"/>
          <w:marBottom w:val="0"/>
          <w:divBdr>
            <w:top w:val="none" w:sz="0" w:space="0" w:color="auto"/>
            <w:left w:val="none" w:sz="0" w:space="0" w:color="auto"/>
            <w:bottom w:val="none" w:sz="0" w:space="0" w:color="auto"/>
            <w:right w:val="none" w:sz="0" w:space="0" w:color="auto"/>
          </w:divBdr>
        </w:div>
        <w:div w:id="517156088">
          <w:marLeft w:val="480"/>
          <w:marRight w:val="0"/>
          <w:marTop w:val="0"/>
          <w:marBottom w:val="0"/>
          <w:divBdr>
            <w:top w:val="none" w:sz="0" w:space="0" w:color="auto"/>
            <w:left w:val="none" w:sz="0" w:space="0" w:color="auto"/>
            <w:bottom w:val="none" w:sz="0" w:space="0" w:color="auto"/>
            <w:right w:val="none" w:sz="0" w:space="0" w:color="auto"/>
          </w:divBdr>
        </w:div>
        <w:div w:id="1069693332">
          <w:marLeft w:val="480"/>
          <w:marRight w:val="0"/>
          <w:marTop w:val="0"/>
          <w:marBottom w:val="0"/>
          <w:divBdr>
            <w:top w:val="none" w:sz="0" w:space="0" w:color="auto"/>
            <w:left w:val="none" w:sz="0" w:space="0" w:color="auto"/>
            <w:bottom w:val="none" w:sz="0" w:space="0" w:color="auto"/>
            <w:right w:val="none" w:sz="0" w:space="0" w:color="auto"/>
          </w:divBdr>
        </w:div>
        <w:div w:id="1785347566">
          <w:marLeft w:val="480"/>
          <w:marRight w:val="0"/>
          <w:marTop w:val="0"/>
          <w:marBottom w:val="0"/>
          <w:divBdr>
            <w:top w:val="none" w:sz="0" w:space="0" w:color="auto"/>
            <w:left w:val="none" w:sz="0" w:space="0" w:color="auto"/>
            <w:bottom w:val="none" w:sz="0" w:space="0" w:color="auto"/>
            <w:right w:val="none" w:sz="0" w:space="0" w:color="auto"/>
          </w:divBdr>
        </w:div>
        <w:div w:id="1580863237">
          <w:marLeft w:val="480"/>
          <w:marRight w:val="0"/>
          <w:marTop w:val="0"/>
          <w:marBottom w:val="0"/>
          <w:divBdr>
            <w:top w:val="none" w:sz="0" w:space="0" w:color="auto"/>
            <w:left w:val="none" w:sz="0" w:space="0" w:color="auto"/>
            <w:bottom w:val="none" w:sz="0" w:space="0" w:color="auto"/>
            <w:right w:val="none" w:sz="0" w:space="0" w:color="auto"/>
          </w:divBdr>
        </w:div>
        <w:div w:id="976373359">
          <w:marLeft w:val="480"/>
          <w:marRight w:val="0"/>
          <w:marTop w:val="0"/>
          <w:marBottom w:val="0"/>
          <w:divBdr>
            <w:top w:val="none" w:sz="0" w:space="0" w:color="auto"/>
            <w:left w:val="none" w:sz="0" w:space="0" w:color="auto"/>
            <w:bottom w:val="none" w:sz="0" w:space="0" w:color="auto"/>
            <w:right w:val="none" w:sz="0" w:space="0" w:color="auto"/>
          </w:divBdr>
        </w:div>
      </w:divsChild>
    </w:div>
    <w:div w:id="568466731">
      <w:bodyDiv w:val="1"/>
      <w:marLeft w:val="0"/>
      <w:marRight w:val="0"/>
      <w:marTop w:val="0"/>
      <w:marBottom w:val="0"/>
      <w:divBdr>
        <w:top w:val="none" w:sz="0" w:space="0" w:color="auto"/>
        <w:left w:val="none" w:sz="0" w:space="0" w:color="auto"/>
        <w:bottom w:val="none" w:sz="0" w:space="0" w:color="auto"/>
        <w:right w:val="none" w:sz="0" w:space="0" w:color="auto"/>
      </w:divBdr>
    </w:div>
    <w:div w:id="568733223">
      <w:bodyDiv w:val="1"/>
      <w:marLeft w:val="0"/>
      <w:marRight w:val="0"/>
      <w:marTop w:val="0"/>
      <w:marBottom w:val="0"/>
      <w:divBdr>
        <w:top w:val="none" w:sz="0" w:space="0" w:color="auto"/>
        <w:left w:val="none" w:sz="0" w:space="0" w:color="auto"/>
        <w:bottom w:val="none" w:sz="0" w:space="0" w:color="auto"/>
        <w:right w:val="none" w:sz="0" w:space="0" w:color="auto"/>
      </w:divBdr>
    </w:div>
    <w:div w:id="569267968">
      <w:bodyDiv w:val="1"/>
      <w:marLeft w:val="0"/>
      <w:marRight w:val="0"/>
      <w:marTop w:val="0"/>
      <w:marBottom w:val="0"/>
      <w:divBdr>
        <w:top w:val="none" w:sz="0" w:space="0" w:color="auto"/>
        <w:left w:val="none" w:sz="0" w:space="0" w:color="auto"/>
        <w:bottom w:val="none" w:sz="0" w:space="0" w:color="auto"/>
        <w:right w:val="none" w:sz="0" w:space="0" w:color="auto"/>
      </w:divBdr>
    </w:div>
    <w:div w:id="569655369">
      <w:bodyDiv w:val="1"/>
      <w:marLeft w:val="0"/>
      <w:marRight w:val="0"/>
      <w:marTop w:val="0"/>
      <w:marBottom w:val="0"/>
      <w:divBdr>
        <w:top w:val="none" w:sz="0" w:space="0" w:color="auto"/>
        <w:left w:val="none" w:sz="0" w:space="0" w:color="auto"/>
        <w:bottom w:val="none" w:sz="0" w:space="0" w:color="auto"/>
        <w:right w:val="none" w:sz="0" w:space="0" w:color="auto"/>
      </w:divBdr>
    </w:div>
    <w:div w:id="570309743">
      <w:bodyDiv w:val="1"/>
      <w:marLeft w:val="0"/>
      <w:marRight w:val="0"/>
      <w:marTop w:val="0"/>
      <w:marBottom w:val="0"/>
      <w:divBdr>
        <w:top w:val="none" w:sz="0" w:space="0" w:color="auto"/>
        <w:left w:val="none" w:sz="0" w:space="0" w:color="auto"/>
        <w:bottom w:val="none" w:sz="0" w:space="0" w:color="auto"/>
        <w:right w:val="none" w:sz="0" w:space="0" w:color="auto"/>
      </w:divBdr>
    </w:div>
    <w:div w:id="571045862">
      <w:bodyDiv w:val="1"/>
      <w:marLeft w:val="0"/>
      <w:marRight w:val="0"/>
      <w:marTop w:val="0"/>
      <w:marBottom w:val="0"/>
      <w:divBdr>
        <w:top w:val="none" w:sz="0" w:space="0" w:color="auto"/>
        <w:left w:val="none" w:sz="0" w:space="0" w:color="auto"/>
        <w:bottom w:val="none" w:sz="0" w:space="0" w:color="auto"/>
        <w:right w:val="none" w:sz="0" w:space="0" w:color="auto"/>
      </w:divBdr>
    </w:div>
    <w:div w:id="572273274">
      <w:bodyDiv w:val="1"/>
      <w:marLeft w:val="0"/>
      <w:marRight w:val="0"/>
      <w:marTop w:val="0"/>
      <w:marBottom w:val="0"/>
      <w:divBdr>
        <w:top w:val="none" w:sz="0" w:space="0" w:color="auto"/>
        <w:left w:val="none" w:sz="0" w:space="0" w:color="auto"/>
        <w:bottom w:val="none" w:sz="0" w:space="0" w:color="auto"/>
        <w:right w:val="none" w:sz="0" w:space="0" w:color="auto"/>
      </w:divBdr>
    </w:div>
    <w:div w:id="574555324">
      <w:bodyDiv w:val="1"/>
      <w:marLeft w:val="0"/>
      <w:marRight w:val="0"/>
      <w:marTop w:val="0"/>
      <w:marBottom w:val="0"/>
      <w:divBdr>
        <w:top w:val="none" w:sz="0" w:space="0" w:color="auto"/>
        <w:left w:val="none" w:sz="0" w:space="0" w:color="auto"/>
        <w:bottom w:val="none" w:sz="0" w:space="0" w:color="auto"/>
        <w:right w:val="none" w:sz="0" w:space="0" w:color="auto"/>
      </w:divBdr>
      <w:divsChild>
        <w:div w:id="910964330">
          <w:marLeft w:val="480"/>
          <w:marRight w:val="0"/>
          <w:marTop w:val="0"/>
          <w:marBottom w:val="0"/>
          <w:divBdr>
            <w:top w:val="none" w:sz="0" w:space="0" w:color="auto"/>
            <w:left w:val="none" w:sz="0" w:space="0" w:color="auto"/>
            <w:bottom w:val="none" w:sz="0" w:space="0" w:color="auto"/>
            <w:right w:val="none" w:sz="0" w:space="0" w:color="auto"/>
          </w:divBdr>
        </w:div>
        <w:div w:id="655106358">
          <w:marLeft w:val="480"/>
          <w:marRight w:val="0"/>
          <w:marTop w:val="0"/>
          <w:marBottom w:val="0"/>
          <w:divBdr>
            <w:top w:val="none" w:sz="0" w:space="0" w:color="auto"/>
            <w:left w:val="none" w:sz="0" w:space="0" w:color="auto"/>
            <w:bottom w:val="none" w:sz="0" w:space="0" w:color="auto"/>
            <w:right w:val="none" w:sz="0" w:space="0" w:color="auto"/>
          </w:divBdr>
        </w:div>
        <w:div w:id="1567448949">
          <w:marLeft w:val="480"/>
          <w:marRight w:val="0"/>
          <w:marTop w:val="0"/>
          <w:marBottom w:val="0"/>
          <w:divBdr>
            <w:top w:val="none" w:sz="0" w:space="0" w:color="auto"/>
            <w:left w:val="none" w:sz="0" w:space="0" w:color="auto"/>
            <w:bottom w:val="none" w:sz="0" w:space="0" w:color="auto"/>
            <w:right w:val="none" w:sz="0" w:space="0" w:color="auto"/>
          </w:divBdr>
        </w:div>
        <w:div w:id="1798142161">
          <w:marLeft w:val="480"/>
          <w:marRight w:val="0"/>
          <w:marTop w:val="0"/>
          <w:marBottom w:val="0"/>
          <w:divBdr>
            <w:top w:val="none" w:sz="0" w:space="0" w:color="auto"/>
            <w:left w:val="none" w:sz="0" w:space="0" w:color="auto"/>
            <w:bottom w:val="none" w:sz="0" w:space="0" w:color="auto"/>
            <w:right w:val="none" w:sz="0" w:space="0" w:color="auto"/>
          </w:divBdr>
        </w:div>
        <w:div w:id="1097092936">
          <w:marLeft w:val="480"/>
          <w:marRight w:val="0"/>
          <w:marTop w:val="0"/>
          <w:marBottom w:val="0"/>
          <w:divBdr>
            <w:top w:val="none" w:sz="0" w:space="0" w:color="auto"/>
            <w:left w:val="none" w:sz="0" w:space="0" w:color="auto"/>
            <w:bottom w:val="none" w:sz="0" w:space="0" w:color="auto"/>
            <w:right w:val="none" w:sz="0" w:space="0" w:color="auto"/>
          </w:divBdr>
        </w:div>
        <w:div w:id="588738678">
          <w:marLeft w:val="480"/>
          <w:marRight w:val="0"/>
          <w:marTop w:val="0"/>
          <w:marBottom w:val="0"/>
          <w:divBdr>
            <w:top w:val="none" w:sz="0" w:space="0" w:color="auto"/>
            <w:left w:val="none" w:sz="0" w:space="0" w:color="auto"/>
            <w:bottom w:val="none" w:sz="0" w:space="0" w:color="auto"/>
            <w:right w:val="none" w:sz="0" w:space="0" w:color="auto"/>
          </w:divBdr>
        </w:div>
        <w:div w:id="997344732">
          <w:marLeft w:val="480"/>
          <w:marRight w:val="0"/>
          <w:marTop w:val="0"/>
          <w:marBottom w:val="0"/>
          <w:divBdr>
            <w:top w:val="none" w:sz="0" w:space="0" w:color="auto"/>
            <w:left w:val="none" w:sz="0" w:space="0" w:color="auto"/>
            <w:bottom w:val="none" w:sz="0" w:space="0" w:color="auto"/>
            <w:right w:val="none" w:sz="0" w:space="0" w:color="auto"/>
          </w:divBdr>
        </w:div>
        <w:div w:id="714232507">
          <w:marLeft w:val="480"/>
          <w:marRight w:val="0"/>
          <w:marTop w:val="0"/>
          <w:marBottom w:val="0"/>
          <w:divBdr>
            <w:top w:val="none" w:sz="0" w:space="0" w:color="auto"/>
            <w:left w:val="none" w:sz="0" w:space="0" w:color="auto"/>
            <w:bottom w:val="none" w:sz="0" w:space="0" w:color="auto"/>
            <w:right w:val="none" w:sz="0" w:space="0" w:color="auto"/>
          </w:divBdr>
        </w:div>
        <w:div w:id="449128719">
          <w:marLeft w:val="480"/>
          <w:marRight w:val="0"/>
          <w:marTop w:val="0"/>
          <w:marBottom w:val="0"/>
          <w:divBdr>
            <w:top w:val="none" w:sz="0" w:space="0" w:color="auto"/>
            <w:left w:val="none" w:sz="0" w:space="0" w:color="auto"/>
            <w:bottom w:val="none" w:sz="0" w:space="0" w:color="auto"/>
            <w:right w:val="none" w:sz="0" w:space="0" w:color="auto"/>
          </w:divBdr>
        </w:div>
        <w:div w:id="1790858163">
          <w:marLeft w:val="480"/>
          <w:marRight w:val="0"/>
          <w:marTop w:val="0"/>
          <w:marBottom w:val="0"/>
          <w:divBdr>
            <w:top w:val="none" w:sz="0" w:space="0" w:color="auto"/>
            <w:left w:val="none" w:sz="0" w:space="0" w:color="auto"/>
            <w:bottom w:val="none" w:sz="0" w:space="0" w:color="auto"/>
            <w:right w:val="none" w:sz="0" w:space="0" w:color="auto"/>
          </w:divBdr>
        </w:div>
        <w:div w:id="1584677498">
          <w:marLeft w:val="480"/>
          <w:marRight w:val="0"/>
          <w:marTop w:val="0"/>
          <w:marBottom w:val="0"/>
          <w:divBdr>
            <w:top w:val="none" w:sz="0" w:space="0" w:color="auto"/>
            <w:left w:val="none" w:sz="0" w:space="0" w:color="auto"/>
            <w:bottom w:val="none" w:sz="0" w:space="0" w:color="auto"/>
            <w:right w:val="none" w:sz="0" w:space="0" w:color="auto"/>
          </w:divBdr>
        </w:div>
        <w:div w:id="997271084">
          <w:marLeft w:val="480"/>
          <w:marRight w:val="0"/>
          <w:marTop w:val="0"/>
          <w:marBottom w:val="0"/>
          <w:divBdr>
            <w:top w:val="none" w:sz="0" w:space="0" w:color="auto"/>
            <w:left w:val="none" w:sz="0" w:space="0" w:color="auto"/>
            <w:bottom w:val="none" w:sz="0" w:space="0" w:color="auto"/>
            <w:right w:val="none" w:sz="0" w:space="0" w:color="auto"/>
          </w:divBdr>
        </w:div>
        <w:div w:id="1000500993">
          <w:marLeft w:val="480"/>
          <w:marRight w:val="0"/>
          <w:marTop w:val="0"/>
          <w:marBottom w:val="0"/>
          <w:divBdr>
            <w:top w:val="none" w:sz="0" w:space="0" w:color="auto"/>
            <w:left w:val="none" w:sz="0" w:space="0" w:color="auto"/>
            <w:bottom w:val="none" w:sz="0" w:space="0" w:color="auto"/>
            <w:right w:val="none" w:sz="0" w:space="0" w:color="auto"/>
          </w:divBdr>
        </w:div>
        <w:div w:id="870415942">
          <w:marLeft w:val="480"/>
          <w:marRight w:val="0"/>
          <w:marTop w:val="0"/>
          <w:marBottom w:val="0"/>
          <w:divBdr>
            <w:top w:val="none" w:sz="0" w:space="0" w:color="auto"/>
            <w:left w:val="none" w:sz="0" w:space="0" w:color="auto"/>
            <w:bottom w:val="none" w:sz="0" w:space="0" w:color="auto"/>
            <w:right w:val="none" w:sz="0" w:space="0" w:color="auto"/>
          </w:divBdr>
        </w:div>
        <w:div w:id="1265118087">
          <w:marLeft w:val="480"/>
          <w:marRight w:val="0"/>
          <w:marTop w:val="0"/>
          <w:marBottom w:val="0"/>
          <w:divBdr>
            <w:top w:val="none" w:sz="0" w:space="0" w:color="auto"/>
            <w:left w:val="none" w:sz="0" w:space="0" w:color="auto"/>
            <w:bottom w:val="none" w:sz="0" w:space="0" w:color="auto"/>
            <w:right w:val="none" w:sz="0" w:space="0" w:color="auto"/>
          </w:divBdr>
        </w:div>
        <w:div w:id="878278480">
          <w:marLeft w:val="480"/>
          <w:marRight w:val="0"/>
          <w:marTop w:val="0"/>
          <w:marBottom w:val="0"/>
          <w:divBdr>
            <w:top w:val="none" w:sz="0" w:space="0" w:color="auto"/>
            <w:left w:val="none" w:sz="0" w:space="0" w:color="auto"/>
            <w:bottom w:val="none" w:sz="0" w:space="0" w:color="auto"/>
            <w:right w:val="none" w:sz="0" w:space="0" w:color="auto"/>
          </w:divBdr>
        </w:div>
        <w:div w:id="391850282">
          <w:marLeft w:val="480"/>
          <w:marRight w:val="0"/>
          <w:marTop w:val="0"/>
          <w:marBottom w:val="0"/>
          <w:divBdr>
            <w:top w:val="none" w:sz="0" w:space="0" w:color="auto"/>
            <w:left w:val="none" w:sz="0" w:space="0" w:color="auto"/>
            <w:bottom w:val="none" w:sz="0" w:space="0" w:color="auto"/>
            <w:right w:val="none" w:sz="0" w:space="0" w:color="auto"/>
          </w:divBdr>
        </w:div>
        <w:div w:id="487208169">
          <w:marLeft w:val="480"/>
          <w:marRight w:val="0"/>
          <w:marTop w:val="0"/>
          <w:marBottom w:val="0"/>
          <w:divBdr>
            <w:top w:val="none" w:sz="0" w:space="0" w:color="auto"/>
            <w:left w:val="none" w:sz="0" w:space="0" w:color="auto"/>
            <w:bottom w:val="none" w:sz="0" w:space="0" w:color="auto"/>
            <w:right w:val="none" w:sz="0" w:space="0" w:color="auto"/>
          </w:divBdr>
        </w:div>
        <w:div w:id="500581600">
          <w:marLeft w:val="480"/>
          <w:marRight w:val="0"/>
          <w:marTop w:val="0"/>
          <w:marBottom w:val="0"/>
          <w:divBdr>
            <w:top w:val="none" w:sz="0" w:space="0" w:color="auto"/>
            <w:left w:val="none" w:sz="0" w:space="0" w:color="auto"/>
            <w:bottom w:val="none" w:sz="0" w:space="0" w:color="auto"/>
            <w:right w:val="none" w:sz="0" w:space="0" w:color="auto"/>
          </w:divBdr>
        </w:div>
        <w:div w:id="1644389177">
          <w:marLeft w:val="480"/>
          <w:marRight w:val="0"/>
          <w:marTop w:val="0"/>
          <w:marBottom w:val="0"/>
          <w:divBdr>
            <w:top w:val="none" w:sz="0" w:space="0" w:color="auto"/>
            <w:left w:val="none" w:sz="0" w:space="0" w:color="auto"/>
            <w:bottom w:val="none" w:sz="0" w:space="0" w:color="auto"/>
            <w:right w:val="none" w:sz="0" w:space="0" w:color="auto"/>
          </w:divBdr>
        </w:div>
        <w:div w:id="345905763">
          <w:marLeft w:val="480"/>
          <w:marRight w:val="0"/>
          <w:marTop w:val="0"/>
          <w:marBottom w:val="0"/>
          <w:divBdr>
            <w:top w:val="none" w:sz="0" w:space="0" w:color="auto"/>
            <w:left w:val="none" w:sz="0" w:space="0" w:color="auto"/>
            <w:bottom w:val="none" w:sz="0" w:space="0" w:color="auto"/>
            <w:right w:val="none" w:sz="0" w:space="0" w:color="auto"/>
          </w:divBdr>
        </w:div>
        <w:div w:id="395905482">
          <w:marLeft w:val="480"/>
          <w:marRight w:val="0"/>
          <w:marTop w:val="0"/>
          <w:marBottom w:val="0"/>
          <w:divBdr>
            <w:top w:val="none" w:sz="0" w:space="0" w:color="auto"/>
            <w:left w:val="none" w:sz="0" w:space="0" w:color="auto"/>
            <w:bottom w:val="none" w:sz="0" w:space="0" w:color="auto"/>
            <w:right w:val="none" w:sz="0" w:space="0" w:color="auto"/>
          </w:divBdr>
        </w:div>
        <w:div w:id="267658877">
          <w:marLeft w:val="480"/>
          <w:marRight w:val="0"/>
          <w:marTop w:val="0"/>
          <w:marBottom w:val="0"/>
          <w:divBdr>
            <w:top w:val="none" w:sz="0" w:space="0" w:color="auto"/>
            <w:left w:val="none" w:sz="0" w:space="0" w:color="auto"/>
            <w:bottom w:val="none" w:sz="0" w:space="0" w:color="auto"/>
            <w:right w:val="none" w:sz="0" w:space="0" w:color="auto"/>
          </w:divBdr>
        </w:div>
        <w:div w:id="625699214">
          <w:marLeft w:val="480"/>
          <w:marRight w:val="0"/>
          <w:marTop w:val="0"/>
          <w:marBottom w:val="0"/>
          <w:divBdr>
            <w:top w:val="none" w:sz="0" w:space="0" w:color="auto"/>
            <w:left w:val="none" w:sz="0" w:space="0" w:color="auto"/>
            <w:bottom w:val="none" w:sz="0" w:space="0" w:color="auto"/>
            <w:right w:val="none" w:sz="0" w:space="0" w:color="auto"/>
          </w:divBdr>
        </w:div>
        <w:div w:id="425925703">
          <w:marLeft w:val="480"/>
          <w:marRight w:val="0"/>
          <w:marTop w:val="0"/>
          <w:marBottom w:val="0"/>
          <w:divBdr>
            <w:top w:val="none" w:sz="0" w:space="0" w:color="auto"/>
            <w:left w:val="none" w:sz="0" w:space="0" w:color="auto"/>
            <w:bottom w:val="none" w:sz="0" w:space="0" w:color="auto"/>
            <w:right w:val="none" w:sz="0" w:space="0" w:color="auto"/>
          </w:divBdr>
        </w:div>
        <w:div w:id="1853951264">
          <w:marLeft w:val="480"/>
          <w:marRight w:val="0"/>
          <w:marTop w:val="0"/>
          <w:marBottom w:val="0"/>
          <w:divBdr>
            <w:top w:val="none" w:sz="0" w:space="0" w:color="auto"/>
            <w:left w:val="none" w:sz="0" w:space="0" w:color="auto"/>
            <w:bottom w:val="none" w:sz="0" w:space="0" w:color="auto"/>
            <w:right w:val="none" w:sz="0" w:space="0" w:color="auto"/>
          </w:divBdr>
        </w:div>
        <w:div w:id="930166706">
          <w:marLeft w:val="480"/>
          <w:marRight w:val="0"/>
          <w:marTop w:val="0"/>
          <w:marBottom w:val="0"/>
          <w:divBdr>
            <w:top w:val="none" w:sz="0" w:space="0" w:color="auto"/>
            <w:left w:val="none" w:sz="0" w:space="0" w:color="auto"/>
            <w:bottom w:val="none" w:sz="0" w:space="0" w:color="auto"/>
            <w:right w:val="none" w:sz="0" w:space="0" w:color="auto"/>
          </w:divBdr>
        </w:div>
        <w:div w:id="1139764178">
          <w:marLeft w:val="480"/>
          <w:marRight w:val="0"/>
          <w:marTop w:val="0"/>
          <w:marBottom w:val="0"/>
          <w:divBdr>
            <w:top w:val="none" w:sz="0" w:space="0" w:color="auto"/>
            <w:left w:val="none" w:sz="0" w:space="0" w:color="auto"/>
            <w:bottom w:val="none" w:sz="0" w:space="0" w:color="auto"/>
            <w:right w:val="none" w:sz="0" w:space="0" w:color="auto"/>
          </w:divBdr>
        </w:div>
        <w:div w:id="796533076">
          <w:marLeft w:val="480"/>
          <w:marRight w:val="0"/>
          <w:marTop w:val="0"/>
          <w:marBottom w:val="0"/>
          <w:divBdr>
            <w:top w:val="none" w:sz="0" w:space="0" w:color="auto"/>
            <w:left w:val="none" w:sz="0" w:space="0" w:color="auto"/>
            <w:bottom w:val="none" w:sz="0" w:space="0" w:color="auto"/>
            <w:right w:val="none" w:sz="0" w:space="0" w:color="auto"/>
          </w:divBdr>
        </w:div>
        <w:div w:id="873688020">
          <w:marLeft w:val="480"/>
          <w:marRight w:val="0"/>
          <w:marTop w:val="0"/>
          <w:marBottom w:val="0"/>
          <w:divBdr>
            <w:top w:val="none" w:sz="0" w:space="0" w:color="auto"/>
            <w:left w:val="none" w:sz="0" w:space="0" w:color="auto"/>
            <w:bottom w:val="none" w:sz="0" w:space="0" w:color="auto"/>
            <w:right w:val="none" w:sz="0" w:space="0" w:color="auto"/>
          </w:divBdr>
        </w:div>
        <w:div w:id="1794134291">
          <w:marLeft w:val="480"/>
          <w:marRight w:val="0"/>
          <w:marTop w:val="0"/>
          <w:marBottom w:val="0"/>
          <w:divBdr>
            <w:top w:val="none" w:sz="0" w:space="0" w:color="auto"/>
            <w:left w:val="none" w:sz="0" w:space="0" w:color="auto"/>
            <w:bottom w:val="none" w:sz="0" w:space="0" w:color="auto"/>
            <w:right w:val="none" w:sz="0" w:space="0" w:color="auto"/>
          </w:divBdr>
        </w:div>
      </w:divsChild>
    </w:div>
    <w:div w:id="575211045">
      <w:bodyDiv w:val="1"/>
      <w:marLeft w:val="0"/>
      <w:marRight w:val="0"/>
      <w:marTop w:val="0"/>
      <w:marBottom w:val="0"/>
      <w:divBdr>
        <w:top w:val="none" w:sz="0" w:space="0" w:color="auto"/>
        <w:left w:val="none" w:sz="0" w:space="0" w:color="auto"/>
        <w:bottom w:val="none" w:sz="0" w:space="0" w:color="auto"/>
        <w:right w:val="none" w:sz="0" w:space="0" w:color="auto"/>
      </w:divBdr>
    </w:div>
    <w:div w:id="575213628">
      <w:bodyDiv w:val="1"/>
      <w:marLeft w:val="0"/>
      <w:marRight w:val="0"/>
      <w:marTop w:val="0"/>
      <w:marBottom w:val="0"/>
      <w:divBdr>
        <w:top w:val="none" w:sz="0" w:space="0" w:color="auto"/>
        <w:left w:val="none" w:sz="0" w:space="0" w:color="auto"/>
        <w:bottom w:val="none" w:sz="0" w:space="0" w:color="auto"/>
        <w:right w:val="none" w:sz="0" w:space="0" w:color="auto"/>
      </w:divBdr>
    </w:div>
    <w:div w:id="576208031">
      <w:bodyDiv w:val="1"/>
      <w:marLeft w:val="0"/>
      <w:marRight w:val="0"/>
      <w:marTop w:val="0"/>
      <w:marBottom w:val="0"/>
      <w:divBdr>
        <w:top w:val="none" w:sz="0" w:space="0" w:color="auto"/>
        <w:left w:val="none" w:sz="0" w:space="0" w:color="auto"/>
        <w:bottom w:val="none" w:sz="0" w:space="0" w:color="auto"/>
        <w:right w:val="none" w:sz="0" w:space="0" w:color="auto"/>
      </w:divBdr>
      <w:divsChild>
        <w:div w:id="486551894">
          <w:marLeft w:val="480"/>
          <w:marRight w:val="0"/>
          <w:marTop w:val="0"/>
          <w:marBottom w:val="0"/>
          <w:divBdr>
            <w:top w:val="none" w:sz="0" w:space="0" w:color="auto"/>
            <w:left w:val="none" w:sz="0" w:space="0" w:color="auto"/>
            <w:bottom w:val="none" w:sz="0" w:space="0" w:color="auto"/>
            <w:right w:val="none" w:sz="0" w:space="0" w:color="auto"/>
          </w:divBdr>
        </w:div>
        <w:div w:id="1004668838">
          <w:marLeft w:val="480"/>
          <w:marRight w:val="0"/>
          <w:marTop w:val="0"/>
          <w:marBottom w:val="0"/>
          <w:divBdr>
            <w:top w:val="none" w:sz="0" w:space="0" w:color="auto"/>
            <w:left w:val="none" w:sz="0" w:space="0" w:color="auto"/>
            <w:bottom w:val="none" w:sz="0" w:space="0" w:color="auto"/>
            <w:right w:val="none" w:sz="0" w:space="0" w:color="auto"/>
          </w:divBdr>
        </w:div>
        <w:div w:id="104927712">
          <w:marLeft w:val="480"/>
          <w:marRight w:val="0"/>
          <w:marTop w:val="0"/>
          <w:marBottom w:val="0"/>
          <w:divBdr>
            <w:top w:val="none" w:sz="0" w:space="0" w:color="auto"/>
            <w:left w:val="none" w:sz="0" w:space="0" w:color="auto"/>
            <w:bottom w:val="none" w:sz="0" w:space="0" w:color="auto"/>
            <w:right w:val="none" w:sz="0" w:space="0" w:color="auto"/>
          </w:divBdr>
        </w:div>
        <w:div w:id="1168444715">
          <w:marLeft w:val="480"/>
          <w:marRight w:val="0"/>
          <w:marTop w:val="0"/>
          <w:marBottom w:val="0"/>
          <w:divBdr>
            <w:top w:val="none" w:sz="0" w:space="0" w:color="auto"/>
            <w:left w:val="none" w:sz="0" w:space="0" w:color="auto"/>
            <w:bottom w:val="none" w:sz="0" w:space="0" w:color="auto"/>
            <w:right w:val="none" w:sz="0" w:space="0" w:color="auto"/>
          </w:divBdr>
        </w:div>
        <w:div w:id="873233477">
          <w:marLeft w:val="480"/>
          <w:marRight w:val="0"/>
          <w:marTop w:val="0"/>
          <w:marBottom w:val="0"/>
          <w:divBdr>
            <w:top w:val="none" w:sz="0" w:space="0" w:color="auto"/>
            <w:left w:val="none" w:sz="0" w:space="0" w:color="auto"/>
            <w:bottom w:val="none" w:sz="0" w:space="0" w:color="auto"/>
            <w:right w:val="none" w:sz="0" w:space="0" w:color="auto"/>
          </w:divBdr>
        </w:div>
        <w:div w:id="36318224">
          <w:marLeft w:val="480"/>
          <w:marRight w:val="0"/>
          <w:marTop w:val="0"/>
          <w:marBottom w:val="0"/>
          <w:divBdr>
            <w:top w:val="none" w:sz="0" w:space="0" w:color="auto"/>
            <w:left w:val="none" w:sz="0" w:space="0" w:color="auto"/>
            <w:bottom w:val="none" w:sz="0" w:space="0" w:color="auto"/>
            <w:right w:val="none" w:sz="0" w:space="0" w:color="auto"/>
          </w:divBdr>
        </w:div>
        <w:div w:id="1903759662">
          <w:marLeft w:val="480"/>
          <w:marRight w:val="0"/>
          <w:marTop w:val="0"/>
          <w:marBottom w:val="0"/>
          <w:divBdr>
            <w:top w:val="none" w:sz="0" w:space="0" w:color="auto"/>
            <w:left w:val="none" w:sz="0" w:space="0" w:color="auto"/>
            <w:bottom w:val="none" w:sz="0" w:space="0" w:color="auto"/>
            <w:right w:val="none" w:sz="0" w:space="0" w:color="auto"/>
          </w:divBdr>
        </w:div>
        <w:div w:id="350689011">
          <w:marLeft w:val="480"/>
          <w:marRight w:val="0"/>
          <w:marTop w:val="0"/>
          <w:marBottom w:val="0"/>
          <w:divBdr>
            <w:top w:val="none" w:sz="0" w:space="0" w:color="auto"/>
            <w:left w:val="none" w:sz="0" w:space="0" w:color="auto"/>
            <w:bottom w:val="none" w:sz="0" w:space="0" w:color="auto"/>
            <w:right w:val="none" w:sz="0" w:space="0" w:color="auto"/>
          </w:divBdr>
        </w:div>
        <w:div w:id="1767845592">
          <w:marLeft w:val="480"/>
          <w:marRight w:val="0"/>
          <w:marTop w:val="0"/>
          <w:marBottom w:val="0"/>
          <w:divBdr>
            <w:top w:val="none" w:sz="0" w:space="0" w:color="auto"/>
            <w:left w:val="none" w:sz="0" w:space="0" w:color="auto"/>
            <w:bottom w:val="none" w:sz="0" w:space="0" w:color="auto"/>
            <w:right w:val="none" w:sz="0" w:space="0" w:color="auto"/>
          </w:divBdr>
        </w:div>
        <w:div w:id="693963962">
          <w:marLeft w:val="480"/>
          <w:marRight w:val="0"/>
          <w:marTop w:val="0"/>
          <w:marBottom w:val="0"/>
          <w:divBdr>
            <w:top w:val="none" w:sz="0" w:space="0" w:color="auto"/>
            <w:left w:val="none" w:sz="0" w:space="0" w:color="auto"/>
            <w:bottom w:val="none" w:sz="0" w:space="0" w:color="auto"/>
            <w:right w:val="none" w:sz="0" w:space="0" w:color="auto"/>
          </w:divBdr>
        </w:div>
        <w:div w:id="1119682932">
          <w:marLeft w:val="480"/>
          <w:marRight w:val="0"/>
          <w:marTop w:val="0"/>
          <w:marBottom w:val="0"/>
          <w:divBdr>
            <w:top w:val="none" w:sz="0" w:space="0" w:color="auto"/>
            <w:left w:val="none" w:sz="0" w:space="0" w:color="auto"/>
            <w:bottom w:val="none" w:sz="0" w:space="0" w:color="auto"/>
            <w:right w:val="none" w:sz="0" w:space="0" w:color="auto"/>
          </w:divBdr>
        </w:div>
        <w:div w:id="1204757762">
          <w:marLeft w:val="480"/>
          <w:marRight w:val="0"/>
          <w:marTop w:val="0"/>
          <w:marBottom w:val="0"/>
          <w:divBdr>
            <w:top w:val="none" w:sz="0" w:space="0" w:color="auto"/>
            <w:left w:val="none" w:sz="0" w:space="0" w:color="auto"/>
            <w:bottom w:val="none" w:sz="0" w:space="0" w:color="auto"/>
            <w:right w:val="none" w:sz="0" w:space="0" w:color="auto"/>
          </w:divBdr>
        </w:div>
        <w:div w:id="1520464544">
          <w:marLeft w:val="480"/>
          <w:marRight w:val="0"/>
          <w:marTop w:val="0"/>
          <w:marBottom w:val="0"/>
          <w:divBdr>
            <w:top w:val="none" w:sz="0" w:space="0" w:color="auto"/>
            <w:left w:val="none" w:sz="0" w:space="0" w:color="auto"/>
            <w:bottom w:val="none" w:sz="0" w:space="0" w:color="auto"/>
            <w:right w:val="none" w:sz="0" w:space="0" w:color="auto"/>
          </w:divBdr>
        </w:div>
        <w:div w:id="235364860">
          <w:marLeft w:val="480"/>
          <w:marRight w:val="0"/>
          <w:marTop w:val="0"/>
          <w:marBottom w:val="0"/>
          <w:divBdr>
            <w:top w:val="none" w:sz="0" w:space="0" w:color="auto"/>
            <w:left w:val="none" w:sz="0" w:space="0" w:color="auto"/>
            <w:bottom w:val="none" w:sz="0" w:space="0" w:color="auto"/>
            <w:right w:val="none" w:sz="0" w:space="0" w:color="auto"/>
          </w:divBdr>
        </w:div>
        <w:div w:id="859665242">
          <w:marLeft w:val="480"/>
          <w:marRight w:val="0"/>
          <w:marTop w:val="0"/>
          <w:marBottom w:val="0"/>
          <w:divBdr>
            <w:top w:val="none" w:sz="0" w:space="0" w:color="auto"/>
            <w:left w:val="none" w:sz="0" w:space="0" w:color="auto"/>
            <w:bottom w:val="none" w:sz="0" w:space="0" w:color="auto"/>
            <w:right w:val="none" w:sz="0" w:space="0" w:color="auto"/>
          </w:divBdr>
        </w:div>
        <w:div w:id="1900549573">
          <w:marLeft w:val="480"/>
          <w:marRight w:val="0"/>
          <w:marTop w:val="0"/>
          <w:marBottom w:val="0"/>
          <w:divBdr>
            <w:top w:val="none" w:sz="0" w:space="0" w:color="auto"/>
            <w:left w:val="none" w:sz="0" w:space="0" w:color="auto"/>
            <w:bottom w:val="none" w:sz="0" w:space="0" w:color="auto"/>
            <w:right w:val="none" w:sz="0" w:space="0" w:color="auto"/>
          </w:divBdr>
        </w:div>
        <w:div w:id="804926966">
          <w:marLeft w:val="480"/>
          <w:marRight w:val="0"/>
          <w:marTop w:val="0"/>
          <w:marBottom w:val="0"/>
          <w:divBdr>
            <w:top w:val="none" w:sz="0" w:space="0" w:color="auto"/>
            <w:left w:val="none" w:sz="0" w:space="0" w:color="auto"/>
            <w:bottom w:val="none" w:sz="0" w:space="0" w:color="auto"/>
            <w:right w:val="none" w:sz="0" w:space="0" w:color="auto"/>
          </w:divBdr>
        </w:div>
        <w:div w:id="602153562">
          <w:marLeft w:val="480"/>
          <w:marRight w:val="0"/>
          <w:marTop w:val="0"/>
          <w:marBottom w:val="0"/>
          <w:divBdr>
            <w:top w:val="none" w:sz="0" w:space="0" w:color="auto"/>
            <w:left w:val="none" w:sz="0" w:space="0" w:color="auto"/>
            <w:bottom w:val="none" w:sz="0" w:space="0" w:color="auto"/>
            <w:right w:val="none" w:sz="0" w:space="0" w:color="auto"/>
          </w:divBdr>
        </w:div>
        <w:div w:id="1674796153">
          <w:marLeft w:val="480"/>
          <w:marRight w:val="0"/>
          <w:marTop w:val="0"/>
          <w:marBottom w:val="0"/>
          <w:divBdr>
            <w:top w:val="none" w:sz="0" w:space="0" w:color="auto"/>
            <w:left w:val="none" w:sz="0" w:space="0" w:color="auto"/>
            <w:bottom w:val="none" w:sz="0" w:space="0" w:color="auto"/>
            <w:right w:val="none" w:sz="0" w:space="0" w:color="auto"/>
          </w:divBdr>
        </w:div>
        <w:div w:id="1068263582">
          <w:marLeft w:val="480"/>
          <w:marRight w:val="0"/>
          <w:marTop w:val="0"/>
          <w:marBottom w:val="0"/>
          <w:divBdr>
            <w:top w:val="none" w:sz="0" w:space="0" w:color="auto"/>
            <w:left w:val="none" w:sz="0" w:space="0" w:color="auto"/>
            <w:bottom w:val="none" w:sz="0" w:space="0" w:color="auto"/>
            <w:right w:val="none" w:sz="0" w:space="0" w:color="auto"/>
          </w:divBdr>
        </w:div>
        <w:div w:id="285428778">
          <w:marLeft w:val="480"/>
          <w:marRight w:val="0"/>
          <w:marTop w:val="0"/>
          <w:marBottom w:val="0"/>
          <w:divBdr>
            <w:top w:val="none" w:sz="0" w:space="0" w:color="auto"/>
            <w:left w:val="none" w:sz="0" w:space="0" w:color="auto"/>
            <w:bottom w:val="none" w:sz="0" w:space="0" w:color="auto"/>
            <w:right w:val="none" w:sz="0" w:space="0" w:color="auto"/>
          </w:divBdr>
        </w:div>
        <w:div w:id="234095716">
          <w:marLeft w:val="480"/>
          <w:marRight w:val="0"/>
          <w:marTop w:val="0"/>
          <w:marBottom w:val="0"/>
          <w:divBdr>
            <w:top w:val="none" w:sz="0" w:space="0" w:color="auto"/>
            <w:left w:val="none" w:sz="0" w:space="0" w:color="auto"/>
            <w:bottom w:val="none" w:sz="0" w:space="0" w:color="auto"/>
            <w:right w:val="none" w:sz="0" w:space="0" w:color="auto"/>
          </w:divBdr>
        </w:div>
        <w:div w:id="26571172">
          <w:marLeft w:val="480"/>
          <w:marRight w:val="0"/>
          <w:marTop w:val="0"/>
          <w:marBottom w:val="0"/>
          <w:divBdr>
            <w:top w:val="none" w:sz="0" w:space="0" w:color="auto"/>
            <w:left w:val="none" w:sz="0" w:space="0" w:color="auto"/>
            <w:bottom w:val="none" w:sz="0" w:space="0" w:color="auto"/>
            <w:right w:val="none" w:sz="0" w:space="0" w:color="auto"/>
          </w:divBdr>
        </w:div>
        <w:div w:id="1144350935">
          <w:marLeft w:val="480"/>
          <w:marRight w:val="0"/>
          <w:marTop w:val="0"/>
          <w:marBottom w:val="0"/>
          <w:divBdr>
            <w:top w:val="none" w:sz="0" w:space="0" w:color="auto"/>
            <w:left w:val="none" w:sz="0" w:space="0" w:color="auto"/>
            <w:bottom w:val="none" w:sz="0" w:space="0" w:color="auto"/>
            <w:right w:val="none" w:sz="0" w:space="0" w:color="auto"/>
          </w:divBdr>
        </w:div>
        <w:div w:id="969631044">
          <w:marLeft w:val="480"/>
          <w:marRight w:val="0"/>
          <w:marTop w:val="0"/>
          <w:marBottom w:val="0"/>
          <w:divBdr>
            <w:top w:val="none" w:sz="0" w:space="0" w:color="auto"/>
            <w:left w:val="none" w:sz="0" w:space="0" w:color="auto"/>
            <w:bottom w:val="none" w:sz="0" w:space="0" w:color="auto"/>
            <w:right w:val="none" w:sz="0" w:space="0" w:color="auto"/>
          </w:divBdr>
        </w:div>
        <w:div w:id="2022707117">
          <w:marLeft w:val="480"/>
          <w:marRight w:val="0"/>
          <w:marTop w:val="0"/>
          <w:marBottom w:val="0"/>
          <w:divBdr>
            <w:top w:val="none" w:sz="0" w:space="0" w:color="auto"/>
            <w:left w:val="none" w:sz="0" w:space="0" w:color="auto"/>
            <w:bottom w:val="none" w:sz="0" w:space="0" w:color="auto"/>
            <w:right w:val="none" w:sz="0" w:space="0" w:color="auto"/>
          </w:divBdr>
        </w:div>
        <w:div w:id="1564680466">
          <w:marLeft w:val="480"/>
          <w:marRight w:val="0"/>
          <w:marTop w:val="0"/>
          <w:marBottom w:val="0"/>
          <w:divBdr>
            <w:top w:val="none" w:sz="0" w:space="0" w:color="auto"/>
            <w:left w:val="none" w:sz="0" w:space="0" w:color="auto"/>
            <w:bottom w:val="none" w:sz="0" w:space="0" w:color="auto"/>
            <w:right w:val="none" w:sz="0" w:space="0" w:color="auto"/>
          </w:divBdr>
        </w:div>
        <w:div w:id="1225138896">
          <w:marLeft w:val="480"/>
          <w:marRight w:val="0"/>
          <w:marTop w:val="0"/>
          <w:marBottom w:val="0"/>
          <w:divBdr>
            <w:top w:val="none" w:sz="0" w:space="0" w:color="auto"/>
            <w:left w:val="none" w:sz="0" w:space="0" w:color="auto"/>
            <w:bottom w:val="none" w:sz="0" w:space="0" w:color="auto"/>
            <w:right w:val="none" w:sz="0" w:space="0" w:color="auto"/>
          </w:divBdr>
        </w:div>
        <w:div w:id="354773469">
          <w:marLeft w:val="480"/>
          <w:marRight w:val="0"/>
          <w:marTop w:val="0"/>
          <w:marBottom w:val="0"/>
          <w:divBdr>
            <w:top w:val="none" w:sz="0" w:space="0" w:color="auto"/>
            <w:left w:val="none" w:sz="0" w:space="0" w:color="auto"/>
            <w:bottom w:val="none" w:sz="0" w:space="0" w:color="auto"/>
            <w:right w:val="none" w:sz="0" w:space="0" w:color="auto"/>
          </w:divBdr>
        </w:div>
        <w:div w:id="1961524653">
          <w:marLeft w:val="480"/>
          <w:marRight w:val="0"/>
          <w:marTop w:val="0"/>
          <w:marBottom w:val="0"/>
          <w:divBdr>
            <w:top w:val="none" w:sz="0" w:space="0" w:color="auto"/>
            <w:left w:val="none" w:sz="0" w:space="0" w:color="auto"/>
            <w:bottom w:val="none" w:sz="0" w:space="0" w:color="auto"/>
            <w:right w:val="none" w:sz="0" w:space="0" w:color="auto"/>
          </w:divBdr>
        </w:div>
        <w:div w:id="1931086156">
          <w:marLeft w:val="480"/>
          <w:marRight w:val="0"/>
          <w:marTop w:val="0"/>
          <w:marBottom w:val="0"/>
          <w:divBdr>
            <w:top w:val="none" w:sz="0" w:space="0" w:color="auto"/>
            <w:left w:val="none" w:sz="0" w:space="0" w:color="auto"/>
            <w:bottom w:val="none" w:sz="0" w:space="0" w:color="auto"/>
            <w:right w:val="none" w:sz="0" w:space="0" w:color="auto"/>
          </w:divBdr>
        </w:div>
        <w:div w:id="936520522">
          <w:marLeft w:val="480"/>
          <w:marRight w:val="0"/>
          <w:marTop w:val="0"/>
          <w:marBottom w:val="0"/>
          <w:divBdr>
            <w:top w:val="none" w:sz="0" w:space="0" w:color="auto"/>
            <w:left w:val="none" w:sz="0" w:space="0" w:color="auto"/>
            <w:bottom w:val="none" w:sz="0" w:space="0" w:color="auto"/>
            <w:right w:val="none" w:sz="0" w:space="0" w:color="auto"/>
          </w:divBdr>
        </w:div>
        <w:div w:id="1552301290">
          <w:marLeft w:val="480"/>
          <w:marRight w:val="0"/>
          <w:marTop w:val="0"/>
          <w:marBottom w:val="0"/>
          <w:divBdr>
            <w:top w:val="none" w:sz="0" w:space="0" w:color="auto"/>
            <w:left w:val="none" w:sz="0" w:space="0" w:color="auto"/>
            <w:bottom w:val="none" w:sz="0" w:space="0" w:color="auto"/>
            <w:right w:val="none" w:sz="0" w:space="0" w:color="auto"/>
          </w:divBdr>
        </w:div>
        <w:div w:id="86733684">
          <w:marLeft w:val="480"/>
          <w:marRight w:val="0"/>
          <w:marTop w:val="0"/>
          <w:marBottom w:val="0"/>
          <w:divBdr>
            <w:top w:val="none" w:sz="0" w:space="0" w:color="auto"/>
            <w:left w:val="none" w:sz="0" w:space="0" w:color="auto"/>
            <w:bottom w:val="none" w:sz="0" w:space="0" w:color="auto"/>
            <w:right w:val="none" w:sz="0" w:space="0" w:color="auto"/>
          </w:divBdr>
        </w:div>
        <w:div w:id="1267999949">
          <w:marLeft w:val="480"/>
          <w:marRight w:val="0"/>
          <w:marTop w:val="0"/>
          <w:marBottom w:val="0"/>
          <w:divBdr>
            <w:top w:val="none" w:sz="0" w:space="0" w:color="auto"/>
            <w:left w:val="none" w:sz="0" w:space="0" w:color="auto"/>
            <w:bottom w:val="none" w:sz="0" w:space="0" w:color="auto"/>
            <w:right w:val="none" w:sz="0" w:space="0" w:color="auto"/>
          </w:divBdr>
        </w:div>
        <w:div w:id="1866751296">
          <w:marLeft w:val="480"/>
          <w:marRight w:val="0"/>
          <w:marTop w:val="0"/>
          <w:marBottom w:val="0"/>
          <w:divBdr>
            <w:top w:val="none" w:sz="0" w:space="0" w:color="auto"/>
            <w:left w:val="none" w:sz="0" w:space="0" w:color="auto"/>
            <w:bottom w:val="none" w:sz="0" w:space="0" w:color="auto"/>
            <w:right w:val="none" w:sz="0" w:space="0" w:color="auto"/>
          </w:divBdr>
        </w:div>
        <w:div w:id="1909850207">
          <w:marLeft w:val="480"/>
          <w:marRight w:val="0"/>
          <w:marTop w:val="0"/>
          <w:marBottom w:val="0"/>
          <w:divBdr>
            <w:top w:val="none" w:sz="0" w:space="0" w:color="auto"/>
            <w:left w:val="none" w:sz="0" w:space="0" w:color="auto"/>
            <w:bottom w:val="none" w:sz="0" w:space="0" w:color="auto"/>
            <w:right w:val="none" w:sz="0" w:space="0" w:color="auto"/>
          </w:divBdr>
        </w:div>
        <w:div w:id="841048765">
          <w:marLeft w:val="480"/>
          <w:marRight w:val="0"/>
          <w:marTop w:val="0"/>
          <w:marBottom w:val="0"/>
          <w:divBdr>
            <w:top w:val="none" w:sz="0" w:space="0" w:color="auto"/>
            <w:left w:val="none" w:sz="0" w:space="0" w:color="auto"/>
            <w:bottom w:val="none" w:sz="0" w:space="0" w:color="auto"/>
            <w:right w:val="none" w:sz="0" w:space="0" w:color="auto"/>
          </w:divBdr>
        </w:div>
        <w:div w:id="39213053">
          <w:marLeft w:val="480"/>
          <w:marRight w:val="0"/>
          <w:marTop w:val="0"/>
          <w:marBottom w:val="0"/>
          <w:divBdr>
            <w:top w:val="none" w:sz="0" w:space="0" w:color="auto"/>
            <w:left w:val="none" w:sz="0" w:space="0" w:color="auto"/>
            <w:bottom w:val="none" w:sz="0" w:space="0" w:color="auto"/>
            <w:right w:val="none" w:sz="0" w:space="0" w:color="auto"/>
          </w:divBdr>
        </w:div>
        <w:div w:id="475993038">
          <w:marLeft w:val="480"/>
          <w:marRight w:val="0"/>
          <w:marTop w:val="0"/>
          <w:marBottom w:val="0"/>
          <w:divBdr>
            <w:top w:val="none" w:sz="0" w:space="0" w:color="auto"/>
            <w:left w:val="none" w:sz="0" w:space="0" w:color="auto"/>
            <w:bottom w:val="none" w:sz="0" w:space="0" w:color="auto"/>
            <w:right w:val="none" w:sz="0" w:space="0" w:color="auto"/>
          </w:divBdr>
        </w:div>
        <w:div w:id="1407727257">
          <w:marLeft w:val="480"/>
          <w:marRight w:val="0"/>
          <w:marTop w:val="0"/>
          <w:marBottom w:val="0"/>
          <w:divBdr>
            <w:top w:val="none" w:sz="0" w:space="0" w:color="auto"/>
            <w:left w:val="none" w:sz="0" w:space="0" w:color="auto"/>
            <w:bottom w:val="none" w:sz="0" w:space="0" w:color="auto"/>
            <w:right w:val="none" w:sz="0" w:space="0" w:color="auto"/>
          </w:divBdr>
        </w:div>
        <w:div w:id="840394088">
          <w:marLeft w:val="480"/>
          <w:marRight w:val="0"/>
          <w:marTop w:val="0"/>
          <w:marBottom w:val="0"/>
          <w:divBdr>
            <w:top w:val="none" w:sz="0" w:space="0" w:color="auto"/>
            <w:left w:val="none" w:sz="0" w:space="0" w:color="auto"/>
            <w:bottom w:val="none" w:sz="0" w:space="0" w:color="auto"/>
            <w:right w:val="none" w:sz="0" w:space="0" w:color="auto"/>
          </w:divBdr>
        </w:div>
        <w:div w:id="1849825980">
          <w:marLeft w:val="480"/>
          <w:marRight w:val="0"/>
          <w:marTop w:val="0"/>
          <w:marBottom w:val="0"/>
          <w:divBdr>
            <w:top w:val="none" w:sz="0" w:space="0" w:color="auto"/>
            <w:left w:val="none" w:sz="0" w:space="0" w:color="auto"/>
            <w:bottom w:val="none" w:sz="0" w:space="0" w:color="auto"/>
            <w:right w:val="none" w:sz="0" w:space="0" w:color="auto"/>
          </w:divBdr>
        </w:div>
      </w:divsChild>
    </w:div>
    <w:div w:id="576717934">
      <w:bodyDiv w:val="1"/>
      <w:marLeft w:val="0"/>
      <w:marRight w:val="0"/>
      <w:marTop w:val="0"/>
      <w:marBottom w:val="0"/>
      <w:divBdr>
        <w:top w:val="none" w:sz="0" w:space="0" w:color="auto"/>
        <w:left w:val="none" w:sz="0" w:space="0" w:color="auto"/>
        <w:bottom w:val="none" w:sz="0" w:space="0" w:color="auto"/>
        <w:right w:val="none" w:sz="0" w:space="0" w:color="auto"/>
      </w:divBdr>
    </w:div>
    <w:div w:id="577129114">
      <w:bodyDiv w:val="1"/>
      <w:marLeft w:val="0"/>
      <w:marRight w:val="0"/>
      <w:marTop w:val="0"/>
      <w:marBottom w:val="0"/>
      <w:divBdr>
        <w:top w:val="none" w:sz="0" w:space="0" w:color="auto"/>
        <w:left w:val="none" w:sz="0" w:space="0" w:color="auto"/>
        <w:bottom w:val="none" w:sz="0" w:space="0" w:color="auto"/>
        <w:right w:val="none" w:sz="0" w:space="0" w:color="auto"/>
      </w:divBdr>
    </w:div>
    <w:div w:id="578636040">
      <w:bodyDiv w:val="1"/>
      <w:marLeft w:val="0"/>
      <w:marRight w:val="0"/>
      <w:marTop w:val="0"/>
      <w:marBottom w:val="0"/>
      <w:divBdr>
        <w:top w:val="none" w:sz="0" w:space="0" w:color="auto"/>
        <w:left w:val="none" w:sz="0" w:space="0" w:color="auto"/>
        <w:bottom w:val="none" w:sz="0" w:space="0" w:color="auto"/>
        <w:right w:val="none" w:sz="0" w:space="0" w:color="auto"/>
      </w:divBdr>
    </w:div>
    <w:div w:id="579338308">
      <w:bodyDiv w:val="1"/>
      <w:marLeft w:val="0"/>
      <w:marRight w:val="0"/>
      <w:marTop w:val="0"/>
      <w:marBottom w:val="0"/>
      <w:divBdr>
        <w:top w:val="none" w:sz="0" w:space="0" w:color="auto"/>
        <w:left w:val="none" w:sz="0" w:space="0" w:color="auto"/>
        <w:bottom w:val="none" w:sz="0" w:space="0" w:color="auto"/>
        <w:right w:val="none" w:sz="0" w:space="0" w:color="auto"/>
      </w:divBdr>
    </w:div>
    <w:div w:id="580138608">
      <w:bodyDiv w:val="1"/>
      <w:marLeft w:val="0"/>
      <w:marRight w:val="0"/>
      <w:marTop w:val="0"/>
      <w:marBottom w:val="0"/>
      <w:divBdr>
        <w:top w:val="none" w:sz="0" w:space="0" w:color="auto"/>
        <w:left w:val="none" w:sz="0" w:space="0" w:color="auto"/>
        <w:bottom w:val="none" w:sz="0" w:space="0" w:color="auto"/>
        <w:right w:val="none" w:sz="0" w:space="0" w:color="auto"/>
      </w:divBdr>
    </w:div>
    <w:div w:id="582031421">
      <w:bodyDiv w:val="1"/>
      <w:marLeft w:val="0"/>
      <w:marRight w:val="0"/>
      <w:marTop w:val="0"/>
      <w:marBottom w:val="0"/>
      <w:divBdr>
        <w:top w:val="none" w:sz="0" w:space="0" w:color="auto"/>
        <w:left w:val="none" w:sz="0" w:space="0" w:color="auto"/>
        <w:bottom w:val="none" w:sz="0" w:space="0" w:color="auto"/>
        <w:right w:val="none" w:sz="0" w:space="0" w:color="auto"/>
      </w:divBdr>
    </w:div>
    <w:div w:id="583342005">
      <w:bodyDiv w:val="1"/>
      <w:marLeft w:val="0"/>
      <w:marRight w:val="0"/>
      <w:marTop w:val="0"/>
      <w:marBottom w:val="0"/>
      <w:divBdr>
        <w:top w:val="none" w:sz="0" w:space="0" w:color="auto"/>
        <w:left w:val="none" w:sz="0" w:space="0" w:color="auto"/>
        <w:bottom w:val="none" w:sz="0" w:space="0" w:color="auto"/>
        <w:right w:val="none" w:sz="0" w:space="0" w:color="auto"/>
      </w:divBdr>
    </w:div>
    <w:div w:id="584456709">
      <w:bodyDiv w:val="1"/>
      <w:marLeft w:val="0"/>
      <w:marRight w:val="0"/>
      <w:marTop w:val="0"/>
      <w:marBottom w:val="0"/>
      <w:divBdr>
        <w:top w:val="none" w:sz="0" w:space="0" w:color="auto"/>
        <w:left w:val="none" w:sz="0" w:space="0" w:color="auto"/>
        <w:bottom w:val="none" w:sz="0" w:space="0" w:color="auto"/>
        <w:right w:val="none" w:sz="0" w:space="0" w:color="auto"/>
      </w:divBdr>
    </w:div>
    <w:div w:id="584724698">
      <w:bodyDiv w:val="1"/>
      <w:marLeft w:val="0"/>
      <w:marRight w:val="0"/>
      <w:marTop w:val="0"/>
      <w:marBottom w:val="0"/>
      <w:divBdr>
        <w:top w:val="none" w:sz="0" w:space="0" w:color="auto"/>
        <w:left w:val="none" w:sz="0" w:space="0" w:color="auto"/>
        <w:bottom w:val="none" w:sz="0" w:space="0" w:color="auto"/>
        <w:right w:val="none" w:sz="0" w:space="0" w:color="auto"/>
      </w:divBdr>
    </w:div>
    <w:div w:id="587033718">
      <w:bodyDiv w:val="1"/>
      <w:marLeft w:val="0"/>
      <w:marRight w:val="0"/>
      <w:marTop w:val="0"/>
      <w:marBottom w:val="0"/>
      <w:divBdr>
        <w:top w:val="none" w:sz="0" w:space="0" w:color="auto"/>
        <w:left w:val="none" w:sz="0" w:space="0" w:color="auto"/>
        <w:bottom w:val="none" w:sz="0" w:space="0" w:color="auto"/>
        <w:right w:val="none" w:sz="0" w:space="0" w:color="auto"/>
      </w:divBdr>
      <w:divsChild>
        <w:div w:id="905073525">
          <w:marLeft w:val="480"/>
          <w:marRight w:val="0"/>
          <w:marTop w:val="0"/>
          <w:marBottom w:val="0"/>
          <w:divBdr>
            <w:top w:val="none" w:sz="0" w:space="0" w:color="auto"/>
            <w:left w:val="none" w:sz="0" w:space="0" w:color="auto"/>
            <w:bottom w:val="none" w:sz="0" w:space="0" w:color="auto"/>
            <w:right w:val="none" w:sz="0" w:space="0" w:color="auto"/>
          </w:divBdr>
        </w:div>
        <w:div w:id="1534264280">
          <w:marLeft w:val="480"/>
          <w:marRight w:val="0"/>
          <w:marTop w:val="0"/>
          <w:marBottom w:val="0"/>
          <w:divBdr>
            <w:top w:val="none" w:sz="0" w:space="0" w:color="auto"/>
            <w:left w:val="none" w:sz="0" w:space="0" w:color="auto"/>
            <w:bottom w:val="none" w:sz="0" w:space="0" w:color="auto"/>
            <w:right w:val="none" w:sz="0" w:space="0" w:color="auto"/>
          </w:divBdr>
        </w:div>
        <w:div w:id="249898062">
          <w:marLeft w:val="480"/>
          <w:marRight w:val="0"/>
          <w:marTop w:val="0"/>
          <w:marBottom w:val="0"/>
          <w:divBdr>
            <w:top w:val="none" w:sz="0" w:space="0" w:color="auto"/>
            <w:left w:val="none" w:sz="0" w:space="0" w:color="auto"/>
            <w:bottom w:val="none" w:sz="0" w:space="0" w:color="auto"/>
            <w:right w:val="none" w:sz="0" w:space="0" w:color="auto"/>
          </w:divBdr>
        </w:div>
        <w:div w:id="1258832057">
          <w:marLeft w:val="480"/>
          <w:marRight w:val="0"/>
          <w:marTop w:val="0"/>
          <w:marBottom w:val="0"/>
          <w:divBdr>
            <w:top w:val="none" w:sz="0" w:space="0" w:color="auto"/>
            <w:left w:val="none" w:sz="0" w:space="0" w:color="auto"/>
            <w:bottom w:val="none" w:sz="0" w:space="0" w:color="auto"/>
            <w:right w:val="none" w:sz="0" w:space="0" w:color="auto"/>
          </w:divBdr>
        </w:div>
        <w:div w:id="63456794">
          <w:marLeft w:val="480"/>
          <w:marRight w:val="0"/>
          <w:marTop w:val="0"/>
          <w:marBottom w:val="0"/>
          <w:divBdr>
            <w:top w:val="none" w:sz="0" w:space="0" w:color="auto"/>
            <w:left w:val="none" w:sz="0" w:space="0" w:color="auto"/>
            <w:bottom w:val="none" w:sz="0" w:space="0" w:color="auto"/>
            <w:right w:val="none" w:sz="0" w:space="0" w:color="auto"/>
          </w:divBdr>
        </w:div>
        <w:div w:id="30421147">
          <w:marLeft w:val="480"/>
          <w:marRight w:val="0"/>
          <w:marTop w:val="0"/>
          <w:marBottom w:val="0"/>
          <w:divBdr>
            <w:top w:val="none" w:sz="0" w:space="0" w:color="auto"/>
            <w:left w:val="none" w:sz="0" w:space="0" w:color="auto"/>
            <w:bottom w:val="none" w:sz="0" w:space="0" w:color="auto"/>
            <w:right w:val="none" w:sz="0" w:space="0" w:color="auto"/>
          </w:divBdr>
        </w:div>
        <w:div w:id="910391395">
          <w:marLeft w:val="480"/>
          <w:marRight w:val="0"/>
          <w:marTop w:val="0"/>
          <w:marBottom w:val="0"/>
          <w:divBdr>
            <w:top w:val="none" w:sz="0" w:space="0" w:color="auto"/>
            <w:left w:val="none" w:sz="0" w:space="0" w:color="auto"/>
            <w:bottom w:val="none" w:sz="0" w:space="0" w:color="auto"/>
            <w:right w:val="none" w:sz="0" w:space="0" w:color="auto"/>
          </w:divBdr>
        </w:div>
        <w:div w:id="579370304">
          <w:marLeft w:val="480"/>
          <w:marRight w:val="0"/>
          <w:marTop w:val="0"/>
          <w:marBottom w:val="0"/>
          <w:divBdr>
            <w:top w:val="none" w:sz="0" w:space="0" w:color="auto"/>
            <w:left w:val="none" w:sz="0" w:space="0" w:color="auto"/>
            <w:bottom w:val="none" w:sz="0" w:space="0" w:color="auto"/>
            <w:right w:val="none" w:sz="0" w:space="0" w:color="auto"/>
          </w:divBdr>
        </w:div>
        <w:div w:id="1047724082">
          <w:marLeft w:val="480"/>
          <w:marRight w:val="0"/>
          <w:marTop w:val="0"/>
          <w:marBottom w:val="0"/>
          <w:divBdr>
            <w:top w:val="none" w:sz="0" w:space="0" w:color="auto"/>
            <w:left w:val="none" w:sz="0" w:space="0" w:color="auto"/>
            <w:bottom w:val="none" w:sz="0" w:space="0" w:color="auto"/>
            <w:right w:val="none" w:sz="0" w:space="0" w:color="auto"/>
          </w:divBdr>
        </w:div>
        <w:div w:id="352734708">
          <w:marLeft w:val="480"/>
          <w:marRight w:val="0"/>
          <w:marTop w:val="0"/>
          <w:marBottom w:val="0"/>
          <w:divBdr>
            <w:top w:val="none" w:sz="0" w:space="0" w:color="auto"/>
            <w:left w:val="none" w:sz="0" w:space="0" w:color="auto"/>
            <w:bottom w:val="none" w:sz="0" w:space="0" w:color="auto"/>
            <w:right w:val="none" w:sz="0" w:space="0" w:color="auto"/>
          </w:divBdr>
        </w:div>
        <w:div w:id="463541391">
          <w:marLeft w:val="480"/>
          <w:marRight w:val="0"/>
          <w:marTop w:val="0"/>
          <w:marBottom w:val="0"/>
          <w:divBdr>
            <w:top w:val="none" w:sz="0" w:space="0" w:color="auto"/>
            <w:left w:val="none" w:sz="0" w:space="0" w:color="auto"/>
            <w:bottom w:val="none" w:sz="0" w:space="0" w:color="auto"/>
            <w:right w:val="none" w:sz="0" w:space="0" w:color="auto"/>
          </w:divBdr>
        </w:div>
        <w:div w:id="1052117943">
          <w:marLeft w:val="480"/>
          <w:marRight w:val="0"/>
          <w:marTop w:val="0"/>
          <w:marBottom w:val="0"/>
          <w:divBdr>
            <w:top w:val="none" w:sz="0" w:space="0" w:color="auto"/>
            <w:left w:val="none" w:sz="0" w:space="0" w:color="auto"/>
            <w:bottom w:val="none" w:sz="0" w:space="0" w:color="auto"/>
            <w:right w:val="none" w:sz="0" w:space="0" w:color="auto"/>
          </w:divBdr>
        </w:div>
        <w:div w:id="2037848961">
          <w:marLeft w:val="480"/>
          <w:marRight w:val="0"/>
          <w:marTop w:val="0"/>
          <w:marBottom w:val="0"/>
          <w:divBdr>
            <w:top w:val="none" w:sz="0" w:space="0" w:color="auto"/>
            <w:left w:val="none" w:sz="0" w:space="0" w:color="auto"/>
            <w:bottom w:val="none" w:sz="0" w:space="0" w:color="auto"/>
            <w:right w:val="none" w:sz="0" w:space="0" w:color="auto"/>
          </w:divBdr>
        </w:div>
        <w:div w:id="655032327">
          <w:marLeft w:val="480"/>
          <w:marRight w:val="0"/>
          <w:marTop w:val="0"/>
          <w:marBottom w:val="0"/>
          <w:divBdr>
            <w:top w:val="none" w:sz="0" w:space="0" w:color="auto"/>
            <w:left w:val="none" w:sz="0" w:space="0" w:color="auto"/>
            <w:bottom w:val="none" w:sz="0" w:space="0" w:color="auto"/>
            <w:right w:val="none" w:sz="0" w:space="0" w:color="auto"/>
          </w:divBdr>
        </w:div>
        <w:div w:id="517083881">
          <w:marLeft w:val="480"/>
          <w:marRight w:val="0"/>
          <w:marTop w:val="0"/>
          <w:marBottom w:val="0"/>
          <w:divBdr>
            <w:top w:val="none" w:sz="0" w:space="0" w:color="auto"/>
            <w:left w:val="none" w:sz="0" w:space="0" w:color="auto"/>
            <w:bottom w:val="none" w:sz="0" w:space="0" w:color="auto"/>
            <w:right w:val="none" w:sz="0" w:space="0" w:color="auto"/>
          </w:divBdr>
        </w:div>
        <w:div w:id="1958948125">
          <w:marLeft w:val="480"/>
          <w:marRight w:val="0"/>
          <w:marTop w:val="0"/>
          <w:marBottom w:val="0"/>
          <w:divBdr>
            <w:top w:val="none" w:sz="0" w:space="0" w:color="auto"/>
            <w:left w:val="none" w:sz="0" w:space="0" w:color="auto"/>
            <w:bottom w:val="none" w:sz="0" w:space="0" w:color="auto"/>
            <w:right w:val="none" w:sz="0" w:space="0" w:color="auto"/>
          </w:divBdr>
        </w:div>
        <w:div w:id="1417440147">
          <w:marLeft w:val="480"/>
          <w:marRight w:val="0"/>
          <w:marTop w:val="0"/>
          <w:marBottom w:val="0"/>
          <w:divBdr>
            <w:top w:val="none" w:sz="0" w:space="0" w:color="auto"/>
            <w:left w:val="none" w:sz="0" w:space="0" w:color="auto"/>
            <w:bottom w:val="none" w:sz="0" w:space="0" w:color="auto"/>
            <w:right w:val="none" w:sz="0" w:space="0" w:color="auto"/>
          </w:divBdr>
        </w:div>
        <w:div w:id="123738043">
          <w:marLeft w:val="480"/>
          <w:marRight w:val="0"/>
          <w:marTop w:val="0"/>
          <w:marBottom w:val="0"/>
          <w:divBdr>
            <w:top w:val="none" w:sz="0" w:space="0" w:color="auto"/>
            <w:left w:val="none" w:sz="0" w:space="0" w:color="auto"/>
            <w:bottom w:val="none" w:sz="0" w:space="0" w:color="auto"/>
            <w:right w:val="none" w:sz="0" w:space="0" w:color="auto"/>
          </w:divBdr>
        </w:div>
        <w:div w:id="2136824685">
          <w:marLeft w:val="480"/>
          <w:marRight w:val="0"/>
          <w:marTop w:val="0"/>
          <w:marBottom w:val="0"/>
          <w:divBdr>
            <w:top w:val="none" w:sz="0" w:space="0" w:color="auto"/>
            <w:left w:val="none" w:sz="0" w:space="0" w:color="auto"/>
            <w:bottom w:val="none" w:sz="0" w:space="0" w:color="auto"/>
            <w:right w:val="none" w:sz="0" w:space="0" w:color="auto"/>
          </w:divBdr>
        </w:div>
        <w:div w:id="284196550">
          <w:marLeft w:val="480"/>
          <w:marRight w:val="0"/>
          <w:marTop w:val="0"/>
          <w:marBottom w:val="0"/>
          <w:divBdr>
            <w:top w:val="none" w:sz="0" w:space="0" w:color="auto"/>
            <w:left w:val="none" w:sz="0" w:space="0" w:color="auto"/>
            <w:bottom w:val="none" w:sz="0" w:space="0" w:color="auto"/>
            <w:right w:val="none" w:sz="0" w:space="0" w:color="auto"/>
          </w:divBdr>
        </w:div>
      </w:divsChild>
    </w:div>
    <w:div w:id="587231102">
      <w:bodyDiv w:val="1"/>
      <w:marLeft w:val="0"/>
      <w:marRight w:val="0"/>
      <w:marTop w:val="0"/>
      <w:marBottom w:val="0"/>
      <w:divBdr>
        <w:top w:val="none" w:sz="0" w:space="0" w:color="auto"/>
        <w:left w:val="none" w:sz="0" w:space="0" w:color="auto"/>
        <w:bottom w:val="none" w:sz="0" w:space="0" w:color="auto"/>
        <w:right w:val="none" w:sz="0" w:space="0" w:color="auto"/>
      </w:divBdr>
    </w:div>
    <w:div w:id="587663332">
      <w:bodyDiv w:val="1"/>
      <w:marLeft w:val="0"/>
      <w:marRight w:val="0"/>
      <w:marTop w:val="0"/>
      <w:marBottom w:val="0"/>
      <w:divBdr>
        <w:top w:val="none" w:sz="0" w:space="0" w:color="auto"/>
        <w:left w:val="none" w:sz="0" w:space="0" w:color="auto"/>
        <w:bottom w:val="none" w:sz="0" w:space="0" w:color="auto"/>
        <w:right w:val="none" w:sz="0" w:space="0" w:color="auto"/>
      </w:divBdr>
      <w:divsChild>
        <w:div w:id="1100489416">
          <w:marLeft w:val="480"/>
          <w:marRight w:val="0"/>
          <w:marTop w:val="0"/>
          <w:marBottom w:val="0"/>
          <w:divBdr>
            <w:top w:val="none" w:sz="0" w:space="0" w:color="auto"/>
            <w:left w:val="none" w:sz="0" w:space="0" w:color="auto"/>
            <w:bottom w:val="none" w:sz="0" w:space="0" w:color="auto"/>
            <w:right w:val="none" w:sz="0" w:space="0" w:color="auto"/>
          </w:divBdr>
        </w:div>
        <w:div w:id="1831870961">
          <w:marLeft w:val="480"/>
          <w:marRight w:val="0"/>
          <w:marTop w:val="0"/>
          <w:marBottom w:val="0"/>
          <w:divBdr>
            <w:top w:val="none" w:sz="0" w:space="0" w:color="auto"/>
            <w:left w:val="none" w:sz="0" w:space="0" w:color="auto"/>
            <w:bottom w:val="none" w:sz="0" w:space="0" w:color="auto"/>
            <w:right w:val="none" w:sz="0" w:space="0" w:color="auto"/>
          </w:divBdr>
        </w:div>
        <w:div w:id="1873110704">
          <w:marLeft w:val="480"/>
          <w:marRight w:val="0"/>
          <w:marTop w:val="0"/>
          <w:marBottom w:val="0"/>
          <w:divBdr>
            <w:top w:val="none" w:sz="0" w:space="0" w:color="auto"/>
            <w:left w:val="none" w:sz="0" w:space="0" w:color="auto"/>
            <w:bottom w:val="none" w:sz="0" w:space="0" w:color="auto"/>
            <w:right w:val="none" w:sz="0" w:space="0" w:color="auto"/>
          </w:divBdr>
        </w:div>
        <w:div w:id="1304584837">
          <w:marLeft w:val="480"/>
          <w:marRight w:val="0"/>
          <w:marTop w:val="0"/>
          <w:marBottom w:val="0"/>
          <w:divBdr>
            <w:top w:val="none" w:sz="0" w:space="0" w:color="auto"/>
            <w:left w:val="none" w:sz="0" w:space="0" w:color="auto"/>
            <w:bottom w:val="none" w:sz="0" w:space="0" w:color="auto"/>
            <w:right w:val="none" w:sz="0" w:space="0" w:color="auto"/>
          </w:divBdr>
        </w:div>
        <w:div w:id="1012604481">
          <w:marLeft w:val="480"/>
          <w:marRight w:val="0"/>
          <w:marTop w:val="0"/>
          <w:marBottom w:val="0"/>
          <w:divBdr>
            <w:top w:val="none" w:sz="0" w:space="0" w:color="auto"/>
            <w:left w:val="none" w:sz="0" w:space="0" w:color="auto"/>
            <w:bottom w:val="none" w:sz="0" w:space="0" w:color="auto"/>
            <w:right w:val="none" w:sz="0" w:space="0" w:color="auto"/>
          </w:divBdr>
        </w:div>
        <w:div w:id="1085608064">
          <w:marLeft w:val="480"/>
          <w:marRight w:val="0"/>
          <w:marTop w:val="0"/>
          <w:marBottom w:val="0"/>
          <w:divBdr>
            <w:top w:val="none" w:sz="0" w:space="0" w:color="auto"/>
            <w:left w:val="none" w:sz="0" w:space="0" w:color="auto"/>
            <w:bottom w:val="none" w:sz="0" w:space="0" w:color="auto"/>
            <w:right w:val="none" w:sz="0" w:space="0" w:color="auto"/>
          </w:divBdr>
        </w:div>
        <w:div w:id="1212351467">
          <w:marLeft w:val="480"/>
          <w:marRight w:val="0"/>
          <w:marTop w:val="0"/>
          <w:marBottom w:val="0"/>
          <w:divBdr>
            <w:top w:val="none" w:sz="0" w:space="0" w:color="auto"/>
            <w:left w:val="none" w:sz="0" w:space="0" w:color="auto"/>
            <w:bottom w:val="none" w:sz="0" w:space="0" w:color="auto"/>
            <w:right w:val="none" w:sz="0" w:space="0" w:color="auto"/>
          </w:divBdr>
        </w:div>
        <w:div w:id="1911110888">
          <w:marLeft w:val="480"/>
          <w:marRight w:val="0"/>
          <w:marTop w:val="0"/>
          <w:marBottom w:val="0"/>
          <w:divBdr>
            <w:top w:val="none" w:sz="0" w:space="0" w:color="auto"/>
            <w:left w:val="none" w:sz="0" w:space="0" w:color="auto"/>
            <w:bottom w:val="none" w:sz="0" w:space="0" w:color="auto"/>
            <w:right w:val="none" w:sz="0" w:space="0" w:color="auto"/>
          </w:divBdr>
        </w:div>
        <w:div w:id="15619282">
          <w:marLeft w:val="480"/>
          <w:marRight w:val="0"/>
          <w:marTop w:val="0"/>
          <w:marBottom w:val="0"/>
          <w:divBdr>
            <w:top w:val="none" w:sz="0" w:space="0" w:color="auto"/>
            <w:left w:val="none" w:sz="0" w:space="0" w:color="auto"/>
            <w:bottom w:val="none" w:sz="0" w:space="0" w:color="auto"/>
            <w:right w:val="none" w:sz="0" w:space="0" w:color="auto"/>
          </w:divBdr>
        </w:div>
        <w:div w:id="899369449">
          <w:marLeft w:val="480"/>
          <w:marRight w:val="0"/>
          <w:marTop w:val="0"/>
          <w:marBottom w:val="0"/>
          <w:divBdr>
            <w:top w:val="none" w:sz="0" w:space="0" w:color="auto"/>
            <w:left w:val="none" w:sz="0" w:space="0" w:color="auto"/>
            <w:bottom w:val="none" w:sz="0" w:space="0" w:color="auto"/>
            <w:right w:val="none" w:sz="0" w:space="0" w:color="auto"/>
          </w:divBdr>
        </w:div>
        <w:div w:id="1593009407">
          <w:marLeft w:val="480"/>
          <w:marRight w:val="0"/>
          <w:marTop w:val="0"/>
          <w:marBottom w:val="0"/>
          <w:divBdr>
            <w:top w:val="none" w:sz="0" w:space="0" w:color="auto"/>
            <w:left w:val="none" w:sz="0" w:space="0" w:color="auto"/>
            <w:bottom w:val="none" w:sz="0" w:space="0" w:color="auto"/>
            <w:right w:val="none" w:sz="0" w:space="0" w:color="auto"/>
          </w:divBdr>
        </w:div>
        <w:div w:id="1449815721">
          <w:marLeft w:val="480"/>
          <w:marRight w:val="0"/>
          <w:marTop w:val="0"/>
          <w:marBottom w:val="0"/>
          <w:divBdr>
            <w:top w:val="none" w:sz="0" w:space="0" w:color="auto"/>
            <w:left w:val="none" w:sz="0" w:space="0" w:color="auto"/>
            <w:bottom w:val="none" w:sz="0" w:space="0" w:color="auto"/>
            <w:right w:val="none" w:sz="0" w:space="0" w:color="auto"/>
          </w:divBdr>
        </w:div>
        <w:div w:id="1157067288">
          <w:marLeft w:val="480"/>
          <w:marRight w:val="0"/>
          <w:marTop w:val="0"/>
          <w:marBottom w:val="0"/>
          <w:divBdr>
            <w:top w:val="none" w:sz="0" w:space="0" w:color="auto"/>
            <w:left w:val="none" w:sz="0" w:space="0" w:color="auto"/>
            <w:bottom w:val="none" w:sz="0" w:space="0" w:color="auto"/>
            <w:right w:val="none" w:sz="0" w:space="0" w:color="auto"/>
          </w:divBdr>
        </w:div>
        <w:div w:id="113984798">
          <w:marLeft w:val="480"/>
          <w:marRight w:val="0"/>
          <w:marTop w:val="0"/>
          <w:marBottom w:val="0"/>
          <w:divBdr>
            <w:top w:val="none" w:sz="0" w:space="0" w:color="auto"/>
            <w:left w:val="none" w:sz="0" w:space="0" w:color="auto"/>
            <w:bottom w:val="none" w:sz="0" w:space="0" w:color="auto"/>
            <w:right w:val="none" w:sz="0" w:space="0" w:color="auto"/>
          </w:divBdr>
        </w:div>
        <w:div w:id="244415158">
          <w:marLeft w:val="480"/>
          <w:marRight w:val="0"/>
          <w:marTop w:val="0"/>
          <w:marBottom w:val="0"/>
          <w:divBdr>
            <w:top w:val="none" w:sz="0" w:space="0" w:color="auto"/>
            <w:left w:val="none" w:sz="0" w:space="0" w:color="auto"/>
            <w:bottom w:val="none" w:sz="0" w:space="0" w:color="auto"/>
            <w:right w:val="none" w:sz="0" w:space="0" w:color="auto"/>
          </w:divBdr>
        </w:div>
        <w:div w:id="1374772199">
          <w:marLeft w:val="480"/>
          <w:marRight w:val="0"/>
          <w:marTop w:val="0"/>
          <w:marBottom w:val="0"/>
          <w:divBdr>
            <w:top w:val="none" w:sz="0" w:space="0" w:color="auto"/>
            <w:left w:val="none" w:sz="0" w:space="0" w:color="auto"/>
            <w:bottom w:val="none" w:sz="0" w:space="0" w:color="auto"/>
            <w:right w:val="none" w:sz="0" w:space="0" w:color="auto"/>
          </w:divBdr>
        </w:div>
        <w:div w:id="1668288827">
          <w:marLeft w:val="480"/>
          <w:marRight w:val="0"/>
          <w:marTop w:val="0"/>
          <w:marBottom w:val="0"/>
          <w:divBdr>
            <w:top w:val="none" w:sz="0" w:space="0" w:color="auto"/>
            <w:left w:val="none" w:sz="0" w:space="0" w:color="auto"/>
            <w:bottom w:val="none" w:sz="0" w:space="0" w:color="auto"/>
            <w:right w:val="none" w:sz="0" w:space="0" w:color="auto"/>
          </w:divBdr>
        </w:div>
        <w:div w:id="1683121714">
          <w:marLeft w:val="480"/>
          <w:marRight w:val="0"/>
          <w:marTop w:val="0"/>
          <w:marBottom w:val="0"/>
          <w:divBdr>
            <w:top w:val="none" w:sz="0" w:space="0" w:color="auto"/>
            <w:left w:val="none" w:sz="0" w:space="0" w:color="auto"/>
            <w:bottom w:val="none" w:sz="0" w:space="0" w:color="auto"/>
            <w:right w:val="none" w:sz="0" w:space="0" w:color="auto"/>
          </w:divBdr>
        </w:div>
        <w:div w:id="239952284">
          <w:marLeft w:val="480"/>
          <w:marRight w:val="0"/>
          <w:marTop w:val="0"/>
          <w:marBottom w:val="0"/>
          <w:divBdr>
            <w:top w:val="none" w:sz="0" w:space="0" w:color="auto"/>
            <w:left w:val="none" w:sz="0" w:space="0" w:color="auto"/>
            <w:bottom w:val="none" w:sz="0" w:space="0" w:color="auto"/>
            <w:right w:val="none" w:sz="0" w:space="0" w:color="auto"/>
          </w:divBdr>
        </w:div>
        <w:div w:id="73549731">
          <w:marLeft w:val="480"/>
          <w:marRight w:val="0"/>
          <w:marTop w:val="0"/>
          <w:marBottom w:val="0"/>
          <w:divBdr>
            <w:top w:val="none" w:sz="0" w:space="0" w:color="auto"/>
            <w:left w:val="none" w:sz="0" w:space="0" w:color="auto"/>
            <w:bottom w:val="none" w:sz="0" w:space="0" w:color="auto"/>
            <w:right w:val="none" w:sz="0" w:space="0" w:color="auto"/>
          </w:divBdr>
        </w:div>
        <w:div w:id="1794205832">
          <w:marLeft w:val="480"/>
          <w:marRight w:val="0"/>
          <w:marTop w:val="0"/>
          <w:marBottom w:val="0"/>
          <w:divBdr>
            <w:top w:val="none" w:sz="0" w:space="0" w:color="auto"/>
            <w:left w:val="none" w:sz="0" w:space="0" w:color="auto"/>
            <w:bottom w:val="none" w:sz="0" w:space="0" w:color="auto"/>
            <w:right w:val="none" w:sz="0" w:space="0" w:color="auto"/>
          </w:divBdr>
        </w:div>
        <w:div w:id="36054556">
          <w:marLeft w:val="480"/>
          <w:marRight w:val="0"/>
          <w:marTop w:val="0"/>
          <w:marBottom w:val="0"/>
          <w:divBdr>
            <w:top w:val="none" w:sz="0" w:space="0" w:color="auto"/>
            <w:left w:val="none" w:sz="0" w:space="0" w:color="auto"/>
            <w:bottom w:val="none" w:sz="0" w:space="0" w:color="auto"/>
            <w:right w:val="none" w:sz="0" w:space="0" w:color="auto"/>
          </w:divBdr>
        </w:div>
        <w:div w:id="81613891">
          <w:marLeft w:val="480"/>
          <w:marRight w:val="0"/>
          <w:marTop w:val="0"/>
          <w:marBottom w:val="0"/>
          <w:divBdr>
            <w:top w:val="none" w:sz="0" w:space="0" w:color="auto"/>
            <w:left w:val="none" w:sz="0" w:space="0" w:color="auto"/>
            <w:bottom w:val="none" w:sz="0" w:space="0" w:color="auto"/>
            <w:right w:val="none" w:sz="0" w:space="0" w:color="auto"/>
          </w:divBdr>
        </w:div>
        <w:div w:id="1653408758">
          <w:marLeft w:val="480"/>
          <w:marRight w:val="0"/>
          <w:marTop w:val="0"/>
          <w:marBottom w:val="0"/>
          <w:divBdr>
            <w:top w:val="none" w:sz="0" w:space="0" w:color="auto"/>
            <w:left w:val="none" w:sz="0" w:space="0" w:color="auto"/>
            <w:bottom w:val="none" w:sz="0" w:space="0" w:color="auto"/>
            <w:right w:val="none" w:sz="0" w:space="0" w:color="auto"/>
          </w:divBdr>
        </w:div>
        <w:div w:id="1107508577">
          <w:marLeft w:val="480"/>
          <w:marRight w:val="0"/>
          <w:marTop w:val="0"/>
          <w:marBottom w:val="0"/>
          <w:divBdr>
            <w:top w:val="none" w:sz="0" w:space="0" w:color="auto"/>
            <w:left w:val="none" w:sz="0" w:space="0" w:color="auto"/>
            <w:bottom w:val="none" w:sz="0" w:space="0" w:color="auto"/>
            <w:right w:val="none" w:sz="0" w:space="0" w:color="auto"/>
          </w:divBdr>
        </w:div>
        <w:div w:id="1378704284">
          <w:marLeft w:val="480"/>
          <w:marRight w:val="0"/>
          <w:marTop w:val="0"/>
          <w:marBottom w:val="0"/>
          <w:divBdr>
            <w:top w:val="none" w:sz="0" w:space="0" w:color="auto"/>
            <w:left w:val="none" w:sz="0" w:space="0" w:color="auto"/>
            <w:bottom w:val="none" w:sz="0" w:space="0" w:color="auto"/>
            <w:right w:val="none" w:sz="0" w:space="0" w:color="auto"/>
          </w:divBdr>
        </w:div>
        <w:div w:id="1350913632">
          <w:marLeft w:val="480"/>
          <w:marRight w:val="0"/>
          <w:marTop w:val="0"/>
          <w:marBottom w:val="0"/>
          <w:divBdr>
            <w:top w:val="none" w:sz="0" w:space="0" w:color="auto"/>
            <w:left w:val="none" w:sz="0" w:space="0" w:color="auto"/>
            <w:bottom w:val="none" w:sz="0" w:space="0" w:color="auto"/>
            <w:right w:val="none" w:sz="0" w:space="0" w:color="auto"/>
          </w:divBdr>
        </w:div>
        <w:div w:id="796997341">
          <w:marLeft w:val="480"/>
          <w:marRight w:val="0"/>
          <w:marTop w:val="0"/>
          <w:marBottom w:val="0"/>
          <w:divBdr>
            <w:top w:val="none" w:sz="0" w:space="0" w:color="auto"/>
            <w:left w:val="none" w:sz="0" w:space="0" w:color="auto"/>
            <w:bottom w:val="none" w:sz="0" w:space="0" w:color="auto"/>
            <w:right w:val="none" w:sz="0" w:space="0" w:color="auto"/>
          </w:divBdr>
        </w:div>
        <w:div w:id="2039819598">
          <w:marLeft w:val="480"/>
          <w:marRight w:val="0"/>
          <w:marTop w:val="0"/>
          <w:marBottom w:val="0"/>
          <w:divBdr>
            <w:top w:val="none" w:sz="0" w:space="0" w:color="auto"/>
            <w:left w:val="none" w:sz="0" w:space="0" w:color="auto"/>
            <w:bottom w:val="none" w:sz="0" w:space="0" w:color="auto"/>
            <w:right w:val="none" w:sz="0" w:space="0" w:color="auto"/>
          </w:divBdr>
        </w:div>
        <w:div w:id="1790666509">
          <w:marLeft w:val="480"/>
          <w:marRight w:val="0"/>
          <w:marTop w:val="0"/>
          <w:marBottom w:val="0"/>
          <w:divBdr>
            <w:top w:val="none" w:sz="0" w:space="0" w:color="auto"/>
            <w:left w:val="none" w:sz="0" w:space="0" w:color="auto"/>
            <w:bottom w:val="none" w:sz="0" w:space="0" w:color="auto"/>
            <w:right w:val="none" w:sz="0" w:space="0" w:color="auto"/>
          </w:divBdr>
        </w:div>
        <w:div w:id="1221360740">
          <w:marLeft w:val="480"/>
          <w:marRight w:val="0"/>
          <w:marTop w:val="0"/>
          <w:marBottom w:val="0"/>
          <w:divBdr>
            <w:top w:val="none" w:sz="0" w:space="0" w:color="auto"/>
            <w:left w:val="none" w:sz="0" w:space="0" w:color="auto"/>
            <w:bottom w:val="none" w:sz="0" w:space="0" w:color="auto"/>
            <w:right w:val="none" w:sz="0" w:space="0" w:color="auto"/>
          </w:divBdr>
        </w:div>
        <w:div w:id="1893957106">
          <w:marLeft w:val="480"/>
          <w:marRight w:val="0"/>
          <w:marTop w:val="0"/>
          <w:marBottom w:val="0"/>
          <w:divBdr>
            <w:top w:val="none" w:sz="0" w:space="0" w:color="auto"/>
            <w:left w:val="none" w:sz="0" w:space="0" w:color="auto"/>
            <w:bottom w:val="none" w:sz="0" w:space="0" w:color="auto"/>
            <w:right w:val="none" w:sz="0" w:space="0" w:color="auto"/>
          </w:divBdr>
        </w:div>
        <w:div w:id="725223917">
          <w:marLeft w:val="480"/>
          <w:marRight w:val="0"/>
          <w:marTop w:val="0"/>
          <w:marBottom w:val="0"/>
          <w:divBdr>
            <w:top w:val="none" w:sz="0" w:space="0" w:color="auto"/>
            <w:left w:val="none" w:sz="0" w:space="0" w:color="auto"/>
            <w:bottom w:val="none" w:sz="0" w:space="0" w:color="auto"/>
            <w:right w:val="none" w:sz="0" w:space="0" w:color="auto"/>
          </w:divBdr>
        </w:div>
        <w:div w:id="1482308645">
          <w:marLeft w:val="480"/>
          <w:marRight w:val="0"/>
          <w:marTop w:val="0"/>
          <w:marBottom w:val="0"/>
          <w:divBdr>
            <w:top w:val="none" w:sz="0" w:space="0" w:color="auto"/>
            <w:left w:val="none" w:sz="0" w:space="0" w:color="auto"/>
            <w:bottom w:val="none" w:sz="0" w:space="0" w:color="auto"/>
            <w:right w:val="none" w:sz="0" w:space="0" w:color="auto"/>
          </w:divBdr>
        </w:div>
        <w:div w:id="1319722678">
          <w:marLeft w:val="480"/>
          <w:marRight w:val="0"/>
          <w:marTop w:val="0"/>
          <w:marBottom w:val="0"/>
          <w:divBdr>
            <w:top w:val="none" w:sz="0" w:space="0" w:color="auto"/>
            <w:left w:val="none" w:sz="0" w:space="0" w:color="auto"/>
            <w:bottom w:val="none" w:sz="0" w:space="0" w:color="auto"/>
            <w:right w:val="none" w:sz="0" w:space="0" w:color="auto"/>
          </w:divBdr>
        </w:div>
        <w:div w:id="1819348131">
          <w:marLeft w:val="480"/>
          <w:marRight w:val="0"/>
          <w:marTop w:val="0"/>
          <w:marBottom w:val="0"/>
          <w:divBdr>
            <w:top w:val="none" w:sz="0" w:space="0" w:color="auto"/>
            <w:left w:val="none" w:sz="0" w:space="0" w:color="auto"/>
            <w:bottom w:val="none" w:sz="0" w:space="0" w:color="auto"/>
            <w:right w:val="none" w:sz="0" w:space="0" w:color="auto"/>
          </w:divBdr>
        </w:div>
        <w:div w:id="1221408007">
          <w:marLeft w:val="480"/>
          <w:marRight w:val="0"/>
          <w:marTop w:val="0"/>
          <w:marBottom w:val="0"/>
          <w:divBdr>
            <w:top w:val="none" w:sz="0" w:space="0" w:color="auto"/>
            <w:left w:val="none" w:sz="0" w:space="0" w:color="auto"/>
            <w:bottom w:val="none" w:sz="0" w:space="0" w:color="auto"/>
            <w:right w:val="none" w:sz="0" w:space="0" w:color="auto"/>
          </w:divBdr>
        </w:div>
      </w:divsChild>
    </w:div>
    <w:div w:id="590044627">
      <w:bodyDiv w:val="1"/>
      <w:marLeft w:val="0"/>
      <w:marRight w:val="0"/>
      <w:marTop w:val="0"/>
      <w:marBottom w:val="0"/>
      <w:divBdr>
        <w:top w:val="none" w:sz="0" w:space="0" w:color="auto"/>
        <w:left w:val="none" w:sz="0" w:space="0" w:color="auto"/>
        <w:bottom w:val="none" w:sz="0" w:space="0" w:color="auto"/>
        <w:right w:val="none" w:sz="0" w:space="0" w:color="auto"/>
      </w:divBdr>
    </w:div>
    <w:div w:id="590430148">
      <w:bodyDiv w:val="1"/>
      <w:marLeft w:val="0"/>
      <w:marRight w:val="0"/>
      <w:marTop w:val="0"/>
      <w:marBottom w:val="0"/>
      <w:divBdr>
        <w:top w:val="none" w:sz="0" w:space="0" w:color="auto"/>
        <w:left w:val="none" w:sz="0" w:space="0" w:color="auto"/>
        <w:bottom w:val="none" w:sz="0" w:space="0" w:color="auto"/>
        <w:right w:val="none" w:sz="0" w:space="0" w:color="auto"/>
      </w:divBdr>
    </w:div>
    <w:div w:id="591090539">
      <w:bodyDiv w:val="1"/>
      <w:marLeft w:val="0"/>
      <w:marRight w:val="0"/>
      <w:marTop w:val="0"/>
      <w:marBottom w:val="0"/>
      <w:divBdr>
        <w:top w:val="none" w:sz="0" w:space="0" w:color="auto"/>
        <w:left w:val="none" w:sz="0" w:space="0" w:color="auto"/>
        <w:bottom w:val="none" w:sz="0" w:space="0" w:color="auto"/>
        <w:right w:val="none" w:sz="0" w:space="0" w:color="auto"/>
      </w:divBdr>
    </w:div>
    <w:div w:id="591665313">
      <w:bodyDiv w:val="1"/>
      <w:marLeft w:val="0"/>
      <w:marRight w:val="0"/>
      <w:marTop w:val="0"/>
      <w:marBottom w:val="0"/>
      <w:divBdr>
        <w:top w:val="none" w:sz="0" w:space="0" w:color="auto"/>
        <w:left w:val="none" w:sz="0" w:space="0" w:color="auto"/>
        <w:bottom w:val="none" w:sz="0" w:space="0" w:color="auto"/>
        <w:right w:val="none" w:sz="0" w:space="0" w:color="auto"/>
      </w:divBdr>
    </w:div>
    <w:div w:id="592125486">
      <w:bodyDiv w:val="1"/>
      <w:marLeft w:val="0"/>
      <w:marRight w:val="0"/>
      <w:marTop w:val="0"/>
      <w:marBottom w:val="0"/>
      <w:divBdr>
        <w:top w:val="none" w:sz="0" w:space="0" w:color="auto"/>
        <w:left w:val="none" w:sz="0" w:space="0" w:color="auto"/>
        <w:bottom w:val="none" w:sz="0" w:space="0" w:color="auto"/>
        <w:right w:val="none" w:sz="0" w:space="0" w:color="auto"/>
      </w:divBdr>
    </w:div>
    <w:div w:id="593827989">
      <w:bodyDiv w:val="1"/>
      <w:marLeft w:val="0"/>
      <w:marRight w:val="0"/>
      <w:marTop w:val="0"/>
      <w:marBottom w:val="0"/>
      <w:divBdr>
        <w:top w:val="none" w:sz="0" w:space="0" w:color="auto"/>
        <w:left w:val="none" w:sz="0" w:space="0" w:color="auto"/>
        <w:bottom w:val="none" w:sz="0" w:space="0" w:color="auto"/>
        <w:right w:val="none" w:sz="0" w:space="0" w:color="auto"/>
      </w:divBdr>
    </w:div>
    <w:div w:id="594948085">
      <w:bodyDiv w:val="1"/>
      <w:marLeft w:val="0"/>
      <w:marRight w:val="0"/>
      <w:marTop w:val="0"/>
      <w:marBottom w:val="0"/>
      <w:divBdr>
        <w:top w:val="none" w:sz="0" w:space="0" w:color="auto"/>
        <w:left w:val="none" w:sz="0" w:space="0" w:color="auto"/>
        <w:bottom w:val="none" w:sz="0" w:space="0" w:color="auto"/>
        <w:right w:val="none" w:sz="0" w:space="0" w:color="auto"/>
      </w:divBdr>
    </w:div>
    <w:div w:id="595863028">
      <w:bodyDiv w:val="1"/>
      <w:marLeft w:val="0"/>
      <w:marRight w:val="0"/>
      <w:marTop w:val="0"/>
      <w:marBottom w:val="0"/>
      <w:divBdr>
        <w:top w:val="none" w:sz="0" w:space="0" w:color="auto"/>
        <w:left w:val="none" w:sz="0" w:space="0" w:color="auto"/>
        <w:bottom w:val="none" w:sz="0" w:space="0" w:color="auto"/>
        <w:right w:val="none" w:sz="0" w:space="0" w:color="auto"/>
      </w:divBdr>
    </w:div>
    <w:div w:id="597325220">
      <w:bodyDiv w:val="1"/>
      <w:marLeft w:val="0"/>
      <w:marRight w:val="0"/>
      <w:marTop w:val="0"/>
      <w:marBottom w:val="0"/>
      <w:divBdr>
        <w:top w:val="none" w:sz="0" w:space="0" w:color="auto"/>
        <w:left w:val="none" w:sz="0" w:space="0" w:color="auto"/>
        <w:bottom w:val="none" w:sz="0" w:space="0" w:color="auto"/>
        <w:right w:val="none" w:sz="0" w:space="0" w:color="auto"/>
      </w:divBdr>
    </w:div>
    <w:div w:id="597564785">
      <w:bodyDiv w:val="1"/>
      <w:marLeft w:val="0"/>
      <w:marRight w:val="0"/>
      <w:marTop w:val="0"/>
      <w:marBottom w:val="0"/>
      <w:divBdr>
        <w:top w:val="none" w:sz="0" w:space="0" w:color="auto"/>
        <w:left w:val="none" w:sz="0" w:space="0" w:color="auto"/>
        <w:bottom w:val="none" w:sz="0" w:space="0" w:color="auto"/>
        <w:right w:val="none" w:sz="0" w:space="0" w:color="auto"/>
      </w:divBdr>
    </w:div>
    <w:div w:id="598610676">
      <w:bodyDiv w:val="1"/>
      <w:marLeft w:val="0"/>
      <w:marRight w:val="0"/>
      <w:marTop w:val="0"/>
      <w:marBottom w:val="0"/>
      <w:divBdr>
        <w:top w:val="none" w:sz="0" w:space="0" w:color="auto"/>
        <w:left w:val="none" w:sz="0" w:space="0" w:color="auto"/>
        <w:bottom w:val="none" w:sz="0" w:space="0" w:color="auto"/>
        <w:right w:val="none" w:sz="0" w:space="0" w:color="auto"/>
      </w:divBdr>
    </w:div>
    <w:div w:id="602373873">
      <w:bodyDiv w:val="1"/>
      <w:marLeft w:val="0"/>
      <w:marRight w:val="0"/>
      <w:marTop w:val="0"/>
      <w:marBottom w:val="0"/>
      <w:divBdr>
        <w:top w:val="none" w:sz="0" w:space="0" w:color="auto"/>
        <w:left w:val="none" w:sz="0" w:space="0" w:color="auto"/>
        <w:bottom w:val="none" w:sz="0" w:space="0" w:color="auto"/>
        <w:right w:val="none" w:sz="0" w:space="0" w:color="auto"/>
      </w:divBdr>
    </w:div>
    <w:div w:id="604267904">
      <w:bodyDiv w:val="1"/>
      <w:marLeft w:val="0"/>
      <w:marRight w:val="0"/>
      <w:marTop w:val="0"/>
      <w:marBottom w:val="0"/>
      <w:divBdr>
        <w:top w:val="none" w:sz="0" w:space="0" w:color="auto"/>
        <w:left w:val="none" w:sz="0" w:space="0" w:color="auto"/>
        <w:bottom w:val="none" w:sz="0" w:space="0" w:color="auto"/>
        <w:right w:val="none" w:sz="0" w:space="0" w:color="auto"/>
      </w:divBdr>
    </w:div>
    <w:div w:id="604458953">
      <w:bodyDiv w:val="1"/>
      <w:marLeft w:val="0"/>
      <w:marRight w:val="0"/>
      <w:marTop w:val="0"/>
      <w:marBottom w:val="0"/>
      <w:divBdr>
        <w:top w:val="none" w:sz="0" w:space="0" w:color="auto"/>
        <w:left w:val="none" w:sz="0" w:space="0" w:color="auto"/>
        <w:bottom w:val="none" w:sz="0" w:space="0" w:color="auto"/>
        <w:right w:val="none" w:sz="0" w:space="0" w:color="auto"/>
      </w:divBdr>
    </w:div>
    <w:div w:id="605507670">
      <w:bodyDiv w:val="1"/>
      <w:marLeft w:val="0"/>
      <w:marRight w:val="0"/>
      <w:marTop w:val="0"/>
      <w:marBottom w:val="0"/>
      <w:divBdr>
        <w:top w:val="none" w:sz="0" w:space="0" w:color="auto"/>
        <w:left w:val="none" w:sz="0" w:space="0" w:color="auto"/>
        <w:bottom w:val="none" w:sz="0" w:space="0" w:color="auto"/>
        <w:right w:val="none" w:sz="0" w:space="0" w:color="auto"/>
      </w:divBdr>
    </w:div>
    <w:div w:id="605817503">
      <w:bodyDiv w:val="1"/>
      <w:marLeft w:val="0"/>
      <w:marRight w:val="0"/>
      <w:marTop w:val="0"/>
      <w:marBottom w:val="0"/>
      <w:divBdr>
        <w:top w:val="none" w:sz="0" w:space="0" w:color="auto"/>
        <w:left w:val="none" w:sz="0" w:space="0" w:color="auto"/>
        <w:bottom w:val="none" w:sz="0" w:space="0" w:color="auto"/>
        <w:right w:val="none" w:sz="0" w:space="0" w:color="auto"/>
      </w:divBdr>
      <w:divsChild>
        <w:div w:id="1237936520">
          <w:marLeft w:val="480"/>
          <w:marRight w:val="0"/>
          <w:marTop w:val="0"/>
          <w:marBottom w:val="0"/>
          <w:divBdr>
            <w:top w:val="none" w:sz="0" w:space="0" w:color="auto"/>
            <w:left w:val="none" w:sz="0" w:space="0" w:color="auto"/>
            <w:bottom w:val="none" w:sz="0" w:space="0" w:color="auto"/>
            <w:right w:val="none" w:sz="0" w:space="0" w:color="auto"/>
          </w:divBdr>
        </w:div>
        <w:div w:id="710810175">
          <w:marLeft w:val="480"/>
          <w:marRight w:val="0"/>
          <w:marTop w:val="0"/>
          <w:marBottom w:val="0"/>
          <w:divBdr>
            <w:top w:val="none" w:sz="0" w:space="0" w:color="auto"/>
            <w:left w:val="none" w:sz="0" w:space="0" w:color="auto"/>
            <w:bottom w:val="none" w:sz="0" w:space="0" w:color="auto"/>
            <w:right w:val="none" w:sz="0" w:space="0" w:color="auto"/>
          </w:divBdr>
        </w:div>
        <w:div w:id="1701475147">
          <w:marLeft w:val="480"/>
          <w:marRight w:val="0"/>
          <w:marTop w:val="0"/>
          <w:marBottom w:val="0"/>
          <w:divBdr>
            <w:top w:val="none" w:sz="0" w:space="0" w:color="auto"/>
            <w:left w:val="none" w:sz="0" w:space="0" w:color="auto"/>
            <w:bottom w:val="none" w:sz="0" w:space="0" w:color="auto"/>
            <w:right w:val="none" w:sz="0" w:space="0" w:color="auto"/>
          </w:divBdr>
        </w:div>
        <w:div w:id="891233163">
          <w:marLeft w:val="480"/>
          <w:marRight w:val="0"/>
          <w:marTop w:val="0"/>
          <w:marBottom w:val="0"/>
          <w:divBdr>
            <w:top w:val="none" w:sz="0" w:space="0" w:color="auto"/>
            <w:left w:val="none" w:sz="0" w:space="0" w:color="auto"/>
            <w:bottom w:val="none" w:sz="0" w:space="0" w:color="auto"/>
            <w:right w:val="none" w:sz="0" w:space="0" w:color="auto"/>
          </w:divBdr>
        </w:div>
        <w:div w:id="606347409">
          <w:marLeft w:val="480"/>
          <w:marRight w:val="0"/>
          <w:marTop w:val="0"/>
          <w:marBottom w:val="0"/>
          <w:divBdr>
            <w:top w:val="none" w:sz="0" w:space="0" w:color="auto"/>
            <w:left w:val="none" w:sz="0" w:space="0" w:color="auto"/>
            <w:bottom w:val="none" w:sz="0" w:space="0" w:color="auto"/>
            <w:right w:val="none" w:sz="0" w:space="0" w:color="auto"/>
          </w:divBdr>
        </w:div>
        <w:div w:id="1583447513">
          <w:marLeft w:val="480"/>
          <w:marRight w:val="0"/>
          <w:marTop w:val="0"/>
          <w:marBottom w:val="0"/>
          <w:divBdr>
            <w:top w:val="none" w:sz="0" w:space="0" w:color="auto"/>
            <w:left w:val="none" w:sz="0" w:space="0" w:color="auto"/>
            <w:bottom w:val="none" w:sz="0" w:space="0" w:color="auto"/>
            <w:right w:val="none" w:sz="0" w:space="0" w:color="auto"/>
          </w:divBdr>
        </w:div>
        <w:div w:id="433594190">
          <w:marLeft w:val="480"/>
          <w:marRight w:val="0"/>
          <w:marTop w:val="0"/>
          <w:marBottom w:val="0"/>
          <w:divBdr>
            <w:top w:val="none" w:sz="0" w:space="0" w:color="auto"/>
            <w:left w:val="none" w:sz="0" w:space="0" w:color="auto"/>
            <w:bottom w:val="none" w:sz="0" w:space="0" w:color="auto"/>
            <w:right w:val="none" w:sz="0" w:space="0" w:color="auto"/>
          </w:divBdr>
        </w:div>
        <w:div w:id="377516929">
          <w:marLeft w:val="480"/>
          <w:marRight w:val="0"/>
          <w:marTop w:val="0"/>
          <w:marBottom w:val="0"/>
          <w:divBdr>
            <w:top w:val="none" w:sz="0" w:space="0" w:color="auto"/>
            <w:left w:val="none" w:sz="0" w:space="0" w:color="auto"/>
            <w:bottom w:val="none" w:sz="0" w:space="0" w:color="auto"/>
            <w:right w:val="none" w:sz="0" w:space="0" w:color="auto"/>
          </w:divBdr>
        </w:div>
        <w:div w:id="1479883910">
          <w:marLeft w:val="480"/>
          <w:marRight w:val="0"/>
          <w:marTop w:val="0"/>
          <w:marBottom w:val="0"/>
          <w:divBdr>
            <w:top w:val="none" w:sz="0" w:space="0" w:color="auto"/>
            <w:left w:val="none" w:sz="0" w:space="0" w:color="auto"/>
            <w:bottom w:val="none" w:sz="0" w:space="0" w:color="auto"/>
            <w:right w:val="none" w:sz="0" w:space="0" w:color="auto"/>
          </w:divBdr>
        </w:div>
        <w:div w:id="121731461">
          <w:marLeft w:val="480"/>
          <w:marRight w:val="0"/>
          <w:marTop w:val="0"/>
          <w:marBottom w:val="0"/>
          <w:divBdr>
            <w:top w:val="none" w:sz="0" w:space="0" w:color="auto"/>
            <w:left w:val="none" w:sz="0" w:space="0" w:color="auto"/>
            <w:bottom w:val="none" w:sz="0" w:space="0" w:color="auto"/>
            <w:right w:val="none" w:sz="0" w:space="0" w:color="auto"/>
          </w:divBdr>
        </w:div>
        <w:div w:id="338387323">
          <w:marLeft w:val="480"/>
          <w:marRight w:val="0"/>
          <w:marTop w:val="0"/>
          <w:marBottom w:val="0"/>
          <w:divBdr>
            <w:top w:val="none" w:sz="0" w:space="0" w:color="auto"/>
            <w:left w:val="none" w:sz="0" w:space="0" w:color="auto"/>
            <w:bottom w:val="none" w:sz="0" w:space="0" w:color="auto"/>
            <w:right w:val="none" w:sz="0" w:space="0" w:color="auto"/>
          </w:divBdr>
        </w:div>
        <w:div w:id="1477379908">
          <w:marLeft w:val="480"/>
          <w:marRight w:val="0"/>
          <w:marTop w:val="0"/>
          <w:marBottom w:val="0"/>
          <w:divBdr>
            <w:top w:val="none" w:sz="0" w:space="0" w:color="auto"/>
            <w:left w:val="none" w:sz="0" w:space="0" w:color="auto"/>
            <w:bottom w:val="none" w:sz="0" w:space="0" w:color="auto"/>
            <w:right w:val="none" w:sz="0" w:space="0" w:color="auto"/>
          </w:divBdr>
        </w:div>
        <w:div w:id="1181774445">
          <w:marLeft w:val="480"/>
          <w:marRight w:val="0"/>
          <w:marTop w:val="0"/>
          <w:marBottom w:val="0"/>
          <w:divBdr>
            <w:top w:val="none" w:sz="0" w:space="0" w:color="auto"/>
            <w:left w:val="none" w:sz="0" w:space="0" w:color="auto"/>
            <w:bottom w:val="none" w:sz="0" w:space="0" w:color="auto"/>
            <w:right w:val="none" w:sz="0" w:space="0" w:color="auto"/>
          </w:divBdr>
        </w:div>
        <w:div w:id="1842313079">
          <w:marLeft w:val="480"/>
          <w:marRight w:val="0"/>
          <w:marTop w:val="0"/>
          <w:marBottom w:val="0"/>
          <w:divBdr>
            <w:top w:val="none" w:sz="0" w:space="0" w:color="auto"/>
            <w:left w:val="none" w:sz="0" w:space="0" w:color="auto"/>
            <w:bottom w:val="none" w:sz="0" w:space="0" w:color="auto"/>
            <w:right w:val="none" w:sz="0" w:space="0" w:color="auto"/>
          </w:divBdr>
        </w:div>
        <w:div w:id="1004288308">
          <w:marLeft w:val="480"/>
          <w:marRight w:val="0"/>
          <w:marTop w:val="0"/>
          <w:marBottom w:val="0"/>
          <w:divBdr>
            <w:top w:val="none" w:sz="0" w:space="0" w:color="auto"/>
            <w:left w:val="none" w:sz="0" w:space="0" w:color="auto"/>
            <w:bottom w:val="none" w:sz="0" w:space="0" w:color="auto"/>
            <w:right w:val="none" w:sz="0" w:space="0" w:color="auto"/>
          </w:divBdr>
        </w:div>
        <w:div w:id="454711651">
          <w:marLeft w:val="480"/>
          <w:marRight w:val="0"/>
          <w:marTop w:val="0"/>
          <w:marBottom w:val="0"/>
          <w:divBdr>
            <w:top w:val="none" w:sz="0" w:space="0" w:color="auto"/>
            <w:left w:val="none" w:sz="0" w:space="0" w:color="auto"/>
            <w:bottom w:val="none" w:sz="0" w:space="0" w:color="auto"/>
            <w:right w:val="none" w:sz="0" w:space="0" w:color="auto"/>
          </w:divBdr>
        </w:div>
        <w:div w:id="1513832604">
          <w:marLeft w:val="480"/>
          <w:marRight w:val="0"/>
          <w:marTop w:val="0"/>
          <w:marBottom w:val="0"/>
          <w:divBdr>
            <w:top w:val="none" w:sz="0" w:space="0" w:color="auto"/>
            <w:left w:val="none" w:sz="0" w:space="0" w:color="auto"/>
            <w:bottom w:val="none" w:sz="0" w:space="0" w:color="auto"/>
            <w:right w:val="none" w:sz="0" w:space="0" w:color="auto"/>
          </w:divBdr>
        </w:div>
        <w:div w:id="1128549689">
          <w:marLeft w:val="480"/>
          <w:marRight w:val="0"/>
          <w:marTop w:val="0"/>
          <w:marBottom w:val="0"/>
          <w:divBdr>
            <w:top w:val="none" w:sz="0" w:space="0" w:color="auto"/>
            <w:left w:val="none" w:sz="0" w:space="0" w:color="auto"/>
            <w:bottom w:val="none" w:sz="0" w:space="0" w:color="auto"/>
            <w:right w:val="none" w:sz="0" w:space="0" w:color="auto"/>
          </w:divBdr>
        </w:div>
        <w:div w:id="792865030">
          <w:marLeft w:val="480"/>
          <w:marRight w:val="0"/>
          <w:marTop w:val="0"/>
          <w:marBottom w:val="0"/>
          <w:divBdr>
            <w:top w:val="none" w:sz="0" w:space="0" w:color="auto"/>
            <w:left w:val="none" w:sz="0" w:space="0" w:color="auto"/>
            <w:bottom w:val="none" w:sz="0" w:space="0" w:color="auto"/>
            <w:right w:val="none" w:sz="0" w:space="0" w:color="auto"/>
          </w:divBdr>
        </w:div>
        <w:div w:id="1296181752">
          <w:marLeft w:val="480"/>
          <w:marRight w:val="0"/>
          <w:marTop w:val="0"/>
          <w:marBottom w:val="0"/>
          <w:divBdr>
            <w:top w:val="none" w:sz="0" w:space="0" w:color="auto"/>
            <w:left w:val="none" w:sz="0" w:space="0" w:color="auto"/>
            <w:bottom w:val="none" w:sz="0" w:space="0" w:color="auto"/>
            <w:right w:val="none" w:sz="0" w:space="0" w:color="auto"/>
          </w:divBdr>
        </w:div>
        <w:div w:id="564873034">
          <w:marLeft w:val="480"/>
          <w:marRight w:val="0"/>
          <w:marTop w:val="0"/>
          <w:marBottom w:val="0"/>
          <w:divBdr>
            <w:top w:val="none" w:sz="0" w:space="0" w:color="auto"/>
            <w:left w:val="none" w:sz="0" w:space="0" w:color="auto"/>
            <w:bottom w:val="none" w:sz="0" w:space="0" w:color="auto"/>
            <w:right w:val="none" w:sz="0" w:space="0" w:color="auto"/>
          </w:divBdr>
        </w:div>
        <w:div w:id="88549434">
          <w:marLeft w:val="480"/>
          <w:marRight w:val="0"/>
          <w:marTop w:val="0"/>
          <w:marBottom w:val="0"/>
          <w:divBdr>
            <w:top w:val="none" w:sz="0" w:space="0" w:color="auto"/>
            <w:left w:val="none" w:sz="0" w:space="0" w:color="auto"/>
            <w:bottom w:val="none" w:sz="0" w:space="0" w:color="auto"/>
            <w:right w:val="none" w:sz="0" w:space="0" w:color="auto"/>
          </w:divBdr>
        </w:div>
        <w:div w:id="1034767393">
          <w:marLeft w:val="480"/>
          <w:marRight w:val="0"/>
          <w:marTop w:val="0"/>
          <w:marBottom w:val="0"/>
          <w:divBdr>
            <w:top w:val="none" w:sz="0" w:space="0" w:color="auto"/>
            <w:left w:val="none" w:sz="0" w:space="0" w:color="auto"/>
            <w:bottom w:val="none" w:sz="0" w:space="0" w:color="auto"/>
            <w:right w:val="none" w:sz="0" w:space="0" w:color="auto"/>
          </w:divBdr>
        </w:div>
        <w:div w:id="902058829">
          <w:marLeft w:val="480"/>
          <w:marRight w:val="0"/>
          <w:marTop w:val="0"/>
          <w:marBottom w:val="0"/>
          <w:divBdr>
            <w:top w:val="none" w:sz="0" w:space="0" w:color="auto"/>
            <w:left w:val="none" w:sz="0" w:space="0" w:color="auto"/>
            <w:bottom w:val="none" w:sz="0" w:space="0" w:color="auto"/>
            <w:right w:val="none" w:sz="0" w:space="0" w:color="auto"/>
          </w:divBdr>
        </w:div>
        <w:div w:id="1509173093">
          <w:marLeft w:val="480"/>
          <w:marRight w:val="0"/>
          <w:marTop w:val="0"/>
          <w:marBottom w:val="0"/>
          <w:divBdr>
            <w:top w:val="none" w:sz="0" w:space="0" w:color="auto"/>
            <w:left w:val="none" w:sz="0" w:space="0" w:color="auto"/>
            <w:bottom w:val="none" w:sz="0" w:space="0" w:color="auto"/>
            <w:right w:val="none" w:sz="0" w:space="0" w:color="auto"/>
          </w:divBdr>
        </w:div>
        <w:div w:id="1658924691">
          <w:marLeft w:val="480"/>
          <w:marRight w:val="0"/>
          <w:marTop w:val="0"/>
          <w:marBottom w:val="0"/>
          <w:divBdr>
            <w:top w:val="none" w:sz="0" w:space="0" w:color="auto"/>
            <w:left w:val="none" w:sz="0" w:space="0" w:color="auto"/>
            <w:bottom w:val="none" w:sz="0" w:space="0" w:color="auto"/>
            <w:right w:val="none" w:sz="0" w:space="0" w:color="auto"/>
          </w:divBdr>
        </w:div>
        <w:div w:id="1482112626">
          <w:marLeft w:val="480"/>
          <w:marRight w:val="0"/>
          <w:marTop w:val="0"/>
          <w:marBottom w:val="0"/>
          <w:divBdr>
            <w:top w:val="none" w:sz="0" w:space="0" w:color="auto"/>
            <w:left w:val="none" w:sz="0" w:space="0" w:color="auto"/>
            <w:bottom w:val="none" w:sz="0" w:space="0" w:color="auto"/>
            <w:right w:val="none" w:sz="0" w:space="0" w:color="auto"/>
          </w:divBdr>
        </w:div>
      </w:divsChild>
    </w:div>
    <w:div w:id="605887616">
      <w:bodyDiv w:val="1"/>
      <w:marLeft w:val="0"/>
      <w:marRight w:val="0"/>
      <w:marTop w:val="0"/>
      <w:marBottom w:val="0"/>
      <w:divBdr>
        <w:top w:val="none" w:sz="0" w:space="0" w:color="auto"/>
        <w:left w:val="none" w:sz="0" w:space="0" w:color="auto"/>
        <w:bottom w:val="none" w:sz="0" w:space="0" w:color="auto"/>
        <w:right w:val="none" w:sz="0" w:space="0" w:color="auto"/>
      </w:divBdr>
    </w:div>
    <w:div w:id="606159435">
      <w:bodyDiv w:val="1"/>
      <w:marLeft w:val="0"/>
      <w:marRight w:val="0"/>
      <w:marTop w:val="0"/>
      <w:marBottom w:val="0"/>
      <w:divBdr>
        <w:top w:val="none" w:sz="0" w:space="0" w:color="auto"/>
        <w:left w:val="none" w:sz="0" w:space="0" w:color="auto"/>
        <w:bottom w:val="none" w:sz="0" w:space="0" w:color="auto"/>
        <w:right w:val="none" w:sz="0" w:space="0" w:color="auto"/>
      </w:divBdr>
    </w:div>
    <w:div w:id="606425873">
      <w:bodyDiv w:val="1"/>
      <w:marLeft w:val="0"/>
      <w:marRight w:val="0"/>
      <w:marTop w:val="0"/>
      <w:marBottom w:val="0"/>
      <w:divBdr>
        <w:top w:val="none" w:sz="0" w:space="0" w:color="auto"/>
        <w:left w:val="none" w:sz="0" w:space="0" w:color="auto"/>
        <w:bottom w:val="none" w:sz="0" w:space="0" w:color="auto"/>
        <w:right w:val="none" w:sz="0" w:space="0" w:color="auto"/>
      </w:divBdr>
    </w:div>
    <w:div w:id="607857603">
      <w:bodyDiv w:val="1"/>
      <w:marLeft w:val="0"/>
      <w:marRight w:val="0"/>
      <w:marTop w:val="0"/>
      <w:marBottom w:val="0"/>
      <w:divBdr>
        <w:top w:val="none" w:sz="0" w:space="0" w:color="auto"/>
        <w:left w:val="none" w:sz="0" w:space="0" w:color="auto"/>
        <w:bottom w:val="none" w:sz="0" w:space="0" w:color="auto"/>
        <w:right w:val="none" w:sz="0" w:space="0" w:color="auto"/>
      </w:divBdr>
    </w:div>
    <w:div w:id="607860476">
      <w:bodyDiv w:val="1"/>
      <w:marLeft w:val="0"/>
      <w:marRight w:val="0"/>
      <w:marTop w:val="0"/>
      <w:marBottom w:val="0"/>
      <w:divBdr>
        <w:top w:val="none" w:sz="0" w:space="0" w:color="auto"/>
        <w:left w:val="none" w:sz="0" w:space="0" w:color="auto"/>
        <w:bottom w:val="none" w:sz="0" w:space="0" w:color="auto"/>
        <w:right w:val="none" w:sz="0" w:space="0" w:color="auto"/>
      </w:divBdr>
    </w:div>
    <w:div w:id="608466805">
      <w:bodyDiv w:val="1"/>
      <w:marLeft w:val="0"/>
      <w:marRight w:val="0"/>
      <w:marTop w:val="0"/>
      <w:marBottom w:val="0"/>
      <w:divBdr>
        <w:top w:val="none" w:sz="0" w:space="0" w:color="auto"/>
        <w:left w:val="none" w:sz="0" w:space="0" w:color="auto"/>
        <w:bottom w:val="none" w:sz="0" w:space="0" w:color="auto"/>
        <w:right w:val="none" w:sz="0" w:space="0" w:color="auto"/>
      </w:divBdr>
    </w:div>
    <w:div w:id="610363498">
      <w:bodyDiv w:val="1"/>
      <w:marLeft w:val="0"/>
      <w:marRight w:val="0"/>
      <w:marTop w:val="0"/>
      <w:marBottom w:val="0"/>
      <w:divBdr>
        <w:top w:val="none" w:sz="0" w:space="0" w:color="auto"/>
        <w:left w:val="none" w:sz="0" w:space="0" w:color="auto"/>
        <w:bottom w:val="none" w:sz="0" w:space="0" w:color="auto"/>
        <w:right w:val="none" w:sz="0" w:space="0" w:color="auto"/>
      </w:divBdr>
    </w:div>
    <w:div w:id="610477253">
      <w:bodyDiv w:val="1"/>
      <w:marLeft w:val="0"/>
      <w:marRight w:val="0"/>
      <w:marTop w:val="0"/>
      <w:marBottom w:val="0"/>
      <w:divBdr>
        <w:top w:val="none" w:sz="0" w:space="0" w:color="auto"/>
        <w:left w:val="none" w:sz="0" w:space="0" w:color="auto"/>
        <w:bottom w:val="none" w:sz="0" w:space="0" w:color="auto"/>
        <w:right w:val="none" w:sz="0" w:space="0" w:color="auto"/>
      </w:divBdr>
    </w:div>
    <w:div w:id="611596261">
      <w:bodyDiv w:val="1"/>
      <w:marLeft w:val="0"/>
      <w:marRight w:val="0"/>
      <w:marTop w:val="0"/>
      <w:marBottom w:val="0"/>
      <w:divBdr>
        <w:top w:val="none" w:sz="0" w:space="0" w:color="auto"/>
        <w:left w:val="none" w:sz="0" w:space="0" w:color="auto"/>
        <w:bottom w:val="none" w:sz="0" w:space="0" w:color="auto"/>
        <w:right w:val="none" w:sz="0" w:space="0" w:color="auto"/>
      </w:divBdr>
    </w:div>
    <w:div w:id="612132534">
      <w:bodyDiv w:val="1"/>
      <w:marLeft w:val="0"/>
      <w:marRight w:val="0"/>
      <w:marTop w:val="0"/>
      <w:marBottom w:val="0"/>
      <w:divBdr>
        <w:top w:val="none" w:sz="0" w:space="0" w:color="auto"/>
        <w:left w:val="none" w:sz="0" w:space="0" w:color="auto"/>
        <w:bottom w:val="none" w:sz="0" w:space="0" w:color="auto"/>
        <w:right w:val="none" w:sz="0" w:space="0" w:color="auto"/>
      </w:divBdr>
    </w:div>
    <w:div w:id="612173102">
      <w:bodyDiv w:val="1"/>
      <w:marLeft w:val="0"/>
      <w:marRight w:val="0"/>
      <w:marTop w:val="0"/>
      <w:marBottom w:val="0"/>
      <w:divBdr>
        <w:top w:val="none" w:sz="0" w:space="0" w:color="auto"/>
        <w:left w:val="none" w:sz="0" w:space="0" w:color="auto"/>
        <w:bottom w:val="none" w:sz="0" w:space="0" w:color="auto"/>
        <w:right w:val="none" w:sz="0" w:space="0" w:color="auto"/>
      </w:divBdr>
    </w:div>
    <w:div w:id="612177356">
      <w:bodyDiv w:val="1"/>
      <w:marLeft w:val="0"/>
      <w:marRight w:val="0"/>
      <w:marTop w:val="0"/>
      <w:marBottom w:val="0"/>
      <w:divBdr>
        <w:top w:val="none" w:sz="0" w:space="0" w:color="auto"/>
        <w:left w:val="none" w:sz="0" w:space="0" w:color="auto"/>
        <w:bottom w:val="none" w:sz="0" w:space="0" w:color="auto"/>
        <w:right w:val="none" w:sz="0" w:space="0" w:color="auto"/>
      </w:divBdr>
    </w:div>
    <w:div w:id="612445062">
      <w:bodyDiv w:val="1"/>
      <w:marLeft w:val="0"/>
      <w:marRight w:val="0"/>
      <w:marTop w:val="0"/>
      <w:marBottom w:val="0"/>
      <w:divBdr>
        <w:top w:val="none" w:sz="0" w:space="0" w:color="auto"/>
        <w:left w:val="none" w:sz="0" w:space="0" w:color="auto"/>
        <w:bottom w:val="none" w:sz="0" w:space="0" w:color="auto"/>
        <w:right w:val="none" w:sz="0" w:space="0" w:color="auto"/>
      </w:divBdr>
    </w:div>
    <w:div w:id="612904170">
      <w:bodyDiv w:val="1"/>
      <w:marLeft w:val="0"/>
      <w:marRight w:val="0"/>
      <w:marTop w:val="0"/>
      <w:marBottom w:val="0"/>
      <w:divBdr>
        <w:top w:val="none" w:sz="0" w:space="0" w:color="auto"/>
        <w:left w:val="none" w:sz="0" w:space="0" w:color="auto"/>
        <w:bottom w:val="none" w:sz="0" w:space="0" w:color="auto"/>
        <w:right w:val="none" w:sz="0" w:space="0" w:color="auto"/>
      </w:divBdr>
    </w:div>
    <w:div w:id="613175453">
      <w:bodyDiv w:val="1"/>
      <w:marLeft w:val="0"/>
      <w:marRight w:val="0"/>
      <w:marTop w:val="0"/>
      <w:marBottom w:val="0"/>
      <w:divBdr>
        <w:top w:val="none" w:sz="0" w:space="0" w:color="auto"/>
        <w:left w:val="none" w:sz="0" w:space="0" w:color="auto"/>
        <w:bottom w:val="none" w:sz="0" w:space="0" w:color="auto"/>
        <w:right w:val="none" w:sz="0" w:space="0" w:color="auto"/>
      </w:divBdr>
    </w:div>
    <w:div w:id="616835043">
      <w:bodyDiv w:val="1"/>
      <w:marLeft w:val="0"/>
      <w:marRight w:val="0"/>
      <w:marTop w:val="0"/>
      <w:marBottom w:val="0"/>
      <w:divBdr>
        <w:top w:val="none" w:sz="0" w:space="0" w:color="auto"/>
        <w:left w:val="none" w:sz="0" w:space="0" w:color="auto"/>
        <w:bottom w:val="none" w:sz="0" w:space="0" w:color="auto"/>
        <w:right w:val="none" w:sz="0" w:space="0" w:color="auto"/>
      </w:divBdr>
    </w:div>
    <w:div w:id="617566466">
      <w:bodyDiv w:val="1"/>
      <w:marLeft w:val="0"/>
      <w:marRight w:val="0"/>
      <w:marTop w:val="0"/>
      <w:marBottom w:val="0"/>
      <w:divBdr>
        <w:top w:val="none" w:sz="0" w:space="0" w:color="auto"/>
        <w:left w:val="none" w:sz="0" w:space="0" w:color="auto"/>
        <w:bottom w:val="none" w:sz="0" w:space="0" w:color="auto"/>
        <w:right w:val="none" w:sz="0" w:space="0" w:color="auto"/>
      </w:divBdr>
    </w:div>
    <w:div w:id="618730319">
      <w:bodyDiv w:val="1"/>
      <w:marLeft w:val="0"/>
      <w:marRight w:val="0"/>
      <w:marTop w:val="0"/>
      <w:marBottom w:val="0"/>
      <w:divBdr>
        <w:top w:val="none" w:sz="0" w:space="0" w:color="auto"/>
        <w:left w:val="none" w:sz="0" w:space="0" w:color="auto"/>
        <w:bottom w:val="none" w:sz="0" w:space="0" w:color="auto"/>
        <w:right w:val="none" w:sz="0" w:space="0" w:color="auto"/>
      </w:divBdr>
      <w:divsChild>
        <w:div w:id="1944608208">
          <w:marLeft w:val="480"/>
          <w:marRight w:val="0"/>
          <w:marTop w:val="0"/>
          <w:marBottom w:val="0"/>
          <w:divBdr>
            <w:top w:val="none" w:sz="0" w:space="0" w:color="auto"/>
            <w:left w:val="none" w:sz="0" w:space="0" w:color="auto"/>
            <w:bottom w:val="none" w:sz="0" w:space="0" w:color="auto"/>
            <w:right w:val="none" w:sz="0" w:space="0" w:color="auto"/>
          </w:divBdr>
        </w:div>
        <w:div w:id="633214367">
          <w:marLeft w:val="480"/>
          <w:marRight w:val="0"/>
          <w:marTop w:val="0"/>
          <w:marBottom w:val="0"/>
          <w:divBdr>
            <w:top w:val="none" w:sz="0" w:space="0" w:color="auto"/>
            <w:left w:val="none" w:sz="0" w:space="0" w:color="auto"/>
            <w:bottom w:val="none" w:sz="0" w:space="0" w:color="auto"/>
            <w:right w:val="none" w:sz="0" w:space="0" w:color="auto"/>
          </w:divBdr>
        </w:div>
        <w:div w:id="332804148">
          <w:marLeft w:val="480"/>
          <w:marRight w:val="0"/>
          <w:marTop w:val="0"/>
          <w:marBottom w:val="0"/>
          <w:divBdr>
            <w:top w:val="none" w:sz="0" w:space="0" w:color="auto"/>
            <w:left w:val="none" w:sz="0" w:space="0" w:color="auto"/>
            <w:bottom w:val="none" w:sz="0" w:space="0" w:color="auto"/>
            <w:right w:val="none" w:sz="0" w:space="0" w:color="auto"/>
          </w:divBdr>
        </w:div>
        <w:div w:id="1640959676">
          <w:marLeft w:val="480"/>
          <w:marRight w:val="0"/>
          <w:marTop w:val="0"/>
          <w:marBottom w:val="0"/>
          <w:divBdr>
            <w:top w:val="none" w:sz="0" w:space="0" w:color="auto"/>
            <w:left w:val="none" w:sz="0" w:space="0" w:color="auto"/>
            <w:bottom w:val="none" w:sz="0" w:space="0" w:color="auto"/>
            <w:right w:val="none" w:sz="0" w:space="0" w:color="auto"/>
          </w:divBdr>
        </w:div>
        <w:div w:id="1123843978">
          <w:marLeft w:val="480"/>
          <w:marRight w:val="0"/>
          <w:marTop w:val="0"/>
          <w:marBottom w:val="0"/>
          <w:divBdr>
            <w:top w:val="none" w:sz="0" w:space="0" w:color="auto"/>
            <w:left w:val="none" w:sz="0" w:space="0" w:color="auto"/>
            <w:bottom w:val="none" w:sz="0" w:space="0" w:color="auto"/>
            <w:right w:val="none" w:sz="0" w:space="0" w:color="auto"/>
          </w:divBdr>
        </w:div>
        <w:div w:id="216627069">
          <w:marLeft w:val="480"/>
          <w:marRight w:val="0"/>
          <w:marTop w:val="0"/>
          <w:marBottom w:val="0"/>
          <w:divBdr>
            <w:top w:val="none" w:sz="0" w:space="0" w:color="auto"/>
            <w:left w:val="none" w:sz="0" w:space="0" w:color="auto"/>
            <w:bottom w:val="none" w:sz="0" w:space="0" w:color="auto"/>
            <w:right w:val="none" w:sz="0" w:space="0" w:color="auto"/>
          </w:divBdr>
        </w:div>
        <w:div w:id="449932529">
          <w:marLeft w:val="480"/>
          <w:marRight w:val="0"/>
          <w:marTop w:val="0"/>
          <w:marBottom w:val="0"/>
          <w:divBdr>
            <w:top w:val="none" w:sz="0" w:space="0" w:color="auto"/>
            <w:left w:val="none" w:sz="0" w:space="0" w:color="auto"/>
            <w:bottom w:val="none" w:sz="0" w:space="0" w:color="auto"/>
            <w:right w:val="none" w:sz="0" w:space="0" w:color="auto"/>
          </w:divBdr>
        </w:div>
        <w:div w:id="34892366">
          <w:marLeft w:val="480"/>
          <w:marRight w:val="0"/>
          <w:marTop w:val="0"/>
          <w:marBottom w:val="0"/>
          <w:divBdr>
            <w:top w:val="none" w:sz="0" w:space="0" w:color="auto"/>
            <w:left w:val="none" w:sz="0" w:space="0" w:color="auto"/>
            <w:bottom w:val="none" w:sz="0" w:space="0" w:color="auto"/>
            <w:right w:val="none" w:sz="0" w:space="0" w:color="auto"/>
          </w:divBdr>
        </w:div>
        <w:div w:id="1662081060">
          <w:marLeft w:val="480"/>
          <w:marRight w:val="0"/>
          <w:marTop w:val="0"/>
          <w:marBottom w:val="0"/>
          <w:divBdr>
            <w:top w:val="none" w:sz="0" w:space="0" w:color="auto"/>
            <w:left w:val="none" w:sz="0" w:space="0" w:color="auto"/>
            <w:bottom w:val="none" w:sz="0" w:space="0" w:color="auto"/>
            <w:right w:val="none" w:sz="0" w:space="0" w:color="auto"/>
          </w:divBdr>
        </w:div>
        <w:div w:id="1982029058">
          <w:marLeft w:val="480"/>
          <w:marRight w:val="0"/>
          <w:marTop w:val="0"/>
          <w:marBottom w:val="0"/>
          <w:divBdr>
            <w:top w:val="none" w:sz="0" w:space="0" w:color="auto"/>
            <w:left w:val="none" w:sz="0" w:space="0" w:color="auto"/>
            <w:bottom w:val="none" w:sz="0" w:space="0" w:color="auto"/>
            <w:right w:val="none" w:sz="0" w:space="0" w:color="auto"/>
          </w:divBdr>
        </w:div>
        <w:div w:id="943733438">
          <w:marLeft w:val="480"/>
          <w:marRight w:val="0"/>
          <w:marTop w:val="0"/>
          <w:marBottom w:val="0"/>
          <w:divBdr>
            <w:top w:val="none" w:sz="0" w:space="0" w:color="auto"/>
            <w:left w:val="none" w:sz="0" w:space="0" w:color="auto"/>
            <w:bottom w:val="none" w:sz="0" w:space="0" w:color="auto"/>
            <w:right w:val="none" w:sz="0" w:space="0" w:color="auto"/>
          </w:divBdr>
        </w:div>
        <w:div w:id="705982235">
          <w:marLeft w:val="480"/>
          <w:marRight w:val="0"/>
          <w:marTop w:val="0"/>
          <w:marBottom w:val="0"/>
          <w:divBdr>
            <w:top w:val="none" w:sz="0" w:space="0" w:color="auto"/>
            <w:left w:val="none" w:sz="0" w:space="0" w:color="auto"/>
            <w:bottom w:val="none" w:sz="0" w:space="0" w:color="auto"/>
            <w:right w:val="none" w:sz="0" w:space="0" w:color="auto"/>
          </w:divBdr>
        </w:div>
        <w:div w:id="1962227238">
          <w:marLeft w:val="480"/>
          <w:marRight w:val="0"/>
          <w:marTop w:val="0"/>
          <w:marBottom w:val="0"/>
          <w:divBdr>
            <w:top w:val="none" w:sz="0" w:space="0" w:color="auto"/>
            <w:left w:val="none" w:sz="0" w:space="0" w:color="auto"/>
            <w:bottom w:val="none" w:sz="0" w:space="0" w:color="auto"/>
            <w:right w:val="none" w:sz="0" w:space="0" w:color="auto"/>
          </w:divBdr>
        </w:div>
        <w:div w:id="1698504595">
          <w:marLeft w:val="480"/>
          <w:marRight w:val="0"/>
          <w:marTop w:val="0"/>
          <w:marBottom w:val="0"/>
          <w:divBdr>
            <w:top w:val="none" w:sz="0" w:space="0" w:color="auto"/>
            <w:left w:val="none" w:sz="0" w:space="0" w:color="auto"/>
            <w:bottom w:val="none" w:sz="0" w:space="0" w:color="auto"/>
            <w:right w:val="none" w:sz="0" w:space="0" w:color="auto"/>
          </w:divBdr>
        </w:div>
        <w:div w:id="1356618599">
          <w:marLeft w:val="480"/>
          <w:marRight w:val="0"/>
          <w:marTop w:val="0"/>
          <w:marBottom w:val="0"/>
          <w:divBdr>
            <w:top w:val="none" w:sz="0" w:space="0" w:color="auto"/>
            <w:left w:val="none" w:sz="0" w:space="0" w:color="auto"/>
            <w:bottom w:val="none" w:sz="0" w:space="0" w:color="auto"/>
            <w:right w:val="none" w:sz="0" w:space="0" w:color="auto"/>
          </w:divBdr>
        </w:div>
        <w:div w:id="601883080">
          <w:marLeft w:val="480"/>
          <w:marRight w:val="0"/>
          <w:marTop w:val="0"/>
          <w:marBottom w:val="0"/>
          <w:divBdr>
            <w:top w:val="none" w:sz="0" w:space="0" w:color="auto"/>
            <w:left w:val="none" w:sz="0" w:space="0" w:color="auto"/>
            <w:bottom w:val="none" w:sz="0" w:space="0" w:color="auto"/>
            <w:right w:val="none" w:sz="0" w:space="0" w:color="auto"/>
          </w:divBdr>
        </w:div>
        <w:div w:id="1694962737">
          <w:marLeft w:val="480"/>
          <w:marRight w:val="0"/>
          <w:marTop w:val="0"/>
          <w:marBottom w:val="0"/>
          <w:divBdr>
            <w:top w:val="none" w:sz="0" w:space="0" w:color="auto"/>
            <w:left w:val="none" w:sz="0" w:space="0" w:color="auto"/>
            <w:bottom w:val="none" w:sz="0" w:space="0" w:color="auto"/>
            <w:right w:val="none" w:sz="0" w:space="0" w:color="auto"/>
          </w:divBdr>
        </w:div>
        <w:div w:id="860707606">
          <w:marLeft w:val="480"/>
          <w:marRight w:val="0"/>
          <w:marTop w:val="0"/>
          <w:marBottom w:val="0"/>
          <w:divBdr>
            <w:top w:val="none" w:sz="0" w:space="0" w:color="auto"/>
            <w:left w:val="none" w:sz="0" w:space="0" w:color="auto"/>
            <w:bottom w:val="none" w:sz="0" w:space="0" w:color="auto"/>
            <w:right w:val="none" w:sz="0" w:space="0" w:color="auto"/>
          </w:divBdr>
        </w:div>
        <w:div w:id="2012680893">
          <w:marLeft w:val="480"/>
          <w:marRight w:val="0"/>
          <w:marTop w:val="0"/>
          <w:marBottom w:val="0"/>
          <w:divBdr>
            <w:top w:val="none" w:sz="0" w:space="0" w:color="auto"/>
            <w:left w:val="none" w:sz="0" w:space="0" w:color="auto"/>
            <w:bottom w:val="none" w:sz="0" w:space="0" w:color="auto"/>
            <w:right w:val="none" w:sz="0" w:space="0" w:color="auto"/>
          </w:divBdr>
        </w:div>
        <w:div w:id="1516463109">
          <w:marLeft w:val="480"/>
          <w:marRight w:val="0"/>
          <w:marTop w:val="0"/>
          <w:marBottom w:val="0"/>
          <w:divBdr>
            <w:top w:val="none" w:sz="0" w:space="0" w:color="auto"/>
            <w:left w:val="none" w:sz="0" w:space="0" w:color="auto"/>
            <w:bottom w:val="none" w:sz="0" w:space="0" w:color="auto"/>
            <w:right w:val="none" w:sz="0" w:space="0" w:color="auto"/>
          </w:divBdr>
        </w:div>
        <w:div w:id="1259362815">
          <w:marLeft w:val="480"/>
          <w:marRight w:val="0"/>
          <w:marTop w:val="0"/>
          <w:marBottom w:val="0"/>
          <w:divBdr>
            <w:top w:val="none" w:sz="0" w:space="0" w:color="auto"/>
            <w:left w:val="none" w:sz="0" w:space="0" w:color="auto"/>
            <w:bottom w:val="none" w:sz="0" w:space="0" w:color="auto"/>
            <w:right w:val="none" w:sz="0" w:space="0" w:color="auto"/>
          </w:divBdr>
        </w:div>
      </w:divsChild>
    </w:div>
    <w:div w:id="618995596">
      <w:bodyDiv w:val="1"/>
      <w:marLeft w:val="0"/>
      <w:marRight w:val="0"/>
      <w:marTop w:val="0"/>
      <w:marBottom w:val="0"/>
      <w:divBdr>
        <w:top w:val="none" w:sz="0" w:space="0" w:color="auto"/>
        <w:left w:val="none" w:sz="0" w:space="0" w:color="auto"/>
        <w:bottom w:val="none" w:sz="0" w:space="0" w:color="auto"/>
        <w:right w:val="none" w:sz="0" w:space="0" w:color="auto"/>
      </w:divBdr>
    </w:div>
    <w:div w:id="619145259">
      <w:bodyDiv w:val="1"/>
      <w:marLeft w:val="0"/>
      <w:marRight w:val="0"/>
      <w:marTop w:val="0"/>
      <w:marBottom w:val="0"/>
      <w:divBdr>
        <w:top w:val="none" w:sz="0" w:space="0" w:color="auto"/>
        <w:left w:val="none" w:sz="0" w:space="0" w:color="auto"/>
        <w:bottom w:val="none" w:sz="0" w:space="0" w:color="auto"/>
        <w:right w:val="none" w:sz="0" w:space="0" w:color="auto"/>
      </w:divBdr>
    </w:div>
    <w:div w:id="619580036">
      <w:bodyDiv w:val="1"/>
      <w:marLeft w:val="0"/>
      <w:marRight w:val="0"/>
      <w:marTop w:val="0"/>
      <w:marBottom w:val="0"/>
      <w:divBdr>
        <w:top w:val="none" w:sz="0" w:space="0" w:color="auto"/>
        <w:left w:val="none" w:sz="0" w:space="0" w:color="auto"/>
        <w:bottom w:val="none" w:sz="0" w:space="0" w:color="auto"/>
        <w:right w:val="none" w:sz="0" w:space="0" w:color="auto"/>
      </w:divBdr>
    </w:div>
    <w:div w:id="619609464">
      <w:bodyDiv w:val="1"/>
      <w:marLeft w:val="0"/>
      <w:marRight w:val="0"/>
      <w:marTop w:val="0"/>
      <w:marBottom w:val="0"/>
      <w:divBdr>
        <w:top w:val="none" w:sz="0" w:space="0" w:color="auto"/>
        <w:left w:val="none" w:sz="0" w:space="0" w:color="auto"/>
        <w:bottom w:val="none" w:sz="0" w:space="0" w:color="auto"/>
        <w:right w:val="none" w:sz="0" w:space="0" w:color="auto"/>
      </w:divBdr>
      <w:divsChild>
        <w:div w:id="1507357138">
          <w:marLeft w:val="480"/>
          <w:marRight w:val="0"/>
          <w:marTop w:val="0"/>
          <w:marBottom w:val="0"/>
          <w:divBdr>
            <w:top w:val="none" w:sz="0" w:space="0" w:color="auto"/>
            <w:left w:val="none" w:sz="0" w:space="0" w:color="auto"/>
            <w:bottom w:val="none" w:sz="0" w:space="0" w:color="auto"/>
            <w:right w:val="none" w:sz="0" w:space="0" w:color="auto"/>
          </w:divBdr>
        </w:div>
        <w:div w:id="678586999">
          <w:marLeft w:val="480"/>
          <w:marRight w:val="0"/>
          <w:marTop w:val="0"/>
          <w:marBottom w:val="0"/>
          <w:divBdr>
            <w:top w:val="none" w:sz="0" w:space="0" w:color="auto"/>
            <w:left w:val="none" w:sz="0" w:space="0" w:color="auto"/>
            <w:bottom w:val="none" w:sz="0" w:space="0" w:color="auto"/>
            <w:right w:val="none" w:sz="0" w:space="0" w:color="auto"/>
          </w:divBdr>
        </w:div>
        <w:div w:id="1867909897">
          <w:marLeft w:val="480"/>
          <w:marRight w:val="0"/>
          <w:marTop w:val="0"/>
          <w:marBottom w:val="0"/>
          <w:divBdr>
            <w:top w:val="none" w:sz="0" w:space="0" w:color="auto"/>
            <w:left w:val="none" w:sz="0" w:space="0" w:color="auto"/>
            <w:bottom w:val="none" w:sz="0" w:space="0" w:color="auto"/>
            <w:right w:val="none" w:sz="0" w:space="0" w:color="auto"/>
          </w:divBdr>
        </w:div>
        <w:div w:id="1638990967">
          <w:marLeft w:val="480"/>
          <w:marRight w:val="0"/>
          <w:marTop w:val="0"/>
          <w:marBottom w:val="0"/>
          <w:divBdr>
            <w:top w:val="none" w:sz="0" w:space="0" w:color="auto"/>
            <w:left w:val="none" w:sz="0" w:space="0" w:color="auto"/>
            <w:bottom w:val="none" w:sz="0" w:space="0" w:color="auto"/>
            <w:right w:val="none" w:sz="0" w:space="0" w:color="auto"/>
          </w:divBdr>
        </w:div>
        <w:div w:id="1080714859">
          <w:marLeft w:val="480"/>
          <w:marRight w:val="0"/>
          <w:marTop w:val="0"/>
          <w:marBottom w:val="0"/>
          <w:divBdr>
            <w:top w:val="none" w:sz="0" w:space="0" w:color="auto"/>
            <w:left w:val="none" w:sz="0" w:space="0" w:color="auto"/>
            <w:bottom w:val="none" w:sz="0" w:space="0" w:color="auto"/>
            <w:right w:val="none" w:sz="0" w:space="0" w:color="auto"/>
          </w:divBdr>
        </w:div>
        <w:div w:id="1071467098">
          <w:marLeft w:val="480"/>
          <w:marRight w:val="0"/>
          <w:marTop w:val="0"/>
          <w:marBottom w:val="0"/>
          <w:divBdr>
            <w:top w:val="none" w:sz="0" w:space="0" w:color="auto"/>
            <w:left w:val="none" w:sz="0" w:space="0" w:color="auto"/>
            <w:bottom w:val="none" w:sz="0" w:space="0" w:color="auto"/>
            <w:right w:val="none" w:sz="0" w:space="0" w:color="auto"/>
          </w:divBdr>
        </w:div>
        <w:div w:id="1859275940">
          <w:marLeft w:val="480"/>
          <w:marRight w:val="0"/>
          <w:marTop w:val="0"/>
          <w:marBottom w:val="0"/>
          <w:divBdr>
            <w:top w:val="none" w:sz="0" w:space="0" w:color="auto"/>
            <w:left w:val="none" w:sz="0" w:space="0" w:color="auto"/>
            <w:bottom w:val="none" w:sz="0" w:space="0" w:color="auto"/>
            <w:right w:val="none" w:sz="0" w:space="0" w:color="auto"/>
          </w:divBdr>
        </w:div>
        <w:div w:id="1376806628">
          <w:marLeft w:val="480"/>
          <w:marRight w:val="0"/>
          <w:marTop w:val="0"/>
          <w:marBottom w:val="0"/>
          <w:divBdr>
            <w:top w:val="none" w:sz="0" w:space="0" w:color="auto"/>
            <w:left w:val="none" w:sz="0" w:space="0" w:color="auto"/>
            <w:bottom w:val="none" w:sz="0" w:space="0" w:color="auto"/>
            <w:right w:val="none" w:sz="0" w:space="0" w:color="auto"/>
          </w:divBdr>
        </w:div>
        <w:div w:id="1589193108">
          <w:marLeft w:val="480"/>
          <w:marRight w:val="0"/>
          <w:marTop w:val="0"/>
          <w:marBottom w:val="0"/>
          <w:divBdr>
            <w:top w:val="none" w:sz="0" w:space="0" w:color="auto"/>
            <w:left w:val="none" w:sz="0" w:space="0" w:color="auto"/>
            <w:bottom w:val="none" w:sz="0" w:space="0" w:color="auto"/>
            <w:right w:val="none" w:sz="0" w:space="0" w:color="auto"/>
          </w:divBdr>
        </w:div>
        <w:div w:id="363796188">
          <w:marLeft w:val="480"/>
          <w:marRight w:val="0"/>
          <w:marTop w:val="0"/>
          <w:marBottom w:val="0"/>
          <w:divBdr>
            <w:top w:val="none" w:sz="0" w:space="0" w:color="auto"/>
            <w:left w:val="none" w:sz="0" w:space="0" w:color="auto"/>
            <w:bottom w:val="none" w:sz="0" w:space="0" w:color="auto"/>
            <w:right w:val="none" w:sz="0" w:space="0" w:color="auto"/>
          </w:divBdr>
        </w:div>
        <w:div w:id="1992444617">
          <w:marLeft w:val="480"/>
          <w:marRight w:val="0"/>
          <w:marTop w:val="0"/>
          <w:marBottom w:val="0"/>
          <w:divBdr>
            <w:top w:val="none" w:sz="0" w:space="0" w:color="auto"/>
            <w:left w:val="none" w:sz="0" w:space="0" w:color="auto"/>
            <w:bottom w:val="none" w:sz="0" w:space="0" w:color="auto"/>
            <w:right w:val="none" w:sz="0" w:space="0" w:color="auto"/>
          </w:divBdr>
        </w:div>
        <w:div w:id="259457399">
          <w:marLeft w:val="480"/>
          <w:marRight w:val="0"/>
          <w:marTop w:val="0"/>
          <w:marBottom w:val="0"/>
          <w:divBdr>
            <w:top w:val="none" w:sz="0" w:space="0" w:color="auto"/>
            <w:left w:val="none" w:sz="0" w:space="0" w:color="auto"/>
            <w:bottom w:val="none" w:sz="0" w:space="0" w:color="auto"/>
            <w:right w:val="none" w:sz="0" w:space="0" w:color="auto"/>
          </w:divBdr>
        </w:div>
        <w:div w:id="1001660597">
          <w:marLeft w:val="480"/>
          <w:marRight w:val="0"/>
          <w:marTop w:val="0"/>
          <w:marBottom w:val="0"/>
          <w:divBdr>
            <w:top w:val="none" w:sz="0" w:space="0" w:color="auto"/>
            <w:left w:val="none" w:sz="0" w:space="0" w:color="auto"/>
            <w:bottom w:val="none" w:sz="0" w:space="0" w:color="auto"/>
            <w:right w:val="none" w:sz="0" w:space="0" w:color="auto"/>
          </w:divBdr>
        </w:div>
        <w:div w:id="1217817445">
          <w:marLeft w:val="480"/>
          <w:marRight w:val="0"/>
          <w:marTop w:val="0"/>
          <w:marBottom w:val="0"/>
          <w:divBdr>
            <w:top w:val="none" w:sz="0" w:space="0" w:color="auto"/>
            <w:left w:val="none" w:sz="0" w:space="0" w:color="auto"/>
            <w:bottom w:val="none" w:sz="0" w:space="0" w:color="auto"/>
            <w:right w:val="none" w:sz="0" w:space="0" w:color="auto"/>
          </w:divBdr>
        </w:div>
        <w:div w:id="782772038">
          <w:marLeft w:val="480"/>
          <w:marRight w:val="0"/>
          <w:marTop w:val="0"/>
          <w:marBottom w:val="0"/>
          <w:divBdr>
            <w:top w:val="none" w:sz="0" w:space="0" w:color="auto"/>
            <w:left w:val="none" w:sz="0" w:space="0" w:color="auto"/>
            <w:bottom w:val="none" w:sz="0" w:space="0" w:color="auto"/>
            <w:right w:val="none" w:sz="0" w:space="0" w:color="auto"/>
          </w:divBdr>
        </w:div>
        <w:div w:id="1113279727">
          <w:marLeft w:val="480"/>
          <w:marRight w:val="0"/>
          <w:marTop w:val="0"/>
          <w:marBottom w:val="0"/>
          <w:divBdr>
            <w:top w:val="none" w:sz="0" w:space="0" w:color="auto"/>
            <w:left w:val="none" w:sz="0" w:space="0" w:color="auto"/>
            <w:bottom w:val="none" w:sz="0" w:space="0" w:color="auto"/>
            <w:right w:val="none" w:sz="0" w:space="0" w:color="auto"/>
          </w:divBdr>
        </w:div>
        <w:div w:id="59794463">
          <w:marLeft w:val="480"/>
          <w:marRight w:val="0"/>
          <w:marTop w:val="0"/>
          <w:marBottom w:val="0"/>
          <w:divBdr>
            <w:top w:val="none" w:sz="0" w:space="0" w:color="auto"/>
            <w:left w:val="none" w:sz="0" w:space="0" w:color="auto"/>
            <w:bottom w:val="none" w:sz="0" w:space="0" w:color="auto"/>
            <w:right w:val="none" w:sz="0" w:space="0" w:color="auto"/>
          </w:divBdr>
        </w:div>
        <w:div w:id="757676553">
          <w:marLeft w:val="480"/>
          <w:marRight w:val="0"/>
          <w:marTop w:val="0"/>
          <w:marBottom w:val="0"/>
          <w:divBdr>
            <w:top w:val="none" w:sz="0" w:space="0" w:color="auto"/>
            <w:left w:val="none" w:sz="0" w:space="0" w:color="auto"/>
            <w:bottom w:val="none" w:sz="0" w:space="0" w:color="auto"/>
            <w:right w:val="none" w:sz="0" w:space="0" w:color="auto"/>
          </w:divBdr>
        </w:div>
        <w:div w:id="2055880967">
          <w:marLeft w:val="480"/>
          <w:marRight w:val="0"/>
          <w:marTop w:val="0"/>
          <w:marBottom w:val="0"/>
          <w:divBdr>
            <w:top w:val="none" w:sz="0" w:space="0" w:color="auto"/>
            <w:left w:val="none" w:sz="0" w:space="0" w:color="auto"/>
            <w:bottom w:val="none" w:sz="0" w:space="0" w:color="auto"/>
            <w:right w:val="none" w:sz="0" w:space="0" w:color="auto"/>
          </w:divBdr>
        </w:div>
        <w:div w:id="1078134423">
          <w:marLeft w:val="480"/>
          <w:marRight w:val="0"/>
          <w:marTop w:val="0"/>
          <w:marBottom w:val="0"/>
          <w:divBdr>
            <w:top w:val="none" w:sz="0" w:space="0" w:color="auto"/>
            <w:left w:val="none" w:sz="0" w:space="0" w:color="auto"/>
            <w:bottom w:val="none" w:sz="0" w:space="0" w:color="auto"/>
            <w:right w:val="none" w:sz="0" w:space="0" w:color="auto"/>
          </w:divBdr>
        </w:div>
        <w:div w:id="1292830061">
          <w:marLeft w:val="480"/>
          <w:marRight w:val="0"/>
          <w:marTop w:val="0"/>
          <w:marBottom w:val="0"/>
          <w:divBdr>
            <w:top w:val="none" w:sz="0" w:space="0" w:color="auto"/>
            <w:left w:val="none" w:sz="0" w:space="0" w:color="auto"/>
            <w:bottom w:val="none" w:sz="0" w:space="0" w:color="auto"/>
            <w:right w:val="none" w:sz="0" w:space="0" w:color="auto"/>
          </w:divBdr>
        </w:div>
        <w:div w:id="838885800">
          <w:marLeft w:val="480"/>
          <w:marRight w:val="0"/>
          <w:marTop w:val="0"/>
          <w:marBottom w:val="0"/>
          <w:divBdr>
            <w:top w:val="none" w:sz="0" w:space="0" w:color="auto"/>
            <w:left w:val="none" w:sz="0" w:space="0" w:color="auto"/>
            <w:bottom w:val="none" w:sz="0" w:space="0" w:color="auto"/>
            <w:right w:val="none" w:sz="0" w:space="0" w:color="auto"/>
          </w:divBdr>
        </w:div>
        <w:div w:id="190194528">
          <w:marLeft w:val="480"/>
          <w:marRight w:val="0"/>
          <w:marTop w:val="0"/>
          <w:marBottom w:val="0"/>
          <w:divBdr>
            <w:top w:val="none" w:sz="0" w:space="0" w:color="auto"/>
            <w:left w:val="none" w:sz="0" w:space="0" w:color="auto"/>
            <w:bottom w:val="none" w:sz="0" w:space="0" w:color="auto"/>
            <w:right w:val="none" w:sz="0" w:space="0" w:color="auto"/>
          </w:divBdr>
        </w:div>
        <w:div w:id="779184237">
          <w:marLeft w:val="480"/>
          <w:marRight w:val="0"/>
          <w:marTop w:val="0"/>
          <w:marBottom w:val="0"/>
          <w:divBdr>
            <w:top w:val="none" w:sz="0" w:space="0" w:color="auto"/>
            <w:left w:val="none" w:sz="0" w:space="0" w:color="auto"/>
            <w:bottom w:val="none" w:sz="0" w:space="0" w:color="auto"/>
            <w:right w:val="none" w:sz="0" w:space="0" w:color="auto"/>
          </w:divBdr>
        </w:div>
        <w:div w:id="918754146">
          <w:marLeft w:val="480"/>
          <w:marRight w:val="0"/>
          <w:marTop w:val="0"/>
          <w:marBottom w:val="0"/>
          <w:divBdr>
            <w:top w:val="none" w:sz="0" w:space="0" w:color="auto"/>
            <w:left w:val="none" w:sz="0" w:space="0" w:color="auto"/>
            <w:bottom w:val="none" w:sz="0" w:space="0" w:color="auto"/>
            <w:right w:val="none" w:sz="0" w:space="0" w:color="auto"/>
          </w:divBdr>
        </w:div>
        <w:div w:id="518785734">
          <w:marLeft w:val="480"/>
          <w:marRight w:val="0"/>
          <w:marTop w:val="0"/>
          <w:marBottom w:val="0"/>
          <w:divBdr>
            <w:top w:val="none" w:sz="0" w:space="0" w:color="auto"/>
            <w:left w:val="none" w:sz="0" w:space="0" w:color="auto"/>
            <w:bottom w:val="none" w:sz="0" w:space="0" w:color="auto"/>
            <w:right w:val="none" w:sz="0" w:space="0" w:color="auto"/>
          </w:divBdr>
        </w:div>
        <w:div w:id="1298729846">
          <w:marLeft w:val="480"/>
          <w:marRight w:val="0"/>
          <w:marTop w:val="0"/>
          <w:marBottom w:val="0"/>
          <w:divBdr>
            <w:top w:val="none" w:sz="0" w:space="0" w:color="auto"/>
            <w:left w:val="none" w:sz="0" w:space="0" w:color="auto"/>
            <w:bottom w:val="none" w:sz="0" w:space="0" w:color="auto"/>
            <w:right w:val="none" w:sz="0" w:space="0" w:color="auto"/>
          </w:divBdr>
        </w:div>
        <w:div w:id="754476382">
          <w:marLeft w:val="480"/>
          <w:marRight w:val="0"/>
          <w:marTop w:val="0"/>
          <w:marBottom w:val="0"/>
          <w:divBdr>
            <w:top w:val="none" w:sz="0" w:space="0" w:color="auto"/>
            <w:left w:val="none" w:sz="0" w:space="0" w:color="auto"/>
            <w:bottom w:val="none" w:sz="0" w:space="0" w:color="auto"/>
            <w:right w:val="none" w:sz="0" w:space="0" w:color="auto"/>
          </w:divBdr>
        </w:div>
        <w:div w:id="1956132464">
          <w:marLeft w:val="480"/>
          <w:marRight w:val="0"/>
          <w:marTop w:val="0"/>
          <w:marBottom w:val="0"/>
          <w:divBdr>
            <w:top w:val="none" w:sz="0" w:space="0" w:color="auto"/>
            <w:left w:val="none" w:sz="0" w:space="0" w:color="auto"/>
            <w:bottom w:val="none" w:sz="0" w:space="0" w:color="auto"/>
            <w:right w:val="none" w:sz="0" w:space="0" w:color="auto"/>
          </w:divBdr>
        </w:div>
        <w:div w:id="1844396908">
          <w:marLeft w:val="480"/>
          <w:marRight w:val="0"/>
          <w:marTop w:val="0"/>
          <w:marBottom w:val="0"/>
          <w:divBdr>
            <w:top w:val="none" w:sz="0" w:space="0" w:color="auto"/>
            <w:left w:val="none" w:sz="0" w:space="0" w:color="auto"/>
            <w:bottom w:val="none" w:sz="0" w:space="0" w:color="auto"/>
            <w:right w:val="none" w:sz="0" w:space="0" w:color="auto"/>
          </w:divBdr>
        </w:div>
      </w:divsChild>
    </w:div>
    <w:div w:id="619801063">
      <w:bodyDiv w:val="1"/>
      <w:marLeft w:val="0"/>
      <w:marRight w:val="0"/>
      <w:marTop w:val="0"/>
      <w:marBottom w:val="0"/>
      <w:divBdr>
        <w:top w:val="none" w:sz="0" w:space="0" w:color="auto"/>
        <w:left w:val="none" w:sz="0" w:space="0" w:color="auto"/>
        <w:bottom w:val="none" w:sz="0" w:space="0" w:color="auto"/>
        <w:right w:val="none" w:sz="0" w:space="0" w:color="auto"/>
      </w:divBdr>
    </w:div>
    <w:div w:id="623196678">
      <w:bodyDiv w:val="1"/>
      <w:marLeft w:val="0"/>
      <w:marRight w:val="0"/>
      <w:marTop w:val="0"/>
      <w:marBottom w:val="0"/>
      <w:divBdr>
        <w:top w:val="none" w:sz="0" w:space="0" w:color="auto"/>
        <w:left w:val="none" w:sz="0" w:space="0" w:color="auto"/>
        <w:bottom w:val="none" w:sz="0" w:space="0" w:color="auto"/>
        <w:right w:val="none" w:sz="0" w:space="0" w:color="auto"/>
      </w:divBdr>
    </w:div>
    <w:div w:id="623196753">
      <w:bodyDiv w:val="1"/>
      <w:marLeft w:val="0"/>
      <w:marRight w:val="0"/>
      <w:marTop w:val="0"/>
      <w:marBottom w:val="0"/>
      <w:divBdr>
        <w:top w:val="none" w:sz="0" w:space="0" w:color="auto"/>
        <w:left w:val="none" w:sz="0" w:space="0" w:color="auto"/>
        <w:bottom w:val="none" w:sz="0" w:space="0" w:color="auto"/>
        <w:right w:val="none" w:sz="0" w:space="0" w:color="auto"/>
      </w:divBdr>
    </w:div>
    <w:div w:id="623317613">
      <w:bodyDiv w:val="1"/>
      <w:marLeft w:val="0"/>
      <w:marRight w:val="0"/>
      <w:marTop w:val="0"/>
      <w:marBottom w:val="0"/>
      <w:divBdr>
        <w:top w:val="none" w:sz="0" w:space="0" w:color="auto"/>
        <w:left w:val="none" w:sz="0" w:space="0" w:color="auto"/>
        <w:bottom w:val="none" w:sz="0" w:space="0" w:color="auto"/>
        <w:right w:val="none" w:sz="0" w:space="0" w:color="auto"/>
      </w:divBdr>
    </w:div>
    <w:div w:id="623343442">
      <w:bodyDiv w:val="1"/>
      <w:marLeft w:val="0"/>
      <w:marRight w:val="0"/>
      <w:marTop w:val="0"/>
      <w:marBottom w:val="0"/>
      <w:divBdr>
        <w:top w:val="none" w:sz="0" w:space="0" w:color="auto"/>
        <w:left w:val="none" w:sz="0" w:space="0" w:color="auto"/>
        <w:bottom w:val="none" w:sz="0" w:space="0" w:color="auto"/>
        <w:right w:val="none" w:sz="0" w:space="0" w:color="auto"/>
      </w:divBdr>
    </w:div>
    <w:div w:id="623780198">
      <w:bodyDiv w:val="1"/>
      <w:marLeft w:val="0"/>
      <w:marRight w:val="0"/>
      <w:marTop w:val="0"/>
      <w:marBottom w:val="0"/>
      <w:divBdr>
        <w:top w:val="none" w:sz="0" w:space="0" w:color="auto"/>
        <w:left w:val="none" w:sz="0" w:space="0" w:color="auto"/>
        <w:bottom w:val="none" w:sz="0" w:space="0" w:color="auto"/>
        <w:right w:val="none" w:sz="0" w:space="0" w:color="auto"/>
      </w:divBdr>
    </w:div>
    <w:div w:id="623929402">
      <w:bodyDiv w:val="1"/>
      <w:marLeft w:val="0"/>
      <w:marRight w:val="0"/>
      <w:marTop w:val="0"/>
      <w:marBottom w:val="0"/>
      <w:divBdr>
        <w:top w:val="none" w:sz="0" w:space="0" w:color="auto"/>
        <w:left w:val="none" w:sz="0" w:space="0" w:color="auto"/>
        <w:bottom w:val="none" w:sz="0" w:space="0" w:color="auto"/>
        <w:right w:val="none" w:sz="0" w:space="0" w:color="auto"/>
      </w:divBdr>
    </w:div>
    <w:div w:id="625234889">
      <w:bodyDiv w:val="1"/>
      <w:marLeft w:val="0"/>
      <w:marRight w:val="0"/>
      <w:marTop w:val="0"/>
      <w:marBottom w:val="0"/>
      <w:divBdr>
        <w:top w:val="none" w:sz="0" w:space="0" w:color="auto"/>
        <w:left w:val="none" w:sz="0" w:space="0" w:color="auto"/>
        <w:bottom w:val="none" w:sz="0" w:space="0" w:color="auto"/>
        <w:right w:val="none" w:sz="0" w:space="0" w:color="auto"/>
      </w:divBdr>
    </w:div>
    <w:div w:id="625476062">
      <w:bodyDiv w:val="1"/>
      <w:marLeft w:val="0"/>
      <w:marRight w:val="0"/>
      <w:marTop w:val="0"/>
      <w:marBottom w:val="0"/>
      <w:divBdr>
        <w:top w:val="none" w:sz="0" w:space="0" w:color="auto"/>
        <w:left w:val="none" w:sz="0" w:space="0" w:color="auto"/>
        <w:bottom w:val="none" w:sz="0" w:space="0" w:color="auto"/>
        <w:right w:val="none" w:sz="0" w:space="0" w:color="auto"/>
      </w:divBdr>
    </w:div>
    <w:div w:id="626159611">
      <w:bodyDiv w:val="1"/>
      <w:marLeft w:val="0"/>
      <w:marRight w:val="0"/>
      <w:marTop w:val="0"/>
      <w:marBottom w:val="0"/>
      <w:divBdr>
        <w:top w:val="none" w:sz="0" w:space="0" w:color="auto"/>
        <w:left w:val="none" w:sz="0" w:space="0" w:color="auto"/>
        <w:bottom w:val="none" w:sz="0" w:space="0" w:color="auto"/>
        <w:right w:val="none" w:sz="0" w:space="0" w:color="auto"/>
      </w:divBdr>
    </w:div>
    <w:div w:id="626203663">
      <w:bodyDiv w:val="1"/>
      <w:marLeft w:val="0"/>
      <w:marRight w:val="0"/>
      <w:marTop w:val="0"/>
      <w:marBottom w:val="0"/>
      <w:divBdr>
        <w:top w:val="none" w:sz="0" w:space="0" w:color="auto"/>
        <w:left w:val="none" w:sz="0" w:space="0" w:color="auto"/>
        <w:bottom w:val="none" w:sz="0" w:space="0" w:color="auto"/>
        <w:right w:val="none" w:sz="0" w:space="0" w:color="auto"/>
      </w:divBdr>
    </w:div>
    <w:div w:id="626472920">
      <w:bodyDiv w:val="1"/>
      <w:marLeft w:val="0"/>
      <w:marRight w:val="0"/>
      <w:marTop w:val="0"/>
      <w:marBottom w:val="0"/>
      <w:divBdr>
        <w:top w:val="none" w:sz="0" w:space="0" w:color="auto"/>
        <w:left w:val="none" w:sz="0" w:space="0" w:color="auto"/>
        <w:bottom w:val="none" w:sz="0" w:space="0" w:color="auto"/>
        <w:right w:val="none" w:sz="0" w:space="0" w:color="auto"/>
      </w:divBdr>
    </w:div>
    <w:div w:id="626667092">
      <w:bodyDiv w:val="1"/>
      <w:marLeft w:val="0"/>
      <w:marRight w:val="0"/>
      <w:marTop w:val="0"/>
      <w:marBottom w:val="0"/>
      <w:divBdr>
        <w:top w:val="none" w:sz="0" w:space="0" w:color="auto"/>
        <w:left w:val="none" w:sz="0" w:space="0" w:color="auto"/>
        <w:bottom w:val="none" w:sz="0" w:space="0" w:color="auto"/>
        <w:right w:val="none" w:sz="0" w:space="0" w:color="auto"/>
      </w:divBdr>
    </w:div>
    <w:div w:id="626741693">
      <w:bodyDiv w:val="1"/>
      <w:marLeft w:val="0"/>
      <w:marRight w:val="0"/>
      <w:marTop w:val="0"/>
      <w:marBottom w:val="0"/>
      <w:divBdr>
        <w:top w:val="none" w:sz="0" w:space="0" w:color="auto"/>
        <w:left w:val="none" w:sz="0" w:space="0" w:color="auto"/>
        <w:bottom w:val="none" w:sz="0" w:space="0" w:color="auto"/>
        <w:right w:val="none" w:sz="0" w:space="0" w:color="auto"/>
      </w:divBdr>
    </w:div>
    <w:div w:id="629820005">
      <w:bodyDiv w:val="1"/>
      <w:marLeft w:val="0"/>
      <w:marRight w:val="0"/>
      <w:marTop w:val="0"/>
      <w:marBottom w:val="0"/>
      <w:divBdr>
        <w:top w:val="none" w:sz="0" w:space="0" w:color="auto"/>
        <w:left w:val="none" w:sz="0" w:space="0" w:color="auto"/>
        <w:bottom w:val="none" w:sz="0" w:space="0" w:color="auto"/>
        <w:right w:val="none" w:sz="0" w:space="0" w:color="auto"/>
      </w:divBdr>
    </w:div>
    <w:div w:id="631520507">
      <w:bodyDiv w:val="1"/>
      <w:marLeft w:val="0"/>
      <w:marRight w:val="0"/>
      <w:marTop w:val="0"/>
      <w:marBottom w:val="0"/>
      <w:divBdr>
        <w:top w:val="none" w:sz="0" w:space="0" w:color="auto"/>
        <w:left w:val="none" w:sz="0" w:space="0" w:color="auto"/>
        <w:bottom w:val="none" w:sz="0" w:space="0" w:color="auto"/>
        <w:right w:val="none" w:sz="0" w:space="0" w:color="auto"/>
      </w:divBdr>
    </w:div>
    <w:div w:id="631636072">
      <w:bodyDiv w:val="1"/>
      <w:marLeft w:val="0"/>
      <w:marRight w:val="0"/>
      <w:marTop w:val="0"/>
      <w:marBottom w:val="0"/>
      <w:divBdr>
        <w:top w:val="none" w:sz="0" w:space="0" w:color="auto"/>
        <w:left w:val="none" w:sz="0" w:space="0" w:color="auto"/>
        <w:bottom w:val="none" w:sz="0" w:space="0" w:color="auto"/>
        <w:right w:val="none" w:sz="0" w:space="0" w:color="auto"/>
      </w:divBdr>
    </w:div>
    <w:div w:id="633830813">
      <w:bodyDiv w:val="1"/>
      <w:marLeft w:val="0"/>
      <w:marRight w:val="0"/>
      <w:marTop w:val="0"/>
      <w:marBottom w:val="0"/>
      <w:divBdr>
        <w:top w:val="none" w:sz="0" w:space="0" w:color="auto"/>
        <w:left w:val="none" w:sz="0" w:space="0" w:color="auto"/>
        <w:bottom w:val="none" w:sz="0" w:space="0" w:color="auto"/>
        <w:right w:val="none" w:sz="0" w:space="0" w:color="auto"/>
      </w:divBdr>
    </w:div>
    <w:div w:id="634875998">
      <w:bodyDiv w:val="1"/>
      <w:marLeft w:val="0"/>
      <w:marRight w:val="0"/>
      <w:marTop w:val="0"/>
      <w:marBottom w:val="0"/>
      <w:divBdr>
        <w:top w:val="none" w:sz="0" w:space="0" w:color="auto"/>
        <w:left w:val="none" w:sz="0" w:space="0" w:color="auto"/>
        <w:bottom w:val="none" w:sz="0" w:space="0" w:color="auto"/>
        <w:right w:val="none" w:sz="0" w:space="0" w:color="auto"/>
      </w:divBdr>
    </w:div>
    <w:div w:id="635139455">
      <w:bodyDiv w:val="1"/>
      <w:marLeft w:val="0"/>
      <w:marRight w:val="0"/>
      <w:marTop w:val="0"/>
      <w:marBottom w:val="0"/>
      <w:divBdr>
        <w:top w:val="none" w:sz="0" w:space="0" w:color="auto"/>
        <w:left w:val="none" w:sz="0" w:space="0" w:color="auto"/>
        <w:bottom w:val="none" w:sz="0" w:space="0" w:color="auto"/>
        <w:right w:val="none" w:sz="0" w:space="0" w:color="auto"/>
      </w:divBdr>
      <w:divsChild>
        <w:div w:id="952828566">
          <w:marLeft w:val="480"/>
          <w:marRight w:val="0"/>
          <w:marTop w:val="0"/>
          <w:marBottom w:val="0"/>
          <w:divBdr>
            <w:top w:val="none" w:sz="0" w:space="0" w:color="auto"/>
            <w:left w:val="none" w:sz="0" w:space="0" w:color="auto"/>
            <w:bottom w:val="none" w:sz="0" w:space="0" w:color="auto"/>
            <w:right w:val="none" w:sz="0" w:space="0" w:color="auto"/>
          </w:divBdr>
        </w:div>
        <w:div w:id="850951406">
          <w:marLeft w:val="480"/>
          <w:marRight w:val="0"/>
          <w:marTop w:val="0"/>
          <w:marBottom w:val="0"/>
          <w:divBdr>
            <w:top w:val="none" w:sz="0" w:space="0" w:color="auto"/>
            <w:left w:val="none" w:sz="0" w:space="0" w:color="auto"/>
            <w:bottom w:val="none" w:sz="0" w:space="0" w:color="auto"/>
            <w:right w:val="none" w:sz="0" w:space="0" w:color="auto"/>
          </w:divBdr>
        </w:div>
        <w:div w:id="1892616729">
          <w:marLeft w:val="480"/>
          <w:marRight w:val="0"/>
          <w:marTop w:val="0"/>
          <w:marBottom w:val="0"/>
          <w:divBdr>
            <w:top w:val="none" w:sz="0" w:space="0" w:color="auto"/>
            <w:left w:val="none" w:sz="0" w:space="0" w:color="auto"/>
            <w:bottom w:val="none" w:sz="0" w:space="0" w:color="auto"/>
            <w:right w:val="none" w:sz="0" w:space="0" w:color="auto"/>
          </w:divBdr>
        </w:div>
        <w:div w:id="1735930541">
          <w:marLeft w:val="480"/>
          <w:marRight w:val="0"/>
          <w:marTop w:val="0"/>
          <w:marBottom w:val="0"/>
          <w:divBdr>
            <w:top w:val="none" w:sz="0" w:space="0" w:color="auto"/>
            <w:left w:val="none" w:sz="0" w:space="0" w:color="auto"/>
            <w:bottom w:val="none" w:sz="0" w:space="0" w:color="auto"/>
            <w:right w:val="none" w:sz="0" w:space="0" w:color="auto"/>
          </w:divBdr>
        </w:div>
        <w:div w:id="465246196">
          <w:marLeft w:val="480"/>
          <w:marRight w:val="0"/>
          <w:marTop w:val="0"/>
          <w:marBottom w:val="0"/>
          <w:divBdr>
            <w:top w:val="none" w:sz="0" w:space="0" w:color="auto"/>
            <w:left w:val="none" w:sz="0" w:space="0" w:color="auto"/>
            <w:bottom w:val="none" w:sz="0" w:space="0" w:color="auto"/>
            <w:right w:val="none" w:sz="0" w:space="0" w:color="auto"/>
          </w:divBdr>
        </w:div>
        <w:div w:id="168914365">
          <w:marLeft w:val="480"/>
          <w:marRight w:val="0"/>
          <w:marTop w:val="0"/>
          <w:marBottom w:val="0"/>
          <w:divBdr>
            <w:top w:val="none" w:sz="0" w:space="0" w:color="auto"/>
            <w:left w:val="none" w:sz="0" w:space="0" w:color="auto"/>
            <w:bottom w:val="none" w:sz="0" w:space="0" w:color="auto"/>
            <w:right w:val="none" w:sz="0" w:space="0" w:color="auto"/>
          </w:divBdr>
        </w:div>
        <w:div w:id="569585109">
          <w:marLeft w:val="480"/>
          <w:marRight w:val="0"/>
          <w:marTop w:val="0"/>
          <w:marBottom w:val="0"/>
          <w:divBdr>
            <w:top w:val="none" w:sz="0" w:space="0" w:color="auto"/>
            <w:left w:val="none" w:sz="0" w:space="0" w:color="auto"/>
            <w:bottom w:val="none" w:sz="0" w:space="0" w:color="auto"/>
            <w:right w:val="none" w:sz="0" w:space="0" w:color="auto"/>
          </w:divBdr>
        </w:div>
        <w:div w:id="1627082059">
          <w:marLeft w:val="480"/>
          <w:marRight w:val="0"/>
          <w:marTop w:val="0"/>
          <w:marBottom w:val="0"/>
          <w:divBdr>
            <w:top w:val="none" w:sz="0" w:space="0" w:color="auto"/>
            <w:left w:val="none" w:sz="0" w:space="0" w:color="auto"/>
            <w:bottom w:val="none" w:sz="0" w:space="0" w:color="auto"/>
            <w:right w:val="none" w:sz="0" w:space="0" w:color="auto"/>
          </w:divBdr>
        </w:div>
        <w:div w:id="1287076734">
          <w:marLeft w:val="480"/>
          <w:marRight w:val="0"/>
          <w:marTop w:val="0"/>
          <w:marBottom w:val="0"/>
          <w:divBdr>
            <w:top w:val="none" w:sz="0" w:space="0" w:color="auto"/>
            <w:left w:val="none" w:sz="0" w:space="0" w:color="auto"/>
            <w:bottom w:val="none" w:sz="0" w:space="0" w:color="auto"/>
            <w:right w:val="none" w:sz="0" w:space="0" w:color="auto"/>
          </w:divBdr>
        </w:div>
        <w:div w:id="1649555898">
          <w:marLeft w:val="480"/>
          <w:marRight w:val="0"/>
          <w:marTop w:val="0"/>
          <w:marBottom w:val="0"/>
          <w:divBdr>
            <w:top w:val="none" w:sz="0" w:space="0" w:color="auto"/>
            <w:left w:val="none" w:sz="0" w:space="0" w:color="auto"/>
            <w:bottom w:val="none" w:sz="0" w:space="0" w:color="auto"/>
            <w:right w:val="none" w:sz="0" w:space="0" w:color="auto"/>
          </w:divBdr>
        </w:div>
        <w:div w:id="596259115">
          <w:marLeft w:val="480"/>
          <w:marRight w:val="0"/>
          <w:marTop w:val="0"/>
          <w:marBottom w:val="0"/>
          <w:divBdr>
            <w:top w:val="none" w:sz="0" w:space="0" w:color="auto"/>
            <w:left w:val="none" w:sz="0" w:space="0" w:color="auto"/>
            <w:bottom w:val="none" w:sz="0" w:space="0" w:color="auto"/>
            <w:right w:val="none" w:sz="0" w:space="0" w:color="auto"/>
          </w:divBdr>
        </w:div>
        <w:div w:id="1528593294">
          <w:marLeft w:val="480"/>
          <w:marRight w:val="0"/>
          <w:marTop w:val="0"/>
          <w:marBottom w:val="0"/>
          <w:divBdr>
            <w:top w:val="none" w:sz="0" w:space="0" w:color="auto"/>
            <w:left w:val="none" w:sz="0" w:space="0" w:color="auto"/>
            <w:bottom w:val="none" w:sz="0" w:space="0" w:color="auto"/>
            <w:right w:val="none" w:sz="0" w:space="0" w:color="auto"/>
          </w:divBdr>
        </w:div>
        <w:div w:id="882714100">
          <w:marLeft w:val="480"/>
          <w:marRight w:val="0"/>
          <w:marTop w:val="0"/>
          <w:marBottom w:val="0"/>
          <w:divBdr>
            <w:top w:val="none" w:sz="0" w:space="0" w:color="auto"/>
            <w:left w:val="none" w:sz="0" w:space="0" w:color="auto"/>
            <w:bottom w:val="none" w:sz="0" w:space="0" w:color="auto"/>
            <w:right w:val="none" w:sz="0" w:space="0" w:color="auto"/>
          </w:divBdr>
        </w:div>
        <w:div w:id="637495803">
          <w:marLeft w:val="480"/>
          <w:marRight w:val="0"/>
          <w:marTop w:val="0"/>
          <w:marBottom w:val="0"/>
          <w:divBdr>
            <w:top w:val="none" w:sz="0" w:space="0" w:color="auto"/>
            <w:left w:val="none" w:sz="0" w:space="0" w:color="auto"/>
            <w:bottom w:val="none" w:sz="0" w:space="0" w:color="auto"/>
            <w:right w:val="none" w:sz="0" w:space="0" w:color="auto"/>
          </w:divBdr>
        </w:div>
        <w:div w:id="1981953552">
          <w:marLeft w:val="480"/>
          <w:marRight w:val="0"/>
          <w:marTop w:val="0"/>
          <w:marBottom w:val="0"/>
          <w:divBdr>
            <w:top w:val="none" w:sz="0" w:space="0" w:color="auto"/>
            <w:left w:val="none" w:sz="0" w:space="0" w:color="auto"/>
            <w:bottom w:val="none" w:sz="0" w:space="0" w:color="auto"/>
            <w:right w:val="none" w:sz="0" w:space="0" w:color="auto"/>
          </w:divBdr>
        </w:div>
        <w:div w:id="739401420">
          <w:marLeft w:val="480"/>
          <w:marRight w:val="0"/>
          <w:marTop w:val="0"/>
          <w:marBottom w:val="0"/>
          <w:divBdr>
            <w:top w:val="none" w:sz="0" w:space="0" w:color="auto"/>
            <w:left w:val="none" w:sz="0" w:space="0" w:color="auto"/>
            <w:bottom w:val="none" w:sz="0" w:space="0" w:color="auto"/>
            <w:right w:val="none" w:sz="0" w:space="0" w:color="auto"/>
          </w:divBdr>
        </w:div>
        <w:div w:id="1761024443">
          <w:marLeft w:val="480"/>
          <w:marRight w:val="0"/>
          <w:marTop w:val="0"/>
          <w:marBottom w:val="0"/>
          <w:divBdr>
            <w:top w:val="none" w:sz="0" w:space="0" w:color="auto"/>
            <w:left w:val="none" w:sz="0" w:space="0" w:color="auto"/>
            <w:bottom w:val="none" w:sz="0" w:space="0" w:color="auto"/>
            <w:right w:val="none" w:sz="0" w:space="0" w:color="auto"/>
          </w:divBdr>
        </w:div>
        <w:div w:id="947353357">
          <w:marLeft w:val="480"/>
          <w:marRight w:val="0"/>
          <w:marTop w:val="0"/>
          <w:marBottom w:val="0"/>
          <w:divBdr>
            <w:top w:val="none" w:sz="0" w:space="0" w:color="auto"/>
            <w:left w:val="none" w:sz="0" w:space="0" w:color="auto"/>
            <w:bottom w:val="none" w:sz="0" w:space="0" w:color="auto"/>
            <w:right w:val="none" w:sz="0" w:space="0" w:color="auto"/>
          </w:divBdr>
        </w:div>
        <w:div w:id="1543709098">
          <w:marLeft w:val="480"/>
          <w:marRight w:val="0"/>
          <w:marTop w:val="0"/>
          <w:marBottom w:val="0"/>
          <w:divBdr>
            <w:top w:val="none" w:sz="0" w:space="0" w:color="auto"/>
            <w:left w:val="none" w:sz="0" w:space="0" w:color="auto"/>
            <w:bottom w:val="none" w:sz="0" w:space="0" w:color="auto"/>
            <w:right w:val="none" w:sz="0" w:space="0" w:color="auto"/>
          </w:divBdr>
        </w:div>
        <w:div w:id="336084421">
          <w:marLeft w:val="480"/>
          <w:marRight w:val="0"/>
          <w:marTop w:val="0"/>
          <w:marBottom w:val="0"/>
          <w:divBdr>
            <w:top w:val="none" w:sz="0" w:space="0" w:color="auto"/>
            <w:left w:val="none" w:sz="0" w:space="0" w:color="auto"/>
            <w:bottom w:val="none" w:sz="0" w:space="0" w:color="auto"/>
            <w:right w:val="none" w:sz="0" w:space="0" w:color="auto"/>
          </w:divBdr>
        </w:div>
        <w:div w:id="1508787533">
          <w:marLeft w:val="480"/>
          <w:marRight w:val="0"/>
          <w:marTop w:val="0"/>
          <w:marBottom w:val="0"/>
          <w:divBdr>
            <w:top w:val="none" w:sz="0" w:space="0" w:color="auto"/>
            <w:left w:val="none" w:sz="0" w:space="0" w:color="auto"/>
            <w:bottom w:val="none" w:sz="0" w:space="0" w:color="auto"/>
            <w:right w:val="none" w:sz="0" w:space="0" w:color="auto"/>
          </w:divBdr>
        </w:div>
        <w:div w:id="620841089">
          <w:marLeft w:val="480"/>
          <w:marRight w:val="0"/>
          <w:marTop w:val="0"/>
          <w:marBottom w:val="0"/>
          <w:divBdr>
            <w:top w:val="none" w:sz="0" w:space="0" w:color="auto"/>
            <w:left w:val="none" w:sz="0" w:space="0" w:color="auto"/>
            <w:bottom w:val="none" w:sz="0" w:space="0" w:color="auto"/>
            <w:right w:val="none" w:sz="0" w:space="0" w:color="auto"/>
          </w:divBdr>
        </w:div>
        <w:div w:id="501354298">
          <w:marLeft w:val="480"/>
          <w:marRight w:val="0"/>
          <w:marTop w:val="0"/>
          <w:marBottom w:val="0"/>
          <w:divBdr>
            <w:top w:val="none" w:sz="0" w:space="0" w:color="auto"/>
            <w:left w:val="none" w:sz="0" w:space="0" w:color="auto"/>
            <w:bottom w:val="none" w:sz="0" w:space="0" w:color="auto"/>
            <w:right w:val="none" w:sz="0" w:space="0" w:color="auto"/>
          </w:divBdr>
        </w:div>
        <w:div w:id="948782157">
          <w:marLeft w:val="480"/>
          <w:marRight w:val="0"/>
          <w:marTop w:val="0"/>
          <w:marBottom w:val="0"/>
          <w:divBdr>
            <w:top w:val="none" w:sz="0" w:space="0" w:color="auto"/>
            <w:left w:val="none" w:sz="0" w:space="0" w:color="auto"/>
            <w:bottom w:val="none" w:sz="0" w:space="0" w:color="auto"/>
            <w:right w:val="none" w:sz="0" w:space="0" w:color="auto"/>
          </w:divBdr>
        </w:div>
        <w:div w:id="1783844674">
          <w:marLeft w:val="480"/>
          <w:marRight w:val="0"/>
          <w:marTop w:val="0"/>
          <w:marBottom w:val="0"/>
          <w:divBdr>
            <w:top w:val="none" w:sz="0" w:space="0" w:color="auto"/>
            <w:left w:val="none" w:sz="0" w:space="0" w:color="auto"/>
            <w:bottom w:val="none" w:sz="0" w:space="0" w:color="auto"/>
            <w:right w:val="none" w:sz="0" w:space="0" w:color="auto"/>
          </w:divBdr>
        </w:div>
        <w:div w:id="731661260">
          <w:marLeft w:val="480"/>
          <w:marRight w:val="0"/>
          <w:marTop w:val="0"/>
          <w:marBottom w:val="0"/>
          <w:divBdr>
            <w:top w:val="none" w:sz="0" w:space="0" w:color="auto"/>
            <w:left w:val="none" w:sz="0" w:space="0" w:color="auto"/>
            <w:bottom w:val="none" w:sz="0" w:space="0" w:color="auto"/>
            <w:right w:val="none" w:sz="0" w:space="0" w:color="auto"/>
          </w:divBdr>
        </w:div>
        <w:div w:id="37779977">
          <w:marLeft w:val="480"/>
          <w:marRight w:val="0"/>
          <w:marTop w:val="0"/>
          <w:marBottom w:val="0"/>
          <w:divBdr>
            <w:top w:val="none" w:sz="0" w:space="0" w:color="auto"/>
            <w:left w:val="none" w:sz="0" w:space="0" w:color="auto"/>
            <w:bottom w:val="none" w:sz="0" w:space="0" w:color="auto"/>
            <w:right w:val="none" w:sz="0" w:space="0" w:color="auto"/>
          </w:divBdr>
        </w:div>
        <w:div w:id="1264457715">
          <w:marLeft w:val="480"/>
          <w:marRight w:val="0"/>
          <w:marTop w:val="0"/>
          <w:marBottom w:val="0"/>
          <w:divBdr>
            <w:top w:val="none" w:sz="0" w:space="0" w:color="auto"/>
            <w:left w:val="none" w:sz="0" w:space="0" w:color="auto"/>
            <w:bottom w:val="none" w:sz="0" w:space="0" w:color="auto"/>
            <w:right w:val="none" w:sz="0" w:space="0" w:color="auto"/>
          </w:divBdr>
        </w:div>
        <w:div w:id="1489780968">
          <w:marLeft w:val="480"/>
          <w:marRight w:val="0"/>
          <w:marTop w:val="0"/>
          <w:marBottom w:val="0"/>
          <w:divBdr>
            <w:top w:val="none" w:sz="0" w:space="0" w:color="auto"/>
            <w:left w:val="none" w:sz="0" w:space="0" w:color="auto"/>
            <w:bottom w:val="none" w:sz="0" w:space="0" w:color="auto"/>
            <w:right w:val="none" w:sz="0" w:space="0" w:color="auto"/>
          </w:divBdr>
        </w:div>
        <w:div w:id="659847592">
          <w:marLeft w:val="480"/>
          <w:marRight w:val="0"/>
          <w:marTop w:val="0"/>
          <w:marBottom w:val="0"/>
          <w:divBdr>
            <w:top w:val="none" w:sz="0" w:space="0" w:color="auto"/>
            <w:left w:val="none" w:sz="0" w:space="0" w:color="auto"/>
            <w:bottom w:val="none" w:sz="0" w:space="0" w:color="auto"/>
            <w:right w:val="none" w:sz="0" w:space="0" w:color="auto"/>
          </w:divBdr>
        </w:div>
        <w:div w:id="1067651594">
          <w:marLeft w:val="480"/>
          <w:marRight w:val="0"/>
          <w:marTop w:val="0"/>
          <w:marBottom w:val="0"/>
          <w:divBdr>
            <w:top w:val="none" w:sz="0" w:space="0" w:color="auto"/>
            <w:left w:val="none" w:sz="0" w:space="0" w:color="auto"/>
            <w:bottom w:val="none" w:sz="0" w:space="0" w:color="auto"/>
            <w:right w:val="none" w:sz="0" w:space="0" w:color="auto"/>
          </w:divBdr>
        </w:div>
        <w:div w:id="417942922">
          <w:marLeft w:val="480"/>
          <w:marRight w:val="0"/>
          <w:marTop w:val="0"/>
          <w:marBottom w:val="0"/>
          <w:divBdr>
            <w:top w:val="none" w:sz="0" w:space="0" w:color="auto"/>
            <w:left w:val="none" w:sz="0" w:space="0" w:color="auto"/>
            <w:bottom w:val="none" w:sz="0" w:space="0" w:color="auto"/>
            <w:right w:val="none" w:sz="0" w:space="0" w:color="auto"/>
          </w:divBdr>
        </w:div>
        <w:div w:id="1222906196">
          <w:marLeft w:val="480"/>
          <w:marRight w:val="0"/>
          <w:marTop w:val="0"/>
          <w:marBottom w:val="0"/>
          <w:divBdr>
            <w:top w:val="none" w:sz="0" w:space="0" w:color="auto"/>
            <w:left w:val="none" w:sz="0" w:space="0" w:color="auto"/>
            <w:bottom w:val="none" w:sz="0" w:space="0" w:color="auto"/>
            <w:right w:val="none" w:sz="0" w:space="0" w:color="auto"/>
          </w:divBdr>
        </w:div>
        <w:div w:id="1174033711">
          <w:marLeft w:val="480"/>
          <w:marRight w:val="0"/>
          <w:marTop w:val="0"/>
          <w:marBottom w:val="0"/>
          <w:divBdr>
            <w:top w:val="none" w:sz="0" w:space="0" w:color="auto"/>
            <w:left w:val="none" w:sz="0" w:space="0" w:color="auto"/>
            <w:bottom w:val="none" w:sz="0" w:space="0" w:color="auto"/>
            <w:right w:val="none" w:sz="0" w:space="0" w:color="auto"/>
          </w:divBdr>
        </w:div>
        <w:div w:id="193421909">
          <w:marLeft w:val="480"/>
          <w:marRight w:val="0"/>
          <w:marTop w:val="0"/>
          <w:marBottom w:val="0"/>
          <w:divBdr>
            <w:top w:val="none" w:sz="0" w:space="0" w:color="auto"/>
            <w:left w:val="none" w:sz="0" w:space="0" w:color="auto"/>
            <w:bottom w:val="none" w:sz="0" w:space="0" w:color="auto"/>
            <w:right w:val="none" w:sz="0" w:space="0" w:color="auto"/>
          </w:divBdr>
        </w:div>
        <w:div w:id="2037193340">
          <w:marLeft w:val="480"/>
          <w:marRight w:val="0"/>
          <w:marTop w:val="0"/>
          <w:marBottom w:val="0"/>
          <w:divBdr>
            <w:top w:val="none" w:sz="0" w:space="0" w:color="auto"/>
            <w:left w:val="none" w:sz="0" w:space="0" w:color="auto"/>
            <w:bottom w:val="none" w:sz="0" w:space="0" w:color="auto"/>
            <w:right w:val="none" w:sz="0" w:space="0" w:color="auto"/>
          </w:divBdr>
        </w:div>
        <w:div w:id="685134198">
          <w:marLeft w:val="480"/>
          <w:marRight w:val="0"/>
          <w:marTop w:val="0"/>
          <w:marBottom w:val="0"/>
          <w:divBdr>
            <w:top w:val="none" w:sz="0" w:space="0" w:color="auto"/>
            <w:left w:val="none" w:sz="0" w:space="0" w:color="auto"/>
            <w:bottom w:val="none" w:sz="0" w:space="0" w:color="auto"/>
            <w:right w:val="none" w:sz="0" w:space="0" w:color="auto"/>
          </w:divBdr>
        </w:div>
        <w:div w:id="748380067">
          <w:marLeft w:val="480"/>
          <w:marRight w:val="0"/>
          <w:marTop w:val="0"/>
          <w:marBottom w:val="0"/>
          <w:divBdr>
            <w:top w:val="none" w:sz="0" w:space="0" w:color="auto"/>
            <w:left w:val="none" w:sz="0" w:space="0" w:color="auto"/>
            <w:bottom w:val="none" w:sz="0" w:space="0" w:color="auto"/>
            <w:right w:val="none" w:sz="0" w:space="0" w:color="auto"/>
          </w:divBdr>
        </w:div>
        <w:div w:id="252134167">
          <w:marLeft w:val="480"/>
          <w:marRight w:val="0"/>
          <w:marTop w:val="0"/>
          <w:marBottom w:val="0"/>
          <w:divBdr>
            <w:top w:val="none" w:sz="0" w:space="0" w:color="auto"/>
            <w:left w:val="none" w:sz="0" w:space="0" w:color="auto"/>
            <w:bottom w:val="none" w:sz="0" w:space="0" w:color="auto"/>
            <w:right w:val="none" w:sz="0" w:space="0" w:color="auto"/>
          </w:divBdr>
        </w:div>
        <w:div w:id="1624921692">
          <w:marLeft w:val="480"/>
          <w:marRight w:val="0"/>
          <w:marTop w:val="0"/>
          <w:marBottom w:val="0"/>
          <w:divBdr>
            <w:top w:val="none" w:sz="0" w:space="0" w:color="auto"/>
            <w:left w:val="none" w:sz="0" w:space="0" w:color="auto"/>
            <w:bottom w:val="none" w:sz="0" w:space="0" w:color="auto"/>
            <w:right w:val="none" w:sz="0" w:space="0" w:color="auto"/>
          </w:divBdr>
        </w:div>
        <w:div w:id="645207789">
          <w:marLeft w:val="480"/>
          <w:marRight w:val="0"/>
          <w:marTop w:val="0"/>
          <w:marBottom w:val="0"/>
          <w:divBdr>
            <w:top w:val="none" w:sz="0" w:space="0" w:color="auto"/>
            <w:left w:val="none" w:sz="0" w:space="0" w:color="auto"/>
            <w:bottom w:val="none" w:sz="0" w:space="0" w:color="auto"/>
            <w:right w:val="none" w:sz="0" w:space="0" w:color="auto"/>
          </w:divBdr>
        </w:div>
        <w:div w:id="595988755">
          <w:marLeft w:val="480"/>
          <w:marRight w:val="0"/>
          <w:marTop w:val="0"/>
          <w:marBottom w:val="0"/>
          <w:divBdr>
            <w:top w:val="none" w:sz="0" w:space="0" w:color="auto"/>
            <w:left w:val="none" w:sz="0" w:space="0" w:color="auto"/>
            <w:bottom w:val="none" w:sz="0" w:space="0" w:color="auto"/>
            <w:right w:val="none" w:sz="0" w:space="0" w:color="auto"/>
          </w:divBdr>
        </w:div>
        <w:div w:id="156045535">
          <w:marLeft w:val="480"/>
          <w:marRight w:val="0"/>
          <w:marTop w:val="0"/>
          <w:marBottom w:val="0"/>
          <w:divBdr>
            <w:top w:val="none" w:sz="0" w:space="0" w:color="auto"/>
            <w:left w:val="none" w:sz="0" w:space="0" w:color="auto"/>
            <w:bottom w:val="none" w:sz="0" w:space="0" w:color="auto"/>
            <w:right w:val="none" w:sz="0" w:space="0" w:color="auto"/>
          </w:divBdr>
        </w:div>
        <w:div w:id="1454596903">
          <w:marLeft w:val="480"/>
          <w:marRight w:val="0"/>
          <w:marTop w:val="0"/>
          <w:marBottom w:val="0"/>
          <w:divBdr>
            <w:top w:val="none" w:sz="0" w:space="0" w:color="auto"/>
            <w:left w:val="none" w:sz="0" w:space="0" w:color="auto"/>
            <w:bottom w:val="none" w:sz="0" w:space="0" w:color="auto"/>
            <w:right w:val="none" w:sz="0" w:space="0" w:color="auto"/>
          </w:divBdr>
        </w:div>
        <w:div w:id="1651900876">
          <w:marLeft w:val="480"/>
          <w:marRight w:val="0"/>
          <w:marTop w:val="0"/>
          <w:marBottom w:val="0"/>
          <w:divBdr>
            <w:top w:val="none" w:sz="0" w:space="0" w:color="auto"/>
            <w:left w:val="none" w:sz="0" w:space="0" w:color="auto"/>
            <w:bottom w:val="none" w:sz="0" w:space="0" w:color="auto"/>
            <w:right w:val="none" w:sz="0" w:space="0" w:color="auto"/>
          </w:divBdr>
        </w:div>
        <w:div w:id="70927513">
          <w:marLeft w:val="480"/>
          <w:marRight w:val="0"/>
          <w:marTop w:val="0"/>
          <w:marBottom w:val="0"/>
          <w:divBdr>
            <w:top w:val="none" w:sz="0" w:space="0" w:color="auto"/>
            <w:left w:val="none" w:sz="0" w:space="0" w:color="auto"/>
            <w:bottom w:val="none" w:sz="0" w:space="0" w:color="auto"/>
            <w:right w:val="none" w:sz="0" w:space="0" w:color="auto"/>
          </w:divBdr>
        </w:div>
        <w:div w:id="823090069">
          <w:marLeft w:val="480"/>
          <w:marRight w:val="0"/>
          <w:marTop w:val="0"/>
          <w:marBottom w:val="0"/>
          <w:divBdr>
            <w:top w:val="none" w:sz="0" w:space="0" w:color="auto"/>
            <w:left w:val="none" w:sz="0" w:space="0" w:color="auto"/>
            <w:bottom w:val="none" w:sz="0" w:space="0" w:color="auto"/>
            <w:right w:val="none" w:sz="0" w:space="0" w:color="auto"/>
          </w:divBdr>
        </w:div>
        <w:div w:id="2058507799">
          <w:marLeft w:val="480"/>
          <w:marRight w:val="0"/>
          <w:marTop w:val="0"/>
          <w:marBottom w:val="0"/>
          <w:divBdr>
            <w:top w:val="none" w:sz="0" w:space="0" w:color="auto"/>
            <w:left w:val="none" w:sz="0" w:space="0" w:color="auto"/>
            <w:bottom w:val="none" w:sz="0" w:space="0" w:color="auto"/>
            <w:right w:val="none" w:sz="0" w:space="0" w:color="auto"/>
          </w:divBdr>
        </w:div>
        <w:div w:id="1657218843">
          <w:marLeft w:val="480"/>
          <w:marRight w:val="0"/>
          <w:marTop w:val="0"/>
          <w:marBottom w:val="0"/>
          <w:divBdr>
            <w:top w:val="none" w:sz="0" w:space="0" w:color="auto"/>
            <w:left w:val="none" w:sz="0" w:space="0" w:color="auto"/>
            <w:bottom w:val="none" w:sz="0" w:space="0" w:color="auto"/>
            <w:right w:val="none" w:sz="0" w:space="0" w:color="auto"/>
          </w:divBdr>
        </w:div>
        <w:div w:id="1568881453">
          <w:marLeft w:val="480"/>
          <w:marRight w:val="0"/>
          <w:marTop w:val="0"/>
          <w:marBottom w:val="0"/>
          <w:divBdr>
            <w:top w:val="none" w:sz="0" w:space="0" w:color="auto"/>
            <w:left w:val="none" w:sz="0" w:space="0" w:color="auto"/>
            <w:bottom w:val="none" w:sz="0" w:space="0" w:color="auto"/>
            <w:right w:val="none" w:sz="0" w:space="0" w:color="auto"/>
          </w:divBdr>
        </w:div>
        <w:div w:id="1253391899">
          <w:marLeft w:val="480"/>
          <w:marRight w:val="0"/>
          <w:marTop w:val="0"/>
          <w:marBottom w:val="0"/>
          <w:divBdr>
            <w:top w:val="none" w:sz="0" w:space="0" w:color="auto"/>
            <w:left w:val="none" w:sz="0" w:space="0" w:color="auto"/>
            <w:bottom w:val="none" w:sz="0" w:space="0" w:color="auto"/>
            <w:right w:val="none" w:sz="0" w:space="0" w:color="auto"/>
          </w:divBdr>
        </w:div>
        <w:div w:id="946543827">
          <w:marLeft w:val="480"/>
          <w:marRight w:val="0"/>
          <w:marTop w:val="0"/>
          <w:marBottom w:val="0"/>
          <w:divBdr>
            <w:top w:val="none" w:sz="0" w:space="0" w:color="auto"/>
            <w:left w:val="none" w:sz="0" w:space="0" w:color="auto"/>
            <w:bottom w:val="none" w:sz="0" w:space="0" w:color="auto"/>
            <w:right w:val="none" w:sz="0" w:space="0" w:color="auto"/>
          </w:divBdr>
        </w:div>
        <w:div w:id="1649897906">
          <w:marLeft w:val="480"/>
          <w:marRight w:val="0"/>
          <w:marTop w:val="0"/>
          <w:marBottom w:val="0"/>
          <w:divBdr>
            <w:top w:val="none" w:sz="0" w:space="0" w:color="auto"/>
            <w:left w:val="none" w:sz="0" w:space="0" w:color="auto"/>
            <w:bottom w:val="none" w:sz="0" w:space="0" w:color="auto"/>
            <w:right w:val="none" w:sz="0" w:space="0" w:color="auto"/>
          </w:divBdr>
        </w:div>
        <w:div w:id="1516841684">
          <w:marLeft w:val="480"/>
          <w:marRight w:val="0"/>
          <w:marTop w:val="0"/>
          <w:marBottom w:val="0"/>
          <w:divBdr>
            <w:top w:val="none" w:sz="0" w:space="0" w:color="auto"/>
            <w:left w:val="none" w:sz="0" w:space="0" w:color="auto"/>
            <w:bottom w:val="none" w:sz="0" w:space="0" w:color="auto"/>
            <w:right w:val="none" w:sz="0" w:space="0" w:color="auto"/>
          </w:divBdr>
        </w:div>
      </w:divsChild>
    </w:div>
    <w:div w:id="636496004">
      <w:bodyDiv w:val="1"/>
      <w:marLeft w:val="0"/>
      <w:marRight w:val="0"/>
      <w:marTop w:val="0"/>
      <w:marBottom w:val="0"/>
      <w:divBdr>
        <w:top w:val="none" w:sz="0" w:space="0" w:color="auto"/>
        <w:left w:val="none" w:sz="0" w:space="0" w:color="auto"/>
        <w:bottom w:val="none" w:sz="0" w:space="0" w:color="auto"/>
        <w:right w:val="none" w:sz="0" w:space="0" w:color="auto"/>
      </w:divBdr>
    </w:div>
    <w:div w:id="637614831">
      <w:bodyDiv w:val="1"/>
      <w:marLeft w:val="0"/>
      <w:marRight w:val="0"/>
      <w:marTop w:val="0"/>
      <w:marBottom w:val="0"/>
      <w:divBdr>
        <w:top w:val="none" w:sz="0" w:space="0" w:color="auto"/>
        <w:left w:val="none" w:sz="0" w:space="0" w:color="auto"/>
        <w:bottom w:val="none" w:sz="0" w:space="0" w:color="auto"/>
        <w:right w:val="none" w:sz="0" w:space="0" w:color="auto"/>
      </w:divBdr>
      <w:divsChild>
        <w:div w:id="1385179060">
          <w:marLeft w:val="480"/>
          <w:marRight w:val="0"/>
          <w:marTop w:val="0"/>
          <w:marBottom w:val="0"/>
          <w:divBdr>
            <w:top w:val="none" w:sz="0" w:space="0" w:color="auto"/>
            <w:left w:val="none" w:sz="0" w:space="0" w:color="auto"/>
            <w:bottom w:val="none" w:sz="0" w:space="0" w:color="auto"/>
            <w:right w:val="none" w:sz="0" w:space="0" w:color="auto"/>
          </w:divBdr>
        </w:div>
        <w:div w:id="682980310">
          <w:marLeft w:val="480"/>
          <w:marRight w:val="0"/>
          <w:marTop w:val="0"/>
          <w:marBottom w:val="0"/>
          <w:divBdr>
            <w:top w:val="none" w:sz="0" w:space="0" w:color="auto"/>
            <w:left w:val="none" w:sz="0" w:space="0" w:color="auto"/>
            <w:bottom w:val="none" w:sz="0" w:space="0" w:color="auto"/>
            <w:right w:val="none" w:sz="0" w:space="0" w:color="auto"/>
          </w:divBdr>
        </w:div>
        <w:div w:id="1910194634">
          <w:marLeft w:val="480"/>
          <w:marRight w:val="0"/>
          <w:marTop w:val="0"/>
          <w:marBottom w:val="0"/>
          <w:divBdr>
            <w:top w:val="none" w:sz="0" w:space="0" w:color="auto"/>
            <w:left w:val="none" w:sz="0" w:space="0" w:color="auto"/>
            <w:bottom w:val="none" w:sz="0" w:space="0" w:color="auto"/>
            <w:right w:val="none" w:sz="0" w:space="0" w:color="auto"/>
          </w:divBdr>
        </w:div>
        <w:div w:id="252589484">
          <w:marLeft w:val="480"/>
          <w:marRight w:val="0"/>
          <w:marTop w:val="0"/>
          <w:marBottom w:val="0"/>
          <w:divBdr>
            <w:top w:val="none" w:sz="0" w:space="0" w:color="auto"/>
            <w:left w:val="none" w:sz="0" w:space="0" w:color="auto"/>
            <w:bottom w:val="none" w:sz="0" w:space="0" w:color="auto"/>
            <w:right w:val="none" w:sz="0" w:space="0" w:color="auto"/>
          </w:divBdr>
        </w:div>
        <w:div w:id="575554772">
          <w:marLeft w:val="480"/>
          <w:marRight w:val="0"/>
          <w:marTop w:val="0"/>
          <w:marBottom w:val="0"/>
          <w:divBdr>
            <w:top w:val="none" w:sz="0" w:space="0" w:color="auto"/>
            <w:left w:val="none" w:sz="0" w:space="0" w:color="auto"/>
            <w:bottom w:val="none" w:sz="0" w:space="0" w:color="auto"/>
            <w:right w:val="none" w:sz="0" w:space="0" w:color="auto"/>
          </w:divBdr>
        </w:div>
        <w:div w:id="196358962">
          <w:marLeft w:val="480"/>
          <w:marRight w:val="0"/>
          <w:marTop w:val="0"/>
          <w:marBottom w:val="0"/>
          <w:divBdr>
            <w:top w:val="none" w:sz="0" w:space="0" w:color="auto"/>
            <w:left w:val="none" w:sz="0" w:space="0" w:color="auto"/>
            <w:bottom w:val="none" w:sz="0" w:space="0" w:color="auto"/>
            <w:right w:val="none" w:sz="0" w:space="0" w:color="auto"/>
          </w:divBdr>
        </w:div>
        <w:div w:id="566307979">
          <w:marLeft w:val="480"/>
          <w:marRight w:val="0"/>
          <w:marTop w:val="0"/>
          <w:marBottom w:val="0"/>
          <w:divBdr>
            <w:top w:val="none" w:sz="0" w:space="0" w:color="auto"/>
            <w:left w:val="none" w:sz="0" w:space="0" w:color="auto"/>
            <w:bottom w:val="none" w:sz="0" w:space="0" w:color="auto"/>
            <w:right w:val="none" w:sz="0" w:space="0" w:color="auto"/>
          </w:divBdr>
        </w:div>
        <w:div w:id="1806921305">
          <w:marLeft w:val="480"/>
          <w:marRight w:val="0"/>
          <w:marTop w:val="0"/>
          <w:marBottom w:val="0"/>
          <w:divBdr>
            <w:top w:val="none" w:sz="0" w:space="0" w:color="auto"/>
            <w:left w:val="none" w:sz="0" w:space="0" w:color="auto"/>
            <w:bottom w:val="none" w:sz="0" w:space="0" w:color="auto"/>
            <w:right w:val="none" w:sz="0" w:space="0" w:color="auto"/>
          </w:divBdr>
        </w:div>
        <w:div w:id="103233125">
          <w:marLeft w:val="480"/>
          <w:marRight w:val="0"/>
          <w:marTop w:val="0"/>
          <w:marBottom w:val="0"/>
          <w:divBdr>
            <w:top w:val="none" w:sz="0" w:space="0" w:color="auto"/>
            <w:left w:val="none" w:sz="0" w:space="0" w:color="auto"/>
            <w:bottom w:val="none" w:sz="0" w:space="0" w:color="auto"/>
            <w:right w:val="none" w:sz="0" w:space="0" w:color="auto"/>
          </w:divBdr>
        </w:div>
        <w:div w:id="1214387140">
          <w:marLeft w:val="480"/>
          <w:marRight w:val="0"/>
          <w:marTop w:val="0"/>
          <w:marBottom w:val="0"/>
          <w:divBdr>
            <w:top w:val="none" w:sz="0" w:space="0" w:color="auto"/>
            <w:left w:val="none" w:sz="0" w:space="0" w:color="auto"/>
            <w:bottom w:val="none" w:sz="0" w:space="0" w:color="auto"/>
            <w:right w:val="none" w:sz="0" w:space="0" w:color="auto"/>
          </w:divBdr>
        </w:div>
        <w:div w:id="1490561600">
          <w:marLeft w:val="480"/>
          <w:marRight w:val="0"/>
          <w:marTop w:val="0"/>
          <w:marBottom w:val="0"/>
          <w:divBdr>
            <w:top w:val="none" w:sz="0" w:space="0" w:color="auto"/>
            <w:left w:val="none" w:sz="0" w:space="0" w:color="auto"/>
            <w:bottom w:val="none" w:sz="0" w:space="0" w:color="auto"/>
            <w:right w:val="none" w:sz="0" w:space="0" w:color="auto"/>
          </w:divBdr>
        </w:div>
        <w:div w:id="1631593139">
          <w:marLeft w:val="480"/>
          <w:marRight w:val="0"/>
          <w:marTop w:val="0"/>
          <w:marBottom w:val="0"/>
          <w:divBdr>
            <w:top w:val="none" w:sz="0" w:space="0" w:color="auto"/>
            <w:left w:val="none" w:sz="0" w:space="0" w:color="auto"/>
            <w:bottom w:val="none" w:sz="0" w:space="0" w:color="auto"/>
            <w:right w:val="none" w:sz="0" w:space="0" w:color="auto"/>
          </w:divBdr>
        </w:div>
        <w:div w:id="1276521162">
          <w:marLeft w:val="480"/>
          <w:marRight w:val="0"/>
          <w:marTop w:val="0"/>
          <w:marBottom w:val="0"/>
          <w:divBdr>
            <w:top w:val="none" w:sz="0" w:space="0" w:color="auto"/>
            <w:left w:val="none" w:sz="0" w:space="0" w:color="auto"/>
            <w:bottom w:val="none" w:sz="0" w:space="0" w:color="auto"/>
            <w:right w:val="none" w:sz="0" w:space="0" w:color="auto"/>
          </w:divBdr>
        </w:div>
        <w:div w:id="467286022">
          <w:marLeft w:val="480"/>
          <w:marRight w:val="0"/>
          <w:marTop w:val="0"/>
          <w:marBottom w:val="0"/>
          <w:divBdr>
            <w:top w:val="none" w:sz="0" w:space="0" w:color="auto"/>
            <w:left w:val="none" w:sz="0" w:space="0" w:color="auto"/>
            <w:bottom w:val="none" w:sz="0" w:space="0" w:color="auto"/>
            <w:right w:val="none" w:sz="0" w:space="0" w:color="auto"/>
          </w:divBdr>
        </w:div>
        <w:div w:id="1481145996">
          <w:marLeft w:val="480"/>
          <w:marRight w:val="0"/>
          <w:marTop w:val="0"/>
          <w:marBottom w:val="0"/>
          <w:divBdr>
            <w:top w:val="none" w:sz="0" w:space="0" w:color="auto"/>
            <w:left w:val="none" w:sz="0" w:space="0" w:color="auto"/>
            <w:bottom w:val="none" w:sz="0" w:space="0" w:color="auto"/>
            <w:right w:val="none" w:sz="0" w:space="0" w:color="auto"/>
          </w:divBdr>
        </w:div>
        <w:div w:id="2124181260">
          <w:marLeft w:val="480"/>
          <w:marRight w:val="0"/>
          <w:marTop w:val="0"/>
          <w:marBottom w:val="0"/>
          <w:divBdr>
            <w:top w:val="none" w:sz="0" w:space="0" w:color="auto"/>
            <w:left w:val="none" w:sz="0" w:space="0" w:color="auto"/>
            <w:bottom w:val="none" w:sz="0" w:space="0" w:color="auto"/>
            <w:right w:val="none" w:sz="0" w:space="0" w:color="auto"/>
          </w:divBdr>
        </w:div>
        <w:div w:id="1419398726">
          <w:marLeft w:val="480"/>
          <w:marRight w:val="0"/>
          <w:marTop w:val="0"/>
          <w:marBottom w:val="0"/>
          <w:divBdr>
            <w:top w:val="none" w:sz="0" w:space="0" w:color="auto"/>
            <w:left w:val="none" w:sz="0" w:space="0" w:color="auto"/>
            <w:bottom w:val="none" w:sz="0" w:space="0" w:color="auto"/>
            <w:right w:val="none" w:sz="0" w:space="0" w:color="auto"/>
          </w:divBdr>
        </w:div>
        <w:div w:id="1909656876">
          <w:marLeft w:val="480"/>
          <w:marRight w:val="0"/>
          <w:marTop w:val="0"/>
          <w:marBottom w:val="0"/>
          <w:divBdr>
            <w:top w:val="none" w:sz="0" w:space="0" w:color="auto"/>
            <w:left w:val="none" w:sz="0" w:space="0" w:color="auto"/>
            <w:bottom w:val="none" w:sz="0" w:space="0" w:color="auto"/>
            <w:right w:val="none" w:sz="0" w:space="0" w:color="auto"/>
          </w:divBdr>
        </w:div>
        <w:div w:id="1565022030">
          <w:marLeft w:val="480"/>
          <w:marRight w:val="0"/>
          <w:marTop w:val="0"/>
          <w:marBottom w:val="0"/>
          <w:divBdr>
            <w:top w:val="none" w:sz="0" w:space="0" w:color="auto"/>
            <w:left w:val="none" w:sz="0" w:space="0" w:color="auto"/>
            <w:bottom w:val="none" w:sz="0" w:space="0" w:color="auto"/>
            <w:right w:val="none" w:sz="0" w:space="0" w:color="auto"/>
          </w:divBdr>
        </w:div>
        <w:div w:id="1780906467">
          <w:marLeft w:val="480"/>
          <w:marRight w:val="0"/>
          <w:marTop w:val="0"/>
          <w:marBottom w:val="0"/>
          <w:divBdr>
            <w:top w:val="none" w:sz="0" w:space="0" w:color="auto"/>
            <w:left w:val="none" w:sz="0" w:space="0" w:color="auto"/>
            <w:bottom w:val="none" w:sz="0" w:space="0" w:color="auto"/>
            <w:right w:val="none" w:sz="0" w:space="0" w:color="auto"/>
          </w:divBdr>
        </w:div>
        <w:div w:id="693845846">
          <w:marLeft w:val="480"/>
          <w:marRight w:val="0"/>
          <w:marTop w:val="0"/>
          <w:marBottom w:val="0"/>
          <w:divBdr>
            <w:top w:val="none" w:sz="0" w:space="0" w:color="auto"/>
            <w:left w:val="none" w:sz="0" w:space="0" w:color="auto"/>
            <w:bottom w:val="none" w:sz="0" w:space="0" w:color="auto"/>
            <w:right w:val="none" w:sz="0" w:space="0" w:color="auto"/>
          </w:divBdr>
        </w:div>
        <w:div w:id="1573195566">
          <w:marLeft w:val="480"/>
          <w:marRight w:val="0"/>
          <w:marTop w:val="0"/>
          <w:marBottom w:val="0"/>
          <w:divBdr>
            <w:top w:val="none" w:sz="0" w:space="0" w:color="auto"/>
            <w:left w:val="none" w:sz="0" w:space="0" w:color="auto"/>
            <w:bottom w:val="none" w:sz="0" w:space="0" w:color="auto"/>
            <w:right w:val="none" w:sz="0" w:space="0" w:color="auto"/>
          </w:divBdr>
        </w:div>
        <w:div w:id="1697342997">
          <w:marLeft w:val="480"/>
          <w:marRight w:val="0"/>
          <w:marTop w:val="0"/>
          <w:marBottom w:val="0"/>
          <w:divBdr>
            <w:top w:val="none" w:sz="0" w:space="0" w:color="auto"/>
            <w:left w:val="none" w:sz="0" w:space="0" w:color="auto"/>
            <w:bottom w:val="none" w:sz="0" w:space="0" w:color="auto"/>
            <w:right w:val="none" w:sz="0" w:space="0" w:color="auto"/>
          </w:divBdr>
        </w:div>
        <w:div w:id="1244994082">
          <w:marLeft w:val="480"/>
          <w:marRight w:val="0"/>
          <w:marTop w:val="0"/>
          <w:marBottom w:val="0"/>
          <w:divBdr>
            <w:top w:val="none" w:sz="0" w:space="0" w:color="auto"/>
            <w:left w:val="none" w:sz="0" w:space="0" w:color="auto"/>
            <w:bottom w:val="none" w:sz="0" w:space="0" w:color="auto"/>
            <w:right w:val="none" w:sz="0" w:space="0" w:color="auto"/>
          </w:divBdr>
        </w:div>
        <w:div w:id="164593560">
          <w:marLeft w:val="480"/>
          <w:marRight w:val="0"/>
          <w:marTop w:val="0"/>
          <w:marBottom w:val="0"/>
          <w:divBdr>
            <w:top w:val="none" w:sz="0" w:space="0" w:color="auto"/>
            <w:left w:val="none" w:sz="0" w:space="0" w:color="auto"/>
            <w:bottom w:val="none" w:sz="0" w:space="0" w:color="auto"/>
            <w:right w:val="none" w:sz="0" w:space="0" w:color="auto"/>
          </w:divBdr>
        </w:div>
        <w:div w:id="721294778">
          <w:marLeft w:val="480"/>
          <w:marRight w:val="0"/>
          <w:marTop w:val="0"/>
          <w:marBottom w:val="0"/>
          <w:divBdr>
            <w:top w:val="none" w:sz="0" w:space="0" w:color="auto"/>
            <w:left w:val="none" w:sz="0" w:space="0" w:color="auto"/>
            <w:bottom w:val="none" w:sz="0" w:space="0" w:color="auto"/>
            <w:right w:val="none" w:sz="0" w:space="0" w:color="auto"/>
          </w:divBdr>
        </w:div>
        <w:div w:id="291794613">
          <w:marLeft w:val="480"/>
          <w:marRight w:val="0"/>
          <w:marTop w:val="0"/>
          <w:marBottom w:val="0"/>
          <w:divBdr>
            <w:top w:val="none" w:sz="0" w:space="0" w:color="auto"/>
            <w:left w:val="none" w:sz="0" w:space="0" w:color="auto"/>
            <w:bottom w:val="none" w:sz="0" w:space="0" w:color="auto"/>
            <w:right w:val="none" w:sz="0" w:space="0" w:color="auto"/>
          </w:divBdr>
        </w:div>
        <w:div w:id="1279026316">
          <w:marLeft w:val="480"/>
          <w:marRight w:val="0"/>
          <w:marTop w:val="0"/>
          <w:marBottom w:val="0"/>
          <w:divBdr>
            <w:top w:val="none" w:sz="0" w:space="0" w:color="auto"/>
            <w:left w:val="none" w:sz="0" w:space="0" w:color="auto"/>
            <w:bottom w:val="none" w:sz="0" w:space="0" w:color="auto"/>
            <w:right w:val="none" w:sz="0" w:space="0" w:color="auto"/>
          </w:divBdr>
        </w:div>
        <w:div w:id="1714230167">
          <w:marLeft w:val="480"/>
          <w:marRight w:val="0"/>
          <w:marTop w:val="0"/>
          <w:marBottom w:val="0"/>
          <w:divBdr>
            <w:top w:val="none" w:sz="0" w:space="0" w:color="auto"/>
            <w:left w:val="none" w:sz="0" w:space="0" w:color="auto"/>
            <w:bottom w:val="none" w:sz="0" w:space="0" w:color="auto"/>
            <w:right w:val="none" w:sz="0" w:space="0" w:color="auto"/>
          </w:divBdr>
        </w:div>
        <w:div w:id="457651459">
          <w:marLeft w:val="480"/>
          <w:marRight w:val="0"/>
          <w:marTop w:val="0"/>
          <w:marBottom w:val="0"/>
          <w:divBdr>
            <w:top w:val="none" w:sz="0" w:space="0" w:color="auto"/>
            <w:left w:val="none" w:sz="0" w:space="0" w:color="auto"/>
            <w:bottom w:val="none" w:sz="0" w:space="0" w:color="auto"/>
            <w:right w:val="none" w:sz="0" w:space="0" w:color="auto"/>
          </w:divBdr>
        </w:div>
        <w:div w:id="1066800539">
          <w:marLeft w:val="480"/>
          <w:marRight w:val="0"/>
          <w:marTop w:val="0"/>
          <w:marBottom w:val="0"/>
          <w:divBdr>
            <w:top w:val="none" w:sz="0" w:space="0" w:color="auto"/>
            <w:left w:val="none" w:sz="0" w:space="0" w:color="auto"/>
            <w:bottom w:val="none" w:sz="0" w:space="0" w:color="auto"/>
            <w:right w:val="none" w:sz="0" w:space="0" w:color="auto"/>
          </w:divBdr>
        </w:div>
        <w:div w:id="1885094800">
          <w:marLeft w:val="480"/>
          <w:marRight w:val="0"/>
          <w:marTop w:val="0"/>
          <w:marBottom w:val="0"/>
          <w:divBdr>
            <w:top w:val="none" w:sz="0" w:space="0" w:color="auto"/>
            <w:left w:val="none" w:sz="0" w:space="0" w:color="auto"/>
            <w:bottom w:val="none" w:sz="0" w:space="0" w:color="auto"/>
            <w:right w:val="none" w:sz="0" w:space="0" w:color="auto"/>
          </w:divBdr>
        </w:div>
        <w:div w:id="105539905">
          <w:marLeft w:val="480"/>
          <w:marRight w:val="0"/>
          <w:marTop w:val="0"/>
          <w:marBottom w:val="0"/>
          <w:divBdr>
            <w:top w:val="none" w:sz="0" w:space="0" w:color="auto"/>
            <w:left w:val="none" w:sz="0" w:space="0" w:color="auto"/>
            <w:bottom w:val="none" w:sz="0" w:space="0" w:color="auto"/>
            <w:right w:val="none" w:sz="0" w:space="0" w:color="auto"/>
          </w:divBdr>
        </w:div>
        <w:div w:id="2100170869">
          <w:marLeft w:val="480"/>
          <w:marRight w:val="0"/>
          <w:marTop w:val="0"/>
          <w:marBottom w:val="0"/>
          <w:divBdr>
            <w:top w:val="none" w:sz="0" w:space="0" w:color="auto"/>
            <w:left w:val="none" w:sz="0" w:space="0" w:color="auto"/>
            <w:bottom w:val="none" w:sz="0" w:space="0" w:color="auto"/>
            <w:right w:val="none" w:sz="0" w:space="0" w:color="auto"/>
          </w:divBdr>
        </w:div>
        <w:div w:id="1681466486">
          <w:marLeft w:val="480"/>
          <w:marRight w:val="0"/>
          <w:marTop w:val="0"/>
          <w:marBottom w:val="0"/>
          <w:divBdr>
            <w:top w:val="none" w:sz="0" w:space="0" w:color="auto"/>
            <w:left w:val="none" w:sz="0" w:space="0" w:color="auto"/>
            <w:bottom w:val="none" w:sz="0" w:space="0" w:color="auto"/>
            <w:right w:val="none" w:sz="0" w:space="0" w:color="auto"/>
          </w:divBdr>
        </w:div>
        <w:div w:id="1397515359">
          <w:marLeft w:val="480"/>
          <w:marRight w:val="0"/>
          <w:marTop w:val="0"/>
          <w:marBottom w:val="0"/>
          <w:divBdr>
            <w:top w:val="none" w:sz="0" w:space="0" w:color="auto"/>
            <w:left w:val="none" w:sz="0" w:space="0" w:color="auto"/>
            <w:bottom w:val="none" w:sz="0" w:space="0" w:color="auto"/>
            <w:right w:val="none" w:sz="0" w:space="0" w:color="auto"/>
          </w:divBdr>
        </w:div>
        <w:div w:id="745424293">
          <w:marLeft w:val="480"/>
          <w:marRight w:val="0"/>
          <w:marTop w:val="0"/>
          <w:marBottom w:val="0"/>
          <w:divBdr>
            <w:top w:val="none" w:sz="0" w:space="0" w:color="auto"/>
            <w:left w:val="none" w:sz="0" w:space="0" w:color="auto"/>
            <w:bottom w:val="none" w:sz="0" w:space="0" w:color="auto"/>
            <w:right w:val="none" w:sz="0" w:space="0" w:color="auto"/>
          </w:divBdr>
        </w:div>
        <w:div w:id="1816531458">
          <w:marLeft w:val="480"/>
          <w:marRight w:val="0"/>
          <w:marTop w:val="0"/>
          <w:marBottom w:val="0"/>
          <w:divBdr>
            <w:top w:val="none" w:sz="0" w:space="0" w:color="auto"/>
            <w:left w:val="none" w:sz="0" w:space="0" w:color="auto"/>
            <w:bottom w:val="none" w:sz="0" w:space="0" w:color="auto"/>
            <w:right w:val="none" w:sz="0" w:space="0" w:color="auto"/>
          </w:divBdr>
        </w:div>
        <w:div w:id="1390303421">
          <w:marLeft w:val="480"/>
          <w:marRight w:val="0"/>
          <w:marTop w:val="0"/>
          <w:marBottom w:val="0"/>
          <w:divBdr>
            <w:top w:val="none" w:sz="0" w:space="0" w:color="auto"/>
            <w:left w:val="none" w:sz="0" w:space="0" w:color="auto"/>
            <w:bottom w:val="none" w:sz="0" w:space="0" w:color="auto"/>
            <w:right w:val="none" w:sz="0" w:space="0" w:color="auto"/>
          </w:divBdr>
        </w:div>
        <w:div w:id="1576016539">
          <w:marLeft w:val="480"/>
          <w:marRight w:val="0"/>
          <w:marTop w:val="0"/>
          <w:marBottom w:val="0"/>
          <w:divBdr>
            <w:top w:val="none" w:sz="0" w:space="0" w:color="auto"/>
            <w:left w:val="none" w:sz="0" w:space="0" w:color="auto"/>
            <w:bottom w:val="none" w:sz="0" w:space="0" w:color="auto"/>
            <w:right w:val="none" w:sz="0" w:space="0" w:color="auto"/>
          </w:divBdr>
        </w:div>
        <w:div w:id="1031567659">
          <w:marLeft w:val="480"/>
          <w:marRight w:val="0"/>
          <w:marTop w:val="0"/>
          <w:marBottom w:val="0"/>
          <w:divBdr>
            <w:top w:val="none" w:sz="0" w:space="0" w:color="auto"/>
            <w:left w:val="none" w:sz="0" w:space="0" w:color="auto"/>
            <w:bottom w:val="none" w:sz="0" w:space="0" w:color="auto"/>
            <w:right w:val="none" w:sz="0" w:space="0" w:color="auto"/>
          </w:divBdr>
        </w:div>
        <w:div w:id="340862969">
          <w:marLeft w:val="480"/>
          <w:marRight w:val="0"/>
          <w:marTop w:val="0"/>
          <w:marBottom w:val="0"/>
          <w:divBdr>
            <w:top w:val="none" w:sz="0" w:space="0" w:color="auto"/>
            <w:left w:val="none" w:sz="0" w:space="0" w:color="auto"/>
            <w:bottom w:val="none" w:sz="0" w:space="0" w:color="auto"/>
            <w:right w:val="none" w:sz="0" w:space="0" w:color="auto"/>
          </w:divBdr>
        </w:div>
        <w:div w:id="56175295">
          <w:marLeft w:val="480"/>
          <w:marRight w:val="0"/>
          <w:marTop w:val="0"/>
          <w:marBottom w:val="0"/>
          <w:divBdr>
            <w:top w:val="none" w:sz="0" w:space="0" w:color="auto"/>
            <w:left w:val="none" w:sz="0" w:space="0" w:color="auto"/>
            <w:bottom w:val="none" w:sz="0" w:space="0" w:color="auto"/>
            <w:right w:val="none" w:sz="0" w:space="0" w:color="auto"/>
          </w:divBdr>
        </w:div>
        <w:div w:id="2054765053">
          <w:marLeft w:val="480"/>
          <w:marRight w:val="0"/>
          <w:marTop w:val="0"/>
          <w:marBottom w:val="0"/>
          <w:divBdr>
            <w:top w:val="none" w:sz="0" w:space="0" w:color="auto"/>
            <w:left w:val="none" w:sz="0" w:space="0" w:color="auto"/>
            <w:bottom w:val="none" w:sz="0" w:space="0" w:color="auto"/>
            <w:right w:val="none" w:sz="0" w:space="0" w:color="auto"/>
          </w:divBdr>
        </w:div>
      </w:divsChild>
    </w:div>
    <w:div w:id="637732697">
      <w:bodyDiv w:val="1"/>
      <w:marLeft w:val="0"/>
      <w:marRight w:val="0"/>
      <w:marTop w:val="0"/>
      <w:marBottom w:val="0"/>
      <w:divBdr>
        <w:top w:val="none" w:sz="0" w:space="0" w:color="auto"/>
        <w:left w:val="none" w:sz="0" w:space="0" w:color="auto"/>
        <w:bottom w:val="none" w:sz="0" w:space="0" w:color="auto"/>
        <w:right w:val="none" w:sz="0" w:space="0" w:color="auto"/>
      </w:divBdr>
    </w:div>
    <w:div w:id="638149927">
      <w:bodyDiv w:val="1"/>
      <w:marLeft w:val="0"/>
      <w:marRight w:val="0"/>
      <w:marTop w:val="0"/>
      <w:marBottom w:val="0"/>
      <w:divBdr>
        <w:top w:val="none" w:sz="0" w:space="0" w:color="auto"/>
        <w:left w:val="none" w:sz="0" w:space="0" w:color="auto"/>
        <w:bottom w:val="none" w:sz="0" w:space="0" w:color="auto"/>
        <w:right w:val="none" w:sz="0" w:space="0" w:color="auto"/>
      </w:divBdr>
    </w:div>
    <w:div w:id="638220867">
      <w:bodyDiv w:val="1"/>
      <w:marLeft w:val="0"/>
      <w:marRight w:val="0"/>
      <w:marTop w:val="0"/>
      <w:marBottom w:val="0"/>
      <w:divBdr>
        <w:top w:val="none" w:sz="0" w:space="0" w:color="auto"/>
        <w:left w:val="none" w:sz="0" w:space="0" w:color="auto"/>
        <w:bottom w:val="none" w:sz="0" w:space="0" w:color="auto"/>
        <w:right w:val="none" w:sz="0" w:space="0" w:color="auto"/>
      </w:divBdr>
    </w:div>
    <w:div w:id="639268064">
      <w:bodyDiv w:val="1"/>
      <w:marLeft w:val="0"/>
      <w:marRight w:val="0"/>
      <w:marTop w:val="0"/>
      <w:marBottom w:val="0"/>
      <w:divBdr>
        <w:top w:val="none" w:sz="0" w:space="0" w:color="auto"/>
        <w:left w:val="none" w:sz="0" w:space="0" w:color="auto"/>
        <w:bottom w:val="none" w:sz="0" w:space="0" w:color="auto"/>
        <w:right w:val="none" w:sz="0" w:space="0" w:color="auto"/>
      </w:divBdr>
    </w:div>
    <w:div w:id="639655022">
      <w:bodyDiv w:val="1"/>
      <w:marLeft w:val="0"/>
      <w:marRight w:val="0"/>
      <w:marTop w:val="0"/>
      <w:marBottom w:val="0"/>
      <w:divBdr>
        <w:top w:val="none" w:sz="0" w:space="0" w:color="auto"/>
        <w:left w:val="none" w:sz="0" w:space="0" w:color="auto"/>
        <w:bottom w:val="none" w:sz="0" w:space="0" w:color="auto"/>
        <w:right w:val="none" w:sz="0" w:space="0" w:color="auto"/>
      </w:divBdr>
    </w:div>
    <w:div w:id="639774159">
      <w:bodyDiv w:val="1"/>
      <w:marLeft w:val="0"/>
      <w:marRight w:val="0"/>
      <w:marTop w:val="0"/>
      <w:marBottom w:val="0"/>
      <w:divBdr>
        <w:top w:val="none" w:sz="0" w:space="0" w:color="auto"/>
        <w:left w:val="none" w:sz="0" w:space="0" w:color="auto"/>
        <w:bottom w:val="none" w:sz="0" w:space="0" w:color="auto"/>
        <w:right w:val="none" w:sz="0" w:space="0" w:color="auto"/>
      </w:divBdr>
      <w:divsChild>
        <w:div w:id="1223560847">
          <w:marLeft w:val="480"/>
          <w:marRight w:val="0"/>
          <w:marTop w:val="0"/>
          <w:marBottom w:val="0"/>
          <w:divBdr>
            <w:top w:val="none" w:sz="0" w:space="0" w:color="auto"/>
            <w:left w:val="none" w:sz="0" w:space="0" w:color="auto"/>
            <w:bottom w:val="none" w:sz="0" w:space="0" w:color="auto"/>
            <w:right w:val="none" w:sz="0" w:space="0" w:color="auto"/>
          </w:divBdr>
        </w:div>
        <w:div w:id="74129927">
          <w:marLeft w:val="480"/>
          <w:marRight w:val="0"/>
          <w:marTop w:val="0"/>
          <w:marBottom w:val="0"/>
          <w:divBdr>
            <w:top w:val="none" w:sz="0" w:space="0" w:color="auto"/>
            <w:left w:val="none" w:sz="0" w:space="0" w:color="auto"/>
            <w:bottom w:val="none" w:sz="0" w:space="0" w:color="auto"/>
            <w:right w:val="none" w:sz="0" w:space="0" w:color="auto"/>
          </w:divBdr>
        </w:div>
        <w:div w:id="62992638">
          <w:marLeft w:val="480"/>
          <w:marRight w:val="0"/>
          <w:marTop w:val="0"/>
          <w:marBottom w:val="0"/>
          <w:divBdr>
            <w:top w:val="none" w:sz="0" w:space="0" w:color="auto"/>
            <w:left w:val="none" w:sz="0" w:space="0" w:color="auto"/>
            <w:bottom w:val="none" w:sz="0" w:space="0" w:color="auto"/>
            <w:right w:val="none" w:sz="0" w:space="0" w:color="auto"/>
          </w:divBdr>
        </w:div>
        <w:div w:id="162597910">
          <w:marLeft w:val="480"/>
          <w:marRight w:val="0"/>
          <w:marTop w:val="0"/>
          <w:marBottom w:val="0"/>
          <w:divBdr>
            <w:top w:val="none" w:sz="0" w:space="0" w:color="auto"/>
            <w:left w:val="none" w:sz="0" w:space="0" w:color="auto"/>
            <w:bottom w:val="none" w:sz="0" w:space="0" w:color="auto"/>
            <w:right w:val="none" w:sz="0" w:space="0" w:color="auto"/>
          </w:divBdr>
        </w:div>
        <w:div w:id="1162085376">
          <w:marLeft w:val="480"/>
          <w:marRight w:val="0"/>
          <w:marTop w:val="0"/>
          <w:marBottom w:val="0"/>
          <w:divBdr>
            <w:top w:val="none" w:sz="0" w:space="0" w:color="auto"/>
            <w:left w:val="none" w:sz="0" w:space="0" w:color="auto"/>
            <w:bottom w:val="none" w:sz="0" w:space="0" w:color="auto"/>
            <w:right w:val="none" w:sz="0" w:space="0" w:color="auto"/>
          </w:divBdr>
        </w:div>
        <w:div w:id="2081905957">
          <w:marLeft w:val="480"/>
          <w:marRight w:val="0"/>
          <w:marTop w:val="0"/>
          <w:marBottom w:val="0"/>
          <w:divBdr>
            <w:top w:val="none" w:sz="0" w:space="0" w:color="auto"/>
            <w:left w:val="none" w:sz="0" w:space="0" w:color="auto"/>
            <w:bottom w:val="none" w:sz="0" w:space="0" w:color="auto"/>
            <w:right w:val="none" w:sz="0" w:space="0" w:color="auto"/>
          </w:divBdr>
        </w:div>
        <w:div w:id="1900434046">
          <w:marLeft w:val="480"/>
          <w:marRight w:val="0"/>
          <w:marTop w:val="0"/>
          <w:marBottom w:val="0"/>
          <w:divBdr>
            <w:top w:val="none" w:sz="0" w:space="0" w:color="auto"/>
            <w:left w:val="none" w:sz="0" w:space="0" w:color="auto"/>
            <w:bottom w:val="none" w:sz="0" w:space="0" w:color="auto"/>
            <w:right w:val="none" w:sz="0" w:space="0" w:color="auto"/>
          </w:divBdr>
        </w:div>
        <w:div w:id="1531727320">
          <w:marLeft w:val="480"/>
          <w:marRight w:val="0"/>
          <w:marTop w:val="0"/>
          <w:marBottom w:val="0"/>
          <w:divBdr>
            <w:top w:val="none" w:sz="0" w:space="0" w:color="auto"/>
            <w:left w:val="none" w:sz="0" w:space="0" w:color="auto"/>
            <w:bottom w:val="none" w:sz="0" w:space="0" w:color="auto"/>
            <w:right w:val="none" w:sz="0" w:space="0" w:color="auto"/>
          </w:divBdr>
        </w:div>
        <w:div w:id="2103837581">
          <w:marLeft w:val="480"/>
          <w:marRight w:val="0"/>
          <w:marTop w:val="0"/>
          <w:marBottom w:val="0"/>
          <w:divBdr>
            <w:top w:val="none" w:sz="0" w:space="0" w:color="auto"/>
            <w:left w:val="none" w:sz="0" w:space="0" w:color="auto"/>
            <w:bottom w:val="none" w:sz="0" w:space="0" w:color="auto"/>
            <w:right w:val="none" w:sz="0" w:space="0" w:color="auto"/>
          </w:divBdr>
        </w:div>
        <w:div w:id="1085809560">
          <w:marLeft w:val="480"/>
          <w:marRight w:val="0"/>
          <w:marTop w:val="0"/>
          <w:marBottom w:val="0"/>
          <w:divBdr>
            <w:top w:val="none" w:sz="0" w:space="0" w:color="auto"/>
            <w:left w:val="none" w:sz="0" w:space="0" w:color="auto"/>
            <w:bottom w:val="none" w:sz="0" w:space="0" w:color="auto"/>
            <w:right w:val="none" w:sz="0" w:space="0" w:color="auto"/>
          </w:divBdr>
        </w:div>
        <w:div w:id="214585655">
          <w:marLeft w:val="480"/>
          <w:marRight w:val="0"/>
          <w:marTop w:val="0"/>
          <w:marBottom w:val="0"/>
          <w:divBdr>
            <w:top w:val="none" w:sz="0" w:space="0" w:color="auto"/>
            <w:left w:val="none" w:sz="0" w:space="0" w:color="auto"/>
            <w:bottom w:val="none" w:sz="0" w:space="0" w:color="auto"/>
            <w:right w:val="none" w:sz="0" w:space="0" w:color="auto"/>
          </w:divBdr>
        </w:div>
        <w:div w:id="1163930274">
          <w:marLeft w:val="480"/>
          <w:marRight w:val="0"/>
          <w:marTop w:val="0"/>
          <w:marBottom w:val="0"/>
          <w:divBdr>
            <w:top w:val="none" w:sz="0" w:space="0" w:color="auto"/>
            <w:left w:val="none" w:sz="0" w:space="0" w:color="auto"/>
            <w:bottom w:val="none" w:sz="0" w:space="0" w:color="auto"/>
            <w:right w:val="none" w:sz="0" w:space="0" w:color="auto"/>
          </w:divBdr>
        </w:div>
        <w:div w:id="495190204">
          <w:marLeft w:val="480"/>
          <w:marRight w:val="0"/>
          <w:marTop w:val="0"/>
          <w:marBottom w:val="0"/>
          <w:divBdr>
            <w:top w:val="none" w:sz="0" w:space="0" w:color="auto"/>
            <w:left w:val="none" w:sz="0" w:space="0" w:color="auto"/>
            <w:bottom w:val="none" w:sz="0" w:space="0" w:color="auto"/>
            <w:right w:val="none" w:sz="0" w:space="0" w:color="auto"/>
          </w:divBdr>
        </w:div>
        <w:div w:id="1153596976">
          <w:marLeft w:val="480"/>
          <w:marRight w:val="0"/>
          <w:marTop w:val="0"/>
          <w:marBottom w:val="0"/>
          <w:divBdr>
            <w:top w:val="none" w:sz="0" w:space="0" w:color="auto"/>
            <w:left w:val="none" w:sz="0" w:space="0" w:color="auto"/>
            <w:bottom w:val="none" w:sz="0" w:space="0" w:color="auto"/>
            <w:right w:val="none" w:sz="0" w:space="0" w:color="auto"/>
          </w:divBdr>
        </w:div>
        <w:div w:id="733814943">
          <w:marLeft w:val="480"/>
          <w:marRight w:val="0"/>
          <w:marTop w:val="0"/>
          <w:marBottom w:val="0"/>
          <w:divBdr>
            <w:top w:val="none" w:sz="0" w:space="0" w:color="auto"/>
            <w:left w:val="none" w:sz="0" w:space="0" w:color="auto"/>
            <w:bottom w:val="none" w:sz="0" w:space="0" w:color="auto"/>
            <w:right w:val="none" w:sz="0" w:space="0" w:color="auto"/>
          </w:divBdr>
        </w:div>
        <w:div w:id="2079938159">
          <w:marLeft w:val="480"/>
          <w:marRight w:val="0"/>
          <w:marTop w:val="0"/>
          <w:marBottom w:val="0"/>
          <w:divBdr>
            <w:top w:val="none" w:sz="0" w:space="0" w:color="auto"/>
            <w:left w:val="none" w:sz="0" w:space="0" w:color="auto"/>
            <w:bottom w:val="none" w:sz="0" w:space="0" w:color="auto"/>
            <w:right w:val="none" w:sz="0" w:space="0" w:color="auto"/>
          </w:divBdr>
        </w:div>
        <w:div w:id="255211507">
          <w:marLeft w:val="480"/>
          <w:marRight w:val="0"/>
          <w:marTop w:val="0"/>
          <w:marBottom w:val="0"/>
          <w:divBdr>
            <w:top w:val="none" w:sz="0" w:space="0" w:color="auto"/>
            <w:left w:val="none" w:sz="0" w:space="0" w:color="auto"/>
            <w:bottom w:val="none" w:sz="0" w:space="0" w:color="auto"/>
            <w:right w:val="none" w:sz="0" w:space="0" w:color="auto"/>
          </w:divBdr>
        </w:div>
        <w:div w:id="2111851690">
          <w:marLeft w:val="480"/>
          <w:marRight w:val="0"/>
          <w:marTop w:val="0"/>
          <w:marBottom w:val="0"/>
          <w:divBdr>
            <w:top w:val="none" w:sz="0" w:space="0" w:color="auto"/>
            <w:left w:val="none" w:sz="0" w:space="0" w:color="auto"/>
            <w:bottom w:val="none" w:sz="0" w:space="0" w:color="auto"/>
            <w:right w:val="none" w:sz="0" w:space="0" w:color="auto"/>
          </w:divBdr>
        </w:div>
        <w:div w:id="1174497376">
          <w:marLeft w:val="480"/>
          <w:marRight w:val="0"/>
          <w:marTop w:val="0"/>
          <w:marBottom w:val="0"/>
          <w:divBdr>
            <w:top w:val="none" w:sz="0" w:space="0" w:color="auto"/>
            <w:left w:val="none" w:sz="0" w:space="0" w:color="auto"/>
            <w:bottom w:val="none" w:sz="0" w:space="0" w:color="auto"/>
            <w:right w:val="none" w:sz="0" w:space="0" w:color="auto"/>
          </w:divBdr>
        </w:div>
        <w:div w:id="1687635302">
          <w:marLeft w:val="480"/>
          <w:marRight w:val="0"/>
          <w:marTop w:val="0"/>
          <w:marBottom w:val="0"/>
          <w:divBdr>
            <w:top w:val="none" w:sz="0" w:space="0" w:color="auto"/>
            <w:left w:val="none" w:sz="0" w:space="0" w:color="auto"/>
            <w:bottom w:val="none" w:sz="0" w:space="0" w:color="auto"/>
            <w:right w:val="none" w:sz="0" w:space="0" w:color="auto"/>
          </w:divBdr>
        </w:div>
        <w:div w:id="1895773982">
          <w:marLeft w:val="480"/>
          <w:marRight w:val="0"/>
          <w:marTop w:val="0"/>
          <w:marBottom w:val="0"/>
          <w:divBdr>
            <w:top w:val="none" w:sz="0" w:space="0" w:color="auto"/>
            <w:left w:val="none" w:sz="0" w:space="0" w:color="auto"/>
            <w:bottom w:val="none" w:sz="0" w:space="0" w:color="auto"/>
            <w:right w:val="none" w:sz="0" w:space="0" w:color="auto"/>
          </w:divBdr>
        </w:div>
        <w:div w:id="1473210">
          <w:marLeft w:val="480"/>
          <w:marRight w:val="0"/>
          <w:marTop w:val="0"/>
          <w:marBottom w:val="0"/>
          <w:divBdr>
            <w:top w:val="none" w:sz="0" w:space="0" w:color="auto"/>
            <w:left w:val="none" w:sz="0" w:space="0" w:color="auto"/>
            <w:bottom w:val="none" w:sz="0" w:space="0" w:color="auto"/>
            <w:right w:val="none" w:sz="0" w:space="0" w:color="auto"/>
          </w:divBdr>
        </w:div>
        <w:div w:id="1458067016">
          <w:marLeft w:val="480"/>
          <w:marRight w:val="0"/>
          <w:marTop w:val="0"/>
          <w:marBottom w:val="0"/>
          <w:divBdr>
            <w:top w:val="none" w:sz="0" w:space="0" w:color="auto"/>
            <w:left w:val="none" w:sz="0" w:space="0" w:color="auto"/>
            <w:bottom w:val="none" w:sz="0" w:space="0" w:color="auto"/>
            <w:right w:val="none" w:sz="0" w:space="0" w:color="auto"/>
          </w:divBdr>
        </w:div>
        <w:div w:id="789208921">
          <w:marLeft w:val="480"/>
          <w:marRight w:val="0"/>
          <w:marTop w:val="0"/>
          <w:marBottom w:val="0"/>
          <w:divBdr>
            <w:top w:val="none" w:sz="0" w:space="0" w:color="auto"/>
            <w:left w:val="none" w:sz="0" w:space="0" w:color="auto"/>
            <w:bottom w:val="none" w:sz="0" w:space="0" w:color="auto"/>
            <w:right w:val="none" w:sz="0" w:space="0" w:color="auto"/>
          </w:divBdr>
        </w:div>
        <w:div w:id="103428455">
          <w:marLeft w:val="480"/>
          <w:marRight w:val="0"/>
          <w:marTop w:val="0"/>
          <w:marBottom w:val="0"/>
          <w:divBdr>
            <w:top w:val="none" w:sz="0" w:space="0" w:color="auto"/>
            <w:left w:val="none" w:sz="0" w:space="0" w:color="auto"/>
            <w:bottom w:val="none" w:sz="0" w:space="0" w:color="auto"/>
            <w:right w:val="none" w:sz="0" w:space="0" w:color="auto"/>
          </w:divBdr>
        </w:div>
        <w:div w:id="1112363747">
          <w:marLeft w:val="480"/>
          <w:marRight w:val="0"/>
          <w:marTop w:val="0"/>
          <w:marBottom w:val="0"/>
          <w:divBdr>
            <w:top w:val="none" w:sz="0" w:space="0" w:color="auto"/>
            <w:left w:val="none" w:sz="0" w:space="0" w:color="auto"/>
            <w:bottom w:val="none" w:sz="0" w:space="0" w:color="auto"/>
            <w:right w:val="none" w:sz="0" w:space="0" w:color="auto"/>
          </w:divBdr>
        </w:div>
        <w:div w:id="1817258085">
          <w:marLeft w:val="480"/>
          <w:marRight w:val="0"/>
          <w:marTop w:val="0"/>
          <w:marBottom w:val="0"/>
          <w:divBdr>
            <w:top w:val="none" w:sz="0" w:space="0" w:color="auto"/>
            <w:left w:val="none" w:sz="0" w:space="0" w:color="auto"/>
            <w:bottom w:val="none" w:sz="0" w:space="0" w:color="auto"/>
            <w:right w:val="none" w:sz="0" w:space="0" w:color="auto"/>
          </w:divBdr>
        </w:div>
        <w:div w:id="773211989">
          <w:marLeft w:val="480"/>
          <w:marRight w:val="0"/>
          <w:marTop w:val="0"/>
          <w:marBottom w:val="0"/>
          <w:divBdr>
            <w:top w:val="none" w:sz="0" w:space="0" w:color="auto"/>
            <w:left w:val="none" w:sz="0" w:space="0" w:color="auto"/>
            <w:bottom w:val="none" w:sz="0" w:space="0" w:color="auto"/>
            <w:right w:val="none" w:sz="0" w:space="0" w:color="auto"/>
          </w:divBdr>
        </w:div>
        <w:div w:id="803428866">
          <w:marLeft w:val="480"/>
          <w:marRight w:val="0"/>
          <w:marTop w:val="0"/>
          <w:marBottom w:val="0"/>
          <w:divBdr>
            <w:top w:val="none" w:sz="0" w:space="0" w:color="auto"/>
            <w:left w:val="none" w:sz="0" w:space="0" w:color="auto"/>
            <w:bottom w:val="none" w:sz="0" w:space="0" w:color="auto"/>
            <w:right w:val="none" w:sz="0" w:space="0" w:color="auto"/>
          </w:divBdr>
        </w:div>
        <w:div w:id="728260221">
          <w:marLeft w:val="480"/>
          <w:marRight w:val="0"/>
          <w:marTop w:val="0"/>
          <w:marBottom w:val="0"/>
          <w:divBdr>
            <w:top w:val="none" w:sz="0" w:space="0" w:color="auto"/>
            <w:left w:val="none" w:sz="0" w:space="0" w:color="auto"/>
            <w:bottom w:val="none" w:sz="0" w:space="0" w:color="auto"/>
            <w:right w:val="none" w:sz="0" w:space="0" w:color="auto"/>
          </w:divBdr>
        </w:div>
        <w:div w:id="2111585980">
          <w:marLeft w:val="480"/>
          <w:marRight w:val="0"/>
          <w:marTop w:val="0"/>
          <w:marBottom w:val="0"/>
          <w:divBdr>
            <w:top w:val="none" w:sz="0" w:space="0" w:color="auto"/>
            <w:left w:val="none" w:sz="0" w:space="0" w:color="auto"/>
            <w:bottom w:val="none" w:sz="0" w:space="0" w:color="auto"/>
            <w:right w:val="none" w:sz="0" w:space="0" w:color="auto"/>
          </w:divBdr>
        </w:div>
        <w:div w:id="1267277455">
          <w:marLeft w:val="480"/>
          <w:marRight w:val="0"/>
          <w:marTop w:val="0"/>
          <w:marBottom w:val="0"/>
          <w:divBdr>
            <w:top w:val="none" w:sz="0" w:space="0" w:color="auto"/>
            <w:left w:val="none" w:sz="0" w:space="0" w:color="auto"/>
            <w:bottom w:val="none" w:sz="0" w:space="0" w:color="auto"/>
            <w:right w:val="none" w:sz="0" w:space="0" w:color="auto"/>
          </w:divBdr>
        </w:div>
        <w:div w:id="1696227030">
          <w:marLeft w:val="480"/>
          <w:marRight w:val="0"/>
          <w:marTop w:val="0"/>
          <w:marBottom w:val="0"/>
          <w:divBdr>
            <w:top w:val="none" w:sz="0" w:space="0" w:color="auto"/>
            <w:left w:val="none" w:sz="0" w:space="0" w:color="auto"/>
            <w:bottom w:val="none" w:sz="0" w:space="0" w:color="auto"/>
            <w:right w:val="none" w:sz="0" w:space="0" w:color="auto"/>
          </w:divBdr>
        </w:div>
        <w:div w:id="1385835904">
          <w:marLeft w:val="480"/>
          <w:marRight w:val="0"/>
          <w:marTop w:val="0"/>
          <w:marBottom w:val="0"/>
          <w:divBdr>
            <w:top w:val="none" w:sz="0" w:space="0" w:color="auto"/>
            <w:left w:val="none" w:sz="0" w:space="0" w:color="auto"/>
            <w:bottom w:val="none" w:sz="0" w:space="0" w:color="auto"/>
            <w:right w:val="none" w:sz="0" w:space="0" w:color="auto"/>
          </w:divBdr>
        </w:div>
        <w:div w:id="788400784">
          <w:marLeft w:val="480"/>
          <w:marRight w:val="0"/>
          <w:marTop w:val="0"/>
          <w:marBottom w:val="0"/>
          <w:divBdr>
            <w:top w:val="none" w:sz="0" w:space="0" w:color="auto"/>
            <w:left w:val="none" w:sz="0" w:space="0" w:color="auto"/>
            <w:bottom w:val="none" w:sz="0" w:space="0" w:color="auto"/>
            <w:right w:val="none" w:sz="0" w:space="0" w:color="auto"/>
          </w:divBdr>
        </w:div>
        <w:div w:id="1179999980">
          <w:marLeft w:val="480"/>
          <w:marRight w:val="0"/>
          <w:marTop w:val="0"/>
          <w:marBottom w:val="0"/>
          <w:divBdr>
            <w:top w:val="none" w:sz="0" w:space="0" w:color="auto"/>
            <w:left w:val="none" w:sz="0" w:space="0" w:color="auto"/>
            <w:bottom w:val="none" w:sz="0" w:space="0" w:color="auto"/>
            <w:right w:val="none" w:sz="0" w:space="0" w:color="auto"/>
          </w:divBdr>
        </w:div>
        <w:div w:id="966397620">
          <w:marLeft w:val="480"/>
          <w:marRight w:val="0"/>
          <w:marTop w:val="0"/>
          <w:marBottom w:val="0"/>
          <w:divBdr>
            <w:top w:val="none" w:sz="0" w:space="0" w:color="auto"/>
            <w:left w:val="none" w:sz="0" w:space="0" w:color="auto"/>
            <w:bottom w:val="none" w:sz="0" w:space="0" w:color="auto"/>
            <w:right w:val="none" w:sz="0" w:space="0" w:color="auto"/>
          </w:divBdr>
        </w:div>
        <w:div w:id="379745754">
          <w:marLeft w:val="480"/>
          <w:marRight w:val="0"/>
          <w:marTop w:val="0"/>
          <w:marBottom w:val="0"/>
          <w:divBdr>
            <w:top w:val="none" w:sz="0" w:space="0" w:color="auto"/>
            <w:left w:val="none" w:sz="0" w:space="0" w:color="auto"/>
            <w:bottom w:val="none" w:sz="0" w:space="0" w:color="auto"/>
            <w:right w:val="none" w:sz="0" w:space="0" w:color="auto"/>
          </w:divBdr>
        </w:div>
        <w:div w:id="1612009660">
          <w:marLeft w:val="480"/>
          <w:marRight w:val="0"/>
          <w:marTop w:val="0"/>
          <w:marBottom w:val="0"/>
          <w:divBdr>
            <w:top w:val="none" w:sz="0" w:space="0" w:color="auto"/>
            <w:left w:val="none" w:sz="0" w:space="0" w:color="auto"/>
            <w:bottom w:val="none" w:sz="0" w:space="0" w:color="auto"/>
            <w:right w:val="none" w:sz="0" w:space="0" w:color="auto"/>
          </w:divBdr>
        </w:div>
        <w:div w:id="1351419091">
          <w:marLeft w:val="480"/>
          <w:marRight w:val="0"/>
          <w:marTop w:val="0"/>
          <w:marBottom w:val="0"/>
          <w:divBdr>
            <w:top w:val="none" w:sz="0" w:space="0" w:color="auto"/>
            <w:left w:val="none" w:sz="0" w:space="0" w:color="auto"/>
            <w:bottom w:val="none" w:sz="0" w:space="0" w:color="auto"/>
            <w:right w:val="none" w:sz="0" w:space="0" w:color="auto"/>
          </w:divBdr>
        </w:div>
        <w:div w:id="557934206">
          <w:marLeft w:val="480"/>
          <w:marRight w:val="0"/>
          <w:marTop w:val="0"/>
          <w:marBottom w:val="0"/>
          <w:divBdr>
            <w:top w:val="none" w:sz="0" w:space="0" w:color="auto"/>
            <w:left w:val="none" w:sz="0" w:space="0" w:color="auto"/>
            <w:bottom w:val="none" w:sz="0" w:space="0" w:color="auto"/>
            <w:right w:val="none" w:sz="0" w:space="0" w:color="auto"/>
          </w:divBdr>
        </w:div>
        <w:div w:id="649945805">
          <w:marLeft w:val="480"/>
          <w:marRight w:val="0"/>
          <w:marTop w:val="0"/>
          <w:marBottom w:val="0"/>
          <w:divBdr>
            <w:top w:val="none" w:sz="0" w:space="0" w:color="auto"/>
            <w:left w:val="none" w:sz="0" w:space="0" w:color="auto"/>
            <w:bottom w:val="none" w:sz="0" w:space="0" w:color="auto"/>
            <w:right w:val="none" w:sz="0" w:space="0" w:color="auto"/>
          </w:divBdr>
        </w:div>
        <w:div w:id="183398728">
          <w:marLeft w:val="480"/>
          <w:marRight w:val="0"/>
          <w:marTop w:val="0"/>
          <w:marBottom w:val="0"/>
          <w:divBdr>
            <w:top w:val="none" w:sz="0" w:space="0" w:color="auto"/>
            <w:left w:val="none" w:sz="0" w:space="0" w:color="auto"/>
            <w:bottom w:val="none" w:sz="0" w:space="0" w:color="auto"/>
            <w:right w:val="none" w:sz="0" w:space="0" w:color="auto"/>
          </w:divBdr>
        </w:div>
        <w:div w:id="93943655">
          <w:marLeft w:val="480"/>
          <w:marRight w:val="0"/>
          <w:marTop w:val="0"/>
          <w:marBottom w:val="0"/>
          <w:divBdr>
            <w:top w:val="none" w:sz="0" w:space="0" w:color="auto"/>
            <w:left w:val="none" w:sz="0" w:space="0" w:color="auto"/>
            <w:bottom w:val="none" w:sz="0" w:space="0" w:color="auto"/>
            <w:right w:val="none" w:sz="0" w:space="0" w:color="auto"/>
          </w:divBdr>
        </w:div>
        <w:div w:id="1685278127">
          <w:marLeft w:val="480"/>
          <w:marRight w:val="0"/>
          <w:marTop w:val="0"/>
          <w:marBottom w:val="0"/>
          <w:divBdr>
            <w:top w:val="none" w:sz="0" w:space="0" w:color="auto"/>
            <w:left w:val="none" w:sz="0" w:space="0" w:color="auto"/>
            <w:bottom w:val="none" w:sz="0" w:space="0" w:color="auto"/>
            <w:right w:val="none" w:sz="0" w:space="0" w:color="auto"/>
          </w:divBdr>
        </w:div>
        <w:div w:id="1496261347">
          <w:marLeft w:val="480"/>
          <w:marRight w:val="0"/>
          <w:marTop w:val="0"/>
          <w:marBottom w:val="0"/>
          <w:divBdr>
            <w:top w:val="none" w:sz="0" w:space="0" w:color="auto"/>
            <w:left w:val="none" w:sz="0" w:space="0" w:color="auto"/>
            <w:bottom w:val="none" w:sz="0" w:space="0" w:color="auto"/>
            <w:right w:val="none" w:sz="0" w:space="0" w:color="auto"/>
          </w:divBdr>
        </w:div>
        <w:div w:id="38474922">
          <w:marLeft w:val="480"/>
          <w:marRight w:val="0"/>
          <w:marTop w:val="0"/>
          <w:marBottom w:val="0"/>
          <w:divBdr>
            <w:top w:val="none" w:sz="0" w:space="0" w:color="auto"/>
            <w:left w:val="none" w:sz="0" w:space="0" w:color="auto"/>
            <w:bottom w:val="none" w:sz="0" w:space="0" w:color="auto"/>
            <w:right w:val="none" w:sz="0" w:space="0" w:color="auto"/>
          </w:divBdr>
        </w:div>
        <w:div w:id="1213152346">
          <w:marLeft w:val="480"/>
          <w:marRight w:val="0"/>
          <w:marTop w:val="0"/>
          <w:marBottom w:val="0"/>
          <w:divBdr>
            <w:top w:val="none" w:sz="0" w:space="0" w:color="auto"/>
            <w:left w:val="none" w:sz="0" w:space="0" w:color="auto"/>
            <w:bottom w:val="none" w:sz="0" w:space="0" w:color="auto"/>
            <w:right w:val="none" w:sz="0" w:space="0" w:color="auto"/>
          </w:divBdr>
        </w:div>
        <w:div w:id="1593120808">
          <w:marLeft w:val="480"/>
          <w:marRight w:val="0"/>
          <w:marTop w:val="0"/>
          <w:marBottom w:val="0"/>
          <w:divBdr>
            <w:top w:val="none" w:sz="0" w:space="0" w:color="auto"/>
            <w:left w:val="none" w:sz="0" w:space="0" w:color="auto"/>
            <w:bottom w:val="none" w:sz="0" w:space="0" w:color="auto"/>
            <w:right w:val="none" w:sz="0" w:space="0" w:color="auto"/>
          </w:divBdr>
        </w:div>
        <w:div w:id="878862685">
          <w:marLeft w:val="480"/>
          <w:marRight w:val="0"/>
          <w:marTop w:val="0"/>
          <w:marBottom w:val="0"/>
          <w:divBdr>
            <w:top w:val="none" w:sz="0" w:space="0" w:color="auto"/>
            <w:left w:val="none" w:sz="0" w:space="0" w:color="auto"/>
            <w:bottom w:val="none" w:sz="0" w:space="0" w:color="auto"/>
            <w:right w:val="none" w:sz="0" w:space="0" w:color="auto"/>
          </w:divBdr>
        </w:div>
        <w:div w:id="1138455887">
          <w:marLeft w:val="480"/>
          <w:marRight w:val="0"/>
          <w:marTop w:val="0"/>
          <w:marBottom w:val="0"/>
          <w:divBdr>
            <w:top w:val="none" w:sz="0" w:space="0" w:color="auto"/>
            <w:left w:val="none" w:sz="0" w:space="0" w:color="auto"/>
            <w:bottom w:val="none" w:sz="0" w:space="0" w:color="auto"/>
            <w:right w:val="none" w:sz="0" w:space="0" w:color="auto"/>
          </w:divBdr>
        </w:div>
        <w:div w:id="206337902">
          <w:marLeft w:val="480"/>
          <w:marRight w:val="0"/>
          <w:marTop w:val="0"/>
          <w:marBottom w:val="0"/>
          <w:divBdr>
            <w:top w:val="none" w:sz="0" w:space="0" w:color="auto"/>
            <w:left w:val="none" w:sz="0" w:space="0" w:color="auto"/>
            <w:bottom w:val="none" w:sz="0" w:space="0" w:color="auto"/>
            <w:right w:val="none" w:sz="0" w:space="0" w:color="auto"/>
          </w:divBdr>
        </w:div>
        <w:div w:id="1735856794">
          <w:marLeft w:val="480"/>
          <w:marRight w:val="0"/>
          <w:marTop w:val="0"/>
          <w:marBottom w:val="0"/>
          <w:divBdr>
            <w:top w:val="none" w:sz="0" w:space="0" w:color="auto"/>
            <w:left w:val="none" w:sz="0" w:space="0" w:color="auto"/>
            <w:bottom w:val="none" w:sz="0" w:space="0" w:color="auto"/>
            <w:right w:val="none" w:sz="0" w:space="0" w:color="auto"/>
          </w:divBdr>
        </w:div>
        <w:div w:id="526795438">
          <w:marLeft w:val="480"/>
          <w:marRight w:val="0"/>
          <w:marTop w:val="0"/>
          <w:marBottom w:val="0"/>
          <w:divBdr>
            <w:top w:val="none" w:sz="0" w:space="0" w:color="auto"/>
            <w:left w:val="none" w:sz="0" w:space="0" w:color="auto"/>
            <w:bottom w:val="none" w:sz="0" w:space="0" w:color="auto"/>
            <w:right w:val="none" w:sz="0" w:space="0" w:color="auto"/>
          </w:divBdr>
        </w:div>
      </w:divsChild>
    </w:div>
    <w:div w:id="640310987">
      <w:bodyDiv w:val="1"/>
      <w:marLeft w:val="0"/>
      <w:marRight w:val="0"/>
      <w:marTop w:val="0"/>
      <w:marBottom w:val="0"/>
      <w:divBdr>
        <w:top w:val="none" w:sz="0" w:space="0" w:color="auto"/>
        <w:left w:val="none" w:sz="0" w:space="0" w:color="auto"/>
        <w:bottom w:val="none" w:sz="0" w:space="0" w:color="auto"/>
        <w:right w:val="none" w:sz="0" w:space="0" w:color="auto"/>
      </w:divBdr>
    </w:div>
    <w:div w:id="642000912">
      <w:bodyDiv w:val="1"/>
      <w:marLeft w:val="0"/>
      <w:marRight w:val="0"/>
      <w:marTop w:val="0"/>
      <w:marBottom w:val="0"/>
      <w:divBdr>
        <w:top w:val="none" w:sz="0" w:space="0" w:color="auto"/>
        <w:left w:val="none" w:sz="0" w:space="0" w:color="auto"/>
        <w:bottom w:val="none" w:sz="0" w:space="0" w:color="auto"/>
        <w:right w:val="none" w:sz="0" w:space="0" w:color="auto"/>
      </w:divBdr>
    </w:div>
    <w:div w:id="642586899">
      <w:bodyDiv w:val="1"/>
      <w:marLeft w:val="0"/>
      <w:marRight w:val="0"/>
      <w:marTop w:val="0"/>
      <w:marBottom w:val="0"/>
      <w:divBdr>
        <w:top w:val="none" w:sz="0" w:space="0" w:color="auto"/>
        <w:left w:val="none" w:sz="0" w:space="0" w:color="auto"/>
        <w:bottom w:val="none" w:sz="0" w:space="0" w:color="auto"/>
        <w:right w:val="none" w:sz="0" w:space="0" w:color="auto"/>
      </w:divBdr>
    </w:div>
    <w:div w:id="642974255">
      <w:bodyDiv w:val="1"/>
      <w:marLeft w:val="0"/>
      <w:marRight w:val="0"/>
      <w:marTop w:val="0"/>
      <w:marBottom w:val="0"/>
      <w:divBdr>
        <w:top w:val="none" w:sz="0" w:space="0" w:color="auto"/>
        <w:left w:val="none" w:sz="0" w:space="0" w:color="auto"/>
        <w:bottom w:val="none" w:sz="0" w:space="0" w:color="auto"/>
        <w:right w:val="none" w:sz="0" w:space="0" w:color="auto"/>
      </w:divBdr>
    </w:div>
    <w:div w:id="647320112">
      <w:bodyDiv w:val="1"/>
      <w:marLeft w:val="0"/>
      <w:marRight w:val="0"/>
      <w:marTop w:val="0"/>
      <w:marBottom w:val="0"/>
      <w:divBdr>
        <w:top w:val="none" w:sz="0" w:space="0" w:color="auto"/>
        <w:left w:val="none" w:sz="0" w:space="0" w:color="auto"/>
        <w:bottom w:val="none" w:sz="0" w:space="0" w:color="auto"/>
        <w:right w:val="none" w:sz="0" w:space="0" w:color="auto"/>
      </w:divBdr>
    </w:div>
    <w:div w:id="647441722">
      <w:bodyDiv w:val="1"/>
      <w:marLeft w:val="0"/>
      <w:marRight w:val="0"/>
      <w:marTop w:val="0"/>
      <w:marBottom w:val="0"/>
      <w:divBdr>
        <w:top w:val="none" w:sz="0" w:space="0" w:color="auto"/>
        <w:left w:val="none" w:sz="0" w:space="0" w:color="auto"/>
        <w:bottom w:val="none" w:sz="0" w:space="0" w:color="auto"/>
        <w:right w:val="none" w:sz="0" w:space="0" w:color="auto"/>
      </w:divBdr>
      <w:divsChild>
        <w:div w:id="8990144">
          <w:marLeft w:val="480"/>
          <w:marRight w:val="0"/>
          <w:marTop w:val="0"/>
          <w:marBottom w:val="0"/>
          <w:divBdr>
            <w:top w:val="none" w:sz="0" w:space="0" w:color="auto"/>
            <w:left w:val="none" w:sz="0" w:space="0" w:color="auto"/>
            <w:bottom w:val="none" w:sz="0" w:space="0" w:color="auto"/>
            <w:right w:val="none" w:sz="0" w:space="0" w:color="auto"/>
          </w:divBdr>
        </w:div>
        <w:div w:id="514996326">
          <w:marLeft w:val="480"/>
          <w:marRight w:val="0"/>
          <w:marTop w:val="0"/>
          <w:marBottom w:val="0"/>
          <w:divBdr>
            <w:top w:val="none" w:sz="0" w:space="0" w:color="auto"/>
            <w:left w:val="none" w:sz="0" w:space="0" w:color="auto"/>
            <w:bottom w:val="none" w:sz="0" w:space="0" w:color="auto"/>
            <w:right w:val="none" w:sz="0" w:space="0" w:color="auto"/>
          </w:divBdr>
        </w:div>
        <w:div w:id="865873806">
          <w:marLeft w:val="480"/>
          <w:marRight w:val="0"/>
          <w:marTop w:val="0"/>
          <w:marBottom w:val="0"/>
          <w:divBdr>
            <w:top w:val="none" w:sz="0" w:space="0" w:color="auto"/>
            <w:left w:val="none" w:sz="0" w:space="0" w:color="auto"/>
            <w:bottom w:val="none" w:sz="0" w:space="0" w:color="auto"/>
            <w:right w:val="none" w:sz="0" w:space="0" w:color="auto"/>
          </w:divBdr>
        </w:div>
        <w:div w:id="1054499693">
          <w:marLeft w:val="480"/>
          <w:marRight w:val="0"/>
          <w:marTop w:val="0"/>
          <w:marBottom w:val="0"/>
          <w:divBdr>
            <w:top w:val="none" w:sz="0" w:space="0" w:color="auto"/>
            <w:left w:val="none" w:sz="0" w:space="0" w:color="auto"/>
            <w:bottom w:val="none" w:sz="0" w:space="0" w:color="auto"/>
            <w:right w:val="none" w:sz="0" w:space="0" w:color="auto"/>
          </w:divBdr>
        </w:div>
        <w:div w:id="243301808">
          <w:marLeft w:val="480"/>
          <w:marRight w:val="0"/>
          <w:marTop w:val="0"/>
          <w:marBottom w:val="0"/>
          <w:divBdr>
            <w:top w:val="none" w:sz="0" w:space="0" w:color="auto"/>
            <w:left w:val="none" w:sz="0" w:space="0" w:color="auto"/>
            <w:bottom w:val="none" w:sz="0" w:space="0" w:color="auto"/>
            <w:right w:val="none" w:sz="0" w:space="0" w:color="auto"/>
          </w:divBdr>
        </w:div>
        <w:div w:id="1124933068">
          <w:marLeft w:val="480"/>
          <w:marRight w:val="0"/>
          <w:marTop w:val="0"/>
          <w:marBottom w:val="0"/>
          <w:divBdr>
            <w:top w:val="none" w:sz="0" w:space="0" w:color="auto"/>
            <w:left w:val="none" w:sz="0" w:space="0" w:color="auto"/>
            <w:bottom w:val="none" w:sz="0" w:space="0" w:color="auto"/>
            <w:right w:val="none" w:sz="0" w:space="0" w:color="auto"/>
          </w:divBdr>
        </w:div>
        <w:div w:id="1680307125">
          <w:marLeft w:val="480"/>
          <w:marRight w:val="0"/>
          <w:marTop w:val="0"/>
          <w:marBottom w:val="0"/>
          <w:divBdr>
            <w:top w:val="none" w:sz="0" w:space="0" w:color="auto"/>
            <w:left w:val="none" w:sz="0" w:space="0" w:color="auto"/>
            <w:bottom w:val="none" w:sz="0" w:space="0" w:color="auto"/>
            <w:right w:val="none" w:sz="0" w:space="0" w:color="auto"/>
          </w:divBdr>
        </w:div>
        <w:div w:id="279411834">
          <w:marLeft w:val="480"/>
          <w:marRight w:val="0"/>
          <w:marTop w:val="0"/>
          <w:marBottom w:val="0"/>
          <w:divBdr>
            <w:top w:val="none" w:sz="0" w:space="0" w:color="auto"/>
            <w:left w:val="none" w:sz="0" w:space="0" w:color="auto"/>
            <w:bottom w:val="none" w:sz="0" w:space="0" w:color="auto"/>
            <w:right w:val="none" w:sz="0" w:space="0" w:color="auto"/>
          </w:divBdr>
        </w:div>
        <w:div w:id="1667174896">
          <w:marLeft w:val="480"/>
          <w:marRight w:val="0"/>
          <w:marTop w:val="0"/>
          <w:marBottom w:val="0"/>
          <w:divBdr>
            <w:top w:val="none" w:sz="0" w:space="0" w:color="auto"/>
            <w:left w:val="none" w:sz="0" w:space="0" w:color="auto"/>
            <w:bottom w:val="none" w:sz="0" w:space="0" w:color="auto"/>
            <w:right w:val="none" w:sz="0" w:space="0" w:color="auto"/>
          </w:divBdr>
        </w:div>
        <w:div w:id="1268735075">
          <w:marLeft w:val="480"/>
          <w:marRight w:val="0"/>
          <w:marTop w:val="0"/>
          <w:marBottom w:val="0"/>
          <w:divBdr>
            <w:top w:val="none" w:sz="0" w:space="0" w:color="auto"/>
            <w:left w:val="none" w:sz="0" w:space="0" w:color="auto"/>
            <w:bottom w:val="none" w:sz="0" w:space="0" w:color="auto"/>
            <w:right w:val="none" w:sz="0" w:space="0" w:color="auto"/>
          </w:divBdr>
        </w:div>
        <w:div w:id="1734966822">
          <w:marLeft w:val="480"/>
          <w:marRight w:val="0"/>
          <w:marTop w:val="0"/>
          <w:marBottom w:val="0"/>
          <w:divBdr>
            <w:top w:val="none" w:sz="0" w:space="0" w:color="auto"/>
            <w:left w:val="none" w:sz="0" w:space="0" w:color="auto"/>
            <w:bottom w:val="none" w:sz="0" w:space="0" w:color="auto"/>
            <w:right w:val="none" w:sz="0" w:space="0" w:color="auto"/>
          </w:divBdr>
        </w:div>
        <w:div w:id="980186310">
          <w:marLeft w:val="480"/>
          <w:marRight w:val="0"/>
          <w:marTop w:val="0"/>
          <w:marBottom w:val="0"/>
          <w:divBdr>
            <w:top w:val="none" w:sz="0" w:space="0" w:color="auto"/>
            <w:left w:val="none" w:sz="0" w:space="0" w:color="auto"/>
            <w:bottom w:val="none" w:sz="0" w:space="0" w:color="auto"/>
            <w:right w:val="none" w:sz="0" w:space="0" w:color="auto"/>
          </w:divBdr>
        </w:div>
        <w:div w:id="82654998">
          <w:marLeft w:val="480"/>
          <w:marRight w:val="0"/>
          <w:marTop w:val="0"/>
          <w:marBottom w:val="0"/>
          <w:divBdr>
            <w:top w:val="none" w:sz="0" w:space="0" w:color="auto"/>
            <w:left w:val="none" w:sz="0" w:space="0" w:color="auto"/>
            <w:bottom w:val="none" w:sz="0" w:space="0" w:color="auto"/>
            <w:right w:val="none" w:sz="0" w:space="0" w:color="auto"/>
          </w:divBdr>
        </w:div>
        <w:div w:id="504788247">
          <w:marLeft w:val="480"/>
          <w:marRight w:val="0"/>
          <w:marTop w:val="0"/>
          <w:marBottom w:val="0"/>
          <w:divBdr>
            <w:top w:val="none" w:sz="0" w:space="0" w:color="auto"/>
            <w:left w:val="none" w:sz="0" w:space="0" w:color="auto"/>
            <w:bottom w:val="none" w:sz="0" w:space="0" w:color="auto"/>
            <w:right w:val="none" w:sz="0" w:space="0" w:color="auto"/>
          </w:divBdr>
        </w:div>
        <w:div w:id="1530604030">
          <w:marLeft w:val="480"/>
          <w:marRight w:val="0"/>
          <w:marTop w:val="0"/>
          <w:marBottom w:val="0"/>
          <w:divBdr>
            <w:top w:val="none" w:sz="0" w:space="0" w:color="auto"/>
            <w:left w:val="none" w:sz="0" w:space="0" w:color="auto"/>
            <w:bottom w:val="none" w:sz="0" w:space="0" w:color="auto"/>
            <w:right w:val="none" w:sz="0" w:space="0" w:color="auto"/>
          </w:divBdr>
        </w:div>
        <w:div w:id="752431934">
          <w:marLeft w:val="480"/>
          <w:marRight w:val="0"/>
          <w:marTop w:val="0"/>
          <w:marBottom w:val="0"/>
          <w:divBdr>
            <w:top w:val="none" w:sz="0" w:space="0" w:color="auto"/>
            <w:left w:val="none" w:sz="0" w:space="0" w:color="auto"/>
            <w:bottom w:val="none" w:sz="0" w:space="0" w:color="auto"/>
            <w:right w:val="none" w:sz="0" w:space="0" w:color="auto"/>
          </w:divBdr>
        </w:div>
        <w:div w:id="572618821">
          <w:marLeft w:val="480"/>
          <w:marRight w:val="0"/>
          <w:marTop w:val="0"/>
          <w:marBottom w:val="0"/>
          <w:divBdr>
            <w:top w:val="none" w:sz="0" w:space="0" w:color="auto"/>
            <w:left w:val="none" w:sz="0" w:space="0" w:color="auto"/>
            <w:bottom w:val="none" w:sz="0" w:space="0" w:color="auto"/>
            <w:right w:val="none" w:sz="0" w:space="0" w:color="auto"/>
          </w:divBdr>
        </w:div>
        <w:div w:id="1345012673">
          <w:marLeft w:val="480"/>
          <w:marRight w:val="0"/>
          <w:marTop w:val="0"/>
          <w:marBottom w:val="0"/>
          <w:divBdr>
            <w:top w:val="none" w:sz="0" w:space="0" w:color="auto"/>
            <w:left w:val="none" w:sz="0" w:space="0" w:color="auto"/>
            <w:bottom w:val="none" w:sz="0" w:space="0" w:color="auto"/>
            <w:right w:val="none" w:sz="0" w:space="0" w:color="auto"/>
          </w:divBdr>
        </w:div>
        <w:div w:id="1415473565">
          <w:marLeft w:val="480"/>
          <w:marRight w:val="0"/>
          <w:marTop w:val="0"/>
          <w:marBottom w:val="0"/>
          <w:divBdr>
            <w:top w:val="none" w:sz="0" w:space="0" w:color="auto"/>
            <w:left w:val="none" w:sz="0" w:space="0" w:color="auto"/>
            <w:bottom w:val="none" w:sz="0" w:space="0" w:color="auto"/>
            <w:right w:val="none" w:sz="0" w:space="0" w:color="auto"/>
          </w:divBdr>
        </w:div>
        <w:div w:id="397165924">
          <w:marLeft w:val="480"/>
          <w:marRight w:val="0"/>
          <w:marTop w:val="0"/>
          <w:marBottom w:val="0"/>
          <w:divBdr>
            <w:top w:val="none" w:sz="0" w:space="0" w:color="auto"/>
            <w:left w:val="none" w:sz="0" w:space="0" w:color="auto"/>
            <w:bottom w:val="none" w:sz="0" w:space="0" w:color="auto"/>
            <w:right w:val="none" w:sz="0" w:space="0" w:color="auto"/>
          </w:divBdr>
        </w:div>
        <w:div w:id="927932828">
          <w:marLeft w:val="480"/>
          <w:marRight w:val="0"/>
          <w:marTop w:val="0"/>
          <w:marBottom w:val="0"/>
          <w:divBdr>
            <w:top w:val="none" w:sz="0" w:space="0" w:color="auto"/>
            <w:left w:val="none" w:sz="0" w:space="0" w:color="auto"/>
            <w:bottom w:val="none" w:sz="0" w:space="0" w:color="auto"/>
            <w:right w:val="none" w:sz="0" w:space="0" w:color="auto"/>
          </w:divBdr>
        </w:div>
        <w:div w:id="949052166">
          <w:marLeft w:val="480"/>
          <w:marRight w:val="0"/>
          <w:marTop w:val="0"/>
          <w:marBottom w:val="0"/>
          <w:divBdr>
            <w:top w:val="none" w:sz="0" w:space="0" w:color="auto"/>
            <w:left w:val="none" w:sz="0" w:space="0" w:color="auto"/>
            <w:bottom w:val="none" w:sz="0" w:space="0" w:color="auto"/>
            <w:right w:val="none" w:sz="0" w:space="0" w:color="auto"/>
          </w:divBdr>
        </w:div>
        <w:div w:id="1538811891">
          <w:marLeft w:val="480"/>
          <w:marRight w:val="0"/>
          <w:marTop w:val="0"/>
          <w:marBottom w:val="0"/>
          <w:divBdr>
            <w:top w:val="none" w:sz="0" w:space="0" w:color="auto"/>
            <w:left w:val="none" w:sz="0" w:space="0" w:color="auto"/>
            <w:bottom w:val="none" w:sz="0" w:space="0" w:color="auto"/>
            <w:right w:val="none" w:sz="0" w:space="0" w:color="auto"/>
          </w:divBdr>
        </w:div>
      </w:divsChild>
    </w:div>
    <w:div w:id="647979916">
      <w:bodyDiv w:val="1"/>
      <w:marLeft w:val="0"/>
      <w:marRight w:val="0"/>
      <w:marTop w:val="0"/>
      <w:marBottom w:val="0"/>
      <w:divBdr>
        <w:top w:val="none" w:sz="0" w:space="0" w:color="auto"/>
        <w:left w:val="none" w:sz="0" w:space="0" w:color="auto"/>
        <w:bottom w:val="none" w:sz="0" w:space="0" w:color="auto"/>
        <w:right w:val="none" w:sz="0" w:space="0" w:color="auto"/>
      </w:divBdr>
    </w:div>
    <w:div w:id="648249303">
      <w:bodyDiv w:val="1"/>
      <w:marLeft w:val="0"/>
      <w:marRight w:val="0"/>
      <w:marTop w:val="0"/>
      <w:marBottom w:val="0"/>
      <w:divBdr>
        <w:top w:val="none" w:sz="0" w:space="0" w:color="auto"/>
        <w:left w:val="none" w:sz="0" w:space="0" w:color="auto"/>
        <w:bottom w:val="none" w:sz="0" w:space="0" w:color="auto"/>
        <w:right w:val="none" w:sz="0" w:space="0" w:color="auto"/>
      </w:divBdr>
    </w:div>
    <w:div w:id="648755723">
      <w:bodyDiv w:val="1"/>
      <w:marLeft w:val="0"/>
      <w:marRight w:val="0"/>
      <w:marTop w:val="0"/>
      <w:marBottom w:val="0"/>
      <w:divBdr>
        <w:top w:val="none" w:sz="0" w:space="0" w:color="auto"/>
        <w:left w:val="none" w:sz="0" w:space="0" w:color="auto"/>
        <w:bottom w:val="none" w:sz="0" w:space="0" w:color="auto"/>
        <w:right w:val="none" w:sz="0" w:space="0" w:color="auto"/>
      </w:divBdr>
    </w:div>
    <w:div w:id="650334625">
      <w:bodyDiv w:val="1"/>
      <w:marLeft w:val="0"/>
      <w:marRight w:val="0"/>
      <w:marTop w:val="0"/>
      <w:marBottom w:val="0"/>
      <w:divBdr>
        <w:top w:val="none" w:sz="0" w:space="0" w:color="auto"/>
        <w:left w:val="none" w:sz="0" w:space="0" w:color="auto"/>
        <w:bottom w:val="none" w:sz="0" w:space="0" w:color="auto"/>
        <w:right w:val="none" w:sz="0" w:space="0" w:color="auto"/>
      </w:divBdr>
    </w:div>
    <w:div w:id="650600782">
      <w:bodyDiv w:val="1"/>
      <w:marLeft w:val="0"/>
      <w:marRight w:val="0"/>
      <w:marTop w:val="0"/>
      <w:marBottom w:val="0"/>
      <w:divBdr>
        <w:top w:val="none" w:sz="0" w:space="0" w:color="auto"/>
        <w:left w:val="none" w:sz="0" w:space="0" w:color="auto"/>
        <w:bottom w:val="none" w:sz="0" w:space="0" w:color="auto"/>
        <w:right w:val="none" w:sz="0" w:space="0" w:color="auto"/>
      </w:divBdr>
    </w:div>
    <w:div w:id="650863210">
      <w:bodyDiv w:val="1"/>
      <w:marLeft w:val="0"/>
      <w:marRight w:val="0"/>
      <w:marTop w:val="0"/>
      <w:marBottom w:val="0"/>
      <w:divBdr>
        <w:top w:val="none" w:sz="0" w:space="0" w:color="auto"/>
        <w:left w:val="none" w:sz="0" w:space="0" w:color="auto"/>
        <w:bottom w:val="none" w:sz="0" w:space="0" w:color="auto"/>
        <w:right w:val="none" w:sz="0" w:space="0" w:color="auto"/>
      </w:divBdr>
    </w:div>
    <w:div w:id="651181160">
      <w:bodyDiv w:val="1"/>
      <w:marLeft w:val="0"/>
      <w:marRight w:val="0"/>
      <w:marTop w:val="0"/>
      <w:marBottom w:val="0"/>
      <w:divBdr>
        <w:top w:val="none" w:sz="0" w:space="0" w:color="auto"/>
        <w:left w:val="none" w:sz="0" w:space="0" w:color="auto"/>
        <w:bottom w:val="none" w:sz="0" w:space="0" w:color="auto"/>
        <w:right w:val="none" w:sz="0" w:space="0" w:color="auto"/>
      </w:divBdr>
      <w:divsChild>
        <w:div w:id="758143018">
          <w:marLeft w:val="480"/>
          <w:marRight w:val="0"/>
          <w:marTop w:val="0"/>
          <w:marBottom w:val="0"/>
          <w:divBdr>
            <w:top w:val="none" w:sz="0" w:space="0" w:color="auto"/>
            <w:left w:val="none" w:sz="0" w:space="0" w:color="auto"/>
            <w:bottom w:val="none" w:sz="0" w:space="0" w:color="auto"/>
            <w:right w:val="none" w:sz="0" w:space="0" w:color="auto"/>
          </w:divBdr>
        </w:div>
        <w:div w:id="1328634591">
          <w:marLeft w:val="480"/>
          <w:marRight w:val="0"/>
          <w:marTop w:val="0"/>
          <w:marBottom w:val="0"/>
          <w:divBdr>
            <w:top w:val="none" w:sz="0" w:space="0" w:color="auto"/>
            <w:left w:val="none" w:sz="0" w:space="0" w:color="auto"/>
            <w:bottom w:val="none" w:sz="0" w:space="0" w:color="auto"/>
            <w:right w:val="none" w:sz="0" w:space="0" w:color="auto"/>
          </w:divBdr>
        </w:div>
        <w:div w:id="7952319">
          <w:marLeft w:val="480"/>
          <w:marRight w:val="0"/>
          <w:marTop w:val="0"/>
          <w:marBottom w:val="0"/>
          <w:divBdr>
            <w:top w:val="none" w:sz="0" w:space="0" w:color="auto"/>
            <w:left w:val="none" w:sz="0" w:space="0" w:color="auto"/>
            <w:bottom w:val="none" w:sz="0" w:space="0" w:color="auto"/>
            <w:right w:val="none" w:sz="0" w:space="0" w:color="auto"/>
          </w:divBdr>
        </w:div>
        <w:div w:id="1045174785">
          <w:marLeft w:val="480"/>
          <w:marRight w:val="0"/>
          <w:marTop w:val="0"/>
          <w:marBottom w:val="0"/>
          <w:divBdr>
            <w:top w:val="none" w:sz="0" w:space="0" w:color="auto"/>
            <w:left w:val="none" w:sz="0" w:space="0" w:color="auto"/>
            <w:bottom w:val="none" w:sz="0" w:space="0" w:color="auto"/>
            <w:right w:val="none" w:sz="0" w:space="0" w:color="auto"/>
          </w:divBdr>
        </w:div>
        <w:div w:id="1699307339">
          <w:marLeft w:val="480"/>
          <w:marRight w:val="0"/>
          <w:marTop w:val="0"/>
          <w:marBottom w:val="0"/>
          <w:divBdr>
            <w:top w:val="none" w:sz="0" w:space="0" w:color="auto"/>
            <w:left w:val="none" w:sz="0" w:space="0" w:color="auto"/>
            <w:bottom w:val="none" w:sz="0" w:space="0" w:color="auto"/>
            <w:right w:val="none" w:sz="0" w:space="0" w:color="auto"/>
          </w:divBdr>
        </w:div>
        <w:div w:id="744227605">
          <w:marLeft w:val="480"/>
          <w:marRight w:val="0"/>
          <w:marTop w:val="0"/>
          <w:marBottom w:val="0"/>
          <w:divBdr>
            <w:top w:val="none" w:sz="0" w:space="0" w:color="auto"/>
            <w:left w:val="none" w:sz="0" w:space="0" w:color="auto"/>
            <w:bottom w:val="none" w:sz="0" w:space="0" w:color="auto"/>
            <w:right w:val="none" w:sz="0" w:space="0" w:color="auto"/>
          </w:divBdr>
        </w:div>
        <w:div w:id="1915313939">
          <w:marLeft w:val="480"/>
          <w:marRight w:val="0"/>
          <w:marTop w:val="0"/>
          <w:marBottom w:val="0"/>
          <w:divBdr>
            <w:top w:val="none" w:sz="0" w:space="0" w:color="auto"/>
            <w:left w:val="none" w:sz="0" w:space="0" w:color="auto"/>
            <w:bottom w:val="none" w:sz="0" w:space="0" w:color="auto"/>
            <w:right w:val="none" w:sz="0" w:space="0" w:color="auto"/>
          </w:divBdr>
        </w:div>
        <w:div w:id="1280457519">
          <w:marLeft w:val="480"/>
          <w:marRight w:val="0"/>
          <w:marTop w:val="0"/>
          <w:marBottom w:val="0"/>
          <w:divBdr>
            <w:top w:val="none" w:sz="0" w:space="0" w:color="auto"/>
            <w:left w:val="none" w:sz="0" w:space="0" w:color="auto"/>
            <w:bottom w:val="none" w:sz="0" w:space="0" w:color="auto"/>
            <w:right w:val="none" w:sz="0" w:space="0" w:color="auto"/>
          </w:divBdr>
        </w:div>
        <w:div w:id="1077246998">
          <w:marLeft w:val="480"/>
          <w:marRight w:val="0"/>
          <w:marTop w:val="0"/>
          <w:marBottom w:val="0"/>
          <w:divBdr>
            <w:top w:val="none" w:sz="0" w:space="0" w:color="auto"/>
            <w:left w:val="none" w:sz="0" w:space="0" w:color="auto"/>
            <w:bottom w:val="none" w:sz="0" w:space="0" w:color="auto"/>
            <w:right w:val="none" w:sz="0" w:space="0" w:color="auto"/>
          </w:divBdr>
        </w:div>
        <w:div w:id="1092779435">
          <w:marLeft w:val="480"/>
          <w:marRight w:val="0"/>
          <w:marTop w:val="0"/>
          <w:marBottom w:val="0"/>
          <w:divBdr>
            <w:top w:val="none" w:sz="0" w:space="0" w:color="auto"/>
            <w:left w:val="none" w:sz="0" w:space="0" w:color="auto"/>
            <w:bottom w:val="none" w:sz="0" w:space="0" w:color="auto"/>
            <w:right w:val="none" w:sz="0" w:space="0" w:color="auto"/>
          </w:divBdr>
        </w:div>
        <w:div w:id="2042052167">
          <w:marLeft w:val="480"/>
          <w:marRight w:val="0"/>
          <w:marTop w:val="0"/>
          <w:marBottom w:val="0"/>
          <w:divBdr>
            <w:top w:val="none" w:sz="0" w:space="0" w:color="auto"/>
            <w:left w:val="none" w:sz="0" w:space="0" w:color="auto"/>
            <w:bottom w:val="none" w:sz="0" w:space="0" w:color="auto"/>
            <w:right w:val="none" w:sz="0" w:space="0" w:color="auto"/>
          </w:divBdr>
        </w:div>
        <w:div w:id="1331635308">
          <w:marLeft w:val="480"/>
          <w:marRight w:val="0"/>
          <w:marTop w:val="0"/>
          <w:marBottom w:val="0"/>
          <w:divBdr>
            <w:top w:val="none" w:sz="0" w:space="0" w:color="auto"/>
            <w:left w:val="none" w:sz="0" w:space="0" w:color="auto"/>
            <w:bottom w:val="none" w:sz="0" w:space="0" w:color="auto"/>
            <w:right w:val="none" w:sz="0" w:space="0" w:color="auto"/>
          </w:divBdr>
        </w:div>
        <w:div w:id="2083873170">
          <w:marLeft w:val="480"/>
          <w:marRight w:val="0"/>
          <w:marTop w:val="0"/>
          <w:marBottom w:val="0"/>
          <w:divBdr>
            <w:top w:val="none" w:sz="0" w:space="0" w:color="auto"/>
            <w:left w:val="none" w:sz="0" w:space="0" w:color="auto"/>
            <w:bottom w:val="none" w:sz="0" w:space="0" w:color="auto"/>
            <w:right w:val="none" w:sz="0" w:space="0" w:color="auto"/>
          </w:divBdr>
        </w:div>
        <w:div w:id="485560566">
          <w:marLeft w:val="480"/>
          <w:marRight w:val="0"/>
          <w:marTop w:val="0"/>
          <w:marBottom w:val="0"/>
          <w:divBdr>
            <w:top w:val="none" w:sz="0" w:space="0" w:color="auto"/>
            <w:left w:val="none" w:sz="0" w:space="0" w:color="auto"/>
            <w:bottom w:val="none" w:sz="0" w:space="0" w:color="auto"/>
            <w:right w:val="none" w:sz="0" w:space="0" w:color="auto"/>
          </w:divBdr>
        </w:div>
        <w:div w:id="1149833083">
          <w:marLeft w:val="480"/>
          <w:marRight w:val="0"/>
          <w:marTop w:val="0"/>
          <w:marBottom w:val="0"/>
          <w:divBdr>
            <w:top w:val="none" w:sz="0" w:space="0" w:color="auto"/>
            <w:left w:val="none" w:sz="0" w:space="0" w:color="auto"/>
            <w:bottom w:val="none" w:sz="0" w:space="0" w:color="auto"/>
            <w:right w:val="none" w:sz="0" w:space="0" w:color="auto"/>
          </w:divBdr>
        </w:div>
        <w:div w:id="855272794">
          <w:marLeft w:val="480"/>
          <w:marRight w:val="0"/>
          <w:marTop w:val="0"/>
          <w:marBottom w:val="0"/>
          <w:divBdr>
            <w:top w:val="none" w:sz="0" w:space="0" w:color="auto"/>
            <w:left w:val="none" w:sz="0" w:space="0" w:color="auto"/>
            <w:bottom w:val="none" w:sz="0" w:space="0" w:color="auto"/>
            <w:right w:val="none" w:sz="0" w:space="0" w:color="auto"/>
          </w:divBdr>
        </w:div>
        <w:div w:id="639188268">
          <w:marLeft w:val="480"/>
          <w:marRight w:val="0"/>
          <w:marTop w:val="0"/>
          <w:marBottom w:val="0"/>
          <w:divBdr>
            <w:top w:val="none" w:sz="0" w:space="0" w:color="auto"/>
            <w:left w:val="none" w:sz="0" w:space="0" w:color="auto"/>
            <w:bottom w:val="none" w:sz="0" w:space="0" w:color="auto"/>
            <w:right w:val="none" w:sz="0" w:space="0" w:color="auto"/>
          </w:divBdr>
        </w:div>
        <w:div w:id="471948866">
          <w:marLeft w:val="480"/>
          <w:marRight w:val="0"/>
          <w:marTop w:val="0"/>
          <w:marBottom w:val="0"/>
          <w:divBdr>
            <w:top w:val="none" w:sz="0" w:space="0" w:color="auto"/>
            <w:left w:val="none" w:sz="0" w:space="0" w:color="auto"/>
            <w:bottom w:val="none" w:sz="0" w:space="0" w:color="auto"/>
            <w:right w:val="none" w:sz="0" w:space="0" w:color="auto"/>
          </w:divBdr>
        </w:div>
        <w:div w:id="1273053879">
          <w:marLeft w:val="480"/>
          <w:marRight w:val="0"/>
          <w:marTop w:val="0"/>
          <w:marBottom w:val="0"/>
          <w:divBdr>
            <w:top w:val="none" w:sz="0" w:space="0" w:color="auto"/>
            <w:left w:val="none" w:sz="0" w:space="0" w:color="auto"/>
            <w:bottom w:val="none" w:sz="0" w:space="0" w:color="auto"/>
            <w:right w:val="none" w:sz="0" w:space="0" w:color="auto"/>
          </w:divBdr>
        </w:div>
        <w:div w:id="2117602749">
          <w:marLeft w:val="480"/>
          <w:marRight w:val="0"/>
          <w:marTop w:val="0"/>
          <w:marBottom w:val="0"/>
          <w:divBdr>
            <w:top w:val="none" w:sz="0" w:space="0" w:color="auto"/>
            <w:left w:val="none" w:sz="0" w:space="0" w:color="auto"/>
            <w:bottom w:val="none" w:sz="0" w:space="0" w:color="auto"/>
            <w:right w:val="none" w:sz="0" w:space="0" w:color="auto"/>
          </w:divBdr>
        </w:div>
        <w:div w:id="1588154172">
          <w:marLeft w:val="480"/>
          <w:marRight w:val="0"/>
          <w:marTop w:val="0"/>
          <w:marBottom w:val="0"/>
          <w:divBdr>
            <w:top w:val="none" w:sz="0" w:space="0" w:color="auto"/>
            <w:left w:val="none" w:sz="0" w:space="0" w:color="auto"/>
            <w:bottom w:val="none" w:sz="0" w:space="0" w:color="auto"/>
            <w:right w:val="none" w:sz="0" w:space="0" w:color="auto"/>
          </w:divBdr>
        </w:div>
        <w:div w:id="1229456835">
          <w:marLeft w:val="480"/>
          <w:marRight w:val="0"/>
          <w:marTop w:val="0"/>
          <w:marBottom w:val="0"/>
          <w:divBdr>
            <w:top w:val="none" w:sz="0" w:space="0" w:color="auto"/>
            <w:left w:val="none" w:sz="0" w:space="0" w:color="auto"/>
            <w:bottom w:val="none" w:sz="0" w:space="0" w:color="auto"/>
            <w:right w:val="none" w:sz="0" w:space="0" w:color="auto"/>
          </w:divBdr>
        </w:div>
        <w:div w:id="667909275">
          <w:marLeft w:val="480"/>
          <w:marRight w:val="0"/>
          <w:marTop w:val="0"/>
          <w:marBottom w:val="0"/>
          <w:divBdr>
            <w:top w:val="none" w:sz="0" w:space="0" w:color="auto"/>
            <w:left w:val="none" w:sz="0" w:space="0" w:color="auto"/>
            <w:bottom w:val="none" w:sz="0" w:space="0" w:color="auto"/>
            <w:right w:val="none" w:sz="0" w:space="0" w:color="auto"/>
          </w:divBdr>
        </w:div>
        <w:div w:id="2047097953">
          <w:marLeft w:val="480"/>
          <w:marRight w:val="0"/>
          <w:marTop w:val="0"/>
          <w:marBottom w:val="0"/>
          <w:divBdr>
            <w:top w:val="none" w:sz="0" w:space="0" w:color="auto"/>
            <w:left w:val="none" w:sz="0" w:space="0" w:color="auto"/>
            <w:bottom w:val="none" w:sz="0" w:space="0" w:color="auto"/>
            <w:right w:val="none" w:sz="0" w:space="0" w:color="auto"/>
          </w:divBdr>
        </w:div>
        <w:div w:id="1421098132">
          <w:marLeft w:val="480"/>
          <w:marRight w:val="0"/>
          <w:marTop w:val="0"/>
          <w:marBottom w:val="0"/>
          <w:divBdr>
            <w:top w:val="none" w:sz="0" w:space="0" w:color="auto"/>
            <w:left w:val="none" w:sz="0" w:space="0" w:color="auto"/>
            <w:bottom w:val="none" w:sz="0" w:space="0" w:color="auto"/>
            <w:right w:val="none" w:sz="0" w:space="0" w:color="auto"/>
          </w:divBdr>
        </w:div>
        <w:div w:id="1816756199">
          <w:marLeft w:val="480"/>
          <w:marRight w:val="0"/>
          <w:marTop w:val="0"/>
          <w:marBottom w:val="0"/>
          <w:divBdr>
            <w:top w:val="none" w:sz="0" w:space="0" w:color="auto"/>
            <w:left w:val="none" w:sz="0" w:space="0" w:color="auto"/>
            <w:bottom w:val="none" w:sz="0" w:space="0" w:color="auto"/>
            <w:right w:val="none" w:sz="0" w:space="0" w:color="auto"/>
          </w:divBdr>
        </w:div>
        <w:div w:id="79303619">
          <w:marLeft w:val="480"/>
          <w:marRight w:val="0"/>
          <w:marTop w:val="0"/>
          <w:marBottom w:val="0"/>
          <w:divBdr>
            <w:top w:val="none" w:sz="0" w:space="0" w:color="auto"/>
            <w:left w:val="none" w:sz="0" w:space="0" w:color="auto"/>
            <w:bottom w:val="none" w:sz="0" w:space="0" w:color="auto"/>
            <w:right w:val="none" w:sz="0" w:space="0" w:color="auto"/>
          </w:divBdr>
        </w:div>
        <w:div w:id="2139646205">
          <w:marLeft w:val="480"/>
          <w:marRight w:val="0"/>
          <w:marTop w:val="0"/>
          <w:marBottom w:val="0"/>
          <w:divBdr>
            <w:top w:val="none" w:sz="0" w:space="0" w:color="auto"/>
            <w:left w:val="none" w:sz="0" w:space="0" w:color="auto"/>
            <w:bottom w:val="none" w:sz="0" w:space="0" w:color="auto"/>
            <w:right w:val="none" w:sz="0" w:space="0" w:color="auto"/>
          </w:divBdr>
        </w:div>
        <w:div w:id="1226523453">
          <w:marLeft w:val="480"/>
          <w:marRight w:val="0"/>
          <w:marTop w:val="0"/>
          <w:marBottom w:val="0"/>
          <w:divBdr>
            <w:top w:val="none" w:sz="0" w:space="0" w:color="auto"/>
            <w:left w:val="none" w:sz="0" w:space="0" w:color="auto"/>
            <w:bottom w:val="none" w:sz="0" w:space="0" w:color="auto"/>
            <w:right w:val="none" w:sz="0" w:space="0" w:color="auto"/>
          </w:divBdr>
        </w:div>
        <w:div w:id="844831270">
          <w:marLeft w:val="480"/>
          <w:marRight w:val="0"/>
          <w:marTop w:val="0"/>
          <w:marBottom w:val="0"/>
          <w:divBdr>
            <w:top w:val="none" w:sz="0" w:space="0" w:color="auto"/>
            <w:left w:val="none" w:sz="0" w:space="0" w:color="auto"/>
            <w:bottom w:val="none" w:sz="0" w:space="0" w:color="auto"/>
            <w:right w:val="none" w:sz="0" w:space="0" w:color="auto"/>
          </w:divBdr>
        </w:div>
        <w:div w:id="1965890903">
          <w:marLeft w:val="480"/>
          <w:marRight w:val="0"/>
          <w:marTop w:val="0"/>
          <w:marBottom w:val="0"/>
          <w:divBdr>
            <w:top w:val="none" w:sz="0" w:space="0" w:color="auto"/>
            <w:left w:val="none" w:sz="0" w:space="0" w:color="auto"/>
            <w:bottom w:val="none" w:sz="0" w:space="0" w:color="auto"/>
            <w:right w:val="none" w:sz="0" w:space="0" w:color="auto"/>
          </w:divBdr>
        </w:div>
        <w:div w:id="1877738389">
          <w:marLeft w:val="480"/>
          <w:marRight w:val="0"/>
          <w:marTop w:val="0"/>
          <w:marBottom w:val="0"/>
          <w:divBdr>
            <w:top w:val="none" w:sz="0" w:space="0" w:color="auto"/>
            <w:left w:val="none" w:sz="0" w:space="0" w:color="auto"/>
            <w:bottom w:val="none" w:sz="0" w:space="0" w:color="auto"/>
            <w:right w:val="none" w:sz="0" w:space="0" w:color="auto"/>
          </w:divBdr>
        </w:div>
        <w:div w:id="1572501046">
          <w:marLeft w:val="480"/>
          <w:marRight w:val="0"/>
          <w:marTop w:val="0"/>
          <w:marBottom w:val="0"/>
          <w:divBdr>
            <w:top w:val="none" w:sz="0" w:space="0" w:color="auto"/>
            <w:left w:val="none" w:sz="0" w:space="0" w:color="auto"/>
            <w:bottom w:val="none" w:sz="0" w:space="0" w:color="auto"/>
            <w:right w:val="none" w:sz="0" w:space="0" w:color="auto"/>
          </w:divBdr>
        </w:div>
        <w:div w:id="183977936">
          <w:marLeft w:val="480"/>
          <w:marRight w:val="0"/>
          <w:marTop w:val="0"/>
          <w:marBottom w:val="0"/>
          <w:divBdr>
            <w:top w:val="none" w:sz="0" w:space="0" w:color="auto"/>
            <w:left w:val="none" w:sz="0" w:space="0" w:color="auto"/>
            <w:bottom w:val="none" w:sz="0" w:space="0" w:color="auto"/>
            <w:right w:val="none" w:sz="0" w:space="0" w:color="auto"/>
          </w:divBdr>
        </w:div>
        <w:div w:id="459495116">
          <w:marLeft w:val="480"/>
          <w:marRight w:val="0"/>
          <w:marTop w:val="0"/>
          <w:marBottom w:val="0"/>
          <w:divBdr>
            <w:top w:val="none" w:sz="0" w:space="0" w:color="auto"/>
            <w:left w:val="none" w:sz="0" w:space="0" w:color="auto"/>
            <w:bottom w:val="none" w:sz="0" w:space="0" w:color="auto"/>
            <w:right w:val="none" w:sz="0" w:space="0" w:color="auto"/>
          </w:divBdr>
        </w:div>
        <w:div w:id="690378984">
          <w:marLeft w:val="480"/>
          <w:marRight w:val="0"/>
          <w:marTop w:val="0"/>
          <w:marBottom w:val="0"/>
          <w:divBdr>
            <w:top w:val="none" w:sz="0" w:space="0" w:color="auto"/>
            <w:left w:val="none" w:sz="0" w:space="0" w:color="auto"/>
            <w:bottom w:val="none" w:sz="0" w:space="0" w:color="auto"/>
            <w:right w:val="none" w:sz="0" w:space="0" w:color="auto"/>
          </w:divBdr>
        </w:div>
        <w:div w:id="1915964585">
          <w:marLeft w:val="480"/>
          <w:marRight w:val="0"/>
          <w:marTop w:val="0"/>
          <w:marBottom w:val="0"/>
          <w:divBdr>
            <w:top w:val="none" w:sz="0" w:space="0" w:color="auto"/>
            <w:left w:val="none" w:sz="0" w:space="0" w:color="auto"/>
            <w:bottom w:val="none" w:sz="0" w:space="0" w:color="auto"/>
            <w:right w:val="none" w:sz="0" w:space="0" w:color="auto"/>
          </w:divBdr>
        </w:div>
        <w:div w:id="313222800">
          <w:marLeft w:val="480"/>
          <w:marRight w:val="0"/>
          <w:marTop w:val="0"/>
          <w:marBottom w:val="0"/>
          <w:divBdr>
            <w:top w:val="none" w:sz="0" w:space="0" w:color="auto"/>
            <w:left w:val="none" w:sz="0" w:space="0" w:color="auto"/>
            <w:bottom w:val="none" w:sz="0" w:space="0" w:color="auto"/>
            <w:right w:val="none" w:sz="0" w:space="0" w:color="auto"/>
          </w:divBdr>
        </w:div>
        <w:div w:id="2065912015">
          <w:marLeft w:val="480"/>
          <w:marRight w:val="0"/>
          <w:marTop w:val="0"/>
          <w:marBottom w:val="0"/>
          <w:divBdr>
            <w:top w:val="none" w:sz="0" w:space="0" w:color="auto"/>
            <w:left w:val="none" w:sz="0" w:space="0" w:color="auto"/>
            <w:bottom w:val="none" w:sz="0" w:space="0" w:color="auto"/>
            <w:right w:val="none" w:sz="0" w:space="0" w:color="auto"/>
          </w:divBdr>
        </w:div>
      </w:divsChild>
    </w:div>
    <w:div w:id="651641885">
      <w:bodyDiv w:val="1"/>
      <w:marLeft w:val="0"/>
      <w:marRight w:val="0"/>
      <w:marTop w:val="0"/>
      <w:marBottom w:val="0"/>
      <w:divBdr>
        <w:top w:val="none" w:sz="0" w:space="0" w:color="auto"/>
        <w:left w:val="none" w:sz="0" w:space="0" w:color="auto"/>
        <w:bottom w:val="none" w:sz="0" w:space="0" w:color="auto"/>
        <w:right w:val="none" w:sz="0" w:space="0" w:color="auto"/>
      </w:divBdr>
    </w:div>
    <w:div w:id="652415071">
      <w:bodyDiv w:val="1"/>
      <w:marLeft w:val="0"/>
      <w:marRight w:val="0"/>
      <w:marTop w:val="0"/>
      <w:marBottom w:val="0"/>
      <w:divBdr>
        <w:top w:val="none" w:sz="0" w:space="0" w:color="auto"/>
        <w:left w:val="none" w:sz="0" w:space="0" w:color="auto"/>
        <w:bottom w:val="none" w:sz="0" w:space="0" w:color="auto"/>
        <w:right w:val="none" w:sz="0" w:space="0" w:color="auto"/>
      </w:divBdr>
    </w:div>
    <w:div w:id="653145335">
      <w:bodyDiv w:val="1"/>
      <w:marLeft w:val="0"/>
      <w:marRight w:val="0"/>
      <w:marTop w:val="0"/>
      <w:marBottom w:val="0"/>
      <w:divBdr>
        <w:top w:val="none" w:sz="0" w:space="0" w:color="auto"/>
        <w:left w:val="none" w:sz="0" w:space="0" w:color="auto"/>
        <w:bottom w:val="none" w:sz="0" w:space="0" w:color="auto"/>
        <w:right w:val="none" w:sz="0" w:space="0" w:color="auto"/>
      </w:divBdr>
    </w:div>
    <w:div w:id="653991257">
      <w:bodyDiv w:val="1"/>
      <w:marLeft w:val="0"/>
      <w:marRight w:val="0"/>
      <w:marTop w:val="0"/>
      <w:marBottom w:val="0"/>
      <w:divBdr>
        <w:top w:val="none" w:sz="0" w:space="0" w:color="auto"/>
        <w:left w:val="none" w:sz="0" w:space="0" w:color="auto"/>
        <w:bottom w:val="none" w:sz="0" w:space="0" w:color="auto"/>
        <w:right w:val="none" w:sz="0" w:space="0" w:color="auto"/>
      </w:divBdr>
    </w:div>
    <w:div w:id="654721073">
      <w:bodyDiv w:val="1"/>
      <w:marLeft w:val="0"/>
      <w:marRight w:val="0"/>
      <w:marTop w:val="0"/>
      <w:marBottom w:val="0"/>
      <w:divBdr>
        <w:top w:val="none" w:sz="0" w:space="0" w:color="auto"/>
        <w:left w:val="none" w:sz="0" w:space="0" w:color="auto"/>
        <w:bottom w:val="none" w:sz="0" w:space="0" w:color="auto"/>
        <w:right w:val="none" w:sz="0" w:space="0" w:color="auto"/>
      </w:divBdr>
    </w:div>
    <w:div w:id="655036795">
      <w:bodyDiv w:val="1"/>
      <w:marLeft w:val="0"/>
      <w:marRight w:val="0"/>
      <w:marTop w:val="0"/>
      <w:marBottom w:val="0"/>
      <w:divBdr>
        <w:top w:val="none" w:sz="0" w:space="0" w:color="auto"/>
        <w:left w:val="none" w:sz="0" w:space="0" w:color="auto"/>
        <w:bottom w:val="none" w:sz="0" w:space="0" w:color="auto"/>
        <w:right w:val="none" w:sz="0" w:space="0" w:color="auto"/>
      </w:divBdr>
    </w:div>
    <w:div w:id="657198118">
      <w:bodyDiv w:val="1"/>
      <w:marLeft w:val="0"/>
      <w:marRight w:val="0"/>
      <w:marTop w:val="0"/>
      <w:marBottom w:val="0"/>
      <w:divBdr>
        <w:top w:val="none" w:sz="0" w:space="0" w:color="auto"/>
        <w:left w:val="none" w:sz="0" w:space="0" w:color="auto"/>
        <w:bottom w:val="none" w:sz="0" w:space="0" w:color="auto"/>
        <w:right w:val="none" w:sz="0" w:space="0" w:color="auto"/>
      </w:divBdr>
    </w:div>
    <w:div w:id="659504007">
      <w:bodyDiv w:val="1"/>
      <w:marLeft w:val="0"/>
      <w:marRight w:val="0"/>
      <w:marTop w:val="0"/>
      <w:marBottom w:val="0"/>
      <w:divBdr>
        <w:top w:val="none" w:sz="0" w:space="0" w:color="auto"/>
        <w:left w:val="none" w:sz="0" w:space="0" w:color="auto"/>
        <w:bottom w:val="none" w:sz="0" w:space="0" w:color="auto"/>
        <w:right w:val="none" w:sz="0" w:space="0" w:color="auto"/>
      </w:divBdr>
    </w:div>
    <w:div w:id="660279350">
      <w:bodyDiv w:val="1"/>
      <w:marLeft w:val="0"/>
      <w:marRight w:val="0"/>
      <w:marTop w:val="0"/>
      <w:marBottom w:val="0"/>
      <w:divBdr>
        <w:top w:val="none" w:sz="0" w:space="0" w:color="auto"/>
        <w:left w:val="none" w:sz="0" w:space="0" w:color="auto"/>
        <w:bottom w:val="none" w:sz="0" w:space="0" w:color="auto"/>
        <w:right w:val="none" w:sz="0" w:space="0" w:color="auto"/>
      </w:divBdr>
    </w:div>
    <w:div w:id="662775739">
      <w:bodyDiv w:val="1"/>
      <w:marLeft w:val="0"/>
      <w:marRight w:val="0"/>
      <w:marTop w:val="0"/>
      <w:marBottom w:val="0"/>
      <w:divBdr>
        <w:top w:val="none" w:sz="0" w:space="0" w:color="auto"/>
        <w:left w:val="none" w:sz="0" w:space="0" w:color="auto"/>
        <w:bottom w:val="none" w:sz="0" w:space="0" w:color="auto"/>
        <w:right w:val="none" w:sz="0" w:space="0" w:color="auto"/>
      </w:divBdr>
      <w:divsChild>
        <w:div w:id="619847920">
          <w:marLeft w:val="480"/>
          <w:marRight w:val="0"/>
          <w:marTop w:val="0"/>
          <w:marBottom w:val="0"/>
          <w:divBdr>
            <w:top w:val="none" w:sz="0" w:space="0" w:color="auto"/>
            <w:left w:val="none" w:sz="0" w:space="0" w:color="auto"/>
            <w:bottom w:val="none" w:sz="0" w:space="0" w:color="auto"/>
            <w:right w:val="none" w:sz="0" w:space="0" w:color="auto"/>
          </w:divBdr>
        </w:div>
        <w:div w:id="455755038">
          <w:marLeft w:val="480"/>
          <w:marRight w:val="0"/>
          <w:marTop w:val="0"/>
          <w:marBottom w:val="0"/>
          <w:divBdr>
            <w:top w:val="none" w:sz="0" w:space="0" w:color="auto"/>
            <w:left w:val="none" w:sz="0" w:space="0" w:color="auto"/>
            <w:bottom w:val="none" w:sz="0" w:space="0" w:color="auto"/>
            <w:right w:val="none" w:sz="0" w:space="0" w:color="auto"/>
          </w:divBdr>
        </w:div>
        <w:div w:id="708267167">
          <w:marLeft w:val="480"/>
          <w:marRight w:val="0"/>
          <w:marTop w:val="0"/>
          <w:marBottom w:val="0"/>
          <w:divBdr>
            <w:top w:val="none" w:sz="0" w:space="0" w:color="auto"/>
            <w:left w:val="none" w:sz="0" w:space="0" w:color="auto"/>
            <w:bottom w:val="none" w:sz="0" w:space="0" w:color="auto"/>
            <w:right w:val="none" w:sz="0" w:space="0" w:color="auto"/>
          </w:divBdr>
        </w:div>
        <w:div w:id="338384801">
          <w:marLeft w:val="480"/>
          <w:marRight w:val="0"/>
          <w:marTop w:val="0"/>
          <w:marBottom w:val="0"/>
          <w:divBdr>
            <w:top w:val="none" w:sz="0" w:space="0" w:color="auto"/>
            <w:left w:val="none" w:sz="0" w:space="0" w:color="auto"/>
            <w:bottom w:val="none" w:sz="0" w:space="0" w:color="auto"/>
            <w:right w:val="none" w:sz="0" w:space="0" w:color="auto"/>
          </w:divBdr>
        </w:div>
        <w:div w:id="1880437376">
          <w:marLeft w:val="480"/>
          <w:marRight w:val="0"/>
          <w:marTop w:val="0"/>
          <w:marBottom w:val="0"/>
          <w:divBdr>
            <w:top w:val="none" w:sz="0" w:space="0" w:color="auto"/>
            <w:left w:val="none" w:sz="0" w:space="0" w:color="auto"/>
            <w:bottom w:val="none" w:sz="0" w:space="0" w:color="auto"/>
            <w:right w:val="none" w:sz="0" w:space="0" w:color="auto"/>
          </w:divBdr>
        </w:div>
        <w:div w:id="2095080807">
          <w:marLeft w:val="480"/>
          <w:marRight w:val="0"/>
          <w:marTop w:val="0"/>
          <w:marBottom w:val="0"/>
          <w:divBdr>
            <w:top w:val="none" w:sz="0" w:space="0" w:color="auto"/>
            <w:left w:val="none" w:sz="0" w:space="0" w:color="auto"/>
            <w:bottom w:val="none" w:sz="0" w:space="0" w:color="auto"/>
            <w:right w:val="none" w:sz="0" w:space="0" w:color="auto"/>
          </w:divBdr>
        </w:div>
        <w:div w:id="1086808740">
          <w:marLeft w:val="480"/>
          <w:marRight w:val="0"/>
          <w:marTop w:val="0"/>
          <w:marBottom w:val="0"/>
          <w:divBdr>
            <w:top w:val="none" w:sz="0" w:space="0" w:color="auto"/>
            <w:left w:val="none" w:sz="0" w:space="0" w:color="auto"/>
            <w:bottom w:val="none" w:sz="0" w:space="0" w:color="auto"/>
            <w:right w:val="none" w:sz="0" w:space="0" w:color="auto"/>
          </w:divBdr>
        </w:div>
        <w:div w:id="1596471585">
          <w:marLeft w:val="480"/>
          <w:marRight w:val="0"/>
          <w:marTop w:val="0"/>
          <w:marBottom w:val="0"/>
          <w:divBdr>
            <w:top w:val="none" w:sz="0" w:space="0" w:color="auto"/>
            <w:left w:val="none" w:sz="0" w:space="0" w:color="auto"/>
            <w:bottom w:val="none" w:sz="0" w:space="0" w:color="auto"/>
            <w:right w:val="none" w:sz="0" w:space="0" w:color="auto"/>
          </w:divBdr>
        </w:div>
        <w:div w:id="1277519691">
          <w:marLeft w:val="480"/>
          <w:marRight w:val="0"/>
          <w:marTop w:val="0"/>
          <w:marBottom w:val="0"/>
          <w:divBdr>
            <w:top w:val="none" w:sz="0" w:space="0" w:color="auto"/>
            <w:left w:val="none" w:sz="0" w:space="0" w:color="auto"/>
            <w:bottom w:val="none" w:sz="0" w:space="0" w:color="auto"/>
            <w:right w:val="none" w:sz="0" w:space="0" w:color="auto"/>
          </w:divBdr>
        </w:div>
        <w:div w:id="1326713579">
          <w:marLeft w:val="480"/>
          <w:marRight w:val="0"/>
          <w:marTop w:val="0"/>
          <w:marBottom w:val="0"/>
          <w:divBdr>
            <w:top w:val="none" w:sz="0" w:space="0" w:color="auto"/>
            <w:left w:val="none" w:sz="0" w:space="0" w:color="auto"/>
            <w:bottom w:val="none" w:sz="0" w:space="0" w:color="auto"/>
            <w:right w:val="none" w:sz="0" w:space="0" w:color="auto"/>
          </w:divBdr>
        </w:div>
        <w:div w:id="1624654687">
          <w:marLeft w:val="480"/>
          <w:marRight w:val="0"/>
          <w:marTop w:val="0"/>
          <w:marBottom w:val="0"/>
          <w:divBdr>
            <w:top w:val="none" w:sz="0" w:space="0" w:color="auto"/>
            <w:left w:val="none" w:sz="0" w:space="0" w:color="auto"/>
            <w:bottom w:val="none" w:sz="0" w:space="0" w:color="auto"/>
            <w:right w:val="none" w:sz="0" w:space="0" w:color="auto"/>
          </w:divBdr>
        </w:div>
        <w:div w:id="972832374">
          <w:marLeft w:val="480"/>
          <w:marRight w:val="0"/>
          <w:marTop w:val="0"/>
          <w:marBottom w:val="0"/>
          <w:divBdr>
            <w:top w:val="none" w:sz="0" w:space="0" w:color="auto"/>
            <w:left w:val="none" w:sz="0" w:space="0" w:color="auto"/>
            <w:bottom w:val="none" w:sz="0" w:space="0" w:color="auto"/>
            <w:right w:val="none" w:sz="0" w:space="0" w:color="auto"/>
          </w:divBdr>
        </w:div>
        <w:div w:id="1098871212">
          <w:marLeft w:val="480"/>
          <w:marRight w:val="0"/>
          <w:marTop w:val="0"/>
          <w:marBottom w:val="0"/>
          <w:divBdr>
            <w:top w:val="none" w:sz="0" w:space="0" w:color="auto"/>
            <w:left w:val="none" w:sz="0" w:space="0" w:color="auto"/>
            <w:bottom w:val="none" w:sz="0" w:space="0" w:color="auto"/>
            <w:right w:val="none" w:sz="0" w:space="0" w:color="auto"/>
          </w:divBdr>
        </w:div>
        <w:div w:id="2022508839">
          <w:marLeft w:val="480"/>
          <w:marRight w:val="0"/>
          <w:marTop w:val="0"/>
          <w:marBottom w:val="0"/>
          <w:divBdr>
            <w:top w:val="none" w:sz="0" w:space="0" w:color="auto"/>
            <w:left w:val="none" w:sz="0" w:space="0" w:color="auto"/>
            <w:bottom w:val="none" w:sz="0" w:space="0" w:color="auto"/>
            <w:right w:val="none" w:sz="0" w:space="0" w:color="auto"/>
          </w:divBdr>
        </w:div>
        <w:div w:id="963845981">
          <w:marLeft w:val="480"/>
          <w:marRight w:val="0"/>
          <w:marTop w:val="0"/>
          <w:marBottom w:val="0"/>
          <w:divBdr>
            <w:top w:val="none" w:sz="0" w:space="0" w:color="auto"/>
            <w:left w:val="none" w:sz="0" w:space="0" w:color="auto"/>
            <w:bottom w:val="none" w:sz="0" w:space="0" w:color="auto"/>
            <w:right w:val="none" w:sz="0" w:space="0" w:color="auto"/>
          </w:divBdr>
        </w:div>
        <w:div w:id="852455592">
          <w:marLeft w:val="480"/>
          <w:marRight w:val="0"/>
          <w:marTop w:val="0"/>
          <w:marBottom w:val="0"/>
          <w:divBdr>
            <w:top w:val="none" w:sz="0" w:space="0" w:color="auto"/>
            <w:left w:val="none" w:sz="0" w:space="0" w:color="auto"/>
            <w:bottom w:val="none" w:sz="0" w:space="0" w:color="auto"/>
            <w:right w:val="none" w:sz="0" w:space="0" w:color="auto"/>
          </w:divBdr>
        </w:div>
        <w:div w:id="2044549960">
          <w:marLeft w:val="480"/>
          <w:marRight w:val="0"/>
          <w:marTop w:val="0"/>
          <w:marBottom w:val="0"/>
          <w:divBdr>
            <w:top w:val="none" w:sz="0" w:space="0" w:color="auto"/>
            <w:left w:val="none" w:sz="0" w:space="0" w:color="auto"/>
            <w:bottom w:val="none" w:sz="0" w:space="0" w:color="auto"/>
            <w:right w:val="none" w:sz="0" w:space="0" w:color="auto"/>
          </w:divBdr>
        </w:div>
        <w:div w:id="2134395717">
          <w:marLeft w:val="480"/>
          <w:marRight w:val="0"/>
          <w:marTop w:val="0"/>
          <w:marBottom w:val="0"/>
          <w:divBdr>
            <w:top w:val="none" w:sz="0" w:space="0" w:color="auto"/>
            <w:left w:val="none" w:sz="0" w:space="0" w:color="auto"/>
            <w:bottom w:val="none" w:sz="0" w:space="0" w:color="auto"/>
            <w:right w:val="none" w:sz="0" w:space="0" w:color="auto"/>
          </w:divBdr>
        </w:div>
        <w:div w:id="787360839">
          <w:marLeft w:val="480"/>
          <w:marRight w:val="0"/>
          <w:marTop w:val="0"/>
          <w:marBottom w:val="0"/>
          <w:divBdr>
            <w:top w:val="none" w:sz="0" w:space="0" w:color="auto"/>
            <w:left w:val="none" w:sz="0" w:space="0" w:color="auto"/>
            <w:bottom w:val="none" w:sz="0" w:space="0" w:color="auto"/>
            <w:right w:val="none" w:sz="0" w:space="0" w:color="auto"/>
          </w:divBdr>
        </w:div>
        <w:div w:id="650207563">
          <w:marLeft w:val="480"/>
          <w:marRight w:val="0"/>
          <w:marTop w:val="0"/>
          <w:marBottom w:val="0"/>
          <w:divBdr>
            <w:top w:val="none" w:sz="0" w:space="0" w:color="auto"/>
            <w:left w:val="none" w:sz="0" w:space="0" w:color="auto"/>
            <w:bottom w:val="none" w:sz="0" w:space="0" w:color="auto"/>
            <w:right w:val="none" w:sz="0" w:space="0" w:color="auto"/>
          </w:divBdr>
        </w:div>
        <w:div w:id="428744985">
          <w:marLeft w:val="480"/>
          <w:marRight w:val="0"/>
          <w:marTop w:val="0"/>
          <w:marBottom w:val="0"/>
          <w:divBdr>
            <w:top w:val="none" w:sz="0" w:space="0" w:color="auto"/>
            <w:left w:val="none" w:sz="0" w:space="0" w:color="auto"/>
            <w:bottom w:val="none" w:sz="0" w:space="0" w:color="auto"/>
            <w:right w:val="none" w:sz="0" w:space="0" w:color="auto"/>
          </w:divBdr>
        </w:div>
        <w:div w:id="1083835291">
          <w:marLeft w:val="480"/>
          <w:marRight w:val="0"/>
          <w:marTop w:val="0"/>
          <w:marBottom w:val="0"/>
          <w:divBdr>
            <w:top w:val="none" w:sz="0" w:space="0" w:color="auto"/>
            <w:left w:val="none" w:sz="0" w:space="0" w:color="auto"/>
            <w:bottom w:val="none" w:sz="0" w:space="0" w:color="auto"/>
            <w:right w:val="none" w:sz="0" w:space="0" w:color="auto"/>
          </w:divBdr>
        </w:div>
        <w:div w:id="1802846947">
          <w:marLeft w:val="480"/>
          <w:marRight w:val="0"/>
          <w:marTop w:val="0"/>
          <w:marBottom w:val="0"/>
          <w:divBdr>
            <w:top w:val="none" w:sz="0" w:space="0" w:color="auto"/>
            <w:left w:val="none" w:sz="0" w:space="0" w:color="auto"/>
            <w:bottom w:val="none" w:sz="0" w:space="0" w:color="auto"/>
            <w:right w:val="none" w:sz="0" w:space="0" w:color="auto"/>
          </w:divBdr>
        </w:div>
        <w:div w:id="378820665">
          <w:marLeft w:val="480"/>
          <w:marRight w:val="0"/>
          <w:marTop w:val="0"/>
          <w:marBottom w:val="0"/>
          <w:divBdr>
            <w:top w:val="none" w:sz="0" w:space="0" w:color="auto"/>
            <w:left w:val="none" w:sz="0" w:space="0" w:color="auto"/>
            <w:bottom w:val="none" w:sz="0" w:space="0" w:color="auto"/>
            <w:right w:val="none" w:sz="0" w:space="0" w:color="auto"/>
          </w:divBdr>
        </w:div>
        <w:div w:id="356542914">
          <w:marLeft w:val="480"/>
          <w:marRight w:val="0"/>
          <w:marTop w:val="0"/>
          <w:marBottom w:val="0"/>
          <w:divBdr>
            <w:top w:val="none" w:sz="0" w:space="0" w:color="auto"/>
            <w:left w:val="none" w:sz="0" w:space="0" w:color="auto"/>
            <w:bottom w:val="none" w:sz="0" w:space="0" w:color="auto"/>
            <w:right w:val="none" w:sz="0" w:space="0" w:color="auto"/>
          </w:divBdr>
        </w:div>
        <w:div w:id="1751538768">
          <w:marLeft w:val="480"/>
          <w:marRight w:val="0"/>
          <w:marTop w:val="0"/>
          <w:marBottom w:val="0"/>
          <w:divBdr>
            <w:top w:val="none" w:sz="0" w:space="0" w:color="auto"/>
            <w:left w:val="none" w:sz="0" w:space="0" w:color="auto"/>
            <w:bottom w:val="none" w:sz="0" w:space="0" w:color="auto"/>
            <w:right w:val="none" w:sz="0" w:space="0" w:color="auto"/>
          </w:divBdr>
        </w:div>
        <w:div w:id="130942804">
          <w:marLeft w:val="480"/>
          <w:marRight w:val="0"/>
          <w:marTop w:val="0"/>
          <w:marBottom w:val="0"/>
          <w:divBdr>
            <w:top w:val="none" w:sz="0" w:space="0" w:color="auto"/>
            <w:left w:val="none" w:sz="0" w:space="0" w:color="auto"/>
            <w:bottom w:val="none" w:sz="0" w:space="0" w:color="auto"/>
            <w:right w:val="none" w:sz="0" w:space="0" w:color="auto"/>
          </w:divBdr>
        </w:div>
        <w:div w:id="814957456">
          <w:marLeft w:val="480"/>
          <w:marRight w:val="0"/>
          <w:marTop w:val="0"/>
          <w:marBottom w:val="0"/>
          <w:divBdr>
            <w:top w:val="none" w:sz="0" w:space="0" w:color="auto"/>
            <w:left w:val="none" w:sz="0" w:space="0" w:color="auto"/>
            <w:bottom w:val="none" w:sz="0" w:space="0" w:color="auto"/>
            <w:right w:val="none" w:sz="0" w:space="0" w:color="auto"/>
          </w:divBdr>
        </w:div>
        <w:div w:id="241259459">
          <w:marLeft w:val="480"/>
          <w:marRight w:val="0"/>
          <w:marTop w:val="0"/>
          <w:marBottom w:val="0"/>
          <w:divBdr>
            <w:top w:val="none" w:sz="0" w:space="0" w:color="auto"/>
            <w:left w:val="none" w:sz="0" w:space="0" w:color="auto"/>
            <w:bottom w:val="none" w:sz="0" w:space="0" w:color="auto"/>
            <w:right w:val="none" w:sz="0" w:space="0" w:color="auto"/>
          </w:divBdr>
        </w:div>
        <w:div w:id="219563169">
          <w:marLeft w:val="480"/>
          <w:marRight w:val="0"/>
          <w:marTop w:val="0"/>
          <w:marBottom w:val="0"/>
          <w:divBdr>
            <w:top w:val="none" w:sz="0" w:space="0" w:color="auto"/>
            <w:left w:val="none" w:sz="0" w:space="0" w:color="auto"/>
            <w:bottom w:val="none" w:sz="0" w:space="0" w:color="auto"/>
            <w:right w:val="none" w:sz="0" w:space="0" w:color="auto"/>
          </w:divBdr>
        </w:div>
        <w:div w:id="1730110136">
          <w:marLeft w:val="480"/>
          <w:marRight w:val="0"/>
          <w:marTop w:val="0"/>
          <w:marBottom w:val="0"/>
          <w:divBdr>
            <w:top w:val="none" w:sz="0" w:space="0" w:color="auto"/>
            <w:left w:val="none" w:sz="0" w:space="0" w:color="auto"/>
            <w:bottom w:val="none" w:sz="0" w:space="0" w:color="auto"/>
            <w:right w:val="none" w:sz="0" w:space="0" w:color="auto"/>
          </w:divBdr>
        </w:div>
        <w:div w:id="1135371530">
          <w:marLeft w:val="480"/>
          <w:marRight w:val="0"/>
          <w:marTop w:val="0"/>
          <w:marBottom w:val="0"/>
          <w:divBdr>
            <w:top w:val="none" w:sz="0" w:space="0" w:color="auto"/>
            <w:left w:val="none" w:sz="0" w:space="0" w:color="auto"/>
            <w:bottom w:val="none" w:sz="0" w:space="0" w:color="auto"/>
            <w:right w:val="none" w:sz="0" w:space="0" w:color="auto"/>
          </w:divBdr>
        </w:div>
        <w:div w:id="1534537660">
          <w:marLeft w:val="480"/>
          <w:marRight w:val="0"/>
          <w:marTop w:val="0"/>
          <w:marBottom w:val="0"/>
          <w:divBdr>
            <w:top w:val="none" w:sz="0" w:space="0" w:color="auto"/>
            <w:left w:val="none" w:sz="0" w:space="0" w:color="auto"/>
            <w:bottom w:val="none" w:sz="0" w:space="0" w:color="auto"/>
            <w:right w:val="none" w:sz="0" w:space="0" w:color="auto"/>
          </w:divBdr>
        </w:div>
        <w:div w:id="1619874915">
          <w:marLeft w:val="480"/>
          <w:marRight w:val="0"/>
          <w:marTop w:val="0"/>
          <w:marBottom w:val="0"/>
          <w:divBdr>
            <w:top w:val="none" w:sz="0" w:space="0" w:color="auto"/>
            <w:left w:val="none" w:sz="0" w:space="0" w:color="auto"/>
            <w:bottom w:val="none" w:sz="0" w:space="0" w:color="auto"/>
            <w:right w:val="none" w:sz="0" w:space="0" w:color="auto"/>
          </w:divBdr>
        </w:div>
        <w:div w:id="1775053605">
          <w:marLeft w:val="480"/>
          <w:marRight w:val="0"/>
          <w:marTop w:val="0"/>
          <w:marBottom w:val="0"/>
          <w:divBdr>
            <w:top w:val="none" w:sz="0" w:space="0" w:color="auto"/>
            <w:left w:val="none" w:sz="0" w:space="0" w:color="auto"/>
            <w:bottom w:val="none" w:sz="0" w:space="0" w:color="auto"/>
            <w:right w:val="none" w:sz="0" w:space="0" w:color="auto"/>
          </w:divBdr>
        </w:div>
        <w:div w:id="1113020037">
          <w:marLeft w:val="480"/>
          <w:marRight w:val="0"/>
          <w:marTop w:val="0"/>
          <w:marBottom w:val="0"/>
          <w:divBdr>
            <w:top w:val="none" w:sz="0" w:space="0" w:color="auto"/>
            <w:left w:val="none" w:sz="0" w:space="0" w:color="auto"/>
            <w:bottom w:val="none" w:sz="0" w:space="0" w:color="auto"/>
            <w:right w:val="none" w:sz="0" w:space="0" w:color="auto"/>
          </w:divBdr>
        </w:div>
        <w:div w:id="1183009278">
          <w:marLeft w:val="480"/>
          <w:marRight w:val="0"/>
          <w:marTop w:val="0"/>
          <w:marBottom w:val="0"/>
          <w:divBdr>
            <w:top w:val="none" w:sz="0" w:space="0" w:color="auto"/>
            <w:left w:val="none" w:sz="0" w:space="0" w:color="auto"/>
            <w:bottom w:val="none" w:sz="0" w:space="0" w:color="auto"/>
            <w:right w:val="none" w:sz="0" w:space="0" w:color="auto"/>
          </w:divBdr>
        </w:div>
        <w:div w:id="775490426">
          <w:marLeft w:val="480"/>
          <w:marRight w:val="0"/>
          <w:marTop w:val="0"/>
          <w:marBottom w:val="0"/>
          <w:divBdr>
            <w:top w:val="none" w:sz="0" w:space="0" w:color="auto"/>
            <w:left w:val="none" w:sz="0" w:space="0" w:color="auto"/>
            <w:bottom w:val="none" w:sz="0" w:space="0" w:color="auto"/>
            <w:right w:val="none" w:sz="0" w:space="0" w:color="auto"/>
          </w:divBdr>
        </w:div>
        <w:div w:id="1361735731">
          <w:marLeft w:val="480"/>
          <w:marRight w:val="0"/>
          <w:marTop w:val="0"/>
          <w:marBottom w:val="0"/>
          <w:divBdr>
            <w:top w:val="none" w:sz="0" w:space="0" w:color="auto"/>
            <w:left w:val="none" w:sz="0" w:space="0" w:color="auto"/>
            <w:bottom w:val="none" w:sz="0" w:space="0" w:color="auto"/>
            <w:right w:val="none" w:sz="0" w:space="0" w:color="auto"/>
          </w:divBdr>
        </w:div>
        <w:div w:id="92829005">
          <w:marLeft w:val="480"/>
          <w:marRight w:val="0"/>
          <w:marTop w:val="0"/>
          <w:marBottom w:val="0"/>
          <w:divBdr>
            <w:top w:val="none" w:sz="0" w:space="0" w:color="auto"/>
            <w:left w:val="none" w:sz="0" w:space="0" w:color="auto"/>
            <w:bottom w:val="none" w:sz="0" w:space="0" w:color="auto"/>
            <w:right w:val="none" w:sz="0" w:space="0" w:color="auto"/>
          </w:divBdr>
        </w:div>
        <w:div w:id="1105686800">
          <w:marLeft w:val="480"/>
          <w:marRight w:val="0"/>
          <w:marTop w:val="0"/>
          <w:marBottom w:val="0"/>
          <w:divBdr>
            <w:top w:val="none" w:sz="0" w:space="0" w:color="auto"/>
            <w:left w:val="none" w:sz="0" w:space="0" w:color="auto"/>
            <w:bottom w:val="none" w:sz="0" w:space="0" w:color="auto"/>
            <w:right w:val="none" w:sz="0" w:space="0" w:color="auto"/>
          </w:divBdr>
        </w:div>
        <w:div w:id="291062508">
          <w:marLeft w:val="480"/>
          <w:marRight w:val="0"/>
          <w:marTop w:val="0"/>
          <w:marBottom w:val="0"/>
          <w:divBdr>
            <w:top w:val="none" w:sz="0" w:space="0" w:color="auto"/>
            <w:left w:val="none" w:sz="0" w:space="0" w:color="auto"/>
            <w:bottom w:val="none" w:sz="0" w:space="0" w:color="auto"/>
            <w:right w:val="none" w:sz="0" w:space="0" w:color="auto"/>
          </w:divBdr>
        </w:div>
        <w:div w:id="1930038646">
          <w:marLeft w:val="480"/>
          <w:marRight w:val="0"/>
          <w:marTop w:val="0"/>
          <w:marBottom w:val="0"/>
          <w:divBdr>
            <w:top w:val="none" w:sz="0" w:space="0" w:color="auto"/>
            <w:left w:val="none" w:sz="0" w:space="0" w:color="auto"/>
            <w:bottom w:val="none" w:sz="0" w:space="0" w:color="auto"/>
            <w:right w:val="none" w:sz="0" w:space="0" w:color="auto"/>
          </w:divBdr>
        </w:div>
        <w:div w:id="1925218049">
          <w:marLeft w:val="480"/>
          <w:marRight w:val="0"/>
          <w:marTop w:val="0"/>
          <w:marBottom w:val="0"/>
          <w:divBdr>
            <w:top w:val="none" w:sz="0" w:space="0" w:color="auto"/>
            <w:left w:val="none" w:sz="0" w:space="0" w:color="auto"/>
            <w:bottom w:val="none" w:sz="0" w:space="0" w:color="auto"/>
            <w:right w:val="none" w:sz="0" w:space="0" w:color="auto"/>
          </w:divBdr>
        </w:div>
        <w:div w:id="122039257">
          <w:marLeft w:val="480"/>
          <w:marRight w:val="0"/>
          <w:marTop w:val="0"/>
          <w:marBottom w:val="0"/>
          <w:divBdr>
            <w:top w:val="none" w:sz="0" w:space="0" w:color="auto"/>
            <w:left w:val="none" w:sz="0" w:space="0" w:color="auto"/>
            <w:bottom w:val="none" w:sz="0" w:space="0" w:color="auto"/>
            <w:right w:val="none" w:sz="0" w:space="0" w:color="auto"/>
          </w:divBdr>
        </w:div>
        <w:div w:id="1025710629">
          <w:marLeft w:val="480"/>
          <w:marRight w:val="0"/>
          <w:marTop w:val="0"/>
          <w:marBottom w:val="0"/>
          <w:divBdr>
            <w:top w:val="none" w:sz="0" w:space="0" w:color="auto"/>
            <w:left w:val="none" w:sz="0" w:space="0" w:color="auto"/>
            <w:bottom w:val="none" w:sz="0" w:space="0" w:color="auto"/>
            <w:right w:val="none" w:sz="0" w:space="0" w:color="auto"/>
          </w:divBdr>
        </w:div>
        <w:div w:id="221645290">
          <w:marLeft w:val="480"/>
          <w:marRight w:val="0"/>
          <w:marTop w:val="0"/>
          <w:marBottom w:val="0"/>
          <w:divBdr>
            <w:top w:val="none" w:sz="0" w:space="0" w:color="auto"/>
            <w:left w:val="none" w:sz="0" w:space="0" w:color="auto"/>
            <w:bottom w:val="none" w:sz="0" w:space="0" w:color="auto"/>
            <w:right w:val="none" w:sz="0" w:space="0" w:color="auto"/>
          </w:divBdr>
        </w:div>
        <w:div w:id="1447308718">
          <w:marLeft w:val="480"/>
          <w:marRight w:val="0"/>
          <w:marTop w:val="0"/>
          <w:marBottom w:val="0"/>
          <w:divBdr>
            <w:top w:val="none" w:sz="0" w:space="0" w:color="auto"/>
            <w:left w:val="none" w:sz="0" w:space="0" w:color="auto"/>
            <w:bottom w:val="none" w:sz="0" w:space="0" w:color="auto"/>
            <w:right w:val="none" w:sz="0" w:space="0" w:color="auto"/>
          </w:divBdr>
        </w:div>
        <w:div w:id="2091269012">
          <w:marLeft w:val="480"/>
          <w:marRight w:val="0"/>
          <w:marTop w:val="0"/>
          <w:marBottom w:val="0"/>
          <w:divBdr>
            <w:top w:val="none" w:sz="0" w:space="0" w:color="auto"/>
            <w:left w:val="none" w:sz="0" w:space="0" w:color="auto"/>
            <w:bottom w:val="none" w:sz="0" w:space="0" w:color="auto"/>
            <w:right w:val="none" w:sz="0" w:space="0" w:color="auto"/>
          </w:divBdr>
        </w:div>
        <w:div w:id="722555868">
          <w:marLeft w:val="480"/>
          <w:marRight w:val="0"/>
          <w:marTop w:val="0"/>
          <w:marBottom w:val="0"/>
          <w:divBdr>
            <w:top w:val="none" w:sz="0" w:space="0" w:color="auto"/>
            <w:left w:val="none" w:sz="0" w:space="0" w:color="auto"/>
            <w:bottom w:val="none" w:sz="0" w:space="0" w:color="auto"/>
            <w:right w:val="none" w:sz="0" w:space="0" w:color="auto"/>
          </w:divBdr>
        </w:div>
        <w:div w:id="1067993133">
          <w:marLeft w:val="480"/>
          <w:marRight w:val="0"/>
          <w:marTop w:val="0"/>
          <w:marBottom w:val="0"/>
          <w:divBdr>
            <w:top w:val="none" w:sz="0" w:space="0" w:color="auto"/>
            <w:left w:val="none" w:sz="0" w:space="0" w:color="auto"/>
            <w:bottom w:val="none" w:sz="0" w:space="0" w:color="auto"/>
            <w:right w:val="none" w:sz="0" w:space="0" w:color="auto"/>
          </w:divBdr>
        </w:div>
        <w:div w:id="171921297">
          <w:marLeft w:val="480"/>
          <w:marRight w:val="0"/>
          <w:marTop w:val="0"/>
          <w:marBottom w:val="0"/>
          <w:divBdr>
            <w:top w:val="none" w:sz="0" w:space="0" w:color="auto"/>
            <w:left w:val="none" w:sz="0" w:space="0" w:color="auto"/>
            <w:bottom w:val="none" w:sz="0" w:space="0" w:color="auto"/>
            <w:right w:val="none" w:sz="0" w:space="0" w:color="auto"/>
          </w:divBdr>
        </w:div>
        <w:div w:id="2113937267">
          <w:marLeft w:val="480"/>
          <w:marRight w:val="0"/>
          <w:marTop w:val="0"/>
          <w:marBottom w:val="0"/>
          <w:divBdr>
            <w:top w:val="none" w:sz="0" w:space="0" w:color="auto"/>
            <w:left w:val="none" w:sz="0" w:space="0" w:color="auto"/>
            <w:bottom w:val="none" w:sz="0" w:space="0" w:color="auto"/>
            <w:right w:val="none" w:sz="0" w:space="0" w:color="auto"/>
          </w:divBdr>
        </w:div>
        <w:div w:id="522519635">
          <w:marLeft w:val="480"/>
          <w:marRight w:val="0"/>
          <w:marTop w:val="0"/>
          <w:marBottom w:val="0"/>
          <w:divBdr>
            <w:top w:val="none" w:sz="0" w:space="0" w:color="auto"/>
            <w:left w:val="none" w:sz="0" w:space="0" w:color="auto"/>
            <w:bottom w:val="none" w:sz="0" w:space="0" w:color="auto"/>
            <w:right w:val="none" w:sz="0" w:space="0" w:color="auto"/>
          </w:divBdr>
        </w:div>
        <w:div w:id="2022120248">
          <w:marLeft w:val="480"/>
          <w:marRight w:val="0"/>
          <w:marTop w:val="0"/>
          <w:marBottom w:val="0"/>
          <w:divBdr>
            <w:top w:val="none" w:sz="0" w:space="0" w:color="auto"/>
            <w:left w:val="none" w:sz="0" w:space="0" w:color="auto"/>
            <w:bottom w:val="none" w:sz="0" w:space="0" w:color="auto"/>
            <w:right w:val="none" w:sz="0" w:space="0" w:color="auto"/>
          </w:divBdr>
        </w:div>
        <w:div w:id="1031220849">
          <w:marLeft w:val="480"/>
          <w:marRight w:val="0"/>
          <w:marTop w:val="0"/>
          <w:marBottom w:val="0"/>
          <w:divBdr>
            <w:top w:val="none" w:sz="0" w:space="0" w:color="auto"/>
            <w:left w:val="none" w:sz="0" w:space="0" w:color="auto"/>
            <w:bottom w:val="none" w:sz="0" w:space="0" w:color="auto"/>
            <w:right w:val="none" w:sz="0" w:space="0" w:color="auto"/>
          </w:divBdr>
        </w:div>
        <w:div w:id="1155535498">
          <w:marLeft w:val="480"/>
          <w:marRight w:val="0"/>
          <w:marTop w:val="0"/>
          <w:marBottom w:val="0"/>
          <w:divBdr>
            <w:top w:val="none" w:sz="0" w:space="0" w:color="auto"/>
            <w:left w:val="none" w:sz="0" w:space="0" w:color="auto"/>
            <w:bottom w:val="none" w:sz="0" w:space="0" w:color="auto"/>
            <w:right w:val="none" w:sz="0" w:space="0" w:color="auto"/>
          </w:divBdr>
        </w:div>
        <w:div w:id="1358196054">
          <w:marLeft w:val="480"/>
          <w:marRight w:val="0"/>
          <w:marTop w:val="0"/>
          <w:marBottom w:val="0"/>
          <w:divBdr>
            <w:top w:val="none" w:sz="0" w:space="0" w:color="auto"/>
            <w:left w:val="none" w:sz="0" w:space="0" w:color="auto"/>
            <w:bottom w:val="none" w:sz="0" w:space="0" w:color="auto"/>
            <w:right w:val="none" w:sz="0" w:space="0" w:color="auto"/>
          </w:divBdr>
        </w:div>
      </w:divsChild>
    </w:div>
    <w:div w:id="663897780">
      <w:bodyDiv w:val="1"/>
      <w:marLeft w:val="0"/>
      <w:marRight w:val="0"/>
      <w:marTop w:val="0"/>
      <w:marBottom w:val="0"/>
      <w:divBdr>
        <w:top w:val="none" w:sz="0" w:space="0" w:color="auto"/>
        <w:left w:val="none" w:sz="0" w:space="0" w:color="auto"/>
        <w:bottom w:val="none" w:sz="0" w:space="0" w:color="auto"/>
        <w:right w:val="none" w:sz="0" w:space="0" w:color="auto"/>
      </w:divBdr>
    </w:div>
    <w:div w:id="664237132">
      <w:bodyDiv w:val="1"/>
      <w:marLeft w:val="0"/>
      <w:marRight w:val="0"/>
      <w:marTop w:val="0"/>
      <w:marBottom w:val="0"/>
      <w:divBdr>
        <w:top w:val="none" w:sz="0" w:space="0" w:color="auto"/>
        <w:left w:val="none" w:sz="0" w:space="0" w:color="auto"/>
        <w:bottom w:val="none" w:sz="0" w:space="0" w:color="auto"/>
        <w:right w:val="none" w:sz="0" w:space="0" w:color="auto"/>
      </w:divBdr>
    </w:div>
    <w:div w:id="665279194">
      <w:bodyDiv w:val="1"/>
      <w:marLeft w:val="0"/>
      <w:marRight w:val="0"/>
      <w:marTop w:val="0"/>
      <w:marBottom w:val="0"/>
      <w:divBdr>
        <w:top w:val="none" w:sz="0" w:space="0" w:color="auto"/>
        <w:left w:val="none" w:sz="0" w:space="0" w:color="auto"/>
        <w:bottom w:val="none" w:sz="0" w:space="0" w:color="auto"/>
        <w:right w:val="none" w:sz="0" w:space="0" w:color="auto"/>
      </w:divBdr>
    </w:div>
    <w:div w:id="665324730">
      <w:bodyDiv w:val="1"/>
      <w:marLeft w:val="0"/>
      <w:marRight w:val="0"/>
      <w:marTop w:val="0"/>
      <w:marBottom w:val="0"/>
      <w:divBdr>
        <w:top w:val="none" w:sz="0" w:space="0" w:color="auto"/>
        <w:left w:val="none" w:sz="0" w:space="0" w:color="auto"/>
        <w:bottom w:val="none" w:sz="0" w:space="0" w:color="auto"/>
        <w:right w:val="none" w:sz="0" w:space="0" w:color="auto"/>
      </w:divBdr>
    </w:div>
    <w:div w:id="666446336">
      <w:bodyDiv w:val="1"/>
      <w:marLeft w:val="0"/>
      <w:marRight w:val="0"/>
      <w:marTop w:val="0"/>
      <w:marBottom w:val="0"/>
      <w:divBdr>
        <w:top w:val="none" w:sz="0" w:space="0" w:color="auto"/>
        <w:left w:val="none" w:sz="0" w:space="0" w:color="auto"/>
        <w:bottom w:val="none" w:sz="0" w:space="0" w:color="auto"/>
        <w:right w:val="none" w:sz="0" w:space="0" w:color="auto"/>
      </w:divBdr>
    </w:div>
    <w:div w:id="668293483">
      <w:bodyDiv w:val="1"/>
      <w:marLeft w:val="0"/>
      <w:marRight w:val="0"/>
      <w:marTop w:val="0"/>
      <w:marBottom w:val="0"/>
      <w:divBdr>
        <w:top w:val="none" w:sz="0" w:space="0" w:color="auto"/>
        <w:left w:val="none" w:sz="0" w:space="0" w:color="auto"/>
        <w:bottom w:val="none" w:sz="0" w:space="0" w:color="auto"/>
        <w:right w:val="none" w:sz="0" w:space="0" w:color="auto"/>
      </w:divBdr>
    </w:div>
    <w:div w:id="668488812">
      <w:bodyDiv w:val="1"/>
      <w:marLeft w:val="0"/>
      <w:marRight w:val="0"/>
      <w:marTop w:val="0"/>
      <w:marBottom w:val="0"/>
      <w:divBdr>
        <w:top w:val="none" w:sz="0" w:space="0" w:color="auto"/>
        <w:left w:val="none" w:sz="0" w:space="0" w:color="auto"/>
        <w:bottom w:val="none" w:sz="0" w:space="0" w:color="auto"/>
        <w:right w:val="none" w:sz="0" w:space="0" w:color="auto"/>
      </w:divBdr>
    </w:div>
    <w:div w:id="668672963">
      <w:bodyDiv w:val="1"/>
      <w:marLeft w:val="0"/>
      <w:marRight w:val="0"/>
      <w:marTop w:val="0"/>
      <w:marBottom w:val="0"/>
      <w:divBdr>
        <w:top w:val="none" w:sz="0" w:space="0" w:color="auto"/>
        <w:left w:val="none" w:sz="0" w:space="0" w:color="auto"/>
        <w:bottom w:val="none" w:sz="0" w:space="0" w:color="auto"/>
        <w:right w:val="none" w:sz="0" w:space="0" w:color="auto"/>
      </w:divBdr>
    </w:div>
    <w:div w:id="669257347">
      <w:bodyDiv w:val="1"/>
      <w:marLeft w:val="0"/>
      <w:marRight w:val="0"/>
      <w:marTop w:val="0"/>
      <w:marBottom w:val="0"/>
      <w:divBdr>
        <w:top w:val="none" w:sz="0" w:space="0" w:color="auto"/>
        <w:left w:val="none" w:sz="0" w:space="0" w:color="auto"/>
        <w:bottom w:val="none" w:sz="0" w:space="0" w:color="auto"/>
        <w:right w:val="none" w:sz="0" w:space="0" w:color="auto"/>
      </w:divBdr>
    </w:div>
    <w:div w:id="669528375">
      <w:bodyDiv w:val="1"/>
      <w:marLeft w:val="0"/>
      <w:marRight w:val="0"/>
      <w:marTop w:val="0"/>
      <w:marBottom w:val="0"/>
      <w:divBdr>
        <w:top w:val="none" w:sz="0" w:space="0" w:color="auto"/>
        <w:left w:val="none" w:sz="0" w:space="0" w:color="auto"/>
        <w:bottom w:val="none" w:sz="0" w:space="0" w:color="auto"/>
        <w:right w:val="none" w:sz="0" w:space="0" w:color="auto"/>
      </w:divBdr>
    </w:div>
    <w:div w:id="670137306">
      <w:bodyDiv w:val="1"/>
      <w:marLeft w:val="0"/>
      <w:marRight w:val="0"/>
      <w:marTop w:val="0"/>
      <w:marBottom w:val="0"/>
      <w:divBdr>
        <w:top w:val="none" w:sz="0" w:space="0" w:color="auto"/>
        <w:left w:val="none" w:sz="0" w:space="0" w:color="auto"/>
        <w:bottom w:val="none" w:sz="0" w:space="0" w:color="auto"/>
        <w:right w:val="none" w:sz="0" w:space="0" w:color="auto"/>
      </w:divBdr>
    </w:div>
    <w:div w:id="672493452">
      <w:bodyDiv w:val="1"/>
      <w:marLeft w:val="0"/>
      <w:marRight w:val="0"/>
      <w:marTop w:val="0"/>
      <w:marBottom w:val="0"/>
      <w:divBdr>
        <w:top w:val="none" w:sz="0" w:space="0" w:color="auto"/>
        <w:left w:val="none" w:sz="0" w:space="0" w:color="auto"/>
        <w:bottom w:val="none" w:sz="0" w:space="0" w:color="auto"/>
        <w:right w:val="none" w:sz="0" w:space="0" w:color="auto"/>
      </w:divBdr>
    </w:div>
    <w:div w:id="674842822">
      <w:bodyDiv w:val="1"/>
      <w:marLeft w:val="0"/>
      <w:marRight w:val="0"/>
      <w:marTop w:val="0"/>
      <w:marBottom w:val="0"/>
      <w:divBdr>
        <w:top w:val="none" w:sz="0" w:space="0" w:color="auto"/>
        <w:left w:val="none" w:sz="0" w:space="0" w:color="auto"/>
        <w:bottom w:val="none" w:sz="0" w:space="0" w:color="auto"/>
        <w:right w:val="none" w:sz="0" w:space="0" w:color="auto"/>
      </w:divBdr>
    </w:div>
    <w:div w:id="677925242">
      <w:bodyDiv w:val="1"/>
      <w:marLeft w:val="0"/>
      <w:marRight w:val="0"/>
      <w:marTop w:val="0"/>
      <w:marBottom w:val="0"/>
      <w:divBdr>
        <w:top w:val="none" w:sz="0" w:space="0" w:color="auto"/>
        <w:left w:val="none" w:sz="0" w:space="0" w:color="auto"/>
        <w:bottom w:val="none" w:sz="0" w:space="0" w:color="auto"/>
        <w:right w:val="none" w:sz="0" w:space="0" w:color="auto"/>
      </w:divBdr>
    </w:div>
    <w:div w:id="678386501">
      <w:bodyDiv w:val="1"/>
      <w:marLeft w:val="0"/>
      <w:marRight w:val="0"/>
      <w:marTop w:val="0"/>
      <w:marBottom w:val="0"/>
      <w:divBdr>
        <w:top w:val="none" w:sz="0" w:space="0" w:color="auto"/>
        <w:left w:val="none" w:sz="0" w:space="0" w:color="auto"/>
        <w:bottom w:val="none" w:sz="0" w:space="0" w:color="auto"/>
        <w:right w:val="none" w:sz="0" w:space="0" w:color="auto"/>
      </w:divBdr>
    </w:div>
    <w:div w:id="679238988">
      <w:bodyDiv w:val="1"/>
      <w:marLeft w:val="0"/>
      <w:marRight w:val="0"/>
      <w:marTop w:val="0"/>
      <w:marBottom w:val="0"/>
      <w:divBdr>
        <w:top w:val="none" w:sz="0" w:space="0" w:color="auto"/>
        <w:left w:val="none" w:sz="0" w:space="0" w:color="auto"/>
        <w:bottom w:val="none" w:sz="0" w:space="0" w:color="auto"/>
        <w:right w:val="none" w:sz="0" w:space="0" w:color="auto"/>
      </w:divBdr>
    </w:div>
    <w:div w:id="679428516">
      <w:bodyDiv w:val="1"/>
      <w:marLeft w:val="0"/>
      <w:marRight w:val="0"/>
      <w:marTop w:val="0"/>
      <w:marBottom w:val="0"/>
      <w:divBdr>
        <w:top w:val="none" w:sz="0" w:space="0" w:color="auto"/>
        <w:left w:val="none" w:sz="0" w:space="0" w:color="auto"/>
        <w:bottom w:val="none" w:sz="0" w:space="0" w:color="auto"/>
        <w:right w:val="none" w:sz="0" w:space="0" w:color="auto"/>
      </w:divBdr>
    </w:div>
    <w:div w:id="680352598">
      <w:bodyDiv w:val="1"/>
      <w:marLeft w:val="0"/>
      <w:marRight w:val="0"/>
      <w:marTop w:val="0"/>
      <w:marBottom w:val="0"/>
      <w:divBdr>
        <w:top w:val="none" w:sz="0" w:space="0" w:color="auto"/>
        <w:left w:val="none" w:sz="0" w:space="0" w:color="auto"/>
        <w:bottom w:val="none" w:sz="0" w:space="0" w:color="auto"/>
        <w:right w:val="none" w:sz="0" w:space="0" w:color="auto"/>
      </w:divBdr>
    </w:div>
    <w:div w:id="681515352">
      <w:bodyDiv w:val="1"/>
      <w:marLeft w:val="0"/>
      <w:marRight w:val="0"/>
      <w:marTop w:val="0"/>
      <w:marBottom w:val="0"/>
      <w:divBdr>
        <w:top w:val="none" w:sz="0" w:space="0" w:color="auto"/>
        <w:left w:val="none" w:sz="0" w:space="0" w:color="auto"/>
        <w:bottom w:val="none" w:sz="0" w:space="0" w:color="auto"/>
        <w:right w:val="none" w:sz="0" w:space="0" w:color="auto"/>
      </w:divBdr>
    </w:div>
    <w:div w:id="682123860">
      <w:bodyDiv w:val="1"/>
      <w:marLeft w:val="0"/>
      <w:marRight w:val="0"/>
      <w:marTop w:val="0"/>
      <w:marBottom w:val="0"/>
      <w:divBdr>
        <w:top w:val="none" w:sz="0" w:space="0" w:color="auto"/>
        <w:left w:val="none" w:sz="0" w:space="0" w:color="auto"/>
        <w:bottom w:val="none" w:sz="0" w:space="0" w:color="auto"/>
        <w:right w:val="none" w:sz="0" w:space="0" w:color="auto"/>
      </w:divBdr>
    </w:div>
    <w:div w:id="684595572">
      <w:bodyDiv w:val="1"/>
      <w:marLeft w:val="0"/>
      <w:marRight w:val="0"/>
      <w:marTop w:val="0"/>
      <w:marBottom w:val="0"/>
      <w:divBdr>
        <w:top w:val="none" w:sz="0" w:space="0" w:color="auto"/>
        <w:left w:val="none" w:sz="0" w:space="0" w:color="auto"/>
        <w:bottom w:val="none" w:sz="0" w:space="0" w:color="auto"/>
        <w:right w:val="none" w:sz="0" w:space="0" w:color="auto"/>
      </w:divBdr>
    </w:div>
    <w:div w:id="684869954">
      <w:bodyDiv w:val="1"/>
      <w:marLeft w:val="0"/>
      <w:marRight w:val="0"/>
      <w:marTop w:val="0"/>
      <w:marBottom w:val="0"/>
      <w:divBdr>
        <w:top w:val="none" w:sz="0" w:space="0" w:color="auto"/>
        <w:left w:val="none" w:sz="0" w:space="0" w:color="auto"/>
        <w:bottom w:val="none" w:sz="0" w:space="0" w:color="auto"/>
        <w:right w:val="none" w:sz="0" w:space="0" w:color="auto"/>
      </w:divBdr>
    </w:div>
    <w:div w:id="686829181">
      <w:bodyDiv w:val="1"/>
      <w:marLeft w:val="0"/>
      <w:marRight w:val="0"/>
      <w:marTop w:val="0"/>
      <w:marBottom w:val="0"/>
      <w:divBdr>
        <w:top w:val="none" w:sz="0" w:space="0" w:color="auto"/>
        <w:left w:val="none" w:sz="0" w:space="0" w:color="auto"/>
        <w:bottom w:val="none" w:sz="0" w:space="0" w:color="auto"/>
        <w:right w:val="none" w:sz="0" w:space="0" w:color="auto"/>
      </w:divBdr>
    </w:div>
    <w:div w:id="688600077">
      <w:bodyDiv w:val="1"/>
      <w:marLeft w:val="0"/>
      <w:marRight w:val="0"/>
      <w:marTop w:val="0"/>
      <w:marBottom w:val="0"/>
      <w:divBdr>
        <w:top w:val="none" w:sz="0" w:space="0" w:color="auto"/>
        <w:left w:val="none" w:sz="0" w:space="0" w:color="auto"/>
        <w:bottom w:val="none" w:sz="0" w:space="0" w:color="auto"/>
        <w:right w:val="none" w:sz="0" w:space="0" w:color="auto"/>
      </w:divBdr>
    </w:div>
    <w:div w:id="688724955">
      <w:bodyDiv w:val="1"/>
      <w:marLeft w:val="0"/>
      <w:marRight w:val="0"/>
      <w:marTop w:val="0"/>
      <w:marBottom w:val="0"/>
      <w:divBdr>
        <w:top w:val="none" w:sz="0" w:space="0" w:color="auto"/>
        <w:left w:val="none" w:sz="0" w:space="0" w:color="auto"/>
        <w:bottom w:val="none" w:sz="0" w:space="0" w:color="auto"/>
        <w:right w:val="none" w:sz="0" w:space="0" w:color="auto"/>
      </w:divBdr>
    </w:div>
    <w:div w:id="689113430">
      <w:bodyDiv w:val="1"/>
      <w:marLeft w:val="0"/>
      <w:marRight w:val="0"/>
      <w:marTop w:val="0"/>
      <w:marBottom w:val="0"/>
      <w:divBdr>
        <w:top w:val="none" w:sz="0" w:space="0" w:color="auto"/>
        <w:left w:val="none" w:sz="0" w:space="0" w:color="auto"/>
        <w:bottom w:val="none" w:sz="0" w:space="0" w:color="auto"/>
        <w:right w:val="none" w:sz="0" w:space="0" w:color="auto"/>
      </w:divBdr>
    </w:div>
    <w:div w:id="689262964">
      <w:bodyDiv w:val="1"/>
      <w:marLeft w:val="0"/>
      <w:marRight w:val="0"/>
      <w:marTop w:val="0"/>
      <w:marBottom w:val="0"/>
      <w:divBdr>
        <w:top w:val="none" w:sz="0" w:space="0" w:color="auto"/>
        <w:left w:val="none" w:sz="0" w:space="0" w:color="auto"/>
        <w:bottom w:val="none" w:sz="0" w:space="0" w:color="auto"/>
        <w:right w:val="none" w:sz="0" w:space="0" w:color="auto"/>
      </w:divBdr>
    </w:div>
    <w:div w:id="689795798">
      <w:bodyDiv w:val="1"/>
      <w:marLeft w:val="0"/>
      <w:marRight w:val="0"/>
      <w:marTop w:val="0"/>
      <w:marBottom w:val="0"/>
      <w:divBdr>
        <w:top w:val="none" w:sz="0" w:space="0" w:color="auto"/>
        <w:left w:val="none" w:sz="0" w:space="0" w:color="auto"/>
        <w:bottom w:val="none" w:sz="0" w:space="0" w:color="auto"/>
        <w:right w:val="none" w:sz="0" w:space="0" w:color="auto"/>
      </w:divBdr>
    </w:div>
    <w:div w:id="689994715">
      <w:bodyDiv w:val="1"/>
      <w:marLeft w:val="0"/>
      <w:marRight w:val="0"/>
      <w:marTop w:val="0"/>
      <w:marBottom w:val="0"/>
      <w:divBdr>
        <w:top w:val="none" w:sz="0" w:space="0" w:color="auto"/>
        <w:left w:val="none" w:sz="0" w:space="0" w:color="auto"/>
        <w:bottom w:val="none" w:sz="0" w:space="0" w:color="auto"/>
        <w:right w:val="none" w:sz="0" w:space="0" w:color="auto"/>
      </w:divBdr>
      <w:divsChild>
        <w:div w:id="63261943">
          <w:marLeft w:val="480"/>
          <w:marRight w:val="0"/>
          <w:marTop w:val="0"/>
          <w:marBottom w:val="0"/>
          <w:divBdr>
            <w:top w:val="none" w:sz="0" w:space="0" w:color="auto"/>
            <w:left w:val="none" w:sz="0" w:space="0" w:color="auto"/>
            <w:bottom w:val="none" w:sz="0" w:space="0" w:color="auto"/>
            <w:right w:val="none" w:sz="0" w:space="0" w:color="auto"/>
          </w:divBdr>
        </w:div>
        <w:div w:id="781850789">
          <w:marLeft w:val="480"/>
          <w:marRight w:val="0"/>
          <w:marTop w:val="0"/>
          <w:marBottom w:val="0"/>
          <w:divBdr>
            <w:top w:val="none" w:sz="0" w:space="0" w:color="auto"/>
            <w:left w:val="none" w:sz="0" w:space="0" w:color="auto"/>
            <w:bottom w:val="none" w:sz="0" w:space="0" w:color="auto"/>
            <w:right w:val="none" w:sz="0" w:space="0" w:color="auto"/>
          </w:divBdr>
        </w:div>
        <w:div w:id="1926258150">
          <w:marLeft w:val="480"/>
          <w:marRight w:val="0"/>
          <w:marTop w:val="0"/>
          <w:marBottom w:val="0"/>
          <w:divBdr>
            <w:top w:val="none" w:sz="0" w:space="0" w:color="auto"/>
            <w:left w:val="none" w:sz="0" w:space="0" w:color="auto"/>
            <w:bottom w:val="none" w:sz="0" w:space="0" w:color="auto"/>
            <w:right w:val="none" w:sz="0" w:space="0" w:color="auto"/>
          </w:divBdr>
        </w:div>
        <w:div w:id="1743478234">
          <w:marLeft w:val="480"/>
          <w:marRight w:val="0"/>
          <w:marTop w:val="0"/>
          <w:marBottom w:val="0"/>
          <w:divBdr>
            <w:top w:val="none" w:sz="0" w:space="0" w:color="auto"/>
            <w:left w:val="none" w:sz="0" w:space="0" w:color="auto"/>
            <w:bottom w:val="none" w:sz="0" w:space="0" w:color="auto"/>
            <w:right w:val="none" w:sz="0" w:space="0" w:color="auto"/>
          </w:divBdr>
        </w:div>
        <w:div w:id="620381298">
          <w:marLeft w:val="480"/>
          <w:marRight w:val="0"/>
          <w:marTop w:val="0"/>
          <w:marBottom w:val="0"/>
          <w:divBdr>
            <w:top w:val="none" w:sz="0" w:space="0" w:color="auto"/>
            <w:left w:val="none" w:sz="0" w:space="0" w:color="auto"/>
            <w:bottom w:val="none" w:sz="0" w:space="0" w:color="auto"/>
            <w:right w:val="none" w:sz="0" w:space="0" w:color="auto"/>
          </w:divBdr>
        </w:div>
        <w:div w:id="1701781850">
          <w:marLeft w:val="480"/>
          <w:marRight w:val="0"/>
          <w:marTop w:val="0"/>
          <w:marBottom w:val="0"/>
          <w:divBdr>
            <w:top w:val="none" w:sz="0" w:space="0" w:color="auto"/>
            <w:left w:val="none" w:sz="0" w:space="0" w:color="auto"/>
            <w:bottom w:val="none" w:sz="0" w:space="0" w:color="auto"/>
            <w:right w:val="none" w:sz="0" w:space="0" w:color="auto"/>
          </w:divBdr>
        </w:div>
        <w:div w:id="40860203">
          <w:marLeft w:val="480"/>
          <w:marRight w:val="0"/>
          <w:marTop w:val="0"/>
          <w:marBottom w:val="0"/>
          <w:divBdr>
            <w:top w:val="none" w:sz="0" w:space="0" w:color="auto"/>
            <w:left w:val="none" w:sz="0" w:space="0" w:color="auto"/>
            <w:bottom w:val="none" w:sz="0" w:space="0" w:color="auto"/>
            <w:right w:val="none" w:sz="0" w:space="0" w:color="auto"/>
          </w:divBdr>
        </w:div>
        <w:div w:id="54281028">
          <w:marLeft w:val="480"/>
          <w:marRight w:val="0"/>
          <w:marTop w:val="0"/>
          <w:marBottom w:val="0"/>
          <w:divBdr>
            <w:top w:val="none" w:sz="0" w:space="0" w:color="auto"/>
            <w:left w:val="none" w:sz="0" w:space="0" w:color="auto"/>
            <w:bottom w:val="none" w:sz="0" w:space="0" w:color="auto"/>
            <w:right w:val="none" w:sz="0" w:space="0" w:color="auto"/>
          </w:divBdr>
        </w:div>
        <w:div w:id="752244793">
          <w:marLeft w:val="480"/>
          <w:marRight w:val="0"/>
          <w:marTop w:val="0"/>
          <w:marBottom w:val="0"/>
          <w:divBdr>
            <w:top w:val="none" w:sz="0" w:space="0" w:color="auto"/>
            <w:left w:val="none" w:sz="0" w:space="0" w:color="auto"/>
            <w:bottom w:val="none" w:sz="0" w:space="0" w:color="auto"/>
            <w:right w:val="none" w:sz="0" w:space="0" w:color="auto"/>
          </w:divBdr>
        </w:div>
        <w:div w:id="756563253">
          <w:marLeft w:val="480"/>
          <w:marRight w:val="0"/>
          <w:marTop w:val="0"/>
          <w:marBottom w:val="0"/>
          <w:divBdr>
            <w:top w:val="none" w:sz="0" w:space="0" w:color="auto"/>
            <w:left w:val="none" w:sz="0" w:space="0" w:color="auto"/>
            <w:bottom w:val="none" w:sz="0" w:space="0" w:color="auto"/>
            <w:right w:val="none" w:sz="0" w:space="0" w:color="auto"/>
          </w:divBdr>
        </w:div>
        <w:div w:id="685791504">
          <w:marLeft w:val="480"/>
          <w:marRight w:val="0"/>
          <w:marTop w:val="0"/>
          <w:marBottom w:val="0"/>
          <w:divBdr>
            <w:top w:val="none" w:sz="0" w:space="0" w:color="auto"/>
            <w:left w:val="none" w:sz="0" w:space="0" w:color="auto"/>
            <w:bottom w:val="none" w:sz="0" w:space="0" w:color="auto"/>
            <w:right w:val="none" w:sz="0" w:space="0" w:color="auto"/>
          </w:divBdr>
        </w:div>
        <w:div w:id="1653942293">
          <w:marLeft w:val="480"/>
          <w:marRight w:val="0"/>
          <w:marTop w:val="0"/>
          <w:marBottom w:val="0"/>
          <w:divBdr>
            <w:top w:val="none" w:sz="0" w:space="0" w:color="auto"/>
            <w:left w:val="none" w:sz="0" w:space="0" w:color="auto"/>
            <w:bottom w:val="none" w:sz="0" w:space="0" w:color="auto"/>
            <w:right w:val="none" w:sz="0" w:space="0" w:color="auto"/>
          </w:divBdr>
        </w:div>
        <w:div w:id="821506930">
          <w:marLeft w:val="480"/>
          <w:marRight w:val="0"/>
          <w:marTop w:val="0"/>
          <w:marBottom w:val="0"/>
          <w:divBdr>
            <w:top w:val="none" w:sz="0" w:space="0" w:color="auto"/>
            <w:left w:val="none" w:sz="0" w:space="0" w:color="auto"/>
            <w:bottom w:val="none" w:sz="0" w:space="0" w:color="auto"/>
            <w:right w:val="none" w:sz="0" w:space="0" w:color="auto"/>
          </w:divBdr>
        </w:div>
        <w:div w:id="1079063574">
          <w:marLeft w:val="480"/>
          <w:marRight w:val="0"/>
          <w:marTop w:val="0"/>
          <w:marBottom w:val="0"/>
          <w:divBdr>
            <w:top w:val="none" w:sz="0" w:space="0" w:color="auto"/>
            <w:left w:val="none" w:sz="0" w:space="0" w:color="auto"/>
            <w:bottom w:val="none" w:sz="0" w:space="0" w:color="auto"/>
            <w:right w:val="none" w:sz="0" w:space="0" w:color="auto"/>
          </w:divBdr>
        </w:div>
        <w:div w:id="998729396">
          <w:marLeft w:val="480"/>
          <w:marRight w:val="0"/>
          <w:marTop w:val="0"/>
          <w:marBottom w:val="0"/>
          <w:divBdr>
            <w:top w:val="none" w:sz="0" w:space="0" w:color="auto"/>
            <w:left w:val="none" w:sz="0" w:space="0" w:color="auto"/>
            <w:bottom w:val="none" w:sz="0" w:space="0" w:color="auto"/>
            <w:right w:val="none" w:sz="0" w:space="0" w:color="auto"/>
          </w:divBdr>
        </w:div>
        <w:div w:id="580454822">
          <w:marLeft w:val="480"/>
          <w:marRight w:val="0"/>
          <w:marTop w:val="0"/>
          <w:marBottom w:val="0"/>
          <w:divBdr>
            <w:top w:val="none" w:sz="0" w:space="0" w:color="auto"/>
            <w:left w:val="none" w:sz="0" w:space="0" w:color="auto"/>
            <w:bottom w:val="none" w:sz="0" w:space="0" w:color="auto"/>
            <w:right w:val="none" w:sz="0" w:space="0" w:color="auto"/>
          </w:divBdr>
        </w:div>
        <w:div w:id="962350022">
          <w:marLeft w:val="480"/>
          <w:marRight w:val="0"/>
          <w:marTop w:val="0"/>
          <w:marBottom w:val="0"/>
          <w:divBdr>
            <w:top w:val="none" w:sz="0" w:space="0" w:color="auto"/>
            <w:left w:val="none" w:sz="0" w:space="0" w:color="auto"/>
            <w:bottom w:val="none" w:sz="0" w:space="0" w:color="auto"/>
            <w:right w:val="none" w:sz="0" w:space="0" w:color="auto"/>
          </w:divBdr>
        </w:div>
        <w:div w:id="330333688">
          <w:marLeft w:val="480"/>
          <w:marRight w:val="0"/>
          <w:marTop w:val="0"/>
          <w:marBottom w:val="0"/>
          <w:divBdr>
            <w:top w:val="none" w:sz="0" w:space="0" w:color="auto"/>
            <w:left w:val="none" w:sz="0" w:space="0" w:color="auto"/>
            <w:bottom w:val="none" w:sz="0" w:space="0" w:color="auto"/>
            <w:right w:val="none" w:sz="0" w:space="0" w:color="auto"/>
          </w:divBdr>
        </w:div>
        <w:div w:id="990672672">
          <w:marLeft w:val="480"/>
          <w:marRight w:val="0"/>
          <w:marTop w:val="0"/>
          <w:marBottom w:val="0"/>
          <w:divBdr>
            <w:top w:val="none" w:sz="0" w:space="0" w:color="auto"/>
            <w:left w:val="none" w:sz="0" w:space="0" w:color="auto"/>
            <w:bottom w:val="none" w:sz="0" w:space="0" w:color="auto"/>
            <w:right w:val="none" w:sz="0" w:space="0" w:color="auto"/>
          </w:divBdr>
        </w:div>
        <w:div w:id="840923679">
          <w:marLeft w:val="480"/>
          <w:marRight w:val="0"/>
          <w:marTop w:val="0"/>
          <w:marBottom w:val="0"/>
          <w:divBdr>
            <w:top w:val="none" w:sz="0" w:space="0" w:color="auto"/>
            <w:left w:val="none" w:sz="0" w:space="0" w:color="auto"/>
            <w:bottom w:val="none" w:sz="0" w:space="0" w:color="auto"/>
            <w:right w:val="none" w:sz="0" w:space="0" w:color="auto"/>
          </w:divBdr>
        </w:div>
        <w:div w:id="845436701">
          <w:marLeft w:val="480"/>
          <w:marRight w:val="0"/>
          <w:marTop w:val="0"/>
          <w:marBottom w:val="0"/>
          <w:divBdr>
            <w:top w:val="none" w:sz="0" w:space="0" w:color="auto"/>
            <w:left w:val="none" w:sz="0" w:space="0" w:color="auto"/>
            <w:bottom w:val="none" w:sz="0" w:space="0" w:color="auto"/>
            <w:right w:val="none" w:sz="0" w:space="0" w:color="auto"/>
          </w:divBdr>
        </w:div>
        <w:div w:id="172034266">
          <w:marLeft w:val="480"/>
          <w:marRight w:val="0"/>
          <w:marTop w:val="0"/>
          <w:marBottom w:val="0"/>
          <w:divBdr>
            <w:top w:val="none" w:sz="0" w:space="0" w:color="auto"/>
            <w:left w:val="none" w:sz="0" w:space="0" w:color="auto"/>
            <w:bottom w:val="none" w:sz="0" w:space="0" w:color="auto"/>
            <w:right w:val="none" w:sz="0" w:space="0" w:color="auto"/>
          </w:divBdr>
        </w:div>
        <w:div w:id="601036725">
          <w:marLeft w:val="480"/>
          <w:marRight w:val="0"/>
          <w:marTop w:val="0"/>
          <w:marBottom w:val="0"/>
          <w:divBdr>
            <w:top w:val="none" w:sz="0" w:space="0" w:color="auto"/>
            <w:left w:val="none" w:sz="0" w:space="0" w:color="auto"/>
            <w:bottom w:val="none" w:sz="0" w:space="0" w:color="auto"/>
            <w:right w:val="none" w:sz="0" w:space="0" w:color="auto"/>
          </w:divBdr>
        </w:div>
        <w:div w:id="1991056774">
          <w:marLeft w:val="480"/>
          <w:marRight w:val="0"/>
          <w:marTop w:val="0"/>
          <w:marBottom w:val="0"/>
          <w:divBdr>
            <w:top w:val="none" w:sz="0" w:space="0" w:color="auto"/>
            <w:left w:val="none" w:sz="0" w:space="0" w:color="auto"/>
            <w:bottom w:val="none" w:sz="0" w:space="0" w:color="auto"/>
            <w:right w:val="none" w:sz="0" w:space="0" w:color="auto"/>
          </w:divBdr>
        </w:div>
        <w:div w:id="753479822">
          <w:marLeft w:val="480"/>
          <w:marRight w:val="0"/>
          <w:marTop w:val="0"/>
          <w:marBottom w:val="0"/>
          <w:divBdr>
            <w:top w:val="none" w:sz="0" w:space="0" w:color="auto"/>
            <w:left w:val="none" w:sz="0" w:space="0" w:color="auto"/>
            <w:bottom w:val="none" w:sz="0" w:space="0" w:color="auto"/>
            <w:right w:val="none" w:sz="0" w:space="0" w:color="auto"/>
          </w:divBdr>
        </w:div>
        <w:div w:id="1461336104">
          <w:marLeft w:val="480"/>
          <w:marRight w:val="0"/>
          <w:marTop w:val="0"/>
          <w:marBottom w:val="0"/>
          <w:divBdr>
            <w:top w:val="none" w:sz="0" w:space="0" w:color="auto"/>
            <w:left w:val="none" w:sz="0" w:space="0" w:color="auto"/>
            <w:bottom w:val="none" w:sz="0" w:space="0" w:color="auto"/>
            <w:right w:val="none" w:sz="0" w:space="0" w:color="auto"/>
          </w:divBdr>
        </w:div>
        <w:div w:id="1912496691">
          <w:marLeft w:val="480"/>
          <w:marRight w:val="0"/>
          <w:marTop w:val="0"/>
          <w:marBottom w:val="0"/>
          <w:divBdr>
            <w:top w:val="none" w:sz="0" w:space="0" w:color="auto"/>
            <w:left w:val="none" w:sz="0" w:space="0" w:color="auto"/>
            <w:bottom w:val="none" w:sz="0" w:space="0" w:color="auto"/>
            <w:right w:val="none" w:sz="0" w:space="0" w:color="auto"/>
          </w:divBdr>
        </w:div>
        <w:div w:id="1985042170">
          <w:marLeft w:val="480"/>
          <w:marRight w:val="0"/>
          <w:marTop w:val="0"/>
          <w:marBottom w:val="0"/>
          <w:divBdr>
            <w:top w:val="none" w:sz="0" w:space="0" w:color="auto"/>
            <w:left w:val="none" w:sz="0" w:space="0" w:color="auto"/>
            <w:bottom w:val="none" w:sz="0" w:space="0" w:color="auto"/>
            <w:right w:val="none" w:sz="0" w:space="0" w:color="auto"/>
          </w:divBdr>
        </w:div>
        <w:div w:id="1232736130">
          <w:marLeft w:val="480"/>
          <w:marRight w:val="0"/>
          <w:marTop w:val="0"/>
          <w:marBottom w:val="0"/>
          <w:divBdr>
            <w:top w:val="none" w:sz="0" w:space="0" w:color="auto"/>
            <w:left w:val="none" w:sz="0" w:space="0" w:color="auto"/>
            <w:bottom w:val="none" w:sz="0" w:space="0" w:color="auto"/>
            <w:right w:val="none" w:sz="0" w:space="0" w:color="auto"/>
          </w:divBdr>
        </w:div>
        <w:div w:id="31076278">
          <w:marLeft w:val="480"/>
          <w:marRight w:val="0"/>
          <w:marTop w:val="0"/>
          <w:marBottom w:val="0"/>
          <w:divBdr>
            <w:top w:val="none" w:sz="0" w:space="0" w:color="auto"/>
            <w:left w:val="none" w:sz="0" w:space="0" w:color="auto"/>
            <w:bottom w:val="none" w:sz="0" w:space="0" w:color="auto"/>
            <w:right w:val="none" w:sz="0" w:space="0" w:color="auto"/>
          </w:divBdr>
        </w:div>
        <w:div w:id="1575159990">
          <w:marLeft w:val="480"/>
          <w:marRight w:val="0"/>
          <w:marTop w:val="0"/>
          <w:marBottom w:val="0"/>
          <w:divBdr>
            <w:top w:val="none" w:sz="0" w:space="0" w:color="auto"/>
            <w:left w:val="none" w:sz="0" w:space="0" w:color="auto"/>
            <w:bottom w:val="none" w:sz="0" w:space="0" w:color="auto"/>
            <w:right w:val="none" w:sz="0" w:space="0" w:color="auto"/>
          </w:divBdr>
        </w:div>
        <w:div w:id="797341445">
          <w:marLeft w:val="480"/>
          <w:marRight w:val="0"/>
          <w:marTop w:val="0"/>
          <w:marBottom w:val="0"/>
          <w:divBdr>
            <w:top w:val="none" w:sz="0" w:space="0" w:color="auto"/>
            <w:left w:val="none" w:sz="0" w:space="0" w:color="auto"/>
            <w:bottom w:val="none" w:sz="0" w:space="0" w:color="auto"/>
            <w:right w:val="none" w:sz="0" w:space="0" w:color="auto"/>
          </w:divBdr>
        </w:div>
        <w:div w:id="556402440">
          <w:marLeft w:val="480"/>
          <w:marRight w:val="0"/>
          <w:marTop w:val="0"/>
          <w:marBottom w:val="0"/>
          <w:divBdr>
            <w:top w:val="none" w:sz="0" w:space="0" w:color="auto"/>
            <w:left w:val="none" w:sz="0" w:space="0" w:color="auto"/>
            <w:bottom w:val="none" w:sz="0" w:space="0" w:color="auto"/>
            <w:right w:val="none" w:sz="0" w:space="0" w:color="auto"/>
          </w:divBdr>
        </w:div>
        <w:div w:id="1526401208">
          <w:marLeft w:val="480"/>
          <w:marRight w:val="0"/>
          <w:marTop w:val="0"/>
          <w:marBottom w:val="0"/>
          <w:divBdr>
            <w:top w:val="none" w:sz="0" w:space="0" w:color="auto"/>
            <w:left w:val="none" w:sz="0" w:space="0" w:color="auto"/>
            <w:bottom w:val="none" w:sz="0" w:space="0" w:color="auto"/>
            <w:right w:val="none" w:sz="0" w:space="0" w:color="auto"/>
          </w:divBdr>
        </w:div>
        <w:div w:id="2064790113">
          <w:marLeft w:val="480"/>
          <w:marRight w:val="0"/>
          <w:marTop w:val="0"/>
          <w:marBottom w:val="0"/>
          <w:divBdr>
            <w:top w:val="none" w:sz="0" w:space="0" w:color="auto"/>
            <w:left w:val="none" w:sz="0" w:space="0" w:color="auto"/>
            <w:bottom w:val="none" w:sz="0" w:space="0" w:color="auto"/>
            <w:right w:val="none" w:sz="0" w:space="0" w:color="auto"/>
          </w:divBdr>
        </w:div>
        <w:div w:id="977338396">
          <w:marLeft w:val="480"/>
          <w:marRight w:val="0"/>
          <w:marTop w:val="0"/>
          <w:marBottom w:val="0"/>
          <w:divBdr>
            <w:top w:val="none" w:sz="0" w:space="0" w:color="auto"/>
            <w:left w:val="none" w:sz="0" w:space="0" w:color="auto"/>
            <w:bottom w:val="none" w:sz="0" w:space="0" w:color="auto"/>
            <w:right w:val="none" w:sz="0" w:space="0" w:color="auto"/>
          </w:divBdr>
        </w:div>
        <w:div w:id="1152679527">
          <w:marLeft w:val="480"/>
          <w:marRight w:val="0"/>
          <w:marTop w:val="0"/>
          <w:marBottom w:val="0"/>
          <w:divBdr>
            <w:top w:val="none" w:sz="0" w:space="0" w:color="auto"/>
            <w:left w:val="none" w:sz="0" w:space="0" w:color="auto"/>
            <w:bottom w:val="none" w:sz="0" w:space="0" w:color="auto"/>
            <w:right w:val="none" w:sz="0" w:space="0" w:color="auto"/>
          </w:divBdr>
        </w:div>
        <w:div w:id="1884708031">
          <w:marLeft w:val="480"/>
          <w:marRight w:val="0"/>
          <w:marTop w:val="0"/>
          <w:marBottom w:val="0"/>
          <w:divBdr>
            <w:top w:val="none" w:sz="0" w:space="0" w:color="auto"/>
            <w:left w:val="none" w:sz="0" w:space="0" w:color="auto"/>
            <w:bottom w:val="none" w:sz="0" w:space="0" w:color="auto"/>
            <w:right w:val="none" w:sz="0" w:space="0" w:color="auto"/>
          </w:divBdr>
        </w:div>
        <w:div w:id="550504051">
          <w:marLeft w:val="480"/>
          <w:marRight w:val="0"/>
          <w:marTop w:val="0"/>
          <w:marBottom w:val="0"/>
          <w:divBdr>
            <w:top w:val="none" w:sz="0" w:space="0" w:color="auto"/>
            <w:left w:val="none" w:sz="0" w:space="0" w:color="auto"/>
            <w:bottom w:val="none" w:sz="0" w:space="0" w:color="auto"/>
            <w:right w:val="none" w:sz="0" w:space="0" w:color="auto"/>
          </w:divBdr>
        </w:div>
        <w:div w:id="1979913251">
          <w:marLeft w:val="480"/>
          <w:marRight w:val="0"/>
          <w:marTop w:val="0"/>
          <w:marBottom w:val="0"/>
          <w:divBdr>
            <w:top w:val="none" w:sz="0" w:space="0" w:color="auto"/>
            <w:left w:val="none" w:sz="0" w:space="0" w:color="auto"/>
            <w:bottom w:val="none" w:sz="0" w:space="0" w:color="auto"/>
            <w:right w:val="none" w:sz="0" w:space="0" w:color="auto"/>
          </w:divBdr>
        </w:div>
        <w:div w:id="25494726">
          <w:marLeft w:val="480"/>
          <w:marRight w:val="0"/>
          <w:marTop w:val="0"/>
          <w:marBottom w:val="0"/>
          <w:divBdr>
            <w:top w:val="none" w:sz="0" w:space="0" w:color="auto"/>
            <w:left w:val="none" w:sz="0" w:space="0" w:color="auto"/>
            <w:bottom w:val="none" w:sz="0" w:space="0" w:color="auto"/>
            <w:right w:val="none" w:sz="0" w:space="0" w:color="auto"/>
          </w:divBdr>
        </w:div>
        <w:div w:id="614363988">
          <w:marLeft w:val="480"/>
          <w:marRight w:val="0"/>
          <w:marTop w:val="0"/>
          <w:marBottom w:val="0"/>
          <w:divBdr>
            <w:top w:val="none" w:sz="0" w:space="0" w:color="auto"/>
            <w:left w:val="none" w:sz="0" w:space="0" w:color="auto"/>
            <w:bottom w:val="none" w:sz="0" w:space="0" w:color="auto"/>
            <w:right w:val="none" w:sz="0" w:space="0" w:color="auto"/>
          </w:divBdr>
        </w:div>
        <w:div w:id="5056910">
          <w:marLeft w:val="480"/>
          <w:marRight w:val="0"/>
          <w:marTop w:val="0"/>
          <w:marBottom w:val="0"/>
          <w:divBdr>
            <w:top w:val="none" w:sz="0" w:space="0" w:color="auto"/>
            <w:left w:val="none" w:sz="0" w:space="0" w:color="auto"/>
            <w:bottom w:val="none" w:sz="0" w:space="0" w:color="auto"/>
            <w:right w:val="none" w:sz="0" w:space="0" w:color="auto"/>
          </w:divBdr>
        </w:div>
        <w:div w:id="1041713316">
          <w:marLeft w:val="480"/>
          <w:marRight w:val="0"/>
          <w:marTop w:val="0"/>
          <w:marBottom w:val="0"/>
          <w:divBdr>
            <w:top w:val="none" w:sz="0" w:space="0" w:color="auto"/>
            <w:left w:val="none" w:sz="0" w:space="0" w:color="auto"/>
            <w:bottom w:val="none" w:sz="0" w:space="0" w:color="auto"/>
            <w:right w:val="none" w:sz="0" w:space="0" w:color="auto"/>
          </w:divBdr>
        </w:div>
        <w:div w:id="1280574887">
          <w:marLeft w:val="480"/>
          <w:marRight w:val="0"/>
          <w:marTop w:val="0"/>
          <w:marBottom w:val="0"/>
          <w:divBdr>
            <w:top w:val="none" w:sz="0" w:space="0" w:color="auto"/>
            <w:left w:val="none" w:sz="0" w:space="0" w:color="auto"/>
            <w:bottom w:val="none" w:sz="0" w:space="0" w:color="auto"/>
            <w:right w:val="none" w:sz="0" w:space="0" w:color="auto"/>
          </w:divBdr>
        </w:div>
        <w:div w:id="1547638267">
          <w:marLeft w:val="480"/>
          <w:marRight w:val="0"/>
          <w:marTop w:val="0"/>
          <w:marBottom w:val="0"/>
          <w:divBdr>
            <w:top w:val="none" w:sz="0" w:space="0" w:color="auto"/>
            <w:left w:val="none" w:sz="0" w:space="0" w:color="auto"/>
            <w:bottom w:val="none" w:sz="0" w:space="0" w:color="auto"/>
            <w:right w:val="none" w:sz="0" w:space="0" w:color="auto"/>
          </w:divBdr>
        </w:div>
        <w:div w:id="1199247228">
          <w:marLeft w:val="480"/>
          <w:marRight w:val="0"/>
          <w:marTop w:val="0"/>
          <w:marBottom w:val="0"/>
          <w:divBdr>
            <w:top w:val="none" w:sz="0" w:space="0" w:color="auto"/>
            <w:left w:val="none" w:sz="0" w:space="0" w:color="auto"/>
            <w:bottom w:val="none" w:sz="0" w:space="0" w:color="auto"/>
            <w:right w:val="none" w:sz="0" w:space="0" w:color="auto"/>
          </w:divBdr>
        </w:div>
        <w:div w:id="584538484">
          <w:marLeft w:val="480"/>
          <w:marRight w:val="0"/>
          <w:marTop w:val="0"/>
          <w:marBottom w:val="0"/>
          <w:divBdr>
            <w:top w:val="none" w:sz="0" w:space="0" w:color="auto"/>
            <w:left w:val="none" w:sz="0" w:space="0" w:color="auto"/>
            <w:bottom w:val="none" w:sz="0" w:space="0" w:color="auto"/>
            <w:right w:val="none" w:sz="0" w:space="0" w:color="auto"/>
          </w:divBdr>
        </w:div>
        <w:div w:id="1804032256">
          <w:marLeft w:val="480"/>
          <w:marRight w:val="0"/>
          <w:marTop w:val="0"/>
          <w:marBottom w:val="0"/>
          <w:divBdr>
            <w:top w:val="none" w:sz="0" w:space="0" w:color="auto"/>
            <w:left w:val="none" w:sz="0" w:space="0" w:color="auto"/>
            <w:bottom w:val="none" w:sz="0" w:space="0" w:color="auto"/>
            <w:right w:val="none" w:sz="0" w:space="0" w:color="auto"/>
          </w:divBdr>
        </w:div>
        <w:div w:id="1922830797">
          <w:marLeft w:val="480"/>
          <w:marRight w:val="0"/>
          <w:marTop w:val="0"/>
          <w:marBottom w:val="0"/>
          <w:divBdr>
            <w:top w:val="none" w:sz="0" w:space="0" w:color="auto"/>
            <w:left w:val="none" w:sz="0" w:space="0" w:color="auto"/>
            <w:bottom w:val="none" w:sz="0" w:space="0" w:color="auto"/>
            <w:right w:val="none" w:sz="0" w:space="0" w:color="auto"/>
          </w:divBdr>
        </w:div>
        <w:div w:id="1900628521">
          <w:marLeft w:val="480"/>
          <w:marRight w:val="0"/>
          <w:marTop w:val="0"/>
          <w:marBottom w:val="0"/>
          <w:divBdr>
            <w:top w:val="none" w:sz="0" w:space="0" w:color="auto"/>
            <w:left w:val="none" w:sz="0" w:space="0" w:color="auto"/>
            <w:bottom w:val="none" w:sz="0" w:space="0" w:color="auto"/>
            <w:right w:val="none" w:sz="0" w:space="0" w:color="auto"/>
          </w:divBdr>
        </w:div>
        <w:div w:id="884487111">
          <w:marLeft w:val="480"/>
          <w:marRight w:val="0"/>
          <w:marTop w:val="0"/>
          <w:marBottom w:val="0"/>
          <w:divBdr>
            <w:top w:val="none" w:sz="0" w:space="0" w:color="auto"/>
            <w:left w:val="none" w:sz="0" w:space="0" w:color="auto"/>
            <w:bottom w:val="none" w:sz="0" w:space="0" w:color="auto"/>
            <w:right w:val="none" w:sz="0" w:space="0" w:color="auto"/>
          </w:divBdr>
        </w:div>
        <w:div w:id="1601140196">
          <w:marLeft w:val="480"/>
          <w:marRight w:val="0"/>
          <w:marTop w:val="0"/>
          <w:marBottom w:val="0"/>
          <w:divBdr>
            <w:top w:val="none" w:sz="0" w:space="0" w:color="auto"/>
            <w:left w:val="none" w:sz="0" w:space="0" w:color="auto"/>
            <w:bottom w:val="none" w:sz="0" w:space="0" w:color="auto"/>
            <w:right w:val="none" w:sz="0" w:space="0" w:color="auto"/>
          </w:divBdr>
        </w:div>
        <w:div w:id="1644771757">
          <w:marLeft w:val="480"/>
          <w:marRight w:val="0"/>
          <w:marTop w:val="0"/>
          <w:marBottom w:val="0"/>
          <w:divBdr>
            <w:top w:val="none" w:sz="0" w:space="0" w:color="auto"/>
            <w:left w:val="none" w:sz="0" w:space="0" w:color="auto"/>
            <w:bottom w:val="none" w:sz="0" w:space="0" w:color="auto"/>
            <w:right w:val="none" w:sz="0" w:space="0" w:color="auto"/>
          </w:divBdr>
        </w:div>
        <w:div w:id="727654392">
          <w:marLeft w:val="480"/>
          <w:marRight w:val="0"/>
          <w:marTop w:val="0"/>
          <w:marBottom w:val="0"/>
          <w:divBdr>
            <w:top w:val="none" w:sz="0" w:space="0" w:color="auto"/>
            <w:left w:val="none" w:sz="0" w:space="0" w:color="auto"/>
            <w:bottom w:val="none" w:sz="0" w:space="0" w:color="auto"/>
            <w:right w:val="none" w:sz="0" w:space="0" w:color="auto"/>
          </w:divBdr>
        </w:div>
        <w:div w:id="1908223326">
          <w:marLeft w:val="480"/>
          <w:marRight w:val="0"/>
          <w:marTop w:val="0"/>
          <w:marBottom w:val="0"/>
          <w:divBdr>
            <w:top w:val="none" w:sz="0" w:space="0" w:color="auto"/>
            <w:left w:val="none" w:sz="0" w:space="0" w:color="auto"/>
            <w:bottom w:val="none" w:sz="0" w:space="0" w:color="auto"/>
            <w:right w:val="none" w:sz="0" w:space="0" w:color="auto"/>
          </w:divBdr>
        </w:div>
        <w:div w:id="2008289820">
          <w:marLeft w:val="480"/>
          <w:marRight w:val="0"/>
          <w:marTop w:val="0"/>
          <w:marBottom w:val="0"/>
          <w:divBdr>
            <w:top w:val="none" w:sz="0" w:space="0" w:color="auto"/>
            <w:left w:val="none" w:sz="0" w:space="0" w:color="auto"/>
            <w:bottom w:val="none" w:sz="0" w:space="0" w:color="auto"/>
            <w:right w:val="none" w:sz="0" w:space="0" w:color="auto"/>
          </w:divBdr>
        </w:div>
        <w:div w:id="1271082352">
          <w:marLeft w:val="480"/>
          <w:marRight w:val="0"/>
          <w:marTop w:val="0"/>
          <w:marBottom w:val="0"/>
          <w:divBdr>
            <w:top w:val="none" w:sz="0" w:space="0" w:color="auto"/>
            <w:left w:val="none" w:sz="0" w:space="0" w:color="auto"/>
            <w:bottom w:val="none" w:sz="0" w:space="0" w:color="auto"/>
            <w:right w:val="none" w:sz="0" w:space="0" w:color="auto"/>
          </w:divBdr>
        </w:div>
      </w:divsChild>
    </w:div>
    <w:div w:id="691227243">
      <w:bodyDiv w:val="1"/>
      <w:marLeft w:val="0"/>
      <w:marRight w:val="0"/>
      <w:marTop w:val="0"/>
      <w:marBottom w:val="0"/>
      <w:divBdr>
        <w:top w:val="none" w:sz="0" w:space="0" w:color="auto"/>
        <w:left w:val="none" w:sz="0" w:space="0" w:color="auto"/>
        <w:bottom w:val="none" w:sz="0" w:space="0" w:color="auto"/>
        <w:right w:val="none" w:sz="0" w:space="0" w:color="auto"/>
      </w:divBdr>
    </w:div>
    <w:div w:id="691876202">
      <w:bodyDiv w:val="1"/>
      <w:marLeft w:val="0"/>
      <w:marRight w:val="0"/>
      <w:marTop w:val="0"/>
      <w:marBottom w:val="0"/>
      <w:divBdr>
        <w:top w:val="none" w:sz="0" w:space="0" w:color="auto"/>
        <w:left w:val="none" w:sz="0" w:space="0" w:color="auto"/>
        <w:bottom w:val="none" w:sz="0" w:space="0" w:color="auto"/>
        <w:right w:val="none" w:sz="0" w:space="0" w:color="auto"/>
      </w:divBdr>
    </w:div>
    <w:div w:id="692920598">
      <w:bodyDiv w:val="1"/>
      <w:marLeft w:val="0"/>
      <w:marRight w:val="0"/>
      <w:marTop w:val="0"/>
      <w:marBottom w:val="0"/>
      <w:divBdr>
        <w:top w:val="none" w:sz="0" w:space="0" w:color="auto"/>
        <w:left w:val="none" w:sz="0" w:space="0" w:color="auto"/>
        <w:bottom w:val="none" w:sz="0" w:space="0" w:color="auto"/>
        <w:right w:val="none" w:sz="0" w:space="0" w:color="auto"/>
      </w:divBdr>
    </w:div>
    <w:div w:id="693075898">
      <w:bodyDiv w:val="1"/>
      <w:marLeft w:val="0"/>
      <w:marRight w:val="0"/>
      <w:marTop w:val="0"/>
      <w:marBottom w:val="0"/>
      <w:divBdr>
        <w:top w:val="none" w:sz="0" w:space="0" w:color="auto"/>
        <w:left w:val="none" w:sz="0" w:space="0" w:color="auto"/>
        <w:bottom w:val="none" w:sz="0" w:space="0" w:color="auto"/>
        <w:right w:val="none" w:sz="0" w:space="0" w:color="auto"/>
      </w:divBdr>
    </w:div>
    <w:div w:id="693920264">
      <w:bodyDiv w:val="1"/>
      <w:marLeft w:val="0"/>
      <w:marRight w:val="0"/>
      <w:marTop w:val="0"/>
      <w:marBottom w:val="0"/>
      <w:divBdr>
        <w:top w:val="none" w:sz="0" w:space="0" w:color="auto"/>
        <w:left w:val="none" w:sz="0" w:space="0" w:color="auto"/>
        <w:bottom w:val="none" w:sz="0" w:space="0" w:color="auto"/>
        <w:right w:val="none" w:sz="0" w:space="0" w:color="auto"/>
      </w:divBdr>
    </w:div>
    <w:div w:id="695883669">
      <w:bodyDiv w:val="1"/>
      <w:marLeft w:val="0"/>
      <w:marRight w:val="0"/>
      <w:marTop w:val="0"/>
      <w:marBottom w:val="0"/>
      <w:divBdr>
        <w:top w:val="none" w:sz="0" w:space="0" w:color="auto"/>
        <w:left w:val="none" w:sz="0" w:space="0" w:color="auto"/>
        <w:bottom w:val="none" w:sz="0" w:space="0" w:color="auto"/>
        <w:right w:val="none" w:sz="0" w:space="0" w:color="auto"/>
      </w:divBdr>
    </w:div>
    <w:div w:id="697389010">
      <w:bodyDiv w:val="1"/>
      <w:marLeft w:val="0"/>
      <w:marRight w:val="0"/>
      <w:marTop w:val="0"/>
      <w:marBottom w:val="0"/>
      <w:divBdr>
        <w:top w:val="none" w:sz="0" w:space="0" w:color="auto"/>
        <w:left w:val="none" w:sz="0" w:space="0" w:color="auto"/>
        <w:bottom w:val="none" w:sz="0" w:space="0" w:color="auto"/>
        <w:right w:val="none" w:sz="0" w:space="0" w:color="auto"/>
      </w:divBdr>
    </w:div>
    <w:div w:id="698358305">
      <w:bodyDiv w:val="1"/>
      <w:marLeft w:val="0"/>
      <w:marRight w:val="0"/>
      <w:marTop w:val="0"/>
      <w:marBottom w:val="0"/>
      <w:divBdr>
        <w:top w:val="none" w:sz="0" w:space="0" w:color="auto"/>
        <w:left w:val="none" w:sz="0" w:space="0" w:color="auto"/>
        <w:bottom w:val="none" w:sz="0" w:space="0" w:color="auto"/>
        <w:right w:val="none" w:sz="0" w:space="0" w:color="auto"/>
      </w:divBdr>
    </w:div>
    <w:div w:id="700983771">
      <w:bodyDiv w:val="1"/>
      <w:marLeft w:val="0"/>
      <w:marRight w:val="0"/>
      <w:marTop w:val="0"/>
      <w:marBottom w:val="0"/>
      <w:divBdr>
        <w:top w:val="none" w:sz="0" w:space="0" w:color="auto"/>
        <w:left w:val="none" w:sz="0" w:space="0" w:color="auto"/>
        <w:bottom w:val="none" w:sz="0" w:space="0" w:color="auto"/>
        <w:right w:val="none" w:sz="0" w:space="0" w:color="auto"/>
      </w:divBdr>
    </w:div>
    <w:div w:id="701050515">
      <w:bodyDiv w:val="1"/>
      <w:marLeft w:val="0"/>
      <w:marRight w:val="0"/>
      <w:marTop w:val="0"/>
      <w:marBottom w:val="0"/>
      <w:divBdr>
        <w:top w:val="none" w:sz="0" w:space="0" w:color="auto"/>
        <w:left w:val="none" w:sz="0" w:space="0" w:color="auto"/>
        <w:bottom w:val="none" w:sz="0" w:space="0" w:color="auto"/>
        <w:right w:val="none" w:sz="0" w:space="0" w:color="auto"/>
      </w:divBdr>
    </w:div>
    <w:div w:id="701783452">
      <w:bodyDiv w:val="1"/>
      <w:marLeft w:val="0"/>
      <w:marRight w:val="0"/>
      <w:marTop w:val="0"/>
      <w:marBottom w:val="0"/>
      <w:divBdr>
        <w:top w:val="none" w:sz="0" w:space="0" w:color="auto"/>
        <w:left w:val="none" w:sz="0" w:space="0" w:color="auto"/>
        <w:bottom w:val="none" w:sz="0" w:space="0" w:color="auto"/>
        <w:right w:val="none" w:sz="0" w:space="0" w:color="auto"/>
      </w:divBdr>
    </w:div>
    <w:div w:id="701977655">
      <w:bodyDiv w:val="1"/>
      <w:marLeft w:val="0"/>
      <w:marRight w:val="0"/>
      <w:marTop w:val="0"/>
      <w:marBottom w:val="0"/>
      <w:divBdr>
        <w:top w:val="none" w:sz="0" w:space="0" w:color="auto"/>
        <w:left w:val="none" w:sz="0" w:space="0" w:color="auto"/>
        <w:bottom w:val="none" w:sz="0" w:space="0" w:color="auto"/>
        <w:right w:val="none" w:sz="0" w:space="0" w:color="auto"/>
      </w:divBdr>
    </w:div>
    <w:div w:id="702049539">
      <w:bodyDiv w:val="1"/>
      <w:marLeft w:val="0"/>
      <w:marRight w:val="0"/>
      <w:marTop w:val="0"/>
      <w:marBottom w:val="0"/>
      <w:divBdr>
        <w:top w:val="none" w:sz="0" w:space="0" w:color="auto"/>
        <w:left w:val="none" w:sz="0" w:space="0" w:color="auto"/>
        <w:bottom w:val="none" w:sz="0" w:space="0" w:color="auto"/>
        <w:right w:val="none" w:sz="0" w:space="0" w:color="auto"/>
      </w:divBdr>
    </w:div>
    <w:div w:id="703016983">
      <w:bodyDiv w:val="1"/>
      <w:marLeft w:val="0"/>
      <w:marRight w:val="0"/>
      <w:marTop w:val="0"/>
      <w:marBottom w:val="0"/>
      <w:divBdr>
        <w:top w:val="none" w:sz="0" w:space="0" w:color="auto"/>
        <w:left w:val="none" w:sz="0" w:space="0" w:color="auto"/>
        <w:bottom w:val="none" w:sz="0" w:space="0" w:color="auto"/>
        <w:right w:val="none" w:sz="0" w:space="0" w:color="auto"/>
      </w:divBdr>
    </w:div>
    <w:div w:id="703209297">
      <w:bodyDiv w:val="1"/>
      <w:marLeft w:val="0"/>
      <w:marRight w:val="0"/>
      <w:marTop w:val="0"/>
      <w:marBottom w:val="0"/>
      <w:divBdr>
        <w:top w:val="none" w:sz="0" w:space="0" w:color="auto"/>
        <w:left w:val="none" w:sz="0" w:space="0" w:color="auto"/>
        <w:bottom w:val="none" w:sz="0" w:space="0" w:color="auto"/>
        <w:right w:val="none" w:sz="0" w:space="0" w:color="auto"/>
      </w:divBdr>
    </w:div>
    <w:div w:id="703822819">
      <w:bodyDiv w:val="1"/>
      <w:marLeft w:val="0"/>
      <w:marRight w:val="0"/>
      <w:marTop w:val="0"/>
      <w:marBottom w:val="0"/>
      <w:divBdr>
        <w:top w:val="none" w:sz="0" w:space="0" w:color="auto"/>
        <w:left w:val="none" w:sz="0" w:space="0" w:color="auto"/>
        <w:bottom w:val="none" w:sz="0" w:space="0" w:color="auto"/>
        <w:right w:val="none" w:sz="0" w:space="0" w:color="auto"/>
      </w:divBdr>
    </w:div>
    <w:div w:id="705132396">
      <w:bodyDiv w:val="1"/>
      <w:marLeft w:val="0"/>
      <w:marRight w:val="0"/>
      <w:marTop w:val="0"/>
      <w:marBottom w:val="0"/>
      <w:divBdr>
        <w:top w:val="none" w:sz="0" w:space="0" w:color="auto"/>
        <w:left w:val="none" w:sz="0" w:space="0" w:color="auto"/>
        <w:bottom w:val="none" w:sz="0" w:space="0" w:color="auto"/>
        <w:right w:val="none" w:sz="0" w:space="0" w:color="auto"/>
      </w:divBdr>
    </w:div>
    <w:div w:id="705179099">
      <w:bodyDiv w:val="1"/>
      <w:marLeft w:val="0"/>
      <w:marRight w:val="0"/>
      <w:marTop w:val="0"/>
      <w:marBottom w:val="0"/>
      <w:divBdr>
        <w:top w:val="none" w:sz="0" w:space="0" w:color="auto"/>
        <w:left w:val="none" w:sz="0" w:space="0" w:color="auto"/>
        <w:bottom w:val="none" w:sz="0" w:space="0" w:color="auto"/>
        <w:right w:val="none" w:sz="0" w:space="0" w:color="auto"/>
      </w:divBdr>
    </w:div>
    <w:div w:id="705523706">
      <w:bodyDiv w:val="1"/>
      <w:marLeft w:val="0"/>
      <w:marRight w:val="0"/>
      <w:marTop w:val="0"/>
      <w:marBottom w:val="0"/>
      <w:divBdr>
        <w:top w:val="none" w:sz="0" w:space="0" w:color="auto"/>
        <w:left w:val="none" w:sz="0" w:space="0" w:color="auto"/>
        <w:bottom w:val="none" w:sz="0" w:space="0" w:color="auto"/>
        <w:right w:val="none" w:sz="0" w:space="0" w:color="auto"/>
      </w:divBdr>
    </w:div>
    <w:div w:id="706948580">
      <w:bodyDiv w:val="1"/>
      <w:marLeft w:val="0"/>
      <w:marRight w:val="0"/>
      <w:marTop w:val="0"/>
      <w:marBottom w:val="0"/>
      <w:divBdr>
        <w:top w:val="none" w:sz="0" w:space="0" w:color="auto"/>
        <w:left w:val="none" w:sz="0" w:space="0" w:color="auto"/>
        <w:bottom w:val="none" w:sz="0" w:space="0" w:color="auto"/>
        <w:right w:val="none" w:sz="0" w:space="0" w:color="auto"/>
      </w:divBdr>
    </w:div>
    <w:div w:id="707411351">
      <w:bodyDiv w:val="1"/>
      <w:marLeft w:val="0"/>
      <w:marRight w:val="0"/>
      <w:marTop w:val="0"/>
      <w:marBottom w:val="0"/>
      <w:divBdr>
        <w:top w:val="none" w:sz="0" w:space="0" w:color="auto"/>
        <w:left w:val="none" w:sz="0" w:space="0" w:color="auto"/>
        <w:bottom w:val="none" w:sz="0" w:space="0" w:color="auto"/>
        <w:right w:val="none" w:sz="0" w:space="0" w:color="auto"/>
      </w:divBdr>
    </w:div>
    <w:div w:id="707534174">
      <w:bodyDiv w:val="1"/>
      <w:marLeft w:val="0"/>
      <w:marRight w:val="0"/>
      <w:marTop w:val="0"/>
      <w:marBottom w:val="0"/>
      <w:divBdr>
        <w:top w:val="none" w:sz="0" w:space="0" w:color="auto"/>
        <w:left w:val="none" w:sz="0" w:space="0" w:color="auto"/>
        <w:bottom w:val="none" w:sz="0" w:space="0" w:color="auto"/>
        <w:right w:val="none" w:sz="0" w:space="0" w:color="auto"/>
      </w:divBdr>
    </w:div>
    <w:div w:id="710375946">
      <w:bodyDiv w:val="1"/>
      <w:marLeft w:val="0"/>
      <w:marRight w:val="0"/>
      <w:marTop w:val="0"/>
      <w:marBottom w:val="0"/>
      <w:divBdr>
        <w:top w:val="none" w:sz="0" w:space="0" w:color="auto"/>
        <w:left w:val="none" w:sz="0" w:space="0" w:color="auto"/>
        <w:bottom w:val="none" w:sz="0" w:space="0" w:color="auto"/>
        <w:right w:val="none" w:sz="0" w:space="0" w:color="auto"/>
      </w:divBdr>
    </w:div>
    <w:div w:id="711879246">
      <w:bodyDiv w:val="1"/>
      <w:marLeft w:val="0"/>
      <w:marRight w:val="0"/>
      <w:marTop w:val="0"/>
      <w:marBottom w:val="0"/>
      <w:divBdr>
        <w:top w:val="none" w:sz="0" w:space="0" w:color="auto"/>
        <w:left w:val="none" w:sz="0" w:space="0" w:color="auto"/>
        <w:bottom w:val="none" w:sz="0" w:space="0" w:color="auto"/>
        <w:right w:val="none" w:sz="0" w:space="0" w:color="auto"/>
      </w:divBdr>
    </w:div>
    <w:div w:id="714618193">
      <w:bodyDiv w:val="1"/>
      <w:marLeft w:val="0"/>
      <w:marRight w:val="0"/>
      <w:marTop w:val="0"/>
      <w:marBottom w:val="0"/>
      <w:divBdr>
        <w:top w:val="none" w:sz="0" w:space="0" w:color="auto"/>
        <w:left w:val="none" w:sz="0" w:space="0" w:color="auto"/>
        <w:bottom w:val="none" w:sz="0" w:space="0" w:color="auto"/>
        <w:right w:val="none" w:sz="0" w:space="0" w:color="auto"/>
      </w:divBdr>
    </w:div>
    <w:div w:id="717440281">
      <w:bodyDiv w:val="1"/>
      <w:marLeft w:val="0"/>
      <w:marRight w:val="0"/>
      <w:marTop w:val="0"/>
      <w:marBottom w:val="0"/>
      <w:divBdr>
        <w:top w:val="none" w:sz="0" w:space="0" w:color="auto"/>
        <w:left w:val="none" w:sz="0" w:space="0" w:color="auto"/>
        <w:bottom w:val="none" w:sz="0" w:space="0" w:color="auto"/>
        <w:right w:val="none" w:sz="0" w:space="0" w:color="auto"/>
      </w:divBdr>
    </w:div>
    <w:div w:id="717703441">
      <w:bodyDiv w:val="1"/>
      <w:marLeft w:val="0"/>
      <w:marRight w:val="0"/>
      <w:marTop w:val="0"/>
      <w:marBottom w:val="0"/>
      <w:divBdr>
        <w:top w:val="none" w:sz="0" w:space="0" w:color="auto"/>
        <w:left w:val="none" w:sz="0" w:space="0" w:color="auto"/>
        <w:bottom w:val="none" w:sz="0" w:space="0" w:color="auto"/>
        <w:right w:val="none" w:sz="0" w:space="0" w:color="auto"/>
      </w:divBdr>
    </w:div>
    <w:div w:id="720131978">
      <w:bodyDiv w:val="1"/>
      <w:marLeft w:val="0"/>
      <w:marRight w:val="0"/>
      <w:marTop w:val="0"/>
      <w:marBottom w:val="0"/>
      <w:divBdr>
        <w:top w:val="none" w:sz="0" w:space="0" w:color="auto"/>
        <w:left w:val="none" w:sz="0" w:space="0" w:color="auto"/>
        <w:bottom w:val="none" w:sz="0" w:space="0" w:color="auto"/>
        <w:right w:val="none" w:sz="0" w:space="0" w:color="auto"/>
      </w:divBdr>
    </w:div>
    <w:div w:id="721949605">
      <w:bodyDiv w:val="1"/>
      <w:marLeft w:val="0"/>
      <w:marRight w:val="0"/>
      <w:marTop w:val="0"/>
      <w:marBottom w:val="0"/>
      <w:divBdr>
        <w:top w:val="none" w:sz="0" w:space="0" w:color="auto"/>
        <w:left w:val="none" w:sz="0" w:space="0" w:color="auto"/>
        <w:bottom w:val="none" w:sz="0" w:space="0" w:color="auto"/>
        <w:right w:val="none" w:sz="0" w:space="0" w:color="auto"/>
      </w:divBdr>
    </w:div>
    <w:div w:id="723913832">
      <w:bodyDiv w:val="1"/>
      <w:marLeft w:val="0"/>
      <w:marRight w:val="0"/>
      <w:marTop w:val="0"/>
      <w:marBottom w:val="0"/>
      <w:divBdr>
        <w:top w:val="none" w:sz="0" w:space="0" w:color="auto"/>
        <w:left w:val="none" w:sz="0" w:space="0" w:color="auto"/>
        <w:bottom w:val="none" w:sz="0" w:space="0" w:color="auto"/>
        <w:right w:val="none" w:sz="0" w:space="0" w:color="auto"/>
      </w:divBdr>
    </w:div>
    <w:div w:id="724255006">
      <w:bodyDiv w:val="1"/>
      <w:marLeft w:val="0"/>
      <w:marRight w:val="0"/>
      <w:marTop w:val="0"/>
      <w:marBottom w:val="0"/>
      <w:divBdr>
        <w:top w:val="none" w:sz="0" w:space="0" w:color="auto"/>
        <w:left w:val="none" w:sz="0" w:space="0" w:color="auto"/>
        <w:bottom w:val="none" w:sz="0" w:space="0" w:color="auto"/>
        <w:right w:val="none" w:sz="0" w:space="0" w:color="auto"/>
      </w:divBdr>
      <w:divsChild>
        <w:div w:id="1994747949">
          <w:marLeft w:val="480"/>
          <w:marRight w:val="0"/>
          <w:marTop w:val="0"/>
          <w:marBottom w:val="0"/>
          <w:divBdr>
            <w:top w:val="none" w:sz="0" w:space="0" w:color="auto"/>
            <w:left w:val="none" w:sz="0" w:space="0" w:color="auto"/>
            <w:bottom w:val="none" w:sz="0" w:space="0" w:color="auto"/>
            <w:right w:val="none" w:sz="0" w:space="0" w:color="auto"/>
          </w:divBdr>
        </w:div>
        <w:div w:id="554317247">
          <w:marLeft w:val="480"/>
          <w:marRight w:val="0"/>
          <w:marTop w:val="0"/>
          <w:marBottom w:val="0"/>
          <w:divBdr>
            <w:top w:val="none" w:sz="0" w:space="0" w:color="auto"/>
            <w:left w:val="none" w:sz="0" w:space="0" w:color="auto"/>
            <w:bottom w:val="none" w:sz="0" w:space="0" w:color="auto"/>
            <w:right w:val="none" w:sz="0" w:space="0" w:color="auto"/>
          </w:divBdr>
        </w:div>
        <w:div w:id="2094662580">
          <w:marLeft w:val="480"/>
          <w:marRight w:val="0"/>
          <w:marTop w:val="0"/>
          <w:marBottom w:val="0"/>
          <w:divBdr>
            <w:top w:val="none" w:sz="0" w:space="0" w:color="auto"/>
            <w:left w:val="none" w:sz="0" w:space="0" w:color="auto"/>
            <w:bottom w:val="none" w:sz="0" w:space="0" w:color="auto"/>
            <w:right w:val="none" w:sz="0" w:space="0" w:color="auto"/>
          </w:divBdr>
        </w:div>
        <w:div w:id="215555815">
          <w:marLeft w:val="480"/>
          <w:marRight w:val="0"/>
          <w:marTop w:val="0"/>
          <w:marBottom w:val="0"/>
          <w:divBdr>
            <w:top w:val="none" w:sz="0" w:space="0" w:color="auto"/>
            <w:left w:val="none" w:sz="0" w:space="0" w:color="auto"/>
            <w:bottom w:val="none" w:sz="0" w:space="0" w:color="auto"/>
            <w:right w:val="none" w:sz="0" w:space="0" w:color="auto"/>
          </w:divBdr>
        </w:div>
        <w:div w:id="57940740">
          <w:marLeft w:val="480"/>
          <w:marRight w:val="0"/>
          <w:marTop w:val="0"/>
          <w:marBottom w:val="0"/>
          <w:divBdr>
            <w:top w:val="none" w:sz="0" w:space="0" w:color="auto"/>
            <w:left w:val="none" w:sz="0" w:space="0" w:color="auto"/>
            <w:bottom w:val="none" w:sz="0" w:space="0" w:color="auto"/>
            <w:right w:val="none" w:sz="0" w:space="0" w:color="auto"/>
          </w:divBdr>
        </w:div>
        <w:div w:id="1702243290">
          <w:marLeft w:val="480"/>
          <w:marRight w:val="0"/>
          <w:marTop w:val="0"/>
          <w:marBottom w:val="0"/>
          <w:divBdr>
            <w:top w:val="none" w:sz="0" w:space="0" w:color="auto"/>
            <w:left w:val="none" w:sz="0" w:space="0" w:color="auto"/>
            <w:bottom w:val="none" w:sz="0" w:space="0" w:color="auto"/>
            <w:right w:val="none" w:sz="0" w:space="0" w:color="auto"/>
          </w:divBdr>
        </w:div>
        <w:div w:id="1564288789">
          <w:marLeft w:val="480"/>
          <w:marRight w:val="0"/>
          <w:marTop w:val="0"/>
          <w:marBottom w:val="0"/>
          <w:divBdr>
            <w:top w:val="none" w:sz="0" w:space="0" w:color="auto"/>
            <w:left w:val="none" w:sz="0" w:space="0" w:color="auto"/>
            <w:bottom w:val="none" w:sz="0" w:space="0" w:color="auto"/>
            <w:right w:val="none" w:sz="0" w:space="0" w:color="auto"/>
          </w:divBdr>
        </w:div>
        <w:div w:id="1815754006">
          <w:marLeft w:val="480"/>
          <w:marRight w:val="0"/>
          <w:marTop w:val="0"/>
          <w:marBottom w:val="0"/>
          <w:divBdr>
            <w:top w:val="none" w:sz="0" w:space="0" w:color="auto"/>
            <w:left w:val="none" w:sz="0" w:space="0" w:color="auto"/>
            <w:bottom w:val="none" w:sz="0" w:space="0" w:color="auto"/>
            <w:right w:val="none" w:sz="0" w:space="0" w:color="auto"/>
          </w:divBdr>
        </w:div>
        <w:div w:id="800809572">
          <w:marLeft w:val="480"/>
          <w:marRight w:val="0"/>
          <w:marTop w:val="0"/>
          <w:marBottom w:val="0"/>
          <w:divBdr>
            <w:top w:val="none" w:sz="0" w:space="0" w:color="auto"/>
            <w:left w:val="none" w:sz="0" w:space="0" w:color="auto"/>
            <w:bottom w:val="none" w:sz="0" w:space="0" w:color="auto"/>
            <w:right w:val="none" w:sz="0" w:space="0" w:color="auto"/>
          </w:divBdr>
        </w:div>
        <w:div w:id="1321499165">
          <w:marLeft w:val="480"/>
          <w:marRight w:val="0"/>
          <w:marTop w:val="0"/>
          <w:marBottom w:val="0"/>
          <w:divBdr>
            <w:top w:val="none" w:sz="0" w:space="0" w:color="auto"/>
            <w:left w:val="none" w:sz="0" w:space="0" w:color="auto"/>
            <w:bottom w:val="none" w:sz="0" w:space="0" w:color="auto"/>
            <w:right w:val="none" w:sz="0" w:space="0" w:color="auto"/>
          </w:divBdr>
        </w:div>
        <w:div w:id="1693065018">
          <w:marLeft w:val="480"/>
          <w:marRight w:val="0"/>
          <w:marTop w:val="0"/>
          <w:marBottom w:val="0"/>
          <w:divBdr>
            <w:top w:val="none" w:sz="0" w:space="0" w:color="auto"/>
            <w:left w:val="none" w:sz="0" w:space="0" w:color="auto"/>
            <w:bottom w:val="none" w:sz="0" w:space="0" w:color="auto"/>
            <w:right w:val="none" w:sz="0" w:space="0" w:color="auto"/>
          </w:divBdr>
        </w:div>
        <w:div w:id="400713577">
          <w:marLeft w:val="480"/>
          <w:marRight w:val="0"/>
          <w:marTop w:val="0"/>
          <w:marBottom w:val="0"/>
          <w:divBdr>
            <w:top w:val="none" w:sz="0" w:space="0" w:color="auto"/>
            <w:left w:val="none" w:sz="0" w:space="0" w:color="auto"/>
            <w:bottom w:val="none" w:sz="0" w:space="0" w:color="auto"/>
            <w:right w:val="none" w:sz="0" w:space="0" w:color="auto"/>
          </w:divBdr>
        </w:div>
        <w:div w:id="1087312103">
          <w:marLeft w:val="480"/>
          <w:marRight w:val="0"/>
          <w:marTop w:val="0"/>
          <w:marBottom w:val="0"/>
          <w:divBdr>
            <w:top w:val="none" w:sz="0" w:space="0" w:color="auto"/>
            <w:left w:val="none" w:sz="0" w:space="0" w:color="auto"/>
            <w:bottom w:val="none" w:sz="0" w:space="0" w:color="auto"/>
            <w:right w:val="none" w:sz="0" w:space="0" w:color="auto"/>
          </w:divBdr>
        </w:div>
        <w:div w:id="1993679871">
          <w:marLeft w:val="480"/>
          <w:marRight w:val="0"/>
          <w:marTop w:val="0"/>
          <w:marBottom w:val="0"/>
          <w:divBdr>
            <w:top w:val="none" w:sz="0" w:space="0" w:color="auto"/>
            <w:left w:val="none" w:sz="0" w:space="0" w:color="auto"/>
            <w:bottom w:val="none" w:sz="0" w:space="0" w:color="auto"/>
            <w:right w:val="none" w:sz="0" w:space="0" w:color="auto"/>
          </w:divBdr>
        </w:div>
        <w:div w:id="2083523200">
          <w:marLeft w:val="480"/>
          <w:marRight w:val="0"/>
          <w:marTop w:val="0"/>
          <w:marBottom w:val="0"/>
          <w:divBdr>
            <w:top w:val="none" w:sz="0" w:space="0" w:color="auto"/>
            <w:left w:val="none" w:sz="0" w:space="0" w:color="auto"/>
            <w:bottom w:val="none" w:sz="0" w:space="0" w:color="auto"/>
            <w:right w:val="none" w:sz="0" w:space="0" w:color="auto"/>
          </w:divBdr>
        </w:div>
        <w:div w:id="1352491840">
          <w:marLeft w:val="480"/>
          <w:marRight w:val="0"/>
          <w:marTop w:val="0"/>
          <w:marBottom w:val="0"/>
          <w:divBdr>
            <w:top w:val="none" w:sz="0" w:space="0" w:color="auto"/>
            <w:left w:val="none" w:sz="0" w:space="0" w:color="auto"/>
            <w:bottom w:val="none" w:sz="0" w:space="0" w:color="auto"/>
            <w:right w:val="none" w:sz="0" w:space="0" w:color="auto"/>
          </w:divBdr>
        </w:div>
        <w:div w:id="927539875">
          <w:marLeft w:val="480"/>
          <w:marRight w:val="0"/>
          <w:marTop w:val="0"/>
          <w:marBottom w:val="0"/>
          <w:divBdr>
            <w:top w:val="none" w:sz="0" w:space="0" w:color="auto"/>
            <w:left w:val="none" w:sz="0" w:space="0" w:color="auto"/>
            <w:bottom w:val="none" w:sz="0" w:space="0" w:color="auto"/>
            <w:right w:val="none" w:sz="0" w:space="0" w:color="auto"/>
          </w:divBdr>
        </w:div>
        <w:div w:id="1350565971">
          <w:marLeft w:val="480"/>
          <w:marRight w:val="0"/>
          <w:marTop w:val="0"/>
          <w:marBottom w:val="0"/>
          <w:divBdr>
            <w:top w:val="none" w:sz="0" w:space="0" w:color="auto"/>
            <w:left w:val="none" w:sz="0" w:space="0" w:color="auto"/>
            <w:bottom w:val="none" w:sz="0" w:space="0" w:color="auto"/>
            <w:right w:val="none" w:sz="0" w:space="0" w:color="auto"/>
          </w:divBdr>
        </w:div>
        <w:div w:id="2139180488">
          <w:marLeft w:val="480"/>
          <w:marRight w:val="0"/>
          <w:marTop w:val="0"/>
          <w:marBottom w:val="0"/>
          <w:divBdr>
            <w:top w:val="none" w:sz="0" w:space="0" w:color="auto"/>
            <w:left w:val="none" w:sz="0" w:space="0" w:color="auto"/>
            <w:bottom w:val="none" w:sz="0" w:space="0" w:color="auto"/>
            <w:right w:val="none" w:sz="0" w:space="0" w:color="auto"/>
          </w:divBdr>
        </w:div>
        <w:div w:id="258484858">
          <w:marLeft w:val="480"/>
          <w:marRight w:val="0"/>
          <w:marTop w:val="0"/>
          <w:marBottom w:val="0"/>
          <w:divBdr>
            <w:top w:val="none" w:sz="0" w:space="0" w:color="auto"/>
            <w:left w:val="none" w:sz="0" w:space="0" w:color="auto"/>
            <w:bottom w:val="none" w:sz="0" w:space="0" w:color="auto"/>
            <w:right w:val="none" w:sz="0" w:space="0" w:color="auto"/>
          </w:divBdr>
        </w:div>
      </w:divsChild>
    </w:div>
    <w:div w:id="724335400">
      <w:bodyDiv w:val="1"/>
      <w:marLeft w:val="0"/>
      <w:marRight w:val="0"/>
      <w:marTop w:val="0"/>
      <w:marBottom w:val="0"/>
      <w:divBdr>
        <w:top w:val="none" w:sz="0" w:space="0" w:color="auto"/>
        <w:left w:val="none" w:sz="0" w:space="0" w:color="auto"/>
        <w:bottom w:val="none" w:sz="0" w:space="0" w:color="auto"/>
        <w:right w:val="none" w:sz="0" w:space="0" w:color="auto"/>
      </w:divBdr>
    </w:div>
    <w:div w:id="725420903">
      <w:bodyDiv w:val="1"/>
      <w:marLeft w:val="0"/>
      <w:marRight w:val="0"/>
      <w:marTop w:val="0"/>
      <w:marBottom w:val="0"/>
      <w:divBdr>
        <w:top w:val="none" w:sz="0" w:space="0" w:color="auto"/>
        <w:left w:val="none" w:sz="0" w:space="0" w:color="auto"/>
        <w:bottom w:val="none" w:sz="0" w:space="0" w:color="auto"/>
        <w:right w:val="none" w:sz="0" w:space="0" w:color="auto"/>
      </w:divBdr>
    </w:div>
    <w:div w:id="726610972">
      <w:bodyDiv w:val="1"/>
      <w:marLeft w:val="0"/>
      <w:marRight w:val="0"/>
      <w:marTop w:val="0"/>
      <w:marBottom w:val="0"/>
      <w:divBdr>
        <w:top w:val="none" w:sz="0" w:space="0" w:color="auto"/>
        <w:left w:val="none" w:sz="0" w:space="0" w:color="auto"/>
        <w:bottom w:val="none" w:sz="0" w:space="0" w:color="auto"/>
        <w:right w:val="none" w:sz="0" w:space="0" w:color="auto"/>
      </w:divBdr>
    </w:div>
    <w:div w:id="726997498">
      <w:bodyDiv w:val="1"/>
      <w:marLeft w:val="0"/>
      <w:marRight w:val="0"/>
      <w:marTop w:val="0"/>
      <w:marBottom w:val="0"/>
      <w:divBdr>
        <w:top w:val="none" w:sz="0" w:space="0" w:color="auto"/>
        <w:left w:val="none" w:sz="0" w:space="0" w:color="auto"/>
        <w:bottom w:val="none" w:sz="0" w:space="0" w:color="auto"/>
        <w:right w:val="none" w:sz="0" w:space="0" w:color="auto"/>
      </w:divBdr>
    </w:div>
    <w:div w:id="727075103">
      <w:bodyDiv w:val="1"/>
      <w:marLeft w:val="0"/>
      <w:marRight w:val="0"/>
      <w:marTop w:val="0"/>
      <w:marBottom w:val="0"/>
      <w:divBdr>
        <w:top w:val="none" w:sz="0" w:space="0" w:color="auto"/>
        <w:left w:val="none" w:sz="0" w:space="0" w:color="auto"/>
        <w:bottom w:val="none" w:sz="0" w:space="0" w:color="auto"/>
        <w:right w:val="none" w:sz="0" w:space="0" w:color="auto"/>
      </w:divBdr>
    </w:div>
    <w:div w:id="727387688">
      <w:bodyDiv w:val="1"/>
      <w:marLeft w:val="0"/>
      <w:marRight w:val="0"/>
      <w:marTop w:val="0"/>
      <w:marBottom w:val="0"/>
      <w:divBdr>
        <w:top w:val="none" w:sz="0" w:space="0" w:color="auto"/>
        <w:left w:val="none" w:sz="0" w:space="0" w:color="auto"/>
        <w:bottom w:val="none" w:sz="0" w:space="0" w:color="auto"/>
        <w:right w:val="none" w:sz="0" w:space="0" w:color="auto"/>
      </w:divBdr>
    </w:div>
    <w:div w:id="727651410">
      <w:bodyDiv w:val="1"/>
      <w:marLeft w:val="0"/>
      <w:marRight w:val="0"/>
      <w:marTop w:val="0"/>
      <w:marBottom w:val="0"/>
      <w:divBdr>
        <w:top w:val="none" w:sz="0" w:space="0" w:color="auto"/>
        <w:left w:val="none" w:sz="0" w:space="0" w:color="auto"/>
        <w:bottom w:val="none" w:sz="0" w:space="0" w:color="auto"/>
        <w:right w:val="none" w:sz="0" w:space="0" w:color="auto"/>
      </w:divBdr>
    </w:div>
    <w:div w:id="728386168">
      <w:bodyDiv w:val="1"/>
      <w:marLeft w:val="0"/>
      <w:marRight w:val="0"/>
      <w:marTop w:val="0"/>
      <w:marBottom w:val="0"/>
      <w:divBdr>
        <w:top w:val="none" w:sz="0" w:space="0" w:color="auto"/>
        <w:left w:val="none" w:sz="0" w:space="0" w:color="auto"/>
        <w:bottom w:val="none" w:sz="0" w:space="0" w:color="auto"/>
        <w:right w:val="none" w:sz="0" w:space="0" w:color="auto"/>
      </w:divBdr>
    </w:div>
    <w:div w:id="728579101">
      <w:bodyDiv w:val="1"/>
      <w:marLeft w:val="0"/>
      <w:marRight w:val="0"/>
      <w:marTop w:val="0"/>
      <w:marBottom w:val="0"/>
      <w:divBdr>
        <w:top w:val="none" w:sz="0" w:space="0" w:color="auto"/>
        <w:left w:val="none" w:sz="0" w:space="0" w:color="auto"/>
        <w:bottom w:val="none" w:sz="0" w:space="0" w:color="auto"/>
        <w:right w:val="none" w:sz="0" w:space="0" w:color="auto"/>
      </w:divBdr>
    </w:div>
    <w:div w:id="730733004">
      <w:bodyDiv w:val="1"/>
      <w:marLeft w:val="0"/>
      <w:marRight w:val="0"/>
      <w:marTop w:val="0"/>
      <w:marBottom w:val="0"/>
      <w:divBdr>
        <w:top w:val="none" w:sz="0" w:space="0" w:color="auto"/>
        <w:left w:val="none" w:sz="0" w:space="0" w:color="auto"/>
        <w:bottom w:val="none" w:sz="0" w:space="0" w:color="auto"/>
        <w:right w:val="none" w:sz="0" w:space="0" w:color="auto"/>
      </w:divBdr>
    </w:div>
    <w:div w:id="731198030">
      <w:bodyDiv w:val="1"/>
      <w:marLeft w:val="0"/>
      <w:marRight w:val="0"/>
      <w:marTop w:val="0"/>
      <w:marBottom w:val="0"/>
      <w:divBdr>
        <w:top w:val="none" w:sz="0" w:space="0" w:color="auto"/>
        <w:left w:val="none" w:sz="0" w:space="0" w:color="auto"/>
        <w:bottom w:val="none" w:sz="0" w:space="0" w:color="auto"/>
        <w:right w:val="none" w:sz="0" w:space="0" w:color="auto"/>
      </w:divBdr>
    </w:div>
    <w:div w:id="731277165">
      <w:bodyDiv w:val="1"/>
      <w:marLeft w:val="0"/>
      <w:marRight w:val="0"/>
      <w:marTop w:val="0"/>
      <w:marBottom w:val="0"/>
      <w:divBdr>
        <w:top w:val="none" w:sz="0" w:space="0" w:color="auto"/>
        <w:left w:val="none" w:sz="0" w:space="0" w:color="auto"/>
        <w:bottom w:val="none" w:sz="0" w:space="0" w:color="auto"/>
        <w:right w:val="none" w:sz="0" w:space="0" w:color="auto"/>
      </w:divBdr>
    </w:div>
    <w:div w:id="731583793">
      <w:bodyDiv w:val="1"/>
      <w:marLeft w:val="0"/>
      <w:marRight w:val="0"/>
      <w:marTop w:val="0"/>
      <w:marBottom w:val="0"/>
      <w:divBdr>
        <w:top w:val="none" w:sz="0" w:space="0" w:color="auto"/>
        <w:left w:val="none" w:sz="0" w:space="0" w:color="auto"/>
        <w:bottom w:val="none" w:sz="0" w:space="0" w:color="auto"/>
        <w:right w:val="none" w:sz="0" w:space="0" w:color="auto"/>
      </w:divBdr>
    </w:div>
    <w:div w:id="733895847">
      <w:bodyDiv w:val="1"/>
      <w:marLeft w:val="0"/>
      <w:marRight w:val="0"/>
      <w:marTop w:val="0"/>
      <w:marBottom w:val="0"/>
      <w:divBdr>
        <w:top w:val="none" w:sz="0" w:space="0" w:color="auto"/>
        <w:left w:val="none" w:sz="0" w:space="0" w:color="auto"/>
        <w:bottom w:val="none" w:sz="0" w:space="0" w:color="auto"/>
        <w:right w:val="none" w:sz="0" w:space="0" w:color="auto"/>
      </w:divBdr>
    </w:div>
    <w:div w:id="734010599">
      <w:bodyDiv w:val="1"/>
      <w:marLeft w:val="0"/>
      <w:marRight w:val="0"/>
      <w:marTop w:val="0"/>
      <w:marBottom w:val="0"/>
      <w:divBdr>
        <w:top w:val="none" w:sz="0" w:space="0" w:color="auto"/>
        <w:left w:val="none" w:sz="0" w:space="0" w:color="auto"/>
        <w:bottom w:val="none" w:sz="0" w:space="0" w:color="auto"/>
        <w:right w:val="none" w:sz="0" w:space="0" w:color="auto"/>
      </w:divBdr>
    </w:div>
    <w:div w:id="734158480">
      <w:bodyDiv w:val="1"/>
      <w:marLeft w:val="0"/>
      <w:marRight w:val="0"/>
      <w:marTop w:val="0"/>
      <w:marBottom w:val="0"/>
      <w:divBdr>
        <w:top w:val="none" w:sz="0" w:space="0" w:color="auto"/>
        <w:left w:val="none" w:sz="0" w:space="0" w:color="auto"/>
        <w:bottom w:val="none" w:sz="0" w:space="0" w:color="auto"/>
        <w:right w:val="none" w:sz="0" w:space="0" w:color="auto"/>
      </w:divBdr>
    </w:div>
    <w:div w:id="734205679">
      <w:bodyDiv w:val="1"/>
      <w:marLeft w:val="0"/>
      <w:marRight w:val="0"/>
      <w:marTop w:val="0"/>
      <w:marBottom w:val="0"/>
      <w:divBdr>
        <w:top w:val="none" w:sz="0" w:space="0" w:color="auto"/>
        <w:left w:val="none" w:sz="0" w:space="0" w:color="auto"/>
        <w:bottom w:val="none" w:sz="0" w:space="0" w:color="auto"/>
        <w:right w:val="none" w:sz="0" w:space="0" w:color="auto"/>
      </w:divBdr>
    </w:div>
    <w:div w:id="734354074">
      <w:bodyDiv w:val="1"/>
      <w:marLeft w:val="0"/>
      <w:marRight w:val="0"/>
      <w:marTop w:val="0"/>
      <w:marBottom w:val="0"/>
      <w:divBdr>
        <w:top w:val="none" w:sz="0" w:space="0" w:color="auto"/>
        <w:left w:val="none" w:sz="0" w:space="0" w:color="auto"/>
        <w:bottom w:val="none" w:sz="0" w:space="0" w:color="auto"/>
        <w:right w:val="none" w:sz="0" w:space="0" w:color="auto"/>
      </w:divBdr>
    </w:div>
    <w:div w:id="734547576">
      <w:bodyDiv w:val="1"/>
      <w:marLeft w:val="0"/>
      <w:marRight w:val="0"/>
      <w:marTop w:val="0"/>
      <w:marBottom w:val="0"/>
      <w:divBdr>
        <w:top w:val="none" w:sz="0" w:space="0" w:color="auto"/>
        <w:left w:val="none" w:sz="0" w:space="0" w:color="auto"/>
        <w:bottom w:val="none" w:sz="0" w:space="0" w:color="auto"/>
        <w:right w:val="none" w:sz="0" w:space="0" w:color="auto"/>
      </w:divBdr>
    </w:div>
    <w:div w:id="734746288">
      <w:bodyDiv w:val="1"/>
      <w:marLeft w:val="0"/>
      <w:marRight w:val="0"/>
      <w:marTop w:val="0"/>
      <w:marBottom w:val="0"/>
      <w:divBdr>
        <w:top w:val="none" w:sz="0" w:space="0" w:color="auto"/>
        <w:left w:val="none" w:sz="0" w:space="0" w:color="auto"/>
        <w:bottom w:val="none" w:sz="0" w:space="0" w:color="auto"/>
        <w:right w:val="none" w:sz="0" w:space="0" w:color="auto"/>
      </w:divBdr>
    </w:div>
    <w:div w:id="736050687">
      <w:bodyDiv w:val="1"/>
      <w:marLeft w:val="0"/>
      <w:marRight w:val="0"/>
      <w:marTop w:val="0"/>
      <w:marBottom w:val="0"/>
      <w:divBdr>
        <w:top w:val="none" w:sz="0" w:space="0" w:color="auto"/>
        <w:left w:val="none" w:sz="0" w:space="0" w:color="auto"/>
        <w:bottom w:val="none" w:sz="0" w:space="0" w:color="auto"/>
        <w:right w:val="none" w:sz="0" w:space="0" w:color="auto"/>
      </w:divBdr>
    </w:div>
    <w:div w:id="736980335">
      <w:bodyDiv w:val="1"/>
      <w:marLeft w:val="0"/>
      <w:marRight w:val="0"/>
      <w:marTop w:val="0"/>
      <w:marBottom w:val="0"/>
      <w:divBdr>
        <w:top w:val="none" w:sz="0" w:space="0" w:color="auto"/>
        <w:left w:val="none" w:sz="0" w:space="0" w:color="auto"/>
        <w:bottom w:val="none" w:sz="0" w:space="0" w:color="auto"/>
        <w:right w:val="none" w:sz="0" w:space="0" w:color="auto"/>
      </w:divBdr>
    </w:div>
    <w:div w:id="737633792">
      <w:bodyDiv w:val="1"/>
      <w:marLeft w:val="0"/>
      <w:marRight w:val="0"/>
      <w:marTop w:val="0"/>
      <w:marBottom w:val="0"/>
      <w:divBdr>
        <w:top w:val="none" w:sz="0" w:space="0" w:color="auto"/>
        <w:left w:val="none" w:sz="0" w:space="0" w:color="auto"/>
        <w:bottom w:val="none" w:sz="0" w:space="0" w:color="auto"/>
        <w:right w:val="none" w:sz="0" w:space="0" w:color="auto"/>
      </w:divBdr>
    </w:div>
    <w:div w:id="740370699">
      <w:bodyDiv w:val="1"/>
      <w:marLeft w:val="0"/>
      <w:marRight w:val="0"/>
      <w:marTop w:val="0"/>
      <w:marBottom w:val="0"/>
      <w:divBdr>
        <w:top w:val="none" w:sz="0" w:space="0" w:color="auto"/>
        <w:left w:val="none" w:sz="0" w:space="0" w:color="auto"/>
        <w:bottom w:val="none" w:sz="0" w:space="0" w:color="auto"/>
        <w:right w:val="none" w:sz="0" w:space="0" w:color="auto"/>
      </w:divBdr>
    </w:div>
    <w:div w:id="740566378">
      <w:bodyDiv w:val="1"/>
      <w:marLeft w:val="0"/>
      <w:marRight w:val="0"/>
      <w:marTop w:val="0"/>
      <w:marBottom w:val="0"/>
      <w:divBdr>
        <w:top w:val="none" w:sz="0" w:space="0" w:color="auto"/>
        <w:left w:val="none" w:sz="0" w:space="0" w:color="auto"/>
        <w:bottom w:val="none" w:sz="0" w:space="0" w:color="auto"/>
        <w:right w:val="none" w:sz="0" w:space="0" w:color="auto"/>
      </w:divBdr>
    </w:div>
    <w:div w:id="740567432">
      <w:bodyDiv w:val="1"/>
      <w:marLeft w:val="0"/>
      <w:marRight w:val="0"/>
      <w:marTop w:val="0"/>
      <w:marBottom w:val="0"/>
      <w:divBdr>
        <w:top w:val="none" w:sz="0" w:space="0" w:color="auto"/>
        <w:left w:val="none" w:sz="0" w:space="0" w:color="auto"/>
        <w:bottom w:val="none" w:sz="0" w:space="0" w:color="auto"/>
        <w:right w:val="none" w:sz="0" w:space="0" w:color="auto"/>
      </w:divBdr>
    </w:div>
    <w:div w:id="740761852">
      <w:bodyDiv w:val="1"/>
      <w:marLeft w:val="0"/>
      <w:marRight w:val="0"/>
      <w:marTop w:val="0"/>
      <w:marBottom w:val="0"/>
      <w:divBdr>
        <w:top w:val="none" w:sz="0" w:space="0" w:color="auto"/>
        <w:left w:val="none" w:sz="0" w:space="0" w:color="auto"/>
        <w:bottom w:val="none" w:sz="0" w:space="0" w:color="auto"/>
        <w:right w:val="none" w:sz="0" w:space="0" w:color="auto"/>
      </w:divBdr>
    </w:div>
    <w:div w:id="743182578">
      <w:bodyDiv w:val="1"/>
      <w:marLeft w:val="0"/>
      <w:marRight w:val="0"/>
      <w:marTop w:val="0"/>
      <w:marBottom w:val="0"/>
      <w:divBdr>
        <w:top w:val="none" w:sz="0" w:space="0" w:color="auto"/>
        <w:left w:val="none" w:sz="0" w:space="0" w:color="auto"/>
        <w:bottom w:val="none" w:sz="0" w:space="0" w:color="auto"/>
        <w:right w:val="none" w:sz="0" w:space="0" w:color="auto"/>
      </w:divBdr>
    </w:div>
    <w:div w:id="745999399">
      <w:bodyDiv w:val="1"/>
      <w:marLeft w:val="0"/>
      <w:marRight w:val="0"/>
      <w:marTop w:val="0"/>
      <w:marBottom w:val="0"/>
      <w:divBdr>
        <w:top w:val="none" w:sz="0" w:space="0" w:color="auto"/>
        <w:left w:val="none" w:sz="0" w:space="0" w:color="auto"/>
        <w:bottom w:val="none" w:sz="0" w:space="0" w:color="auto"/>
        <w:right w:val="none" w:sz="0" w:space="0" w:color="auto"/>
      </w:divBdr>
    </w:div>
    <w:div w:id="746802074">
      <w:bodyDiv w:val="1"/>
      <w:marLeft w:val="0"/>
      <w:marRight w:val="0"/>
      <w:marTop w:val="0"/>
      <w:marBottom w:val="0"/>
      <w:divBdr>
        <w:top w:val="none" w:sz="0" w:space="0" w:color="auto"/>
        <w:left w:val="none" w:sz="0" w:space="0" w:color="auto"/>
        <w:bottom w:val="none" w:sz="0" w:space="0" w:color="auto"/>
        <w:right w:val="none" w:sz="0" w:space="0" w:color="auto"/>
      </w:divBdr>
    </w:div>
    <w:div w:id="747383110">
      <w:bodyDiv w:val="1"/>
      <w:marLeft w:val="0"/>
      <w:marRight w:val="0"/>
      <w:marTop w:val="0"/>
      <w:marBottom w:val="0"/>
      <w:divBdr>
        <w:top w:val="none" w:sz="0" w:space="0" w:color="auto"/>
        <w:left w:val="none" w:sz="0" w:space="0" w:color="auto"/>
        <w:bottom w:val="none" w:sz="0" w:space="0" w:color="auto"/>
        <w:right w:val="none" w:sz="0" w:space="0" w:color="auto"/>
      </w:divBdr>
    </w:div>
    <w:div w:id="748309809">
      <w:bodyDiv w:val="1"/>
      <w:marLeft w:val="0"/>
      <w:marRight w:val="0"/>
      <w:marTop w:val="0"/>
      <w:marBottom w:val="0"/>
      <w:divBdr>
        <w:top w:val="none" w:sz="0" w:space="0" w:color="auto"/>
        <w:left w:val="none" w:sz="0" w:space="0" w:color="auto"/>
        <w:bottom w:val="none" w:sz="0" w:space="0" w:color="auto"/>
        <w:right w:val="none" w:sz="0" w:space="0" w:color="auto"/>
      </w:divBdr>
    </w:div>
    <w:div w:id="750390603">
      <w:bodyDiv w:val="1"/>
      <w:marLeft w:val="0"/>
      <w:marRight w:val="0"/>
      <w:marTop w:val="0"/>
      <w:marBottom w:val="0"/>
      <w:divBdr>
        <w:top w:val="none" w:sz="0" w:space="0" w:color="auto"/>
        <w:left w:val="none" w:sz="0" w:space="0" w:color="auto"/>
        <w:bottom w:val="none" w:sz="0" w:space="0" w:color="auto"/>
        <w:right w:val="none" w:sz="0" w:space="0" w:color="auto"/>
      </w:divBdr>
    </w:div>
    <w:div w:id="751320765">
      <w:bodyDiv w:val="1"/>
      <w:marLeft w:val="0"/>
      <w:marRight w:val="0"/>
      <w:marTop w:val="0"/>
      <w:marBottom w:val="0"/>
      <w:divBdr>
        <w:top w:val="none" w:sz="0" w:space="0" w:color="auto"/>
        <w:left w:val="none" w:sz="0" w:space="0" w:color="auto"/>
        <w:bottom w:val="none" w:sz="0" w:space="0" w:color="auto"/>
        <w:right w:val="none" w:sz="0" w:space="0" w:color="auto"/>
      </w:divBdr>
    </w:div>
    <w:div w:id="751706674">
      <w:bodyDiv w:val="1"/>
      <w:marLeft w:val="0"/>
      <w:marRight w:val="0"/>
      <w:marTop w:val="0"/>
      <w:marBottom w:val="0"/>
      <w:divBdr>
        <w:top w:val="none" w:sz="0" w:space="0" w:color="auto"/>
        <w:left w:val="none" w:sz="0" w:space="0" w:color="auto"/>
        <w:bottom w:val="none" w:sz="0" w:space="0" w:color="auto"/>
        <w:right w:val="none" w:sz="0" w:space="0" w:color="auto"/>
      </w:divBdr>
    </w:div>
    <w:div w:id="751898162">
      <w:bodyDiv w:val="1"/>
      <w:marLeft w:val="0"/>
      <w:marRight w:val="0"/>
      <w:marTop w:val="0"/>
      <w:marBottom w:val="0"/>
      <w:divBdr>
        <w:top w:val="none" w:sz="0" w:space="0" w:color="auto"/>
        <w:left w:val="none" w:sz="0" w:space="0" w:color="auto"/>
        <w:bottom w:val="none" w:sz="0" w:space="0" w:color="auto"/>
        <w:right w:val="none" w:sz="0" w:space="0" w:color="auto"/>
      </w:divBdr>
    </w:div>
    <w:div w:id="751969252">
      <w:bodyDiv w:val="1"/>
      <w:marLeft w:val="0"/>
      <w:marRight w:val="0"/>
      <w:marTop w:val="0"/>
      <w:marBottom w:val="0"/>
      <w:divBdr>
        <w:top w:val="none" w:sz="0" w:space="0" w:color="auto"/>
        <w:left w:val="none" w:sz="0" w:space="0" w:color="auto"/>
        <w:bottom w:val="none" w:sz="0" w:space="0" w:color="auto"/>
        <w:right w:val="none" w:sz="0" w:space="0" w:color="auto"/>
      </w:divBdr>
    </w:div>
    <w:div w:id="752512637">
      <w:bodyDiv w:val="1"/>
      <w:marLeft w:val="0"/>
      <w:marRight w:val="0"/>
      <w:marTop w:val="0"/>
      <w:marBottom w:val="0"/>
      <w:divBdr>
        <w:top w:val="none" w:sz="0" w:space="0" w:color="auto"/>
        <w:left w:val="none" w:sz="0" w:space="0" w:color="auto"/>
        <w:bottom w:val="none" w:sz="0" w:space="0" w:color="auto"/>
        <w:right w:val="none" w:sz="0" w:space="0" w:color="auto"/>
      </w:divBdr>
    </w:div>
    <w:div w:id="753209248">
      <w:bodyDiv w:val="1"/>
      <w:marLeft w:val="0"/>
      <w:marRight w:val="0"/>
      <w:marTop w:val="0"/>
      <w:marBottom w:val="0"/>
      <w:divBdr>
        <w:top w:val="none" w:sz="0" w:space="0" w:color="auto"/>
        <w:left w:val="none" w:sz="0" w:space="0" w:color="auto"/>
        <w:bottom w:val="none" w:sz="0" w:space="0" w:color="auto"/>
        <w:right w:val="none" w:sz="0" w:space="0" w:color="auto"/>
      </w:divBdr>
    </w:div>
    <w:div w:id="753820831">
      <w:bodyDiv w:val="1"/>
      <w:marLeft w:val="0"/>
      <w:marRight w:val="0"/>
      <w:marTop w:val="0"/>
      <w:marBottom w:val="0"/>
      <w:divBdr>
        <w:top w:val="none" w:sz="0" w:space="0" w:color="auto"/>
        <w:left w:val="none" w:sz="0" w:space="0" w:color="auto"/>
        <w:bottom w:val="none" w:sz="0" w:space="0" w:color="auto"/>
        <w:right w:val="none" w:sz="0" w:space="0" w:color="auto"/>
      </w:divBdr>
    </w:div>
    <w:div w:id="754933914">
      <w:bodyDiv w:val="1"/>
      <w:marLeft w:val="0"/>
      <w:marRight w:val="0"/>
      <w:marTop w:val="0"/>
      <w:marBottom w:val="0"/>
      <w:divBdr>
        <w:top w:val="none" w:sz="0" w:space="0" w:color="auto"/>
        <w:left w:val="none" w:sz="0" w:space="0" w:color="auto"/>
        <w:bottom w:val="none" w:sz="0" w:space="0" w:color="auto"/>
        <w:right w:val="none" w:sz="0" w:space="0" w:color="auto"/>
      </w:divBdr>
    </w:div>
    <w:div w:id="756487886">
      <w:bodyDiv w:val="1"/>
      <w:marLeft w:val="0"/>
      <w:marRight w:val="0"/>
      <w:marTop w:val="0"/>
      <w:marBottom w:val="0"/>
      <w:divBdr>
        <w:top w:val="none" w:sz="0" w:space="0" w:color="auto"/>
        <w:left w:val="none" w:sz="0" w:space="0" w:color="auto"/>
        <w:bottom w:val="none" w:sz="0" w:space="0" w:color="auto"/>
        <w:right w:val="none" w:sz="0" w:space="0" w:color="auto"/>
      </w:divBdr>
    </w:div>
    <w:div w:id="758058917">
      <w:bodyDiv w:val="1"/>
      <w:marLeft w:val="0"/>
      <w:marRight w:val="0"/>
      <w:marTop w:val="0"/>
      <w:marBottom w:val="0"/>
      <w:divBdr>
        <w:top w:val="none" w:sz="0" w:space="0" w:color="auto"/>
        <w:left w:val="none" w:sz="0" w:space="0" w:color="auto"/>
        <w:bottom w:val="none" w:sz="0" w:space="0" w:color="auto"/>
        <w:right w:val="none" w:sz="0" w:space="0" w:color="auto"/>
      </w:divBdr>
    </w:div>
    <w:div w:id="759134800">
      <w:bodyDiv w:val="1"/>
      <w:marLeft w:val="0"/>
      <w:marRight w:val="0"/>
      <w:marTop w:val="0"/>
      <w:marBottom w:val="0"/>
      <w:divBdr>
        <w:top w:val="none" w:sz="0" w:space="0" w:color="auto"/>
        <w:left w:val="none" w:sz="0" w:space="0" w:color="auto"/>
        <w:bottom w:val="none" w:sz="0" w:space="0" w:color="auto"/>
        <w:right w:val="none" w:sz="0" w:space="0" w:color="auto"/>
      </w:divBdr>
    </w:div>
    <w:div w:id="761295695">
      <w:bodyDiv w:val="1"/>
      <w:marLeft w:val="0"/>
      <w:marRight w:val="0"/>
      <w:marTop w:val="0"/>
      <w:marBottom w:val="0"/>
      <w:divBdr>
        <w:top w:val="none" w:sz="0" w:space="0" w:color="auto"/>
        <w:left w:val="none" w:sz="0" w:space="0" w:color="auto"/>
        <w:bottom w:val="none" w:sz="0" w:space="0" w:color="auto"/>
        <w:right w:val="none" w:sz="0" w:space="0" w:color="auto"/>
      </w:divBdr>
    </w:div>
    <w:div w:id="761485708">
      <w:bodyDiv w:val="1"/>
      <w:marLeft w:val="0"/>
      <w:marRight w:val="0"/>
      <w:marTop w:val="0"/>
      <w:marBottom w:val="0"/>
      <w:divBdr>
        <w:top w:val="none" w:sz="0" w:space="0" w:color="auto"/>
        <w:left w:val="none" w:sz="0" w:space="0" w:color="auto"/>
        <w:bottom w:val="none" w:sz="0" w:space="0" w:color="auto"/>
        <w:right w:val="none" w:sz="0" w:space="0" w:color="auto"/>
      </w:divBdr>
    </w:div>
    <w:div w:id="761486175">
      <w:bodyDiv w:val="1"/>
      <w:marLeft w:val="0"/>
      <w:marRight w:val="0"/>
      <w:marTop w:val="0"/>
      <w:marBottom w:val="0"/>
      <w:divBdr>
        <w:top w:val="none" w:sz="0" w:space="0" w:color="auto"/>
        <w:left w:val="none" w:sz="0" w:space="0" w:color="auto"/>
        <w:bottom w:val="none" w:sz="0" w:space="0" w:color="auto"/>
        <w:right w:val="none" w:sz="0" w:space="0" w:color="auto"/>
      </w:divBdr>
    </w:div>
    <w:div w:id="762531596">
      <w:bodyDiv w:val="1"/>
      <w:marLeft w:val="0"/>
      <w:marRight w:val="0"/>
      <w:marTop w:val="0"/>
      <w:marBottom w:val="0"/>
      <w:divBdr>
        <w:top w:val="none" w:sz="0" w:space="0" w:color="auto"/>
        <w:left w:val="none" w:sz="0" w:space="0" w:color="auto"/>
        <w:bottom w:val="none" w:sz="0" w:space="0" w:color="auto"/>
        <w:right w:val="none" w:sz="0" w:space="0" w:color="auto"/>
      </w:divBdr>
    </w:div>
    <w:div w:id="763305428">
      <w:bodyDiv w:val="1"/>
      <w:marLeft w:val="0"/>
      <w:marRight w:val="0"/>
      <w:marTop w:val="0"/>
      <w:marBottom w:val="0"/>
      <w:divBdr>
        <w:top w:val="none" w:sz="0" w:space="0" w:color="auto"/>
        <w:left w:val="none" w:sz="0" w:space="0" w:color="auto"/>
        <w:bottom w:val="none" w:sz="0" w:space="0" w:color="auto"/>
        <w:right w:val="none" w:sz="0" w:space="0" w:color="auto"/>
      </w:divBdr>
    </w:div>
    <w:div w:id="763839701">
      <w:bodyDiv w:val="1"/>
      <w:marLeft w:val="0"/>
      <w:marRight w:val="0"/>
      <w:marTop w:val="0"/>
      <w:marBottom w:val="0"/>
      <w:divBdr>
        <w:top w:val="none" w:sz="0" w:space="0" w:color="auto"/>
        <w:left w:val="none" w:sz="0" w:space="0" w:color="auto"/>
        <w:bottom w:val="none" w:sz="0" w:space="0" w:color="auto"/>
        <w:right w:val="none" w:sz="0" w:space="0" w:color="auto"/>
      </w:divBdr>
    </w:div>
    <w:div w:id="765074729">
      <w:bodyDiv w:val="1"/>
      <w:marLeft w:val="0"/>
      <w:marRight w:val="0"/>
      <w:marTop w:val="0"/>
      <w:marBottom w:val="0"/>
      <w:divBdr>
        <w:top w:val="none" w:sz="0" w:space="0" w:color="auto"/>
        <w:left w:val="none" w:sz="0" w:space="0" w:color="auto"/>
        <w:bottom w:val="none" w:sz="0" w:space="0" w:color="auto"/>
        <w:right w:val="none" w:sz="0" w:space="0" w:color="auto"/>
      </w:divBdr>
    </w:div>
    <w:div w:id="765348842">
      <w:bodyDiv w:val="1"/>
      <w:marLeft w:val="0"/>
      <w:marRight w:val="0"/>
      <w:marTop w:val="0"/>
      <w:marBottom w:val="0"/>
      <w:divBdr>
        <w:top w:val="none" w:sz="0" w:space="0" w:color="auto"/>
        <w:left w:val="none" w:sz="0" w:space="0" w:color="auto"/>
        <w:bottom w:val="none" w:sz="0" w:space="0" w:color="auto"/>
        <w:right w:val="none" w:sz="0" w:space="0" w:color="auto"/>
      </w:divBdr>
    </w:div>
    <w:div w:id="766342305">
      <w:bodyDiv w:val="1"/>
      <w:marLeft w:val="0"/>
      <w:marRight w:val="0"/>
      <w:marTop w:val="0"/>
      <w:marBottom w:val="0"/>
      <w:divBdr>
        <w:top w:val="none" w:sz="0" w:space="0" w:color="auto"/>
        <w:left w:val="none" w:sz="0" w:space="0" w:color="auto"/>
        <w:bottom w:val="none" w:sz="0" w:space="0" w:color="auto"/>
        <w:right w:val="none" w:sz="0" w:space="0" w:color="auto"/>
      </w:divBdr>
    </w:div>
    <w:div w:id="769547370">
      <w:bodyDiv w:val="1"/>
      <w:marLeft w:val="0"/>
      <w:marRight w:val="0"/>
      <w:marTop w:val="0"/>
      <w:marBottom w:val="0"/>
      <w:divBdr>
        <w:top w:val="none" w:sz="0" w:space="0" w:color="auto"/>
        <w:left w:val="none" w:sz="0" w:space="0" w:color="auto"/>
        <w:bottom w:val="none" w:sz="0" w:space="0" w:color="auto"/>
        <w:right w:val="none" w:sz="0" w:space="0" w:color="auto"/>
      </w:divBdr>
    </w:div>
    <w:div w:id="769853370">
      <w:bodyDiv w:val="1"/>
      <w:marLeft w:val="0"/>
      <w:marRight w:val="0"/>
      <w:marTop w:val="0"/>
      <w:marBottom w:val="0"/>
      <w:divBdr>
        <w:top w:val="none" w:sz="0" w:space="0" w:color="auto"/>
        <w:left w:val="none" w:sz="0" w:space="0" w:color="auto"/>
        <w:bottom w:val="none" w:sz="0" w:space="0" w:color="auto"/>
        <w:right w:val="none" w:sz="0" w:space="0" w:color="auto"/>
      </w:divBdr>
    </w:div>
    <w:div w:id="770399187">
      <w:bodyDiv w:val="1"/>
      <w:marLeft w:val="0"/>
      <w:marRight w:val="0"/>
      <w:marTop w:val="0"/>
      <w:marBottom w:val="0"/>
      <w:divBdr>
        <w:top w:val="none" w:sz="0" w:space="0" w:color="auto"/>
        <w:left w:val="none" w:sz="0" w:space="0" w:color="auto"/>
        <w:bottom w:val="none" w:sz="0" w:space="0" w:color="auto"/>
        <w:right w:val="none" w:sz="0" w:space="0" w:color="auto"/>
      </w:divBdr>
    </w:div>
    <w:div w:id="771244060">
      <w:bodyDiv w:val="1"/>
      <w:marLeft w:val="0"/>
      <w:marRight w:val="0"/>
      <w:marTop w:val="0"/>
      <w:marBottom w:val="0"/>
      <w:divBdr>
        <w:top w:val="none" w:sz="0" w:space="0" w:color="auto"/>
        <w:left w:val="none" w:sz="0" w:space="0" w:color="auto"/>
        <w:bottom w:val="none" w:sz="0" w:space="0" w:color="auto"/>
        <w:right w:val="none" w:sz="0" w:space="0" w:color="auto"/>
      </w:divBdr>
    </w:div>
    <w:div w:id="773135149">
      <w:bodyDiv w:val="1"/>
      <w:marLeft w:val="0"/>
      <w:marRight w:val="0"/>
      <w:marTop w:val="0"/>
      <w:marBottom w:val="0"/>
      <w:divBdr>
        <w:top w:val="none" w:sz="0" w:space="0" w:color="auto"/>
        <w:left w:val="none" w:sz="0" w:space="0" w:color="auto"/>
        <w:bottom w:val="none" w:sz="0" w:space="0" w:color="auto"/>
        <w:right w:val="none" w:sz="0" w:space="0" w:color="auto"/>
      </w:divBdr>
    </w:div>
    <w:div w:id="773400546">
      <w:bodyDiv w:val="1"/>
      <w:marLeft w:val="0"/>
      <w:marRight w:val="0"/>
      <w:marTop w:val="0"/>
      <w:marBottom w:val="0"/>
      <w:divBdr>
        <w:top w:val="none" w:sz="0" w:space="0" w:color="auto"/>
        <w:left w:val="none" w:sz="0" w:space="0" w:color="auto"/>
        <w:bottom w:val="none" w:sz="0" w:space="0" w:color="auto"/>
        <w:right w:val="none" w:sz="0" w:space="0" w:color="auto"/>
      </w:divBdr>
    </w:div>
    <w:div w:id="773865848">
      <w:bodyDiv w:val="1"/>
      <w:marLeft w:val="0"/>
      <w:marRight w:val="0"/>
      <w:marTop w:val="0"/>
      <w:marBottom w:val="0"/>
      <w:divBdr>
        <w:top w:val="none" w:sz="0" w:space="0" w:color="auto"/>
        <w:left w:val="none" w:sz="0" w:space="0" w:color="auto"/>
        <w:bottom w:val="none" w:sz="0" w:space="0" w:color="auto"/>
        <w:right w:val="none" w:sz="0" w:space="0" w:color="auto"/>
      </w:divBdr>
    </w:div>
    <w:div w:id="773937479">
      <w:bodyDiv w:val="1"/>
      <w:marLeft w:val="0"/>
      <w:marRight w:val="0"/>
      <w:marTop w:val="0"/>
      <w:marBottom w:val="0"/>
      <w:divBdr>
        <w:top w:val="none" w:sz="0" w:space="0" w:color="auto"/>
        <w:left w:val="none" w:sz="0" w:space="0" w:color="auto"/>
        <w:bottom w:val="none" w:sz="0" w:space="0" w:color="auto"/>
        <w:right w:val="none" w:sz="0" w:space="0" w:color="auto"/>
      </w:divBdr>
    </w:div>
    <w:div w:id="776020763">
      <w:bodyDiv w:val="1"/>
      <w:marLeft w:val="0"/>
      <w:marRight w:val="0"/>
      <w:marTop w:val="0"/>
      <w:marBottom w:val="0"/>
      <w:divBdr>
        <w:top w:val="none" w:sz="0" w:space="0" w:color="auto"/>
        <w:left w:val="none" w:sz="0" w:space="0" w:color="auto"/>
        <w:bottom w:val="none" w:sz="0" w:space="0" w:color="auto"/>
        <w:right w:val="none" w:sz="0" w:space="0" w:color="auto"/>
      </w:divBdr>
    </w:div>
    <w:div w:id="777485814">
      <w:bodyDiv w:val="1"/>
      <w:marLeft w:val="0"/>
      <w:marRight w:val="0"/>
      <w:marTop w:val="0"/>
      <w:marBottom w:val="0"/>
      <w:divBdr>
        <w:top w:val="none" w:sz="0" w:space="0" w:color="auto"/>
        <w:left w:val="none" w:sz="0" w:space="0" w:color="auto"/>
        <w:bottom w:val="none" w:sz="0" w:space="0" w:color="auto"/>
        <w:right w:val="none" w:sz="0" w:space="0" w:color="auto"/>
      </w:divBdr>
      <w:divsChild>
        <w:div w:id="459689896">
          <w:marLeft w:val="480"/>
          <w:marRight w:val="0"/>
          <w:marTop w:val="0"/>
          <w:marBottom w:val="0"/>
          <w:divBdr>
            <w:top w:val="none" w:sz="0" w:space="0" w:color="auto"/>
            <w:left w:val="none" w:sz="0" w:space="0" w:color="auto"/>
            <w:bottom w:val="none" w:sz="0" w:space="0" w:color="auto"/>
            <w:right w:val="none" w:sz="0" w:space="0" w:color="auto"/>
          </w:divBdr>
        </w:div>
        <w:div w:id="1913931321">
          <w:marLeft w:val="480"/>
          <w:marRight w:val="0"/>
          <w:marTop w:val="0"/>
          <w:marBottom w:val="0"/>
          <w:divBdr>
            <w:top w:val="none" w:sz="0" w:space="0" w:color="auto"/>
            <w:left w:val="none" w:sz="0" w:space="0" w:color="auto"/>
            <w:bottom w:val="none" w:sz="0" w:space="0" w:color="auto"/>
            <w:right w:val="none" w:sz="0" w:space="0" w:color="auto"/>
          </w:divBdr>
        </w:div>
        <w:div w:id="133185494">
          <w:marLeft w:val="480"/>
          <w:marRight w:val="0"/>
          <w:marTop w:val="0"/>
          <w:marBottom w:val="0"/>
          <w:divBdr>
            <w:top w:val="none" w:sz="0" w:space="0" w:color="auto"/>
            <w:left w:val="none" w:sz="0" w:space="0" w:color="auto"/>
            <w:bottom w:val="none" w:sz="0" w:space="0" w:color="auto"/>
            <w:right w:val="none" w:sz="0" w:space="0" w:color="auto"/>
          </w:divBdr>
        </w:div>
        <w:div w:id="373122501">
          <w:marLeft w:val="480"/>
          <w:marRight w:val="0"/>
          <w:marTop w:val="0"/>
          <w:marBottom w:val="0"/>
          <w:divBdr>
            <w:top w:val="none" w:sz="0" w:space="0" w:color="auto"/>
            <w:left w:val="none" w:sz="0" w:space="0" w:color="auto"/>
            <w:bottom w:val="none" w:sz="0" w:space="0" w:color="auto"/>
            <w:right w:val="none" w:sz="0" w:space="0" w:color="auto"/>
          </w:divBdr>
        </w:div>
        <w:div w:id="1302230905">
          <w:marLeft w:val="480"/>
          <w:marRight w:val="0"/>
          <w:marTop w:val="0"/>
          <w:marBottom w:val="0"/>
          <w:divBdr>
            <w:top w:val="none" w:sz="0" w:space="0" w:color="auto"/>
            <w:left w:val="none" w:sz="0" w:space="0" w:color="auto"/>
            <w:bottom w:val="none" w:sz="0" w:space="0" w:color="auto"/>
            <w:right w:val="none" w:sz="0" w:space="0" w:color="auto"/>
          </w:divBdr>
        </w:div>
        <w:div w:id="92096687">
          <w:marLeft w:val="480"/>
          <w:marRight w:val="0"/>
          <w:marTop w:val="0"/>
          <w:marBottom w:val="0"/>
          <w:divBdr>
            <w:top w:val="none" w:sz="0" w:space="0" w:color="auto"/>
            <w:left w:val="none" w:sz="0" w:space="0" w:color="auto"/>
            <w:bottom w:val="none" w:sz="0" w:space="0" w:color="auto"/>
            <w:right w:val="none" w:sz="0" w:space="0" w:color="auto"/>
          </w:divBdr>
        </w:div>
        <w:div w:id="77603481">
          <w:marLeft w:val="480"/>
          <w:marRight w:val="0"/>
          <w:marTop w:val="0"/>
          <w:marBottom w:val="0"/>
          <w:divBdr>
            <w:top w:val="none" w:sz="0" w:space="0" w:color="auto"/>
            <w:left w:val="none" w:sz="0" w:space="0" w:color="auto"/>
            <w:bottom w:val="none" w:sz="0" w:space="0" w:color="auto"/>
            <w:right w:val="none" w:sz="0" w:space="0" w:color="auto"/>
          </w:divBdr>
        </w:div>
        <w:div w:id="1819298721">
          <w:marLeft w:val="480"/>
          <w:marRight w:val="0"/>
          <w:marTop w:val="0"/>
          <w:marBottom w:val="0"/>
          <w:divBdr>
            <w:top w:val="none" w:sz="0" w:space="0" w:color="auto"/>
            <w:left w:val="none" w:sz="0" w:space="0" w:color="auto"/>
            <w:bottom w:val="none" w:sz="0" w:space="0" w:color="auto"/>
            <w:right w:val="none" w:sz="0" w:space="0" w:color="auto"/>
          </w:divBdr>
        </w:div>
        <w:div w:id="1904559555">
          <w:marLeft w:val="480"/>
          <w:marRight w:val="0"/>
          <w:marTop w:val="0"/>
          <w:marBottom w:val="0"/>
          <w:divBdr>
            <w:top w:val="none" w:sz="0" w:space="0" w:color="auto"/>
            <w:left w:val="none" w:sz="0" w:space="0" w:color="auto"/>
            <w:bottom w:val="none" w:sz="0" w:space="0" w:color="auto"/>
            <w:right w:val="none" w:sz="0" w:space="0" w:color="auto"/>
          </w:divBdr>
        </w:div>
        <w:div w:id="1566332608">
          <w:marLeft w:val="480"/>
          <w:marRight w:val="0"/>
          <w:marTop w:val="0"/>
          <w:marBottom w:val="0"/>
          <w:divBdr>
            <w:top w:val="none" w:sz="0" w:space="0" w:color="auto"/>
            <w:left w:val="none" w:sz="0" w:space="0" w:color="auto"/>
            <w:bottom w:val="none" w:sz="0" w:space="0" w:color="auto"/>
            <w:right w:val="none" w:sz="0" w:space="0" w:color="auto"/>
          </w:divBdr>
        </w:div>
        <w:div w:id="500438702">
          <w:marLeft w:val="480"/>
          <w:marRight w:val="0"/>
          <w:marTop w:val="0"/>
          <w:marBottom w:val="0"/>
          <w:divBdr>
            <w:top w:val="none" w:sz="0" w:space="0" w:color="auto"/>
            <w:left w:val="none" w:sz="0" w:space="0" w:color="auto"/>
            <w:bottom w:val="none" w:sz="0" w:space="0" w:color="auto"/>
            <w:right w:val="none" w:sz="0" w:space="0" w:color="auto"/>
          </w:divBdr>
        </w:div>
        <w:div w:id="474567858">
          <w:marLeft w:val="480"/>
          <w:marRight w:val="0"/>
          <w:marTop w:val="0"/>
          <w:marBottom w:val="0"/>
          <w:divBdr>
            <w:top w:val="none" w:sz="0" w:space="0" w:color="auto"/>
            <w:left w:val="none" w:sz="0" w:space="0" w:color="auto"/>
            <w:bottom w:val="none" w:sz="0" w:space="0" w:color="auto"/>
            <w:right w:val="none" w:sz="0" w:space="0" w:color="auto"/>
          </w:divBdr>
        </w:div>
        <w:div w:id="1671369111">
          <w:marLeft w:val="480"/>
          <w:marRight w:val="0"/>
          <w:marTop w:val="0"/>
          <w:marBottom w:val="0"/>
          <w:divBdr>
            <w:top w:val="none" w:sz="0" w:space="0" w:color="auto"/>
            <w:left w:val="none" w:sz="0" w:space="0" w:color="auto"/>
            <w:bottom w:val="none" w:sz="0" w:space="0" w:color="auto"/>
            <w:right w:val="none" w:sz="0" w:space="0" w:color="auto"/>
          </w:divBdr>
        </w:div>
        <w:div w:id="1310787580">
          <w:marLeft w:val="480"/>
          <w:marRight w:val="0"/>
          <w:marTop w:val="0"/>
          <w:marBottom w:val="0"/>
          <w:divBdr>
            <w:top w:val="none" w:sz="0" w:space="0" w:color="auto"/>
            <w:left w:val="none" w:sz="0" w:space="0" w:color="auto"/>
            <w:bottom w:val="none" w:sz="0" w:space="0" w:color="auto"/>
            <w:right w:val="none" w:sz="0" w:space="0" w:color="auto"/>
          </w:divBdr>
        </w:div>
        <w:div w:id="1223710402">
          <w:marLeft w:val="480"/>
          <w:marRight w:val="0"/>
          <w:marTop w:val="0"/>
          <w:marBottom w:val="0"/>
          <w:divBdr>
            <w:top w:val="none" w:sz="0" w:space="0" w:color="auto"/>
            <w:left w:val="none" w:sz="0" w:space="0" w:color="auto"/>
            <w:bottom w:val="none" w:sz="0" w:space="0" w:color="auto"/>
            <w:right w:val="none" w:sz="0" w:space="0" w:color="auto"/>
          </w:divBdr>
        </w:div>
        <w:div w:id="59720472">
          <w:marLeft w:val="480"/>
          <w:marRight w:val="0"/>
          <w:marTop w:val="0"/>
          <w:marBottom w:val="0"/>
          <w:divBdr>
            <w:top w:val="none" w:sz="0" w:space="0" w:color="auto"/>
            <w:left w:val="none" w:sz="0" w:space="0" w:color="auto"/>
            <w:bottom w:val="none" w:sz="0" w:space="0" w:color="auto"/>
            <w:right w:val="none" w:sz="0" w:space="0" w:color="auto"/>
          </w:divBdr>
        </w:div>
        <w:div w:id="2141993486">
          <w:marLeft w:val="480"/>
          <w:marRight w:val="0"/>
          <w:marTop w:val="0"/>
          <w:marBottom w:val="0"/>
          <w:divBdr>
            <w:top w:val="none" w:sz="0" w:space="0" w:color="auto"/>
            <w:left w:val="none" w:sz="0" w:space="0" w:color="auto"/>
            <w:bottom w:val="none" w:sz="0" w:space="0" w:color="auto"/>
            <w:right w:val="none" w:sz="0" w:space="0" w:color="auto"/>
          </w:divBdr>
        </w:div>
        <w:div w:id="859856570">
          <w:marLeft w:val="480"/>
          <w:marRight w:val="0"/>
          <w:marTop w:val="0"/>
          <w:marBottom w:val="0"/>
          <w:divBdr>
            <w:top w:val="none" w:sz="0" w:space="0" w:color="auto"/>
            <w:left w:val="none" w:sz="0" w:space="0" w:color="auto"/>
            <w:bottom w:val="none" w:sz="0" w:space="0" w:color="auto"/>
            <w:right w:val="none" w:sz="0" w:space="0" w:color="auto"/>
          </w:divBdr>
        </w:div>
        <w:div w:id="943923307">
          <w:marLeft w:val="480"/>
          <w:marRight w:val="0"/>
          <w:marTop w:val="0"/>
          <w:marBottom w:val="0"/>
          <w:divBdr>
            <w:top w:val="none" w:sz="0" w:space="0" w:color="auto"/>
            <w:left w:val="none" w:sz="0" w:space="0" w:color="auto"/>
            <w:bottom w:val="none" w:sz="0" w:space="0" w:color="auto"/>
            <w:right w:val="none" w:sz="0" w:space="0" w:color="auto"/>
          </w:divBdr>
        </w:div>
        <w:div w:id="858473292">
          <w:marLeft w:val="480"/>
          <w:marRight w:val="0"/>
          <w:marTop w:val="0"/>
          <w:marBottom w:val="0"/>
          <w:divBdr>
            <w:top w:val="none" w:sz="0" w:space="0" w:color="auto"/>
            <w:left w:val="none" w:sz="0" w:space="0" w:color="auto"/>
            <w:bottom w:val="none" w:sz="0" w:space="0" w:color="auto"/>
            <w:right w:val="none" w:sz="0" w:space="0" w:color="auto"/>
          </w:divBdr>
        </w:div>
        <w:div w:id="1607038103">
          <w:marLeft w:val="480"/>
          <w:marRight w:val="0"/>
          <w:marTop w:val="0"/>
          <w:marBottom w:val="0"/>
          <w:divBdr>
            <w:top w:val="none" w:sz="0" w:space="0" w:color="auto"/>
            <w:left w:val="none" w:sz="0" w:space="0" w:color="auto"/>
            <w:bottom w:val="none" w:sz="0" w:space="0" w:color="auto"/>
            <w:right w:val="none" w:sz="0" w:space="0" w:color="auto"/>
          </w:divBdr>
        </w:div>
        <w:div w:id="1663775840">
          <w:marLeft w:val="480"/>
          <w:marRight w:val="0"/>
          <w:marTop w:val="0"/>
          <w:marBottom w:val="0"/>
          <w:divBdr>
            <w:top w:val="none" w:sz="0" w:space="0" w:color="auto"/>
            <w:left w:val="none" w:sz="0" w:space="0" w:color="auto"/>
            <w:bottom w:val="none" w:sz="0" w:space="0" w:color="auto"/>
            <w:right w:val="none" w:sz="0" w:space="0" w:color="auto"/>
          </w:divBdr>
        </w:div>
        <w:div w:id="1460031921">
          <w:marLeft w:val="480"/>
          <w:marRight w:val="0"/>
          <w:marTop w:val="0"/>
          <w:marBottom w:val="0"/>
          <w:divBdr>
            <w:top w:val="none" w:sz="0" w:space="0" w:color="auto"/>
            <w:left w:val="none" w:sz="0" w:space="0" w:color="auto"/>
            <w:bottom w:val="none" w:sz="0" w:space="0" w:color="auto"/>
            <w:right w:val="none" w:sz="0" w:space="0" w:color="auto"/>
          </w:divBdr>
        </w:div>
        <w:div w:id="295835709">
          <w:marLeft w:val="480"/>
          <w:marRight w:val="0"/>
          <w:marTop w:val="0"/>
          <w:marBottom w:val="0"/>
          <w:divBdr>
            <w:top w:val="none" w:sz="0" w:space="0" w:color="auto"/>
            <w:left w:val="none" w:sz="0" w:space="0" w:color="auto"/>
            <w:bottom w:val="none" w:sz="0" w:space="0" w:color="auto"/>
            <w:right w:val="none" w:sz="0" w:space="0" w:color="auto"/>
          </w:divBdr>
        </w:div>
        <w:div w:id="1827358190">
          <w:marLeft w:val="480"/>
          <w:marRight w:val="0"/>
          <w:marTop w:val="0"/>
          <w:marBottom w:val="0"/>
          <w:divBdr>
            <w:top w:val="none" w:sz="0" w:space="0" w:color="auto"/>
            <w:left w:val="none" w:sz="0" w:space="0" w:color="auto"/>
            <w:bottom w:val="none" w:sz="0" w:space="0" w:color="auto"/>
            <w:right w:val="none" w:sz="0" w:space="0" w:color="auto"/>
          </w:divBdr>
        </w:div>
        <w:div w:id="1604649116">
          <w:marLeft w:val="480"/>
          <w:marRight w:val="0"/>
          <w:marTop w:val="0"/>
          <w:marBottom w:val="0"/>
          <w:divBdr>
            <w:top w:val="none" w:sz="0" w:space="0" w:color="auto"/>
            <w:left w:val="none" w:sz="0" w:space="0" w:color="auto"/>
            <w:bottom w:val="none" w:sz="0" w:space="0" w:color="auto"/>
            <w:right w:val="none" w:sz="0" w:space="0" w:color="auto"/>
          </w:divBdr>
        </w:div>
        <w:div w:id="1534078426">
          <w:marLeft w:val="480"/>
          <w:marRight w:val="0"/>
          <w:marTop w:val="0"/>
          <w:marBottom w:val="0"/>
          <w:divBdr>
            <w:top w:val="none" w:sz="0" w:space="0" w:color="auto"/>
            <w:left w:val="none" w:sz="0" w:space="0" w:color="auto"/>
            <w:bottom w:val="none" w:sz="0" w:space="0" w:color="auto"/>
            <w:right w:val="none" w:sz="0" w:space="0" w:color="auto"/>
          </w:divBdr>
        </w:div>
        <w:div w:id="398480403">
          <w:marLeft w:val="480"/>
          <w:marRight w:val="0"/>
          <w:marTop w:val="0"/>
          <w:marBottom w:val="0"/>
          <w:divBdr>
            <w:top w:val="none" w:sz="0" w:space="0" w:color="auto"/>
            <w:left w:val="none" w:sz="0" w:space="0" w:color="auto"/>
            <w:bottom w:val="none" w:sz="0" w:space="0" w:color="auto"/>
            <w:right w:val="none" w:sz="0" w:space="0" w:color="auto"/>
          </w:divBdr>
        </w:div>
        <w:div w:id="1903523423">
          <w:marLeft w:val="480"/>
          <w:marRight w:val="0"/>
          <w:marTop w:val="0"/>
          <w:marBottom w:val="0"/>
          <w:divBdr>
            <w:top w:val="none" w:sz="0" w:space="0" w:color="auto"/>
            <w:left w:val="none" w:sz="0" w:space="0" w:color="auto"/>
            <w:bottom w:val="none" w:sz="0" w:space="0" w:color="auto"/>
            <w:right w:val="none" w:sz="0" w:space="0" w:color="auto"/>
          </w:divBdr>
        </w:div>
        <w:div w:id="1334256927">
          <w:marLeft w:val="480"/>
          <w:marRight w:val="0"/>
          <w:marTop w:val="0"/>
          <w:marBottom w:val="0"/>
          <w:divBdr>
            <w:top w:val="none" w:sz="0" w:space="0" w:color="auto"/>
            <w:left w:val="none" w:sz="0" w:space="0" w:color="auto"/>
            <w:bottom w:val="none" w:sz="0" w:space="0" w:color="auto"/>
            <w:right w:val="none" w:sz="0" w:space="0" w:color="auto"/>
          </w:divBdr>
        </w:div>
        <w:div w:id="931090625">
          <w:marLeft w:val="480"/>
          <w:marRight w:val="0"/>
          <w:marTop w:val="0"/>
          <w:marBottom w:val="0"/>
          <w:divBdr>
            <w:top w:val="none" w:sz="0" w:space="0" w:color="auto"/>
            <w:left w:val="none" w:sz="0" w:space="0" w:color="auto"/>
            <w:bottom w:val="none" w:sz="0" w:space="0" w:color="auto"/>
            <w:right w:val="none" w:sz="0" w:space="0" w:color="auto"/>
          </w:divBdr>
        </w:div>
        <w:div w:id="203449161">
          <w:marLeft w:val="480"/>
          <w:marRight w:val="0"/>
          <w:marTop w:val="0"/>
          <w:marBottom w:val="0"/>
          <w:divBdr>
            <w:top w:val="none" w:sz="0" w:space="0" w:color="auto"/>
            <w:left w:val="none" w:sz="0" w:space="0" w:color="auto"/>
            <w:bottom w:val="none" w:sz="0" w:space="0" w:color="auto"/>
            <w:right w:val="none" w:sz="0" w:space="0" w:color="auto"/>
          </w:divBdr>
        </w:div>
        <w:div w:id="161236968">
          <w:marLeft w:val="480"/>
          <w:marRight w:val="0"/>
          <w:marTop w:val="0"/>
          <w:marBottom w:val="0"/>
          <w:divBdr>
            <w:top w:val="none" w:sz="0" w:space="0" w:color="auto"/>
            <w:left w:val="none" w:sz="0" w:space="0" w:color="auto"/>
            <w:bottom w:val="none" w:sz="0" w:space="0" w:color="auto"/>
            <w:right w:val="none" w:sz="0" w:space="0" w:color="auto"/>
          </w:divBdr>
        </w:div>
        <w:div w:id="820342265">
          <w:marLeft w:val="480"/>
          <w:marRight w:val="0"/>
          <w:marTop w:val="0"/>
          <w:marBottom w:val="0"/>
          <w:divBdr>
            <w:top w:val="none" w:sz="0" w:space="0" w:color="auto"/>
            <w:left w:val="none" w:sz="0" w:space="0" w:color="auto"/>
            <w:bottom w:val="none" w:sz="0" w:space="0" w:color="auto"/>
            <w:right w:val="none" w:sz="0" w:space="0" w:color="auto"/>
          </w:divBdr>
        </w:div>
        <w:div w:id="87235499">
          <w:marLeft w:val="480"/>
          <w:marRight w:val="0"/>
          <w:marTop w:val="0"/>
          <w:marBottom w:val="0"/>
          <w:divBdr>
            <w:top w:val="none" w:sz="0" w:space="0" w:color="auto"/>
            <w:left w:val="none" w:sz="0" w:space="0" w:color="auto"/>
            <w:bottom w:val="none" w:sz="0" w:space="0" w:color="auto"/>
            <w:right w:val="none" w:sz="0" w:space="0" w:color="auto"/>
          </w:divBdr>
        </w:div>
        <w:div w:id="1827936917">
          <w:marLeft w:val="480"/>
          <w:marRight w:val="0"/>
          <w:marTop w:val="0"/>
          <w:marBottom w:val="0"/>
          <w:divBdr>
            <w:top w:val="none" w:sz="0" w:space="0" w:color="auto"/>
            <w:left w:val="none" w:sz="0" w:space="0" w:color="auto"/>
            <w:bottom w:val="none" w:sz="0" w:space="0" w:color="auto"/>
            <w:right w:val="none" w:sz="0" w:space="0" w:color="auto"/>
          </w:divBdr>
        </w:div>
        <w:div w:id="1561667487">
          <w:marLeft w:val="480"/>
          <w:marRight w:val="0"/>
          <w:marTop w:val="0"/>
          <w:marBottom w:val="0"/>
          <w:divBdr>
            <w:top w:val="none" w:sz="0" w:space="0" w:color="auto"/>
            <w:left w:val="none" w:sz="0" w:space="0" w:color="auto"/>
            <w:bottom w:val="none" w:sz="0" w:space="0" w:color="auto"/>
            <w:right w:val="none" w:sz="0" w:space="0" w:color="auto"/>
          </w:divBdr>
        </w:div>
        <w:div w:id="165873912">
          <w:marLeft w:val="480"/>
          <w:marRight w:val="0"/>
          <w:marTop w:val="0"/>
          <w:marBottom w:val="0"/>
          <w:divBdr>
            <w:top w:val="none" w:sz="0" w:space="0" w:color="auto"/>
            <w:left w:val="none" w:sz="0" w:space="0" w:color="auto"/>
            <w:bottom w:val="none" w:sz="0" w:space="0" w:color="auto"/>
            <w:right w:val="none" w:sz="0" w:space="0" w:color="auto"/>
          </w:divBdr>
        </w:div>
        <w:div w:id="342785038">
          <w:marLeft w:val="480"/>
          <w:marRight w:val="0"/>
          <w:marTop w:val="0"/>
          <w:marBottom w:val="0"/>
          <w:divBdr>
            <w:top w:val="none" w:sz="0" w:space="0" w:color="auto"/>
            <w:left w:val="none" w:sz="0" w:space="0" w:color="auto"/>
            <w:bottom w:val="none" w:sz="0" w:space="0" w:color="auto"/>
            <w:right w:val="none" w:sz="0" w:space="0" w:color="auto"/>
          </w:divBdr>
        </w:div>
        <w:div w:id="1557738063">
          <w:marLeft w:val="480"/>
          <w:marRight w:val="0"/>
          <w:marTop w:val="0"/>
          <w:marBottom w:val="0"/>
          <w:divBdr>
            <w:top w:val="none" w:sz="0" w:space="0" w:color="auto"/>
            <w:left w:val="none" w:sz="0" w:space="0" w:color="auto"/>
            <w:bottom w:val="none" w:sz="0" w:space="0" w:color="auto"/>
            <w:right w:val="none" w:sz="0" w:space="0" w:color="auto"/>
          </w:divBdr>
        </w:div>
        <w:div w:id="348917817">
          <w:marLeft w:val="480"/>
          <w:marRight w:val="0"/>
          <w:marTop w:val="0"/>
          <w:marBottom w:val="0"/>
          <w:divBdr>
            <w:top w:val="none" w:sz="0" w:space="0" w:color="auto"/>
            <w:left w:val="none" w:sz="0" w:space="0" w:color="auto"/>
            <w:bottom w:val="none" w:sz="0" w:space="0" w:color="auto"/>
            <w:right w:val="none" w:sz="0" w:space="0" w:color="auto"/>
          </w:divBdr>
        </w:div>
        <w:div w:id="1725909619">
          <w:marLeft w:val="480"/>
          <w:marRight w:val="0"/>
          <w:marTop w:val="0"/>
          <w:marBottom w:val="0"/>
          <w:divBdr>
            <w:top w:val="none" w:sz="0" w:space="0" w:color="auto"/>
            <w:left w:val="none" w:sz="0" w:space="0" w:color="auto"/>
            <w:bottom w:val="none" w:sz="0" w:space="0" w:color="auto"/>
            <w:right w:val="none" w:sz="0" w:space="0" w:color="auto"/>
          </w:divBdr>
        </w:div>
        <w:div w:id="830562254">
          <w:marLeft w:val="480"/>
          <w:marRight w:val="0"/>
          <w:marTop w:val="0"/>
          <w:marBottom w:val="0"/>
          <w:divBdr>
            <w:top w:val="none" w:sz="0" w:space="0" w:color="auto"/>
            <w:left w:val="none" w:sz="0" w:space="0" w:color="auto"/>
            <w:bottom w:val="none" w:sz="0" w:space="0" w:color="auto"/>
            <w:right w:val="none" w:sz="0" w:space="0" w:color="auto"/>
          </w:divBdr>
        </w:div>
        <w:div w:id="2036812154">
          <w:marLeft w:val="480"/>
          <w:marRight w:val="0"/>
          <w:marTop w:val="0"/>
          <w:marBottom w:val="0"/>
          <w:divBdr>
            <w:top w:val="none" w:sz="0" w:space="0" w:color="auto"/>
            <w:left w:val="none" w:sz="0" w:space="0" w:color="auto"/>
            <w:bottom w:val="none" w:sz="0" w:space="0" w:color="auto"/>
            <w:right w:val="none" w:sz="0" w:space="0" w:color="auto"/>
          </w:divBdr>
        </w:div>
        <w:div w:id="1909337225">
          <w:marLeft w:val="480"/>
          <w:marRight w:val="0"/>
          <w:marTop w:val="0"/>
          <w:marBottom w:val="0"/>
          <w:divBdr>
            <w:top w:val="none" w:sz="0" w:space="0" w:color="auto"/>
            <w:left w:val="none" w:sz="0" w:space="0" w:color="auto"/>
            <w:bottom w:val="none" w:sz="0" w:space="0" w:color="auto"/>
            <w:right w:val="none" w:sz="0" w:space="0" w:color="auto"/>
          </w:divBdr>
        </w:div>
        <w:div w:id="285624757">
          <w:marLeft w:val="480"/>
          <w:marRight w:val="0"/>
          <w:marTop w:val="0"/>
          <w:marBottom w:val="0"/>
          <w:divBdr>
            <w:top w:val="none" w:sz="0" w:space="0" w:color="auto"/>
            <w:left w:val="none" w:sz="0" w:space="0" w:color="auto"/>
            <w:bottom w:val="none" w:sz="0" w:space="0" w:color="auto"/>
            <w:right w:val="none" w:sz="0" w:space="0" w:color="auto"/>
          </w:divBdr>
        </w:div>
        <w:div w:id="1129740515">
          <w:marLeft w:val="480"/>
          <w:marRight w:val="0"/>
          <w:marTop w:val="0"/>
          <w:marBottom w:val="0"/>
          <w:divBdr>
            <w:top w:val="none" w:sz="0" w:space="0" w:color="auto"/>
            <w:left w:val="none" w:sz="0" w:space="0" w:color="auto"/>
            <w:bottom w:val="none" w:sz="0" w:space="0" w:color="auto"/>
            <w:right w:val="none" w:sz="0" w:space="0" w:color="auto"/>
          </w:divBdr>
        </w:div>
        <w:div w:id="906694740">
          <w:marLeft w:val="480"/>
          <w:marRight w:val="0"/>
          <w:marTop w:val="0"/>
          <w:marBottom w:val="0"/>
          <w:divBdr>
            <w:top w:val="none" w:sz="0" w:space="0" w:color="auto"/>
            <w:left w:val="none" w:sz="0" w:space="0" w:color="auto"/>
            <w:bottom w:val="none" w:sz="0" w:space="0" w:color="auto"/>
            <w:right w:val="none" w:sz="0" w:space="0" w:color="auto"/>
          </w:divBdr>
        </w:div>
        <w:div w:id="88164344">
          <w:marLeft w:val="480"/>
          <w:marRight w:val="0"/>
          <w:marTop w:val="0"/>
          <w:marBottom w:val="0"/>
          <w:divBdr>
            <w:top w:val="none" w:sz="0" w:space="0" w:color="auto"/>
            <w:left w:val="none" w:sz="0" w:space="0" w:color="auto"/>
            <w:bottom w:val="none" w:sz="0" w:space="0" w:color="auto"/>
            <w:right w:val="none" w:sz="0" w:space="0" w:color="auto"/>
          </w:divBdr>
        </w:div>
        <w:div w:id="293292827">
          <w:marLeft w:val="480"/>
          <w:marRight w:val="0"/>
          <w:marTop w:val="0"/>
          <w:marBottom w:val="0"/>
          <w:divBdr>
            <w:top w:val="none" w:sz="0" w:space="0" w:color="auto"/>
            <w:left w:val="none" w:sz="0" w:space="0" w:color="auto"/>
            <w:bottom w:val="none" w:sz="0" w:space="0" w:color="auto"/>
            <w:right w:val="none" w:sz="0" w:space="0" w:color="auto"/>
          </w:divBdr>
        </w:div>
        <w:div w:id="1889680041">
          <w:marLeft w:val="480"/>
          <w:marRight w:val="0"/>
          <w:marTop w:val="0"/>
          <w:marBottom w:val="0"/>
          <w:divBdr>
            <w:top w:val="none" w:sz="0" w:space="0" w:color="auto"/>
            <w:left w:val="none" w:sz="0" w:space="0" w:color="auto"/>
            <w:bottom w:val="none" w:sz="0" w:space="0" w:color="auto"/>
            <w:right w:val="none" w:sz="0" w:space="0" w:color="auto"/>
          </w:divBdr>
        </w:div>
        <w:div w:id="77673703">
          <w:marLeft w:val="480"/>
          <w:marRight w:val="0"/>
          <w:marTop w:val="0"/>
          <w:marBottom w:val="0"/>
          <w:divBdr>
            <w:top w:val="none" w:sz="0" w:space="0" w:color="auto"/>
            <w:left w:val="none" w:sz="0" w:space="0" w:color="auto"/>
            <w:bottom w:val="none" w:sz="0" w:space="0" w:color="auto"/>
            <w:right w:val="none" w:sz="0" w:space="0" w:color="auto"/>
          </w:divBdr>
        </w:div>
        <w:div w:id="537858017">
          <w:marLeft w:val="480"/>
          <w:marRight w:val="0"/>
          <w:marTop w:val="0"/>
          <w:marBottom w:val="0"/>
          <w:divBdr>
            <w:top w:val="none" w:sz="0" w:space="0" w:color="auto"/>
            <w:left w:val="none" w:sz="0" w:space="0" w:color="auto"/>
            <w:bottom w:val="none" w:sz="0" w:space="0" w:color="auto"/>
            <w:right w:val="none" w:sz="0" w:space="0" w:color="auto"/>
          </w:divBdr>
        </w:div>
      </w:divsChild>
    </w:div>
    <w:div w:id="777919329">
      <w:bodyDiv w:val="1"/>
      <w:marLeft w:val="0"/>
      <w:marRight w:val="0"/>
      <w:marTop w:val="0"/>
      <w:marBottom w:val="0"/>
      <w:divBdr>
        <w:top w:val="none" w:sz="0" w:space="0" w:color="auto"/>
        <w:left w:val="none" w:sz="0" w:space="0" w:color="auto"/>
        <w:bottom w:val="none" w:sz="0" w:space="0" w:color="auto"/>
        <w:right w:val="none" w:sz="0" w:space="0" w:color="auto"/>
      </w:divBdr>
    </w:div>
    <w:div w:id="778182405">
      <w:bodyDiv w:val="1"/>
      <w:marLeft w:val="0"/>
      <w:marRight w:val="0"/>
      <w:marTop w:val="0"/>
      <w:marBottom w:val="0"/>
      <w:divBdr>
        <w:top w:val="none" w:sz="0" w:space="0" w:color="auto"/>
        <w:left w:val="none" w:sz="0" w:space="0" w:color="auto"/>
        <w:bottom w:val="none" w:sz="0" w:space="0" w:color="auto"/>
        <w:right w:val="none" w:sz="0" w:space="0" w:color="auto"/>
      </w:divBdr>
    </w:div>
    <w:div w:id="780026813">
      <w:bodyDiv w:val="1"/>
      <w:marLeft w:val="0"/>
      <w:marRight w:val="0"/>
      <w:marTop w:val="0"/>
      <w:marBottom w:val="0"/>
      <w:divBdr>
        <w:top w:val="none" w:sz="0" w:space="0" w:color="auto"/>
        <w:left w:val="none" w:sz="0" w:space="0" w:color="auto"/>
        <w:bottom w:val="none" w:sz="0" w:space="0" w:color="auto"/>
        <w:right w:val="none" w:sz="0" w:space="0" w:color="auto"/>
      </w:divBdr>
    </w:div>
    <w:div w:id="780226620">
      <w:bodyDiv w:val="1"/>
      <w:marLeft w:val="0"/>
      <w:marRight w:val="0"/>
      <w:marTop w:val="0"/>
      <w:marBottom w:val="0"/>
      <w:divBdr>
        <w:top w:val="none" w:sz="0" w:space="0" w:color="auto"/>
        <w:left w:val="none" w:sz="0" w:space="0" w:color="auto"/>
        <w:bottom w:val="none" w:sz="0" w:space="0" w:color="auto"/>
        <w:right w:val="none" w:sz="0" w:space="0" w:color="auto"/>
      </w:divBdr>
    </w:div>
    <w:div w:id="781194491">
      <w:bodyDiv w:val="1"/>
      <w:marLeft w:val="0"/>
      <w:marRight w:val="0"/>
      <w:marTop w:val="0"/>
      <w:marBottom w:val="0"/>
      <w:divBdr>
        <w:top w:val="none" w:sz="0" w:space="0" w:color="auto"/>
        <w:left w:val="none" w:sz="0" w:space="0" w:color="auto"/>
        <w:bottom w:val="none" w:sz="0" w:space="0" w:color="auto"/>
        <w:right w:val="none" w:sz="0" w:space="0" w:color="auto"/>
      </w:divBdr>
    </w:div>
    <w:div w:id="781387823">
      <w:bodyDiv w:val="1"/>
      <w:marLeft w:val="0"/>
      <w:marRight w:val="0"/>
      <w:marTop w:val="0"/>
      <w:marBottom w:val="0"/>
      <w:divBdr>
        <w:top w:val="none" w:sz="0" w:space="0" w:color="auto"/>
        <w:left w:val="none" w:sz="0" w:space="0" w:color="auto"/>
        <w:bottom w:val="none" w:sz="0" w:space="0" w:color="auto"/>
        <w:right w:val="none" w:sz="0" w:space="0" w:color="auto"/>
      </w:divBdr>
    </w:div>
    <w:div w:id="782188725">
      <w:bodyDiv w:val="1"/>
      <w:marLeft w:val="0"/>
      <w:marRight w:val="0"/>
      <w:marTop w:val="0"/>
      <w:marBottom w:val="0"/>
      <w:divBdr>
        <w:top w:val="none" w:sz="0" w:space="0" w:color="auto"/>
        <w:left w:val="none" w:sz="0" w:space="0" w:color="auto"/>
        <w:bottom w:val="none" w:sz="0" w:space="0" w:color="auto"/>
        <w:right w:val="none" w:sz="0" w:space="0" w:color="auto"/>
      </w:divBdr>
    </w:div>
    <w:div w:id="782963546">
      <w:bodyDiv w:val="1"/>
      <w:marLeft w:val="0"/>
      <w:marRight w:val="0"/>
      <w:marTop w:val="0"/>
      <w:marBottom w:val="0"/>
      <w:divBdr>
        <w:top w:val="none" w:sz="0" w:space="0" w:color="auto"/>
        <w:left w:val="none" w:sz="0" w:space="0" w:color="auto"/>
        <w:bottom w:val="none" w:sz="0" w:space="0" w:color="auto"/>
        <w:right w:val="none" w:sz="0" w:space="0" w:color="auto"/>
      </w:divBdr>
    </w:div>
    <w:div w:id="783158238">
      <w:bodyDiv w:val="1"/>
      <w:marLeft w:val="0"/>
      <w:marRight w:val="0"/>
      <w:marTop w:val="0"/>
      <w:marBottom w:val="0"/>
      <w:divBdr>
        <w:top w:val="none" w:sz="0" w:space="0" w:color="auto"/>
        <w:left w:val="none" w:sz="0" w:space="0" w:color="auto"/>
        <w:bottom w:val="none" w:sz="0" w:space="0" w:color="auto"/>
        <w:right w:val="none" w:sz="0" w:space="0" w:color="auto"/>
      </w:divBdr>
    </w:div>
    <w:div w:id="783966220">
      <w:bodyDiv w:val="1"/>
      <w:marLeft w:val="0"/>
      <w:marRight w:val="0"/>
      <w:marTop w:val="0"/>
      <w:marBottom w:val="0"/>
      <w:divBdr>
        <w:top w:val="none" w:sz="0" w:space="0" w:color="auto"/>
        <w:left w:val="none" w:sz="0" w:space="0" w:color="auto"/>
        <w:bottom w:val="none" w:sz="0" w:space="0" w:color="auto"/>
        <w:right w:val="none" w:sz="0" w:space="0" w:color="auto"/>
      </w:divBdr>
    </w:div>
    <w:div w:id="785005821">
      <w:bodyDiv w:val="1"/>
      <w:marLeft w:val="0"/>
      <w:marRight w:val="0"/>
      <w:marTop w:val="0"/>
      <w:marBottom w:val="0"/>
      <w:divBdr>
        <w:top w:val="none" w:sz="0" w:space="0" w:color="auto"/>
        <w:left w:val="none" w:sz="0" w:space="0" w:color="auto"/>
        <w:bottom w:val="none" w:sz="0" w:space="0" w:color="auto"/>
        <w:right w:val="none" w:sz="0" w:space="0" w:color="auto"/>
      </w:divBdr>
    </w:div>
    <w:div w:id="785074908">
      <w:bodyDiv w:val="1"/>
      <w:marLeft w:val="0"/>
      <w:marRight w:val="0"/>
      <w:marTop w:val="0"/>
      <w:marBottom w:val="0"/>
      <w:divBdr>
        <w:top w:val="none" w:sz="0" w:space="0" w:color="auto"/>
        <w:left w:val="none" w:sz="0" w:space="0" w:color="auto"/>
        <w:bottom w:val="none" w:sz="0" w:space="0" w:color="auto"/>
        <w:right w:val="none" w:sz="0" w:space="0" w:color="auto"/>
      </w:divBdr>
    </w:div>
    <w:div w:id="785781375">
      <w:bodyDiv w:val="1"/>
      <w:marLeft w:val="0"/>
      <w:marRight w:val="0"/>
      <w:marTop w:val="0"/>
      <w:marBottom w:val="0"/>
      <w:divBdr>
        <w:top w:val="none" w:sz="0" w:space="0" w:color="auto"/>
        <w:left w:val="none" w:sz="0" w:space="0" w:color="auto"/>
        <w:bottom w:val="none" w:sz="0" w:space="0" w:color="auto"/>
        <w:right w:val="none" w:sz="0" w:space="0" w:color="auto"/>
      </w:divBdr>
    </w:div>
    <w:div w:id="786774047">
      <w:bodyDiv w:val="1"/>
      <w:marLeft w:val="0"/>
      <w:marRight w:val="0"/>
      <w:marTop w:val="0"/>
      <w:marBottom w:val="0"/>
      <w:divBdr>
        <w:top w:val="none" w:sz="0" w:space="0" w:color="auto"/>
        <w:left w:val="none" w:sz="0" w:space="0" w:color="auto"/>
        <w:bottom w:val="none" w:sz="0" w:space="0" w:color="auto"/>
        <w:right w:val="none" w:sz="0" w:space="0" w:color="auto"/>
      </w:divBdr>
      <w:divsChild>
        <w:div w:id="810945879">
          <w:marLeft w:val="480"/>
          <w:marRight w:val="0"/>
          <w:marTop w:val="0"/>
          <w:marBottom w:val="0"/>
          <w:divBdr>
            <w:top w:val="none" w:sz="0" w:space="0" w:color="auto"/>
            <w:left w:val="none" w:sz="0" w:space="0" w:color="auto"/>
            <w:bottom w:val="none" w:sz="0" w:space="0" w:color="auto"/>
            <w:right w:val="none" w:sz="0" w:space="0" w:color="auto"/>
          </w:divBdr>
        </w:div>
        <w:div w:id="843206992">
          <w:marLeft w:val="480"/>
          <w:marRight w:val="0"/>
          <w:marTop w:val="0"/>
          <w:marBottom w:val="0"/>
          <w:divBdr>
            <w:top w:val="none" w:sz="0" w:space="0" w:color="auto"/>
            <w:left w:val="none" w:sz="0" w:space="0" w:color="auto"/>
            <w:bottom w:val="none" w:sz="0" w:space="0" w:color="auto"/>
            <w:right w:val="none" w:sz="0" w:space="0" w:color="auto"/>
          </w:divBdr>
        </w:div>
        <w:div w:id="1390376931">
          <w:marLeft w:val="480"/>
          <w:marRight w:val="0"/>
          <w:marTop w:val="0"/>
          <w:marBottom w:val="0"/>
          <w:divBdr>
            <w:top w:val="none" w:sz="0" w:space="0" w:color="auto"/>
            <w:left w:val="none" w:sz="0" w:space="0" w:color="auto"/>
            <w:bottom w:val="none" w:sz="0" w:space="0" w:color="auto"/>
            <w:right w:val="none" w:sz="0" w:space="0" w:color="auto"/>
          </w:divBdr>
        </w:div>
        <w:div w:id="1000963011">
          <w:marLeft w:val="480"/>
          <w:marRight w:val="0"/>
          <w:marTop w:val="0"/>
          <w:marBottom w:val="0"/>
          <w:divBdr>
            <w:top w:val="none" w:sz="0" w:space="0" w:color="auto"/>
            <w:left w:val="none" w:sz="0" w:space="0" w:color="auto"/>
            <w:bottom w:val="none" w:sz="0" w:space="0" w:color="auto"/>
            <w:right w:val="none" w:sz="0" w:space="0" w:color="auto"/>
          </w:divBdr>
        </w:div>
        <w:div w:id="1920018400">
          <w:marLeft w:val="480"/>
          <w:marRight w:val="0"/>
          <w:marTop w:val="0"/>
          <w:marBottom w:val="0"/>
          <w:divBdr>
            <w:top w:val="none" w:sz="0" w:space="0" w:color="auto"/>
            <w:left w:val="none" w:sz="0" w:space="0" w:color="auto"/>
            <w:bottom w:val="none" w:sz="0" w:space="0" w:color="auto"/>
            <w:right w:val="none" w:sz="0" w:space="0" w:color="auto"/>
          </w:divBdr>
        </w:div>
        <w:div w:id="1623684115">
          <w:marLeft w:val="480"/>
          <w:marRight w:val="0"/>
          <w:marTop w:val="0"/>
          <w:marBottom w:val="0"/>
          <w:divBdr>
            <w:top w:val="none" w:sz="0" w:space="0" w:color="auto"/>
            <w:left w:val="none" w:sz="0" w:space="0" w:color="auto"/>
            <w:bottom w:val="none" w:sz="0" w:space="0" w:color="auto"/>
            <w:right w:val="none" w:sz="0" w:space="0" w:color="auto"/>
          </w:divBdr>
        </w:div>
        <w:div w:id="819541540">
          <w:marLeft w:val="480"/>
          <w:marRight w:val="0"/>
          <w:marTop w:val="0"/>
          <w:marBottom w:val="0"/>
          <w:divBdr>
            <w:top w:val="none" w:sz="0" w:space="0" w:color="auto"/>
            <w:left w:val="none" w:sz="0" w:space="0" w:color="auto"/>
            <w:bottom w:val="none" w:sz="0" w:space="0" w:color="auto"/>
            <w:right w:val="none" w:sz="0" w:space="0" w:color="auto"/>
          </w:divBdr>
        </w:div>
        <w:div w:id="1600790978">
          <w:marLeft w:val="480"/>
          <w:marRight w:val="0"/>
          <w:marTop w:val="0"/>
          <w:marBottom w:val="0"/>
          <w:divBdr>
            <w:top w:val="none" w:sz="0" w:space="0" w:color="auto"/>
            <w:left w:val="none" w:sz="0" w:space="0" w:color="auto"/>
            <w:bottom w:val="none" w:sz="0" w:space="0" w:color="auto"/>
            <w:right w:val="none" w:sz="0" w:space="0" w:color="auto"/>
          </w:divBdr>
        </w:div>
        <w:div w:id="518735308">
          <w:marLeft w:val="480"/>
          <w:marRight w:val="0"/>
          <w:marTop w:val="0"/>
          <w:marBottom w:val="0"/>
          <w:divBdr>
            <w:top w:val="none" w:sz="0" w:space="0" w:color="auto"/>
            <w:left w:val="none" w:sz="0" w:space="0" w:color="auto"/>
            <w:bottom w:val="none" w:sz="0" w:space="0" w:color="auto"/>
            <w:right w:val="none" w:sz="0" w:space="0" w:color="auto"/>
          </w:divBdr>
        </w:div>
        <w:div w:id="753821886">
          <w:marLeft w:val="480"/>
          <w:marRight w:val="0"/>
          <w:marTop w:val="0"/>
          <w:marBottom w:val="0"/>
          <w:divBdr>
            <w:top w:val="none" w:sz="0" w:space="0" w:color="auto"/>
            <w:left w:val="none" w:sz="0" w:space="0" w:color="auto"/>
            <w:bottom w:val="none" w:sz="0" w:space="0" w:color="auto"/>
            <w:right w:val="none" w:sz="0" w:space="0" w:color="auto"/>
          </w:divBdr>
        </w:div>
        <w:div w:id="1794205972">
          <w:marLeft w:val="480"/>
          <w:marRight w:val="0"/>
          <w:marTop w:val="0"/>
          <w:marBottom w:val="0"/>
          <w:divBdr>
            <w:top w:val="none" w:sz="0" w:space="0" w:color="auto"/>
            <w:left w:val="none" w:sz="0" w:space="0" w:color="auto"/>
            <w:bottom w:val="none" w:sz="0" w:space="0" w:color="auto"/>
            <w:right w:val="none" w:sz="0" w:space="0" w:color="auto"/>
          </w:divBdr>
        </w:div>
        <w:div w:id="1655992088">
          <w:marLeft w:val="480"/>
          <w:marRight w:val="0"/>
          <w:marTop w:val="0"/>
          <w:marBottom w:val="0"/>
          <w:divBdr>
            <w:top w:val="none" w:sz="0" w:space="0" w:color="auto"/>
            <w:left w:val="none" w:sz="0" w:space="0" w:color="auto"/>
            <w:bottom w:val="none" w:sz="0" w:space="0" w:color="auto"/>
            <w:right w:val="none" w:sz="0" w:space="0" w:color="auto"/>
          </w:divBdr>
        </w:div>
        <w:div w:id="82799161">
          <w:marLeft w:val="480"/>
          <w:marRight w:val="0"/>
          <w:marTop w:val="0"/>
          <w:marBottom w:val="0"/>
          <w:divBdr>
            <w:top w:val="none" w:sz="0" w:space="0" w:color="auto"/>
            <w:left w:val="none" w:sz="0" w:space="0" w:color="auto"/>
            <w:bottom w:val="none" w:sz="0" w:space="0" w:color="auto"/>
            <w:right w:val="none" w:sz="0" w:space="0" w:color="auto"/>
          </w:divBdr>
        </w:div>
        <w:div w:id="1377850975">
          <w:marLeft w:val="480"/>
          <w:marRight w:val="0"/>
          <w:marTop w:val="0"/>
          <w:marBottom w:val="0"/>
          <w:divBdr>
            <w:top w:val="none" w:sz="0" w:space="0" w:color="auto"/>
            <w:left w:val="none" w:sz="0" w:space="0" w:color="auto"/>
            <w:bottom w:val="none" w:sz="0" w:space="0" w:color="auto"/>
            <w:right w:val="none" w:sz="0" w:space="0" w:color="auto"/>
          </w:divBdr>
        </w:div>
        <w:div w:id="1947107254">
          <w:marLeft w:val="480"/>
          <w:marRight w:val="0"/>
          <w:marTop w:val="0"/>
          <w:marBottom w:val="0"/>
          <w:divBdr>
            <w:top w:val="none" w:sz="0" w:space="0" w:color="auto"/>
            <w:left w:val="none" w:sz="0" w:space="0" w:color="auto"/>
            <w:bottom w:val="none" w:sz="0" w:space="0" w:color="auto"/>
            <w:right w:val="none" w:sz="0" w:space="0" w:color="auto"/>
          </w:divBdr>
        </w:div>
        <w:div w:id="667750997">
          <w:marLeft w:val="480"/>
          <w:marRight w:val="0"/>
          <w:marTop w:val="0"/>
          <w:marBottom w:val="0"/>
          <w:divBdr>
            <w:top w:val="none" w:sz="0" w:space="0" w:color="auto"/>
            <w:left w:val="none" w:sz="0" w:space="0" w:color="auto"/>
            <w:bottom w:val="none" w:sz="0" w:space="0" w:color="auto"/>
            <w:right w:val="none" w:sz="0" w:space="0" w:color="auto"/>
          </w:divBdr>
        </w:div>
        <w:div w:id="931008339">
          <w:marLeft w:val="480"/>
          <w:marRight w:val="0"/>
          <w:marTop w:val="0"/>
          <w:marBottom w:val="0"/>
          <w:divBdr>
            <w:top w:val="none" w:sz="0" w:space="0" w:color="auto"/>
            <w:left w:val="none" w:sz="0" w:space="0" w:color="auto"/>
            <w:bottom w:val="none" w:sz="0" w:space="0" w:color="auto"/>
            <w:right w:val="none" w:sz="0" w:space="0" w:color="auto"/>
          </w:divBdr>
        </w:div>
        <w:div w:id="1485854397">
          <w:marLeft w:val="480"/>
          <w:marRight w:val="0"/>
          <w:marTop w:val="0"/>
          <w:marBottom w:val="0"/>
          <w:divBdr>
            <w:top w:val="none" w:sz="0" w:space="0" w:color="auto"/>
            <w:left w:val="none" w:sz="0" w:space="0" w:color="auto"/>
            <w:bottom w:val="none" w:sz="0" w:space="0" w:color="auto"/>
            <w:right w:val="none" w:sz="0" w:space="0" w:color="auto"/>
          </w:divBdr>
        </w:div>
        <w:div w:id="766391070">
          <w:marLeft w:val="480"/>
          <w:marRight w:val="0"/>
          <w:marTop w:val="0"/>
          <w:marBottom w:val="0"/>
          <w:divBdr>
            <w:top w:val="none" w:sz="0" w:space="0" w:color="auto"/>
            <w:left w:val="none" w:sz="0" w:space="0" w:color="auto"/>
            <w:bottom w:val="none" w:sz="0" w:space="0" w:color="auto"/>
            <w:right w:val="none" w:sz="0" w:space="0" w:color="auto"/>
          </w:divBdr>
        </w:div>
        <w:div w:id="2016221055">
          <w:marLeft w:val="480"/>
          <w:marRight w:val="0"/>
          <w:marTop w:val="0"/>
          <w:marBottom w:val="0"/>
          <w:divBdr>
            <w:top w:val="none" w:sz="0" w:space="0" w:color="auto"/>
            <w:left w:val="none" w:sz="0" w:space="0" w:color="auto"/>
            <w:bottom w:val="none" w:sz="0" w:space="0" w:color="auto"/>
            <w:right w:val="none" w:sz="0" w:space="0" w:color="auto"/>
          </w:divBdr>
        </w:div>
        <w:div w:id="1871183900">
          <w:marLeft w:val="480"/>
          <w:marRight w:val="0"/>
          <w:marTop w:val="0"/>
          <w:marBottom w:val="0"/>
          <w:divBdr>
            <w:top w:val="none" w:sz="0" w:space="0" w:color="auto"/>
            <w:left w:val="none" w:sz="0" w:space="0" w:color="auto"/>
            <w:bottom w:val="none" w:sz="0" w:space="0" w:color="auto"/>
            <w:right w:val="none" w:sz="0" w:space="0" w:color="auto"/>
          </w:divBdr>
        </w:div>
        <w:div w:id="1262953780">
          <w:marLeft w:val="480"/>
          <w:marRight w:val="0"/>
          <w:marTop w:val="0"/>
          <w:marBottom w:val="0"/>
          <w:divBdr>
            <w:top w:val="none" w:sz="0" w:space="0" w:color="auto"/>
            <w:left w:val="none" w:sz="0" w:space="0" w:color="auto"/>
            <w:bottom w:val="none" w:sz="0" w:space="0" w:color="auto"/>
            <w:right w:val="none" w:sz="0" w:space="0" w:color="auto"/>
          </w:divBdr>
        </w:div>
      </w:divsChild>
    </w:div>
    <w:div w:id="788086150">
      <w:bodyDiv w:val="1"/>
      <w:marLeft w:val="0"/>
      <w:marRight w:val="0"/>
      <w:marTop w:val="0"/>
      <w:marBottom w:val="0"/>
      <w:divBdr>
        <w:top w:val="none" w:sz="0" w:space="0" w:color="auto"/>
        <w:left w:val="none" w:sz="0" w:space="0" w:color="auto"/>
        <w:bottom w:val="none" w:sz="0" w:space="0" w:color="auto"/>
        <w:right w:val="none" w:sz="0" w:space="0" w:color="auto"/>
      </w:divBdr>
    </w:div>
    <w:div w:id="788671861">
      <w:bodyDiv w:val="1"/>
      <w:marLeft w:val="0"/>
      <w:marRight w:val="0"/>
      <w:marTop w:val="0"/>
      <w:marBottom w:val="0"/>
      <w:divBdr>
        <w:top w:val="none" w:sz="0" w:space="0" w:color="auto"/>
        <w:left w:val="none" w:sz="0" w:space="0" w:color="auto"/>
        <w:bottom w:val="none" w:sz="0" w:space="0" w:color="auto"/>
        <w:right w:val="none" w:sz="0" w:space="0" w:color="auto"/>
      </w:divBdr>
    </w:div>
    <w:div w:id="790636876">
      <w:bodyDiv w:val="1"/>
      <w:marLeft w:val="0"/>
      <w:marRight w:val="0"/>
      <w:marTop w:val="0"/>
      <w:marBottom w:val="0"/>
      <w:divBdr>
        <w:top w:val="none" w:sz="0" w:space="0" w:color="auto"/>
        <w:left w:val="none" w:sz="0" w:space="0" w:color="auto"/>
        <w:bottom w:val="none" w:sz="0" w:space="0" w:color="auto"/>
        <w:right w:val="none" w:sz="0" w:space="0" w:color="auto"/>
      </w:divBdr>
    </w:div>
    <w:div w:id="791048702">
      <w:bodyDiv w:val="1"/>
      <w:marLeft w:val="0"/>
      <w:marRight w:val="0"/>
      <w:marTop w:val="0"/>
      <w:marBottom w:val="0"/>
      <w:divBdr>
        <w:top w:val="none" w:sz="0" w:space="0" w:color="auto"/>
        <w:left w:val="none" w:sz="0" w:space="0" w:color="auto"/>
        <w:bottom w:val="none" w:sz="0" w:space="0" w:color="auto"/>
        <w:right w:val="none" w:sz="0" w:space="0" w:color="auto"/>
      </w:divBdr>
    </w:div>
    <w:div w:id="793602606">
      <w:bodyDiv w:val="1"/>
      <w:marLeft w:val="0"/>
      <w:marRight w:val="0"/>
      <w:marTop w:val="0"/>
      <w:marBottom w:val="0"/>
      <w:divBdr>
        <w:top w:val="none" w:sz="0" w:space="0" w:color="auto"/>
        <w:left w:val="none" w:sz="0" w:space="0" w:color="auto"/>
        <w:bottom w:val="none" w:sz="0" w:space="0" w:color="auto"/>
        <w:right w:val="none" w:sz="0" w:space="0" w:color="auto"/>
      </w:divBdr>
    </w:div>
    <w:div w:id="794101308">
      <w:bodyDiv w:val="1"/>
      <w:marLeft w:val="0"/>
      <w:marRight w:val="0"/>
      <w:marTop w:val="0"/>
      <w:marBottom w:val="0"/>
      <w:divBdr>
        <w:top w:val="none" w:sz="0" w:space="0" w:color="auto"/>
        <w:left w:val="none" w:sz="0" w:space="0" w:color="auto"/>
        <w:bottom w:val="none" w:sz="0" w:space="0" w:color="auto"/>
        <w:right w:val="none" w:sz="0" w:space="0" w:color="auto"/>
      </w:divBdr>
    </w:div>
    <w:div w:id="794711746">
      <w:bodyDiv w:val="1"/>
      <w:marLeft w:val="0"/>
      <w:marRight w:val="0"/>
      <w:marTop w:val="0"/>
      <w:marBottom w:val="0"/>
      <w:divBdr>
        <w:top w:val="none" w:sz="0" w:space="0" w:color="auto"/>
        <w:left w:val="none" w:sz="0" w:space="0" w:color="auto"/>
        <w:bottom w:val="none" w:sz="0" w:space="0" w:color="auto"/>
        <w:right w:val="none" w:sz="0" w:space="0" w:color="auto"/>
      </w:divBdr>
    </w:div>
    <w:div w:id="795215296">
      <w:bodyDiv w:val="1"/>
      <w:marLeft w:val="0"/>
      <w:marRight w:val="0"/>
      <w:marTop w:val="0"/>
      <w:marBottom w:val="0"/>
      <w:divBdr>
        <w:top w:val="none" w:sz="0" w:space="0" w:color="auto"/>
        <w:left w:val="none" w:sz="0" w:space="0" w:color="auto"/>
        <w:bottom w:val="none" w:sz="0" w:space="0" w:color="auto"/>
        <w:right w:val="none" w:sz="0" w:space="0" w:color="auto"/>
      </w:divBdr>
      <w:divsChild>
        <w:div w:id="1157377888">
          <w:marLeft w:val="480"/>
          <w:marRight w:val="0"/>
          <w:marTop w:val="0"/>
          <w:marBottom w:val="0"/>
          <w:divBdr>
            <w:top w:val="none" w:sz="0" w:space="0" w:color="auto"/>
            <w:left w:val="none" w:sz="0" w:space="0" w:color="auto"/>
            <w:bottom w:val="none" w:sz="0" w:space="0" w:color="auto"/>
            <w:right w:val="none" w:sz="0" w:space="0" w:color="auto"/>
          </w:divBdr>
        </w:div>
        <w:div w:id="144323081">
          <w:marLeft w:val="480"/>
          <w:marRight w:val="0"/>
          <w:marTop w:val="0"/>
          <w:marBottom w:val="0"/>
          <w:divBdr>
            <w:top w:val="none" w:sz="0" w:space="0" w:color="auto"/>
            <w:left w:val="none" w:sz="0" w:space="0" w:color="auto"/>
            <w:bottom w:val="none" w:sz="0" w:space="0" w:color="auto"/>
            <w:right w:val="none" w:sz="0" w:space="0" w:color="auto"/>
          </w:divBdr>
        </w:div>
        <w:div w:id="342900347">
          <w:marLeft w:val="480"/>
          <w:marRight w:val="0"/>
          <w:marTop w:val="0"/>
          <w:marBottom w:val="0"/>
          <w:divBdr>
            <w:top w:val="none" w:sz="0" w:space="0" w:color="auto"/>
            <w:left w:val="none" w:sz="0" w:space="0" w:color="auto"/>
            <w:bottom w:val="none" w:sz="0" w:space="0" w:color="auto"/>
            <w:right w:val="none" w:sz="0" w:space="0" w:color="auto"/>
          </w:divBdr>
        </w:div>
        <w:div w:id="494226981">
          <w:marLeft w:val="480"/>
          <w:marRight w:val="0"/>
          <w:marTop w:val="0"/>
          <w:marBottom w:val="0"/>
          <w:divBdr>
            <w:top w:val="none" w:sz="0" w:space="0" w:color="auto"/>
            <w:left w:val="none" w:sz="0" w:space="0" w:color="auto"/>
            <w:bottom w:val="none" w:sz="0" w:space="0" w:color="auto"/>
            <w:right w:val="none" w:sz="0" w:space="0" w:color="auto"/>
          </w:divBdr>
        </w:div>
        <w:div w:id="217936067">
          <w:marLeft w:val="480"/>
          <w:marRight w:val="0"/>
          <w:marTop w:val="0"/>
          <w:marBottom w:val="0"/>
          <w:divBdr>
            <w:top w:val="none" w:sz="0" w:space="0" w:color="auto"/>
            <w:left w:val="none" w:sz="0" w:space="0" w:color="auto"/>
            <w:bottom w:val="none" w:sz="0" w:space="0" w:color="auto"/>
            <w:right w:val="none" w:sz="0" w:space="0" w:color="auto"/>
          </w:divBdr>
        </w:div>
        <w:div w:id="402266689">
          <w:marLeft w:val="480"/>
          <w:marRight w:val="0"/>
          <w:marTop w:val="0"/>
          <w:marBottom w:val="0"/>
          <w:divBdr>
            <w:top w:val="none" w:sz="0" w:space="0" w:color="auto"/>
            <w:left w:val="none" w:sz="0" w:space="0" w:color="auto"/>
            <w:bottom w:val="none" w:sz="0" w:space="0" w:color="auto"/>
            <w:right w:val="none" w:sz="0" w:space="0" w:color="auto"/>
          </w:divBdr>
        </w:div>
        <w:div w:id="1093939202">
          <w:marLeft w:val="480"/>
          <w:marRight w:val="0"/>
          <w:marTop w:val="0"/>
          <w:marBottom w:val="0"/>
          <w:divBdr>
            <w:top w:val="none" w:sz="0" w:space="0" w:color="auto"/>
            <w:left w:val="none" w:sz="0" w:space="0" w:color="auto"/>
            <w:bottom w:val="none" w:sz="0" w:space="0" w:color="auto"/>
            <w:right w:val="none" w:sz="0" w:space="0" w:color="auto"/>
          </w:divBdr>
        </w:div>
        <w:div w:id="1679120347">
          <w:marLeft w:val="480"/>
          <w:marRight w:val="0"/>
          <w:marTop w:val="0"/>
          <w:marBottom w:val="0"/>
          <w:divBdr>
            <w:top w:val="none" w:sz="0" w:space="0" w:color="auto"/>
            <w:left w:val="none" w:sz="0" w:space="0" w:color="auto"/>
            <w:bottom w:val="none" w:sz="0" w:space="0" w:color="auto"/>
            <w:right w:val="none" w:sz="0" w:space="0" w:color="auto"/>
          </w:divBdr>
        </w:div>
        <w:div w:id="18507190">
          <w:marLeft w:val="480"/>
          <w:marRight w:val="0"/>
          <w:marTop w:val="0"/>
          <w:marBottom w:val="0"/>
          <w:divBdr>
            <w:top w:val="none" w:sz="0" w:space="0" w:color="auto"/>
            <w:left w:val="none" w:sz="0" w:space="0" w:color="auto"/>
            <w:bottom w:val="none" w:sz="0" w:space="0" w:color="auto"/>
            <w:right w:val="none" w:sz="0" w:space="0" w:color="auto"/>
          </w:divBdr>
        </w:div>
        <w:div w:id="707950722">
          <w:marLeft w:val="480"/>
          <w:marRight w:val="0"/>
          <w:marTop w:val="0"/>
          <w:marBottom w:val="0"/>
          <w:divBdr>
            <w:top w:val="none" w:sz="0" w:space="0" w:color="auto"/>
            <w:left w:val="none" w:sz="0" w:space="0" w:color="auto"/>
            <w:bottom w:val="none" w:sz="0" w:space="0" w:color="auto"/>
            <w:right w:val="none" w:sz="0" w:space="0" w:color="auto"/>
          </w:divBdr>
        </w:div>
        <w:div w:id="1012881386">
          <w:marLeft w:val="480"/>
          <w:marRight w:val="0"/>
          <w:marTop w:val="0"/>
          <w:marBottom w:val="0"/>
          <w:divBdr>
            <w:top w:val="none" w:sz="0" w:space="0" w:color="auto"/>
            <w:left w:val="none" w:sz="0" w:space="0" w:color="auto"/>
            <w:bottom w:val="none" w:sz="0" w:space="0" w:color="auto"/>
            <w:right w:val="none" w:sz="0" w:space="0" w:color="auto"/>
          </w:divBdr>
        </w:div>
        <w:div w:id="1588997604">
          <w:marLeft w:val="480"/>
          <w:marRight w:val="0"/>
          <w:marTop w:val="0"/>
          <w:marBottom w:val="0"/>
          <w:divBdr>
            <w:top w:val="none" w:sz="0" w:space="0" w:color="auto"/>
            <w:left w:val="none" w:sz="0" w:space="0" w:color="auto"/>
            <w:bottom w:val="none" w:sz="0" w:space="0" w:color="auto"/>
            <w:right w:val="none" w:sz="0" w:space="0" w:color="auto"/>
          </w:divBdr>
        </w:div>
        <w:div w:id="417680914">
          <w:marLeft w:val="480"/>
          <w:marRight w:val="0"/>
          <w:marTop w:val="0"/>
          <w:marBottom w:val="0"/>
          <w:divBdr>
            <w:top w:val="none" w:sz="0" w:space="0" w:color="auto"/>
            <w:left w:val="none" w:sz="0" w:space="0" w:color="auto"/>
            <w:bottom w:val="none" w:sz="0" w:space="0" w:color="auto"/>
            <w:right w:val="none" w:sz="0" w:space="0" w:color="auto"/>
          </w:divBdr>
        </w:div>
        <w:div w:id="970794022">
          <w:marLeft w:val="480"/>
          <w:marRight w:val="0"/>
          <w:marTop w:val="0"/>
          <w:marBottom w:val="0"/>
          <w:divBdr>
            <w:top w:val="none" w:sz="0" w:space="0" w:color="auto"/>
            <w:left w:val="none" w:sz="0" w:space="0" w:color="auto"/>
            <w:bottom w:val="none" w:sz="0" w:space="0" w:color="auto"/>
            <w:right w:val="none" w:sz="0" w:space="0" w:color="auto"/>
          </w:divBdr>
        </w:div>
        <w:div w:id="1587299415">
          <w:marLeft w:val="480"/>
          <w:marRight w:val="0"/>
          <w:marTop w:val="0"/>
          <w:marBottom w:val="0"/>
          <w:divBdr>
            <w:top w:val="none" w:sz="0" w:space="0" w:color="auto"/>
            <w:left w:val="none" w:sz="0" w:space="0" w:color="auto"/>
            <w:bottom w:val="none" w:sz="0" w:space="0" w:color="auto"/>
            <w:right w:val="none" w:sz="0" w:space="0" w:color="auto"/>
          </w:divBdr>
        </w:div>
        <w:div w:id="1247837213">
          <w:marLeft w:val="480"/>
          <w:marRight w:val="0"/>
          <w:marTop w:val="0"/>
          <w:marBottom w:val="0"/>
          <w:divBdr>
            <w:top w:val="none" w:sz="0" w:space="0" w:color="auto"/>
            <w:left w:val="none" w:sz="0" w:space="0" w:color="auto"/>
            <w:bottom w:val="none" w:sz="0" w:space="0" w:color="auto"/>
            <w:right w:val="none" w:sz="0" w:space="0" w:color="auto"/>
          </w:divBdr>
        </w:div>
        <w:div w:id="288098280">
          <w:marLeft w:val="480"/>
          <w:marRight w:val="0"/>
          <w:marTop w:val="0"/>
          <w:marBottom w:val="0"/>
          <w:divBdr>
            <w:top w:val="none" w:sz="0" w:space="0" w:color="auto"/>
            <w:left w:val="none" w:sz="0" w:space="0" w:color="auto"/>
            <w:bottom w:val="none" w:sz="0" w:space="0" w:color="auto"/>
            <w:right w:val="none" w:sz="0" w:space="0" w:color="auto"/>
          </w:divBdr>
        </w:div>
        <w:div w:id="1792741225">
          <w:marLeft w:val="480"/>
          <w:marRight w:val="0"/>
          <w:marTop w:val="0"/>
          <w:marBottom w:val="0"/>
          <w:divBdr>
            <w:top w:val="none" w:sz="0" w:space="0" w:color="auto"/>
            <w:left w:val="none" w:sz="0" w:space="0" w:color="auto"/>
            <w:bottom w:val="none" w:sz="0" w:space="0" w:color="auto"/>
            <w:right w:val="none" w:sz="0" w:space="0" w:color="auto"/>
          </w:divBdr>
        </w:div>
        <w:div w:id="1231111373">
          <w:marLeft w:val="480"/>
          <w:marRight w:val="0"/>
          <w:marTop w:val="0"/>
          <w:marBottom w:val="0"/>
          <w:divBdr>
            <w:top w:val="none" w:sz="0" w:space="0" w:color="auto"/>
            <w:left w:val="none" w:sz="0" w:space="0" w:color="auto"/>
            <w:bottom w:val="none" w:sz="0" w:space="0" w:color="auto"/>
            <w:right w:val="none" w:sz="0" w:space="0" w:color="auto"/>
          </w:divBdr>
        </w:div>
        <w:div w:id="34962562">
          <w:marLeft w:val="480"/>
          <w:marRight w:val="0"/>
          <w:marTop w:val="0"/>
          <w:marBottom w:val="0"/>
          <w:divBdr>
            <w:top w:val="none" w:sz="0" w:space="0" w:color="auto"/>
            <w:left w:val="none" w:sz="0" w:space="0" w:color="auto"/>
            <w:bottom w:val="none" w:sz="0" w:space="0" w:color="auto"/>
            <w:right w:val="none" w:sz="0" w:space="0" w:color="auto"/>
          </w:divBdr>
        </w:div>
      </w:divsChild>
    </w:div>
    <w:div w:id="795219592">
      <w:bodyDiv w:val="1"/>
      <w:marLeft w:val="0"/>
      <w:marRight w:val="0"/>
      <w:marTop w:val="0"/>
      <w:marBottom w:val="0"/>
      <w:divBdr>
        <w:top w:val="none" w:sz="0" w:space="0" w:color="auto"/>
        <w:left w:val="none" w:sz="0" w:space="0" w:color="auto"/>
        <w:bottom w:val="none" w:sz="0" w:space="0" w:color="auto"/>
        <w:right w:val="none" w:sz="0" w:space="0" w:color="auto"/>
      </w:divBdr>
    </w:div>
    <w:div w:id="795487677">
      <w:bodyDiv w:val="1"/>
      <w:marLeft w:val="0"/>
      <w:marRight w:val="0"/>
      <w:marTop w:val="0"/>
      <w:marBottom w:val="0"/>
      <w:divBdr>
        <w:top w:val="none" w:sz="0" w:space="0" w:color="auto"/>
        <w:left w:val="none" w:sz="0" w:space="0" w:color="auto"/>
        <w:bottom w:val="none" w:sz="0" w:space="0" w:color="auto"/>
        <w:right w:val="none" w:sz="0" w:space="0" w:color="auto"/>
      </w:divBdr>
    </w:div>
    <w:div w:id="796608601">
      <w:bodyDiv w:val="1"/>
      <w:marLeft w:val="0"/>
      <w:marRight w:val="0"/>
      <w:marTop w:val="0"/>
      <w:marBottom w:val="0"/>
      <w:divBdr>
        <w:top w:val="none" w:sz="0" w:space="0" w:color="auto"/>
        <w:left w:val="none" w:sz="0" w:space="0" w:color="auto"/>
        <w:bottom w:val="none" w:sz="0" w:space="0" w:color="auto"/>
        <w:right w:val="none" w:sz="0" w:space="0" w:color="auto"/>
      </w:divBdr>
    </w:div>
    <w:div w:id="798645554">
      <w:bodyDiv w:val="1"/>
      <w:marLeft w:val="0"/>
      <w:marRight w:val="0"/>
      <w:marTop w:val="0"/>
      <w:marBottom w:val="0"/>
      <w:divBdr>
        <w:top w:val="none" w:sz="0" w:space="0" w:color="auto"/>
        <w:left w:val="none" w:sz="0" w:space="0" w:color="auto"/>
        <w:bottom w:val="none" w:sz="0" w:space="0" w:color="auto"/>
        <w:right w:val="none" w:sz="0" w:space="0" w:color="auto"/>
      </w:divBdr>
    </w:div>
    <w:div w:id="798837853">
      <w:bodyDiv w:val="1"/>
      <w:marLeft w:val="0"/>
      <w:marRight w:val="0"/>
      <w:marTop w:val="0"/>
      <w:marBottom w:val="0"/>
      <w:divBdr>
        <w:top w:val="none" w:sz="0" w:space="0" w:color="auto"/>
        <w:left w:val="none" w:sz="0" w:space="0" w:color="auto"/>
        <w:bottom w:val="none" w:sz="0" w:space="0" w:color="auto"/>
        <w:right w:val="none" w:sz="0" w:space="0" w:color="auto"/>
      </w:divBdr>
      <w:divsChild>
        <w:div w:id="1863468632">
          <w:marLeft w:val="480"/>
          <w:marRight w:val="0"/>
          <w:marTop w:val="0"/>
          <w:marBottom w:val="0"/>
          <w:divBdr>
            <w:top w:val="none" w:sz="0" w:space="0" w:color="auto"/>
            <w:left w:val="none" w:sz="0" w:space="0" w:color="auto"/>
            <w:bottom w:val="none" w:sz="0" w:space="0" w:color="auto"/>
            <w:right w:val="none" w:sz="0" w:space="0" w:color="auto"/>
          </w:divBdr>
        </w:div>
        <w:div w:id="612900738">
          <w:marLeft w:val="480"/>
          <w:marRight w:val="0"/>
          <w:marTop w:val="0"/>
          <w:marBottom w:val="0"/>
          <w:divBdr>
            <w:top w:val="none" w:sz="0" w:space="0" w:color="auto"/>
            <w:left w:val="none" w:sz="0" w:space="0" w:color="auto"/>
            <w:bottom w:val="none" w:sz="0" w:space="0" w:color="auto"/>
            <w:right w:val="none" w:sz="0" w:space="0" w:color="auto"/>
          </w:divBdr>
        </w:div>
        <w:div w:id="212690931">
          <w:marLeft w:val="480"/>
          <w:marRight w:val="0"/>
          <w:marTop w:val="0"/>
          <w:marBottom w:val="0"/>
          <w:divBdr>
            <w:top w:val="none" w:sz="0" w:space="0" w:color="auto"/>
            <w:left w:val="none" w:sz="0" w:space="0" w:color="auto"/>
            <w:bottom w:val="none" w:sz="0" w:space="0" w:color="auto"/>
            <w:right w:val="none" w:sz="0" w:space="0" w:color="auto"/>
          </w:divBdr>
        </w:div>
        <w:div w:id="123735705">
          <w:marLeft w:val="480"/>
          <w:marRight w:val="0"/>
          <w:marTop w:val="0"/>
          <w:marBottom w:val="0"/>
          <w:divBdr>
            <w:top w:val="none" w:sz="0" w:space="0" w:color="auto"/>
            <w:left w:val="none" w:sz="0" w:space="0" w:color="auto"/>
            <w:bottom w:val="none" w:sz="0" w:space="0" w:color="auto"/>
            <w:right w:val="none" w:sz="0" w:space="0" w:color="auto"/>
          </w:divBdr>
        </w:div>
        <w:div w:id="1858153605">
          <w:marLeft w:val="480"/>
          <w:marRight w:val="0"/>
          <w:marTop w:val="0"/>
          <w:marBottom w:val="0"/>
          <w:divBdr>
            <w:top w:val="none" w:sz="0" w:space="0" w:color="auto"/>
            <w:left w:val="none" w:sz="0" w:space="0" w:color="auto"/>
            <w:bottom w:val="none" w:sz="0" w:space="0" w:color="auto"/>
            <w:right w:val="none" w:sz="0" w:space="0" w:color="auto"/>
          </w:divBdr>
        </w:div>
        <w:div w:id="2043288033">
          <w:marLeft w:val="480"/>
          <w:marRight w:val="0"/>
          <w:marTop w:val="0"/>
          <w:marBottom w:val="0"/>
          <w:divBdr>
            <w:top w:val="none" w:sz="0" w:space="0" w:color="auto"/>
            <w:left w:val="none" w:sz="0" w:space="0" w:color="auto"/>
            <w:bottom w:val="none" w:sz="0" w:space="0" w:color="auto"/>
            <w:right w:val="none" w:sz="0" w:space="0" w:color="auto"/>
          </w:divBdr>
        </w:div>
        <w:div w:id="246353364">
          <w:marLeft w:val="480"/>
          <w:marRight w:val="0"/>
          <w:marTop w:val="0"/>
          <w:marBottom w:val="0"/>
          <w:divBdr>
            <w:top w:val="none" w:sz="0" w:space="0" w:color="auto"/>
            <w:left w:val="none" w:sz="0" w:space="0" w:color="auto"/>
            <w:bottom w:val="none" w:sz="0" w:space="0" w:color="auto"/>
            <w:right w:val="none" w:sz="0" w:space="0" w:color="auto"/>
          </w:divBdr>
        </w:div>
        <w:div w:id="1124076930">
          <w:marLeft w:val="480"/>
          <w:marRight w:val="0"/>
          <w:marTop w:val="0"/>
          <w:marBottom w:val="0"/>
          <w:divBdr>
            <w:top w:val="none" w:sz="0" w:space="0" w:color="auto"/>
            <w:left w:val="none" w:sz="0" w:space="0" w:color="auto"/>
            <w:bottom w:val="none" w:sz="0" w:space="0" w:color="auto"/>
            <w:right w:val="none" w:sz="0" w:space="0" w:color="auto"/>
          </w:divBdr>
        </w:div>
        <w:div w:id="497574096">
          <w:marLeft w:val="480"/>
          <w:marRight w:val="0"/>
          <w:marTop w:val="0"/>
          <w:marBottom w:val="0"/>
          <w:divBdr>
            <w:top w:val="none" w:sz="0" w:space="0" w:color="auto"/>
            <w:left w:val="none" w:sz="0" w:space="0" w:color="auto"/>
            <w:bottom w:val="none" w:sz="0" w:space="0" w:color="auto"/>
            <w:right w:val="none" w:sz="0" w:space="0" w:color="auto"/>
          </w:divBdr>
        </w:div>
        <w:div w:id="504370364">
          <w:marLeft w:val="480"/>
          <w:marRight w:val="0"/>
          <w:marTop w:val="0"/>
          <w:marBottom w:val="0"/>
          <w:divBdr>
            <w:top w:val="none" w:sz="0" w:space="0" w:color="auto"/>
            <w:left w:val="none" w:sz="0" w:space="0" w:color="auto"/>
            <w:bottom w:val="none" w:sz="0" w:space="0" w:color="auto"/>
            <w:right w:val="none" w:sz="0" w:space="0" w:color="auto"/>
          </w:divBdr>
        </w:div>
        <w:div w:id="1420519884">
          <w:marLeft w:val="480"/>
          <w:marRight w:val="0"/>
          <w:marTop w:val="0"/>
          <w:marBottom w:val="0"/>
          <w:divBdr>
            <w:top w:val="none" w:sz="0" w:space="0" w:color="auto"/>
            <w:left w:val="none" w:sz="0" w:space="0" w:color="auto"/>
            <w:bottom w:val="none" w:sz="0" w:space="0" w:color="auto"/>
            <w:right w:val="none" w:sz="0" w:space="0" w:color="auto"/>
          </w:divBdr>
        </w:div>
        <w:div w:id="714768184">
          <w:marLeft w:val="480"/>
          <w:marRight w:val="0"/>
          <w:marTop w:val="0"/>
          <w:marBottom w:val="0"/>
          <w:divBdr>
            <w:top w:val="none" w:sz="0" w:space="0" w:color="auto"/>
            <w:left w:val="none" w:sz="0" w:space="0" w:color="auto"/>
            <w:bottom w:val="none" w:sz="0" w:space="0" w:color="auto"/>
            <w:right w:val="none" w:sz="0" w:space="0" w:color="auto"/>
          </w:divBdr>
        </w:div>
        <w:div w:id="1739130828">
          <w:marLeft w:val="480"/>
          <w:marRight w:val="0"/>
          <w:marTop w:val="0"/>
          <w:marBottom w:val="0"/>
          <w:divBdr>
            <w:top w:val="none" w:sz="0" w:space="0" w:color="auto"/>
            <w:left w:val="none" w:sz="0" w:space="0" w:color="auto"/>
            <w:bottom w:val="none" w:sz="0" w:space="0" w:color="auto"/>
            <w:right w:val="none" w:sz="0" w:space="0" w:color="auto"/>
          </w:divBdr>
        </w:div>
        <w:div w:id="1665668554">
          <w:marLeft w:val="480"/>
          <w:marRight w:val="0"/>
          <w:marTop w:val="0"/>
          <w:marBottom w:val="0"/>
          <w:divBdr>
            <w:top w:val="none" w:sz="0" w:space="0" w:color="auto"/>
            <w:left w:val="none" w:sz="0" w:space="0" w:color="auto"/>
            <w:bottom w:val="none" w:sz="0" w:space="0" w:color="auto"/>
            <w:right w:val="none" w:sz="0" w:space="0" w:color="auto"/>
          </w:divBdr>
        </w:div>
        <w:div w:id="547760816">
          <w:marLeft w:val="480"/>
          <w:marRight w:val="0"/>
          <w:marTop w:val="0"/>
          <w:marBottom w:val="0"/>
          <w:divBdr>
            <w:top w:val="none" w:sz="0" w:space="0" w:color="auto"/>
            <w:left w:val="none" w:sz="0" w:space="0" w:color="auto"/>
            <w:bottom w:val="none" w:sz="0" w:space="0" w:color="auto"/>
            <w:right w:val="none" w:sz="0" w:space="0" w:color="auto"/>
          </w:divBdr>
        </w:div>
        <w:div w:id="1326740647">
          <w:marLeft w:val="480"/>
          <w:marRight w:val="0"/>
          <w:marTop w:val="0"/>
          <w:marBottom w:val="0"/>
          <w:divBdr>
            <w:top w:val="none" w:sz="0" w:space="0" w:color="auto"/>
            <w:left w:val="none" w:sz="0" w:space="0" w:color="auto"/>
            <w:bottom w:val="none" w:sz="0" w:space="0" w:color="auto"/>
            <w:right w:val="none" w:sz="0" w:space="0" w:color="auto"/>
          </w:divBdr>
        </w:div>
        <w:div w:id="1376812915">
          <w:marLeft w:val="480"/>
          <w:marRight w:val="0"/>
          <w:marTop w:val="0"/>
          <w:marBottom w:val="0"/>
          <w:divBdr>
            <w:top w:val="none" w:sz="0" w:space="0" w:color="auto"/>
            <w:left w:val="none" w:sz="0" w:space="0" w:color="auto"/>
            <w:bottom w:val="none" w:sz="0" w:space="0" w:color="auto"/>
            <w:right w:val="none" w:sz="0" w:space="0" w:color="auto"/>
          </w:divBdr>
        </w:div>
        <w:div w:id="730349121">
          <w:marLeft w:val="480"/>
          <w:marRight w:val="0"/>
          <w:marTop w:val="0"/>
          <w:marBottom w:val="0"/>
          <w:divBdr>
            <w:top w:val="none" w:sz="0" w:space="0" w:color="auto"/>
            <w:left w:val="none" w:sz="0" w:space="0" w:color="auto"/>
            <w:bottom w:val="none" w:sz="0" w:space="0" w:color="auto"/>
            <w:right w:val="none" w:sz="0" w:space="0" w:color="auto"/>
          </w:divBdr>
        </w:div>
        <w:div w:id="337387104">
          <w:marLeft w:val="480"/>
          <w:marRight w:val="0"/>
          <w:marTop w:val="0"/>
          <w:marBottom w:val="0"/>
          <w:divBdr>
            <w:top w:val="none" w:sz="0" w:space="0" w:color="auto"/>
            <w:left w:val="none" w:sz="0" w:space="0" w:color="auto"/>
            <w:bottom w:val="none" w:sz="0" w:space="0" w:color="auto"/>
            <w:right w:val="none" w:sz="0" w:space="0" w:color="auto"/>
          </w:divBdr>
        </w:div>
        <w:div w:id="1362853533">
          <w:marLeft w:val="480"/>
          <w:marRight w:val="0"/>
          <w:marTop w:val="0"/>
          <w:marBottom w:val="0"/>
          <w:divBdr>
            <w:top w:val="none" w:sz="0" w:space="0" w:color="auto"/>
            <w:left w:val="none" w:sz="0" w:space="0" w:color="auto"/>
            <w:bottom w:val="none" w:sz="0" w:space="0" w:color="auto"/>
            <w:right w:val="none" w:sz="0" w:space="0" w:color="auto"/>
          </w:divBdr>
        </w:div>
        <w:div w:id="1314410053">
          <w:marLeft w:val="480"/>
          <w:marRight w:val="0"/>
          <w:marTop w:val="0"/>
          <w:marBottom w:val="0"/>
          <w:divBdr>
            <w:top w:val="none" w:sz="0" w:space="0" w:color="auto"/>
            <w:left w:val="none" w:sz="0" w:space="0" w:color="auto"/>
            <w:bottom w:val="none" w:sz="0" w:space="0" w:color="auto"/>
            <w:right w:val="none" w:sz="0" w:space="0" w:color="auto"/>
          </w:divBdr>
        </w:div>
        <w:div w:id="662858925">
          <w:marLeft w:val="480"/>
          <w:marRight w:val="0"/>
          <w:marTop w:val="0"/>
          <w:marBottom w:val="0"/>
          <w:divBdr>
            <w:top w:val="none" w:sz="0" w:space="0" w:color="auto"/>
            <w:left w:val="none" w:sz="0" w:space="0" w:color="auto"/>
            <w:bottom w:val="none" w:sz="0" w:space="0" w:color="auto"/>
            <w:right w:val="none" w:sz="0" w:space="0" w:color="auto"/>
          </w:divBdr>
        </w:div>
        <w:div w:id="1028722933">
          <w:marLeft w:val="480"/>
          <w:marRight w:val="0"/>
          <w:marTop w:val="0"/>
          <w:marBottom w:val="0"/>
          <w:divBdr>
            <w:top w:val="none" w:sz="0" w:space="0" w:color="auto"/>
            <w:left w:val="none" w:sz="0" w:space="0" w:color="auto"/>
            <w:bottom w:val="none" w:sz="0" w:space="0" w:color="auto"/>
            <w:right w:val="none" w:sz="0" w:space="0" w:color="auto"/>
          </w:divBdr>
        </w:div>
        <w:div w:id="1139765459">
          <w:marLeft w:val="480"/>
          <w:marRight w:val="0"/>
          <w:marTop w:val="0"/>
          <w:marBottom w:val="0"/>
          <w:divBdr>
            <w:top w:val="none" w:sz="0" w:space="0" w:color="auto"/>
            <w:left w:val="none" w:sz="0" w:space="0" w:color="auto"/>
            <w:bottom w:val="none" w:sz="0" w:space="0" w:color="auto"/>
            <w:right w:val="none" w:sz="0" w:space="0" w:color="auto"/>
          </w:divBdr>
        </w:div>
        <w:div w:id="457142436">
          <w:marLeft w:val="480"/>
          <w:marRight w:val="0"/>
          <w:marTop w:val="0"/>
          <w:marBottom w:val="0"/>
          <w:divBdr>
            <w:top w:val="none" w:sz="0" w:space="0" w:color="auto"/>
            <w:left w:val="none" w:sz="0" w:space="0" w:color="auto"/>
            <w:bottom w:val="none" w:sz="0" w:space="0" w:color="auto"/>
            <w:right w:val="none" w:sz="0" w:space="0" w:color="auto"/>
          </w:divBdr>
        </w:div>
        <w:div w:id="851458341">
          <w:marLeft w:val="480"/>
          <w:marRight w:val="0"/>
          <w:marTop w:val="0"/>
          <w:marBottom w:val="0"/>
          <w:divBdr>
            <w:top w:val="none" w:sz="0" w:space="0" w:color="auto"/>
            <w:left w:val="none" w:sz="0" w:space="0" w:color="auto"/>
            <w:bottom w:val="none" w:sz="0" w:space="0" w:color="auto"/>
            <w:right w:val="none" w:sz="0" w:space="0" w:color="auto"/>
          </w:divBdr>
        </w:div>
        <w:div w:id="445775992">
          <w:marLeft w:val="480"/>
          <w:marRight w:val="0"/>
          <w:marTop w:val="0"/>
          <w:marBottom w:val="0"/>
          <w:divBdr>
            <w:top w:val="none" w:sz="0" w:space="0" w:color="auto"/>
            <w:left w:val="none" w:sz="0" w:space="0" w:color="auto"/>
            <w:bottom w:val="none" w:sz="0" w:space="0" w:color="auto"/>
            <w:right w:val="none" w:sz="0" w:space="0" w:color="auto"/>
          </w:divBdr>
        </w:div>
        <w:div w:id="1114833434">
          <w:marLeft w:val="480"/>
          <w:marRight w:val="0"/>
          <w:marTop w:val="0"/>
          <w:marBottom w:val="0"/>
          <w:divBdr>
            <w:top w:val="none" w:sz="0" w:space="0" w:color="auto"/>
            <w:left w:val="none" w:sz="0" w:space="0" w:color="auto"/>
            <w:bottom w:val="none" w:sz="0" w:space="0" w:color="auto"/>
            <w:right w:val="none" w:sz="0" w:space="0" w:color="auto"/>
          </w:divBdr>
        </w:div>
        <w:div w:id="822891439">
          <w:marLeft w:val="480"/>
          <w:marRight w:val="0"/>
          <w:marTop w:val="0"/>
          <w:marBottom w:val="0"/>
          <w:divBdr>
            <w:top w:val="none" w:sz="0" w:space="0" w:color="auto"/>
            <w:left w:val="none" w:sz="0" w:space="0" w:color="auto"/>
            <w:bottom w:val="none" w:sz="0" w:space="0" w:color="auto"/>
            <w:right w:val="none" w:sz="0" w:space="0" w:color="auto"/>
          </w:divBdr>
        </w:div>
        <w:div w:id="883446671">
          <w:marLeft w:val="480"/>
          <w:marRight w:val="0"/>
          <w:marTop w:val="0"/>
          <w:marBottom w:val="0"/>
          <w:divBdr>
            <w:top w:val="none" w:sz="0" w:space="0" w:color="auto"/>
            <w:left w:val="none" w:sz="0" w:space="0" w:color="auto"/>
            <w:bottom w:val="none" w:sz="0" w:space="0" w:color="auto"/>
            <w:right w:val="none" w:sz="0" w:space="0" w:color="auto"/>
          </w:divBdr>
        </w:div>
        <w:div w:id="767774077">
          <w:marLeft w:val="480"/>
          <w:marRight w:val="0"/>
          <w:marTop w:val="0"/>
          <w:marBottom w:val="0"/>
          <w:divBdr>
            <w:top w:val="none" w:sz="0" w:space="0" w:color="auto"/>
            <w:left w:val="none" w:sz="0" w:space="0" w:color="auto"/>
            <w:bottom w:val="none" w:sz="0" w:space="0" w:color="auto"/>
            <w:right w:val="none" w:sz="0" w:space="0" w:color="auto"/>
          </w:divBdr>
        </w:div>
        <w:div w:id="1840801884">
          <w:marLeft w:val="480"/>
          <w:marRight w:val="0"/>
          <w:marTop w:val="0"/>
          <w:marBottom w:val="0"/>
          <w:divBdr>
            <w:top w:val="none" w:sz="0" w:space="0" w:color="auto"/>
            <w:left w:val="none" w:sz="0" w:space="0" w:color="auto"/>
            <w:bottom w:val="none" w:sz="0" w:space="0" w:color="auto"/>
            <w:right w:val="none" w:sz="0" w:space="0" w:color="auto"/>
          </w:divBdr>
        </w:div>
        <w:div w:id="1610045255">
          <w:marLeft w:val="480"/>
          <w:marRight w:val="0"/>
          <w:marTop w:val="0"/>
          <w:marBottom w:val="0"/>
          <w:divBdr>
            <w:top w:val="none" w:sz="0" w:space="0" w:color="auto"/>
            <w:left w:val="none" w:sz="0" w:space="0" w:color="auto"/>
            <w:bottom w:val="none" w:sz="0" w:space="0" w:color="auto"/>
            <w:right w:val="none" w:sz="0" w:space="0" w:color="auto"/>
          </w:divBdr>
        </w:div>
        <w:div w:id="1342127655">
          <w:marLeft w:val="480"/>
          <w:marRight w:val="0"/>
          <w:marTop w:val="0"/>
          <w:marBottom w:val="0"/>
          <w:divBdr>
            <w:top w:val="none" w:sz="0" w:space="0" w:color="auto"/>
            <w:left w:val="none" w:sz="0" w:space="0" w:color="auto"/>
            <w:bottom w:val="none" w:sz="0" w:space="0" w:color="auto"/>
            <w:right w:val="none" w:sz="0" w:space="0" w:color="auto"/>
          </w:divBdr>
        </w:div>
        <w:div w:id="40251071">
          <w:marLeft w:val="480"/>
          <w:marRight w:val="0"/>
          <w:marTop w:val="0"/>
          <w:marBottom w:val="0"/>
          <w:divBdr>
            <w:top w:val="none" w:sz="0" w:space="0" w:color="auto"/>
            <w:left w:val="none" w:sz="0" w:space="0" w:color="auto"/>
            <w:bottom w:val="none" w:sz="0" w:space="0" w:color="auto"/>
            <w:right w:val="none" w:sz="0" w:space="0" w:color="auto"/>
          </w:divBdr>
        </w:div>
        <w:div w:id="1165895694">
          <w:marLeft w:val="480"/>
          <w:marRight w:val="0"/>
          <w:marTop w:val="0"/>
          <w:marBottom w:val="0"/>
          <w:divBdr>
            <w:top w:val="none" w:sz="0" w:space="0" w:color="auto"/>
            <w:left w:val="none" w:sz="0" w:space="0" w:color="auto"/>
            <w:bottom w:val="none" w:sz="0" w:space="0" w:color="auto"/>
            <w:right w:val="none" w:sz="0" w:space="0" w:color="auto"/>
          </w:divBdr>
        </w:div>
        <w:div w:id="62997399">
          <w:marLeft w:val="480"/>
          <w:marRight w:val="0"/>
          <w:marTop w:val="0"/>
          <w:marBottom w:val="0"/>
          <w:divBdr>
            <w:top w:val="none" w:sz="0" w:space="0" w:color="auto"/>
            <w:left w:val="none" w:sz="0" w:space="0" w:color="auto"/>
            <w:bottom w:val="none" w:sz="0" w:space="0" w:color="auto"/>
            <w:right w:val="none" w:sz="0" w:space="0" w:color="auto"/>
          </w:divBdr>
        </w:div>
        <w:div w:id="212153752">
          <w:marLeft w:val="480"/>
          <w:marRight w:val="0"/>
          <w:marTop w:val="0"/>
          <w:marBottom w:val="0"/>
          <w:divBdr>
            <w:top w:val="none" w:sz="0" w:space="0" w:color="auto"/>
            <w:left w:val="none" w:sz="0" w:space="0" w:color="auto"/>
            <w:bottom w:val="none" w:sz="0" w:space="0" w:color="auto"/>
            <w:right w:val="none" w:sz="0" w:space="0" w:color="auto"/>
          </w:divBdr>
        </w:div>
        <w:div w:id="1724518046">
          <w:marLeft w:val="480"/>
          <w:marRight w:val="0"/>
          <w:marTop w:val="0"/>
          <w:marBottom w:val="0"/>
          <w:divBdr>
            <w:top w:val="none" w:sz="0" w:space="0" w:color="auto"/>
            <w:left w:val="none" w:sz="0" w:space="0" w:color="auto"/>
            <w:bottom w:val="none" w:sz="0" w:space="0" w:color="auto"/>
            <w:right w:val="none" w:sz="0" w:space="0" w:color="auto"/>
          </w:divBdr>
        </w:div>
        <w:div w:id="2030907526">
          <w:marLeft w:val="480"/>
          <w:marRight w:val="0"/>
          <w:marTop w:val="0"/>
          <w:marBottom w:val="0"/>
          <w:divBdr>
            <w:top w:val="none" w:sz="0" w:space="0" w:color="auto"/>
            <w:left w:val="none" w:sz="0" w:space="0" w:color="auto"/>
            <w:bottom w:val="none" w:sz="0" w:space="0" w:color="auto"/>
            <w:right w:val="none" w:sz="0" w:space="0" w:color="auto"/>
          </w:divBdr>
        </w:div>
        <w:div w:id="804782934">
          <w:marLeft w:val="480"/>
          <w:marRight w:val="0"/>
          <w:marTop w:val="0"/>
          <w:marBottom w:val="0"/>
          <w:divBdr>
            <w:top w:val="none" w:sz="0" w:space="0" w:color="auto"/>
            <w:left w:val="none" w:sz="0" w:space="0" w:color="auto"/>
            <w:bottom w:val="none" w:sz="0" w:space="0" w:color="auto"/>
            <w:right w:val="none" w:sz="0" w:space="0" w:color="auto"/>
          </w:divBdr>
        </w:div>
      </w:divsChild>
    </w:div>
    <w:div w:id="798885017">
      <w:bodyDiv w:val="1"/>
      <w:marLeft w:val="0"/>
      <w:marRight w:val="0"/>
      <w:marTop w:val="0"/>
      <w:marBottom w:val="0"/>
      <w:divBdr>
        <w:top w:val="none" w:sz="0" w:space="0" w:color="auto"/>
        <w:left w:val="none" w:sz="0" w:space="0" w:color="auto"/>
        <w:bottom w:val="none" w:sz="0" w:space="0" w:color="auto"/>
        <w:right w:val="none" w:sz="0" w:space="0" w:color="auto"/>
      </w:divBdr>
    </w:div>
    <w:div w:id="800608952">
      <w:bodyDiv w:val="1"/>
      <w:marLeft w:val="0"/>
      <w:marRight w:val="0"/>
      <w:marTop w:val="0"/>
      <w:marBottom w:val="0"/>
      <w:divBdr>
        <w:top w:val="none" w:sz="0" w:space="0" w:color="auto"/>
        <w:left w:val="none" w:sz="0" w:space="0" w:color="auto"/>
        <w:bottom w:val="none" w:sz="0" w:space="0" w:color="auto"/>
        <w:right w:val="none" w:sz="0" w:space="0" w:color="auto"/>
      </w:divBdr>
    </w:div>
    <w:div w:id="800611095">
      <w:bodyDiv w:val="1"/>
      <w:marLeft w:val="0"/>
      <w:marRight w:val="0"/>
      <w:marTop w:val="0"/>
      <w:marBottom w:val="0"/>
      <w:divBdr>
        <w:top w:val="none" w:sz="0" w:space="0" w:color="auto"/>
        <w:left w:val="none" w:sz="0" w:space="0" w:color="auto"/>
        <w:bottom w:val="none" w:sz="0" w:space="0" w:color="auto"/>
        <w:right w:val="none" w:sz="0" w:space="0" w:color="auto"/>
      </w:divBdr>
    </w:div>
    <w:div w:id="800613189">
      <w:bodyDiv w:val="1"/>
      <w:marLeft w:val="0"/>
      <w:marRight w:val="0"/>
      <w:marTop w:val="0"/>
      <w:marBottom w:val="0"/>
      <w:divBdr>
        <w:top w:val="none" w:sz="0" w:space="0" w:color="auto"/>
        <w:left w:val="none" w:sz="0" w:space="0" w:color="auto"/>
        <w:bottom w:val="none" w:sz="0" w:space="0" w:color="auto"/>
        <w:right w:val="none" w:sz="0" w:space="0" w:color="auto"/>
      </w:divBdr>
    </w:div>
    <w:div w:id="800920130">
      <w:bodyDiv w:val="1"/>
      <w:marLeft w:val="0"/>
      <w:marRight w:val="0"/>
      <w:marTop w:val="0"/>
      <w:marBottom w:val="0"/>
      <w:divBdr>
        <w:top w:val="none" w:sz="0" w:space="0" w:color="auto"/>
        <w:left w:val="none" w:sz="0" w:space="0" w:color="auto"/>
        <w:bottom w:val="none" w:sz="0" w:space="0" w:color="auto"/>
        <w:right w:val="none" w:sz="0" w:space="0" w:color="auto"/>
      </w:divBdr>
    </w:div>
    <w:div w:id="801119129">
      <w:bodyDiv w:val="1"/>
      <w:marLeft w:val="0"/>
      <w:marRight w:val="0"/>
      <w:marTop w:val="0"/>
      <w:marBottom w:val="0"/>
      <w:divBdr>
        <w:top w:val="none" w:sz="0" w:space="0" w:color="auto"/>
        <w:left w:val="none" w:sz="0" w:space="0" w:color="auto"/>
        <w:bottom w:val="none" w:sz="0" w:space="0" w:color="auto"/>
        <w:right w:val="none" w:sz="0" w:space="0" w:color="auto"/>
      </w:divBdr>
    </w:div>
    <w:div w:id="801462463">
      <w:bodyDiv w:val="1"/>
      <w:marLeft w:val="0"/>
      <w:marRight w:val="0"/>
      <w:marTop w:val="0"/>
      <w:marBottom w:val="0"/>
      <w:divBdr>
        <w:top w:val="none" w:sz="0" w:space="0" w:color="auto"/>
        <w:left w:val="none" w:sz="0" w:space="0" w:color="auto"/>
        <w:bottom w:val="none" w:sz="0" w:space="0" w:color="auto"/>
        <w:right w:val="none" w:sz="0" w:space="0" w:color="auto"/>
      </w:divBdr>
    </w:div>
    <w:div w:id="801508399">
      <w:bodyDiv w:val="1"/>
      <w:marLeft w:val="0"/>
      <w:marRight w:val="0"/>
      <w:marTop w:val="0"/>
      <w:marBottom w:val="0"/>
      <w:divBdr>
        <w:top w:val="none" w:sz="0" w:space="0" w:color="auto"/>
        <w:left w:val="none" w:sz="0" w:space="0" w:color="auto"/>
        <w:bottom w:val="none" w:sz="0" w:space="0" w:color="auto"/>
        <w:right w:val="none" w:sz="0" w:space="0" w:color="auto"/>
      </w:divBdr>
      <w:divsChild>
        <w:div w:id="1136145896">
          <w:marLeft w:val="480"/>
          <w:marRight w:val="0"/>
          <w:marTop w:val="0"/>
          <w:marBottom w:val="0"/>
          <w:divBdr>
            <w:top w:val="none" w:sz="0" w:space="0" w:color="auto"/>
            <w:left w:val="none" w:sz="0" w:space="0" w:color="auto"/>
            <w:bottom w:val="none" w:sz="0" w:space="0" w:color="auto"/>
            <w:right w:val="none" w:sz="0" w:space="0" w:color="auto"/>
          </w:divBdr>
        </w:div>
        <w:div w:id="509485386">
          <w:marLeft w:val="480"/>
          <w:marRight w:val="0"/>
          <w:marTop w:val="0"/>
          <w:marBottom w:val="0"/>
          <w:divBdr>
            <w:top w:val="none" w:sz="0" w:space="0" w:color="auto"/>
            <w:left w:val="none" w:sz="0" w:space="0" w:color="auto"/>
            <w:bottom w:val="none" w:sz="0" w:space="0" w:color="auto"/>
            <w:right w:val="none" w:sz="0" w:space="0" w:color="auto"/>
          </w:divBdr>
        </w:div>
        <w:div w:id="841816644">
          <w:marLeft w:val="480"/>
          <w:marRight w:val="0"/>
          <w:marTop w:val="0"/>
          <w:marBottom w:val="0"/>
          <w:divBdr>
            <w:top w:val="none" w:sz="0" w:space="0" w:color="auto"/>
            <w:left w:val="none" w:sz="0" w:space="0" w:color="auto"/>
            <w:bottom w:val="none" w:sz="0" w:space="0" w:color="auto"/>
            <w:right w:val="none" w:sz="0" w:space="0" w:color="auto"/>
          </w:divBdr>
        </w:div>
        <w:div w:id="719399989">
          <w:marLeft w:val="480"/>
          <w:marRight w:val="0"/>
          <w:marTop w:val="0"/>
          <w:marBottom w:val="0"/>
          <w:divBdr>
            <w:top w:val="none" w:sz="0" w:space="0" w:color="auto"/>
            <w:left w:val="none" w:sz="0" w:space="0" w:color="auto"/>
            <w:bottom w:val="none" w:sz="0" w:space="0" w:color="auto"/>
            <w:right w:val="none" w:sz="0" w:space="0" w:color="auto"/>
          </w:divBdr>
        </w:div>
        <w:div w:id="22634493">
          <w:marLeft w:val="480"/>
          <w:marRight w:val="0"/>
          <w:marTop w:val="0"/>
          <w:marBottom w:val="0"/>
          <w:divBdr>
            <w:top w:val="none" w:sz="0" w:space="0" w:color="auto"/>
            <w:left w:val="none" w:sz="0" w:space="0" w:color="auto"/>
            <w:bottom w:val="none" w:sz="0" w:space="0" w:color="auto"/>
            <w:right w:val="none" w:sz="0" w:space="0" w:color="auto"/>
          </w:divBdr>
        </w:div>
        <w:div w:id="16737407">
          <w:marLeft w:val="480"/>
          <w:marRight w:val="0"/>
          <w:marTop w:val="0"/>
          <w:marBottom w:val="0"/>
          <w:divBdr>
            <w:top w:val="none" w:sz="0" w:space="0" w:color="auto"/>
            <w:left w:val="none" w:sz="0" w:space="0" w:color="auto"/>
            <w:bottom w:val="none" w:sz="0" w:space="0" w:color="auto"/>
            <w:right w:val="none" w:sz="0" w:space="0" w:color="auto"/>
          </w:divBdr>
        </w:div>
        <w:div w:id="2006737881">
          <w:marLeft w:val="480"/>
          <w:marRight w:val="0"/>
          <w:marTop w:val="0"/>
          <w:marBottom w:val="0"/>
          <w:divBdr>
            <w:top w:val="none" w:sz="0" w:space="0" w:color="auto"/>
            <w:left w:val="none" w:sz="0" w:space="0" w:color="auto"/>
            <w:bottom w:val="none" w:sz="0" w:space="0" w:color="auto"/>
            <w:right w:val="none" w:sz="0" w:space="0" w:color="auto"/>
          </w:divBdr>
        </w:div>
        <w:div w:id="445004224">
          <w:marLeft w:val="480"/>
          <w:marRight w:val="0"/>
          <w:marTop w:val="0"/>
          <w:marBottom w:val="0"/>
          <w:divBdr>
            <w:top w:val="none" w:sz="0" w:space="0" w:color="auto"/>
            <w:left w:val="none" w:sz="0" w:space="0" w:color="auto"/>
            <w:bottom w:val="none" w:sz="0" w:space="0" w:color="auto"/>
            <w:right w:val="none" w:sz="0" w:space="0" w:color="auto"/>
          </w:divBdr>
        </w:div>
        <w:div w:id="304354305">
          <w:marLeft w:val="480"/>
          <w:marRight w:val="0"/>
          <w:marTop w:val="0"/>
          <w:marBottom w:val="0"/>
          <w:divBdr>
            <w:top w:val="none" w:sz="0" w:space="0" w:color="auto"/>
            <w:left w:val="none" w:sz="0" w:space="0" w:color="auto"/>
            <w:bottom w:val="none" w:sz="0" w:space="0" w:color="auto"/>
            <w:right w:val="none" w:sz="0" w:space="0" w:color="auto"/>
          </w:divBdr>
        </w:div>
        <w:div w:id="1708138895">
          <w:marLeft w:val="480"/>
          <w:marRight w:val="0"/>
          <w:marTop w:val="0"/>
          <w:marBottom w:val="0"/>
          <w:divBdr>
            <w:top w:val="none" w:sz="0" w:space="0" w:color="auto"/>
            <w:left w:val="none" w:sz="0" w:space="0" w:color="auto"/>
            <w:bottom w:val="none" w:sz="0" w:space="0" w:color="auto"/>
            <w:right w:val="none" w:sz="0" w:space="0" w:color="auto"/>
          </w:divBdr>
        </w:div>
        <w:div w:id="1944192456">
          <w:marLeft w:val="480"/>
          <w:marRight w:val="0"/>
          <w:marTop w:val="0"/>
          <w:marBottom w:val="0"/>
          <w:divBdr>
            <w:top w:val="none" w:sz="0" w:space="0" w:color="auto"/>
            <w:left w:val="none" w:sz="0" w:space="0" w:color="auto"/>
            <w:bottom w:val="none" w:sz="0" w:space="0" w:color="auto"/>
            <w:right w:val="none" w:sz="0" w:space="0" w:color="auto"/>
          </w:divBdr>
        </w:div>
        <w:div w:id="1622951434">
          <w:marLeft w:val="480"/>
          <w:marRight w:val="0"/>
          <w:marTop w:val="0"/>
          <w:marBottom w:val="0"/>
          <w:divBdr>
            <w:top w:val="none" w:sz="0" w:space="0" w:color="auto"/>
            <w:left w:val="none" w:sz="0" w:space="0" w:color="auto"/>
            <w:bottom w:val="none" w:sz="0" w:space="0" w:color="auto"/>
            <w:right w:val="none" w:sz="0" w:space="0" w:color="auto"/>
          </w:divBdr>
        </w:div>
        <w:div w:id="2015918083">
          <w:marLeft w:val="480"/>
          <w:marRight w:val="0"/>
          <w:marTop w:val="0"/>
          <w:marBottom w:val="0"/>
          <w:divBdr>
            <w:top w:val="none" w:sz="0" w:space="0" w:color="auto"/>
            <w:left w:val="none" w:sz="0" w:space="0" w:color="auto"/>
            <w:bottom w:val="none" w:sz="0" w:space="0" w:color="auto"/>
            <w:right w:val="none" w:sz="0" w:space="0" w:color="auto"/>
          </w:divBdr>
        </w:div>
        <w:div w:id="1206405117">
          <w:marLeft w:val="480"/>
          <w:marRight w:val="0"/>
          <w:marTop w:val="0"/>
          <w:marBottom w:val="0"/>
          <w:divBdr>
            <w:top w:val="none" w:sz="0" w:space="0" w:color="auto"/>
            <w:left w:val="none" w:sz="0" w:space="0" w:color="auto"/>
            <w:bottom w:val="none" w:sz="0" w:space="0" w:color="auto"/>
            <w:right w:val="none" w:sz="0" w:space="0" w:color="auto"/>
          </w:divBdr>
        </w:div>
        <w:div w:id="1518694490">
          <w:marLeft w:val="480"/>
          <w:marRight w:val="0"/>
          <w:marTop w:val="0"/>
          <w:marBottom w:val="0"/>
          <w:divBdr>
            <w:top w:val="none" w:sz="0" w:space="0" w:color="auto"/>
            <w:left w:val="none" w:sz="0" w:space="0" w:color="auto"/>
            <w:bottom w:val="none" w:sz="0" w:space="0" w:color="auto"/>
            <w:right w:val="none" w:sz="0" w:space="0" w:color="auto"/>
          </w:divBdr>
        </w:div>
        <w:div w:id="1518154596">
          <w:marLeft w:val="480"/>
          <w:marRight w:val="0"/>
          <w:marTop w:val="0"/>
          <w:marBottom w:val="0"/>
          <w:divBdr>
            <w:top w:val="none" w:sz="0" w:space="0" w:color="auto"/>
            <w:left w:val="none" w:sz="0" w:space="0" w:color="auto"/>
            <w:bottom w:val="none" w:sz="0" w:space="0" w:color="auto"/>
            <w:right w:val="none" w:sz="0" w:space="0" w:color="auto"/>
          </w:divBdr>
        </w:div>
        <w:div w:id="336468539">
          <w:marLeft w:val="480"/>
          <w:marRight w:val="0"/>
          <w:marTop w:val="0"/>
          <w:marBottom w:val="0"/>
          <w:divBdr>
            <w:top w:val="none" w:sz="0" w:space="0" w:color="auto"/>
            <w:left w:val="none" w:sz="0" w:space="0" w:color="auto"/>
            <w:bottom w:val="none" w:sz="0" w:space="0" w:color="auto"/>
            <w:right w:val="none" w:sz="0" w:space="0" w:color="auto"/>
          </w:divBdr>
        </w:div>
        <w:div w:id="1691953159">
          <w:marLeft w:val="480"/>
          <w:marRight w:val="0"/>
          <w:marTop w:val="0"/>
          <w:marBottom w:val="0"/>
          <w:divBdr>
            <w:top w:val="none" w:sz="0" w:space="0" w:color="auto"/>
            <w:left w:val="none" w:sz="0" w:space="0" w:color="auto"/>
            <w:bottom w:val="none" w:sz="0" w:space="0" w:color="auto"/>
            <w:right w:val="none" w:sz="0" w:space="0" w:color="auto"/>
          </w:divBdr>
        </w:div>
        <w:div w:id="556671283">
          <w:marLeft w:val="480"/>
          <w:marRight w:val="0"/>
          <w:marTop w:val="0"/>
          <w:marBottom w:val="0"/>
          <w:divBdr>
            <w:top w:val="none" w:sz="0" w:space="0" w:color="auto"/>
            <w:left w:val="none" w:sz="0" w:space="0" w:color="auto"/>
            <w:bottom w:val="none" w:sz="0" w:space="0" w:color="auto"/>
            <w:right w:val="none" w:sz="0" w:space="0" w:color="auto"/>
          </w:divBdr>
        </w:div>
        <w:div w:id="708189965">
          <w:marLeft w:val="480"/>
          <w:marRight w:val="0"/>
          <w:marTop w:val="0"/>
          <w:marBottom w:val="0"/>
          <w:divBdr>
            <w:top w:val="none" w:sz="0" w:space="0" w:color="auto"/>
            <w:left w:val="none" w:sz="0" w:space="0" w:color="auto"/>
            <w:bottom w:val="none" w:sz="0" w:space="0" w:color="auto"/>
            <w:right w:val="none" w:sz="0" w:space="0" w:color="auto"/>
          </w:divBdr>
        </w:div>
        <w:div w:id="1169170832">
          <w:marLeft w:val="480"/>
          <w:marRight w:val="0"/>
          <w:marTop w:val="0"/>
          <w:marBottom w:val="0"/>
          <w:divBdr>
            <w:top w:val="none" w:sz="0" w:space="0" w:color="auto"/>
            <w:left w:val="none" w:sz="0" w:space="0" w:color="auto"/>
            <w:bottom w:val="none" w:sz="0" w:space="0" w:color="auto"/>
            <w:right w:val="none" w:sz="0" w:space="0" w:color="auto"/>
          </w:divBdr>
        </w:div>
        <w:div w:id="835611435">
          <w:marLeft w:val="480"/>
          <w:marRight w:val="0"/>
          <w:marTop w:val="0"/>
          <w:marBottom w:val="0"/>
          <w:divBdr>
            <w:top w:val="none" w:sz="0" w:space="0" w:color="auto"/>
            <w:left w:val="none" w:sz="0" w:space="0" w:color="auto"/>
            <w:bottom w:val="none" w:sz="0" w:space="0" w:color="auto"/>
            <w:right w:val="none" w:sz="0" w:space="0" w:color="auto"/>
          </w:divBdr>
        </w:div>
        <w:div w:id="9068885">
          <w:marLeft w:val="480"/>
          <w:marRight w:val="0"/>
          <w:marTop w:val="0"/>
          <w:marBottom w:val="0"/>
          <w:divBdr>
            <w:top w:val="none" w:sz="0" w:space="0" w:color="auto"/>
            <w:left w:val="none" w:sz="0" w:space="0" w:color="auto"/>
            <w:bottom w:val="none" w:sz="0" w:space="0" w:color="auto"/>
            <w:right w:val="none" w:sz="0" w:space="0" w:color="auto"/>
          </w:divBdr>
        </w:div>
        <w:div w:id="277176667">
          <w:marLeft w:val="480"/>
          <w:marRight w:val="0"/>
          <w:marTop w:val="0"/>
          <w:marBottom w:val="0"/>
          <w:divBdr>
            <w:top w:val="none" w:sz="0" w:space="0" w:color="auto"/>
            <w:left w:val="none" w:sz="0" w:space="0" w:color="auto"/>
            <w:bottom w:val="none" w:sz="0" w:space="0" w:color="auto"/>
            <w:right w:val="none" w:sz="0" w:space="0" w:color="auto"/>
          </w:divBdr>
        </w:div>
        <w:div w:id="2111663428">
          <w:marLeft w:val="480"/>
          <w:marRight w:val="0"/>
          <w:marTop w:val="0"/>
          <w:marBottom w:val="0"/>
          <w:divBdr>
            <w:top w:val="none" w:sz="0" w:space="0" w:color="auto"/>
            <w:left w:val="none" w:sz="0" w:space="0" w:color="auto"/>
            <w:bottom w:val="none" w:sz="0" w:space="0" w:color="auto"/>
            <w:right w:val="none" w:sz="0" w:space="0" w:color="auto"/>
          </w:divBdr>
        </w:div>
        <w:div w:id="2118285011">
          <w:marLeft w:val="480"/>
          <w:marRight w:val="0"/>
          <w:marTop w:val="0"/>
          <w:marBottom w:val="0"/>
          <w:divBdr>
            <w:top w:val="none" w:sz="0" w:space="0" w:color="auto"/>
            <w:left w:val="none" w:sz="0" w:space="0" w:color="auto"/>
            <w:bottom w:val="none" w:sz="0" w:space="0" w:color="auto"/>
            <w:right w:val="none" w:sz="0" w:space="0" w:color="auto"/>
          </w:divBdr>
        </w:div>
        <w:div w:id="622462342">
          <w:marLeft w:val="480"/>
          <w:marRight w:val="0"/>
          <w:marTop w:val="0"/>
          <w:marBottom w:val="0"/>
          <w:divBdr>
            <w:top w:val="none" w:sz="0" w:space="0" w:color="auto"/>
            <w:left w:val="none" w:sz="0" w:space="0" w:color="auto"/>
            <w:bottom w:val="none" w:sz="0" w:space="0" w:color="auto"/>
            <w:right w:val="none" w:sz="0" w:space="0" w:color="auto"/>
          </w:divBdr>
        </w:div>
        <w:div w:id="1868911237">
          <w:marLeft w:val="480"/>
          <w:marRight w:val="0"/>
          <w:marTop w:val="0"/>
          <w:marBottom w:val="0"/>
          <w:divBdr>
            <w:top w:val="none" w:sz="0" w:space="0" w:color="auto"/>
            <w:left w:val="none" w:sz="0" w:space="0" w:color="auto"/>
            <w:bottom w:val="none" w:sz="0" w:space="0" w:color="auto"/>
            <w:right w:val="none" w:sz="0" w:space="0" w:color="auto"/>
          </w:divBdr>
        </w:div>
        <w:div w:id="1234973011">
          <w:marLeft w:val="480"/>
          <w:marRight w:val="0"/>
          <w:marTop w:val="0"/>
          <w:marBottom w:val="0"/>
          <w:divBdr>
            <w:top w:val="none" w:sz="0" w:space="0" w:color="auto"/>
            <w:left w:val="none" w:sz="0" w:space="0" w:color="auto"/>
            <w:bottom w:val="none" w:sz="0" w:space="0" w:color="auto"/>
            <w:right w:val="none" w:sz="0" w:space="0" w:color="auto"/>
          </w:divBdr>
        </w:div>
        <w:div w:id="1294822231">
          <w:marLeft w:val="480"/>
          <w:marRight w:val="0"/>
          <w:marTop w:val="0"/>
          <w:marBottom w:val="0"/>
          <w:divBdr>
            <w:top w:val="none" w:sz="0" w:space="0" w:color="auto"/>
            <w:left w:val="none" w:sz="0" w:space="0" w:color="auto"/>
            <w:bottom w:val="none" w:sz="0" w:space="0" w:color="auto"/>
            <w:right w:val="none" w:sz="0" w:space="0" w:color="auto"/>
          </w:divBdr>
        </w:div>
        <w:div w:id="367336964">
          <w:marLeft w:val="480"/>
          <w:marRight w:val="0"/>
          <w:marTop w:val="0"/>
          <w:marBottom w:val="0"/>
          <w:divBdr>
            <w:top w:val="none" w:sz="0" w:space="0" w:color="auto"/>
            <w:left w:val="none" w:sz="0" w:space="0" w:color="auto"/>
            <w:bottom w:val="none" w:sz="0" w:space="0" w:color="auto"/>
            <w:right w:val="none" w:sz="0" w:space="0" w:color="auto"/>
          </w:divBdr>
        </w:div>
        <w:div w:id="81924128">
          <w:marLeft w:val="480"/>
          <w:marRight w:val="0"/>
          <w:marTop w:val="0"/>
          <w:marBottom w:val="0"/>
          <w:divBdr>
            <w:top w:val="none" w:sz="0" w:space="0" w:color="auto"/>
            <w:left w:val="none" w:sz="0" w:space="0" w:color="auto"/>
            <w:bottom w:val="none" w:sz="0" w:space="0" w:color="auto"/>
            <w:right w:val="none" w:sz="0" w:space="0" w:color="auto"/>
          </w:divBdr>
        </w:div>
        <w:div w:id="787623149">
          <w:marLeft w:val="480"/>
          <w:marRight w:val="0"/>
          <w:marTop w:val="0"/>
          <w:marBottom w:val="0"/>
          <w:divBdr>
            <w:top w:val="none" w:sz="0" w:space="0" w:color="auto"/>
            <w:left w:val="none" w:sz="0" w:space="0" w:color="auto"/>
            <w:bottom w:val="none" w:sz="0" w:space="0" w:color="auto"/>
            <w:right w:val="none" w:sz="0" w:space="0" w:color="auto"/>
          </w:divBdr>
        </w:div>
        <w:div w:id="72318493">
          <w:marLeft w:val="480"/>
          <w:marRight w:val="0"/>
          <w:marTop w:val="0"/>
          <w:marBottom w:val="0"/>
          <w:divBdr>
            <w:top w:val="none" w:sz="0" w:space="0" w:color="auto"/>
            <w:left w:val="none" w:sz="0" w:space="0" w:color="auto"/>
            <w:bottom w:val="none" w:sz="0" w:space="0" w:color="auto"/>
            <w:right w:val="none" w:sz="0" w:space="0" w:color="auto"/>
          </w:divBdr>
        </w:div>
        <w:div w:id="1150366563">
          <w:marLeft w:val="480"/>
          <w:marRight w:val="0"/>
          <w:marTop w:val="0"/>
          <w:marBottom w:val="0"/>
          <w:divBdr>
            <w:top w:val="none" w:sz="0" w:space="0" w:color="auto"/>
            <w:left w:val="none" w:sz="0" w:space="0" w:color="auto"/>
            <w:bottom w:val="none" w:sz="0" w:space="0" w:color="auto"/>
            <w:right w:val="none" w:sz="0" w:space="0" w:color="auto"/>
          </w:divBdr>
        </w:div>
        <w:div w:id="1750495143">
          <w:marLeft w:val="480"/>
          <w:marRight w:val="0"/>
          <w:marTop w:val="0"/>
          <w:marBottom w:val="0"/>
          <w:divBdr>
            <w:top w:val="none" w:sz="0" w:space="0" w:color="auto"/>
            <w:left w:val="none" w:sz="0" w:space="0" w:color="auto"/>
            <w:bottom w:val="none" w:sz="0" w:space="0" w:color="auto"/>
            <w:right w:val="none" w:sz="0" w:space="0" w:color="auto"/>
          </w:divBdr>
        </w:div>
        <w:div w:id="1972511467">
          <w:marLeft w:val="480"/>
          <w:marRight w:val="0"/>
          <w:marTop w:val="0"/>
          <w:marBottom w:val="0"/>
          <w:divBdr>
            <w:top w:val="none" w:sz="0" w:space="0" w:color="auto"/>
            <w:left w:val="none" w:sz="0" w:space="0" w:color="auto"/>
            <w:bottom w:val="none" w:sz="0" w:space="0" w:color="auto"/>
            <w:right w:val="none" w:sz="0" w:space="0" w:color="auto"/>
          </w:divBdr>
        </w:div>
        <w:div w:id="435715289">
          <w:marLeft w:val="480"/>
          <w:marRight w:val="0"/>
          <w:marTop w:val="0"/>
          <w:marBottom w:val="0"/>
          <w:divBdr>
            <w:top w:val="none" w:sz="0" w:space="0" w:color="auto"/>
            <w:left w:val="none" w:sz="0" w:space="0" w:color="auto"/>
            <w:bottom w:val="none" w:sz="0" w:space="0" w:color="auto"/>
            <w:right w:val="none" w:sz="0" w:space="0" w:color="auto"/>
          </w:divBdr>
        </w:div>
        <w:div w:id="834954057">
          <w:marLeft w:val="480"/>
          <w:marRight w:val="0"/>
          <w:marTop w:val="0"/>
          <w:marBottom w:val="0"/>
          <w:divBdr>
            <w:top w:val="none" w:sz="0" w:space="0" w:color="auto"/>
            <w:left w:val="none" w:sz="0" w:space="0" w:color="auto"/>
            <w:bottom w:val="none" w:sz="0" w:space="0" w:color="auto"/>
            <w:right w:val="none" w:sz="0" w:space="0" w:color="auto"/>
          </w:divBdr>
        </w:div>
        <w:div w:id="205988325">
          <w:marLeft w:val="480"/>
          <w:marRight w:val="0"/>
          <w:marTop w:val="0"/>
          <w:marBottom w:val="0"/>
          <w:divBdr>
            <w:top w:val="none" w:sz="0" w:space="0" w:color="auto"/>
            <w:left w:val="none" w:sz="0" w:space="0" w:color="auto"/>
            <w:bottom w:val="none" w:sz="0" w:space="0" w:color="auto"/>
            <w:right w:val="none" w:sz="0" w:space="0" w:color="auto"/>
          </w:divBdr>
        </w:div>
        <w:div w:id="1490367812">
          <w:marLeft w:val="480"/>
          <w:marRight w:val="0"/>
          <w:marTop w:val="0"/>
          <w:marBottom w:val="0"/>
          <w:divBdr>
            <w:top w:val="none" w:sz="0" w:space="0" w:color="auto"/>
            <w:left w:val="none" w:sz="0" w:space="0" w:color="auto"/>
            <w:bottom w:val="none" w:sz="0" w:space="0" w:color="auto"/>
            <w:right w:val="none" w:sz="0" w:space="0" w:color="auto"/>
          </w:divBdr>
        </w:div>
        <w:div w:id="327908928">
          <w:marLeft w:val="480"/>
          <w:marRight w:val="0"/>
          <w:marTop w:val="0"/>
          <w:marBottom w:val="0"/>
          <w:divBdr>
            <w:top w:val="none" w:sz="0" w:space="0" w:color="auto"/>
            <w:left w:val="none" w:sz="0" w:space="0" w:color="auto"/>
            <w:bottom w:val="none" w:sz="0" w:space="0" w:color="auto"/>
            <w:right w:val="none" w:sz="0" w:space="0" w:color="auto"/>
          </w:divBdr>
        </w:div>
        <w:div w:id="463935311">
          <w:marLeft w:val="480"/>
          <w:marRight w:val="0"/>
          <w:marTop w:val="0"/>
          <w:marBottom w:val="0"/>
          <w:divBdr>
            <w:top w:val="none" w:sz="0" w:space="0" w:color="auto"/>
            <w:left w:val="none" w:sz="0" w:space="0" w:color="auto"/>
            <w:bottom w:val="none" w:sz="0" w:space="0" w:color="auto"/>
            <w:right w:val="none" w:sz="0" w:space="0" w:color="auto"/>
          </w:divBdr>
        </w:div>
      </w:divsChild>
    </w:div>
    <w:div w:id="802117781">
      <w:bodyDiv w:val="1"/>
      <w:marLeft w:val="0"/>
      <w:marRight w:val="0"/>
      <w:marTop w:val="0"/>
      <w:marBottom w:val="0"/>
      <w:divBdr>
        <w:top w:val="none" w:sz="0" w:space="0" w:color="auto"/>
        <w:left w:val="none" w:sz="0" w:space="0" w:color="auto"/>
        <w:bottom w:val="none" w:sz="0" w:space="0" w:color="auto"/>
        <w:right w:val="none" w:sz="0" w:space="0" w:color="auto"/>
      </w:divBdr>
    </w:div>
    <w:div w:id="802119713">
      <w:bodyDiv w:val="1"/>
      <w:marLeft w:val="0"/>
      <w:marRight w:val="0"/>
      <w:marTop w:val="0"/>
      <w:marBottom w:val="0"/>
      <w:divBdr>
        <w:top w:val="none" w:sz="0" w:space="0" w:color="auto"/>
        <w:left w:val="none" w:sz="0" w:space="0" w:color="auto"/>
        <w:bottom w:val="none" w:sz="0" w:space="0" w:color="auto"/>
        <w:right w:val="none" w:sz="0" w:space="0" w:color="auto"/>
      </w:divBdr>
    </w:div>
    <w:div w:id="802234331">
      <w:bodyDiv w:val="1"/>
      <w:marLeft w:val="0"/>
      <w:marRight w:val="0"/>
      <w:marTop w:val="0"/>
      <w:marBottom w:val="0"/>
      <w:divBdr>
        <w:top w:val="none" w:sz="0" w:space="0" w:color="auto"/>
        <w:left w:val="none" w:sz="0" w:space="0" w:color="auto"/>
        <w:bottom w:val="none" w:sz="0" w:space="0" w:color="auto"/>
        <w:right w:val="none" w:sz="0" w:space="0" w:color="auto"/>
      </w:divBdr>
    </w:div>
    <w:div w:id="802695637">
      <w:bodyDiv w:val="1"/>
      <w:marLeft w:val="0"/>
      <w:marRight w:val="0"/>
      <w:marTop w:val="0"/>
      <w:marBottom w:val="0"/>
      <w:divBdr>
        <w:top w:val="none" w:sz="0" w:space="0" w:color="auto"/>
        <w:left w:val="none" w:sz="0" w:space="0" w:color="auto"/>
        <w:bottom w:val="none" w:sz="0" w:space="0" w:color="auto"/>
        <w:right w:val="none" w:sz="0" w:space="0" w:color="auto"/>
      </w:divBdr>
    </w:div>
    <w:div w:id="803158355">
      <w:bodyDiv w:val="1"/>
      <w:marLeft w:val="0"/>
      <w:marRight w:val="0"/>
      <w:marTop w:val="0"/>
      <w:marBottom w:val="0"/>
      <w:divBdr>
        <w:top w:val="none" w:sz="0" w:space="0" w:color="auto"/>
        <w:left w:val="none" w:sz="0" w:space="0" w:color="auto"/>
        <w:bottom w:val="none" w:sz="0" w:space="0" w:color="auto"/>
        <w:right w:val="none" w:sz="0" w:space="0" w:color="auto"/>
      </w:divBdr>
    </w:div>
    <w:div w:id="804196178">
      <w:bodyDiv w:val="1"/>
      <w:marLeft w:val="0"/>
      <w:marRight w:val="0"/>
      <w:marTop w:val="0"/>
      <w:marBottom w:val="0"/>
      <w:divBdr>
        <w:top w:val="none" w:sz="0" w:space="0" w:color="auto"/>
        <w:left w:val="none" w:sz="0" w:space="0" w:color="auto"/>
        <w:bottom w:val="none" w:sz="0" w:space="0" w:color="auto"/>
        <w:right w:val="none" w:sz="0" w:space="0" w:color="auto"/>
      </w:divBdr>
    </w:div>
    <w:div w:id="805701123">
      <w:bodyDiv w:val="1"/>
      <w:marLeft w:val="0"/>
      <w:marRight w:val="0"/>
      <w:marTop w:val="0"/>
      <w:marBottom w:val="0"/>
      <w:divBdr>
        <w:top w:val="none" w:sz="0" w:space="0" w:color="auto"/>
        <w:left w:val="none" w:sz="0" w:space="0" w:color="auto"/>
        <w:bottom w:val="none" w:sz="0" w:space="0" w:color="auto"/>
        <w:right w:val="none" w:sz="0" w:space="0" w:color="auto"/>
      </w:divBdr>
    </w:div>
    <w:div w:id="805708920">
      <w:bodyDiv w:val="1"/>
      <w:marLeft w:val="0"/>
      <w:marRight w:val="0"/>
      <w:marTop w:val="0"/>
      <w:marBottom w:val="0"/>
      <w:divBdr>
        <w:top w:val="none" w:sz="0" w:space="0" w:color="auto"/>
        <w:left w:val="none" w:sz="0" w:space="0" w:color="auto"/>
        <w:bottom w:val="none" w:sz="0" w:space="0" w:color="auto"/>
        <w:right w:val="none" w:sz="0" w:space="0" w:color="auto"/>
      </w:divBdr>
      <w:divsChild>
        <w:div w:id="2025933785">
          <w:marLeft w:val="480"/>
          <w:marRight w:val="0"/>
          <w:marTop w:val="0"/>
          <w:marBottom w:val="0"/>
          <w:divBdr>
            <w:top w:val="none" w:sz="0" w:space="0" w:color="auto"/>
            <w:left w:val="none" w:sz="0" w:space="0" w:color="auto"/>
            <w:bottom w:val="none" w:sz="0" w:space="0" w:color="auto"/>
            <w:right w:val="none" w:sz="0" w:space="0" w:color="auto"/>
          </w:divBdr>
        </w:div>
        <w:div w:id="139466550">
          <w:marLeft w:val="480"/>
          <w:marRight w:val="0"/>
          <w:marTop w:val="0"/>
          <w:marBottom w:val="0"/>
          <w:divBdr>
            <w:top w:val="none" w:sz="0" w:space="0" w:color="auto"/>
            <w:left w:val="none" w:sz="0" w:space="0" w:color="auto"/>
            <w:bottom w:val="none" w:sz="0" w:space="0" w:color="auto"/>
            <w:right w:val="none" w:sz="0" w:space="0" w:color="auto"/>
          </w:divBdr>
        </w:div>
        <w:div w:id="1031498623">
          <w:marLeft w:val="480"/>
          <w:marRight w:val="0"/>
          <w:marTop w:val="0"/>
          <w:marBottom w:val="0"/>
          <w:divBdr>
            <w:top w:val="none" w:sz="0" w:space="0" w:color="auto"/>
            <w:left w:val="none" w:sz="0" w:space="0" w:color="auto"/>
            <w:bottom w:val="none" w:sz="0" w:space="0" w:color="auto"/>
            <w:right w:val="none" w:sz="0" w:space="0" w:color="auto"/>
          </w:divBdr>
        </w:div>
        <w:div w:id="1632440894">
          <w:marLeft w:val="480"/>
          <w:marRight w:val="0"/>
          <w:marTop w:val="0"/>
          <w:marBottom w:val="0"/>
          <w:divBdr>
            <w:top w:val="none" w:sz="0" w:space="0" w:color="auto"/>
            <w:left w:val="none" w:sz="0" w:space="0" w:color="auto"/>
            <w:bottom w:val="none" w:sz="0" w:space="0" w:color="auto"/>
            <w:right w:val="none" w:sz="0" w:space="0" w:color="auto"/>
          </w:divBdr>
        </w:div>
        <w:div w:id="522400062">
          <w:marLeft w:val="480"/>
          <w:marRight w:val="0"/>
          <w:marTop w:val="0"/>
          <w:marBottom w:val="0"/>
          <w:divBdr>
            <w:top w:val="none" w:sz="0" w:space="0" w:color="auto"/>
            <w:left w:val="none" w:sz="0" w:space="0" w:color="auto"/>
            <w:bottom w:val="none" w:sz="0" w:space="0" w:color="auto"/>
            <w:right w:val="none" w:sz="0" w:space="0" w:color="auto"/>
          </w:divBdr>
        </w:div>
        <w:div w:id="119569641">
          <w:marLeft w:val="480"/>
          <w:marRight w:val="0"/>
          <w:marTop w:val="0"/>
          <w:marBottom w:val="0"/>
          <w:divBdr>
            <w:top w:val="none" w:sz="0" w:space="0" w:color="auto"/>
            <w:left w:val="none" w:sz="0" w:space="0" w:color="auto"/>
            <w:bottom w:val="none" w:sz="0" w:space="0" w:color="auto"/>
            <w:right w:val="none" w:sz="0" w:space="0" w:color="auto"/>
          </w:divBdr>
        </w:div>
        <w:div w:id="486046943">
          <w:marLeft w:val="480"/>
          <w:marRight w:val="0"/>
          <w:marTop w:val="0"/>
          <w:marBottom w:val="0"/>
          <w:divBdr>
            <w:top w:val="none" w:sz="0" w:space="0" w:color="auto"/>
            <w:left w:val="none" w:sz="0" w:space="0" w:color="auto"/>
            <w:bottom w:val="none" w:sz="0" w:space="0" w:color="auto"/>
            <w:right w:val="none" w:sz="0" w:space="0" w:color="auto"/>
          </w:divBdr>
        </w:div>
        <w:div w:id="2127843634">
          <w:marLeft w:val="480"/>
          <w:marRight w:val="0"/>
          <w:marTop w:val="0"/>
          <w:marBottom w:val="0"/>
          <w:divBdr>
            <w:top w:val="none" w:sz="0" w:space="0" w:color="auto"/>
            <w:left w:val="none" w:sz="0" w:space="0" w:color="auto"/>
            <w:bottom w:val="none" w:sz="0" w:space="0" w:color="auto"/>
            <w:right w:val="none" w:sz="0" w:space="0" w:color="auto"/>
          </w:divBdr>
        </w:div>
        <w:div w:id="1108810734">
          <w:marLeft w:val="480"/>
          <w:marRight w:val="0"/>
          <w:marTop w:val="0"/>
          <w:marBottom w:val="0"/>
          <w:divBdr>
            <w:top w:val="none" w:sz="0" w:space="0" w:color="auto"/>
            <w:left w:val="none" w:sz="0" w:space="0" w:color="auto"/>
            <w:bottom w:val="none" w:sz="0" w:space="0" w:color="auto"/>
            <w:right w:val="none" w:sz="0" w:space="0" w:color="auto"/>
          </w:divBdr>
        </w:div>
        <w:div w:id="84425188">
          <w:marLeft w:val="480"/>
          <w:marRight w:val="0"/>
          <w:marTop w:val="0"/>
          <w:marBottom w:val="0"/>
          <w:divBdr>
            <w:top w:val="none" w:sz="0" w:space="0" w:color="auto"/>
            <w:left w:val="none" w:sz="0" w:space="0" w:color="auto"/>
            <w:bottom w:val="none" w:sz="0" w:space="0" w:color="auto"/>
            <w:right w:val="none" w:sz="0" w:space="0" w:color="auto"/>
          </w:divBdr>
        </w:div>
        <w:div w:id="1197087441">
          <w:marLeft w:val="480"/>
          <w:marRight w:val="0"/>
          <w:marTop w:val="0"/>
          <w:marBottom w:val="0"/>
          <w:divBdr>
            <w:top w:val="none" w:sz="0" w:space="0" w:color="auto"/>
            <w:left w:val="none" w:sz="0" w:space="0" w:color="auto"/>
            <w:bottom w:val="none" w:sz="0" w:space="0" w:color="auto"/>
            <w:right w:val="none" w:sz="0" w:space="0" w:color="auto"/>
          </w:divBdr>
        </w:div>
        <w:div w:id="2049866487">
          <w:marLeft w:val="480"/>
          <w:marRight w:val="0"/>
          <w:marTop w:val="0"/>
          <w:marBottom w:val="0"/>
          <w:divBdr>
            <w:top w:val="none" w:sz="0" w:space="0" w:color="auto"/>
            <w:left w:val="none" w:sz="0" w:space="0" w:color="auto"/>
            <w:bottom w:val="none" w:sz="0" w:space="0" w:color="auto"/>
            <w:right w:val="none" w:sz="0" w:space="0" w:color="auto"/>
          </w:divBdr>
        </w:div>
        <w:div w:id="307369357">
          <w:marLeft w:val="480"/>
          <w:marRight w:val="0"/>
          <w:marTop w:val="0"/>
          <w:marBottom w:val="0"/>
          <w:divBdr>
            <w:top w:val="none" w:sz="0" w:space="0" w:color="auto"/>
            <w:left w:val="none" w:sz="0" w:space="0" w:color="auto"/>
            <w:bottom w:val="none" w:sz="0" w:space="0" w:color="auto"/>
            <w:right w:val="none" w:sz="0" w:space="0" w:color="auto"/>
          </w:divBdr>
        </w:div>
        <w:div w:id="336151376">
          <w:marLeft w:val="480"/>
          <w:marRight w:val="0"/>
          <w:marTop w:val="0"/>
          <w:marBottom w:val="0"/>
          <w:divBdr>
            <w:top w:val="none" w:sz="0" w:space="0" w:color="auto"/>
            <w:left w:val="none" w:sz="0" w:space="0" w:color="auto"/>
            <w:bottom w:val="none" w:sz="0" w:space="0" w:color="auto"/>
            <w:right w:val="none" w:sz="0" w:space="0" w:color="auto"/>
          </w:divBdr>
        </w:div>
        <w:div w:id="1331786628">
          <w:marLeft w:val="480"/>
          <w:marRight w:val="0"/>
          <w:marTop w:val="0"/>
          <w:marBottom w:val="0"/>
          <w:divBdr>
            <w:top w:val="none" w:sz="0" w:space="0" w:color="auto"/>
            <w:left w:val="none" w:sz="0" w:space="0" w:color="auto"/>
            <w:bottom w:val="none" w:sz="0" w:space="0" w:color="auto"/>
            <w:right w:val="none" w:sz="0" w:space="0" w:color="auto"/>
          </w:divBdr>
        </w:div>
        <w:div w:id="60300275">
          <w:marLeft w:val="480"/>
          <w:marRight w:val="0"/>
          <w:marTop w:val="0"/>
          <w:marBottom w:val="0"/>
          <w:divBdr>
            <w:top w:val="none" w:sz="0" w:space="0" w:color="auto"/>
            <w:left w:val="none" w:sz="0" w:space="0" w:color="auto"/>
            <w:bottom w:val="none" w:sz="0" w:space="0" w:color="auto"/>
            <w:right w:val="none" w:sz="0" w:space="0" w:color="auto"/>
          </w:divBdr>
        </w:div>
        <w:div w:id="1217468536">
          <w:marLeft w:val="480"/>
          <w:marRight w:val="0"/>
          <w:marTop w:val="0"/>
          <w:marBottom w:val="0"/>
          <w:divBdr>
            <w:top w:val="none" w:sz="0" w:space="0" w:color="auto"/>
            <w:left w:val="none" w:sz="0" w:space="0" w:color="auto"/>
            <w:bottom w:val="none" w:sz="0" w:space="0" w:color="auto"/>
            <w:right w:val="none" w:sz="0" w:space="0" w:color="auto"/>
          </w:divBdr>
        </w:div>
      </w:divsChild>
    </w:div>
    <w:div w:id="805778031">
      <w:bodyDiv w:val="1"/>
      <w:marLeft w:val="0"/>
      <w:marRight w:val="0"/>
      <w:marTop w:val="0"/>
      <w:marBottom w:val="0"/>
      <w:divBdr>
        <w:top w:val="none" w:sz="0" w:space="0" w:color="auto"/>
        <w:left w:val="none" w:sz="0" w:space="0" w:color="auto"/>
        <w:bottom w:val="none" w:sz="0" w:space="0" w:color="auto"/>
        <w:right w:val="none" w:sz="0" w:space="0" w:color="auto"/>
      </w:divBdr>
    </w:div>
    <w:div w:id="806317730">
      <w:bodyDiv w:val="1"/>
      <w:marLeft w:val="0"/>
      <w:marRight w:val="0"/>
      <w:marTop w:val="0"/>
      <w:marBottom w:val="0"/>
      <w:divBdr>
        <w:top w:val="none" w:sz="0" w:space="0" w:color="auto"/>
        <w:left w:val="none" w:sz="0" w:space="0" w:color="auto"/>
        <w:bottom w:val="none" w:sz="0" w:space="0" w:color="auto"/>
        <w:right w:val="none" w:sz="0" w:space="0" w:color="auto"/>
      </w:divBdr>
    </w:div>
    <w:div w:id="807405510">
      <w:bodyDiv w:val="1"/>
      <w:marLeft w:val="0"/>
      <w:marRight w:val="0"/>
      <w:marTop w:val="0"/>
      <w:marBottom w:val="0"/>
      <w:divBdr>
        <w:top w:val="none" w:sz="0" w:space="0" w:color="auto"/>
        <w:left w:val="none" w:sz="0" w:space="0" w:color="auto"/>
        <w:bottom w:val="none" w:sz="0" w:space="0" w:color="auto"/>
        <w:right w:val="none" w:sz="0" w:space="0" w:color="auto"/>
      </w:divBdr>
    </w:div>
    <w:div w:id="807474380">
      <w:bodyDiv w:val="1"/>
      <w:marLeft w:val="0"/>
      <w:marRight w:val="0"/>
      <w:marTop w:val="0"/>
      <w:marBottom w:val="0"/>
      <w:divBdr>
        <w:top w:val="none" w:sz="0" w:space="0" w:color="auto"/>
        <w:left w:val="none" w:sz="0" w:space="0" w:color="auto"/>
        <w:bottom w:val="none" w:sz="0" w:space="0" w:color="auto"/>
        <w:right w:val="none" w:sz="0" w:space="0" w:color="auto"/>
      </w:divBdr>
    </w:div>
    <w:div w:id="809323675">
      <w:bodyDiv w:val="1"/>
      <w:marLeft w:val="0"/>
      <w:marRight w:val="0"/>
      <w:marTop w:val="0"/>
      <w:marBottom w:val="0"/>
      <w:divBdr>
        <w:top w:val="none" w:sz="0" w:space="0" w:color="auto"/>
        <w:left w:val="none" w:sz="0" w:space="0" w:color="auto"/>
        <w:bottom w:val="none" w:sz="0" w:space="0" w:color="auto"/>
        <w:right w:val="none" w:sz="0" w:space="0" w:color="auto"/>
      </w:divBdr>
      <w:divsChild>
        <w:div w:id="302776473">
          <w:marLeft w:val="480"/>
          <w:marRight w:val="0"/>
          <w:marTop w:val="0"/>
          <w:marBottom w:val="0"/>
          <w:divBdr>
            <w:top w:val="none" w:sz="0" w:space="0" w:color="auto"/>
            <w:left w:val="none" w:sz="0" w:space="0" w:color="auto"/>
            <w:bottom w:val="none" w:sz="0" w:space="0" w:color="auto"/>
            <w:right w:val="none" w:sz="0" w:space="0" w:color="auto"/>
          </w:divBdr>
        </w:div>
        <w:div w:id="1767725035">
          <w:marLeft w:val="480"/>
          <w:marRight w:val="0"/>
          <w:marTop w:val="0"/>
          <w:marBottom w:val="0"/>
          <w:divBdr>
            <w:top w:val="none" w:sz="0" w:space="0" w:color="auto"/>
            <w:left w:val="none" w:sz="0" w:space="0" w:color="auto"/>
            <w:bottom w:val="none" w:sz="0" w:space="0" w:color="auto"/>
            <w:right w:val="none" w:sz="0" w:space="0" w:color="auto"/>
          </w:divBdr>
        </w:div>
        <w:div w:id="1989941669">
          <w:marLeft w:val="480"/>
          <w:marRight w:val="0"/>
          <w:marTop w:val="0"/>
          <w:marBottom w:val="0"/>
          <w:divBdr>
            <w:top w:val="none" w:sz="0" w:space="0" w:color="auto"/>
            <w:left w:val="none" w:sz="0" w:space="0" w:color="auto"/>
            <w:bottom w:val="none" w:sz="0" w:space="0" w:color="auto"/>
            <w:right w:val="none" w:sz="0" w:space="0" w:color="auto"/>
          </w:divBdr>
        </w:div>
        <w:div w:id="1180466459">
          <w:marLeft w:val="480"/>
          <w:marRight w:val="0"/>
          <w:marTop w:val="0"/>
          <w:marBottom w:val="0"/>
          <w:divBdr>
            <w:top w:val="none" w:sz="0" w:space="0" w:color="auto"/>
            <w:left w:val="none" w:sz="0" w:space="0" w:color="auto"/>
            <w:bottom w:val="none" w:sz="0" w:space="0" w:color="auto"/>
            <w:right w:val="none" w:sz="0" w:space="0" w:color="auto"/>
          </w:divBdr>
        </w:div>
        <w:div w:id="1942371479">
          <w:marLeft w:val="480"/>
          <w:marRight w:val="0"/>
          <w:marTop w:val="0"/>
          <w:marBottom w:val="0"/>
          <w:divBdr>
            <w:top w:val="none" w:sz="0" w:space="0" w:color="auto"/>
            <w:left w:val="none" w:sz="0" w:space="0" w:color="auto"/>
            <w:bottom w:val="none" w:sz="0" w:space="0" w:color="auto"/>
            <w:right w:val="none" w:sz="0" w:space="0" w:color="auto"/>
          </w:divBdr>
        </w:div>
        <w:div w:id="545991624">
          <w:marLeft w:val="480"/>
          <w:marRight w:val="0"/>
          <w:marTop w:val="0"/>
          <w:marBottom w:val="0"/>
          <w:divBdr>
            <w:top w:val="none" w:sz="0" w:space="0" w:color="auto"/>
            <w:left w:val="none" w:sz="0" w:space="0" w:color="auto"/>
            <w:bottom w:val="none" w:sz="0" w:space="0" w:color="auto"/>
            <w:right w:val="none" w:sz="0" w:space="0" w:color="auto"/>
          </w:divBdr>
        </w:div>
        <w:div w:id="749161634">
          <w:marLeft w:val="480"/>
          <w:marRight w:val="0"/>
          <w:marTop w:val="0"/>
          <w:marBottom w:val="0"/>
          <w:divBdr>
            <w:top w:val="none" w:sz="0" w:space="0" w:color="auto"/>
            <w:left w:val="none" w:sz="0" w:space="0" w:color="auto"/>
            <w:bottom w:val="none" w:sz="0" w:space="0" w:color="auto"/>
            <w:right w:val="none" w:sz="0" w:space="0" w:color="auto"/>
          </w:divBdr>
        </w:div>
        <w:div w:id="962658367">
          <w:marLeft w:val="480"/>
          <w:marRight w:val="0"/>
          <w:marTop w:val="0"/>
          <w:marBottom w:val="0"/>
          <w:divBdr>
            <w:top w:val="none" w:sz="0" w:space="0" w:color="auto"/>
            <w:left w:val="none" w:sz="0" w:space="0" w:color="auto"/>
            <w:bottom w:val="none" w:sz="0" w:space="0" w:color="auto"/>
            <w:right w:val="none" w:sz="0" w:space="0" w:color="auto"/>
          </w:divBdr>
        </w:div>
        <w:div w:id="1321695756">
          <w:marLeft w:val="480"/>
          <w:marRight w:val="0"/>
          <w:marTop w:val="0"/>
          <w:marBottom w:val="0"/>
          <w:divBdr>
            <w:top w:val="none" w:sz="0" w:space="0" w:color="auto"/>
            <w:left w:val="none" w:sz="0" w:space="0" w:color="auto"/>
            <w:bottom w:val="none" w:sz="0" w:space="0" w:color="auto"/>
            <w:right w:val="none" w:sz="0" w:space="0" w:color="auto"/>
          </w:divBdr>
        </w:div>
        <w:div w:id="1014265936">
          <w:marLeft w:val="480"/>
          <w:marRight w:val="0"/>
          <w:marTop w:val="0"/>
          <w:marBottom w:val="0"/>
          <w:divBdr>
            <w:top w:val="none" w:sz="0" w:space="0" w:color="auto"/>
            <w:left w:val="none" w:sz="0" w:space="0" w:color="auto"/>
            <w:bottom w:val="none" w:sz="0" w:space="0" w:color="auto"/>
            <w:right w:val="none" w:sz="0" w:space="0" w:color="auto"/>
          </w:divBdr>
        </w:div>
        <w:div w:id="2038308267">
          <w:marLeft w:val="480"/>
          <w:marRight w:val="0"/>
          <w:marTop w:val="0"/>
          <w:marBottom w:val="0"/>
          <w:divBdr>
            <w:top w:val="none" w:sz="0" w:space="0" w:color="auto"/>
            <w:left w:val="none" w:sz="0" w:space="0" w:color="auto"/>
            <w:bottom w:val="none" w:sz="0" w:space="0" w:color="auto"/>
            <w:right w:val="none" w:sz="0" w:space="0" w:color="auto"/>
          </w:divBdr>
        </w:div>
        <w:div w:id="403572409">
          <w:marLeft w:val="480"/>
          <w:marRight w:val="0"/>
          <w:marTop w:val="0"/>
          <w:marBottom w:val="0"/>
          <w:divBdr>
            <w:top w:val="none" w:sz="0" w:space="0" w:color="auto"/>
            <w:left w:val="none" w:sz="0" w:space="0" w:color="auto"/>
            <w:bottom w:val="none" w:sz="0" w:space="0" w:color="auto"/>
            <w:right w:val="none" w:sz="0" w:space="0" w:color="auto"/>
          </w:divBdr>
        </w:div>
        <w:div w:id="1825900773">
          <w:marLeft w:val="480"/>
          <w:marRight w:val="0"/>
          <w:marTop w:val="0"/>
          <w:marBottom w:val="0"/>
          <w:divBdr>
            <w:top w:val="none" w:sz="0" w:space="0" w:color="auto"/>
            <w:left w:val="none" w:sz="0" w:space="0" w:color="auto"/>
            <w:bottom w:val="none" w:sz="0" w:space="0" w:color="auto"/>
            <w:right w:val="none" w:sz="0" w:space="0" w:color="auto"/>
          </w:divBdr>
        </w:div>
        <w:div w:id="910043022">
          <w:marLeft w:val="480"/>
          <w:marRight w:val="0"/>
          <w:marTop w:val="0"/>
          <w:marBottom w:val="0"/>
          <w:divBdr>
            <w:top w:val="none" w:sz="0" w:space="0" w:color="auto"/>
            <w:left w:val="none" w:sz="0" w:space="0" w:color="auto"/>
            <w:bottom w:val="none" w:sz="0" w:space="0" w:color="auto"/>
            <w:right w:val="none" w:sz="0" w:space="0" w:color="auto"/>
          </w:divBdr>
        </w:div>
        <w:div w:id="1952736096">
          <w:marLeft w:val="480"/>
          <w:marRight w:val="0"/>
          <w:marTop w:val="0"/>
          <w:marBottom w:val="0"/>
          <w:divBdr>
            <w:top w:val="none" w:sz="0" w:space="0" w:color="auto"/>
            <w:left w:val="none" w:sz="0" w:space="0" w:color="auto"/>
            <w:bottom w:val="none" w:sz="0" w:space="0" w:color="auto"/>
            <w:right w:val="none" w:sz="0" w:space="0" w:color="auto"/>
          </w:divBdr>
        </w:div>
        <w:div w:id="1129081731">
          <w:marLeft w:val="480"/>
          <w:marRight w:val="0"/>
          <w:marTop w:val="0"/>
          <w:marBottom w:val="0"/>
          <w:divBdr>
            <w:top w:val="none" w:sz="0" w:space="0" w:color="auto"/>
            <w:left w:val="none" w:sz="0" w:space="0" w:color="auto"/>
            <w:bottom w:val="none" w:sz="0" w:space="0" w:color="auto"/>
            <w:right w:val="none" w:sz="0" w:space="0" w:color="auto"/>
          </w:divBdr>
        </w:div>
        <w:div w:id="1300300148">
          <w:marLeft w:val="480"/>
          <w:marRight w:val="0"/>
          <w:marTop w:val="0"/>
          <w:marBottom w:val="0"/>
          <w:divBdr>
            <w:top w:val="none" w:sz="0" w:space="0" w:color="auto"/>
            <w:left w:val="none" w:sz="0" w:space="0" w:color="auto"/>
            <w:bottom w:val="none" w:sz="0" w:space="0" w:color="auto"/>
            <w:right w:val="none" w:sz="0" w:space="0" w:color="auto"/>
          </w:divBdr>
        </w:div>
        <w:div w:id="1624340994">
          <w:marLeft w:val="480"/>
          <w:marRight w:val="0"/>
          <w:marTop w:val="0"/>
          <w:marBottom w:val="0"/>
          <w:divBdr>
            <w:top w:val="none" w:sz="0" w:space="0" w:color="auto"/>
            <w:left w:val="none" w:sz="0" w:space="0" w:color="auto"/>
            <w:bottom w:val="none" w:sz="0" w:space="0" w:color="auto"/>
            <w:right w:val="none" w:sz="0" w:space="0" w:color="auto"/>
          </w:divBdr>
        </w:div>
        <w:div w:id="1974092962">
          <w:marLeft w:val="480"/>
          <w:marRight w:val="0"/>
          <w:marTop w:val="0"/>
          <w:marBottom w:val="0"/>
          <w:divBdr>
            <w:top w:val="none" w:sz="0" w:space="0" w:color="auto"/>
            <w:left w:val="none" w:sz="0" w:space="0" w:color="auto"/>
            <w:bottom w:val="none" w:sz="0" w:space="0" w:color="auto"/>
            <w:right w:val="none" w:sz="0" w:space="0" w:color="auto"/>
          </w:divBdr>
        </w:div>
        <w:div w:id="1297178475">
          <w:marLeft w:val="480"/>
          <w:marRight w:val="0"/>
          <w:marTop w:val="0"/>
          <w:marBottom w:val="0"/>
          <w:divBdr>
            <w:top w:val="none" w:sz="0" w:space="0" w:color="auto"/>
            <w:left w:val="none" w:sz="0" w:space="0" w:color="auto"/>
            <w:bottom w:val="none" w:sz="0" w:space="0" w:color="auto"/>
            <w:right w:val="none" w:sz="0" w:space="0" w:color="auto"/>
          </w:divBdr>
        </w:div>
        <w:div w:id="1913658176">
          <w:marLeft w:val="480"/>
          <w:marRight w:val="0"/>
          <w:marTop w:val="0"/>
          <w:marBottom w:val="0"/>
          <w:divBdr>
            <w:top w:val="none" w:sz="0" w:space="0" w:color="auto"/>
            <w:left w:val="none" w:sz="0" w:space="0" w:color="auto"/>
            <w:bottom w:val="none" w:sz="0" w:space="0" w:color="auto"/>
            <w:right w:val="none" w:sz="0" w:space="0" w:color="auto"/>
          </w:divBdr>
        </w:div>
        <w:div w:id="1482310361">
          <w:marLeft w:val="480"/>
          <w:marRight w:val="0"/>
          <w:marTop w:val="0"/>
          <w:marBottom w:val="0"/>
          <w:divBdr>
            <w:top w:val="none" w:sz="0" w:space="0" w:color="auto"/>
            <w:left w:val="none" w:sz="0" w:space="0" w:color="auto"/>
            <w:bottom w:val="none" w:sz="0" w:space="0" w:color="auto"/>
            <w:right w:val="none" w:sz="0" w:space="0" w:color="auto"/>
          </w:divBdr>
        </w:div>
        <w:div w:id="1097217722">
          <w:marLeft w:val="480"/>
          <w:marRight w:val="0"/>
          <w:marTop w:val="0"/>
          <w:marBottom w:val="0"/>
          <w:divBdr>
            <w:top w:val="none" w:sz="0" w:space="0" w:color="auto"/>
            <w:left w:val="none" w:sz="0" w:space="0" w:color="auto"/>
            <w:bottom w:val="none" w:sz="0" w:space="0" w:color="auto"/>
            <w:right w:val="none" w:sz="0" w:space="0" w:color="auto"/>
          </w:divBdr>
        </w:div>
        <w:div w:id="666053484">
          <w:marLeft w:val="480"/>
          <w:marRight w:val="0"/>
          <w:marTop w:val="0"/>
          <w:marBottom w:val="0"/>
          <w:divBdr>
            <w:top w:val="none" w:sz="0" w:space="0" w:color="auto"/>
            <w:left w:val="none" w:sz="0" w:space="0" w:color="auto"/>
            <w:bottom w:val="none" w:sz="0" w:space="0" w:color="auto"/>
            <w:right w:val="none" w:sz="0" w:space="0" w:color="auto"/>
          </w:divBdr>
        </w:div>
        <w:div w:id="1967351814">
          <w:marLeft w:val="480"/>
          <w:marRight w:val="0"/>
          <w:marTop w:val="0"/>
          <w:marBottom w:val="0"/>
          <w:divBdr>
            <w:top w:val="none" w:sz="0" w:space="0" w:color="auto"/>
            <w:left w:val="none" w:sz="0" w:space="0" w:color="auto"/>
            <w:bottom w:val="none" w:sz="0" w:space="0" w:color="auto"/>
            <w:right w:val="none" w:sz="0" w:space="0" w:color="auto"/>
          </w:divBdr>
        </w:div>
        <w:div w:id="1297955196">
          <w:marLeft w:val="480"/>
          <w:marRight w:val="0"/>
          <w:marTop w:val="0"/>
          <w:marBottom w:val="0"/>
          <w:divBdr>
            <w:top w:val="none" w:sz="0" w:space="0" w:color="auto"/>
            <w:left w:val="none" w:sz="0" w:space="0" w:color="auto"/>
            <w:bottom w:val="none" w:sz="0" w:space="0" w:color="auto"/>
            <w:right w:val="none" w:sz="0" w:space="0" w:color="auto"/>
          </w:divBdr>
        </w:div>
      </w:divsChild>
    </w:div>
    <w:div w:id="809634055">
      <w:bodyDiv w:val="1"/>
      <w:marLeft w:val="0"/>
      <w:marRight w:val="0"/>
      <w:marTop w:val="0"/>
      <w:marBottom w:val="0"/>
      <w:divBdr>
        <w:top w:val="none" w:sz="0" w:space="0" w:color="auto"/>
        <w:left w:val="none" w:sz="0" w:space="0" w:color="auto"/>
        <w:bottom w:val="none" w:sz="0" w:space="0" w:color="auto"/>
        <w:right w:val="none" w:sz="0" w:space="0" w:color="auto"/>
      </w:divBdr>
    </w:div>
    <w:div w:id="809664036">
      <w:bodyDiv w:val="1"/>
      <w:marLeft w:val="0"/>
      <w:marRight w:val="0"/>
      <w:marTop w:val="0"/>
      <w:marBottom w:val="0"/>
      <w:divBdr>
        <w:top w:val="none" w:sz="0" w:space="0" w:color="auto"/>
        <w:left w:val="none" w:sz="0" w:space="0" w:color="auto"/>
        <w:bottom w:val="none" w:sz="0" w:space="0" w:color="auto"/>
        <w:right w:val="none" w:sz="0" w:space="0" w:color="auto"/>
      </w:divBdr>
    </w:div>
    <w:div w:id="810512682">
      <w:bodyDiv w:val="1"/>
      <w:marLeft w:val="0"/>
      <w:marRight w:val="0"/>
      <w:marTop w:val="0"/>
      <w:marBottom w:val="0"/>
      <w:divBdr>
        <w:top w:val="none" w:sz="0" w:space="0" w:color="auto"/>
        <w:left w:val="none" w:sz="0" w:space="0" w:color="auto"/>
        <w:bottom w:val="none" w:sz="0" w:space="0" w:color="auto"/>
        <w:right w:val="none" w:sz="0" w:space="0" w:color="auto"/>
      </w:divBdr>
    </w:div>
    <w:div w:id="811290603">
      <w:bodyDiv w:val="1"/>
      <w:marLeft w:val="0"/>
      <w:marRight w:val="0"/>
      <w:marTop w:val="0"/>
      <w:marBottom w:val="0"/>
      <w:divBdr>
        <w:top w:val="none" w:sz="0" w:space="0" w:color="auto"/>
        <w:left w:val="none" w:sz="0" w:space="0" w:color="auto"/>
        <w:bottom w:val="none" w:sz="0" w:space="0" w:color="auto"/>
        <w:right w:val="none" w:sz="0" w:space="0" w:color="auto"/>
      </w:divBdr>
      <w:divsChild>
        <w:div w:id="2107383128">
          <w:marLeft w:val="480"/>
          <w:marRight w:val="0"/>
          <w:marTop w:val="0"/>
          <w:marBottom w:val="0"/>
          <w:divBdr>
            <w:top w:val="none" w:sz="0" w:space="0" w:color="auto"/>
            <w:left w:val="none" w:sz="0" w:space="0" w:color="auto"/>
            <w:bottom w:val="none" w:sz="0" w:space="0" w:color="auto"/>
            <w:right w:val="none" w:sz="0" w:space="0" w:color="auto"/>
          </w:divBdr>
        </w:div>
        <w:div w:id="616714225">
          <w:marLeft w:val="480"/>
          <w:marRight w:val="0"/>
          <w:marTop w:val="0"/>
          <w:marBottom w:val="0"/>
          <w:divBdr>
            <w:top w:val="none" w:sz="0" w:space="0" w:color="auto"/>
            <w:left w:val="none" w:sz="0" w:space="0" w:color="auto"/>
            <w:bottom w:val="none" w:sz="0" w:space="0" w:color="auto"/>
            <w:right w:val="none" w:sz="0" w:space="0" w:color="auto"/>
          </w:divBdr>
        </w:div>
        <w:div w:id="1228029327">
          <w:marLeft w:val="480"/>
          <w:marRight w:val="0"/>
          <w:marTop w:val="0"/>
          <w:marBottom w:val="0"/>
          <w:divBdr>
            <w:top w:val="none" w:sz="0" w:space="0" w:color="auto"/>
            <w:left w:val="none" w:sz="0" w:space="0" w:color="auto"/>
            <w:bottom w:val="none" w:sz="0" w:space="0" w:color="auto"/>
            <w:right w:val="none" w:sz="0" w:space="0" w:color="auto"/>
          </w:divBdr>
        </w:div>
        <w:div w:id="1969168660">
          <w:marLeft w:val="480"/>
          <w:marRight w:val="0"/>
          <w:marTop w:val="0"/>
          <w:marBottom w:val="0"/>
          <w:divBdr>
            <w:top w:val="none" w:sz="0" w:space="0" w:color="auto"/>
            <w:left w:val="none" w:sz="0" w:space="0" w:color="auto"/>
            <w:bottom w:val="none" w:sz="0" w:space="0" w:color="auto"/>
            <w:right w:val="none" w:sz="0" w:space="0" w:color="auto"/>
          </w:divBdr>
        </w:div>
        <w:div w:id="1037900078">
          <w:marLeft w:val="480"/>
          <w:marRight w:val="0"/>
          <w:marTop w:val="0"/>
          <w:marBottom w:val="0"/>
          <w:divBdr>
            <w:top w:val="none" w:sz="0" w:space="0" w:color="auto"/>
            <w:left w:val="none" w:sz="0" w:space="0" w:color="auto"/>
            <w:bottom w:val="none" w:sz="0" w:space="0" w:color="auto"/>
            <w:right w:val="none" w:sz="0" w:space="0" w:color="auto"/>
          </w:divBdr>
        </w:div>
        <w:div w:id="1461075523">
          <w:marLeft w:val="480"/>
          <w:marRight w:val="0"/>
          <w:marTop w:val="0"/>
          <w:marBottom w:val="0"/>
          <w:divBdr>
            <w:top w:val="none" w:sz="0" w:space="0" w:color="auto"/>
            <w:left w:val="none" w:sz="0" w:space="0" w:color="auto"/>
            <w:bottom w:val="none" w:sz="0" w:space="0" w:color="auto"/>
            <w:right w:val="none" w:sz="0" w:space="0" w:color="auto"/>
          </w:divBdr>
        </w:div>
        <w:div w:id="1090275283">
          <w:marLeft w:val="480"/>
          <w:marRight w:val="0"/>
          <w:marTop w:val="0"/>
          <w:marBottom w:val="0"/>
          <w:divBdr>
            <w:top w:val="none" w:sz="0" w:space="0" w:color="auto"/>
            <w:left w:val="none" w:sz="0" w:space="0" w:color="auto"/>
            <w:bottom w:val="none" w:sz="0" w:space="0" w:color="auto"/>
            <w:right w:val="none" w:sz="0" w:space="0" w:color="auto"/>
          </w:divBdr>
        </w:div>
        <w:div w:id="288166995">
          <w:marLeft w:val="480"/>
          <w:marRight w:val="0"/>
          <w:marTop w:val="0"/>
          <w:marBottom w:val="0"/>
          <w:divBdr>
            <w:top w:val="none" w:sz="0" w:space="0" w:color="auto"/>
            <w:left w:val="none" w:sz="0" w:space="0" w:color="auto"/>
            <w:bottom w:val="none" w:sz="0" w:space="0" w:color="auto"/>
            <w:right w:val="none" w:sz="0" w:space="0" w:color="auto"/>
          </w:divBdr>
        </w:div>
        <w:div w:id="1655256042">
          <w:marLeft w:val="480"/>
          <w:marRight w:val="0"/>
          <w:marTop w:val="0"/>
          <w:marBottom w:val="0"/>
          <w:divBdr>
            <w:top w:val="none" w:sz="0" w:space="0" w:color="auto"/>
            <w:left w:val="none" w:sz="0" w:space="0" w:color="auto"/>
            <w:bottom w:val="none" w:sz="0" w:space="0" w:color="auto"/>
            <w:right w:val="none" w:sz="0" w:space="0" w:color="auto"/>
          </w:divBdr>
        </w:div>
        <w:div w:id="719867927">
          <w:marLeft w:val="480"/>
          <w:marRight w:val="0"/>
          <w:marTop w:val="0"/>
          <w:marBottom w:val="0"/>
          <w:divBdr>
            <w:top w:val="none" w:sz="0" w:space="0" w:color="auto"/>
            <w:left w:val="none" w:sz="0" w:space="0" w:color="auto"/>
            <w:bottom w:val="none" w:sz="0" w:space="0" w:color="auto"/>
            <w:right w:val="none" w:sz="0" w:space="0" w:color="auto"/>
          </w:divBdr>
        </w:div>
        <w:div w:id="2059428086">
          <w:marLeft w:val="480"/>
          <w:marRight w:val="0"/>
          <w:marTop w:val="0"/>
          <w:marBottom w:val="0"/>
          <w:divBdr>
            <w:top w:val="none" w:sz="0" w:space="0" w:color="auto"/>
            <w:left w:val="none" w:sz="0" w:space="0" w:color="auto"/>
            <w:bottom w:val="none" w:sz="0" w:space="0" w:color="auto"/>
            <w:right w:val="none" w:sz="0" w:space="0" w:color="auto"/>
          </w:divBdr>
        </w:div>
        <w:div w:id="1633093697">
          <w:marLeft w:val="480"/>
          <w:marRight w:val="0"/>
          <w:marTop w:val="0"/>
          <w:marBottom w:val="0"/>
          <w:divBdr>
            <w:top w:val="none" w:sz="0" w:space="0" w:color="auto"/>
            <w:left w:val="none" w:sz="0" w:space="0" w:color="auto"/>
            <w:bottom w:val="none" w:sz="0" w:space="0" w:color="auto"/>
            <w:right w:val="none" w:sz="0" w:space="0" w:color="auto"/>
          </w:divBdr>
        </w:div>
        <w:div w:id="1597864095">
          <w:marLeft w:val="480"/>
          <w:marRight w:val="0"/>
          <w:marTop w:val="0"/>
          <w:marBottom w:val="0"/>
          <w:divBdr>
            <w:top w:val="none" w:sz="0" w:space="0" w:color="auto"/>
            <w:left w:val="none" w:sz="0" w:space="0" w:color="auto"/>
            <w:bottom w:val="none" w:sz="0" w:space="0" w:color="auto"/>
            <w:right w:val="none" w:sz="0" w:space="0" w:color="auto"/>
          </w:divBdr>
        </w:div>
        <w:div w:id="357632407">
          <w:marLeft w:val="480"/>
          <w:marRight w:val="0"/>
          <w:marTop w:val="0"/>
          <w:marBottom w:val="0"/>
          <w:divBdr>
            <w:top w:val="none" w:sz="0" w:space="0" w:color="auto"/>
            <w:left w:val="none" w:sz="0" w:space="0" w:color="auto"/>
            <w:bottom w:val="none" w:sz="0" w:space="0" w:color="auto"/>
            <w:right w:val="none" w:sz="0" w:space="0" w:color="auto"/>
          </w:divBdr>
        </w:div>
        <w:div w:id="93523096">
          <w:marLeft w:val="480"/>
          <w:marRight w:val="0"/>
          <w:marTop w:val="0"/>
          <w:marBottom w:val="0"/>
          <w:divBdr>
            <w:top w:val="none" w:sz="0" w:space="0" w:color="auto"/>
            <w:left w:val="none" w:sz="0" w:space="0" w:color="auto"/>
            <w:bottom w:val="none" w:sz="0" w:space="0" w:color="auto"/>
            <w:right w:val="none" w:sz="0" w:space="0" w:color="auto"/>
          </w:divBdr>
        </w:div>
        <w:div w:id="1410351149">
          <w:marLeft w:val="480"/>
          <w:marRight w:val="0"/>
          <w:marTop w:val="0"/>
          <w:marBottom w:val="0"/>
          <w:divBdr>
            <w:top w:val="none" w:sz="0" w:space="0" w:color="auto"/>
            <w:left w:val="none" w:sz="0" w:space="0" w:color="auto"/>
            <w:bottom w:val="none" w:sz="0" w:space="0" w:color="auto"/>
            <w:right w:val="none" w:sz="0" w:space="0" w:color="auto"/>
          </w:divBdr>
        </w:div>
        <w:div w:id="719477525">
          <w:marLeft w:val="480"/>
          <w:marRight w:val="0"/>
          <w:marTop w:val="0"/>
          <w:marBottom w:val="0"/>
          <w:divBdr>
            <w:top w:val="none" w:sz="0" w:space="0" w:color="auto"/>
            <w:left w:val="none" w:sz="0" w:space="0" w:color="auto"/>
            <w:bottom w:val="none" w:sz="0" w:space="0" w:color="auto"/>
            <w:right w:val="none" w:sz="0" w:space="0" w:color="auto"/>
          </w:divBdr>
        </w:div>
        <w:div w:id="245923559">
          <w:marLeft w:val="480"/>
          <w:marRight w:val="0"/>
          <w:marTop w:val="0"/>
          <w:marBottom w:val="0"/>
          <w:divBdr>
            <w:top w:val="none" w:sz="0" w:space="0" w:color="auto"/>
            <w:left w:val="none" w:sz="0" w:space="0" w:color="auto"/>
            <w:bottom w:val="none" w:sz="0" w:space="0" w:color="auto"/>
            <w:right w:val="none" w:sz="0" w:space="0" w:color="auto"/>
          </w:divBdr>
        </w:div>
        <w:div w:id="1133593247">
          <w:marLeft w:val="480"/>
          <w:marRight w:val="0"/>
          <w:marTop w:val="0"/>
          <w:marBottom w:val="0"/>
          <w:divBdr>
            <w:top w:val="none" w:sz="0" w:space="0" w:color="auto"/>
            <w:left w:val="none" w:sz="0" w:space="0" w:color="auto"/>
            <w:bottom w:val="none" w:sz="0" w:space="0" w:color="auto"/>
            <w:right w:val="none" w:sz="0" w:space="0" w:color="auto"/>
          </w:divBdr>
        </w:div>
        <w:div w:id="1347827042">
          <w:marLeft w:val="480"/>
          <w:marRight w:val="0"/>
          <w:marTop w:val="0"/>
          <w:marBottom w:val="0"/>
          <w:divBdr>
            <w:top w:val="none" w:sz="0" w:space="0" w:color="auto"/>
            <w:left w:val="none" w:sz="0" w:space="0" w:color="auto"/>
            <w:bottom w:val="none" w:sz="0" w:space="0" w:color="auto"/>
            <w:right w:val="none" w:sz="0" w:space="0" w:color="auto"/>
          </w:divBdr>
        </w:div>
      </w:divsChild>
    </w:div>
    <w:div w:id="813763360">
      <w:bodyDiv w:val="1"/>
      <w:marLeft w:val="0"/>
      <w:marRight w:val="0"/>
      <w:marTop w:val="0"/>
      <w:marBottom w:val="0"/>
      <w:divBdr>
        <w:top w:val="none" w:sz="0" w:space="0" w:color="auto"/>
        <w:left w:val="none" w:sz="0" w:space="0" w:color="auto"/>
        <w:bottom w:val="none" w:sz="0" w:space="0" w:color="auto"/>
        <w:right w:val="none" w:sz="0" w:space="0" w:color="auto"/>
      </w:divBdr>
    </w:div>
    <w:div w:id="813838671">
      <w:bodyDiv w:val="1"/>
      <w:marLeft w:val="0"/>
      <w:marRight w:val="0"/>
      <w:marTop w:val="0"/>
      <w:marBottom w:val="0"/>
      <w:divBdr>
        <w:top w:val="none" w:sz="0" w:space="0" w:color="auto"/>
        <w:left w:val="none" w:sz="0" w:space="0" w:color="auto"/>
        <w:bottom w:val="none" w:sz="0" w:space="0" w:color="auto"/>
        <w:right w:val="none" w:sz="0" w:space="0" w:color="auto"/>
      </w:divBdr>
    </w:div>
    <w:div w:id="814220002">
      <w:bodyDiv w:val="1"/>
      <w:marLeft w:val="0"/>
      <w:marRight w:val="0"/>
      <w:marTop w:val="0"/>
      <w:marBottom w:val="0"/>
      <w:divBdr>
        <w:top w:val="none" w:sz="0" w:space="0" w:color="auto"/>
        <w:left w:val="none" w:sz="0" w:space="0" w:color="auto"/>
        <w:bottom w:val="none" w:sz="0" w:space="0" w:color="auto"/>
        <w:right w:val="none" w:sz="0" w:space="0" w:color="auto"/>
      </w:divBdr>
    </w:div>
    <w:div w:id="815609935">
      <w:bodyDiv w:val="1"/>
      <w:marLeft w:val="0"/>
      <w:marRight w:val="0"/>
      <w:marTop w:val="0"/>
      <w:marBottom w:val="0"/>
      <w:divBdr>
        <w:top w:val="none" w:sz="0" w:space="0" w:color="auto"/>
        <w:left w:val="none" w:sz="0" w:space="0" w:color="auto"/>
        <w:bottom w:val="none" w:sz="0" w:space="0" w:color="auto"/>
        <w:right w:val="none" w:sz="0" w:space="0" w:color="auto"/>
      </w:divBdr>
    </w:div>
    <w:div w:id="816529369">
      <w:bodyDiv w:val="1"/>
      <w:marLeft w:val="0"/>
      <w:marRight w:val="0"/>
      <w:marTop w:val="0"/>
      <w:marBottom w:val="0"/>
      <w:divBdr>
        <w:top w:val="none" w:sz="0" w:space="0" w:color="auto"/>
        <w:left w:val="none" w:sz="0" w:space="0" w:color="auto"/>
        <w:bottom w:val="none" w:sz="0" w:space="0" w:color="auto"/>
        <w:right w:val="none" w:sz="0" w:space="0" w:color="auto"/>
      </w:divBdr>
    </w:div>
    <w:div w:id="818225331">
      <w:bodyDiv w:val="1"/>
      <w:marLeft w:val="0"/>
      <w:marRight w:val="0"/>
      <w:marTop w:val="0"/>
      <w:marBottom w:val="0"/>
      <w:divBdr>
        <w:top w:val="none" w:sz="0" w:space="0" w:color="auto"/>
        <w:left w:val="none" w:sz="0" w:space="0" w:color="auto"/>
        <w:bottom w:val="none" w:sz="0" w:space="0" w:color="auto"/>
        <w:right w:val="none" w:sz="0" w:space="0" w:color="auto"/>
      </w:divBdr>
    </w:div>
    <w:div w:id="819734677">
      <w:bodyDiv w:val="1"/>
      <w:marLeft w:val="0"/>
      <w:marRight w:val="0"/>
      <w:marTop w:val="0"/>
      <w:marBottom w:val="0"/>
      <w:divBdr>
        <w:top w:val="none" w:sz="0" w:space="0" w:color="auto"/>
        <w:left w:val="none" w:sz="0" w:space="0" w:color="auto"/>
        <w:bottom w:val="none" w:sz="0" w:space="0" w:color="auto"/>
        <w:right w:val="none" w:sz="0" w:space="0" w:color="auto"/>
      </w:divBdr>
    </w:div>
    <w:div w:id="821240605">
      <w:bodyDiv w:val="1"/>
      <w:marLeft w:val="0"/>
      <w:marRight w:val="0"/>
      <w:marTop w:val="0"/>
      <w:marBottom w:val="0"/>
      <w:divBdr>
        <w:top w:val="none" w:sz="0" w:space="0" w:color="auto"/>
        <w:left w:val="none" w:sz="0" w:space="0" w:color="auto"/>
        <w:bottom w:val="none" w:sz="0" w:space="0" w:color="auto"/>
        <w:right w:val="none" w:sz="0" w:space="0" w:color="auto"/>
      </w:divBdr>
      <w:divsChild>
        <w:div w:id="1974166846">
          <w:marLeft w:val="480"/>
          <w:marRight w:val="0"/>
          <w:marTop w:val="0"/>
          <w:marBottom w:val="0"/>
          <w:divBdr>
            <w:top w:val="none" w:sz="0" w:space="0" w:color="auto"/>
            <w:left w:val="none" w:sz="0" w:space="0" w:color="auto"/>
            <w:bottom w:val="none" w:sz="0" w:space="0" w:color="auto"/>
            <w:right w:val="none" w:sz="0" w:space="0" w:color="auto"/>
          </w:divBdr>
        </w:div>
        <w:div w:id="1608078096">
          <w:marLeft w:val="480"/>
          <w:marRight w:val="0"/>
          <w:marTop w:val="0"/>
          <w:marBottom w:val="0"/>
          <w:divBdr>
            <w:top w:val="none" w:sz="0" w:space="0" w:color="auto"/>
            <w:left w:val="none" w:sz="0" w:space="0" w:color="auto"/>
            <w:bottom w:val="none" w:sz="0" w:space="0" w:color="auto"/>
            <w:right w:val="none" w:sz="0" w:space="0" w:color="auto"/>
          </w:divBdr>
        </w:div>
        <w:div w:id="1229418258">
          <w:marLeft w:val="480"/>
          <w:marRight w:val="0"/>
          <w:marTop w:val="0"/>
          <w:marBottom w:val="0"/>
          <w:divBdr>
            <w:top w:val="none" w:sz="0" w:space="0" w:color="auto"/>
            <w:left w:val="none" w:sz="0" w:space="0" w:color="auto"/>
            <w:bottom w:val="none" w:sz="0" w:space="0" w:color="auto"/>
            <w:right w:val="none" w:sz="0" w:space="0" w:color="auto"/>
          </w:divBdr>
        </w:div>
        <w:div w:id="1003777495">
          <w:marLeft w:val="480"/>
          <w:marRight w:val="0"/>
          <w:marTop w:val="0"/>
          <w:marBottom w:val="0"/>
          <w:divBdr>
            <w:top w:val="none" w:sz="0" w:space="0" w:color="auto"/>
            <w:left w:val="none" w:sz="0" w:space="0" w:color="auto"/>
            <w:bottom w:val="none" w:sz="0" w:space="0" w:color="auto"/>
            <w:right w:val="none" w:sz="0" w:space="0" w:color="auto"/>
          </w:divBdr>
        </w:div>
        <w:div w:id="656763540">
          <w:marLeft w:val="480"/>
          <w:marRight w:val="0"/>
          <w:marTop w:val="0"/>
          <w:marBottom w:val="0"/>
          <w:divBdr>
            <w:top w:val="none" w:sz="0" w:space="0" w:color="auto"/>
            <w:left w:val="none" w:sz="0" w:space="0" w:color="auto"/>
            <w:bottom w:val="none" w:sz="0" w:space="0" w:color="auto"/>
            <w:right w:val="none" w:sz="0" w:space="0" w:color="auto"/>
          </w:divBdr>
        </w:div>
        <w:div w:id="1282764786">
          <w:marLeft w:val="480"/>
          <w:marRight w:val="0"/>
          <w:marTop w:val="0"/>
          <w:marBottom w:val="0"/>
          <w:divBdr>
            <w:top w:val="none" w:sz="0" w:space="0" w:color="auto"/>
            <w:left w:val="none" w:sz="0" w:space="0" w:color="auto"/>
            <w:bottom w:val="none" w:sz="0" w:space="0" w:color="auto"/>
            <w:right w:val="none" w:sz="0" w:space="0" w:color="auto"/>
          </w:divBdr>
        </w:div>
        <w:div w:id="1620841329">
          <w:marLeft w:val="480"/>
          <w:marRight w:val="0"/>
          <w:marTop w:val="0"/>
          <w:marBottom w:val="0"/>
          <w:divBdr>
            <w:top w:val="none" w:sz="0" w:space="0" w:color="auto"/>
            <w:left w:val="none" w:sz="0" w:space="0" w:color="auto"/>
            <w:bottom w:val="none" w:sz="0" w:space="0" w:color="auto"/>
            <w:right w:val="none" w:sz="0" w:space="0" w:color="auto"/>
          </w:divBdr>
        </w:div>
        <w:div w:id="624890237">
          <w:marLeft w:val="480"/>
          <w:marRight w:val="0"/>
          <w:marTop w:val="0"/>
          <w:marBottom w:val="0"/>
          <w:divBdr>
            <w:top w:val="none" w:sz="0" w:space="0" w:color="auto"/>
            <w:left w:val="none" w:sz="0" w:space="0" w:color="auto"/>
            <w:bottom w:val="none" w:sz="0" w:space="0" w:color="auto"/>
            <w:right w:val="none" w:sz="0" w:space="0" w:color="auto"/>
          </w:divBdr>
        </w:div>
        <w:div w:id="1004431619">
          <w:marLeft w:val="480"/>
          <w:marRight w:val="0"/>
          <w:marTop w:val="0"/>
          <w:marBottom w:val="0"/>
          <w:divBdr>
            <w:top w:val="none" w:sz="0" w:space="0" w:color="auto"/>
            <w:left w:val="none" w:sz="0" w:space="0" w:color="auto"/>
            <w:bottom w:val="none" w:sz="0" w:space="0" w:color="auto"/>
            <w:right w:val="none" w:sz="0" w:space="0" w:color="auto"/>
          </w:divBdr>
        </w:div>
        <w:div w:id="1309819129">
          <w:marLeft w:val="480"/>
          <w:marRight w:val="0"/>
          <w:marTop w:val="0"/>
          <w:marBottom w:val="0"/>
          <w:divBdr>
            <w:top w:val="none" w:sz="0" w:space="0" w:color="auto"/>
            <w:left w:val="none" w:sz="0" w:space="0" w:color="auto"/>
            <w:bottom w:val="none" w:sz="0" w:space="0" w:color="auto"/>
            <w:right w:val="none" w:sz="0" w:space="0" w:color="auto"/>
          </w:divBdr>
        </w:div>
        <w:div w:id="64844773">
          <w:marLeft w:val="480"/>
          <w:marRight w:val="0"/>
          <w:marTop w:val="0"/>
          <w:marBottom w:val="0"/>
          <w:divBdr>
            <w:top w:val="none" w:sz="0" w:space="0" w:color="auto"/>
            <w:left w:val="none" w:sz="0" w:space="0" w:color="auto"/>
            <w:bottom w:val="none" w:sz="0" w:space="0" w:color="auto"/>
            <w:right w:val="none" w:sz="0" w:space="0" w:color="auto"/>
          </w:divBdr>
        </w:div>
        <w:div w:id="1911498504">
          <w:marLeft w:val="480"/>
          <w:marRight w:val="0"/>
          <w:marTop w:val="0"/>
          <w:marBottom w:val="0"/>
          <w:divBdr>
            <w:top w:val="none" w:sz="0" w:space="0" w:color="auto"/>
            <w:left w:val="none" w:sz="0" w:space="0" w:color="auto"/>
            <w:bottom w:val="none" w:sz="0" w:space="0" w:color="auto"/>
            <w:right w:val="none" w:sz="0" w:space="0" w:color="auto"/>
          </w:divBdr>
        </w:div>
        <w:div w:id="201673460">
          <w:marLeft w:val="480"/>
          <w:marRight w:val="0"/>
          <w:marTop w:val="0"/>
          <w:marBottom w:val="0"/>
          <w:divBdr>
            <w:top w:val="none" w:sz="0" w:space="0" w:color="auto"/>
            <w:left w:val="none" w:sz="0" w:space="0" w:color="auto"/>
            <w:bottom w:val="none" w:sz="0" w:space="0" w:color="auto"/>
            <w:right w:val="none" w:sz="0" w:space="0" w:color="auto"/>
          </w:divBdr>
        </w:div>
        <w:div w:id="2054495540">
          <w:marLeft w:val="480"/>
          <w:marRight w:val="0"/>
          <w:marTop w:val="0"/>
          <w:marBottom w:val="0"/>
          <w:divBdr>
            <w:top w:val="none" w:sz="0" w:space="0" w:color="auto"/>
            <w:left w:val="none" w:sz="0" w:space="0" w:color="auto"/>
            <w:bottom w:val="none" w:sz="0" w:space="0" w:color="auto"/>
            <w:right w:val="none" w:sz="0" w:space="0" w:color="auto"/>
          </w:divBdr>
        </w:div>
        <w:div w:id="536701273">
          <w:marLeft w:val="480"/>
          <w:marRight w:val="0"/>
          <w:marTop w:val="0"/>
          <w:marBottom w:val="0"/>
          <w:divBdr>
            <w:top w:val="none" w:sz="0" w:space="0" w:color="auto"/>
            <w:left w:val="none" w:sz="0" w:space="0" w:color="auto"/>
            <w:bottom w:val="none" w:sz="0" w:space="0" w:color="auto"/>
            <w:right w:val="none" w:sz="0" w:space="0" w:color="auto"/>
          </w:divBdr>
        </w:div>
        <w:div w:id="989482384">
          <w:marLeft w:val="480"/>
          <w:marRight w:val="0"/>
          <w:marTop w:val="0"/>
          <w:marBottom w:val="0"/>
          <w:divBdr>
            <w:top w:val="none" w:sz="0" w:space="0" w:color="auto"/>
            <w:left w:val="none" w:sz="0" w:space="0" w:color="auto"/>
            <w:bottom w:val="none" w:sz="0" w:space="0" w:color="auto"/>
            <w:right w:val="none" w:sz="0" w:space="0" w:color="auto"/>
          </w:divBdr>
        </w:div>
        <w:div w:id="1885363606">
          <w:marLeft w:val="480"/>
          <w:marRight w:val="0"/>
          <w:marTop w:val="0"/>
          <w:marBottom w:val="0"/>
          <w:divBdr>
            <w:top w:val="none" w:sz="0" w:space="0" w:color="auto"/>
            <w:left w:val="none" w:sz="0" w:space="0" w:color="auto"/>
            <w:bottom w:val="none" w:sz="0" w:space="0" w:color="auto"/>
            <w:right w:val="none" w:sz="0" w:space="0" w:color="auto"/>
          </w:divBdr>
        </w:div>
        <w:div w:id="232394714">
          <w:marLeft w:val="480"/>
          <w:marRight w:val="0"/>
          <w:marTop w:val="0"/>
          <w:marBottom w:val="0"/>
          <w:divBdr>
            <w:top w:val="none" w:sz="0" w:space="0" w:color="auto"/>
            <w:left w:val="none" w:sz="0" w:space="0" w:color="auto"/>
            <w:bottom w:val="none" w:sz="0" w:space="0" w:color="auto"/>
            <w:right w:val="none" w:sz="0" w:space="0" w:color="auto"/>
          </w:divBdr>
        </w:div>
        <w:div w:id="2071616481">
          <w:marLeft w:val="480"/>
          <w:marRight w:val="0"/>
          <w:marTop w:val="0"/>
          <w:marBottom w:val="0"/>
          <w:divBdr>
            <w:top w:val="none" w:sz="0" w:space="0" w:color="auto"/>
            <w:left w:val="none" w:sz="0" w:space="0" w:color="auto"/>
            <w:bottom w:val="none" w:sz="0" w:space="0" w:color="auto"/>
            <w:right w:val="none" w:sz="0" w:space="0" w:color="auto"/>
          </w:divBdr>
        </w:div>
        <w:div w:id="435639562">
          <w:marLeft w:val="480"/>
          <w:marRight w:val="0"/>
          <w:marTop w:val="0"/>
          <w:marBottom w:val="0"/>
          <w:divBdr>
            <w:top w:val="none" w:sz="0" w:space="0" w:color="auto"/>
            <w:left w:val="none" w:sz="0" w:space="0" w:color="auto"/>
            <w:bottom w:val="none" w:sz="0" w:space="0" w:color="auto"/>
            <w:right w:val="none" w:sz="0" w:space="0" w:color="auto"/>
          </w:divBdr>
        </w:div>
        <w:div w:id="1127309183">
          <w:marLeft w:val="480"/>
          <w:marRight w:val="0"/>
          <w:marTop w:val="0"/>
          <w:marBottom w:val="0"/>
          <w:divBdr>
            <w:top w:val="none" w:sz="0" w:space="0" w:color="auto"/>
            <w:left w:val="none" w:sz="0" w:space="0" w:color="auto"/>
            <w:bottom w:val="none" w:sz="0" w:space="0" w:color="auto"/>
            <w:right w:val="none" w:sz="0" w:space="0" w:color="auto"/>
          </w:divBdr>
        </w:div>
        <w:div w:id="159934959">
          <w:marLeft w:val="480"/>
          <w:marRight w:val="0"/>
          <w:marTop w:val="0"/>
          <w:marBottom w:val="0"/>
          <w:divBdr>
            <w:top w:val="none" w:sz="0" w:space="0" w:color="auto"/>
            <w:left w:val="none" w:sz="0" w:space="0" w:color="auto"/>
            <w:bottom w:val="none" w:sz="0" w:space="0" w:color="auto"/>
            <w:right w:val="none" w:sz="0" w:space="0" w:color="auto"/>
          </w:divBdr>
        </w:div>
        <w:div w:id="79109837">
          <w:marLeft w:val="480"/>
          <w:marRight w:val="0"/>
          <w:marTop w:val="0"/>
          <w:marBottom w:val="0"/>
          <w:divBdr>
            <w:top w:val="none" w:sz="0" w:space="0" w:color="auto"/>
            <w:left w:val="none" w:sz="0" w:space="0" w:color="auto"/>
            <w:bottom w:val="none" w:sz="0" w:space="0" w:color="auto"/>
            <w:right w:val="none" w:sz="0" w:space="0" w:color="auto"/>
          </w:divBdr>
        </w:div>
        <w:div w:id="2140680818">
          <w:marLeft w:val="480"/>
          <w:marRight w:val="0"/>
          <w:marTop w:val="0"/>
          <w:marBottom w:val="0"/>
          <w:divBdr>
            <w:top w:val="none" w:sz="0" w:space="0" w:color="auto"/>
            <w:left w:val="none" w:sz="0" w:space="0" w:color="auto"/>
            <w:bottom w:val="none" w:sz="0" w:space="0" w:color="auto"/>
            <w:right w:val="none" w:sz="0" w:space="0" w:color="auto"/>
          </w:divBdr>
        </w:div>
        <w:div w:id="476800963">
          <w:marLeft w:val="480"/>
          <w:marRight w:val="0"/>
          <w:marTop w:val="0"/>
          <w:marBottom w:val="0"/>
          <w:divBdr>
            <w:top w:val="none" w:sz="0" w:space="0" w:color="auto"/>
            <w:left w:val="none" w:sz="0" w:space="0" w:color="auto"/>
            <w:bottom w:val="none" w:sz="0" w:space="0" w:color="auto"/>
            <w:right w:val="none" w:sz="0" w:space="0" w:color="auto"/>
          </w:divBdr>
        </w:div>
        <w:div w:id="685130536">
          <w:marLeft w:val="480"/>
          <w:marRight w:val="0"/>
          <w:marTop w:val="0"/>
          <w:marBottom w:val="0"/>
          <w:divBdr>
            <w:top w:val="none" w:sz="0" w:space="0" w:color="auto"/>
            <w:left w:val="none" w:sz="0" w:space="0" w:color="auto"/>
            <w:bottom w:val="none" w:sz="0" w:space="0" w:color="auto"/>
            <w:right w:val="none" w:sz="0" w:space="0" w:color="auto"/>
          </w:divBdr>
        </w:div>
        <w:div w:id="358118133">
          <w:marLeft w:val="480"/>
          <w:marRight w:val="0"/>
          <w:marTop w:val="0"/>
          <w:marBottom w:val="0"/>
          <w:divBdr>
            <w:top w:val="none" w:sz="0" w:space="0" w:color="auto"/>
            <w:left w:val="none" w:sz="0" w:space="0" w:color="auto"/>
            <w:bottom w:val="none" w:sz="0" w:space="0" w:color="auto"/>
            <w:right w:val="none" w:sz="0" w:space="0" w:color="auto"/>
          </w:divBdr>
        </w:div>
        <w:div w:id="380133183">
          <w:marLeft w:val="480"/>
          <w:marRight w:val="0"/>
          <w:marTop w:val="0"/>
          <w:marBottom w:val="0"/>
          <w:divBdr>
            <w:top w:val="none" w:sz="0" w:space="0" w:color="auto"/>
            <w:left w:val="none" w:sz="0" w:space="0" w:color="auto"/>
            <w:bottom w:val="none" w:sz="0" w:space="0" w:color="auto"/>
            <w:right w:val="none" w:sz="0" w:space="0" w:color="auto"/>
          </w:divBdr>
        </w:div>
        <w:div w:id="559557059">
          <w:marLeft w:val="480"/>
          <w:marRight w:val="0"/>
          <w:marTop w:val="0"/>
          <w:marBottom w:val="0"/>
          <w:divBdr>
            <w:top w:val="none" w:sz="0" w:space="0" w:color="auto"/>
            <w:left w:val="none" w:sz="0" w:space="0" w:color="auto"/>
            <w:bottom w:val="none" w:sz="0" w:space="0" w:color="auto"/>
            <w:right w:val="none" w:sz="0" w:space="0" w:color="auto"/>
          </w:divBdr>
        </w:div>
        <w:div w:id="1846747868">
          <w:marLeft w:val="480"/>
          <w:marRight w:val="0"/>
          <w:marTop w:val="0"/>
          <w:marBottom w:val="0"/>
          <w:divBdr>
            <w:top w:val="none" w:sz="0" w:space="0" w:color="auto"/>
            <w:left w:val="none" w:sz="0" w:space="0" w:color="auto"/>
            <w:bottom w:val="none" w:sz="0" w:space="0" w:color="auto"/>
            <w:right w:val="none" w:sz="0" w:space="0" w:color="auto"/>
          </w:divBdr>
        </w:div>
        <w:div w:id="837309937">
          <w:marLeft w:val="480"/>
          <w:marRight w:val="0"/>
          <w:marTop w:val="0"/>
          <w:marBottom w:val="0"/>
          <w:divBdr>
            <w:top w:val="none" w:sz="0" w:space="0" w:color="auto"/>
            <w:left w:val="none" w:sz="0" w:space="0" w:color="auto"/>
            <w:bottom w:val="none" w:sz="0" w:space="0" w:color="auto"/>
            <w:right w:val="none" w:sz="0" w:space="0" w:color="auto"/>
          </w:divBdr>
        </w:div>
        <w:div w:id="1779835806">
          <w:marLeft w:val="480"/>
          <w:marRight w:val="0"/>
          <w:marTop w:val="0"/>
          <w:marBottom w:val="0"/>
          <w:divBdr>
            <w:top w:val="none" w:sz="0" w:space="0" w:color="auto"/>
            <w:left w:val="none" w:sz="0" w:space="0" w:color="auto"/>
            <w:bottom w:val="none" w:sz="0" w:space="0" w:color="auto"/>
            <w:right w:val="none" w:sz="0" w:space="0" w:color="auto"/>
          </w:divBdr>
        </w:div>
        <w:div w:id="1042940640">
          <w:marLeft w:val="480"/>
          <w:marRight w:val="0"/>
          <w:marTop w:val="0"/>
          <w:marBottom w:val="0"/>
          <w:divBdr>
            <w:top w:val="none" w:sz="0" w:space="0" w:color="auto"/>
            <w:left w:val="none" w:sz="0" w:space="0" w:color="auto"/>
            <w:bottom w:val="none" w:sz="0" w:space="0" w:color="auto"/>
            <w:right w:val="none" w:sz="0" w:space="0" w:color="auto"/>
          </w:divBdr>
        </w:div>
        <w:div w:id="1824856483">
          <w:marLeft w:val="480"/>
          <w:marRight w:val="0"/>
          <w:marTop w:val="0"/>
          <w:marBottom w:val="0"/>
          <w:divBdr>
            <w:top w:val="none" w:sz="0" w:space="0" w:color="auto"/>
            <w:left w:val="none" w:sz="0" w:space="0" w:color="auto"/>
            <w:bottom w:val="none" w:sz="0" w:space="0" w:color="auto"/>
            <w:right w:val="none" w:sz="0" w:space="0" w:color="auto"/>
          </w:divBdr>
        </w:div>
        <w:div w:id="1634407210">
          <w:marLeft w:val="480"/>
          <w:marRight w:val="0"/>
          <w:marTop w:val="0"/>
          <w:marBottom w:val="0"/>
          <w:divBdr>
            <w:top w:val="none" w:sz="0" w:space="0" w:color="auto"/>
            <w:left w:val="none" w:sz="0" w:space="0" w:color="auto"/>
            <w:bottom w:val="none" w:sz="0" w:space="0" w:color="auto"/>
            <w:right w:val="none" w:sz="0" w:space="0" w:color="auto"/>
          </w:divBdr>
        </w:div>
        <w:div w:id="338850138">
          <w:marLeft w:val="480"/>
          <w:marRight w:val="0"/>
          <w:marTop w:val="0"/>
          <w:marBottom w:val="0"/>
          <w:divBdr>
            <w:top w:val="none" w:sz="0" w:space="0" w:color="auto"/>
            <w:left w:val="none" w:sz="0" w:space="0" w:color="auto"/>
            <w:bottom w:val="none" w:sz="0" w:space="0" w:color="auto"/>
            <w:right w:val="none" w:sz="0" w:space="0" w:color="auto"/>
          </w:divBdr>
        </w:div>
        <w:div w:id="1649553952">
          <w:marLeft w:val="480"/>
          <w:marRight w:val="0"/>
          <w:marTop w:val="0"/>
          <w:marBottom w:val="0"/>
          <w:divBdr>
            <w:top w:val="none" w:sz="0" w:space="0" w:color="auto"/>
            <w:left w:val="none" w:sz="0" w:space="0" w:color="auto"/>
            <w:bottom w:val="none" w:sz="0" w:space="0" w:color="auto"/>
            <w:right w:val="none" w:sz="0" w:space="0" w:color="auto"/>
          </w:divBdr>
        </w:div>
        <w:div w:id="1553930715">
          <w:marLeft w:val="480"/>
          <w:marRight w:val="0"/>
          <w:marTop w:val="0"/>
          <w:marBottom w:val="0"/>
          <w:divBdr>
            <w:top w:val="none" w:sz="0" w:space="0" w:color="auto"/>
            <w:left w:val="none" w:sz="0" w:space="0" w:color="auto"/>
            <w:bottom w:val="none" w:sz="0" w:space="0" w:color="auto"/>
            <w:right w:val="none" w:sz="0" w:space="0" w:color="auto"/>
          </w:divBdr>
        </w:div>
        <w:div w:id="1645230219">
          <w:marLeft w:val="480"/>
          <w:marRight w:val="0"/>
          <w:marTop w:val="0"/>
          <w:marBottom w:val="0"/>
          <w:divBdr>
            <w:top w:val="none" w:sz="0" w:space="0" w:color="auto"/>
            <w:left w:val="none" w:sz="0" w:space="0" w:color="auto"/>
            <w:bottom w:val="none" w:sz="0" w:space="0" w:color="auto"/>
            <w:right w:val="none" w:sz="0" w:space="0" w:color="auto"/>
          </w:divBdr>
        </w:div>
        <w:div w:id="867331763">
          <w:marLeft w:val="480"/>
          <w:marRight w:val="0"/>
          <w:marTop w:val="0"/>
          <w:marBottom w:val="0"/>
          <w:divBdr>
            <w:top w:val="none" w:sz="0" w:space="0" w:color="auto"/>
            <w:left w:val="none" w:sz="0" w:space="0" w:color="auto"/>
            <w:bottom w:val="none" w:sz="0" w:space="0" w:color="auto"/>
            <w:right w:val="none" w:sz="0" w:space="0" w:color="auto"/>
          </w:divBdr>
        </w:div>
        <w:div w:id="1523086495">
          <w:marLeft w:val="480"/>
          <w:marRight w:val="0"/>
          <w:marTop w:val="0"/>
          <w:marBottom w:val="0"/>
          <w:divBdr>
            <w:top w:val="none" w:sz="0" w:space="0" w:color="auto"/>
            <w:left w:val="none" w:sz="0" w:space="0" w:color="auto"/>
            <w:bottom w:val="none" w:sz="0" w:space="0" w:color="auto"/>
            <w:right w:val="none" w:sz="0" w:space="0" w:color="auto"/>
          </w:divBdr>
        </w:div>
        <w:div w:id="909533737">
          <w:marLeft w:val="480"/>
          <w:marRight w:val="0"/>
          <w:marTop w:val="0"/>
          <w:marBottom w:val="0"/>
          <w:divBdr>
            <w:top w:val="none" w:sz="0" w:space="0" w:color="auto"/>
            <w:left w:val="none" w:sz="0" w:space="0" w:color="auto"/>
            <w:bottom w:val="none" w:sz="0" w:space="0" w:color="auto"/>
            <w:right w:val="none" w:sz="0" w:space="0" w:color="auto"/>
          </w:divBdr>
        </w:div>
        <w:div w:id="457530494">
          <w:marLeft w:val="480"/>
          <w:marRight w:val="0"/>
          <w:marTop w:val="0"/>
          <w:marBottom w:val="0"/>
          <w:divBdr>
            <w:top w:val="none" w:sz="0" w:space="0" w:color="auto"/>
            <w:left w:val="none" w:sz="0" w:space="0" w:color="auto"/>
            <w:bottom w:val="none" w:sz="0" w:space="0" w:color="auto"/>
            <w:right w:val="none" w:sz="0" w:space="0" w:color="auto"/>
          </w:divBdr>
        </w:div>
        <w:div w:id="1061829805">
          <w:marLeft w:val="480"/>
          <w:marRight w:val="0"/>
          <w:marTop w:val="0"/>
          <w:marBottom w:val="0"/>
          <w:divBdr>
            <w:top w:val="none" w:sz="0" w:space="0" w:color="auto"/>
            <w:left w:val="none" w:sz="0" w:space="0" w:color="auto"/>
            <w:bottom w:val="none" w:sz="0" w:space="0" w:color="auto"/>
            <w:right w:val="none" w:sz="0" w:space="0" w:color="auto"/>
          </w:divBdr>
        </w:div>
        <w:div w:id="1520198380">
          <w:marLeft w:val="480"/>
          <w:marRight w:val="0"/>
          <w:marTop w:val="0"/>
          <w:marBottom w:val="0"/>
          <w:divBdr>
            <w:top w:val="none" w:sz="0" w:space="0" w:color="auto"/>
            <w:left w:val="none" w:sz="0" w:space="0" w:color="auto"/>
            <w:bottom w:val="none" w:sz="0" w:space="0" w:color="auto"/>
            <w:right w:val="none" w:sz="0" w:space="0" w:color="auto"/>
          </w:divBdr>
        </w:div>
      </w:divsChild>
    </w:div>
    <w:div w:id="822509377">
      <w:bodyDiv w:val="1"/>
      <w:marLeft w:val="0"/>
      <w:marRight w:val="0"/>
      <w:marTop w:val="0"/>
      <w:marBottom w:val="0"/>
      <w:divBdr>
        <w:top w:val="none" w:sz="0" w:space="0" w:color="auto"/>
        <w:left w:val="none" w:sz="0" w:space="0" w:color="auto"/>
        <w:bottom w:val="none" w:sz="0" w:space="0" w:color="auto"/>
        <w:right w:val="none" w:sz="0" w:space="0" w:color="auto"/>
      </w:divBdr>
    </w:div>
    <w:div w:id="823162861">
      <w:bodyDiv w:val="1"/>
      <w:marLeft w:val="0"/>
      <w:marRight w:val="0"/>
      <w:marTop w:val="0"/>
      <w:marBottom w:val="0"/>
      <w:divBdr>
        <w:top w:val="none" w:sz="0" w:space="0" w:color="auto"/>
        <w:left w:val="none" w:sz="0" w:space="0" w:color="auto"/>
        <w:bottom w:val="none" w:sz="0" w:space="0" w:color="auto"/>
        <w:right w:val="none" w:sz="0" w:space="0" w:color="auto"/>
      </w:divBdr>
    </w:div>
    <w:div w:id="824127786">
      <w:bodyDiv w:val="1"/>
      <w:marLeft w:val="0"/>
      <w:marRight w:val="0"/>
      <w:marTop w:val="0"/>
      <w:marBottom w:val="0"/>
      <w:divBdr>
        <w:top w:val="none" w:sz="0" w:space="0" w:color="auto"/>
        <w:left w:val="none" w:sz="0" w:space="0" w:color="auto"/>
        <w:bottom w:val="none" w:sz="0" w:space="0" w:color="auto"/>
        <w:right w:val="none" w:sz="0" w:space="0" w:color="auto"/>
      </w:divBdr>
    </w:div>
    <w:div w:id="824395320">
      <w:bodyDiv w:val="1"/>
      <w:marLeft w:val="0"/>
      <w:marRight w:val="0"/>
      <w:marTop w:val="0"/>
      <w:marBottom w:val="0"/>
      <w:divBdr>
        <w:top w:val="none" w:sz="0" w:space="0" w:color="auto"/>
        <w:left w:val="none" w:sz="0" w:space="0" w:color="auto"/>
        <w:bottom w:val="none" w:sz="0" w:space="0" w:color="auto"/>
        <w:right w:val="none" w:sz="0" w:space="0" w:color="auto"/>
      </w:divBdr>
    </w:div>
    <w:div w:id="825050021">
      <w:bodyDiv w:val="1"/>
      <w:marLeft w:val="0"/>
      <w:marRight w:val="0"/>
      <w:marTop w:val="0"/>
      <w:marBottom w:val="0"/>
      <w:divBdr>
        <w:top w:val="none" w:sz="0" w:space="0" w:color="auto"/>
        <w:left w:val="none" w:sz="0" w:space="0" w:color="auto"/>
        <w:bottom w:val="none" w:sz="0" w:space="0" w:color="auto"/>
        <w:right w:val="none" w:sz="0" w:space="0" w:color="auto"/>
      </w:divBdr>
    </w:div>
    <w:div w:id="826364200">
      <w:bodyDiv w:val="1"/>
      <w:marLeft w:val="0"/>
      <w:marRight w:val="0"/>
      <w:marTop w:val="0"/>
      <w:marBottom w:val="0"/>
      <w:divBdr>
        <w:top w:val="none" w:sz="0" w:space="0" w:color="auto"/>
        <w:left w:val="none" w:sz="0" w:space="0" w:color="auto"/>
        <w:bottom w:val="none" w:sz="0" w:space="0" w:color="auto"/>
        <w:right w:val="none" w:sz="0" w:space="0" w:color="auto"/>
      </w:divBdr>
    </w:div>
    <w:div w:id="827745133">
      <w:bodyDiv w:val="1"/>
      <w:marLeft w:val="0"/>
      <w:marRight w:val="0"/>
      <w:marTop w:val="0"/>
      <w:marBottom w:val="0"/>
      <w:divBdr>
        <w:top w:val="none" w:sz="0" w:space="0" w:color="auto"/>
        <w:left w:val="none" w:sz="0" w:space="0" w:color="auto"/>
        <w:bottom w:val="none" w:sz="0" w:space="0" w:color="auto"/>
        <w:right w:val="none" w:sz="0" w:space="0" w:color="auto"/>
      </w:divBdr>
    </w:div>
    <w:div w:id="827794776">
      <w:bodyDiv w:val="1"/>
      <w:marLeft w:val="0"/>
      <w:marRight w:val="0"/>
      <w:marTop w:val="0"/>
      <w:marBottom w:val="0"/>
      <w:divBdr>
        <w:top w:val="none" w:sz="0" w:space="0" w:color="auto"/>
        <w:left w:val="none" w:sz="0" w:space="0" w:color="auto"/>
        <w:bottom w:val="none" w:sz="0" w:space="0" w:color="auto"/>
        <w:right w:val="none" w:sz="0" w:space="0" w:color="auto"/>
      </w:divBdr>
      <w:divsChild>
        <w:div w:id="1183125220">
          <w:marLeft w:val="480"/>
          <w:marRight w:val="0"/>
          <w:marTop w:val="0"/>
          <w:marBottom w:val="0"/>
          <w:divBdr>
            <w:top w:val="none" w:sz="0" w:space="0" w:color="auto"/>
            <w:left w:val="none" w:sz="0" w:space="0" w:color="auto"/>
            <w:bottom w:val="none" w:sz="0" w:space="0" w:color="auto"/>
            <w:right w:val="none" w:sz="0" w:space="0" w:color="auto"/>
          </w:divBdr>
        </w:div>
        <w:div w:id="1339310449">
          <w:marLeft w:val="480"/>
          <w:marRight w:val="0"/>
          <w:marTop w:val="0"/>
          <w:marBottom w:val="0"/>
          <w:divBdr>
            <w:top w:val="none" w:sz="0" w:space="0" w:color="auto"/>
            <w:left w:val="none" w:sz="0" w:space="0" w:color="auto"/>
            <w:bottom w:val="none" w:sz="0" w:space="0" w:color="auto"/>
            <w:right w:val="none" w:sz="0" w:space="0" w:color="auto"/>
          </w:divBdr>
        </w:div>
        <w:div w:id="1091850830">
          <w:marLeft w:val="480"/>
          <w:marRight w:val="0"/>
          <w:marTop w:val="0"/>
          <w:marBottom w:val="0"/>
          <w:divBdr>
            <w:top w:val="none" w:sz="0" w:space="0" w:color="auto"/>
            <w:left w:val="none" w:sz="0" w:space="0" w:color="auto"/>
            <w:bottom w:val="none" w:sz="0" w:space="0" w:color="auto"/>
            <w:right w:val="none" w:sz="0" w:space="0" w:color="auto"/>
          </w:divBdr>
        </w:div>
        <w:div w:id="3633852">
          <w:marLeft w:val="480"/>
          <w:marRight w:val="0"/>
          <w:marTop w:val="0"/>
          <w:marBottom w:val="0"/>
          <w:divBdr>
            <w:top w:val="none" w:sz="0" w:space="0" w:color="auto"/>
            <w:left w:val="none" w:sz="0" w:space="0" w:color="auto"/>
            <w:bottom w:val="none" w:sz="0" w:space="0" w:color="auto"/>
            <w:right w:val="none" w:sz="0" w:space="0" w:color="auto"/>
          </w:divBdr>
        </w:div>
        <w:div w:id="441414335">
          <w:marLeft w:val="480"/>
          <w:marRight w:val="0"/>
          <w:marTop w:val="0"/>
          <w:marBottom w:val="0"/>
          <w:divBdr>
            <w:top w:val="none" w:sz="0" w:space="0" w:color="auto"/>
            <w:left w:val="none" w:sz="0" w:space="0" w:color="auto"/>
            <w:bottom w:val="none" w:sz="0" w:space="0" w:color="auto"/>
            <w:right w:val="none" w:sz="0" w:space="0" w:color="auto"/>
          </w:divBdr>
        </w:div>
        <w:div w:id="547179875">
          <w:marLeft w:val="480"/>
          <w:marRight w:val="0"/>
          <w:marTop w:val="0"/>
          <w:marBottom w:val="0"/>
          <w:divBdr>
            <w:top w:val="none" w:sz="0" w:space="0" w:color="auto"/>
            <w:left w:val="none" w:sz="0" w:space="0" w:color="auto"/>
            <w:bottom w:val="none" w:sz="0" w:space="0" w:color="auto"/>
            <w:right w:val="none" w:sz="0" w:space="0" w:color="auto"/>
          </w:divBdr>
        </w:div>
        <w:div w:id="1815173126">
          <w:marLeft w:val="480"/>
          <w:marRight w:val="0"/>
          <w:marTop w:val="0"/>
          <w:marBottom w:val="0"/>
          <w:divBdr>
            <w:top w:val="none" w:sz="0" w:space="0" w:color="auto"/>
            <w:left w:val="none" w:sz="0" w:space="0" w:color="auto"/>
            <w:bottom w:val="none" w:sz="0" w:space="0" w:color="auto"/>
            <w:right w:val="none" w:sz="0" w:space="0" w:color="auto"/>
          </w:divBdr>
        </w:div>
        <w:div w:id="200480142">
          <w:marLeft w:val="480"/>
          <w:marRight w:val="0"/>
          <w:marTop w:val="0"/>
          <w:marBottom w:val="0"/>
          <w:divBdr>
            <w:top w:val="none" w:sz="0" w:space="0" w:color="auto"/>
            <w:left w:val="none" w:sz="0" w:space="0" w:color="auto"/>
            <w:bottom w:val="none" w:sz="0" w:space="0" w:color="auto"/>
            <w:right w:val="none" w:sz="0" w:space="0" w:color="auto"/>
          </w:divBdr>
        </w:div>
        <w:div w:id="1101222667">
          <w:marLeft w:val="480"/>
          <w:marRight w:val="0"/>
          <w:marTop w:val="0"/>
          <w:marBottom w:val="0"/>
          <w:divBdr>
            <w:top w:val="none" w:sz="0" w:space="0" w:color="auto"/>
            <w:left w:val="none" w:sz="0" w:space="0" w:color="auto"/>
            <w:bottom w:val="none" w:sz="0" w:space="0" w:color="auto"/>
            <w:right w:val="none" w:sz="0" w:space="0" w:color="auto"/>
          </w:divBdr>
        </w:div>
        <w:div w:id="2001881642">
          <w:marLeft w:val="480"/>
          <w:marRight w:val="0"/>
          <w:marTop w:val="0"/>
          <w:marBottom w:val="0"/>
          <w:divBdr>
            <w:top w:val="none" w:sz="0" w:space="0" w:color="auto"/>
            <w:left w:val="none" w:sz="0" w:space="0" w:color="auto"/>
            <w:bottom w:val="none" w:sz="0" w:space="0" w:color="auto"/>
            <w:right w:val="none" w:sz="0" w:space="0" w:color="auto"/>
          </w:divBdr>
        </w:div>
        <w:div w:id="687875446">
          <w:marLeft w:val="480"/>
          <w:marRight w:val="0"/>
          <w:marTop w:val="0"/>
          <w:marBottom w:val="0"/>
          <w:divBdr>
            <w:top w:val="none" w:sz="0" w:space="0" w:color="auto"/>
            <w:left w:val="none" w:sz="0" w:space="0" w:color="auto"/>
            <w:bottom w:val="none" w:sz="0" w:space="0" w:color="auto"/>
            <w:right w:val="none" w:sz="0" w:space="0" w:color="auto"/>
          </w:divBdr>
        </w:div>
        <w:div w:id="1641571820">
          <w:marLeft w:val="480"/>
          <w:marRight w:val="0"/>
          <w:marTop w:val="0"/>
          <w:marBottom w:val="0"/>
          <w:divBdr>
            <w:top w:val="none" w:sz="0" w:space="0" w:color="auto"/>
            <w:left w:val="none" w:sz="0" w:space="0" w:color="auto"/>
            <w:bottom w:val="none" w:sz="0" w:space="0" w:color="auto"/>
            <w:right w:val="none" w:sz="0" w:space="0" w:color="auto"/>
          </w:divBdr>
        </w:div>
        <w:div w:id="566456256">
          <w:marLeft w:val="480"/>
          <w:marRight w:val="0"/>
          <w:marTop w:val="0"/>
          <w:marBottom w:val="0"/>
          <w:divBdr>
            <w:top w:val="none" w:sz="0" w:space="0" w:color="auto"/>
            <w:left w:val="none" w:sz="0" w:space="0" w:color="auto"/>
            <w:bottom w:val="none" w:sz="0" w:space="0" w:color="auto"/>
            <w:right w:val="none" w:sz="0" w:space="0" w:color="auto"/>
          </w:divBdr>
        </w:div>
        <w:div w:id="1354762978">
          <w:marLeft w:val="480"/>
          <w:marRight w:val="0"/>
          <w:marTop w:val="0"/>
          <w:marBottom w:val="0"/>
          <w:divBdr>
            <w:top w:val="none" w:sz="0" w:space="0" w:color="auto"/>
            <w:left w:val="none" w:sz="0" w:space="0" w:color="auto"/>
            <w:bottom w:val="none" w:sz="0" w:space="0" w:color="auto"/>
            <w:right w:val="none" w:sz="0" w:space="0" w:color="auto"/>
          </w:divBdr>
        </w:div>
        <w:div w:id="1045907628">
          <w:marLeft w:val="480"/>
          <w:marRight w:val="0"/>
          <w:marTop w:val="0"/>
          <w:marBottom w:val="0"/>
          <w:divBdr>
            <w:top w:val="none" w:sz="0" w:space="0" w:color="auto"/>
            <w:left w:val="none" w:sz="0" w:space="0" w:color="auto"/>
            <w:bottom w:val="none" w:sz="0" w:space="0" w:color="auto"/>
            <w:right w:val="none" w:sz="0" w:space="0" w:color="auto"/>
          </w:divBdr>
        </w:div>
        <w:div w:id="623930091">
          <w:marLeft w:val="480"/>
          <w:marRight w:val="0"/>
          <w:marTop w:val="0"/>
          <w:marBottom w:val="0"/>
          <w:divBdr>
            <w:top w:val="none" w:sz="0" w:space="0" w:color="auto"/>
            <w:left w:val="none" w:sz="0" w:space="0" w:color="auto"/>
            <w:bottom w:val="none" w:sz="0" w:space="0" w:color="auto"/>
            <w:right w:val="none" w:sz="0" w:space="0" w:color="auto"/>
          </w:divBdr>
        </w:div>
        <w:div w:id="1335455262">
          <w:marLeft w:val="480"/>
          <w:marRight w:val="0"/>
          <w:marTop w:val="0"/>
          <w:marBottom w:val="0"/>
          <w:divBdr>
            <w:top w:val="none" w:sz="0" w:space="0" w:color="auto"/>
            <w:left w:val="none" w:sz="0" w:space="0" w:color="auto"/>
            <w:bottom w:val="none" w:sz="0" w:space="0" w:color="auto"/>
            <w:right w:val="none" w:sz="0" w:space="0" w:color="auto"/>
          </w:divBdr>
        </w:div>
        <w:div w:id="347951669">
          <w:marLeft w:val="480"/>
          <w:marRight w:val="0"/>
          <w:marTop w:val="0"/>
          <w:marBottom w:val="0"/>
          <w:divBdr>
            <w:top w:val="none" w:sz="0" w:space="0" w:color="auto"/>
            <w:left w:val="none" w:sz="0" w:space="0" w:color="auto"/>
            <w:bottom w:val="none" w:sz="0" w:space="0" w:color="auto"/>
            <w:right w:val="none" w:sz="0" w:space="0" w:color="auto"/>
          </w:divBdr>
        </w:div>
        <w:div w:id="428476935">
          <w:marLeft w:val="480"/>
          <w:marRight w:val="0"/>
          <w:marTop w:val="0"/>
          <w:marBottom w:val="0"/>
          <w:divBdr>
            <w:top w:val="none" w:sz="0" w:space="0" w:color="auto"/>
            <w:left w:val="none" w:sz="0" w:space="0" w:color="auto"/>
            <w:bottom w:val="none" w:sz="0" w:space="0" w:color="auto"/>
            <w:right w:val="none" w:sz="0" w:space="0" w:color="auto"/>
          </w:divBdr>
        </w:div>
        <w:div w:id="581568371">
          <w:marLeft w:val="480"/>
          <w:marRight w:val="0"/>
          <w:marTop w:val="0"/>
          <w:marBottom w:val="0"/>
          <w:divBdr>
            <w:top w:val="none" w:sz="0" w:space="0" w:color="auto"/>
            <w:left w:val="none" w:sz="0" w:space="0" w:color="auto"/>
            <w:bottom w:val="none" w:sz="0" w:space="0" w:color="auto"/>
            <w:right w:val="none" w:sz="0" w:space="0" w:color="auto"/>
          </w:divBdr>
        </w:div>
        <w:div w:id="1049959659">
          <w:marLeft w:val="480"/>
          <w:marRight w:val="0"/>
          <w:marTop w:val="0"/>
          <w:marBottom w:val="0"/>
          <w:divBdr>
            <w:top w:val="none" w:sz="0" w:space="0" w:color="auto"/>
            <w:left w:val="none" w:sz="0" w:space="0" w:color="auto"/>
            <w:bottom w:val="none" w:sz="0" w:space="0" w:color="auto"/>
            <w:right w:val="none" w:sz="0" w:space="0" w:color="auto"/>
          </w:divBdr>
        </w:div>
        <w:div w:id="151800495">
          <w:marLeft w:val="480"/>
          <w:marRight w:val="0"/>
          <w:marTop w:val="0"/>
          <w:marBottom w:val="0"/>
          <w:divBdr>
            <w:top w:val="none" w:sz="0" w:space="0" w:color="auto"/>
            <w:left w:val="none" w:sz="0" w:space="0" w:color="auto"/>
            <w:bottom w:val="none" w:sz="0" w:space="0" w:color="auto"/>
            <w:right w:val="none" w:sz="0" w:space="0" w:color="auto"/>
          </w:divBdr>
        </w:div>
        <w:div w:id="1129975788">
          <w:marLeft w:val="480"/>
          <w:marRight w:val="0"/>
          <w:marTop w:val="0"/>
          <w:marBottom w:val="0"/>
          <w:divBdr>
            <w:top w:val="none" w:sz="0" w:space="0" w:color="auto"/>
            <w:left w:val="none" w:sz="0" w:space="0" w:color="auto"/>
            <w:bottom w:val="none" w:sz="0" w:space="0" w:color="auto"/>
            <w:right w:val="none" w:sz="0" w:space="0" w:color="auto"/>
          </w:divBdr>
        </w:div>
        <w:div w:id="646671755">
          <w:marLeft w:val="480"/>
          <w:marRight w:val="0"/>
          <w:marTop w:val="0"/>
          <w:marBottom w:val="0"/>
          <w:divBdr>
            <w:top w:val="none" w:sz="0" w:space="0" w:color="auto"/>
            <w:left w:val="none" w:sz="0" w:space="0" w:color="auto"/>
            <w:bottom w:val="none" w:sz="0" w:space="0" w:color="auto"/>
            <w:right w:val="none" w:sz="0" w:space="0" w:color="auto"/>
          </w:divBdr>
        </w:div>
        <w:div w:id="676613710">
          <w:marLeft w:val="480"/>
          <w:marRight w:val="0"/>
          <w:marTop w:val="0"/>
          <w:marBottom w:val="0"/>
          <w:divBdr>
            <w:top w:val="none" w:sz="0" w:space="0" w:color="auto"/>
            <w:left w:val="none" w:sz="0" w:space="0" w:color="auto"/>
            <w:bottom w:val="none" w:sz="0" w:space="0" w:color="auto"/>
            <w:right w:val="none" w:sz="0" w:space="0" w:color="auto"/>
          </w:divBdr>
        </w:div>
        <w:div w:id="1973975568">
          <w:marLeft w:val="480"/>
          <w:marRight w:val="0"/>
          <w:marTop w:val="0"/>
          <w:marBottom w:val="0"/>
          <w:divBdr>
            <w:top w:val="none" w:sz="0" w:space="0" w:color="auto"/>
            <w:left w:val="none" w:sz="0" w:space="0" w:color="auto"/>
            <w:bottom w:val="none" w:sz="0" w:space="0" w:color="auto"/>
            <w:right w:val="none" w:sz="0" w:space="0" w:color="auto"/>
          </w:divBdr>
        </w:div>
        <w:div w:id="1737630099">
          <w:marLeft w:val="480"/>
          <w:marRight w:val="0"/>
          <w:marTop w:val="0"/>
          <w:marBottom w:val="0"/>
          <w:divBdr>
            <w:top w:val="none" w:sz="0" w:space="0" w:color="auto"/>
            <w:left w:val="none" w:sz="0" w:space="0" w:color="auto"/>
            <w:bottom w:val="none" w:sz="0" w:space="0" w:color="auto"/>
            <w:right w:val="none" w:sz="0" w:space="0" w:color="auto"/>
          </w:divBdr>
        </w:div>
        <w:div w:id="2114546689">
          <w:marLeft w:val="480"/>
          <w:marRight w:val="0"/>
          <w:marTop w:val="0"/>
          <w:marBottom w:val="0"/>
          <w:divBdr>
            <w:top w:val="none" w:sz="0" w:space="0" w:color="auto"/>
            <w:left w:val="none" w:sz="0" w:space="0" w:color="auto"/>
            <w:bottom w:val="none" w:sz="0" w:space="0" w:color="auto"/>
            <w:right w:val="none" w:sz="0" w:space="0" w:color="auto"/>
          </w:divBdr>
        </w:div>
        <w:div w:id="845635556">
          <w:marLeft w:val="480"/>
          <w:marRight w:val="0"/>
          <w:marTop w:val="0"/>
          <w:marBottom w:val="0"/>
          <w:divBdr>
            <w:top w:val="none" w:sz="0" w:space="0" w:color="auto"/>
            <w:left w:val="none" w:sz="0" w:space="0" w:color="auto"/>
            <w:bottom w:val="none" w:sz="0" w:space="0" w:color="auto"/>
            <w:right w:val="none" w:sz="0" w:space="0" w:color="auto"/>
          </w:divBdr>
        </w:div>
        <w:div w:id="170225988">
          <w:marLeft w:val="480"/>
          <w:marRight w:val="0"/>
          <w:marTop w:val="0"/>
          <w:marBottom w:val="0"/>
          <w:divBdr>
            <w:top w:val="none" w:sz="0" w:space="0" w:color="auto"/>
            <w:left w:val="none" w:sz="0" w:space="0" w:color="auto"/>
            <w:bottom w:val="none" w:sz="0" w:space="0" w:color="auto"/>
            <w:right w:val="none" w:sz="0" w:space="0" w:color="auto"/>
          </w:divBdr>
        </w:div>
        <w:div w:id="1533886582">
          <w:marLeft w:val="480"/>
          <w:marRight w:val="0"/>
          <w:marTop w:val="0"/>
          <w:marBottom w:val="0"/>
          <w:divBdr>
            <w:top w:val="none" w:sz="0" w:space="0" w:color="auto"/>
            <w:left w:val="none" w:sz="0" w:space="0" w:color="auto"/>
            <w:bottom w:val="none" w:sz="0" w:space="0" w:color="auto"/>
            <w:right w:val="none" w:sz="0" w:space="0" w:color="auto"/>
          </w:divBdr>
        </w:div>
        <w:div w:id="2083327469">
          <w:marLeft w:val="480"/>
          <w:marRight w:val="0"/>
          <w:marTop w:val="0"/>
          <w:marBottom w:val="0"/>
          <w:divBdr>
            <w:top w:val="none" w:sz="0" w:space="0" w:color="auto"/>
            <w:left w:val="none" w:sz="0" w:space="0" w:color="auto"/>
            <w:bottom w:val="none" w:sz="0" w:space="0" w:color="auto"/>
            <w:right w:val="none" w:sz="0" w:space="0" w:color="auto"/>
          </w:divBdr>
        </w:div>
        <w:div w:id="1697996194">
          <w:marLeft w:val="480"/>
          <w:marRight w:val="0"/>
          <w:marTop w:val="0"/>
          <w:marBottom w:val="0"/>
          <w:divBdr>
            <w:top w:val="none" w:sz="0" w:space="0" w:color="auto"/>
            <w:left w:val="none" w:sz="0" w:space="0" w:color="auto"/>
            <w:bottom w:val="none" w:sz="0" w:space="0" w:color="auto"/>
            <w:right w:val="none" w:sz="0" w:space="0" w:color="auto"/>
          </w:divBdr>
        </w:div>
        <w:div w:id="1774279946">
          <w:marLeft w:val="480"/>
          <w:marRight w:val="0"/>
          <w:marTop w:val="0"/>
          <w:marBottom w:val="0"/>
          <w:divBdr>
            <w:top w:val="none" w:sz="0" w:space="0" w:color="auto"/>
            <w:left w:val="none" w:sz="0" w:space="0" w:color="auto"/>
            <w:bottom w:val="none" w:sz="0" w:space="0" w:color="auto"/>
            <w:right w:val="none" w:sz="0" w:space="0" w:color="auto"/>
          </w:divBdr>
        </w:div>
        <w:div w:id="337541268">
          <w:marLeft w:val="480"/>
          <w:marRight w:val="0"/>
          <w:marTop w:val="0"/>
          <w:marBottom w:val="0"/>
          <w:divBdr>
            <w:top w:val="none" w:sz="0" w:space="0" w:color="auto"/>
            <w:left w:val="none" w:sz="0" w:space="0" w:color="auto"/>
            <w:bottom w:val="none" w:sz="0" w:space="0" w:color="auto"/>
            <w:right w:val="none" w:sz="0" w:space="0" w:color="auto"/>
          </w:divBdr>
        </w:div>
        <w:div w:id="519006410">
          <w:marLeft w:val="480"/>
          <w:marRight w:val="0"/>
          <w:marTop w:val="0"/>
          <w:marBottom w:val="0"/>
          <w:divBdr>
            <w:top w:val="none" w:sz="0" w:space="0" w:color="auto"/>
            <w:left w:val="none" w:sz="0" w:space="0" w:color="auto"/>
            <w:bottom w:val="none" w:sz="0" w:space="0" w:color="auto"/>
            <w:right w:val="none" w:sz="0" w:space="0" w:color="auto"/>
          </w:divBdr>
        </w:div>
        <w:div w:id="58867400">
          <w:marLeft w:val="480"/>
          <w:marRight w:val="0"/>
          <w:marTop w:val="0"/>
          <w:marBottom w:val="0"/>
          <w:divBdr>
            <w:top w:val="none" w:sz="0" w:space="0" w:color="auto"/>
            <w:left w:val="none" w:sz="0" w:space="0" w:color="auto"/>
            <w:bottom w:val="none" w:sz="0" w:space="0" w:color="auto"/>
            <w:right w:val="none" w:sz="0" w:space="0" w:color="auto"/>
          </w:divBdr>
        </w:div>
        <w:div w:id="2121491085">
          <w:marLeft w:val="480"/>
          <w:marRight w:val="0"/>
          <w:marTop w:val="0"/>
          <w:marBottom w:val="0"/>
          <w:divBdr>
            <w:top w:val="none" w:sz="0" w:space="0" w:color="auto"/>
            <w:left w:val="none" w:sz="0" w:space="0" w:color="auto"/>
            <w:bottom w:val="none" w:sz="0" w:space="0" w:color="auto"/>
            <w:right w:val="none" w:sz="0" w:space="0" w:color="auto"/>
          </w:divBdr>
        </w:div>
        <w:div w:id="846292954">
          <w:marLeft w:val="480"/>
          <w:marRight w:val="0"/>
          <w:marTop w:val="0"/>
          <w:marBottom w:val="0"/>
          <w:divBdr>
            <w:top w:val="none" w:sz="0" w:space="0" w:color="auto"/>
            <w:left w:val="none" w:sz="0" w:space="0" w:color="auto"/>
            <w:bottom w:val="none" w:sz="0" w:space="0" w:color="auto"/>
            <w:right w:val="none" w:sz="0" w:space="0" w:color="auto"/>
          </w:divBdr>
        </w:div>
        <w:div w:id="2122995800">
          <w:marLeft w:val="480"/>
          <w:marRight w:val="0"/>
          <w:marTop w:val="0"/>
          <w:marBottom w:val="0"/>
          <w:divBdr>
            <w:top w:val="none" w:sz="0" w:space="0" w:color="auto"/>
            <w:left w:val="none" w:sz="0" w:space="0" w:color="auto"/>
            <w:bottom w:val="none" w:sz="0" w:space="0" w:color="auto"/>
            <w:right w:val="none" w:sz="0" w:space="0" w:color="auto"/>
          </w:divBdr>
        </w:div>
        <w:div w:id="1877234042">
          <w:marLeft w:val="480"/>
          <w:marRight w:val="0"/>
          <w:marTop w:val="0"/>
          <w:marBottom w:val="0"/>
          <w:divBdr>
            <w:top w:val="none" w:sz="0" w:space="0" w:color="auto"/>
            <w:left w:val="none" w:sz="0" w:space="0" w:color="auto"/>
            <w:bottom w:val="none" w:sz="0" w:space="0" w:color="auto"/>
            <w:right w:val="none" w:sz="0" w:space="0" w:color="auto"/>
          </w:divBdr>
        </w:div>
        <w:div w:id="1565027981">
          <w:marLeft w:val="480"/>
          <w:marRight w:val="0"/>
          <w:marTop w:val="0"/>
          <w:marBottom w:val="0"/>
          <w:divBdr>
            <w:top w:val="none" w:sz="0" w:space="0" w:color="auto"/>
            <w:left w:val="none" w:sz="0" w:space="0" w:color="auto"/>
            <w:bottom w:val="none" w:sz="0" w:space="0" w:color="auto"/>
            <w:right w:val="none" w:sz="0" w:space="0" w:color="auto"/>
          </w:divBdr>
        </w:div>
        <w:div w:id="1402874164">
          <w:marLeft w:val="480"/>
          <w:marRight w:val="0"/>
          <w:marTop w:val="0"/>
          <w:marBottom w:val="0"/>
          <w:divBdr>
            <w:top w:val="none" w:sz="0" w:space="0" w:color="auto"/>
            <w:left w:val="none" w:sz="0" w:space="0" w:color="auto"/>
            <w:bottom w:val="none" w:sz="0" w:space="0" w:color="auto"/>
            <w:right w:val="none" w:sz="0" w:space="0" w:color="auto"/>
          </w:divBdr>
        </w:div>
        <w:div w:id="1781021861">
          <w:marLeft w:val="480"/>
          <w:marRight w:val="0"/>
          <w:marTop w:val="0"/>
          <w:marBottom w:val="0"/>
          <w:divBdr>
            <w:top w:val="none" w:sz="0" w:space="0" w:color="auto"/>
            <w:left w:val="none" w:sz="0" w:space="0" w:color="auto"/>
            <w:bottom w:val="none" w:sz="0" w:space="0" w:color="auto"/>
            <w:right w:val="none" w:sz="0" w:space="0" w:color="auto"/>
          </w:divBdr>
        </w:div>
        <w:div w:id="786311272">
          <w:marLeft w:val="480"/>
          <w:marRight w:val="0"/>
          <w:marTop w:val="0"/>
          <w:marBottom w:val="0"/>
          <w:divBdr>
            <w:top w:val="none" w:sz="0" w:space="0" w:color="auto"/>
            <w:left w:val="none" w:sz="0" w:space="0" w:color="auto"/>
            <w:bottom w:val="none" w:sz="0" w:space="0" w:color="auto"/>
            <w:right w:val="none" w:sz="0" w:space="0" w:color="auto"/>
          </w:divBdr>
        </w:div>
      </w:divsChild>
    </w:div>
    <w:div w:id="828059450">
      <w:bodyDiv w:val="1"/>
      <w:marLeft w:val="0"/>
      <w:marRight w:val="0"/>
      <w:marTop w:val="0"/>
      <w:marBottom w:val="0"/>
      <w:divBdr>
        <w:top w:val="none" w:sz="0" w:space="0" w:color="auto"/>
        <w:left w:val="none" w:sz="0" w:space="0" w:color="auto"/>
        <w:bottom w:val="none" w:sz="0" w:space="0" w:color="auto"/>
        <w:right w:val="none" w:sz="0" w:space="0" w:color="auto"/>
      </w:divBdr>
    </w:div>
    <w:div w:id="828980335">
      <w:bodyDiv w:val="1"/>
      <w:marLeft w:val="0"/>
      <w:marRight w:val="0"/>
      <w:marTop w:val="0"/>
      <w:marBottom w:val="0"/>
      <w:divBdr>
        <w:top w:val="none" w:sz="0" w:space="0" w:color="auto"/>
        <w:left w:val="none" w:sz="0" w:space="0" w:color="auto"/>
        <w:bottom w:val="none" w:sz="0" w:space="0" w:color="auto"/>
        <w:right w:val="none" w:sz="0" w:space="0" w:color="auto"/>
      </w:divBdr>
    </w:div>
    <w:div w:id="830215424">
      <w:bodyDiv w:val="1"/>
      <w:marLeft w:val="0"/>
      <w:marRight w:val="0"/>
      <w:marTop w:val="0"/>
      <w:marBottom w:val="0"/>
      <w:divBdr>
        <w:top w:val="none" w:sz="0" w:space="0" w:color="auto"/>
        <w:left w:val="none" w:sz="0" w:space="0" w:color="auto"/>
        <w:bottom w:val="none" w:sz="0" w:space="0" w:color="auto"/>
        <w:right w:val="none" w:sz="0" w:space="0" w:color="auto"/>
      </w:divBdr>
    </w:div>
    <w:div w:id="830634158">
      <w:bodyDiv w:val="1"/>
      <w:marLeft w:val="0"/>
      <w:marRight w:val="0"/>
      <w:marTop w:val="0"/>
      <w:marBottom w:val="0"/>
      <w:divBdr>
        <w:top w:val="none" w:sz="0" w:space="0" w:color="auto"/>
        <w:left w:val="none" w:sz="0" w:space="0" w:color="auto"/>
        <w:bottom w:val="none" w:sz="0" w:space="0" w:color="auto"/>
        <w:right w:val="none" w:sz="0" w:space="0" w:color="auto"/>
      </w:divBdr>
    </w:div>
    <w:div w:id="831140765">
      <w:bodyDiv w:val="1"/>
      <w:marLeft w:val="0"/>
      <w:marRight w:val="0"/>
      <w:marTop w:val="0"/>
      <w:marBottom w:val="0"/>
      <w:divBdr>
        <w:top w:val="none" w:sz="0" w:space="0" w:color="auto"/>
        <w:left w:val="none" w:sz="0" w:space="0" w:color="auto"/>
        <w:bottom w:val="none" w:sz="0" w:space="0" w:color="auto"/>
        <w:right w:val="none" w:sz="0" w:space="0" w:color="auto"/>
      </w:divBdr>
    </w:div>
    <w:div w:id="831533358">
      <w:bodyDiv w:val="1"/>
      <w:marLeft w:val="0"/>
      <w:marRight w:val="0"/>
      <w:marTop w:val="0"/>
      <w:marBottom w:val="0"/>
      <w:divBdr>
        <w:top w:val="none" w:sz="0" w:space="0" w:color="auto"/>
        <w:left w:val="none" w:sz="0" w:space="0" w:color="auto"/>
        <w:bottom w:val="none" w:sz="0" w:space="0" w:color="auto"/>
        <w:right w:val="none" w:sz="0" w:space="0" w:color="auto"/>
      </w:divBdr>
    </w:div>
    <w:div w:id="832452400">
      <w:bodyDiv w:val="1"/>
      <w:marLeft w:val="0"/>
      <w:marRight w:val="0"/>
      <w:marTop w:val="0"/>
      <w:marBottom w:val="0"/>
      <w:divBdr>
        <w:top w:val="none" w:sz="0" w:space="0" w:color="auto"/>
        <w:left w:val="none" w:sz="0" w:space="0" w:color="auto"/>
        <w:bottom w:val="none" w:sz="0" w:space="0" w:color="auto"/>
        <w:right w:val="none" w:sz="0" w:space="0" w:color="auto"/>
      </w:divBdr>
    </w:div>
    <w:div w:id="832918396">
      <w:bodyDiv w:val="1"/>
      <w:marLeft w:val="0"/>
      <w:marRight w:val="0"/>
      <w:marTop w:val="0"/>
      <w:marBottom w:val="0"/>
      <w:divBdr>
        <w:top w:val="none" w:sz="0" w:space="0" w:color="auto"/>
        <w:left w:val="none" w:sz="0" w:space="0" w:color="auto"/>
        <w:bottom w:val="none" w:sz="0" w:space="0" w:color="auto"/>
        <w:right w:val="none" w:sz="0" w:space="0" w:color="auto"/>
      </w:divBdr>
    </w:div>
    <w:div w:id="833105552">
      <w:bodyDiv w:val="1"/>
      <w:marLeft w:val="0"/>
      <w:marRight w:val="0"/>
      <w:marTop w:val="0"/>
      <w:marBottom w:val="0"/>
      <w:divBdr>
        <w:top w:val="none" w:sz="0" w:space="0" w:color="auto"/>
        <w:left w:val="none" w:sz="0" w:space="0" w:color="auto"/>
        <w:bottom w:val="none" w:sz="0" w:space="0" w:color="auto"/>
        <w:right w:val="none" w:sz="0" w:space="0" w:color="auto"/>
      </w:divBdr>
    </w:div>
    <w:div w:id="833686738">
      <w:bodyDiv w:val="1"/>
      <w:marLeft w:val="0"/>
      <w:marRight w:val="0"/>
      <w:marTop w:val="0"/>
      <w:marBottom w:val="0"/>
      <w:divBdr>
        <w:top w:val="none" w:sz="0" w:space="0" w:color="auto"/>
        <w:left w:val="none" w:sz="0" w:space="0" w:color="auto"/>
        <w:bottom w:val="none" w:sz="0" w:space="0" w:color="auto"/>
        <w:right w:val="none" w:sz="0" w:space="0" w:color="auto"/>
      </w:divBdr>
    </w:div>
    <w:div w:id="834034901">
      <w:bodyDiv w:val="1"/>
      <w:marLeft w:val="0"/>
      <w:marRight w:val="0"/>
      <w:marTop w:val="0"/>
      <w:marBottom w:val="0"/>
      <w:divBdr>
        <w:top w:val="none" w:sz="0" w:space="0" w:color="auto"/>
        <w:left w:val="none" w:sz="0" w:space="0" w:color="auto"/>
        <w:bottom w:val="none" w:sz="0" w:space="0" w:color="auto"/>
        <w:right w:val="none" w:sz="0" w:space="0" w:color="auto"/>
      </w:divBdr>
    </w:div>
    <w:div w:id="835076284">
      <w:bodyDiv w:val="1"/>
      <w:marLeft w:val="0"/>
      <w:marRight w:val="0"/>
      <w:marTop w:val="0"/>
      <w:marBottom w:val="0"/>
      <w:divBdr>
        <w:top w:val="none" w:sz="0" w:space="0" w:color="auto"/>
        <w:left w:val="none" w:sz="0" w:space="0" w:color="auto"/>
        <w:bottom w:val="none" w:sz="0" w:space="0" w:color="auto"/>
        <w:right w:val="none" w:sz="0" w:space="0" w:color="auto"/>
      </w:divBdr>
    </w:div>
    <w:div w:id="837116823">
      <w:bodyDiv w:val="1"/>
      <w:marLeft w:val="0"/>
      <w:marRight w:val="0"/>
      <w:marTop w:val="0"/>
      <w:marBottom w:val="0"/>
      <w:divBdr>
        <w:top w:val="none" w:sz="0" w:space="0" w:color="auto"/>
        <w:left w:val="none" w:sz="0" w:space="0" w:color="auto"/>
        <w:bottom w:val="none" w:sz="0" w:space="0" w:color="auto"/>
        <w:right w:val="none" w:sz="0" w:space="0" w:color="auto"/>
      </w:divBdr>
    </w:div>
    <w:div w:id="837306064">
      <w:bodyDiv w:val="1"/>
      <w:marLeft w:val="0"/>
      <w:marRight w:val="0"/>
      <w:marTop w:val="0"/>
      <w:marBottom w:val="0"/>
      <w:divBdr>
        <w:top w:val="none" w:sz="0" w:space="0" w:color="auto"/>
        <w:left w:val="none" w:sz="0" w:space="0" w:color="auto"/>
        <w:bottom w:val="none" w:sz="0" w:space="0" w:color="auto"/>
        <w:right w:val="none" w:sz="0" w:space="0" w:color="auto"/>
      </w:divBdr>
    </w:div>
    <w:div w:id="838036595">
      <w:bodyDiv w:val="1"/>
      <w:marLeft w:val="0"/>
      <w:marRight w:val="0"/>
      <w:marTop w:val="0"/>
      <w:marBottom w:val="0"/>
      <w:divBdr>
        <w:top w:val="none" w:sz="0" w:space="0" w:color="auto"/>
        <w:left w:val="none" w:sz="0" w:space="0" w:color="auto"/>
        <w:bottom w:val="none" w:sz="0" w:space="0" w:color="auto"/>
        <w:right w:val="none" w:sz="0" w:space="0" w:color="auto"/>
      </w:divBdr>
    </w:div>
    <w:div w:id="838040922">
      <w:bodyDiv w:val="1"/>
      <w:marLeft w:val="0"/>
      <w:marRight w:val="0"/>
      <w:marTop w:val="0"/>
      <w:marBottom w:val="0"/>
      <w:divBdr>
        <w:top w:val="none" w:sz="0" w:space="0" w:color="auto"/>
        <w:left w:val="none" w:sz="0" w:space="0" w:color="auto"/>
        <w:bottom w:val="none" w:sz="0" w:space="0" w:color="auto"/>
        <w:right w:val="none" w:sz="0" w:space="0" w:color="auto"/>
      </w:divBdr>
    </w:div>
    <w:div w:id="838693498">
      <w:bodyDiv w:val="1"/>
      <w:marLeft w:val="0"/>
      <w:marRight w:val="0"/>
      <w:marTop w:val="0"/>
      <w:marBottom w:val="0"/>
      <w:divBdr>
        <w:top w:val="none" w:sz="0" w:space="0" w:color="auto"/>
        <w:left w:val="none" w:sz="0" w:space="0" w:color="auto"/>
        <w:bottom w:val="none" w:sz="0" w:space="0" w:color="auto"/>
        <w:right w:val="none" w:sz="0" w:space="0" w:color="auto"/>
      </w:divBdr>
    </w:div>
    <w:div w:id="839125474">
      <w:bodyDiv w:val="1"/>
      <w:marLeft w:val="0"/>
      <w:marRight w:val="0"/>
      <w:marTop w:val="0"/>
      <w:marBottom w:val="0"/>
      <w:divBdr>
        <w:top w:val="none" w:sz="0" w:space="0" w:color="auto"/>
        <w:left w:val="none" w:sz="0" w:space="0" w:color="auto"/>
        <w:bottom w:val="none" w:sz="0" w:space="0" w:color="auto"/>
        <w:right w:val="none" w:sz="0" w:space="0" w:color="auto"/>
      </w:divBdr>
    </w:div>
    <w:div w:id="839926989">
      <w:bodyDiv w:val="1"/>
      <w:marLeft w:val="0"/>
      <w:marRight w:val="0"/>
      <w:marTop w:val="0"/>
      <w:marBottom w:val="0"/>
      <w:divBdr>
        <w:top w:val="none" w:sz="0" w:space="0" w:color="auto"/>
        <w:left w:val="none" w:sz="0" w:space="0" w:color="auto"/>
        <w:bottom w:val="none" w:sz="0" w:space="0" w:color="auto"/>
        <w:right w:val="none" w:sz="0" w:space="0" w:color="auto"/>
      </w:divBdr>
    </w:div>
    <w:div w:id="840579880">
      <w:bodyDiv w:val="1"/>
      <w:marLeft w:val="0"/>
      <w:marRight w:val="0"/>
      <w:marTop w:val="0"/>
      <w:marBottom w:val="0"/>
      <w:divBdr>
        <w:top w:val="none" w:sz="0" w:space="0" w:color="auto"/>
        <w:left w:val="none" w:sz="0" w:space="0" w:color="auto"/>
        <w:bottom w:val="none" w:sz="0" w:space="0" w:color="auto"/>
        <w:right w:val="none" w:sz="0" w:space="0" w:color="auto"/>
      </w:divBdr>
    </w:div>
    <w:div w:id="840630324">
      <w:bodyDiv w:val="1"/>
      <w:marLeft w:val="0"/>
      <w:marRight w:val="0"/>
      <w:marTop w:val="0"/>
      <w:marBottom w:val="0"/>
      <w:divBdr>
        <w:top w:val="none" w:sz="0" w:space="0" w:color="auto"/>
        <w:left w:val="none" w:sz="0" w:space="0" w:color="auto"/>
        <w:bottom w:val="none" w:sz="0" w:space="0" w:color="auto"/>
        <w:right w:val="none" w:sz="0" w:space="0" w:color="auto"/>
      </w:divBdr>
    </w:div>
    <w:div w:id="841354517">
      <w:bodyDiv w:val="1"/>
      <w:marLeft w:val="0"/>
      <w:marRight w:val="0"/>
      <w:marTop w:val="0"/>
      <w:marBottom w:val="0"/>
      <w:divBdr>
        <w:top w:val="none" w:sz="0" w:space="0" w:color="auto"/>
        <w:left w:val="none" w:sz="0" w:space="0" w:color="auto"/>
        <w:bottom w:val="none" w:sz="0" w:space="0" w:color="auto"/>
        <w:right w:val="none" w:sz="0" w:space="0" w:color="auto"/>
      </w:divBdr>
    </w:div>
    <w:div w:id="841508403">
      <w:bodyDiv w:val="1"/>
      <w:marLeft w:val="0"/>
      <w:marRight w:val="0"/>
      <w:marTop w:val="0"/>
      <w:marBottom w:val="0"/>
      <w:divBdr>
        <w:top w:val="none" w:sz="0" w:space="0" w:color="auto"/>
        <w:left w:val="none" w:sz="0" w:space="0" w:color="auto"/>
        <w:bottom w:val="none" w:sz="0" w:space="0" w:color="auto"/>
        <w:right w:val="none" w:sz="0" w:space="0" w:color="auto"/>
      </w:divBdr>
    </w:div>
    <w:div w:id="843008362">
      <w:bodyDiv w:val="1"/>
      <w:marLeft w:val="0"/>
      <w:marRight w:val="0"/>
      <w:marTop w:val="0"/>
      <w:marBottom w:val="0"/>
      <w:divBdr>
        <w:top w:val="none" w:sz="0" w:space="0" w:color="auto"/>
        <w:left w:val="none" w:sz="0" w:space="0" w:color="auto"/>
        <w:bottom w:val="none" w:sz="0" w:space="0" w:color="auto"/>
        <w:right w:val="none" w:sz="0" w:space="0" w:color="auto"/>
      </w:divBdr>
    </w:div>
    <w:div w:id="843283882">
      <w:bodyDiv w:val="1"/>
      <w:marLeft w:val="0"/>
      <w:marRight w:val="0"/>
      <w:marTop w:val="0"/>
      <w:marBottom w:val="0"/>
      <w:divBdr>
        <w:top w:val="none" w:sz="0" w:space="0" w:color="auto"/>
        <w:left w:val="none" w:sz="0" w:space="0" w:color="auto"/>
        <w:bottom w:val="none" w:sz="0" w:space="0" w:color="auto"/>
        <w:right w:val="none" w:sz="0" w:space="0" w:color="auto"/>
      </w:divBdr>
    </w:div>
    <w:div w:id="845948135">
      <w:bodyDiv w:val="1"/>
      <w:marLeft w:val="0"/>
      <w:marRight w:val="0"/>
      <w:marTop w:val="0"/>
      <w:marBottom w:val="0"/>
      <w:divBdr>
        <w:top w:val="none" w:sz="0" w:space="0" w:color="auto"/>
        <w:left w:val="none" w:sz="0" w:space="0" w:color="auto"/>
        <w:bottom w:val="none" w:sz="0" w:space="0" w:color="auto"/>
        <w:right w:val="none" w:sz="0" w:space="0" w:color="auto"/>
      </w:divBdr>
    </w:div>
    <w:div w:id="846404926">
      <w:bodyDiv w:val="1"/>
      <w:marLeft w:val="0"/>
      <w:marRight w:val="0"/>
      <w:marTop w:val="0"/>
      <w:marBottom w:val="0"/>
      <w:divBdr>
        <w:top w:val="none" w:sz="0" w:space="0" w:color="auto"/>
        <w:left w:val="none" w:sz="0" w:space="0" w:color="auto"/>
        <w:bottom w:val="none" w:sz="0" w:space="0" w:color="auto"/>
        <w:right w:val="none" w:sz="0" w:space="0" w:color="auto"/>
      </w:divBdr>
    </w:div>
    <w:div w:id="846678819">
      <w:bodyDiv w:val="1"/>
      <w:marLeft w:val="0"/>
      <w:marRight w:val="0"/>
      <w:marTop w:val="0"/>
      <w:marBottom w:val="0"/>
      <w:divBdr>
        <w:top w:val="none" w:sz="0" w:space="0" w:color="auto"/>
        <w:left w:val="none" w:sz="0" w:space="0" w:color="auto"/>
        <w:bottom w:val="none" w:sz="0" w:space="0" w:color="auto"/>
        <w:right w:val="none" w:sz="0" w:space="0" w:color="auto"/>
      </w:divBdr>
    </w:div>
    <w:div w:id="846942671">
      <w:bodyDiv w:val="1"/>
      <w:marLeft w:val="0"/>
      <w:marRight w:val="0"/>
      <w:marTop w:val="0"/>
      <w:marBottom w:val="0"/>
      <w:divBdr>
        <w:top w:val="none" w:sz="0" w:space="0" w:color="auto"/>
        <w:left w:val="none" w:sz="0" w:space="0" w:color="auto"/>
        <w:bottom w:val="none" w:sz="0" w:space="0" w:color="auto"/>
        <w:right w:val="none" w:sz="0" w:space="0" w:color="auto"/>
      </w:divBdr>
      <w:divsChild>
        <w:div w:id="1636833068">
          <w:marLeft w:val="480"/>
          <w:marRight w:val="0"/>
          <w:marTop w:val="0"/>
          <w:marBottom w:val="0"/>
          <w:divBdr>
            <w:top w:val="none" w:sz="0" w:space="0" w:color="auto"/>
            <w:left w:val="none" w:sz="0" w:space="0" w:color="auto"/>
            <w:bottom w:val="none" w:sz="0" w:space="0" w:color="auto"/>
            <w:right w:val="none" w:sz="0" w:space="0" w:color="auto"/>
          </w:divBdr>
        </w:div>
        <w:div w:id="1966110129">
          <w:marLeft w:val="480"/>
          <w:marRight w:val="0"/>
          <w:marTop w:val="0"/>
          <w:marBottom w:val="0"/>
          <w:divBdr>
            <w:top w:val="none" w:sz="0" w:space="0" w:color="auto"/>
            <w:left w:val="none" w:sz="0" w:space="0" w:color="auto"/>
            <w:bottom w:val="none" w:sz="0" w:space="0" w:color="auto"/>
            <w:right w:val="none" w:sz="0" w:space="0" w:color="auto"/>
          </w:divBdr>
        </w:div>
        <w:div w:id="566844240">
          <w:marLeft w:val="480"/>
          <w:marRight w:val="0"/>
          <w:marTop w:val="0"/>
          <w:marBottom w:val="0"/>
          <w:divBdr>
            <w:top w:val="none" w:sz="0" w:space="0" w:color="auto"/>
            <w:left w:val="none" w:sz="0" w:space="0" w:color="auto"/>
            <w:bottom w:val="none" w:sz="0" w:space="0" w:color="auto"/>
            <w:right w:val="none" w:sz="0" w:space="0" w:color="auto"/>
          </w:divBdr>
        </w:div>
        <w:div w:id="657422941">
          <w:marLeft w:val="480"/>
          <w:marRight w:val="0"/>
          <w:marTop w:val="0"/>
          <w:marBottom w:val="0"/>
          <w:divBdr>
            <w:top w:val="none" w:sz="0" w:space="0" w:color="auto"/>
            <w:left w:val="none" w:sz="0" w:space="0" w:color="auto"/>
            <w:bottom w:val="none" w:sz="0" w:space="0" w:color="auto"/>
            <w:right w:val="none" w:sz="0" w:space="0" w:color="auto"/>
          </w:divBdr>
        </w:div>
        <w:div w:id="1920823951">
          <w:marLeft w:val="480"/>
          <w:marRight w:val="0"/>
          <w:marTop w:val="0"/>
          <w:marBottom w:val="0"/>
          <w:divBdr>
            <w:top w:val="none" w:sz="0" w:space="0" w:color="auto"/>
            <w:left w:val="none" w:sz="0" w:space="0" w:color="auto"/>
            <w:bottom w:val="none" w:sz="0" w:space="0" w:color="auto"/>
            <w:right w:val="none" w:sz="0" w:space="0" w:color="auto"/>
          </w:divBdr>
        </w:div>
        <w:div w:id="291834770">
          <w:marLeft w:val="480"/>
          <w:marRight w:val="0"/>
          <w:marTop w:val="0"/>
          <w:marBottom w:val="0"/>
          <w:divBdr>
            <w:top w:val="none" w:sz="0" w:space="0" w:color="auto"/>
            <w:left w:val="none" w:sz="0" w:space="0" w:color="auto"/>
            <w:bottom w:val="none" w:sz="0" w:space="0" w:color="auto"/>
            <w:right w:val="none" w:sz="0" w:space="0" w:color="auto"/>
          </w:divBdr>
        </w:div>
        <w:div w:id="1528758442">
          <w:marLeft w:val="480"/>
          <w:marRight w:val="0"/>
          <w:marTop w:val="0"/>
          <w:marBottom w:val="0"/>
          <w:divBdr>
            <w:top w:val="none" w:sz="0" w:space="0" w:color="auto"/>
            <w:left w:val="none" w:sz="0" w:space="0" w:color="auto"/>
            <w:bottom w:val="none" w:sz="0" w:space="0" w:color="auto"/>
            <w:right w:val="none" w:sz="0" w:space="0" w:color="auto"/>
          </w:divBdr>
        </w:div>
        <w:div w:id="1893688882">
          <w:marLeft w:val="480"/>
          <w:marRight w:val="0"/>
          <w:marTop w:val="0"/>
          <w:marBottom w:val="0"/>
          <w:divBdr>
            <w:top w:val="none" w:sz="0" w:space="0" w:color="auto"/>
            <w:left w:val="none" w:sz="0" w:space="0" w:color="auto"/>
            <w:bottom w:val="none" w:sz="0" w:space="0" w:color="auto"/>
            <w:right w:val="none" w:sz="0" w:space="0" w:color="auto"/>
          </w:divBdr>
        </w:div>
        <w:div w:id="966279710">
          <w:marLeft w:val="480"/>
          <w:marRight w:val="0"/>
          <w:marTop w:val="0"/>
          <w:marBottom w:val="0"/>
          <w:divBdr>
            <w:top w:val="none" w:sz="0" w:space="0" w:color="auto"/>
            <w:left w:val="none" w:sz="0" w:space="0" w:color="auto"/>
            <w:bottom w:val="none" w:sz="0" w:space="0" w:color="auto"/>
            <w:right w:val="none" w:sz="0" w:space="0" w:color="auto"/>
          </w:divBdr>
        </w:div>
        <w:div w:id="416485731">
          <w:marLeft w:val="480"/>
          <w:marRight w:val="0"/>
          <w:marTop w:val="0"/>
          <w:marBottom w:val="0"/>
          <w:divBdr>
            <w:top w:val="none" w:sz="0" w:space="0" w:color="auto"/>
            <w:left w:val="none" w:sz="0" w:space="0" w:color="auto"/>
            <w:bottom w:val="none" w:sz="0" w:space="0" w:color="auto"/>
            <w:right w:val="none" w:sz="0" w:space="0" w:color="auto"/>
          </w:divBdr>
        </w:div>
        <w:div w:id="2100978127">
          <w:marLeft w:val="480"/>
          <w:marRight w:val="0"/>
          <w:marTop w:val="0"/>
          <w:marBottom w:val="0"/>
          <w:divBdr>
            <w:top w:val="none" w:sz="0" w:space="0" w:color="auto"/>
            <w:left w:val="none" w:sz="0" w:space="0" w:color="auto"/>
            <w:bottom w:val="none" w:sz="0" w:space="0" w:color="auto"/>
            <w:right w:val="none" w:sz="0" w:space="0" w:color="auto"/>
          </w:divBdr>
        </w:div>
        <w:div w:id="1794203751">
          <w:marLeft w:val="480"/>
          <w:marRight w:val="0"/>
          <w:marTop w:val="0"/>
          <w:marBottom w:val="0"/>
          <w:divBdr>
            <w:top w:val="none" w:sz="0" w:space="0" w:color="auto"/>
            <w:left w:val="none" w:sz="0" w:space="0" w:color="auto"/>
            <w:bottom w:val="none" w:sz="0" w:space="0" w:color="auto"/>
            <w:right w:val="none" w:sz="0" w:space="0" w:color="auto"/>
          </w:divBdr>
        </w:div>
        <w:div w:id="1656571447">
          <w:marLeft w:val="480"/>
          <w:marRight w:val="0"/>
          <w:marTop w:val="0"/>
          <w:marBottom w:val="0"/>
          <w:divBdr>
            <w:top w:val="none" w:sz="0" w:space="0" w:color="auto"/>
            <w:left w:val="none" w:sz="0" w:space="0" w:color="auto"/>
            <w:bottom w:val="none" w:sz="0" w:space="0" w:color="auto"/>
            <w:right w:val="none" w:sz="0" w:space="0" w:color="auto"/>
          </w:divBdr>
        </w:div>
        <w:div w:id="1542673268">
          <w:marLeft w:val="480"/>
          <w:marRight w:val="0"/>
          <w:marTop w:val="0"/>
          <w:marBottom w:val="0"/>
          <w:divBdr>
            <w:top w:val="none" w:sz="0" w:space="0" w:color="auto"/>
            <w:left w:val="none" w:sz="0" w:space="0" w:color="auto"/>
            <w:bottom w:val="none" w:sz="0" w:space="0" w:color="auto"/>
            <w:right w:val="none" w:sz="0" w:space="0" w:color="auto"/>
          </w:divBdr>
        </w:div>
        <w:div w:id="489954729">
          <w:marLeft w:val="480"/>
          <w:marRight w:val="0"/>
          <w:marTop w:val="0"/>
          <w:marBottom w:val="0"/>
          <w:divBdr>
            <w:top w:val="none" w:sz="0" w:space="0" w:color="auto"/>
            <w:left w:val="none" w:sz="0" w:space="0" w:color="auto"/>
            <w:bottom w:val="none" w:sz="0" w:space="0" w:color="auto"/>
            <w:right w:val="none" w:sz="0" w:space="0" w:color="auto"/>
          </w:divBdr>
        </w:div>
        <w:div w:id="1885867256">
          <w:marLeft w:val="480"/>
          <w:marRight w:val="0"/>
          <w:marTop w:val="0"/>
          <w:marBottom w:val="0"/>
          <w:divBdr>
            <w:top w:val="none" w:sz="0" w:space="0" w:color="auto"/>
            <w:left w:val="none" w:sz="0" w:space="0" w:color="auto"/>
            <w:bottom w:val="none" w:sz="0" w:space="0" w:color="auto"/>
            <w:right w:val="none" w:sz="0" w:space="0" w:color="auto"/>
          </w:divBdr>
        </w:div>
        <w:div w:id="2137605713">
          <w:marLeft w:val="480"/>
          <w:marRight w:val="0"/>
          <w:marTop w:val="0"/>
          <w:marBottom w:val="0"/>
          <w:divBdr>
            <w:top w:val="none" w:sz="0" w:space="0" w:color="auto"/>
            <w:left w:val="none" w:sz="0" w:space="0" w:color="auto"/>
            <w:bottom w:val="none" w:sz="0" w:space="0" w:color="auto"/>
            <w:right w:val="none" w:sz="0" w:space="0" w:color="auto"/>
          </w:divBdr>
        </w:div>
        <w:div w:id="671300427">
          <w:marLeft w:val="480"/>
          <w:marRight w:val="0"/>
          <w:marTop w:val="0"/>
          <w:marBottom w:val="0"/>
          <w:divBdr>
            <w:top w:val="none" w:sz="0" w:space="0" w:color="auto"/>
            <w:left w:val="none" w:sz="0" w:space="0" w:color="auto"/>
            <w:bottom w:val="none" w:sz="0" w:space="0" w:color="auto"/>
            <w:right w:val="none" w:sz="0" w:space="0" w:color="auto"/>
          </w:divBdr>
        </w:div>
        <w:div w:id="1359549804">
          <w:marLeft w:val="480"/>
          <w:marRight w:val="0"/>
          <w:marTop w:val="0"/>
          <w:marBottom w:val="0"/>
          <w:divBdr>
            <w:top w:val="none" w:sz="0" w:space="0" w:color="auto"/>
            <w:left w:val="none" w:sz="0" w:space="0" w:color="auto"/>
            <w:bottom w:val="none" w:sz="0" w:space="0" w:color="auto"/>
            <w:right w:val="none" w:sz="0" w:space="0" w:color="auto"/>
          </w:divBdr>
        </w:div>
        <w:div w:id="1550528462">
          <w:marLeft w:val="480"/>
          <w:marRight w:val="0"/>
          <w:marTop w:val="0"/>
          <w:marBottom w:val="0"/>
          <w:divBdr>
            <w:top w:val="none" w:sz="0" w:space="0" w:color="auto"/>
            <w:left w:val="none" w:sz="0" w:space="0" w:color="auto"/>
            <w:bottom w:val="none" w:sz="0" w:space="0" w:color="auto"/>
            <w:right w:val="none" w:sz="0" w:space="0" w:color="auto"/>
          </w:divBdr>
        </w:div>
        <w:div w:id="419915641">
          <w:marLeft w:val="480"/>
          <w:marRight w:val="0"/>
          <w:marTop w:val="0"/>
          <w:marBottom w:val="0"/>
          <w:divBdr>
            <w:top w:val="none" w:sz="0" w:space="0" w:color="auto"/>
            <w:left w:val="none" w:sz="0" w:space="0" w:color="auto"/>
            <w:bottom w:val="none" w:sz="0" w:space="0" w:color="auto"/>
            <w:right w:val="none" w:sz="0" w:space="0" w:color="auto"/>
          </w:divBdr>
        </w:div>
        <w:div w:id="697121508">
          <w:marLeft w:val="480"/>
          <w:marRight w:val="0"/>
          <w:marTop w:val="0"/>
          <w:marBottom w:val="0"/>
          <w:divBdr>
            <w:top w:val="none" w:sz="0" w:space="0" w:color="auto"/>
            <w:left w:val="none" w:sz="0" w:space="0" w:color="auto"/>
            <w:bottom w:val="none" w:sz="0" w:space="0" w:color="auto"/>
            <w:right w:val="none" w:sz="0" w:space="0" w:color="auto"/>
          </w:divBdr>
        </w:div>
        <w:div w:id="1597981163">
          <w:marLeft w:val="480"/>
          <w:marRight w:val="0"/>
          <w:marTop w:val="0"/>
          <w:marBottom w:val="0"/>
          <w:divBdr>
            <w:top w:val="none" w:sz="0" w:space="0" w:color="auto"/>
            <w:left w:val="none" w:sz="0" w:space="0" w:color="auto"/>
            <w:bottom w:val="none" w:sz="0" w:space="0" w:color="auto"/>
            <w:right w:val="none" w:sz="0" w:space="0" w:color="auto"/>
          </w:divBdr>
        </w:div>
        <w:div w:id="2089384183">
          <w:marLeft w:val="480"/>
          <w:marRight w:val="0"/>
          <w:marTop w:val="0"/>
          <w:marBottom w:val="0"/>
          <w:divBdr>
            <w:top w:val="none" w:sz="0" w:space="0" w:color="auto"/>
            <w:left w:val="none" w:sz="0" w:space="0" w:color="auto"/>
            <w:bottom w:val="none" w:sz="0" w:space="0" w:color="auto"/>
            <w:right w:val="none" w:sz="0" w:space="0" w:color="auto"/>
          </w:divBdr>
        </w:div>
        <w:div w:id="990329415">
          <w:marLeft w:val="480"/>
          <w:marRight w:val="0"/>
          <w:marTop w:val="0"/>
          <w:marBottom w:val="0"/>
          <w:divBdr>
            <w:top w:val="none" w:sz="0" w:space="0" w:color="auto"/>
            <w:left w:val="none" w:sz="0" w:space="0" w:color="auto"/>
            <w:bottom w:val="none" w:sz="0" w:space="0" w:color="auto"/>
            <w:right w:val="none" w:sz="0" w:space="0" w:color="auto"/>
          </w:divBdr>
        </w:div>
        <w:div w:id="1582058641">
          <w:marLeft w:val="480"/>
          <w:marRight w:val="0"/>
          <w:marTop w:val="0"/>
          <w:marBottom w:val="0"/>
          <w:divBdr>
            <w:top w:val="none" w:sz="0" w:space="0" w:color="auto"/>
            <w:left w:val="none" w:sz="0" w:space="0" w:color="auto"/>
            <w:bottom w:val="none" w:sz="0" w:space="0" w:color="auto"/>
            <w:right w:val="none" w:sz="0" w:space="0" w:color="auto"/>
          </w:divBdr>
        </w:div>
        <w:div w:id="1981689227">
          <w:marLeft w:val="480"/>
          <w:marRight w:val="0"/>
          <w:marTop w:val="0"/>
          <w:marBottom w:val="0"/>
          <w:divBdr>
            <w:top w:val="none" w:sz="0" w:space="0" w:color="auto"/>
            <w:left w:val="none" w:sz="0" w:space="0" w:color="auto"/>
            <w:bottom w:val="none" w:sz="0" w:space="0" w:color="auto"/>
            <w:right w:val="none" w:sz="0" w:space="0" w:color="auto"/>
          </w:divBdr>
        </w:div>
        <w:div w:id="932593500">
          <w:marLeft w:val="480"/>
          <w:marRight w:val="0"/>
          <w:marTop w:val="0"/>
          <w:marBottom w:val="0"/>
          <w:divBdr>
            <w:top w:val="none" w:sz="0" w:space="0" w:color="auto"/>
            <w:left w:val="none" w:sz="0" w:space="0" w:color="auto"/>
            <w:bottom w:val="none" w:sz="0" w:space="0" w:color="auto"/>
            <w:right w:val="none" w:sz="0" w:space="0" w:color="auto"/>
          </w:divBdr>
        </w:div>
        <w:div w:id="1056389766">
          <w:marLeft w:val="480"/>
          <w:marRight w:val="0"/>
          <w:marTop w:val="0"/>
          <w:marBottom w:val="0"/>
          <w:divBdr>
            <w:top w:val="none" w:sz="0" w:space="0" w:color="auto"/>
            <w:left w:val="none" w:sz="0" w:space="0" w:color="auto"/>
            <w:bottom w:val="none" w:sz="0" w:space="0" w:color="auto"/>
            <w:right w:val="none" w:sz="0" w:space="0" w:color="auto"/>
          </w:divBdr>
        </w:div>
      </w:divsChild>
    </w:div>
    <w:div w:id="847135979">
      <w:bodyDiv w:val="1"/>
      <w:marLeft w:val="0"/>
      <w:marRight w:val="0"/>
      <w:marTop w:val="0"/>
      <w:marBottom w:val="0"/>
      <w:divBdr>
        <w:top w:val="none" w:sz="0" w:space="0" w:color="auto"/>
        <w:left w:val="none" w:sz="0" w:space="0" w:color="auto"/>
        <w:bottom w:val="none" w:sz="0" w:space="0" w:color="auto"/>
        <w:right w:val="none" w:sz="0" w:space="0" w:color="auto"/>
      </w:divBdr>
    </w:div>
    <w:div w:id="850147132">
      <w:bodyDiv w:val="1"/>
      <w:marLeft w:val="0"/>
      <w:marRight w:val="0"/>
      <w:marTop w:val="0"/>
      <w:marBottom w:val="0"/>
      <w:divBdr>
        <w:top w:val="none" w:sz="0" w:space="0" w:color="auto"/>
        <w:left w:val="none" w:sz="0" w:space="0" w:color="auto"/>
        <w:bottom w:val="none" w:sz="0" w:space="0" w:color="auto"/>
        <w:right w:val="none" w:sz="0" w:space="0" w:color="auto"/>
      </w:divBdr>
    </w:div>
    <w:div w:id="850527764">
      <w:bodyDiv w:val="1"/>
      <w:marLeft w:val="0"/>
      <w:marRight w:val="0"/>
      <w:marTop w:val="0"/>
      <w:marBottom w:val="0"/>
      <w:divBdr>
        <w:top w:val="none" w:sz="0" w:space="0" w:color="auto"/>
        <w:left w:val="none" w:sz="0" w:space="0" w:color="auto"/>
        <w:bottom w:val="none" w:sz="0" w:space="0" w:color="auto"/>
        <w:right w:val="none" w:sz="0" w:space="0" w:color="auto"/>
      </w:divBdr>
    </w:div>
    <w:div w:id="851577283">
      <w:bodyDiv w:val="1"/>
      <w:marLeft w:val="0"/>
      <w:marRight w:val="0"/>
      <w:marTop w:val="0"/>
      <w:marBottom w:val="0"/>
      <w:divBdr>
        <w:top w:val="none" w:sz="0" w:space="0" w:color="auto"/>
        <w:left w:val="none" w:sz="0" w:space="0" w:color="auto"/>
        <w:bottom w:val="none" w:sz="0" w:space="0" w:color="auto"/>
        <w:right w:val="none" w:sz="0" w:space="0" w:color="auto"/>
      </w:divBdr>
    </w:div>
    <w:div w:id="851844057">
      <w:bodyDiv w:val="1"/>
      <w:marLeft w:val="0"/>
      <w:marRight w:val="0"/>
      <w:marTop w:val="0"/>
      <w:marBottom w:val="0"/>
      <w:divBdr>
        <w:top w:val="none" w:sz="0" w:space="0" w:color="auto"/>
        <w:left w:val="none" w:sz="0" w:space="0" w:color="auto"/>
        <w:bottom w:val="none" w:sz="0" w:space="0" w:color="auto"/>
        <w:right w:val="none" w:sz="0" w:space="0" w:color="auto"/>
      </w:divBdr>
    </w:div>
    <w:div w:id="852497471">
      <w:bodyDiv w:val="1"/>
      <w:marLeft w:val="0"/>
      <w:marRight w:val="0"/>
      <w:marTop w:val="0"/>
      <w:marBottom w:val="0"/>
      <w:divBdr>
        <w:top w:val="none" w:sz="0" w:space="0" w:color="auto"/>
        <w:left w:val="none" w:sz="0" w:space="0" w:color="auto"/>
        <w:bottom w:val="none" w:sz="0" w:space="0" w:color="auto"/>
        <w:right w:val="none" w:sz="0" w:space="0" w:color="auto"/>
      </w:divBdr>
    </w:div>
    <w:div w:id="853878444">
      <w:bodyDiv w:val="1"/>
      <w:marLeft w:val="0"/>
      <w:marRight w:val="0"/>
      <w:marTop w:val="0"/>
      <w:marBottom w:val="0"/>
      <w:divBdr>
        <w:top w:val="none" w:sz="0" w:space="0" w:color="auto"/>
        <w:left w:val="none" w:sz="0" w:space="0" w:color="auto"/>
        <w:bottom w:val="none" w:sz="0" w:space="0" w:color="auto"/>
        <w:right w:val="none" w:sz="0" w:space="0" w:color="auto"/>
      </w:divBdr>
    </w:div>
    <w:div w:id="854418114">
      <w:bodyDiv w:val="1"/>
      <w:marLeft w:val="0"/>
      <w:marRight w:val="0"/>
      <w:marTop w:val="0"/>
      <w:marBottom w:val="0"/>
      <w:divBdr>
        <w:top w:val="none" w:sz="0" w:space="0" w:color="auto"/>
        <w:left w:val="none" w:sz="0" w:space="0" w:color="auto"/>
        <w:bottom w:val="none" w:sz="0" w:space="0" w:color="auto"/>
        <w:right w:val="none" w:sz="0" w:space="0" w:color="auto"/>
      </w:divBdr>
    </w:div>
    <w:div w:id="854687351">
      <w:bodyDiv w:val="1"/>
      <w:marLeft w:val="0"/>
      <w:marRight w:val="0"/>
      <w:marTop w:val="0"/>
      <w:marBottom w:val="0"/>
      <w:divBdr>
        <w:top w:val="none" w:sz="0" w:space="0" w:color="auto"/>
        <w:left w:val="none" w:sz="0" w:space="0" w:color="auto"/>
        <w:bottom w:val="none" w:sz="0" w:space="0" w:color="auto"/>
        <w:right w:val="none" w:sz="0" w:space="0" w:color="auto"/>
      </w:divBdr>
    </w:div>
    <w:div w:id="854804584">
      <w:bodyDiv w:val="1"/>
      <w:marLeft w:val="0"/>
      <w:marRight w:val="0"/>
      <w:marTop w:val="0"/>
      <w:marBottom w:val="0"/>
      <w:divBdr>
        <w:top w:val="none" w:sz="0" w:space="0" w:color="auto"/>
        <w:left w:val="none" w:sz="0" w:space="0" w:color="auto"/>
        <w:bottom w:val="none" w:sz="0" w:space="0" w:color="auto"/>
        <w:right w:val="none" w:sz="0" w:space="0" w:color="auto"/>
      </w:divBdr>
    </w:div>
    <w:div w:id="855271049">
      <w:bodyDiv w:val="1"/>
      <w:marLeft w:val="0"/>
      <w:marRight w:val="0"/>
      <w:marTop w:val="0"/>
      <w:marBottom w:val="0"/>
      <w:divBdr>
        <w:top w:val="none" w:sz="0" w:space="0" w:color="auto"/>
        <w:left w:val="none" w:sz="0" w:space="0" w:color="auto"/>
        <w:bottom w:val="none" w:sz="0" w:space="0" w:color="auto"/>
        <w:right w:val="none" w:sz="0" w:space="0" w:color="auto"/>
      </w:divBdr>
    </w:div>
    <w:div w:id="855726958">
      <w:bodyDiv w:val="1"/>
      <w:marLeft w:val="0"/>
      <w:marRight w:val="0"/>
      <w:marTop w:val="0"/>
      <w:marBottom w:val="0"/>
      <w:divBdr>
        <w:top w:val="none" w:sz="0" w:space="0" w:color="auto"/>
        <w:left w:val="none" w:sz="0" w:space="0" w:color="auto"/>
        <w:bottom w:val="none" w:sz="0" w:space="0" w:color="auto"/>
        <w:right w:val="none" w:sz="0" w:space="0" w:color="auto"/>
      </w:divBdr>
    </w:div>
    <w:div w:id="856425050">
      <w:bodyDiv w:val="1"/>
      <w:marLeft w:val="0"/>
      <w:marRight w:val="0"/>
      <w:marTop w:val="0"/>
      <w:marBottom w:val="0"/>
      <w:divBdr>
        <w:top w:val="none" w:sz="0" w:space="0" w:color="auto"/>
        <w:left w:val="none" w:sz="0" w:space="0" w:color="auto"/>
        <w:bottom w:val="none" w:sz="0" w:space="0" w:color="auto"/>
        <w:right w:val="none" w:sz="0" w:space="0" w:color="auto"/>
      </w:divBdr>
    </w:div>
    <w:div w:id="856699892">
      <w:bodyDiv w:val="1"/>
      <w:marLeft w:val="0"/>
      <w:marRight w:val="0"/>
      <w:marTop w:val="0"/>
      <w:marBottom w:val="0"/>
      <w:divBdr>
        <w:top w:val="none" w:sz="0" w:space="0" w:color="auto"/>
        <w:left w:val="none" w:sz="0" w:space="0" w:color="auto"/>
        <w:bottom w:val="none" w:sz="0" w:space="0" w:color="auto"/>
        <w:right w:val="none" w:sz="0" w:space="0" w:color="auto"/>
      </w:divBdr>
    </w:div>
    <w:div w:id="856770884">
      <w:bodyDiv w:val="1"/>
      <w:marLeft w:val="0"/>
      <w:marRight w:val="0"/>
      <w:marTop w:val="0"/>
      <w:marBottom w:val="0"/>
      <w:divBdr>
        <w:top w:val="none" w:sz="0" w:space="0" w:color="auto"/>
        <w:left w:val="none" w:sz="0" w:space="0" w:color="auto"/>
        <w:bottom w:val="none" w:sz="0" w:space="0" w:color="auto"/>
        <w:right w:val="none" w:sz="0" w:space="0" w:color="auto"/>
      </w:divBdr>
    </w:div>
    <w:div w:id="858391724">
      <w:bodyDiv w:val="1"/>
      <w:marLeft w:val="0"/>
      <w:marRight w:val="0"/>
      <w:marTop w:val="0"/>
      <w:marBottom w:val="0"/>
      <w:divBdr>
        <w:top w:val="none" w:sz="0" w:space="0" w:color="auto"/>
        <w:left w:val="none" w:sz="0" w:space="0" w:color="auto"/>
        <w:bottom w:val="none" w:sz="0" w:space="0" w:color="auto"/>
        <w:right w:val="none" w:sz="0" w:space="0" w:color="auto"/>
      </w:divBdr>
    </w:div>
    <w:div w:id="859930366">
      <w:bodyDiv w:val="1"/>
      <w:marLeft w:val="0"/>
      <w:marRight w:val="0"/>
      <w:marTop w:val="0"/>
      <w:marBottom w:val="0"/>
      <w:divBdr>
        <w:top w:val="none" w:sz="0" w:space="0" w:color="auto"/>
        <w:left w:val="none" w:sz="0" w:space="0" w:color="auto"/>
        <w:bottom w:val="none" w:sz="0" w:space="0" w:color="auto"/>
        <w:right w:val="none" w:sz="0" w:space="0" w:color="auto"/>
      </w:divBdr>
    </w:div>
    <w:div w:id="860317736">
      <w:bodyDiv w:val="1"/>
      <w:marLeft w:val="0"/>
      <w:marRight w:val="0"/>
      <w:marTop w:val="0"/>
      <w:marBottom w:val="0"/>
      <w:divBdr>
        <w:top w:val="none" w:sz="0" w:space="0" w:color="auto"/>
        <w:left w:val="none" w:sz="0" w:space="0" w:color="auto"/>
        <w:bottom w:val="none" w:sz="0" w:space="0" w:color="auto"/>
        <w:right w:val="none" w:sz="0" w:space="0" w:color="auto"/>
      </w:divBdr>
    </w:div>
    <w:div w:id="860894187">
      <w:bodyDiv w:val="1"/>
      <w:marLeft w:val="0"/>
      <w:marRight w:val="0"/>
      <w:marTop w:val="0"/>
      <w:marBottom w:val="0"/>
      <w:divBdr>
        <w:top w:val="none" w:sz="0" w:space="0" w:color="auto"/>
        <w:left w:val="none" w:sz="0" w:space="0" w:color="auto"/>
        <w:bottom w:val="none" w:sz="0" w:space="0" w:color="auto"/>
        <w:right w:val="none" w:sz="0" w:space="0" w:color="auto"/>
      </w:divBdr>
    </w:div>
    <w:div w:id="860972887">
      <w:bodyDiv w:val="1"/>
      <w:marLeft w:val="0"/>
      <w:marRight w:val="0"/>
      <w:marTop w:val="0"/>
      <w:marBottom w:val="0"/>
      <w:divBdr>
        <w:top w:val="none" w:sz="0" w:space="0" w:color="auto"/>
        <w:left w:val="none" w:sz="0" w:space="0" w:color="auto"/>
        <w:bottom w:val="none" w:sz="0" w:space="0" w:color="auto"/>
        <w:right w:val="none" w:sz="0" w:space="0" w:color="auto"/>
      </w:divBdr>
    </w:div>
    <w:div w:id="862208441">
      <w:bodyDiv w:val="1"/>
      <w:marLeft w:val="0"/>
      <w:marRight w:val="0"/>
      <w:marTop w:val="0"/>
      <w:marBottom w:val="0"/>
      <w:divBdr>
        <w:top w:val="none" w:sz="0" w:space="0" w:color="auto"/>
        <w:left w:val="none" w:sz="0" w:space="0" w:color="auto"/>
        <w:bottom w:val="none" w:sz="0" w:space="0" w:color="auto"/>
        <w:right w:val="none" w:sz="0" w:space="0" w:color="auto"/>
      </w:divBdr>
    </w:div>
    <w:div w:id="862401811">
      <w:bodyDiv w:val="1"/>
      <w:marLeft w:val="0"/>
      <w:marRight w:val="0"/>
      <w:marTop w:val="0"/>
      <w:marBottom w:val="0"/>
      <w:divBdr>
        <w:top w:val="none" w:sz="0" w:space="0" w:color="auto"/>
        <w:left w:val="none" w:sz="0" w:space="0" w:color="auto"/>
        <w:bottom w:val="none" w:sz="0" w:space="0" w:color="auto"/>
        <w:right w:val="none" w:sz="0" w:space="0" w:color="auto"/>
      </w:divBdr>
    </w:div>
    <w:div w:id="862673708">
      <w:bodyDiv w:val="1"/>
      <w:marLeft w:val="0"/>
      <w:marRight w:val="0"/>
      <w:marTop w:val="0"/>
      <w:marBottom w:val="0"/>
      <w:divBdr>
        <w:top w:val="none" w:sz="0" w:space="0" w:color="auto"/>
        <w:left w:val="none" w:sz="0" w:space="0" w:color="auto"/>
        <w:bottom w:val="none" w:sz="0" w:space="0" w:color="auto"/>
        <w:right w:val="none" w:sz="0" w:space="0" w:color="auto"/>
      </w:divBdr>
    </w:div>
    <w:div w:id="862747605">
      <w:bodyDiv w:val="1"/>
      <w:marLeft w:val="0"/>
      <w:marRight w:val="0"/>
      <w:marTop w:val="0"/>
      <w:marBottom w:val="0"/>
      <w:divBdr>
        <w:top w:val="none" w:sz="0" w:space="0" w:color="auto"/>
        <w:left w:val="none" w:sz="0" w:space="0" w:color="auto"/>
        <w:bottom w:val="none" w:sz="0" w:space="0" w:color="auto"/>
        <w:right w:val="none" w:sz="0" w:space="0" w:color="auto"/>
      </w:divBdr>
    </w:div>
    <w:div w:id="865101280">
      <w:bodyDiv w:val="1"/>
      <w:marLeft w:val="0"/>
      <w:marRight w:val="0"/>
      <w:marTop w:val="0"/>
      <w:marBottom w:val="0"/>
      <w:divBdr>
        <w:top w:val="none" w:sz="0" w:space="0" w:color="auto"/>
        <w:left w:val="none" w:sz="0" w:space="0" w:color="auto"/>
        <w:bottom w:val="none" w:sz="0" w:space="0" w:color="auto"/>
        <w:right w:val="none" w:sz="0" w:space="0" w:color="auto"/>
      </w:divBdr>
    </w:div>
    <w:div w:id="865606339">
      <w:bodyDiv w:val="1"/>
      <w:marLeft w:val="0"/>
      <w:marRight w:val="0"/>
      <w:marTop w:val="0"/>
      <w:marBottom w:val="0"/>
      <w:divBdr>
        <w:top w:val="none" w:sz="0" w:space="0" w:color="auto"/>
        <w:left w:val="none" w:sz="0" w:space="0" w:color="auto"/>
        <w:bottom w:val="none" w:sz="0" w:space="0" w:color="auto"/>
        <w:right w:val="none" w:sz="0" w:space="0" w:color="auto"/>
      </w:divBdr>
    </w:div>
    <w:div w:id="865673636">
      <w:bodyDiv w:val="1"/>
      <w:marLeft w:val="0"/>
      <w:marRight w:val="0"/>
      <w:marTop w:val="0"/>
      <w:marBottom w:val="0"/>
      <w:divBdr>
        <w:top w:val="none" w:sz="0" w:space="0" w:color="auto"/>
        <w:left w:val="none" w:sz="0" w:space="0" w:color="auto"/>
        <w:bottom w:val="none" w:sz="0" w:space="0" w:color="auto"/>
        <w:right w:val="none" w:sz="0" w:space="0" w:color="auto"/>
      </w:divBdr>
    </w:div>
    <w:div w:id="865871361">
      <w:bodyDiv w:val="1"/>
      <w:marLeft w:val="0"/>
      <w:marRight w:val="0"/>
      <w:marTop w:val="0"/>
      <w:marBottom w:val="0"/>
      <w:divBdr>
        <w:top w:val="none" w:sz="0" w:space="0" w:color="auto"/>
        <w:left w:val="none" w:sz="0" w:space="0" w:color="auto"/>
        <w:bottom w:val="none" w:sz="0" w:space="0" w:color="auto"/>
        <w:right w:val="none" w:sz="0" w:space="0" w:color="auto"/>
      </w:divBdr>
    </w:div>
    <w:div w:id="866065117">
      <w:bodyDiv w:val="1"/>
      <w:marLeft w:val="0"/>
      <w:marRight w:val="0"/>
      <w:marTop w:val="0"/>
      <w:marBottom w:val="0"/>
      <w:divBdr>
        <w:top w:val="none" w:sz="0" w:space="0" w:color="auto"/>
        <w:left w:val="none" w:sz="0" w:space="0" w:color="auto"/>
        <w:bottom w:val="none" w:sz="0" w:space="0" w:color="auto"/>
        <w:right w:val="none" w:sz="0" w:space="0" w:color="auto"/>
      </w:divBdr>
    </w:div>
    <w:div w:id="867912930">
      <w:bodyDiv w:val="1"/>
      <w:marLeft w:val="0"/>
      <w:marRight w:val="0"/>
      <w:marTop w:val="0"/>
      <w:marBottom w:val="0"/>
      <w:divBdr>
        <w:top w:val="none" w:sz="0" w:space="0" w:color="auto"/>
        <w:left w:val="none" w:sz="0" w:space="0" w:color="auto"/>
        <w:bottom w:val="none" w:sz="0" w:space="0" w:color="auto"/>
        <w:right w:val="none" w:sz="0" w:space="0" w:color="auto"/>
      </w:divBdr>
    </w:div>
    <w:div w:id="869025878">
      <w:bodyDiv w:val="1"/>
      <w:marLeft w:val="0"/>
      <w:marRight w:val="0"/>
      <w:marTop w:val="0"/>
      <w:marBottom w:val="0"/>
      <w:divBdr>
        <w:top w:val="none" w:sz="0" w:space="0" w:color="auto"/>
        <w:left w:val="none" w:sz="0" w:space="0" w:color="auto"/>
        <w:bottom w:val="none" w:sz="0" w:space="0" w:color="auto"/>
        <w:right w:val="none" w:sz="0" w:space="0" w:color="auto"/>
      </w:divBdr>
    </w:div>
    <w:div w:id="871192855">
      <w:bodyDiv w:val="1"/>
      <w:marLeft w:val="0"/>
      <w:marRight w:val="0"/>
      <w:marTop w:val="0"/>
      <w:marBottom w:val="0"/>
      <w:divBdr>
        <w:top w:val="none" w:sz="0" w:space="0" w:color="auto"/>
        <w:left w:val="none" w:sz="0" w:space="0" w:color="auto"/>
        <w:bottom w:val="none" w:sz="0" w:space="0" w:color="auto"/>
        <w:right w:val="none" w:sz="0" w:space="0" w:color="auto"/>
      </w:divBdr>
    </w:div>
    <w:div w:id="871963193">
      <w:bodyDiv w:val="1"/>
      <w:marLeft w:val="0"/>
      <w:marRight w:val="0"/>
      <w:marTop w:val="0"/>
      <w:marBottom w:val="0"/>
      <w:divBdr>
        <w:top w:val="none" w:sz="0" w:space="0" w:color="auto"/>
        <w:left w:val="none" w:sz="0" w:space="0" w:color="auto"/>
        <w:bottom w:val="none" w:sz="0" w:space="0" w:color="auto"/>
        <w:right w:val="none" w:sz="0" w:space="0" w:color="auto"/>
      </w:divBdr>
      <w:divsChild>
        <w:div w:id="2139568134">
          <w:marLeft w:val="480"/>
          <w:marRight w:val="0"/>
          <w:marTop w:val="0"/>
          <w:marBottom w:val="0"/>
          <w:divBdr>
            <w:top w:val="none" w:sz="0" w:space="0" w:color="auto"/>
            <w:left w:val="none" w:sz="0" w:space="0" w:color="auto"/>
            <w:bottom w:val="none" w:sz="0" w:space="0" w:color="auto"/>
            <w:right w:val="none" w:sz="0" w:space="0" w:color="auto"/>
          </w:divBdr>
        </w:div>
        <w:div w:id="1387293380">
          <w:marLeft w:val="480"/>
          <w:marRight w:val="0"/>
          <w:marTop w:val="0"/>
          <w:marBottom w:val="0"/>
          <w:divBdr>
            <w:top w:val="none" w:sz="0" w:space="0" w:color="auto"/>
            <w:left w:val="none" w:sz="0" w:space="0" w:color="auto"/>
            <w:bottom w:val="none" w:sz="0" w:space="0" w:color="auto"/>
            <w:right w:val="none" w:sz="0" w:space="0" w:color="auto"/>
          </w:divBdr>
        </w:div>
        <w:div w:id="484857283">
          <w:marLeft w:val="480"/>
          <w:marRight w:val="0"/>
          <w:marTop w:val="0"/>
          <w:marBottom w:val="0"/>
          <w:divBdr>
            <w:top w:val="none" w:sz="0" w:space="0" w:color="auto"/>
            <w:left w:val="none" w:sz="0" w:space="0" w:color="auto"/>
            <w:bottom w:val="none" w:sz="0" w:space="0" w:color="auto"/>
            <w:right w:val="none" w:sz="0" w:space="0" w:color="auto"/>
          </w:divBdr>
        </w:div>
        <w:div w:id="219093944">
          <w:marLeft w:val="480"/>
          <w:marRight w:val="0"/>
          <w:marTop w:val="0"/>
          <w:marBottom w:val="0"/>
          <w:divBdr>
            <w:top w:val="none" w:sz="0" w:space="0" w:color="auto"/>
            <w:left w:val="none" w:sz="0" w:space="0" w:color="auto"/>
            <w:bottom w:val="none" w:sz="0" w:space="0" w:color="auto"/>
            <w:right w:val="none" w:sz="0" w:space="0" w:color="auto"/>
          </w:divBdr>
        </w:div>
        <w:div w:id="722405574">
          <w:marLeft w:val="480"/>
          <w:marRight w:val="0"/>
          <w:marTop w:val="0"/>
          <w:marBottom w:val="0"/>
          <w:divBdr>
            <w:top w:val="none" w:sz="0" w:space="0" w:color="auto"/>
            <w:left w:val="none" w:sz="0" w:space="0" w:color="auto"/>
            <w:bottom w:val="none" w:sz="0" w:space="0" w:color="auto"/>
            <w:right w:val="none" w:sz="0" w:space="0" w:color="auto"/>
          </w:divBdr>
        </w:div>
        <w:div w:id="494960459">
          <w:marLeft w:val="480"/>
          <w:marRight w:val="0"/>
          <w:marTop w:val="0"/>
          <w:marBottom w:val="0"/>
          <w:divBdr>
            <w:top w:val="none" w:sz="0" w:space="0" w:color="auto"/>
            <w:left w:val="none" w:sz="0" w:space="0" w:color="auto"/>
            <w:bottom w:val="none" w:sz="0" w:space="0" w:color="auto"/>
            <w:right w:val="none" w:sz="0" w:space="0" w:color="auto"/>
          </w:divBdr>
        </w:div>
        <w:div w:id="863399978">
          <w:marLeft w:val="480"/>
          <w:marRight w:val="0"/>
          <w:marTop w:val="0"/>
          <w:marBottom w:val="0"/>
          <w:divBdr>
            <w:top w:val="none" w:sz="0" w:space="0" w:color="auto"/>
            <w:left w:val="none" w:sz="0" w:space="0" w:color="auto"/>
            <w:bottom w:val="none" w:sz="0" w:space="0" w:color="auto"/>
            <w:right w:val="none" w:sz="0" w:space="0" w:color="auto"/>
          </w:divBdr>
        </w:div>
        <w:div w:id="835462716">
          <w:marLeft w:val="480"/>
          <w:marRight w:val="0"/>
          <w:marTop w:val="0"/>
          <w:marBottom w:val="0"/>
          <w:divBdr>
            <w:top w:val="none" w:sz="0" w:space="0" w:color="auto"/>
            <w:left w:val="none" w:sz="0" w:space="0" w:color="auto"/>
            <w:bottom w:val="none" w:sz="0" w:space="0" w:color="auto"/>
            <w:right w:val="none" w:sz="0" w:space="0" w:color="auto"/>
          </w:divBdr>
        </w:div>
        <w:div w:id="1932202497">
          <w:marLeft w:val="480"/>
          <w:marRight w:val="0"/>
          <w:marTop w:val="0"/>
          <w:marBottom w:val="0"/>
          <w:divBdr>
            <w:top w:val="none" w:sz="0" w:space="0" w:color="auto"/>
            <w:left w:val="none" w:sz="0" w:space="0" w:color="auto"/>
            <w:bottom w:val="none" w:sz="0" w:space="0" w:color="auto"/>
            <w:right w:val="none" w:sz="0" w:space="0" w:color="auto"/>
          </w:divBdr>
        </w:div>
        <w:div w:id="1687050358">
          <w:marLeft w:val="480"/>
          <w:marRight w:val="0"/>
          <w:marTop w:val="0"/>
          <w:marBottom w:val="0"/>
          <w:divBdr>
            <w:top w:val="none" w:sz="0" w:space="0" w:color="auto"/>
            <w:left w:val="none" w:sz="0" w:space="0" w:color="auto"/>
            <w:bottom w:val="none" w:sz="0" w:space="0" w:color="auto"/>
            <w:right w:val="none" w:sz="0" w:space="0" w:color="auto"/>
          </w:divBdr>
        </w:div>
        <w:div w:id="1879275671">
          <w:marLeft w:val="480"/>
          <w:marRight w:val="0"/>
          <w:marTop w:val="0"/>
          <w:marBottom w:val="0"/>
          <w:divBdr>
            <w:top w:val="none" w:sz="0" w:space="0" w:color="auto"/>
            <w:left w:val="none" w:sz="0" w:space="0" w:color="auto"/>
            <w:bottom w:val="none" w:sz="0" w:space="0" w:color="auto"/>
            <w:right w:val="none" w:sz="0" w:space="0" w:color="auto"/>
          </w:divBdr>
        </w:div>
        <w:div w:id="1187527870">
          <w:marLeft w:val="480"/>
          <w:marRight w:val="0"/>
          <w:marTop w:val="0"/>
          <w:marBottom w:val="0"/>
          <w:divBdr>
            <w:top w:val="none" w:sz="0" w:space="0" w:color="auto"/>
            <w:left w:val="none" w:sz="0" w:space="0" w:color="auto"/>
            <w:bottom w:val="none" w:sz="0" w:space="0" w:color="auto"/>
            <w:right w:val="none" w:sz="0" w:space="0" w:color="auto"/>
          </w:divBdr>
        </w:div>
        <w:div w:id="990600379">
          <w:marLeft w:val="480"/>
          <w:marRight w:val="0"/>
          <w:marTop w:val="0"/>
          <w:marBottom w:val="0"/>
          <w:divBdr>
            <w:top w:val="none" w:sz="0" w:space="0" w:color="auto"/>
            <w:left w:val="none" w:sz="0" w:space="0" w:color="auto"/>
            <w:bottom w:val="none" w:sz="0" w:space="0" w:color="auto"/>
            <w:right w:val="none" w:sz="0" w:space="0" w:color="auto"/>
          </w:divBdr>
        </w:div>
        <w:div w:id="1779906459">
          <w:marLeft w:val="480"/>
          <w:marRight w:val="0"/>
          <w:marTop w:val="0"/>
          <w:marBottom w:val="0"/>
          <w:divBdr>
            <w:top w:val="none" w:sz="0" w:space="0" w:color="auto"/>
            <w:left w:val="none" w:sz="0" w:space="0" w:color="auto"/>
            <w:bottom w:val="none" w:sz="0" w:space="0" w:color="auto"/>
            <w:right w:val="none" w:sz="0" w:space="0" w:color="auto"/>
          </w:divBdr>
        </w:div>
        <w:div w:id="1318654600">
          <w:marLeft w:val="480"/>
          <w:marRight w:val="0"/>
          <w:marTop w:val="0"/>
          <w:marBottom w:val="0"/>
          <w:divBdr>
            <w:top w:val="none" w:sz="0" w:space="0" w:color="auto"/>
            <w:left w:val="none" w:sz="0" w:space="0" w:color="auto"/>
            <w:bottom w:val="none" w:sz="0" w:space="0" w:color="auto"/>
            <w:right w:val="none" w:sz="0" w:space="0" w:color="auto"/>
          </w:divBdr>
        </w:div>
        <w:div w:id="1962564052">
          <w:marLeft w:val="480"/>
          <w:marRight w:val="0"/>
          <w:marTop w:val="0"/>
          <w:marBottom w:val="0"/>
          <w:divBdr>
            <w:top w:val="none" w:sz="0" w:space="0" w:color="auto"/>
            <w:left w:val="none" w:sz="0" w:space="0" w:color="auto"/>
            <w:bottom w:val="none" w:sz="0" w:space="0" w:color="auto"/>
            <w:right w:val="none" w:sz="0" w:space="0" w:color="auto"/>
          </w:divBdr>
        </w:div>
        <w:div w:id="2051420602">
          <w:marLeft w:val="480"/>
          <w:marRight w:val="0"/>
          <w:marTop w:val="0"/>
          <w:marBottom w:val="0"/>
          <w:divBdr>
            <w:top w:val="none" w:sz="0" w:space="0" w:color="auto"/>
            <w:left w:val="none" w:sz="0" w:space="0" w:color="auto"/>
            <w:bottom w:val="none" w:sz="0" w:space="0" w:color="auto"/>
            <w:right w:val="none" w:sz="0" w:space="0" w:color="auto"/>
          </w:divBdr>
        </w:div>
        <w:div w:id="1165046651">
          <w:marLeft w:val="480"/>
          <w:marRight w:val="0"/>
          <w:marTop w:val="0"/>
          <w:marBottom w:val="0"/>
          <w:divBdr>
            <w:top w:val="none" w:sz="0" w:space="0" w:color="auto"/>
            <w:left w:val="none" w:sz="0" w:space="0" w:color="auto"/>
            <w:bottom w:val="none" w:sz="0" w:space="0" w:color="auto"/>
            <w:right w:val="none" w:sz="0" w:space="0" w:color="auto"/>
          </w:divBdr>
        </w:div>
        <w:div w:id="767774920">
          <w:marLeft w:val="480"/>
          <w:marRight w:val="0"/>
          <w:marTop w:val="0"/>
          <w:marBottom w:val="0"/>
          <w:divBdr>
            <w:top w:val="none" w:sz="0" w:space="0" w:color="auto"/>
            <w:left w:val="none" w:sz="0" w:space="0" w:color="auto"/>
            <w:bottom w:val="none" w:sz="0" w:space="0" w:color="auto"/>
            <w:right w:val="none" w:sz="0" w:space="0" w:color="auto"/>
          </w:divBdr>
        </w:div>
      </w:divsChild>
    </w:div>
    <w:div w:id="872038620">
      <w:bodyDiv w:val="1"/>
      <w:marLeft w:val="0"/>
      <w:marRight w:val="0"/>
      <w:marTop w:val="0"/>
      <w:marBottom w:val="0"/>
      <w:divBdr>
        <w:top w:val="none" w:sz="0" w:space="0" w:color="auto"/>
        <w:left w:val="none" w:sz="0" w:space="0" w:color="auto"/>
        <w:bottom w:val="none" w:sz="0" w:space="0" w:color="auto"/>
        <w:right w:val="none" w:sz="0" w:space="0" w:color="auto"/>
      </w:divBdr>
    </w:div>
    <w:div w:id="872767957">
      <w:bodyDiv w:val="1"/>
      <w:marLeft w:val="0"/>
      <w:marRight w:val="0"/>
      <w:marTop w:val="0"/>
      <w:marBottom w:val="0"/>
      <w:divBdr>
        <w:top w:val="none" w:sz="0" w:space="0" w:color="auto"/>
        <w:left w:val="none" w:sz="0" w:space="0" w:color="auto"/>
        <w:bottom w:val="none" w:sz="0" w:space="0" w:color="auto"/>
        <w:right w:val="none" w:sz="0" w:space="0" w:color="auto"/>
      </w:divBdr>
    </w:div>
    <w:div w:id="872882948">
      <w:bodyDiv w:val="1"/>
      <w:marLeft w:val="0"/>
      <w:marRight w:val="0"/>
      <w:marTop w:val="0"/>
      <w:marBottom w:val="0"/>
      <w:divBdr>
        <w:top w:val="none" w:sz="0" w:space="0" w:color="auto"/>
        <w:left w:val="none" w:sz="0" w:space="0" w:color="auto"/>
        <w:bottom w:val="none" w:sz="0" w:space="0" w:color="auto"/>
        <w:right w:val="none" w:sz="0" w:space="0" w:color="auto"/>
      </w:divBdr>
    </w:div>
    <w:div w:id="874267756">
      <w:bodyDiv w:val="1"/>
      <w:marLeft w:val="0"/>
      <w:marRight w:val="0"/>
      <w:marTop w:val="0"/>
      <w:marBottom w:val="0"/>
      <w:divBdr>
        <w:top w:val="none" w:sz="0" w:space="0" w:color="auto"/>
        <w:left w:val="none" w:sz="0" w:space="0" w:color="auto"/>
        <w:bottom w:val="none" w:sz="0" w:space="0" w:color="auto"/>
        <w:right w:val="none" w:sz="0" w:space="0" w:color="auto"/>
      </w:divBdr>
    </w:div>
    <w:div w:id="874846867">
      <w:bodyDiv w:val="1"/>
      <w:marLeft w:val="0"/>
      <w:marRight w:val="0"/>
      <w:marTop w:val="0"/>
      <w:marBottom w:val="0"/>
      <w:divBdr>
        <w:top w:val="none" w:sz="0" w:space="0" w:color="auto"/>
        <w:left w:val="none" w:sz="0" w:space="0" w:color="auto"/>
        <w:bottom w:val="none" w:sz="0" w:space="0" w:color="auto"/>
        <w:right w:val="none" w:sz="0" w:space="0" w:color="auto"/>
      </w:divBdr>
    </w:div>
    <w:div w:id="875384894">
      <w:bodyDiv w:val="1"/>
      <w:marLeft w:val="0"/>
      <w:marRight w:val="0"/>
      <w:marTop w:val="0"/>
      <w:marBottom w:val="0"/>
      <w:divBdr>
        <w:top w:val="none" w:sz="0" w:space="0" w:color="auto"/>
        <w:left w:val="none" w:sz="0" w:space="0" w:color="auto"/>
        <w:bottom w:val="none" w:sz="0" w:space="0" w:color="auto"/>
        <w:right w:val="none" w:sz="0" w:space="0" w:color="auto"/>
      </w:divBdr>
    </w:div>
    <w:div w:id="875896757">
      <w:bodyDiv w:val="1"/>
      <w:marLeft w:val="0"/>
      <w:marRight w:val="0"/>
      <w:marTop w:val="0"/>
      <w:marBottom w:val="0"/>
      <w:divBdr>
        <w:top w:val="none" w:sz="0" w:space="0" w:color="auto"/>
        <w:left w:val="none" w:sz="0" w:space="0" w:color="auto"/>
        <w:bottom w:val="none" w:sz="0" w:space="0" w:color="auto"/>
        <w:right w:val="none" w:sz="0" w:space="0" w:color="auto"/>
      </w:divBdr>
    </w:div>
    <w:div w:id="876545717">
      <w:bodyDiv w:val="1"/>
      <w:marLeft w:val="0"/>
      <w:marRight w:val="0"/>
      <w:marTop w:val="0"/>
      <w:marBottom w:val="0"/>
      <w:divBdr>
        <w:top w:val="none" w:sz="0" w:space="0" w:color="auto"/>
        <w:left w:val="none" w:sz="0" w:space="0" w:color="auto"/>
        <w:bottom w:val="none" w:sz="0" w:space="0" w:color="auto"/>
        <w:right w:val="none" w:sz="0" w:space="0" w:color="auto"/>
      </w:divBdr>
    </w:div>
    <w:div w:id="877359507">
      <w:bodyDiv w:val="1"/>
      <w:marLeft w:val="0"/>
      <w:marRight w:val="0"/>
      <w:marTop w:val="0"/>
      <w:marBottom w:val="0"/>
      <w:divBdr>
        <w:top w:val="none" w:sz="0" w:space="0" w:color="auto"/>
        <w:left w:val="none" w:sz="0" w:space="0" w:color="auto"/>
        <w:bottom w:val="none" w:sz="0" w:space="0" w:color="auto"/>
        <w:right w:val="none" w:sz="0" w:space="0" w:color="auto"/>
      </w:divBdr>
    </w:div>
    <w:div w:id="879515496">
      <w:bodyDiv w:val="1"/>
      <w:marLeft w:val="0"/>
      <w:marRight w:val="0"/>
      <w:marTop w:val="0"/>
      <w:marBottom w:val="0"/>
      <w:divBdr>
        <w:top w:val="none" w:sz="0" w:space="0" w:color="auto"/>
        <w:left w:val="none" w:sz="0" w:space="0" w:color="auto"/>
        <w:bottom w:val="none" w:sz="0" w:space="0" w:color="auto"/>
        <w:right w:val="none" w:sz="0" w:space="0" w:color="auto"/>
      </w:divBdr>
    </w:div>
    <w:div w:id="879903947">
      <w:bodyDiv w:val="1"/>
      <w:marLeft w:val="0"/>
      <w:marRight w:val="0"/>
      <w:marTop w:val="0"/>
      <w:marBottom w:val="0"/>
      <w:divBdr>
        <w:top w:val="none" w:sz="0" w:space="0" w:color="auto"/>
        <w:left w:val="none" w:sz="0" w:space="0" w:color="auto"/>
        <w:bottom w:val="none" w:sz="0" w:space="0" w:color="auto"/>
        <w:right w:val="none" w:sz="0" w:space="0" w:color="auto"/>
      </w:divBdr>
    </w:div>
    <w:div w:id="879973835">
      <w:bodyDiv w:val="1"/>
      <w:marLeft w:val="0"/>
      <w:marRight w:val="0"/>
      <w:marTop w:val="0"/>
      <w:marBottom w:val="0"/>
      <w:divBdr>
        <w:top w:val="none" w:sz="0" w:space="0" w:color="auto"/>
        <w:left w:val="none" w:sz="0" w:space="0" w:color="auto"/>
        <w:bottom w:val="none" w:sz="0" w:space="0" w:color="auto"/>
        <w:right w:val="none" w:sz="0" w:space="0" w:color="auto"/>
      </w:divBdr>
    </w:div>
    <w:div w:id="880095620">
      <w:bodyDiv w:val="1"/>
      <w:marLeft w:val="0"/>
      <w:marRight w:val="0"/>
      <w:marTop w:val="0"/>
      <w:marBottom w:val="0"/>
      <w:divBdr>
        <w:top w:val="none" w:sz="0" w:space="0" w:color="auto"/>
        <w:left w:val="none" w:sz="0" w:space="0" w:color="auto"/>
        <w:bottom w:val="none" w:sz="0" w:space="0" w:color="auto"/>
        <w:right w:val="none" w:sz="0" w:space="0" w:color="auto"/>
      </w:divBdr>
    </w:div>
    <w:div w:id="880483481">
      <w:bodyDiv w:val="1"/>
      <w:marLeft w:val="0"/>
      <w:marRight w:val="0"/>
      <w:marTop w:val="0"/>
      <w:marBottom w:val="0"/>
      <w:divBdr>
        <w:top w:val="none" w:sz="0" w:space="0" w:color="auto"/>
        <w:left w:val="none" w:sz="0" w:space="0" w:color="auto"/>
        <w:bottom w:val="none" w:sz="0" w:space="0" w:color="auto"/>
        <w:right w:val="none" w:sz="0" w:space="0" w:color="auto"/>
      </w:divBdr>
    </w:div>
    <w:div w:id="881746254">
      <w:bodyDiv w:val="1"/>
      <w:marLeft w:val="0"/>
      <w:marRight w:val="0"/>
      <w:marTop w:val="0"/>
      <w:marBottom w:val="0"/>
      <w:divBdr>
        <w:top w:val="none" w:sz="0" w:space="0" w:color="auto"/>
        <w:left w:val="none" w:sz="0" w:space="0" w:color="auto"/>
        <w:bottom w:val="none" w:sz="0" w:space="0" w:color="auto"/>
        <w:right w:val="none" w:sz="0" w:space="0" w:color="auto"/>
      </w:divBdr>
    </w:div>
    <w:div w:id="881937852">
      <w:bodyDiv w:val="1"/>
      <w:marLeft w:val="0"/>
      <w:marRight w:val="0"/>
      <w:marTop w:val="0"/>
      <w:marBottom w:val="0"/>
      <w:divBdr>
        <w:top w:val="none" w:sz="0" w:space="0" w:color="auto"/>
        <w:left w:val="none" w:sz="0" w:space="0" w:color="auto"/>
        <w:bottom w:val="none" w:sz="0" w:space="0" w:color="auto"/>
        <w:right w:val="none" w:sz="0" w:space="0" w:color="auto"/>
      </w:divBdr>
    </w:div>
    <w:div w:id="882643027">
      <w:bodyDiv w:val="1"/>
      <w:marLeft w:val="0"/>
      <w:marRight w:val="0"/>
      <w:marTop w:val="0"/>
      <w:marBottom w:val="0"/>
      <w:divBdr>
        <w:top w:val="none" w:sz="0" w:space="0" w:color="auto"/>
        <w:left w:val="none" w:sz="0" w:space="0" w:color="auto"/>
        <w:bottom w:val="none" w:sz="0" w:space="0" w:color="auto"/>
        <w:right w:val="none" w:sz="0" w:space="0" w:color="auto"/>
      </w:divBdr>
    </w:div>
    <w:div w:id="882910213">
      <w:bodyDiv w:val="1"/>
      <w:marLeft w:val="0"/>
      <w:marRight w:val="0"/>
      <w:marTop w:val="0"/>
      <w:marBottom w:val="0"/>
      <w:divBdr>
        <w:top w:val="none" w:sz="0" w:space="0" w:color="auto"/>
        <w:left w:val="none" w:sz="0" w:space="0" w:color="auto"/>
        <w:bottom w:val="none" w:sz="0" w:space="0" w:color="auto"/>
        <w:right w:val="none" w:sz="0" w:space="0" w:color="auto"/>
      </w:divBdr>
    </w:div>
    <w:div w:id="883641838">
      <w:bodyDiv w:val="1"/>
      <w:marLeft w:val="0"/>
      <w:marRight w:val="0"/>
      <w:marTop w:val="0"/>
      <w:marBottom w:val="0"/>
      <w:divBdr>
        <w:top w:val="none" w:sz="0" w:space="0" w:color="auto"/>
        <w:left w:val="none" w:sz="0" w:space="0" w:color="auto"/>
        <w:bottom w:val="none" w:sz="0" w:space="0" w:color="auto"/>
        <w:right w:val="none" w:sz="0" w:space="0" w:color="auto"/>
      </w:divBdr>
      <w:divsChild>
        <w:div w:id="1366976761">
          <w:marLeft w:val="480"/>
          <w:marRight w:val="0"/>
          <w:marTop w:val="0"/>
          <w:marBottom w:val="0"/>
          <w:divBdr>
            <w:top w:val="none" w:sz="0" w:space="0" w:color="auto"/>
            <w:left w:val="none" w:sz="0" w:space="0" w:color="auto"/>
            <w:bottom w:val="none" w:sz="0" w:space="0" w:color="auto"/>
            <w:right w:val="none" w:sz="0" w:space="0" w:color="auto"/>
          </w:divBdr>
        </w:div>
        <w:div w:id="1541475707">
          <w:marLeft w:val="480"/>
          <w:marRight w:val="0"/>
          <w:marTop w:val="0"/>
          <w:marBottom w:val="0"/>
          <w:divBdr>
            <w:top w:val="none" w:sz="0" w:space="0" w:color="auto"/>
            <w:left w:val="none" w:sz="0" w:space="0" w:color="auto"/>
            <w:bottom w:val="none" w:sz="0" w:space="0" w:color="auto"/>
            <w:right w:val="none" w:sz="0" w:space="0" w:color="auto"/>
          </w:divBdr>
        </w:div>
        <w:div w:id="529759706">
          <w:marLeft w:val="480"/>
          <w:marRight w:val="0"/>
          <w:marTop w:val="0"/>
          <w:marBottom w:val="0"/>
          <w:divBdr>
            <w:top w:val="none" w:sz="0" w:space="0" w:color="auto"/>
            <w:left w:val="none" w:sz="0" w:space="0" w:color="auto"/>
            <w:bottom w:val="none" w:sz="0" w:space="0" w:color="auto"/>
            <w:right w:val="none" w:sz="0" w:space="0" w:color="auto"/>
          </w:divBdr>
        </w:div>
        <w:div w:id="2021158364">
          <w:marLeft w:val="480"/>
          <w:marRight w:val="0"/>
          <w:marTop w:val="0"/>
          <w:marBottom w:val="0"/>
          <w:divBdr>
            <w:top w:val="none" w:sz="0" w:space="0" w:color="auto"/>
            <w:left w:val="none" w:sz="0" w:space="0" w:color="auto"/>
            <w:bottom w:val="none" w:sz="0" w:space="0" w:color="auto"/>
            <w:right w:val="none" w:sz="0" w:space="0" w:color="auto"/>
          </w:divBdr>
        </w:div>
        <w:div w:id="448278080">
          <w:marLeft w:val="480"/>
          <w:marRight w:val="0"/>
          <w:marTop w:val="0"/>
          <w:marBottom w:val="0"/>
          <w:divBdr>
            <w:top w:val="none" w:sz="0" w:space="0" w:color="auto"/>
            <w:left w:val="none" w:sz="0" w:space="0" w:color="auto"/>
            <w:bottom w:val="none" w:sz="0" w:space="0" w:color="auto"/>
            <w:right w:val="none" w:sz="0" w:space="0" w:color="auto"/>
          </w:divBdr>
        </w:div>
        <w:div w:id="399594766">
          <w:marLeft w:val="480"/>
          <w:marRight w:val="0"/>
          <w:marTop w:val="0"/>
          <w:marBottom w:val="0"/>
          <w:divBdr>
            <w:top w:val="none" w:sz="0" w:space="0" w:color="auto"/>
            <w:left w:val="none" w:sz="0" w:space="0" w:color="auto"/>
            <w:bottom w:val="none" w:sz="0" w:space="0" w:color="auto"/>
            <w:right w:val="none" w:sz="0" w:space="0" w:color="auto"/>
          </w:divBdr>
        </w:div>
        <w:div w:id="1822426351">
          <w:marLeft w:val="480"/>
          <w:marRight w:val="0"/>
          <w:marTop w:val="0"/>
          <w:marBottom w:val="0"/>
          <w:divBdr>
            <w:top w:val="none" w:sz="0" w:space="0" w:color="auto"/>
            <w:left w:val="none" w:sz="0" w:space="0" w:color="auto"/>
            <w:bottom w:val="none" w:sz="0" w:space="0" w:color="auto"/>
            <w:right w:val="none" w:sz="0" w:space="0" w:color="auto"/>
          </w:divBdr>
        </w:div>
        <w:div w:id="585578199">
          <w:marLeft w:val="480"/>
          <w:marRight w:val="0"/>
          <w:marTop w:val="0"/>
          <w:marBottom w:val="0"/>
          <w:divBdr>
            <w:top w:val="none" w:sz="0" w:space="0" w:color="auto"/>
            <w:left w:val="none" w:sz="0" w:space="0" w:color="auto"/>
            <w:bottom w:val="none" w:sz="0" w:space="0" w:color="auto"/>
            <w:right w:val="none" w:sz="0" w:space="0" w:color="auto"/>
          </w:divBdr>
        </w:div>
        <w:div w:id="1363360036">
          <w:marLeft w:val="480"/>
          <w:marRight w:val="0"/>
          <w:marTop w:val="0"/>
          <w:marBottom w:val="0"/>
          <w:divBdr>
            <w:top w:val="none" w:sz="0" w:space="0" w:color="auto"/>
            <w:left w:val="none" w:sz="0" w:space="0" w:color="auto"/>
            <w:bottom w:val="none" w:sz="0" w:space="0" w:color="auto"/>
            <w:right w:val="none" w:sz="0" w:space="0" w:color="auto"/>
          </w:divBdr>
        </w:div>
        <w:div w:id="558176122">
          <w:marLeft w:val="480"/>
          <w:marRight w:val="0"/>
          <w:marTop w:val="0"/>
          <w:marBottom w:val="0"/>
          <w:divBdr>
            <w:top w:val="none" w:sz="0" w:space="0" w:color="auto"/>
            <w:left w:val="none" w:sz="0" w:space="0" w:color="auto"/>
            <w:bottom w:val="none" w:sz="0" w:space="0" w:color="auto"/>
            <w:right w:val="none" w:sz="0" w:space="0" w:color="auto"/>
          </w:divBdr>
        </w:div>
        <w:div w:id="605886765">
          <w:marLeft w:val="480"/>
          <w:marRight w:val="0"/>
          <w:marTop w:val="0"/>
          <w:marBottom w:val="0"/>
          <w:divBdr>
            <w:top w:val="none" w:sz="0" w:space="0" w:color="auto"/>
            <w:left w:val="none" w:sz="0" w:space="0" w:color="auto"/>
            <w:bottom w:val="none" w:sz="0" w:space="0" w:color="auto"/>
            <w:right w:val="none" w:sz="0" w:space="0" w:color="auto"/>
          </w:divBdr>
        </w:div>
        <w:div w:id="815335411">
          <w:marLeft w:val="480"/>
          <w:marRight w:val="0"/>
          <w:marTop w:val="0"/>
          <w:marBottom w:val="0"/>
          <w:divBdr>
            <w:top w:val="none" w:sz="0" w:space="0" w:color="auto"/>
            <w:left w:val="none" w:sz="0" w:space="0" w:color="auto"/>
            <w:bottom w:val="none" w:sz="0" w:space="0" w:color="auto"/>
            <w:right w:val="none" w:sz="0" w:space="0" w:color="auto"/>
          </w:divBdr>
        </w:div>
        <w:div w:id="1047221717">
          <w:marLeft w:val="480"/>
          <w:marRight w:val="0"/>
          <w:marTop w:val="0"/>
          <w:marBottom w:val="0"/>
          <w:divBdr>
            <w:top w:val="none" w:sz="0" w:space="0" w:color="auto"/>
            <w:left w:val="none" w:sz="0" w:space="0" w:color="auto"/>
            <w:bottom w:val="none" w:sz="0" w:space="0" w:color="auto"/>
            <w:right w:val="none" w:sz="0" w:space="0" w:color="auto"/>
          </w:divBdr>
        </w:div>
        <w:div w:id="971788742">
          <w:marLeft w:val="480"/>
          <w:marRight w:val="0"/>
          <w:marTop w:val="0"/>
          <w:marBottom w:val="0"/>
          <w:divBdr>
            <w:top w:val="none" w:sz="0" w:space="0" w:color="auto"/>
            <w:left w:val="none" w:sz="0" w:space="0" w:color="auto"/>
            <w:bottom w:val="none" w:sz="0" w:space="0" w:color="auto"/>
            <w:right w:val="none" w:sz="0" w:space="0" w:color="auto"/>
          </w:divBdr>
        </w:div>
        <w:div w:id="335883547">
          <w:marLeft w:val="480"/>
          <w:marRight w:val="0"/>
          <w:marTop w:val="0"/>
          <w:marBottom w:val="0"/>
          <w:divBdr>
            <w:top w:val="none" w:sz="0" w:space="0" w:color="auto"/>
            <w:left w:val="none" w:sz="0" w:space="0" w:color="auto"/>
            <w:bottom w:val="none" w:sz="0" w:space="0" w:color="auto"/>
            <w:right w:val="none" w:sz="0" w:space="0" w:color="auto"/>
          </w:divBdr>
        </w:div>
        <w:div w:id="1651443812">
          <w:marLeft w:val="480"/>
          <w:marRight w:val="0"/>
          <w:marTop w:val="0"/>
          <w:marBottom w:val="0"/>
          <w:divBdr>
            <w:top w:val="none" w:sz="0" w:space="0" w:color="auto"/>
            <w:left w:val="none" w:sz="0" w:space="0" w:color="auto"/>
            <w:bottom w:val="none" w:sz="0" w:space="0" w:color="auto"/>
            <w:right w:val="none" w:sz="0" w:space="0" w:color="auto"/>
          </w:divBdr>
        </w:div>
        <w:div w:id="25910744">
          <w:marLeft w:val="480"/>
          <w:marRight w:val="0"/>
          <w:marTop w:val="0"/>
          <w:marBottom w:val="0"/>
          <w:divBdr>
            <w:top w:val="none" w:sz="0" w:space="0" w:color="auto"/>
            <w:left w:val="none" w:sz="0" w:space="0" w:color="auto"/>
            <w:bottom w:val="none" w:sz="0" w:space="0" w:color="auto"/>
            <w:right w:val="none" w:sz="0" w:space="0" w:color="auto"/>
          </w:divBdr>
        </w:div>
        <w:div w:id="1972981332">
          <w:marLeft w:val="480"/>
          <w:marRight w:val="0"/>
          <w:marTop w:val="0"/>
          <w:marBottom w:val="0"/>
          <w:divBdr>
            <w:top w:val="none" w:sz="0" w:space="0" w:color="auto"/>
            <w:left w:val="none" w:sz="0" w:space="0" w:color="auto"/>
            <w:bottom w:val="none" w:sz="0" w:space="0" w:color="auto"/>
            <w:right w:val="none" w:sz="0" w:space="0" w:color="auto"/>
          </w:divBdr>
        </w:div>
        <w:div w:id="1027025234">
          <w:marLeft w:val="480"/>
          <w:marRight w:val="0"/>
          <w:marTop w:val="0"/>
          <w:marBottom w:val="0"/>
          <w:divBdr>
            <w:top w:val="none" w:sz="0" w:space="0" w:color="auto"/>
            <w:left w:val="none" w:sz="0" w:space="0" w:color="auto"/>
            <w:bottom w:val="none" w:sz="0" w:space="0" w:color="auto"/>
            <w:right w:val="none" w:sz="0" w:space="0" w:color="auto"/>
          </w:divBdr>
        </w:div>
        <w:div w:id="3017593">
          <w:marLeft w:val="480"/>
          <w:marRight w:val="0"/>
          <w:marTop w:val="0"/>
          <w:marBottom w:val="0"/>
          <w:divBdr>
            <w:top w:val="none" w:sz="0" w:space="0" w:color="auto"/>
            <w:left w:val="none" w:sz="0" w:space="0" w:color="auto"/>
            <w:bottom w:val="none" w:sz="0" w:space="0" w:color="auto"/>
            <w:right w:val="none" w:sz="0" w:space="0" w:color="auto"/>
          </w:divBdr>
        </w:div>
        <w:div w:id="2143114067">
          <w:marLeft w:val="480"/>
          <w:marRight w:val="0"/>
          <w:marTop w:val="0"/>
          <w:marBottom w:val="0"/>
          <w:divBdr>
            <w:top w:val="none" w:sz="0" w:space="0" w:color="auto"/>
            <w:left w:val="none" w:sz="0" w:space="0" w:color="auto"/>
            <w:bottom w:val="none" w:sz="0" w:space="0" w:color="auto"/>
            <w:right w:val="none" w:sz="0" w:space="0" w:color="auto"/>
          </w:divBdr>
        </w:div>
        <w:div w:id="1762993065">
          <w:marLeft w:val="480"/>
          <w:marRight w:val="0"/>
          <w:marTop w:val="0"/>
          <w:marBottom w:val="0"/>
          <w:divBdr>
            <w:top w:val="none" w:sz="0" w:space="0" w:color="auto"/>
            <w:left w:val="none" w:sz="0" w:space="0" w:color="auto"/>
            <w:bottom w:val="none" w:sz="0" w:space="0" w:color="auto"/>
            <w:right w:val="none" w:sz="0" w:space="0" w:color="auto"/>
          </w:divBdr>
        </w:div>
      </w:divsChild>
    </w:div>
    <w:div w:id="884680220">
      <w:bodyDiv w:val="1"/>
      <w:marLeft w:val="0"/>
      <w:marRight w:val="0"/>
      <w:marTop w:val="0"/>
      <w:marBottom w:val="0"/>
      <w:divBdr>
        <w:top w:val="none" w:sz="0" w:space="0" w:color="auto"/>
        <w:left w:val="none" w:sz="0" w:space="0" w:color="auto"/>
        <w:bottom w:val="none" w:sz="0" w:space="0" w:color="auto"/>
        <w:right w:val="none" w:sz="0" w:space="0" w:color="auto"/>
      </w:divBdr>
      <w:divsChild>
        <w:div w:id="1462648224">
          <w:marLeft w:val="480"/>
          <w:marRight w:val="0"/>
          <w:marTop w:val="0"/>
          <w:marBottom w:val="0"/>
          <w:divBdr>
            <w:top w:val="none" w:sz="0" w:space="0" w:color="auto"/>
            <w:left w:val="none" w:sz="0" w:space="0" w:color="auto"/>
            <w:bottom w:val="none" w:sz="0" w:space="0" w:color="auto"/>
            <w:right w:val="none" w:sz="0" w:space="0" w:color="auto"/>
          </w:divBdr>
        </w:div>
        <w:div w:id="502553878">
          <w:marLeft w:val="480"/>
          <w:marRight w:val="0"/>
          <w:marTop w:val="0"/>
          <w:marBottom w:val="0"/>
          <w:divBdr>
            <w:top w:val="none" w:sz="0" w:space="0" w:color="auto"/>
            <w:left w:val="none" w:sz="0" w:space="0" w:color="auto"/>
            <w:bottom w:val="none" w:sz="0" w:space="0" w:color="auto"/>
            <w:right w:val="none" w:sz="0" w:space="0" w:color="auto"/>
          </w:divBdr>
        </w:div>
        <w:div w:id="1548638246">
          <w:marLeft w:val="480"/>
          <w:marRight w:val="0"/>
          <w:marTop w:val="0"/>
          <w:marBottom w:val="0"/>
          <w:divBdr>
            <w:top w:val="none" w:sz="0" w:space="0" w:color="auto"/>
            <w:left w:val="none" w:sz="0" w:space="0" w:color="auto"/>
            <w:bottom w:val="none" w:sz="0" w:space="0" w:color="auto"/>
            <w:right w:val="none" w:sz="0" w:space="0" w:color="auto"/>
          </w:divBdr>
        </w:div>
        <w:div w:id="1140683488">
          <w:marLeft w:val="480"/>
          <w:marRight w:val="0"/>
          <w:marTop w:val="0"/>
          <w:marBottom w:val="0"/>
          <w:divBdr>
            <w:top w:val="none" w:sz="0" w:space="0" w:color="auto"/>
            <w:left w:val="none" w:sz="0" w:space="0" w:color="auto"/>
            <w:bottom w:val="none" w:sz="0" w:space="0" w:color="auto"/>
            <w:right w:val="none" w:sz="0" w:space="0" w:color="auto"/>
          </w:divBdr>
        </w:div>
        <w:div w:id="503590042">
          <w:marLeft w:val="480"/>
          <w:marRight w:val="0"/>
          <w:marTop w:val="0"/>
          <w:marBottom w:val="0"/>
          <w:divBdr>
            <w:top w:val="none" w:sz="0" w:space="0" w:color="auto"/>
            <w:left w:val="none" w:sz="0" w:space="0" w:color="auto"/>
            <w:bottom w:val="none" w:sz="0" w:space="0" w:color="auto"/>
            <w:right w:val="none" w:sz="0" w:space="0" w:color="auto"/>
          </w:divBdr>
        </w:div>
        <w:div w:id="827281464">
          <w:marLeft w:val="480"/>
          <w:marRight w:val="0"/>
          <w:marTop w:val="0"/>
          <w:marBottom w:val="0"/>
          <w:divBdr>
            <w:top w:val="none" w:sz="0" w:space="0" w:color="auto"/>
            <w:left w:val="none" w:sz="0" w:space="0" w:color="auto"/>
            <w:bottom w:val="none" w:sz="0" w:space="0" w:color="auto"/>
            <w:right w:val="none" w:sz="0" w:space="0" w:color="auto"/>
          </w:divBdr>
        </w:div>
        <w:div w:id="1630237725">
          <w:marLeft w:val="480"/>
          <w:marRight w:val="0"/>
          <w:marTop w:val="0"/>
          <w:marBottom w:val="0"/>
          <w:divBdr>
            <w:top w:val="none" w:sz="0" w:space="0" w:color="auto"/>
            <w:left w:val="none" w:sz="0" w:space="0" w:color="auto"/>
            <w:bottom w:val="none" w:sz="0" w:space="0" w:color="auto"/>
            <w:right w:val="none" w:sz="0" w:space="0" w:color="auto"/>
          </w:divBdr>
        </w:div>
        <w:div w:id="595596810">
          <w:marLeft w:val="480"/>
          <w:marRight w:val="0"/>
          <w:marTop w:val="0"/>
          <w:marBottom w:val="0"/>
          <w:divBdr>
            <w:top w:val="none" w:sz="0" w:space="0" w:color="auto"/>
            <w:left w:val="none" w:sz="0" w:space="0" w:color="auto"/>
            <w:bottom w:val="none" w:sz="0" w:space="0" w:color="auto"/>
            <w:right w:val="none" w:sz="0" w:space="0" w:color="auto"/>
          </w:divBdr>
        </w:div>
        <w:div w:id="1463765138">
          <w:marLeft w:val="480"/>
          <w:marRight w:val="0"/>
          <w:marTop w:val="0"/>
          <w:marBottom w:val="0"/>
          <w:divBdr>
            <w:top w:val="none" w:sz="0" w:space="0" w:color="auto"/>
            <w:left w:val="none" w:sz="0" w:space="0" w:color="auto"/>
            <w:bottom w:val="none" w:sz="0" w:space="0" w:color="auto"/>
            <w:right w:val="none" w:sz="0" w:space="0" w:color="auto"/>
          </w:divBdr>
        </w:div>
        <w:div w:id="888803901">
          <w:marLeft w:val="480"/>
          <w:marRight w:val="0"/>
          <w:marTop w:val="0"/>
          <w:marBottom w:val="0"/>
          <w:divBdr>
            <w:top w:val="none" w:sz="0" w:space="0" w:color="auto"/>
            <w:left w:val="none" w:sz="0" w:space="0" w:color="auto"/>
            <w:bottom w:val="none" w:sz="0" w:space="0" w:color="auto"/>
            <w:right w:val="none" w:sz="0" w:space="0" w:color="auto"/>
          </w:divBdr>
        </w:div>
        <w:div w:id="627860142">
          <w:marLeft w:val="480"/>
          <w:marRight w:val="0"/>
          <w:marTop w:val="0"/>
          <w:marBottom w:val="0"/>
          <w:divBdr>
            <w:top w:val="none" w:sz="0" w:space="0" w:color="auto"/>
            <w:left w:val="none" w:sz="0" w:space="0" w:color="auto"/>
            <w:bottom w:val="none" w:sz="0" w:space="0" w:color="auto"/>
            <w:right w:val="none" w:sz="0" w:space="0" w:color="auto"/>
          </w:divBdr>
        </w:div>
        <w:div w:id="1646855413">
          <w:marLeft w:val="480"/>
          <w:marRight w:val="0"/>
          <w:marTop w:val="0"/>
          <w:marBottom w:val="0"/>
          <w:divBdr>
            <w:top w:val="none" w:sz="0" w:space="0" w:color="auto"/>
            <w:left w:val="none" w:sz="0" w:space="0" w:color="auto"/>
            <w:bottom w:val="none" w:sz="0" w:space="0" w:color="auto"/>
            <w:right w:val="none" w:sz="0" w:space="0" w:color="auto"/>
          </w:divBdr>
        </w:div>
        <w:div w:id="2056269343">
          <w:marLeft w:val="480"/>
          <w:marRight w:val="0"/>
          <w:marTop w:val="0"/>
          <w:marBottom w:val="0"/>
          <w:divBdr>
            <w:top w:val="none" w:sz="0" w:space="0" w:color="auto"/>
            <w:left w:val="none" w:sz="0" w:space="0" w:color="auto"/>
            <w:bottom w:val="none" w:sz="0" w:space="0" w:color="auto"/>
            <w:right w:val="none" w:sz="0" w:space="0" w:color="auto"/>
          </w:divBdr>
        </w:div>
        <w:div w:id="141849458">
          <w:marLeft w:val="480"/>
          <w:marRight w:val="0"/>
          <w:marTop w:val="0"/>
          <w:marBottom w:val="0"/>
          <w:divBdr>
            <w:top w:val="none" w:sz="0" w:space="0" w:color="auto"/>
            <w:left w:val="none" w:sz="0" w:space="0" w:color="auto"/>
            <w:bottom w:val="none" w:sz="0" w:space="0" w:color="auto"/>
            <w:right w:val="none" w:sz="0" w:space="0" w:color="auto"/>
          </w:divBdr>
        </w:div>
        <w:div w:id="1386493648">
          <w:marLeft w:val="480"/>
          <w:marRight w:val="0"/>
          <w:marTop w:val="0"/>
          <w:marBottom w:val="0"/>
          <w:divBdr>
            <w:top w:val="none" w:sz="0" w:space="0" w:color="auto"/>
            <w:left w:val="none" w:sz="0" w:space="0" w:color="auto"/>
            <w:bottom w:val="none" w:sz="0" w:space="0" w:color="auto"/>
            <w:right w:val="none" w:sz="0" w:space="0" w:color="auto"/>
          </w:divBdr>
        </w:div>
        <w:div w:id="1018308176">
          <w:marLeft w:val="480"/>
          <w:marRight w:val="0"/>
          <w:marTop w:val="0"/>
          <w:marBottom w:val="0"/>
          <w:divBdr>
            <w:top w:val="none" w:sz="0" w:space="0" w:color="auto"/>
            <w:left w:val="none" w:sz="0" w:space="0" w:color="auto"/>
            <w:bottom w:val="none" w:sz="0" w:space="0" w:color="auto"/>
            <w:right w:val="none" w:sz="0" w:space="0" w:color="auto"/>
          </w:divBdr>
        </w:div>
        <w:div w:id="810564597">
          <w:marLeft w:val="480"/>
          <w:marRight w:val="0"/>
          <w:marTop w:val="0"/>
          <w:marBottom w:val="0"/>
          <w:divBdr>
            <w:top w:val="none" w:sz="0" w:space="0" w:color="auto"/>
            <w:left w:val="none" w:sz="0" w:space="0" w:color="auto"/>
            <w:bottom w:val="none" w:sz="0" w:space="0" w:color="auto"/>
            <w:right w:val="none" w:sz="0" w:space="0" w:color="auto"/>
          </w:divBdr>
        </w:div>
        <w:div w:id="1425612753">
          <w:marLeft w:val="480"/>
          <w:marRight w:val="0"/>
          <w:marTop w:val="0"/>
          <w:marBottom w:val="0"/>
          <w:divBdr>
            <w:top w:val="none" w:sz="0" w:space="0" w:color="auto"/>
            <w:left w:val="none" w:sz="0" w:space="0" w:color="auto"/>
            <w:bottom w:val="none" w:sz="0" w:space="0" w:color="auto"/>
            <w:right w:val="none" w:sz="0" w:space="0" w:color="auto"/>
          </w:divBdr>
        </w:div>
        <w:div w:id="529493759">
          <w:marLeft w:val="480"/>
          <w:marRight w:val="0"/>
          <w:marTop w:val="0"/>
          <w:marBottom w:val="0"/>
          <w:divBdr>
            <w:top w:val="none" w:sz="0" w:space="0" w:color="auto"/>
            <w:left w:val="none" w:sz="0" w:space="0" w:color="auto"/>
            <w:bottom w:val="none" w:sz="0" w:space="0" w:color="auto"/>
            <w:right w:val="none" w:sz="0" w:space="0" w:color="auto"/>
          </w:divBdr>
        </w:div>
        <w:div w:id="1291284902">
          <w:marLeft w:val="480"/>
          <w:marRight w:val="0"/>
          <w:marTop w:val="0"/>
          <w:marBottom w:val="0"/>
          <w:divBdr>
            <w:top w:val="none" w:sz="0" w:space="0" w:color="auto"/>
            <w:left w:val="none" w:sz="0" w:space="0" w:color="auto"/>
            <w:bottom w:val="none" w:sz="0" w:space="0" w:color="auto"/>
            <w:right w:val="none" w:sz="0" w:space="0" w:color="auto"/>
          </w:divBdr>
        </w:div>
        <w:div w:id="3632808">
          <w:marLeft w:val="480"/>
          <w:marRight w:val="0"/>
          <w:marTop w:val="0"/>
          <w:marBottom w:val="0"/>
          <w:divBdr>
            <w:top w:val="none" w:sz="0" w:space="0" w:color="auto"/>
            <w:left w:val="none" w:sz="0" w:space="0" w:color="auto"/>
            <w:bottom w:val="none" w:sz="0" w:space="0" w:color="auto"/>
            <w:right w:val="none" w:sz="0" w:space="0" w:color="auto"/>
          </w:divBdr>
        </w:div>
        <w:div w:id="1712194593">
          <w:marLeft w:val="480"/>
          <w:marRight w:val="0"/>
          <w:marTop w:val="0"/>
          <w:marBottom w:val="0"/>
          <w:divBdr>
            <w:top w:val="none" w:sz="0" w:space="0" w:color="auto"/>
            <w:left w:val="none" w:sz="0" w:space="0" w:color="auto"/>
            <w:bottom w:val="none" w:sz="0" w:space="0" w:color="auto"/>
            <w:right w:val="none" w:sz="0" w:space="0" w:color="auto"/>
          </w:divBdr>
        </w:div>
        <w:div w:id="1107383879">
          <w:marLeft w:val="480"/>
          <w:marRight w:val="0"/>
          <w:marTop w:val="0"/>
          <w:marBottom w:val="0"/>
          <w:divBdr>
            <w:top w:val="none" w:sz="0" w:space="0" w:color="auto"/>
            <w:left w:val="none" w:sz="0" w:space="0" w:color="auto"/>
            <w:bottom w:val="none" w:sz="0" w:space="0" w:color="auto"/>
            <w:right w:val="none" w:sz="0" w:space="0" w:color="auto"/>
          </w:divBdr>
        </w:div>
        <w:div w:id="1883470866">
          <w:marLeft w:val="480"/>
          <w:marRight w:val="0"/>
          <w:marTop w:val="0"/>
          <w:marBottom w:val="0"/>
          <w:divBdr>
            <w:top w:val="none" w:sz="0" w:space="0" w:color="auto"/>
            <w:left w:val="none" w:sz="0" w:space="0" w:color="auto"/>
            <w:bottom w:val="none" w:sz="0" w:space="0" w:color="auto"/>
            <w:right w:val="none" w:sz="0" w:space="0" w:color="auto"/>
          </w:divBdr>
        </w:div>
        <w:div w:id="762802281">
          <w:marLeft w:val="480"/>
          <w:marRight w:val="0"/>
          <w:marTop w:val="0"/>
          <w:marBottom w:val="0"/>
          <w:divBdr>
            <w:top w:val="none" w:sz="0" w:space="0" w:color="auto"/>
            <w:left w:val="none" w:sz="0" w:space="0" w:color="auto"/>
            <w:bottom w:val="none" w:sz="0" w:space="0" w:color="auto"/>
            <w:right w:val="none" w:sz="0" w:space="0" w:color="auto"/>
          </w:divBdr>
        </w:div>
      </w:divsChild>
    </w:div>
    <w:div w:id="884951975">
      <w:bodyDiv w:val="1"/>
      <w:marLeft w:val="0"/>
      <w:marRight w:val="0"/>
      <w:marTop w:val="0"/>
      <w:marBottom w:val="0"/>
      <w:divBdr>
        <w:top w:val="none" w:sz="0" w:space="0" w:color="auto"/>
        <w:left w:val="none" w:sz="0" w:space="0" w:color="auto"/>
        <w:bottom w:val="none" w:sz="0" w:space="0" w:color="auto"/>
        <w:right w:val="none" w:sz="0" w:space="0" w:color="auto"/>
      </w:divBdr>
    </w:div>
    <w:div w:id="885331829">
      <w:bodyDiv w:val="1"/>
      <w:marLeft w:val="0"/>
      <w:marRight w:val="0"/>
      <w:marTop w:val="0"/>
      <w:marBottom w:val="0"/>
      <w:divBdr>
        <w:top w:val="none" w:sz="0" w:space="0" w:color="auto"/>
        <w:left w:val="none" w:sz="0" w:space="0" w:color="auto"/>
        <w:bottom w:val="none" w:sz="0" w:space="0" w:color="auto"/>
        <w:right w:val="none" w:sz="0" w:space="0" w:color="auto"/>
      </w:divBdr>
    </w:div>
    <w:div w:id="885338447">
      <w:bodyDiv w:val="1"/>
      <w:marLeft w:val="0"/>
      <w:marRight w:val="0"/>
      <w:marTop w:val="0"/>
      <w:marBottom w:val="0"/>
      <w:divBdr>
        <w:top w:val="none" w:sz="0" w:space="0" w:color="auto"/>
        <w:left w:val="none" w:sz="0" w:space="0" w:color="auto"/>
        <w:bottom w:val="none" w:sz="0" w:space="0" w:color="auto"/>
        <w:right w:val="none" w:sz="0" w:space="0" w:color="auto"/>
      </w:divBdr>
    </w:div>
    <w:div w:id="885602868">
      <w:bodyDiv w:val="1"/>
      <w:marLeft w:val="0"/>
      <w:marRight w:val="0"/>
      <w:marTop w:val="0"/>
      <w:marBottom w:val="0"/>
      <w:divBdr>
        <w:top w:val="none" w:sz="0" w:space="0" w:color="auto"/>
        <w:left w:val="none" w:sz="0" w:space="0" w:color="auto"/>
        <w:bottom w:val="none" w:sz="0" w:space="0" w:color="auto"/>
        <w:right w:val="none" w:sz="0" w:space="0" w:color="auto"/>
      </w:divBdr>
    </w:div>
    <w:div w:id="885751799">
      <w:bodyDiv w:val="1"/>
      <w:marLeft w:val="0"/>
      <w:marRight w:val="0"/>
      <w:marTop w:val="0"/>
      <w:marBottom w:val="0"/>
      <w:divBdr>
        <w:top w:val="none" w:sz="0" w:space="0" w:color="auto"/>
        <w:left w:val="none" w:sz="0" w:space="0" w:color="auto"/>
        <w:bottom w:val="none" w:sz="0" w:space="0" w:color="auto"/>
        <w:right w:val="none" w:sz="0" w:space="0" w:color="auto"/>
      </w:divBdr>
    </w:div>
    <w:div w:id="886644879">
      <w:bodyDiv w:val="1"/>
      <w:marLeft w:val="0"/>
      <w:marRight w:val="0"/>
      <w:marTop w:val="0"/>
      <w:marBottom w:val="0"/>
      <w:divBdr>
        <w:top w:val="none" w:sz="0" w:space="0" w:color="auto"/>
        <w:left w:val="none" w:sz="0" w:space="0" w:color="auto"/>
        <w:bottom w:val="none" w:sz="0" w:space="0" w:color="auto"/>
        <w:right w:val="none" w:sz="0" w:space="0" w:color="auto"/>
      </w:divBdr>
    </w:div>
    <w:div w:id="886835864">
      <w:bodyDiv w:val="1"/>
      <w:marLeft w:val="0"/>
      <w:marRight w:val="0"/>
      <w:marTop w:val="0"/>
      <w:marBottom w:val="0"/>
      <w:divBdr>
        <w:top w:val="none" w:sz="0" w:space="0" w:color="auto"/>
        <w:left w:val="none" w:sz="0" w:space="0" w:color="auto"/>
        <w:bottom w:val="none" w:sz="0" w:space="0" w:color="auto"/>
        <w:right w:val="none" w:sz="0" w:space="0" w:color="auto"/>
      </w:divBdr>
    </w:div>
    <w:div w:id="888224014">
      <w:bodyDiv w:val="1"/>
      <w:marLeft w:val="0"/>
      <w:marRight w:val="0"/>
      <w:marTop w:val="0"/>
      <w:marBottom w:val="0"/>
      <w:divBdr>
        <w:top w:val="none" w:sz="0" w:space="0" w:color="auto"/>
        <w:left w:val="none" w:sz="0" w:space="0" w:color="auto"/>
        <w:bottom w:val="none" w:sz="0" w:space="0" w:color="auto"/>
        <w:right w:val="none" w:sz="0" w:space="0" w:color="auto"/>
      </w:divBdr>
      <w:divsChild>
        <w:div w:id="1536119360">
          <w:marLeft w:val="480"/>
          <w:marRight w:val="0"/>
          <w:marTop w:val="0"/>
          <w:marBottom w:val="0"/>
          <w:divBdr>
            <w:top w:val="none" w:sz="0" w:space="0" w:color="auto"/>
            <w:left w:val="none" w:sz="0" w:space="0" w:color="auto"/>
            <w:bottom w:val="none" w:sz="0" w:space="0" w:color="auto"/>
            <w:right w:val="none" w:sz="0" w:space="0" w:color="auto"/>
          </w:divBdr>
        </w:div>
        <w:div w:id="2133211742">
          <w:marLeft w:val="480"/>
          <w:marRight w:val="0"/>
          <w:marTop w:val="0"/>
          <w:marBottom w:val="0"/>
          <w:divBdr>
            <w:top w:val="none" w:sz="0" w:space="0" w:color="auto"/>
            <w:left w:val="none" w:sz="0" w:space="0" w:color="auto"/>
            <w:bottom w:val="none" w:sz="0" w:space="0" w:color="auto"/>
            <w:right w:val="none" w:sz="0" w:space="0" w:color="auto"/>
          </w:divBdr>
        </w:div>
        <w:div w:id="1214197829">
          <w:marLeft w:val="480"/>
          <w:marRight w:val="0"/>
          <w:marTop w:val="0"/>
          <w:marBottom w:val="0"/>
          <w:divBdr>
            <w:top w:val="none" w:sz="0" w:space="0" w:color="auto"/>
            <w:left w:val="none" w:sz="0" w:space="0" w:color="auto"/>
            <w:bottom w:val="none" w:sz="0" w:space="0" w:color="auto"/>
            <w:right w:val="none" w:sz="0" w:space="0" w:color="auto"/>
          </w:divBdr>
        </w:div>
        <w:div w:id="1616256233">
          <w:marLeft w:val="480"/>
          <w:marRight w:val="0"/>
          <w:marTop w:val="0"/>
          <w:marBottom w:val="0"/>
          <w:divBdr>
            <w:top w:val="none" w:sz="0" w:space="0" w:color="auto"/>
            <w:left w:val="none" w:sz="0" w:space="0" w:color="auto"/>
            <w:bottom w:val="none" w:sz="0" w:space="0" w:color="auto"/>
            <w:right w:val="none" w:sz="0" w:space="0" w:color="auto"/>
          </w:divBdr>
        </w:div>
        <w:div w:id="415135846">
          <w:marLeft w:val="480"/>
          <w:marRight w:val="0"/>
          <w:marTop w:val="0"/>
          <w:marBottom w:val="0"/>
          <w:divBdr>
            <w:top w:val="none" w:sz="0" w:space="0" w:color="auto"/>
            <w:left w:val="none" w:sz="0" w:space="0" w:color="auto"/>
            <w:bottom w:val="none" w:sz="0" w:space="0" w:color="auto"/>
            <w:right w:val="none" w:sz="0" w:space="0" w:color="auto"/>
          </w:divBdr>
        </w:div>
        <w:div w:id="273636604">
          <w:marLeft w:val="480"/>
          <w:marRight w:val="0"/>
          <w:marTop w:val="0"/>
          <w:marBottom w:val="0"/>
          <w:divBdr>
            <w:top w:val="none" w:sz="0" w:space="0" w:color="auto"/>
            <w:left w:val="none" w:sz="0" w:space="0" w:color="auto"/>
            <w:bottom w:val="none" w:sz="0" w:space="0" w:color="auto"/>
            <w:right w:val="none" w:sz="0" w:space="0" w:color="auto"/>
          </w:divBdr>
        </w:div>
        <w:div w:id="1599025123">
          <w:marLeft w:val="480"/>
          <w:marRight w:val="0"/>
          <w:marTop w:val="0"/>
          <w:marBottom w:val="0"/>
          <w:divBdr>
            <w:top w:val="none" w:sz="0" w:space="0" w:color="auto"/>
            <w:left w:val="none" w:sz="0" w:space="0" w:color="auto"/>
            <w:bottom w:val="none" w:sz="0" w:space="0" w:color="auto"/>
            <w:right w:val="none" w:sz="0" w:space="0" w:color="auto"/>
          </w:divBdr>
        </w:div>
        <w:div w:id="750977264">
          <w:marLeft w:val="480"/>
          <w:marRight w:val="0"/>
          <w:marTop w:val="0"/>
          <w:marBottom w:val="0"/>
          <w:divBdr>
            <w:top w:val="none" w:sz="0" w:space="0" w:color="auto"/>
            <w:left w:val="none" w:sz="0" w:space="0" w:color="auto"/>
            <w:bottom w:val="none" w:sz="0" w:space="0" w:color="auto"/>
            <w:right w:val="none" w:sz="0" w:space="0" w:color="auto"/>
          </w:divBdr>
        </w:div>
        <w:div w:id="95101560">
          <w:marLeft w:val="480"/>
          <w:marRight w:val="0"/>
          <w:marTop w:val="0"/>
          <w:marBottom w:val="0"/>
          <w:divBdr>
            <w:top w:val="none" w:sz="0" w:space="0" w:color="auto"/>
            <w:left w:val="none" w:sz="0" w:space="0" w:color="auto"/>
            <w:bottom w:val="none" w:sz="0" w:space="0" w:color="auto"/>
            <w:right w:val="none" w:sz="0" w:space="0" w:color="auto"/>
          </w:divBdr>
        </w:div>
        <w:div w:id="1560093502">
          <w:marLeft w:val="480"/>
          <w:marRight w:val="0"/>
          <w:marTop w:val="0"/>
          <w:marBottom w:val="0"/>
          <w:divBdr>
            <w:top w:val="none" w:sz="0" w:space="0" w:color="auto"/>
            <w:left w:val="none" w:sz="0" w:space="0" w:color="auto"/>
            <w:bottom w:val="none" w:sz="0" w:space="0" w:color="auto"/>
            <w:right w:val="none" w:sz="0" w:space="0" w:color="auto"/>
          </w:divBdr>
        </w:div>
        <w:div w:id="522402661">
          <w:marLeft w:val="480"/>
          <w:marRight w:val="0"/>
          <w:marTop w:val="0"/>
          <w:marBottom w:val="0"/>
          <w:divBdr>
            <w:top w:val="none" w:sz="0" w:space="0" w:color="auto"/>
            <w:left w:val="none" w:sz="0" w:space="0" w:color="auto"/>
            <w:bottom w:val="none" w:sz="0" w:space="0" w:color="auto"/>
            <w:right w:val="none" w:sz="0" w:space="0" w:color="auto"/>
          </w:divBdr>
        </w:div>
        <w:div w:id="819425085">
          <w:marLeft w:val="480"/>
          <w:marRight w:val="0"/>
          <w:marTop w:val="0"/>
          <w:marBottom w:val="0"/>
          <w:divBdr>
            <w:top w:val="none" w:sz="0" w:space="0" w:color="auto"/>
            <w:left w:val="none" w:sz="0" w:space="0" w:color="auto"/>
            <w:bottom w:val="none" w:sz="0" w:space="0" w:color="auto"/>
            <w:right w:val="none" w:sz="0" w:space="0" w:color="auto"/>
          </w:divBdr>
        </w:div>
        <w:div w:id="264002460">
          <w:marLeft w:val="480"/>
          <w:marRight w:val="0"/>
          <w:marTop w:val="0"/>
          <w:marBottom w:val="0"/>
          <w:divBdr>
            <w:top w:val="none" w:sz="0" w:space="0" w:color="auto"/>
            <w:left w:val="none" w:sz="0" w:space="0" w:color="auto"/>
            <w:bottom w:val="none" w:sz="0" w:space="0" w:color="auto"/>
            <w:right w:val="none" w:sz="0" w:space="0" w:color="auto"/>
          </w:divBdr>
        </w:div>
        <w:div w:id="194731242">
          <w:marLeft w:val="480"/>
          <w:marRight w:val="0"/>
          <w:marTop w:val="0"/>
          <w:marBottom w:val="0"/>
          <w:divBdr>
            <w:top w:val="none" w:sz="0" w:space="0" w:color="auto"/>
            <w:left w:val="none" w:sz="0" w:space="0" w:color="auto"/>
            <w:bottom w:val="none" w:sz="0" w:space="0" w:color="auto"/>
            <w:right w:val="none" w:sz="0" w:space="0" w:color="auto"/>
          </w:divBdr>
        </w:div>
        <w:div w:id="582565798">
          <w:marLeft w:val="480"/>
          <w:marRight w:val="0"/>
          <w:marTop w:val="0"/>
          <w:marBottom w:val="0"/>
          <w:divBdr>
            <w:top w:val="none" w:sz="0" w:space="0" w:color="auto"/>
            <w:left w:val="none" w:sz="0" w:space="0" w:color="auto"/>
            <w:bottom w:val="none" w:sz="0" w:space="0" w:color="auto"/>
            <w:right w:val="none" w:sz="0" w:space="0" w:color="auto"/>
          </w:divBdr>
        </w:div>
        <w:div w:id="1414545388">
          <w:marLeft w:val="480"/>
          <w:marRight w:val="0"/>
          <w:marTop w:val="0"/>
          <w:marBottom w:val="0"/>
          <w:divBdr>
            <w:top w:val="none" w:sz="0" w:space="0" w:color="auto"/>
            <w:left w:val="none" w:sz="0" w:space="0" w:color="auto"/>
            <w:bottom w:val="none" w:sz="0" w:space="0" w:color="auto"/>
            <w:right w:val="none" w:sz="0" w:space="0" w:color="auto"/>
          </w:divBdr>
        </w:div>
        <w:div w:id="1643340885">
          <w:marLeft w:val="480"/>
          <w:marRight w:val="0"/>
          <w:marTop w:val="0"/>
          <w:marBottom w:val="0"/>
          <w:divBdr>
            <w:top w:val="none" w:sz="0" w:space="0" w:color="auto"/>
            <w:left w:val="none" w:sz="0" w:space="0" w:color="auto"/>
            <w:bottom w:val="none" w:sz="0" w:space="0" w:color="auto"/>
            <w:right w:val="none" w:sz="0" w:space="0" w:color="auto"/>
          </w:divBdr>
        </w:div>
        <w:div w:id="632367496">
          <w:marLeft w:val="480"/>
          <w:marRight w:val="0"/>
          <w:marTop w:val="0"/>
          <w:marBottom w:val="0"/>
          <w:divBdr>
            <w:top w:val="none" w:sz="0" w:space="0" w:color="auto"/>
            <w:left w:val="none" w:sz="0" w:space="0" w:color="auto"/>
            <w:bottom w:val="none" w:sz="0" w:space="0" w:color="auto"/>
            <w:right w:val="none" w:sz="0" w:space="0" w:color="auto"/>
          </w:divBdr>
        </w:div>
        <w:div w:id="1705447623">
          <w:marLeft w:val="480"/>
          <w:marRight w:val="0"/>
          <w:marTop w:val="0"/>
          <w:marBottom w:val="0"/>
          <w:divBdr>
            <w:top w:val="none" w:sz="0" w:space="0" w:color="auto"/>
            <w:left w:val="none" w:sz="0" w:space="0" w:color="auto"/>
            <w:bottom w:val="none" w:sz="0" w:space="0" w:color="auto"/>
            <w:right w:val="none" w:sz="0" w:space="0" w:color="auto"/>
          </w:divBdr>
        </w:div>
        <w:div w:id="1014261388">
          <w:marLeft w:val="480"/>
          <w:marRight w:val="0"/>
          <w:marTop w:val="0"/>
          <w:marBottom w:val="0"/>
          <w:divBdr>
            <w:top w:val="none" w:sz="0" w:space="0" w:color="auto"/>
            <w:left w:val="none" w:sz="0" w:space="0" w:color="auto"/>
            <w:bottom w:val="none" w:sz="0" w:space="0" w:color="auto"/>
            <w:right w:val="none" w:sz="0" w:space="0" w:color="auto"/>
          </w:divBdr>
        </w:div>
      </w:divsChild>
    </w:div>
    <w:div w:id="888304715">
      <w:bodyDiv w:val="1"/>
      <w:marLeft w:val="0"/>
      <w:marRight w:val="0"/>
      <w:marTop w:val="0"/>
      <w:marBottom w:val="0"/>
      <w:divBdr>
        <w:top w:val="none" w:sz="0" w:space="0" w:color="auto"/>
        <w:left w:val="none" w:sz="0" w:space="0" w:color="auto"/>
        <w:bottom w:val="none" w:sz="0" w:space="0" w:color="auto"/>
        <w:right w:val="none" w:sz="0" w:space="0" w:color="auto"/>
      </w:divBdr>
    </w:div>
    <w:div w:id="889462670">
      <w:bodyDiv w:val="1"/>
      <w:marLeft w:val="0"/>
      <w:marRight w:val="0"/>
      <w:marTop w:val="0"/>
      <w:marBottom w:val="0"/>
      <w:divBdr>
        <w:top w:val="none" w:sz="0" w:space="0" w:color="auto"/>
        <w:left w:val="none" w:sz="0" w:space="0" w:color="auto"/>
        <w:bottom w:val="none" w:sz="0" w:space="0" w:color="auto"/>
        <w:right w:val="none" w:sz="0" w:space="0" w:color="auto"/>
      </w:divBdr>
    </w:div>
    <w:div w:id="889540954">
      <w:bodyDiv w:val="1"/>
      <w:marLeft w:val="0"/>
      <w:marRight w:val="0"/>
      <w:marTop w:val="0"/>
      <w:marBottom w:val="0"/>
      <w:divBdr>
        <w:top w:val="none" w:sz="0" w:space="0" w:color="auto"/>
        <w:left w:val="none" w:sz="0" w:space="0" w:color="auto"/>
        <w:bottom w:val="none" w:sz="0" w:space="0" w:color="auto"/>
        <w:right w:val="none" w:sz="0" w:space="0" w:color="auto"/>
      </w:divBdr>
    </w:div>
    <w:div w:id="891381291">
      <w:bodyDiv w:val="1"/>
      <w:marLeft w:val="0"/>
      <w:marRight w:val="0"/>
      <w:marTop w:val="0"/>
      <w:marBottom w:val="0"/>
      <w:divBdr>
        <w:top w:val="none" w:sz="0" w:space="0" w:color="auto"/>
        <w:left w:val="none" w:sz="0" w:space="0" w:color="auto"/>
        <w:bottom w:val="none" w:sz="0" w:space="0" w:color="auto"/>
        <w:right w:val="none" w:sz="0" w:space="0" w:color="auto"/>
      </w:divBdr>
    </w:div>
    <w:div w:id="892351396">
      <w:bodyDiv w:val="1"/>
      <w:marLeft w:val="0"/>
      <w:marRight w:val="0"/>
      <w:marTop w:val="0"/>
      <w:marBottom w:val="0"/>
      <w:divBdr>
        <w:top w:val="none" w:sz="0" w:space="0" w:color="auto"/>
        <w:left w:val="none" w:sz="0" w:space="0" w:color="auto"/>
        <w:bottom w:val="none" w:sz="0" w:space="0" w:color="auto"/>
        <w:right w:val="none" w:sz="0" w:space="0" w:color="auto"/>
      </w:divBdr>
    </w:div>
    <w:div w:id="894243923">
      <w:bodyDiv w:val="1"/>
      <w:marLeft w:val="0"/>
      <w:marRight w:val="0"/>
      <w:marTop w:val="0"/>
      <w:marBottom w:val="0"/>
      <w:divBdr>
        <w:top w:val="none" w:sz="0" w:space="0" w:color="auto"/>
        <w:left w:val="none" w:sz="0" w:space="0" w:color="auto"/>
        <w:bottom w:val="none" w:sz="0" w:space="0" w:color="auto"/>
        <w:right w:val="none" w:sz="0" w:space="0" w:color="auto"/>
      </w:divBdr>
    </w:div>
    <w:div w:id="894777094">
      <w:bodyDiv w:val="1"/>
      <w:marLeft w:val="0"/>
      <w:marRight w:val="0"/>
      <w:marTop w:val="0"/>
      <w:marBottom w:val="0"/>
      <w:divBdr>
        <w:top w:val="none" w:sz="0" w:space="0" w:color="auto"/>
        <w:left w:val="none" w:sz="0" w:space="0" w:color="auto"/>
        <w:bottom w:val="none" w:sz="0" w:space="0" w:color="auto"/>
        <w:right w:val="none" w:sz="0" w:space="0" w:color="auto"/>
      </w:divBdr>
    </w:div>
    <w:div w:id="894897148">
      <w:bodyDiv w:val="1"/>
      <w:marLeft w:val="0"/>
      <w:marRight w:val="0"/>
      <w:marTop w:val="0"/>
      <w:marBottom w:val="0"/>
      <w:divBdr>
        <w:top w:val="none" w:sz="0" w:space="0" w:color="auto"/>
        <w:left w:val="none" w:sz="0" w:space="0" w:color="auto"/>
        <w:bottom w:val="none" w:sz="0" w:space="0" w:color="auto"/>
        <w:right w:val="none" w:sz="0" w:space="0" w:color="auto"/>
      </w:divBdr>
    </w:div>
    <w:div w:id="895312341">
      <w:bodyDiv w:val="1"/>
      <w:marLeft w:val="0"/>
      <w:marRight w:val="0"/>
      <w:marTop w:val="0"/>
      <w:marBottom w:val="0"/>
      <w:divBdr>
        <w:top w:val="none" w:sz="0" w:space="0" w:color="auto"/>
        <w:left w:val="none" w:sz="0" w:space="0" w:color="auto"/>
        <w:bottom w:val="none" w:sz="0" w:space="0" w:color="auto"/>
        <w:right w:val="none" w:sz="0" w:space="0" w:color="auto"/>
      </w:divBdr>
    </w:div>
    <w:div w:id="895706649">
      <w:bodyDiv w:val="1"/>
      <w:marLeft w:val="0"/>
      <w:marRight w:val="0"/>
      <w:marTop w:val="0"/>
      <w:marBottom w:val="0"/>
      <w:divBdr>
        <w:top w:val="none" w:sz="0" w:space="0" w:color="auto"/>
        <w:left w:val="none" w:sz="0" w:space="0" w:color="auto"/>
        <w:bottom w:val="none" w:sz="0" w:space="0" w:color="auto"/>
        <w:right w:val="none" w:sz="0" w:space="0" w:color="auto"/>
      </w:divBdr>
    </w:div>
    <w:div w:id="899485184">
      <w:bodyDiv w:val="1"/>
      <w:marLeft w:val="0"/>
      <w:marRight w:val="0"/>
      <w:marTop w:val="0"/>
      <w:marBottom w:val="0"/>
      <w:divBdr>
        <w:top w:val="none" w:sz="0" w:space="0" w:color="auto"/>
        <w:left w:val="none" w:sz="0" w:space="0" w:color="auto"/>
        <w:bottom w:val="none" w:sz="0" w:space="0" w:color="auto"/>
        <w:right w:val="none" w:sz="0" w:space="0" w:color="auto"/>
      </w:divBdr>
    </w:div>
    <w:div w:id="899554171">
      <w:bodyDiv w:val="1"/>
      <w:marLeft w:val="0"/>
      <w:marRight w:val="0"/>
      <w:marTop w:val="0"/>
      <w:marBottom w:val="0"/>
      <w:divBdr>
        <w:top w:val="none" w:sz="0" w:space="0" w:color="auto"/>
        <w:left w:val="none" w:sz="0" w:space="0" w:color="auto"/>
        <w:bottom w:val="none" w:sz="0" w:space="0" w:color="auto"/>
        <w:right w:val="none" w:sz="0" w:space="0" w:color="auto"/>
      </w:divBdr>
      <w:divsChild>
        <w:div w:id="1330719469">
          <w:marLeft w:val="480"/>
          <w:marRight w:val="0"/>
          <w:marTop w:val="0"/>
          <w:marBottom w:val="0"/>
          <w:divBdr>
            <w:top w:val="none" w:sz="0" w:space="0" w:color="auto"/>
            <w:left w:val="none" w:sz="0" w:space="0" w:color="auto"/>
            <w:bottom w:val="none" w:sz="0" w:space="0" w:color="auto"/>
            <w:right w:val="none" w:sz="0" w:space="0" w:color="auto"/>
          </w:divBdr>
        </w:div>
        <w:div w:id="1467506705">
          <w:marLeft w:val="480"/>
          <w:marRight w:val="0"/>
          <w:marTop w:val="0"/>
          <w:marBottom w:val="0"/>
          <w:divBdr>
            <w:top w:val="none" w:sz="0" w:space="0" w:color="auto"/>
            <w:left w:val="none" w:sz="0" w:space="0" w:color="auto"/>
            <w:bottom w:val="none" w:sz="0" w:space="0" w:color="auto"/>
            <w:right w:val="none" w:sz="0" w:space="0" w:color="auto"/>
          </w:divBdr>
        </w:div>
        <w:div w:id="147408411">
          <w:marLeft w:val="480"/>
          <w:marRight w:val="0"/>
          <w:marTop w:val="0"/>
          <w:marBottom w:val="0"/>
          <w:divBdr>
            <w:top w:val="none" w:sz="0" w:space="0" w:color="auto"/>
            <w:left w:val="none" w:sz="0" w:space="0" w:color="auto"/>
            <w:bottom w:val="none" w:sz="0" w:space="0" w:color="auto"/>
            <w:right w:val="none" w:sz="0" w:space="0" w:color="auto"/>
          </w:divBdr>
        </w:div>
        <w:div w:id="72901239">
          <w:marLeft w:val="480"/>
          <w:marRight w:val="0"/>
          <w:marTop w:val="0"/>
          <w:marBottom w:val="0"/>
          <w:divBdr>
            <w:top w:val="none" w:sz="0" w:space="0" w:color="auto"/>
            <w:left w:val="none" w:sz="0" w:space="0" w:color="auto"/>
            <w:bottom w:val="none" w:sz="0" w:space="0" w:color="auto"/>
            <w:right w:val="none" w:sz="0" w:space="0" w:color="auto"/>
          </w:divBdr>
        </w:div>
        <w:div w:id="511186306">
          <w:marLeft w:val="480"/>
          <w:marRight w:val="0"/>
          <w:marTop w:val="0"/>
          <w:marBottom w:val="0"/>
          <w:divBdr>
            <w:top w:val="none" w:sz="0" w:space="0" w:color="auto"/>
            <w:left w:val="none" w:sz="0" w:space="0" w:color="auto"/>
            <w:bottom w:val="none" w:sz="0" w:space="0" w:color="auto"/>
            <w:right w:val="none" w:sz="0" w:space="0" w:color="auto"/>
          </w:divBdr>
        </w:div>
        <w:div w:id="477259129">
          <w:marLeft w:val="480"/>
          <w:marRight w:val="0"/>
          <w:marTop w:val="0"/>
          <w:marBottom w:val="0"/>
          <w:divBdr>
            <w:top w:val="none" w:sz="0" w:space="0" w:color="auto"/>
            <w:left w:val="none" w:sz="0" w:space="0" w:color="auto"/>
            <w:bottom w:val="none" w:sz="0" w:space="0" w:color="auto"/>
            <w:right w:val="none" w:sz="0" w:space="0" w:color="auto"/>
          </w:divBdr>
        </w:div>
        <w:div w:id="64573001">
          <w:marLeft w:val="480"/>
          <w:marRight w:val="0"/>
          <w:marTop w:val="0"/>
          <w:marBottom w:val="0"/>
          <w:divBdr>
            <w:top w:val="none" w:sz="0" w:space="0" w:color="auto"/>
            <w:left w:val="none" w:sz="0" w:space="0" w:color="auto"/>
            <w:bottom w:val="none" w:sz="0" w:space="0" w:color="auto"/>
            <w:right w:val="none" w:sz="0" w:space="0" w:color="auto"/>
          </w:divBdr>
        </w:div>
        <w:div w:id="1488982092">
          <w:marLeft w:val="480"/>
          <w:marRight w:val="0"/>
          <w:marTop w:val="0"/>
          <w:marBottom w:val="0"/>
          <w:divBdr>
            <w:top w:val="none" w:sz="0" w:space="0" w:color="auto"/>
            <w:left w:val="none" w:sz="0" w:space="0" w:color="auto"/>
            <w:bottom w:val="none" w:sz="0" w:space="0" w:color="auto"/>
            <w:right w:val="none" w:sz="0" w:space="0" w:color="auto"/>
          </w:divBdr>
        </w:div>
        <w:div w:id="942227362">
          <w:marLeft w:val="480"/>
          <w:marRight w:val="0"/>
          <w:marTop w:val="0"/>
          <w:marBottom w:val="0"/>
          <w:divBdr>
            <w:top w:val="none" w:sz="0" w:space="0" w:color="auto"/>
            <w:left w:val="none" w:sz="0" w:space="0" w:color="auto"/>
            <w:bottom w:val="none" w:sz="0" w:space="0" w:color="auto"/>
            <w:right w:val="none" w:sz="0" w:space="0" w:color="auto"/>
          </w:divBdr>
        </w:div>
        <w:div w:id="1355618030">
          <w:marLeft w:val="480"/>
          <w:marRight w:val="0"/>
          <w:marTop w:val="0"/>
          <w:marBottom w:val="0"/>
          <w:divBdr>
            <w:top w:val="none" w:sz="0" w:space="0" w:color="auto"/>
            <w:left w:val="none" w:sz="0" w:space="0" w:color="auto"/>
            <w:bottom w:val="none" w:sz="0" w:space="0" w:color="auto"/>
            <w:right w:val="none" w:sz="0" w:space="0" w:color="auto"/>
          </w:divBdr>
        </w:div>
        <w:div w:id="758329666">
          <w:marLeft w:val="480"/>
          <w:marRight w:val="0"/>
          <w:marTop w:val="0"/>
          <w:marBottom w:val="0"/>
          <w:divBdr>
            <w:top w:val="none" w:sz="0" w:space="0" w:color="auto"/>
            <w:left w:val="none" w:sz="0" w:space="0" w:color="auto"/>
            <w:bottom w:val="none" w:sz="0" w:space="0" w:color="auto"/>
            <w:right w:val="none" w:sz="0" w:space="0" w:color="auto"/>
          </w:divBdr>
        </w:div>
        <w:div w:id="1042367471">
          <w:marLeft w:val="480"/>
          <w:marRight w:val="0"/>
          <w:marTop w:val="0"/>
          <w:marBottom w:val="0"/>
          <w:divBdr>
            <w:top w:val="none" w:sz="0" w:space="0" w:color="auto"/>
            <w:left w:val="none" w:sz="0" w:space="0" w:color="auto"/>
            <w:bottom w:val="none" w:sz="0" w:space="0" w:color="auto"/>
            <w:right w:val="none" w:sz="0" w:space="0" w:color="auto"/>
          </w:divBdr>
        </w:div>
        <w:div w:id="1446536955">
          <w:marLeft w:val="480"/>
          <w:marRight w:val="0"/>
          <w:marTop w:val="0"/>
          <w:marBottom w:val="0"/>
          <w:divBdr>
            <w:top w:val="none" w:sz="0" w:space="0" w:color="auto"/>
            <w:left w:val="none" w:sz="0" w:space="0" w:color="auto"/>
            <w:bottom w:val="none" w:sz="0" w:space="0" w:color="auto"/>
            <w:right w:val="none" w:sz="0" w:space="0" w:color="auto"/>
          </w:divBdr>
        </w:div>
        <w:div w:id="1411929055">
          <w:marLeft w:val="480"/>
          <w:marRight w:val="0"/>
          <w:marTop w:val="0"/>
          <w:marBottom w:val="0"/>
          <w:divBdr>
            <w:top w:val="none" w:sz="0" w:space="0" w:color="auto"/>
            <w:left w:val="none" w:sz="0" w:space="0" w:color="auto"/>
            <w:bottom w:val="none" w:sz="0" w:space="0" w:color="auto"/>
            <w:right w:val="none" w:sz="0" w:space="0" w:color="auto"/>
          </w:divBdr>
        </w:div>
      </w:divsChild>
    </w:div>
    <w:div w:id="899828804">
      <w:bodyDiv w:val="1"/>
      <w:marLeft w:val="0"/>
      <w:marRight w:val="0"/>
      <w:marTop w:val="0"/>
      <w:marBottom w:val="0"/>
      <w:divBdr>
        <w:top w:val="none" w:sz="0" w:space="0" w:color="auto"/>
        <w:left w:val="none" w:sz="0" w:space="0" w:color="auto"/>
        <w:bottom w:val="none" w:sz="0" w:space="0" w:color="auto"/>
        <w:right w:val="none" w:sz="0" w:space="0" w:color="auto"/>
      </w:divBdr>
    </w:div>
    <w:div w:id="902064295">
      <w:bodyDiv w:val="1"/>
      <w:marLeft w:val="0"/>
      <w:marRight w:val="0"/>
      <w:marTop w:val="0"/>
      <w:marBottom w:val="0"/>
      <w:divBdr>
        <w:top w:val="none" w:sz="0" w:space="0" w:color="auto"/>
        <w:left w:val="none" w:sz="0" w:space="0" w:color="auto"/>
        <w:bottom w:val="none" w:sz="0" w:space="0" w:color="auto"/>
        <w:right w:val="none" w:sz="0" w:space="0" w:color="auto"/>
      </w:divBdr>
    </w:div>
    <w:div w:id="902570376">
      <w:bodyDiv w:val="1"/>
      <w:marLeft w:val="0"/>
      <w:marRight w:val="0"/>
      <w:marTop w:val="0"/>
      <w:marBottom w:val="0"/>
      <w:divBdr>
        <w:top w:val="none" w:sz="0" w:space="0" w:color="auto"/>
        <w:left w:val="none" w:sz="0" w:space="0" w:color="auto"/>
        <w:bottom w:val="none" w:sz="0" w:space="0" w:color="auto"/>
        <w:right w:val="none" w:sz="0" w:space="0" w:color="auto"/>
      </w:divBdr>
      <w:divsChild>
        <w:div w:id="1342046252">
          <w:marLeft w:val="480"/>
          <w:marRight w:val="0"/>
          <w:marTop w:val="0"/>
          <w:marBottom w:val="0"/>
          <w:divBdr>
            <w:top w:val="none" w:sz="0" w:space="0" w:color="auto"/>
            <w:left w:val="none" w:sz="0" w:space="0" w:color="auto"/>
            <w:bottom w:val="none" w:sz="0" w:space="0" w:color="auto"/>
            <w:right w:val="none" w:sz="0" w:space="0" w:color="auto"/>
          </w:divBdr>
        </w:div>
        <w:div w:id="755710955">
          <w:marLeft w:val="480"/>
          <w:marRight w:val="0"/>
          <w:marTop w:val="0"/>
          <w:marBottom w:val="0"/>
          <w:divBdr>
            <w:top w:val="none" w:sz="0" w:space="0" w:color="auto"/>
            <w:left w:val="none" w:sz="0" w:space="0" w:color="auto"/>
            <w:bottom w:val="none" w:sz="0" w:space="0" w:color="auto"/>
            <w:right w:val="none" w:sz="0" w:space="0" w:color="auto"/>
          </w:divBdr>
        </w:div>
        <w:div w:id="1188176083">
          <w:marLeft w:val="480"/>
          <w:marRight w:val="0"/>
          <w:marTop w:val="0"/>
          <w:marBottom w:val="0"/>
          <w:divBdr>
            <w:top w:val="none" w:sz="0" w:space="0" w:color="auto"/>
            <w:left w:val="none" w:sz="0" w:space="0" w:color="auto"/>
            <w:bottom w:val="none" w:sz="0" w:space="0" w:color="auto"/>
            <w:right w:val="none" w:sz="0" w:space="0" w:color="auto"/>
          </w:divBdr>
        </w:div>
        <w:div w:id="1502237156">
          <w:marLeft w:val="480"/>
          <w:marRight w:val="0"/>
          <w:marTop w:val="0"/>
          <w:marBottom w:val="0"/>
          <w:divBdr>
            <w:top w:val="none" w:sz="0" w:space="0" w:color="auto"/>
            <w:left w:val="none" w:sz="0" w:space="0" w:color="auto"/>
            <w:bottom w:val="none" w:sz="0" w:space="0" w:color="auto"/>
            <w:right w:val="none" w:sz="0" w:space="0" w:color="auto"/>
          </w:divBdr>
        </w:div>
        <w:div w:id="630483015">
          <w:marLeft w:val="480"/>
          <w:marRight w:val="0"/>
          <w:marTop w:val="0"/>
          <w:marBottom w:val="0"/>
          <w:divBdr>
            <w:top w:val="none" w:sz="0" w:space="0" w:color="auto"/>
            <w:left w:val="none" w:sz="0" w:space="0" w:color="auto"/>
            <w:bottom w:val="none" w:sz="0" w:space="0" w:color="auto"/>
            <w:right w:val="none" w:sz="0" w:space="0" w:color="auto"/>
          </w:divBdr>
        </w:div>
        <w:div w:id="218791351">
          <w:marLeft w:val="480"/>
          <w:marRight w:val="0"/>
          <w:marTop w:val="0"/>
          <w:marBottom w:val="0"/>
          <w:divBdr>
            <w:top w:val="none" w:sz="0" w:space="0" w:color="auto"/>
            <w:left w:val="none" w:sz="0" w:space="0" w:color="auto"/>
            <w:bottom w:val="none" w:sz="0" w:space="0" w:color="auto"/>
            <w:right w:val="none" w:sz="0" w:space="0" w:color="auto"/>
          </w:divBdr>
        </w:div>
        <w:div w:id="170529255">
          <w:marLeft w:val="480"/>
          <w:marRight w:val="0"/>
          <w:marTop w:val="0"/>
          <w:marBottom w:val="0"/>
          <w:divBdr>
            <w:top w:val="none" w:sz="0" w:space="0" w:color="auto"/>
            <w:left w:val="none" w:sz="0" w:space="0" w:color="auto"/>
            <w:bottom w:val="none" w:sz="0" w:space="0" w:color="auto"/>
            <w:right w:val="none" w:sz="0" w:space="0" w:color="auto"/>
          </w:divBdr>
        </w:div>
        <w:div w:id="1276711482">
          <w:marLeft w:val="480"/>
          <w:marRight w:val="0"/>
          <w:marTop w:val="0"/>
          <w:marBottom w:val="0"/>
          <w:divBdr>
            <w:top w:val="none" w:sz="0" w:space="0" w:color="auto"/>
            <w:left w:val="none" w:sz="0" w:space="0" w:color="auto"/>
            <w:bottom w:val="none" w:sz="0" w:space="0" w:color="auto"/>
            <w:right w:val="none" w:sz="0" w:space="0" w:color="auto"/>
          </w:divBdr>
        </w:div>
        <w:div w:id="956301947">
          <w:marLeft w:val="480"/>
          <w:marRight w:val="0"/>
          <w:marTop w:val="0"/>
          <w:marBottom w:val="0"/>
          <w:divBdr>
            <w:top w:val="none" w:sz="0" w:space="0" w:color="auto"/>
            <w:left w:val="none" w:sz="0" w:space="0" w:color="auto"/>
            <w:bottom w:val="none" w:sz="0" w:space="0" w:color="auto"/>
            <w:right w:val="none" w:sz="0" w:space="0" w:color="auto"/>
          </w:divBdr>
        </w:div>
        <w:div w:id="1145397053">
          <w:marLeft w:val="480"/>
          <w:marRight w:val="0"/>
          <w:marTop w:val="0"/>
          <w:marBottom w:val="0"/>
          <w:divBdr>
            <w:top w:val="none" w:sz="0" w:space="0" w:color="auto"/>
            <w:left w:val="none" w:sz="0" w:space="0" w:color="auto"/>
            <w:bottom w:val="none" w:sz="0" w:space="0" w:color="auto"/>
            <w:right w:val="none" w:sz="0" w:space="0" w:color="auto"/>
          </w:divBdr>
        </w:div>
        <w:div w:id="1565488241">
          <w:marLeft w:val="480"/>
          <w:marRight w:val="0"/>
          <w:marTop w:val="0"/>
          <w:marBottom w:val="0"/>
          <w:divBdr>
            <w:top w:val="none" w:sz="0" w:space="0" w:color="auto"/>
            <w:left w:val="none" w:sz="0" w:space="0" w:color="auto"/>
            <w:bottom w:val="none" w:sz="0" w:space="0" w:color="auto"/>
            <w:right w:val="none" w:sz="0" w:space="0" w:color="auto"/>
          </w:divBdr>
        </w:div>
        <w:div w:id="958608834">
          <w:marLeft w:val="480"/>
          <w:marRight w:val="0"/>
          <w:marTop w:val="0"/>
          <w:marBottom w:val="0"/>
          <w:divBdr>
            <w:top w:val="none" w:sz="0" w:space="0" w:color="auto"/>
            <w:left w:val="none" w:sz="0" w:space="0" w:color="auto"/>
            <w:bottom w:val="none" w:sz="0" w:space="0" w:color="auto"/>
            <w:right w:val="none" w:sz="0" w:space="0" w:color="auto"/>
          </w:divBdr>
        </w:div>
        <w:div w:id="1965036792">
          <w:marLeft w:val="480"/>
          <w:marRight w:val="0"/>
          <w:marTop w:val="0"/>
          <w:marBottom w:val="0"/>
          <w:divBdr>
            <w:top w:val="none" w:sz="0" w:space="0" w:color="auto"/>
            <w:left w:val="none" w:sz="0" w:space="0" w:color="auto"/>
            <w:bottom w:val="none" w:sz="0" w:space="0" w:color="auto"/>
            <w:right w:val="none" w:sz="0" w:space="0" w:color="auto"/>
          </w:divBdr>
        </w:div>
        <w:div w:id="2136098490">
          <w:marLeft w:val="480"/>
          <w:marRight w:val="0"/>
          <w:marTop w:val="0"/>
          <w:marBottom w:val="0"/>
          <w:divBdr>
            <w:top w:val="none" w:sz="0" w:space="0" w:color="auto"/>
            <w:left w:val="none" w:sz="0" w:space="0" w:color="auto"/>
            <w:bottom w:val="none" w:sz="0" w:space="0" w:color="auto"/>
            <w:right w:val="none" w:sz="0" w:space="0" w:color="auto"/>
          </w:divBdr>
        </w:div>
        <w:div w:id="1537542979">
          <w:marLeft w:val="480"/>
          <w:marRight w:val="0"/>
          <w:marTop w:val="0"/>
          <w:marBottom w:val="0"/>
          <w:divBdr>
            <w:top w:val="none" w:sz="0" w:space="0" w:color="auto"/>
            <w:left w:val="none" w:sz="0" w:space="0" w:color="auto"/>
            <w:bottom w:val="none" w:sz="0" w:space="0" w:color="auto"/>
            <w:right w:val="none" w:sz="0" w:space="0" w:color="auto"/>
          </w:divBdr>
        </w:div>
        <w:div w:id="32971932">
          <w:marLeft w:val="480"/>
          <w:marRight w:val="0"/>
          <w:marTop w:val="0"/>
          <w:marBottom w:val="0"/>
          <w:divBdr>
            <w:top w:val="none" w:sz="0" w:space="0" w:color="auto"/>
            <w:left w:val="none" w:sz="0" w:space="0" w:color="auto"/>
            <w:bottom w:val="none" w:sz="0" w:space="0" w:color="auto"/>
            <w:right w:val="none" w:sz="0" w:space="0" w:color="auto"/>
          </w:divBdr>
        </w:div>
        <w:div w:id="397828189">
          <w:marLeft w:val="480"/>
          <w:marRight w:val="0"/>
          <w:marTop w:val="0"/>
          <w:marBottom w:val="0"/>
          <w:divBdr>
            <w:top w:val="none" w:sz="0" w:space="0" w:color="auto"/>
            <w:left w:val="none" w:sz="0" w:space="0" w:color="auto"/>
            <w:bottom w:val="none" w:sz="0" w:space="0" w:color="auto"/>
            <w:right w:val="none" w:sz="0" w:space="0" w:color="auto"/>
          </w:divBdr>
        </w:div>
        <w:div w:id="1746755225">
          <w:marLeft w:val="480"/>
          <w:marRight w:val="0"/>
          <w:marTop w:val="0"/>
          <w:marBottom w:val="0"/>
          <w:divBdr>
            <w:top w:val="none" w:sz="0" w:space="0" w:color="auto"/>
            <w:left w:val="none" w:sz="0" w:space="0" w:color="auto"/>
            <w:bottom w:val="none" w:sz="0" w:space="0" w:color="auto"/>
            <w:right w:val="none" w:sz="0" w:space="0" w:color="auto"/>
          </w:divBdr>
        </w:div>
        <w:div w:id="738209644">
          <w:marLeft w:val="480"/>
          <w:marRight w:val="0"/>
          <w:marTop w:val="0"/>
          <w:marBottom w:val="0"/>
          <w:divBdr>
            <w:top w:val="none" w:sz="0" w:space="0" w:color="auto"/>
            <w:left w:val="none" w:sz="0" w:space="0" w:color="auto"/>
            <w:bottom w:val="none" w:sz="0" w:space="0" w:color="auto"/>
            <w:right w:val="none" w:sz="0" w:space="0" w:color="auto"/>
          </w:divBdr>
        </w:div>
        <w:div w:id="1218973442">
          <w:marLeft w:val="480"/>
          <w:marRight w:val="0"/>
          <w:marTop w:val="0"/>
          <w:marBottom w:val="0"/>
          <w:divBdr>
            <w:top w:val="none" w:sz="0" w:space="0" w:color="auto"/>
            <w:left w:val="none" w:sz="0" w:space="0" w:color="auto"/>
            <w:bottom w:val="none" w:sz="0" w:space="0" w:color="auto"/>
            <w:right w:val="none" w:sz="0" w:space="0" w:color="auto"/>
          </w:divBdr>
        </w:div>
        <w:div w:id="1251235435">
          <w:marLeft w:val="480"/>
          <w:marRight w:val="0"/>
          <w:marTop w:val="0"/>
          <w:marBottom w:val="0"/>
          <w:divBdr>
            <w:top w:val="none" w:sz="0" w:space="0" w:color="auto"/>
            <w:left w:val="none" w:sz="0" w:space="0" w:color="auto"/>
            <w:bottom w:val="none" w:sz="0" w:space="0" w:color="auto"/>
            <w:right w:val="none" w:sz="0" w:space="0" w:color="auto"/>
          </w:divBdr>
        </w:div>
        <w:div w:id="1950892510">
          <w:marLeft w:val="480"/>
          <w:marRight w:val="0"/>
          <w:marTop w:val="0"/>
          <w:marBottom w:val="0"/>
          <w:divBdr>
            <w:top w:val="none" w:sz="0" w:space="0" w:color="auto"/>
            <w:left w:val="none" w:sz="0" w:space="0" w:color="auto"/>
            <w:bottom w:val="none" w:sz="0" w:space="0" w:color="auto"/>
            <w:right w:val="none" w:sz="0" w:space="0" w:color="auto"/>
          </w:divBdr>
        </w:div>
        <w:div w:id="1938055723">
          <w:marLeft w:val="480"/>
          <w:marRight w:val="0"/>
          <w:marTop w:val="0"/>
          <w:marBottom w:val="0"/>
          <w:divBdr>
            <w:top w:val="none" w:sz="0" w:space="0" w:color="auto"/>
            <w:left w:val="none" w:sz="0" w:space="0" w:color="auto"/>
            <w:bottom w:val="none" w:sz="0" w:space="0" w:color="auto"/>
            <w:right w:val="none" w:sz="0" w:space="0" w:color="auto"/>
          </w:divBdr>
        </w:div>
        <w:div w:id="906839573">
          <w:marLeft w:val="480"/>
          <w:marRight w:val="0"/>
          <w:marTop w:val="0"/>
          <w:marBottom w:val="0"/>
          <w:divBdr>
            <w:top w:val="none" w:sz="0" w:space="0" w:color="auto"/>
            <w:left w:val="none" w:sz="0" w:space="0" w:color="auto"/>
            <w:bottom w:val="none" w:sz="0" w:space="0" w:color="auto"/>
            <w:right w:val="none" w:sz="0" w:space="0" w:color="auto"/>
          </w:divBdr>
        </w:div>
      </w:divsChild>
    </w:div>
    <w:div w:id="902641355">
      <w:bodyDiv w:val="1"/>
      <w:marLeft w:val="0"/>
      <w:marRight w:val="0"/>
      <w:marTop w:val="0"/>
      <w:marBottom w:val="0"/>
      <w:divBdr>
        <w:top w:val="none" w:sz="0" w:space="0" w:color="auto"/>
        <w:left w:val="none" w:sz="0" w:space="0" w:color="auto"/>
        <w:bottom w:val="none" w:sz="0" w:space="0" w:color="auto"/>
        <w:right w:val="none" w:sz="0" w:space="0" w:color="auto"/>
      </w:divBdr>
    </w:div>
    <w:div w:id="903566133">
      <w:bodyDiv w:val="1"/>
      <w:marLeft w:val="0"/>
      <w:marRight w:val="0"/>
      <w:marTop w:val="0"/>
      <w:marBottom w:val="0"/>
      <w:divBdr>
        <w:top w:val="none" w:sz="0" w:space="0" w:color="auto"/>
        <w:left w:val="none" w:sz="0" w:space="0" w:color="auto"/>
        <w:bottom w:val="none" w:sz="0" w:space="0" w:color="auto"/>
        <w:right w:val="none" w:sz="0" w:space="0" w:color="auto"/>
      </w:divBdr>
    </w:div>
    <w:div w:id="904612145">
      <w:bodyDiv w:val="1"/>
      <w:marLeft w:val="0"/>
      <w:marRight w:val="0"/>
      <w:marTop w:val="0"/>
      <w:marBottom w:val="0"/>
      <w:divBdr>
        <w:top w:val="none" w:sz="0" w:space="0" w:color="auto"/>
        <w:left w:val="none" w:sz="0" w:space="0" w:color="auto"/>
        <w:bottom w:val="none" w:sz="0" w:space="0" w:color="auto"/>
        <w:right w:val="none" w:sz="0" w:space="0" w:color="auto"/>
      </w:divBdr>
    </w:div>
    <w:div w:id="905652442">
      <w:bodyDiv w:val="1"/>
      <w:marLeft w:val="0"/>
      <w:marRight w:val="0"/>
      <w:marTop w:val="0"/>
      <w:marBottom w:val="0"/>
      <w:divBdr>
        <w:top w:val="none" w:sz="0" w:space="0" w:color="auto"/>
        <w:left w:val="none" w:sz="0" w:space="0" w:color="auto"/>
        <w:bottom w:val="none" w:sz="0" w:space="0" w:color="auto"/>
        <w:right w:val="none" w:sz="0" w:space="0" w:color="auto"/>
      </w:divBdr>
    </w:div>
    <w:div w:id="906307549">
      <w:bodyDiv w:val="1"/>
      <w:marLeft w:val="0"/>
      <w:marRight w:val="0"/>
      <w:marTop w:val="0"/>
      <w:marBottom w:val="0"/>
      <w:divBdr>
        <w:top w:val="none" w:sz="0" w:space="0" w:color="auto"/>
        <w:left w:val="none" w:sz="0" w:space="0" w:color="auto"/>
        <w:bottom w:val="none" w:sz="0" w:space="0" w:color="auto"/>
        <w:right w:val="none" w:sz="0" w:space="0" w:color="auto"/>
      </w:divBdr>
      <w:divsChild>
        <w:div w:id="437985649">
          <w:marLeft w:val="480"/>
          <w:marRight w:val="0"/>
          <w:marTop w:val="0"/>
          <w:marBottom w:val="0"/>
          <w:divBdr>
            <w:top w:val="none" w:sz="0" w:space="0" w:color="auto"/>
            <w:left w:val="none" w:sz="0" w:space="0" w:color="auto"/>
            <w:bottom w:val="none" w:sz="0" w:space="0" w:color="auto"/>
            <w:right w:val="none" w:sz="0" w:space="0" w:color="auto"/>
          </w:divBdr>
        </w:div>
        <w:div w:id="932083427">
          <w:marLeft w:val="480"/>
          <w:marRight w:val="0"/>
          <w:marTop w:val="0"/>
          <w:marBottom w:val="0"/>
          <w:divBdr>
            <w:top w:val="none" w:sz="0" w:space="0" w:color="auto"/>
            <w:left w:val="none" w:sz="0" w:space="0" w:color="auto"/>
            <w:bottom w:val="none" w:sz="0" w:space="0" w:color="auto"/>
            <w:right w:val="none" w:sz="0" w:space="0" w:color="auto"/>
          </w:divBdr>
        </w:div>
        <w:div w:id="1215198337">
          <w:marLeft w:val="480"/>
          <w:marRight w:val="0"/>
          <w:marTop w:val="0"/>
          <w:marBottom w:val="0"/>
          <w:divBdr>
            <w:top w:val="none" w:sz="0" w:space="0" w:color="auto"/>
            <w:left w:val="none" w:sz="0" w:space="0" w:color="auto"/>
            <w:bottom w:val="none" w:sz="0" w:space="0" w:color="auto"/>
            <w:right w:val="none" w:sz="0" w:space="0" w:color="auto"/>
          </w:divBdr>
        </w:div>
        <w:div w:id="940719337">
          <w:marLeft w:val="480"/>
          <w:marRight w:val="0"/>
          <w:marTop w:val="0"/>
          <w:marBottom w:val="0"/>
          <w:divBdr>
            <w:top w:val="none" w:sz="0" w:space="0" w:color="auto"/>
            <w:left w:val="none" w:sz="0" w:space="0" w:color="auto"/>
            <w:bottom w:val="none" w:sz="0" w:space="0" w:color="auto"/>
            <w:right w:val="none" w:sz="0" w:space="0" w:color="auto"/>
          </w:divBdr>
        </w:div>
        <w:div w:id="453207782">
          <w:marLeft w:val="480"/>
          <w:marRight w:val="0"/>
          <w:marTop w:val="0"/>
          <w:marBottom w:val="0"/>
          <w:divBdr>
            <w:top w:val="none" w:sz="0" w:space="0" w:color="auto"/>
            <w:left w:val="none" w:sz="0" w:space="0" w:color="auto"/>
            <w:bottom w:val="none" w:sz="0" w:space="0" w:color="auto"/>
            <w:right w:val="none" w:sz="0" w:space="0" w:color="auto"/>
          </w:divBdr>
        </w:div>
        <w:div w:id="1112361568">
          <w:marLeft w:val="480"/>
          <w:marRight w:val="0"/>
          <w:marTop w:val="0"/>
          <w:marBottom w:val="0"/>
          <w:divBdr>
            <w:top w:val="none" w:sz="0" w:space="0" w:color="auto"/>
            <w:left w:val="none" w:sz="0" w:space="0" w:color="auto"/>
            <w:bottom w:val="none" w:sz="0" w:space="0" w:color="auto"/>
            <w:right w:val="none" w:sz="0" w:space="0" w:color="auto"/>
          </w:divBdr>
        </w:div>
        <w:div w:id="1623998739">
          <w:marLeft w:val="480"/>
          <w:marRight w:val="0"/>
          <w:marTop w:val="0"/>
          <w:marBottom w:val="0"/>
          <w:divBdr>
            <w:top w:val="none" w:sz="0" w:space="0" w:color="auto"/>
            <w:left w:val="none" w:sz="0" w:space="0" w:color="auto"/>
            <w:bottom w:val="none" w:sz="0" w:space="0" w:color="auto"/>
            <w:right w:val="none" w:sz="0" w:space="0" w:color="auto"/>
          </w:divBdr>
        </w:div>
        <w:div w:id="1031302956">
          <w:marLeft w:val="480"/>
          <w:marRight w:val="0"/>
          <w:marTop w:val="0"/>
          <w:marBottom w:val="0"/>
          <w:divBdr>
            <w:top w:val="none" w:sz="0" w:space="0" w:color="auto"/>
            <w:left w:val="none" w:sz="0" w:space="0" w:color="auto"/>
            <w:bottom w:val="none" w:sz="0" w:space="0" w:color="auto"/>
            <w:right w:val="none" w:sz="0" w:space="0" w:color="auto"/>
          </w:divBdr>
        </w:div>
        <w:div w:id="2142382474">
          <w:marLeft w:val="480"/>
          <w:marRight w:val="0"/>
          <w:marTop w:val="0"/>
          <w:marBottom w:val="0"/>
          <w:divBdr>
            <w:top w:val="none" w:sz="0" w:space="0" w:color="auto"/>
            <w:left w:val="none" w:sz="0" w:space="0" w:color="auto"/>
            <w:bottom w:val="none" w:sz="0" w:space="0" w:color="auto"/>
            <w:right w:val="none" w:sz="0" w:space="0" w:color="auto"/>
          </w:divBdr>
        </w:div>
        <w:div w:id="1143695569">
          <w:marLeft w:val="480"/>
          <w:marRight w:val="0"/>
          <w:marTop w:val="0"/>
          <w:marBottom w:val="0"/>
          <w:divBdr>
            <w:top w:val="none" w:sz="0" w:space="0" w:color="auto"/>
            <w:left w:val="none" w:sz="0" w:space="0" w:color="auto"/>
            <w:bottom w:val="none" w:sz="0" w:space="0" w:color="auto"/>
            <w:right w:val="none" w:sz="0" w:space="0" w:color="auto"/>
          </w:divBdr>
        </w:div>
        <w:div w:id="728839845">
          <w:marLeft w:val="480"/>
          <w:marRight w:val="0"/>
          <w:marTop w:val="0"/>
          <w:marBottom w:val="0"/>
          <w:divBdr>
            <w:top w:val="none" w:sz="0" w:space="0" w:color="auto"/>
            <w:left w:val="none" w:sz="0" w:space="0" w:color="auto"/>
            <w:bottom w:val="none" w:sz="0" w:space="0" w:color="auto"/>
            <w:right w:val="none" w:sz="0" w:space="0" w:color="auto"/>
          </w:divBdr>
        </w:div>
        <w:div w:id="760368312">
          <w:marLeft w:val="480"/>
          <w:marRight w:val="0"/>
          <w:marTop w:val="0"/>
          <w:marBottom w:val="0"/>
          <w:divBdr>
            <w:top w:val="none" w:sz="0" w:space="0" w:color="auto"/>
            <w:left w:val="none" w:sz="0" w:space="0" w:color="auto"/>
            <w:bottom w:val="none" w:sz="0" w:space="0" w:color="auto"/>
            <w:right w:val="none" w:sz="0" w:space="0" w:color="auto"/>
          </w:divBdr>
        </w:div>
        <w:div w:id="1998875427">
          <w:marLeft w:val="480"/>
          <w:marRight w:val="0"/>
          <w:marTop w:val="0"/>
          <w:marBottom w:val="0"/>
          <w:divBdr>
            <w:top w:val="none" w:sz="0" w:space="0" w:color="auto"/>
            <w:left w:val="none" w:sz="0" w:space="0" w:color="auto"/>
            <w:bottom w:val="none" w:sz="0" w:space="0" w:color="auto"/>
            <w:right w:val="none" w:sz="0" w:space="0" w:color="auto"/>
          </w:divBdr>
        </w:div>
        <w:div w:id="659114814">
          <w:marLeft w:val="480"/>
          <w:marRight w:val="0"/>
          <w:marTop w:val="0"/>
          <w:marBottom w:val="0"/>
          <w:divBdr>
            <w:top w:val="none" w:sz="0" w:space="0" w:color="auto"/>
            <w:left w:val="none" w:sz="0" w:space="0" w:color="auto"/>
            <w:bottom w:val="none" w:sz="0" w:space="0" w:color="auto"/>
            <w:right w:val="none" w:sz="0" w:space="0" w:color="auto"/>
          </w:divBdr>
        </w:div>
        <w:div w:id="1637636388">
          <w:marLeft w:val="480"/>
          <w:marRight w:val="0"/>
          <w:marTop w:val="0"/>
          <w:marBottom w:val="0"/>
          <w:divBdr>
            <w:top w:val="none" w:sz="0" w:space="0" w:color="auto"/>
            <w:left w:val="none" w:sz="0" w:space="0" w:color="auto"/>
            <w:bottom w:val="none" w:sz="0" w:space="0" w:color="auto"/>
            <w:right w:val="none" w:sz="0" w:space="0" w:color="auto"/>
          </w:divBdr>
        </w:div>
        <w:div w:id="1578053240">
          <w:marLeft w:val="480"/>
          <w:marRight w:val="0"/>
          <w:marTop w:val="0"/>
          <w:marBottom w:val="0"/>
          <w:divBdr>
            <w:top w:val="none" w:sz="0" w:space="0" w:color="auto"/>
            <w:left w:val="none" w:sz="0" w:space="0" w:color="auto"/>
            <w:bottom w:val="none" w:sz="0" w:space="0" w:color="auto"/>
            <w:right w:val="none" w:sz="0" w:space="0" w:color="auto"/>
          </w:divBdr>
        </w:div>
        <w:div w:id="87626968">
          <w:marLeft w:val="480"/>
          <w:marRight w:val="0"/>
          <w:marTop w:val="0"/>
          <w:marBottom w:val="0"/>
          <w:divBdr>
            <w:top w:val="none" w:sz="0" w:space="0" w:color="auto"/>
            <w:left w:val="none" w:sz="0" w:space="0" w:color="auto"/>
            <w:bottom w:val="none" w:sz="0" w:space="0" w:color="auto"/>
            <w:right w:val="none" w:sz="0" w:space="0" w:color="auto"/>
          </w:divBdr>
        </w:div>
        <w:div w:id="1409619621">
          <w:marLeft w:val="480"/>
          <w:marRight w:val="0"/>
          <w:marTop w:val="0"/>
          <w:marBottom w:val="0"/>
          <w:divBdr>
            <w:top w:val="none" w:sz="0" w:space="0" w:color="auto"/>
            <w:left w:val="none" w:sz="0" w:space="0" w:color="auto"/>
            <w:bottom w:val="none" w:sz="0" w:space="0" w:color="auto"/>
            <w:right w:val="none" w:sz="0" w:space="0" w:color="auto"/>
          </w:divBdr>
        </w:div>
        <w:div w:id="1929995512">
          <w:marLeft w:val="480"/>
          <w:marRight w:val="0"/>
          <w:marTop w:val="0"/>
          <w:marBottom w:val="0"/>
          <w:divBdr>
            <w:top w:val="none" w:sz="0" w:space="0" w:color="auto"/>
            <w:left w:val="none" w:sz="0" w:space="0" w:color="auto"/>
            <w:bottom w:val="none" w:sz="0" w:space="0" w:color="auto"/>
            <w:right w:val="none" w:sz="0" w:space="0" w:color="auto"/>
          </w:divBdr>
        </w:div>
        <w:div w:id="1303002093">
          <w:marLeft w:val="480"/>
          <w:marRight w:val="0"/>
          <w:marTop w:val="0"/>
          <w:marBottom w:val="0"/>
          <w:divBdr>
            <w:top w:val="none" w:sz="0" w:space="0" w:color="auto"/>
            <w:left w:val="none" w:sz="0" w:space="0" w:color="auto"/>
            <w:bottom w:val="none" w:sz="0" w:space="0" w:color="auto"/>
            <w:right w:val="none" w:sz="0" w:space="0" w:color="auto"/>
          </w:divBdr>
        </w:div>
        <w:div w:id="546918907">
          <w:marLeft w:val="480"/>
          <w:marRight w:val="0"/>
          <w:marTop w:val="0"/>
          <w:marBottom w:val="0"/>
          <w:divBdr>
            <w:top w:val="none" w:sz="0" w:space="0" w:color="auto"/>
            <w:left w:val="none" w:sz="0" w:space="0" w:color="auto"/>
            <w:bottom w:val="none" w:sz="0" w:space="0" w:color="auto"/>
            <w:right w:val="none" w:sz="0" w:space="0" w:color="auto"/>
          </w:divBdr>
        </w:div>
        <w:div w:id="1132556467">
          <w:marLeft w:val="480"/>
          <w:marRight w:val="0"/>
          <w:marTop w:val="0"/>
          <w:marBottom w:val="0"/>
          <w:divBdr>
            <w:top w:val="none" w:sz="0" w:space="0" w:color="auto"/>
            <w:left w:val="none" w:sz="0" w:space="0" w:color="auto"/>
            <w:bottom w:val="none" w:sz="0" w:space="0" w:color="auto"/>
            <w:right w:val="none" w:sz="0" w:space="0" w:color="auto"/>
          </w:divBdr>
        </w:div>
        <w:div w:id="443496558">
          <w:marLeft w:val="480"/>
          <w:marRight w:val="0"/>
          <w:marTop w:val="0"/>
          <w:marBottom w:val="0"/>
          <w:divBdr>
            <w:top w:val="none" w:sz="0" w:space="0" w:color="auto"/>
            <w:left w:val="none" w:sz="0" w:space="0" w:color="auto"/>
            <w:bottom w:val="none" w:sz="0" w:space="0" w:color="auto"/>
            <w:right w:val="none" w:sz="0" w:space="0" w:color="auto"/>
          </w:divBdr>
        </w:div>
        <w:div w:id="595407559">
          <w:marLeft w:val="480"/>
          <w:marRight w:val="0"/>
          <w:marTop w:val="0"/>
          <w:marBottom w:val="0"/>
          <w:divBdr>
            <w:top w:val="none" w:sz="0" w:space="0" w:color="auto"/>
            <w:left w:val="none" w:sz="0" w:space="0" w:color="auto"/>
            <w:bottom w:val="none" w:sz="0" w:space="0" w:color="auto"/>
            <w:right w:val="none" w:sz="0" w:space="0" w:color="auto"/>
          </w:divBdr>
        </w:div>
        <w:div w:id="1466505380">
          <w:marLeft w:val="480"/>
          <w:marRight w:val="0"/>
          <w:marTop w:val="0"/>
          <w:marBottom w:val="0"/>
          <w:divBdr>
            <w:top w:val="none" w:sz="0" w:space="0" w:color="auto"/>
            <w:left w:val="none" w:sz="0" w:space="0" w:color="auto"/>
            <w:bottom w:val="none" w:sz="0" w:space="0" w:color="auto"/>
            <w:right w:val="none" w:sz="0" w:space="0" w:color="auto"/>
          </w:divBdr>
        </w:div>
        <w:div w:id="327641026">
          <w:marLeft w:val="480"/>
          <w:marRight w:val="0"/>
          <w:marTop w:val="0"/>
          <w:marBottom w:val="0"/>
          <w:divBdr>
            <w:top w:val="none" w:sz="0" w:space="0" w:color="auto"/>
            <w:left w:val="none" w:sz="0" w:space="0" w:color="auto"/>
            <w:bottom w:val="none" w:sz="0" w:space="0" w:color="auto"/>
            <w:right w:val="none" w:sz="0" w:space="0" w:color="auto"/>
          </w:divBdr>
        </w:div>
        <w:div w:id="115684852">
          <w:marLeft w:val="480"/>
          <w:marRight w:val="0"/>
          <w:marTop w:val="0"/>
          <w:marBottom w:val="0"/>
          <w:divBdr>
            <w:top w:val="none" w:sz="0" w:space="0" w:color="auto"/>
            <w:left w:val="none" w:sz="0" w:space="0" w:color="auto"/>
            <w:bottom w:val="none" w:sz="0" w:space="0" w:color="auto"/>
            <w:right w:val="none" w:sz="0" w:space="0" w:color="auto"/>
          </w:divBdr>
        </w:div>
        <w:div w:id="925916339">
          <w:marLeft w:val="480"/>
          <w:marRight w:val="0"/>
          <w:marTop w:val="0"/>
          <w:marBottom w:val="0"/>
          <w:divBdr>
            <w:top w:val="none" w:sz="0" w:space="0" w:color="auto"/>
            <w:left w:val="none" w:sz="0" w:space="0" w:color="auto"/>
            <w:bottom w:val="none" w:sz="0" w:space="0" w:color="auto"/>
            <w:right w:val="none" w:sz="0" w:space="0" w:color="auto"/>
          </w:divBdr>
        </w:div>
        <w:div w:id="723791961">
          <w:marLeft w:val="480"/>
          <w:marRight w:val="0"/>
          <w:marTop w:val="0"/>
          <w:marBottom w:val="0"/>
          <w:divBdr>
            <w:top w:val="none" w:sz="0" w:space="0" w:color="auto"/>
            <w:left w:val="none" w:sz="0" w:space="0" w:color="auto"/>
            <w:bottom w:val="none" w:sz="0" w:space="0" w:color="auto"/>
            <w:right w:val="none" w:sz="0" w:space="0" w:color="auto"/>
          </w:divBdr>
        </w:div>
        <w:div w:id="264116252">
          <w:marLeft w:val="480"/>
          <w:marRight w:val="0"/>
          <w:marTop w:val="0"/>
          <w:marBottom w:val="0"/>
          <w:divBdr>
            <w:top w:val="none" w:sz="0" w:space="0" w:color="auto"/>
            <w:left w:val="none" w:sz="0" w:space="0" w:color="auto"/>
            <w:bottom w:val="none" w:sz="0" w:space="0" w:color="auto"/>
            <w:right w:val="none" w:sz="0" w:space="0" w:color="auto"/>
          </w:divBdr>
        </w:div>
        <w:div w:id="845944595">
          <w:marLeft w:val="480"/>
          <w:marRight w:val="0"/>
          <w:marTop w:val="0"/>
          <w:marBottom w:val="0"/>
          <w:divBdr>
            <w:top w:val="none" w:sz="0" w:space="0" w:color="auto"/>
            <w:left w:val="none" w:sz="0" w:space="0" w:color="auto"/>
            <w:bottom w:val="none" w:sz="0" w:space="0" w:color="auto"/>
            <w:right w:val="none" w:sz="0" w:space="0" w:color="auto"/>
          </w:divBdr>
        </w:div>
        <w:div w:id="482431108">
          <w:marLeft w:val="480"/>
          <w:marRight w:val="0"/>
          <w:marTop w:val="0"/>
          <w:marBottom w:val="0"/>
          <w:divBdr>
            <w:top w:val="none" w:sz="0" w:space="0" w:color="auto"/>
            <w:left w:val="none" w:sz="0" w:space="0" w:color="auto"/>
            <w:bottom w:val="none" w:sz="0" w:space="0" w:color="auto"/>
            <w:right w:val="none" w:sz="0" w:space="0" w:color="auto"/>
          </w:divBdr>
        </w:div>
        <w:div w:id="2000845954">
          <w:marLeft w:val="480"/>
          <w:marRight w:val="0"/>
          <w:marTop w:val="0"/>
          <w:marBottom w:val="0"/>
          <w:divBdr>
            <w:top w:val="none" w:sz="0" w:space="0" w:color="auto"/>
            <w:left w:val="none" w:sz="0" w:space="0" w:color="auto"/>
            <w:bottom w:val="none" w:sz="0" w:space="0" w:color="auto"/>
            <w:right w:val="none" w:sz="0" w:space="0" w:color="auto"/>
          </w:divBdr>
        </w:div>
        <w:div w:id="1241057026">
          <w:marLeft w:val="480"/>
          <w:marRight w:val="0"/>
          <w:marTop w:val="0"/>
          <w:marBottom w:val="0"/>
          <w:divBdr>
            <w:top w:val="none" w:sz="0" w:space="0" w:color="auto"/>
            <w:left w:val="none" w:sz="0" w:space="0" w:color="auto"/>
            <w:bottom w:val="none" w:sz="0" w:space="0" w:color="auto"/>
            <w:right w:val="none" w:sz="0" w:space="0" w:color="auto"/>
          </w:divBdr>
        </w:div>
        <w:div w:id="1146049254">
          <w:marLeft w:val="480"/>
          <w:marRight w:val="0"/>
          <w:marTop w:val="0"/>
          <w:marBottom w:val="0"/>
          <w:divBdr>
            <w:top w:val="none" w:sz="0" w:space="0" w:color="auto"/>
            <w:left w:val="none" w:sz="0" w:space="0" w:color="auto"/>
            <w:bottom w:val="none" w:sz="0" w:space="0" w:color="auto"/>
            <w:right w:val="none" w:sz="0" w:space="0" w:color="auto"/>
          </w:divBdr>
        </w:div>
        <w:div w:id="1206412692">
          <w:marLeft w:val="480"/>
          <w:marRight w:val="0"/>
          <w:marTop w:val="0"/>
          <w:marBottom w:val="0"/>
          <w:divBdr>
            <w:top w:val="none" w:sz="0" w:space="0" w:color="auto"/>
            <w:left w:val="none" w:sz="0" w:space="0" w:color="auto"/>
            <w:bottom w:val="none" w:sz="0" w:space="0" w:color="auto"/>
            <w:right w:val="none" w:sz="0" w:space="0" w:color="auto"/>
          </w:divBdr>
        </w:div>
        <w:div w:id="413205912">
          <w:marLeft w:val="480"/>
          <w:marRight w:val="0"/>
          <w:marTop w:val="0"/>
          <w:marBottom w:val="0"/>
          <w:divBdr>
            <w:top w:val="none" w:sz="0" w:space="0" w:color="auto"/>
            <w:left w:val="none" w:sz="0" w:space="0" w:color="auto"/>
            <w:bottom w:val="none" w:sz="0" w:space="0" w:color="auto"/>
            <w:right w:val="none" w:sz="0" w:space="0" w:color="auto"/>
          </w:divBdr>
        </w:div>
        <w:div w:id="1269122458">
          <w:marLeft w:val="480"/>
          <w:marRight w:val="0"/>
          <w:marTop w:val="0"/>
          <w:marBottom w:val="0"/>
          <w:divBdr>
            <w:top w:val="none" w:sz="0" w:space="0" w:color="auto"/>
            <w:left w:val="none" w:sz="0" w:space="0" w:color="auto"/>
            <w:bottom w:val="none" w:sz="0" w:space="0" w:color="auto"/>
            <w:right w:val="none" w:sz="0" w:space="0" w:color="auto"/>
          </w:divBdr>
        </w:div>
        <w:div w:id="81416879">
          <w:marLeft w:val="480"/>
          <w:marRight w:val="0"/>
          <w:marTop w:val="0"/>
          <w:marBottom w:val="0"/>
          <w:divBdr>
            <w:top w:val="none" w:sz="0" w:space="0" w:color="auto"/>
            <w:left w:val="none" w:sz="0" w:space="0" w:color="auto"/>
            <w:bottom w:val="none" w:sz="0" w:space="0" w:color="auto"/>
            <w:right w:val="none" w:sz="0" w:space="0" w:color="auto"/>
          </w:divBdr>
        </w:div>
        <w:div w:id="891158940">
          <w:marLeft w:val="480"/>
          <w:marRight w:val="0"/>
          <w:marTop w:val="0"/>
          <w:marBottom w:val="0"/>
          <w:divBdr>
            <w:top w:val="none" w:sz="0" w:space="0" w:color="auto"/>
            <w:left w:val="none" w:sz="0" w:space="0" w:color="auto"/>
            <w:bottom w:val="none" w:sz="0" w:space="0" w:color="auto"/>
            <w:right w:val="none" w:sz="0" w:space="0" w:color="auto"/>
          </w:divBdr>
        </w:div>
      </w:divsChild>
    </w:div>
    <w:div w:id="906376820">
      <w:bodyDiv w:val="1"/>
      <w:marLeft w:val="0"/>
      <w:marRight w:val="0"/>
      <w:marTop w:val="0"/>
      <w:marBottom w:val="0"/>
      <w:divBdr>
        <w:top w:val="none" w:sz="0" w:space="0" w:color="auto"/>
        <w:left w:val="none" w:sz="0" w:space="0" w:color="auto"/>
        <w:bottom w:val="none" w:sz="0" w:space="0" w:color="auto"/>
        <w:right w:val="none" w:sz="0" w:space="0" w:color="auto"/>
      </w:divBdr>
    </w:div>
    <w:div w:id="906843138">
      <w:bodyDiv w:val="1"/>
      <w:marLeft w:val="0"/>
      <w:marRight w:val="0"/>
      <w:marTop w:val="0"/>
      <w:marBottom w:val="0"/>
      <w:divBdr>
        <w:top w:val="none" w:sz="0" w:space="0" w:color="auto"/>
        <w:left w:val="none" w:sz="0" w:space="0" w:color="auto"/>
        <w:bottom w:val="none" w:sz="0" w:space="0" w:color="auto"/>
        <w:right w:val="none" w:sz="0" w:space="0" w:color="auto"/>
      </w:divBdr>
    </w:div>
    <w:div w:id="907349165">
      <w:bodyDiv w:val="1"/>
      <w:marLeft w:val="0"/>
      <w:marRight w:val="0"/>
      <w:marTop w:val="0"/>
      <w:marBottom w:val="0"/>
      <w:divBdr>
        <w:top w:val="none" w:sz="0" w:space="0" w:color="auto"/>
        <w:left w:val="none" w:sz="0" w:space="0" w:color="auto"/>
        <w:bottom w:val="none" w:sz="0" w:space="0" w:color="auto"/>
        <w:right w:val="none" w:sz="0" w:space="0" w:color="auto"/>
      </w:divBdr>
    </w:div>
    <w:div w:id="909270059">
      <w:bodyDiv w:val="1"/>
      <w:marLeft w:val="0"/>
      <w:marRight w:val="0"/>
      <w:marTop w:val="0"/>
      <w:marBottom w:val="0"/>
      <w:divBdr>
        <w:top w:val="none" w:sz="0" w:space="0" w:color="auto"/>
        <w:left w:val="none" w:sz="0" w:space="0" w:color="auto"/>
        <w:bottom w:val="none" w:sz="0" w:space="0" w:color="auto"/>
        <w:right w:val="none" w:sz="0" w:space="0" w:color="auto"/>
      </w:divBdr>
    </w:div>
    <w:div w:id="909270514">
      <w:bodyDiv w:val="1"/>
      <w:marLeft w:val="0"/>
      <w:marRight w:val="0"/>
      <w:marTop w:val="0"/>
      <w:marBottom w:val="0"/>
      <w:divBdr>
        <w:top w:val="none" w:sz="0" w:space="0" w:color="auto"/>
        <w:left w:val="none" w:sz="0" w:space="0" w:color="auto"/>
        <w:bottom w:val="none" w:sz="0" w:space="0" w:color="auto"/>
        <w:right w:val="none" w:sz="0" w:space="0" w:color="auto"/>
      </w:divBdr>
    </w:div>
    <w:div w:id="909731741">
      <w:bodyDiv w:val="1"/>
      <w:marLeft w:val="0"/>
      <w:marRight w:val="0"/>
      <w:marTop w:val="0"/>
      <w:marBottom w:val="0"/>
      <w:divBdr>
        <w:top w:val="none" w:sz="0" w:space="0" w:color="auto"/>
        <w:left w:val="none" w:sz="0" w:space="0" w:color="auto"/>
        <w:bottom w:val="none" w:sz="0" w:space="0" w:color="auto"/>
        <w:right w:val="none" w:sz="0" w:space="0" w:color="auto"/>
      </w:divBdr>
    </w:div>
    <w:div w:id="911502866">
      <w:bodyDiv w:val="1"/>
      <w:marLeft w:val="0"/>
      <w:marRight w:val="0"/>
      <w:marTop w:val="0"/>
      <w:marBottom w:val="0"/>
      <w:divBdr>
        <w:top w:val="none" w:sz="0" w:space="0" w:color="auto"/>
        <w:left w:val="none" w:sz="0" w:space="0" w:color="auto"/>
        <w:bottom w:val="none" w:sz="0" w:space="0" w:color="auto"/>
        <w:right w:val="none" w:sz="0" w:space="0" w:color="auto"/>
      </w:divBdr>
    </w:div>
    <w:div w:id="911768506">
      <w:bodyDiv w:val="1"/>
      <w:marLeft w:val="0"/>
      <w:marRight w:val="0"/>
      <w:marTop w:val="0"/>
      <w:marBottom w:val="0"/>
      <w:divBdr>
        <w:top w:val="none" w:sz="0" w:space="0" w:color="auto"/>
        <w:left w:val="none" w:sz="0" w:space="0" w:color="auto"/>
        <w:bottom w:val="none" w:sz="0" w:space="0" w:color="auto"/>
        <w:right w:val="none" w:sz="0" w:space="0" w:color="auto"/>
      </w:divBdr>
    </w:div>
    <w:div w:id="912005477">
      <w:bodyDiv w:val="1"/>
      <w:marLeft w:val="0"/>
      <w:marRight w:val="0"/>
      <w:marTop w:val="0"/>
      <w:marBottom w:val="0"/>
      <w:divBdr>
        <w:top w:val="none" w:sz="0" w:space="0" w:color="auto"/>
        <w:left w:val="none" w:sz="0" w:space="0" w:color="auto"/>
        <w:bottom w:val="none" w:sz="0" w:space="0" w:color="auto"/>
        <w:right w:val="none" w:sz="0" w:space="0" w:color="auto"/>
      </w:divBdr>
    </w:div>
    <w:div w:id="912357054">
      <w:bodyDiv w:val="1"/>
      <w:marLeft w:val="0"/>
      <w:marRight w:val="0"/>
      <w:marTop w:val="0"/>
      <w:marBottom w:val="0"/>
      <w:divBdr>
        <w:top w:val="none" w:sz="0" w:space="0" w:color="auto"/>
        <w:left w:val="none" w:sz="0" w:space="0" w:color="auto"/>
        <w:bottom w:val="none" w:sz="0" w:space="0" w:color="auto"/>
        <w:right w:val="none" w:sz="0" w:space="0" w:color="auto"/>
      </w:divBdr>
    </w:div>
    <w:div w:id="913129089">
      <w:bodyDiv w:val="1"/>
      <w:marLeft w:val="0"/>
      <w:marRight w:val="0"/>
      <w:marTop w:val="0"/>
      <w:marBottom w:val="0"/>
      <w:divBdr>
        <w:top w:val="none" w:sz="0" w:space="0" w:color="auto"/>
        <w:left w:val="none" w:sz="0" w:space="0" w:color="auto"/>
        <w:bottom w:val="none" w:sz="0" w:space="0" w:color="auto"/>
        <w:right w:val="none" w:sz="0" w:space="0" w:color="auto"/>
      </w:divBdr>
    </w:div>
    <w:div w:id="914633700">
      <w:bodyDiv w:val="1"/>
      <w:marLeft w:val="0"/>
      <w:marRight w:val="0"/>
      <w:marTop w:val="0"/>
      <w:marBottom w:val="0"/>
      <w:divBdr>
        <w:top w:val="none" w:sz="0" w:space="0" w:color="auto"/>
        <w:left w:val="none" w:sz="0" w:space="0" w:color="auto"/>
        <w:bottom w:val="none" w:sz="0" w:space="0" w:color="auto"/>
        <w:right w:val="none" w:sz="0" w:space="0" w:color="auto"/>
      </w:divBdr>
    </w:div>
    <w:div w:id="915167462">
      <w:bodyDiv w:val="1"/>
      <w:marLeft w:val="0"/>
      <w:marRight w:val="0"/>
      <w:marTop w:val="0"/>
      <w:marBottom w:val="0"/>
      <w:divBdr>
        <w:top w:val="none" w:sz="0" w:space="0" w:color="auto"/>
        <w:left w:val="none" w:sz="0" w:space="0" w:color="auto"/>
        <w:bottom w:val="none" w:sz="0" w:space="0" w:color="auto"/>
        <w:right w:val="none" w:sz="0" w:space="0" w:color="auto"/>
      </w:divBdr>
    </w:div>
    <w:div w:id="916666751">
      <w:bodyDiv w:val="1"/>
      <w:marLeft w:val="0"/>
      <w:marRight w:val="0"/>
      <w:marTop w:val="0"/>
      <w:marBottom w:val="0"/>
      <w:divBdr>
        <w:top w:val="none" w:sz="0" w:space="0" w:color="auto"/>
        <w:left w:val="none" w:sz="0" w:space="0" w:color="auto"/>
        <w:bottom w:val="none" w:sz="0" w:space="0" w:color="auto"/>
        <w:right w:val="none" w:sz="0" w:space="0" w:color="auto"/>
      </w:divBdr>
    </w:div>
    <w:div w:id="917446169">
      <w:bodyDiv w:val="1"/>
      <w:marLeft w:val="0"/>
      <w:marRight w:val="0"/>
      <w:marTop w:val="0"/>
      <w:marBottom w:val="0"/>
      <w:divBdr>
        <w:top w:val="none" w:sz="0" w:space="0" w:color="auto"/>
        <w:left w:val="none" w:sz="0" w:space="0" w:color="auto"/>
        <w:bottom w:val="none" w:sz="0" w:space="0" w:color="auto"/>
        <w:right w:val="none" w:sz="0" w:space="0" w:color="auto"/>
      </w:divBdr>
    </w:div>
    <w:div w:id="920407953">
      <w:bodyDiv w:val="1"/>
      <w:marLeft w:val="0"/>
      <w:marRight w:val="0"/>
      <w:marTop w:val="0"/>
      <w:marBottom w:val="0"/>
      <w:divBdr>
        <w:top w:val="none" w:sz="0" w:space="0" w:color="auto"/>
        <w:left w:val="none" w:sz="0" w:space="0" w:color="auto"/>
        <w:bottom w:val="none" w:sz="0" w:space="0" w:color="auto"/>
        <w:right w:val="none" w:sz="0" w:space="0" w:color="auto"/>
      </w:divBdr>
      <w:divsChild>
        <w:div w:id="906108048">
          <w:marLeft w:val="480"/>
          <w:marRight w:val="0"/>
          <w:marTop w:val="0"/>
          <w:marBottom w:val="0"/>
          <w:divBdr>
            <w:top w:val="none" w:sz="0" w:space="0" w:color="auto"/>
            <w:left w:val="none" w:sz="0" w:space="0" w:color="auto"/>
            <w:bottom w:val="none" w:sz="0" w:space="0" w:color="auto"/>
            <w:right w:val="none" w:sz="0" w:space="0" w:color="auto"/>
          </w:divBdr>
        </w:div>
        <w:div w:id="1288393777">
          <w:marLeft w:val="480"/>
          <w:marRight w:val="0"/>
          <w:marTop w:val="0"/>
          <w:marBottom w:val="0"/>
          <w:divBdr>
            <w:top w:val="none" w:sz="0" w:space="0" w:color="auto"/>
            <w:left w:val="none" w:sz="0" w:space="0" w:color="auto"/>
            <w:bottom w:val="none" w:sz="0" w:space="0" w:color="auto"/>
            <w:right w:val="none" w:sz="0" w:space="0" w:color="auto"/>
          </w:divBdr>
        </w:div>
        <w:div w:id="1818956936">
          <w:marLeft w:val="480"/>
          <w:marRight w:val="0"/>
          <w:marTop w:val="0"/>
          <w:marBottom w:val="0"/>
          <w:divBdr>
            <w:top w:val="none" w:sz="0" w:space="0" w:color="auto"/>
            <w:left w:val="none" w:sz="0" w:space="0" w:color="auto"/>
            <w:bottom w:val="none" w:sz="0" w:space="0" w:color="auto"/>
            <w:right w:val="none" w:sz="0" w:space="0" w:color="auto"/>
          </w:divBdr>
        </w:div>
        <w:div w:id="762458200">
          <w:marLeft w:val="480"/>
          <w:marRight w:val="0"/>
          <w:marTop w:val="0"/>
          <w:marBottom w:val="0"/>
          <w:divBdr>
            <w:top w:val="none" w:sz="0" w:space="0" w:color="auto"/>
            <w:left w:val="none" w:sz="0" w:space="0" w:color="auto"/>
            <w:bottom w:val="none" w:sz="0" w:space="0" w:color="auto"/>
            <w:right w:val="none" w:sz="0" w:space="0" w:color="auto"/>
          </w:divBdr>
        </w:div>
        <w:div w:id="1011299593">
          <w:marLeft w:val="480"/>
          <w:marRight w:val="0"/>
          <w:marTop w:val="0"/>
          <w:marBottom w:val="0"/>
          <w:divBdr>
            <w:top w:val="none" w:sz="0" w:space="0" w:color="auto"/>
            <w:left w:val="none" w:sz="0" w:space="0" w:color="auto"/>
            <w:bottom w:val="none" w:sz="0" w:space="0" w:color="auto"/>
            <w:right w:val="none" w:sz="0" w:space="0" w:color="auto"/>
          </w:divBdr>
        </w:div>
        <w:div w:id="536822670">
          <w:marLeft w:val="480"/>
          <w:marRight w:val="0"/>
          <w:marTop w:val="0"/>
          <w:marBottom w:val="0"/>
          <w:divBdr>
            <w:top w:val="none" w:sz="0" w:space="0" w:color="auto"/>
            <w:left w:val="none" w:sz="0" w:space="0" w:color="auto"/>
            <w:bottom w:val="none" w:sz="0" w:space="0" w:color="auto"/>
            <w:right w:val="none" w:sz="0" w:space="0" w:color="auto"/>
          </w:divBdr>
        </w:div>
        <w:div w:id="942958239">
          <w:marLeft w:val="480"/>
          <w:marRight w:val="0"/>
          <w:marTop w:val="0"/>
          <w:marBottom w:val="0"/>
          <w:divBdr>
            <w:top w:val="none" w:sz="0" w:space="0" w:color="auto"/>
            <w:left w:val="none" w:sz="0" w:space="0" w:color="auto"/>
            <w:bottom w:val="none" w:sz="0" w:space="0" w:color="auto"/>
            <w:right w:val="none" w:sz="0" w:space="0" w:color="auto"/>
          </w:divBdr>
        </w:div>
        <w:div w:id="90007756">
          <w:marLeft w:val="480"/>
          <w:marRight w:val="0"/>
          <w:marTop w:val="0"/>
          <w:marBottom w:val="0"/>
          <w:divBdr>
            <w:top w:val="none" w:sz="0" w:space="0" w:color="auto"/>
            <w:left w:val="none" w:sz="0" w:space="0" w:color="auto"/>
            <w:bottom w:val="none" w:sz="0" w:space="0" w:color="auto"/>
            <w:right w:val="none" w:sz="0" w:space="0" w:color="auto"/>
          </w:divBdr>
        </w:div>
        <w:div w:id="188833046">
          <w:marLeft w:val="480"/>
          <w:marRight w:val="0"/>
          <w:marTop w:val="0"/>
          <w:marBottom w:val="0"/>
          <w:divBdr>
            <w:top w:val="none" w:sz="0" w:space="0" w:color="auto"/>
            <w:left w:val="none" w:sz="0" w:space="0" w:color="auto"/>
            <w:bottom w:val="none" w:sz="0" w:space="0" w:color="auto"/>
            <w:right w:val="none" w:sz="0" w:space="0" w:color="auto"/>
          </w:divBdr>
        </w:div>
        <w:div w:id="1217471049">
          <w:marLeft w:val="480"/>
          <w:marRight w:val="0"/>
          <w:marTop w:val="0"/>
          <w:marBottom w:val="0"/>
          <w:divBdr>
            <w:top w:val="none" w:sz="0" w:space="0" w:color="auto"/>
            <w:left w:val="none" w:sz="0" w:space="0" w:color="auto"/>
            <w:bottom w:val="none" w:sz="0" w:space="0" w:color="auto"/>
            <w:right w:val="none" w:sz="0" w:space="0" w:color="auto"/>
          </w:divBdr>
        </w:div>
        <w:div w:id="1330477704">
          <w:marLeft w:val="480"/>
          <w:marRight w:val="0"/>
          <w:marTop w:val="0"/>
          <w:marBottom w:val="0"/>
          <w:divBdr>
            <w:top w:val="none" w:sz="0" w:space="0" w:color="auto"/>
            <w:left w:val="none" w:sz="0" w:space="0" w:color="auto"/>
            <w:bottom w:val="none" w:sz="0" w:space="0" w:color="auto"/>
            <w:right w:val="none" w:sz="0" w:space="0" w:color="auto"/>
          </w:divBdr>
        </w:div>
        <w:div w:id="1290280067">
          <w:marLeft w:val="480"/>
          <w:marRight w:val="0"/>
          <w:marTop w:val="0"/>
          <w:marBottom w:val="0"/>
          <w:divBdr>
            <w:top w:val="none" w:sz="0" w:space="0" w:color="auto"/>
            <w:left w:val="none" w:sz="0" w:space="0" w:color="auto"/>
            <w:bottom w:val="none" w:sz="0" w:space="0" w:color="auto"/>
            <w:right w:val="none" w:sz="0" w:space="0" w:color="auto"/>
          </w:divBdr>
        </w:div>
        <w:div w:id="1813787524">
          <w:marLeft w:val="480"/>
          <w:marRight w:val="0"/>
          <w:marTop w:val="0"/>
          <w:marBottom w:val="0"/>
          <w:divBdr>
            <w:top w:val="none" w:sz="0" w:space="0" w:color="auto"/>
            <w:left w:val="none" w:sz="0" w:space="0" w:color="auto"/>
            <w:bottom w:val="none" w:sz="0" w:space="0" w:color="auto"/>
            <w:right w:val="none" w:sz="0" w:space="0" w:color="auto"/>
          </w:divBdr>
        </w:div>
        <w:div w:id="1714845597">
          <w:marLeft w:val="480"/>
          <w:marRight w:val="0"/>
          <w:marTop w:val="0"/>
          <w:marBottom w:val="0"/>
          <w:divBdr>
            <w:top w:val="none" w:sz="0" w:space="0" w:color="auto"/>
            <w:left w:val="none" w:sz="0" w:space="0" w:color="auto"/>
            <w:bottom w:val="none" w:sz="0" w:space="0" w:color="auto"/>
            <w:right w:val="none" w:sz="0" w:space="0" w:color="auto"/>
          </w:divBdr>
        </w:div>
        <w:div w:id="1936329931">
          <w:marLeft w:val="480"/>
          <w:marRight w:val="0"/>
          <w:marTop w:val="0"/>
          <w:marBottom w:val="0"/>
          <w:divBdr>
            <w:top w:val="none" w:sz="0" w:space="0" w:color="auto"/>
            <w:left w:val="none" w:sz="0" w:space="0" w:color="auto"/>
            <w:bottom w:val="none" w:sz="0" w:space="0" w:color="auto"/>
            <w:right w:val="none" w:sz="0" w:space="0" w:color="auto"/>
          </w:divBdr>
        </w:div>
        <w:div w:id="1544251634">
          <w:marLeft w:val="480"/>
          <w:marRight w:val="0"/>
          <w:marTop w:val="0"/>
          <w:marBottom w:val="0"/>
          <w:divBdr>
            <w:top w:val="none" w:sz="0" w:space="0" w:color="auto"/>
            <w:left w:val="none" w:sz="0" w:space="0" w:color="auto"/>
            <w:bottom w:val="none" w:sz="0" w:space="0" w:color="auto"/>
            <w:right w:val="none" w:sz="0" w:space="0" w:color="auto"/>
          </w:divBdr>
        </w:div>
        <w:div w:id="920026885">
          <w:marLeft w:val="480"/>
          <w:marRight w:val="0"/>
          <w:marTop w:val="0"/>
          <w:marBottom w:val="0"/>
          <w:divBdr>
            <w:top w:val="none" w:sz="0" w:space="0" w:color="auto"/>
            <w:left w:val="none" w:sz="0" w:space="0" w:color="auto"/>
            <w:bottom w:val="none" w:sz="0" w:space="0" w:color="auto"/>
            <w:right w:val="none" w:sz="0" w:space="0" w:color="auto"/>
          </w:divBdr>
        </w:div>
        <w:div w:id="314381351">
          <w:marLeft w:val="480"/>
          <w:marRight w:val="0"/>
          <w:marTop w:val="0"/>
          <w:marBottom w:val="0"/>
          <w:divBdr>
            <w:top w:val="none" w:sz="0" w:space="0" w:color="auto"/>
            <w:left w:val="none" w:sz="0" w:space="0" w:color="auto"/>
            <w:bottom w:val="none" w:sz="0" w:space="0" w:color="auto"/>
            <w:right w:val="none" w:sz="0" w:space="0" w:color="auto"/>
          </w:divBdr>
        </w:div>
        <w:div w:id="984698761">
          <w:marLeft w:val="480"/>
          <w:marRight w:val="0"/>
          <w:marTop w:val="0"/>
          <w:marBottom w:val="0"/>
          <w:divBdr>
            <w:top w:val="none" w:sz="0" w:space="0" w:color="auto"/>
            <w:left w:val="none" w:sz="0" w:space="0" w:color="auto"/>
            <w:bottom w:val="none" w:sz="0" w:space="0" w:color="auto"/>
            <w:right w:val="none" w:sz="0" w:space="0" w:color="auto"/>
          </w:divBdr>
        </w:div>
        <w:div w:id="1317565539">
          <w:marLeft w:val="480"/>
          <w:marRight w:val="0"/>
          <w:marTop w:val="0"/>
          <w:marBottom w:val="0"/>
          <w:divBdr>
            <w:top w:val="none" w:sz="0" w:space="0" w:color="auto"/>
            <w:left w:val="none" w:sz="0" w:space="0" w:color="auto"/>
            <w:bottom w:val="none" w:sz="0" w:space="0" w:color="auto"/>
            <w:right w:val="none" w:sz="0" w:space="0" w:color="auto"/>
          </w:divBdr>
        </w:div>
        <w:div w:id="621958999">
          <w:marLeft w:val="480"/>
          <w:marRight w:val="0"/>
          <w:marTop w:val="0"/>
          <w:marBottom w:val="0"/>
          <w:divBdr>
            <w:top w:val="none" w:sz="0" w:space="0" w:color="auto"/>
            <w:left w:val="none" w:sz="0" w:space="0" w:color="auto"/>
            <w:bottom w:val="none" w:sz="0" w:space="0" w:color="auto"/>
            <w:right w:val="none" w:sz="0" w:space="0" w:color="auto"/>
          </w:divBdr>
        </w:div>
        <w:div w:id="1089545386">
          <w:marLeft w:val="480"/>
          <w:marRight w:val="0"/>
          <w:marTop w:val="0"/>
          <w:marBottom w:val="0"/>
          <w:divBdr>
            <w:top w:val="none" w:sz="0" w:space="0" w:color="auto"/>
            <w:left w:val="none" w:sz="0" w:space="0" w:color="auto"/>
            <w:bottom w:val="none" w:sz="0" w:space="0" w:color="auto"/>
            <w:right w:val="none" w:sz="0" w:space="0" w:color="auto"/>
          </w:divBdr>
        </w:div>
        <w:div w:id="622229210">
          <w:marLeft w:val="480"/>
          <w:marRight w:val="0"/>
          <w:marTop w:val="0"/>
          <w:marBottom w:val="0"/>
          <w:divBdr>
            <w:top w:val="none" w:sz="0" w:space="0" w:color="auto"/>
            <w:left w:val="none" w:sz="0" w:space="0" w:color="auto"/>
            <w:bottom w:val="none" w:sz="0" w:space="0" w:color="auto"/>
            <w:right w:val="none" w:sz="0" w:space="0" w:color="auto"/>
          </w:divBdr>
        </w:div>
        <w:div w:id="592204206">
          <w:marLeft w:val="480"/>
          <w:marRight w:val="0"/>
          <w:marTop w:val="0"/>
          <w:marBottom w:val="0"/>
          <w:divBdr>
            <w:top w:val="none" w:sz="0" w:space="0" w:color="auto"/>
            <w:left w:val="none" w:sz="0" w:space="0" w:color="auto"/>
            <w:bottom w:val="none" w:sz="0" w:space="0" w:color="auto"/>
            <w:right w:val="none" w:sz="0" w:space="0" w:color="auto"/>
          </w:divBdr>
        </w:div>
        <w:div w:id="711346017">
          <w:marLeft w:val="480"/>
          <w:marRight w:val="0"/>
          <w:marTop w:val="0"/>
          <w:marBottom w:val="0"/>
          <w:divBdr>
            <w:top w:val="none" w:sz="0" w:space="0" w:color="auto"/>
            <w:left w:val="none" w:sz="0" w:space="0" w:color="auto"/>
            <w:bottom w:val="none" w:sz="0" w:space="0" w:color="auto"/>
            <w:right w:val="none" w:sz="0" w:space="0" w:color="auto"/>
          </w:divBdr>
        </w:div>
        <w:div w:id="1872843860">
          <w:marLeft w:val="480"/>
          <w:marRight w:val="0"/>
          <w:marTop w:val="0"/>
          <w:marBottom w:val="0"/>
          <w:divBdr>
            <w:top w:val="none" w:sz="0" w:space="0" w:color="auto"/>
            <w:left w:val="none" w:sz="0" w:space="0" w:color="auto"/>
            <w:bottom w:val="none" w:sz="0" w:space="0" w:color="auto"/>
            <w:right w:val="none" w:sz="0" w:space="0" w:color="auto"/>
          </w:divBdr>
        </w:div>
        <w:div w:id="1018653905">
          <w:marLeft w:val="480"/>
          <w:marRight w:val="0"/>
          <w:marTop w:val="0"/>
          <w:marBottom w:val="0"/>
          <w:divBdr>
            <w:top w:val="none" w:sz="0" w:space="0" w:color="auto"/>
            <w:left w:val="none" w:sz="0" w:space="0" w:color="auto"/>
            <w:bottom w:val="none" w:sz="0" w:space="0" w:color="auto"/>
            <w:right w:val="none" w:sz="0" w:space="0" w:color="auto"/>
          </w:divBdr>
        </w:div>
        <w:div w:id="947347996">
          <w:marLeft w:val="480"/>
          <w:marRight w:val="0"/>
          <w:marTop w:val="0"/>
          <w:marBottom w:val="0"/>
          <w:divBdr>
            <w:top w:val="none" w:sz="0" w:space="0" w:color="auto"/>
            <w:left w:val="none" w:sz="0" w:space="0" w:color="auto"/>
            <w:bottom w:val="none" w:sz="0" w:space="0" w:color="auto"/>
            <w:right w:val="none" w:sz="0" w:space="0" w:color="auto"/>
          </w:divBdr>
        </w:div>
        <w:div w:id="1815246369">
          <w:marLeft w:val="480"/>
          <w:marRight w:val="0"/>
          <w:marTop w:val="0"/>
          <w:marBottom w:val="0"/>
          <w:divBdr>
            <w:top w:val="none" w:sz="0" w:space="0" w:color="auto"/>
            <w:left w:val="none" w:sz="0" w:space="0" w:color="auto"/>
            <w:bottom w:val="none" w:sz="0" w:space="0" w:color="auto"/>
            <w:right w:val="none" w:sz="0" w:space="0" w:color="auto"/>
          </w:divBdr>
        </w:div>
        <w:div w:id="1998456855">
          <w:marLeft w:val="480"/>
          <w:marRight w:val="0"/>
          <w:marTop w:val="0"/>
          <w:marBottom w:val="0"/>
          <w:divBdr>
            <w:top w:val="none" w:sz="0" w:space="0" w:color="auto"/>
            <w:left w:val="none" w:sz="0" w:space="0" w:color="auto"/>
            <w:bottom w:val="none" w:sz="0" w:space="0" w:color="auto"/>
            <w:right w:val="none" w:sz="0" w:space="0" w:color="auto"/>
          </w:divBdr>
        </w:div>
        <w:div w:id="1670327673">
          <w:marLeft w:val="480"/>
          <w:marRight w:val="0"/>
          <w:marTop w:val="0"/>
          <w:marBottom w:val="0"/>
          <w:divBdr>
            <w:top w:val="none" w:sz="0" w:space="0" w:color="auto"/>
            <w:left w:val="none" w:sz="0" w:space="0" w:color="auto"/>
            <w:bottom w:val="none" w:sz="0" w:space="0" w:color="auto"/>
            <w:right w:val="none" w:sz="0" w:space="0" w:color="auto"/>
          </w:divBdr>
        </w:div>
        <w:div w:id="137306921">
          <w:marLeft w:val="480"/>
          <w:marRight w:val="0"/>
          <w:marTop w:val="0"/>
          <w:marBottom w:val="0"/>
          <w:divBdr>
            <w:top w:val="none" w:sz="0" w:space="0" w:color="auto"/>
            <w:left w:val="none" w:sz="0" w:space="0" w:color="auto"/>
            <w:bottom w:val="none" w:sz="0" w:space="0" w:color="auto"/>
            <w:right w:val="none" w:sz="0" w:space="0" w:color="auto"/>
          </w:divBdr>
        </w:div>
        <w:div w:id="1811434082">
          <w:marLeft w:val="480"/>
          <w:marRight w:val="0"/>
          <w:marTop w:val="0"/>
          <w:marBottom w:val="0"/>
          <w:divBdr>
            <w:top w:val="none" w:sz="0" w:space="0" w:color="auto"/>
            <w:left w:val="none" w:sz="0" w:space="0" w:color="auto"/>
            <w:bottom w:val="none" w:sz="0" w:space="0" w:color="auto"/>
            <w:right w:val="none" w:sz="0" w:space="0" w:color="auto"/>
          </w:divBdr>
        </w:div>
        <w:div w:id="1031807246">
          <w:marLeft w:val="480"/>
          <w:marRight w:val="0"/>
          <w:marTop w:val="0"/>
          <w:marBottom w:val="0"/>
          <w:divBdr>
            <w:top w:val="none" w:sz="0" w:space="0" w:color="auto"/>
            <w:left w:val="none" w:sz="0" w:space="0" w:color="auto"/>
            <w:bottom w:val="none" w:sz="0" w:space="0" w:color="auto"/>
            <w:right w:val="none" w:sz="0" w:space="0" w:color="auto"/>
          </w:divBdr>
        </w:div>
        <w:div w:id="375737766">
          <w:marLeft w:val="480"/>
          <w:marRight w:val="0"/>
          <w:marTop w:val="0"/>
          <w:marBottom w:val="0"/>
          <w:divBdr>
            <w:top w:val="none" w:sz="0" w:space="0" w:color="auto"/>
            <w:left w:val="none" w:sz="0" w:space="0" w:color="auto"/>
            <w:bottom w:val="none" w:sz="0" w:space="0" w:color="auto"/>
            <w:right w:val="none" w:sz="0" w:space="0" w:color="auto"/>
          </w:divBdr>
        </w:div>
        <w:div w:id="1772627680">
          <w:marLeft w:val="480"/>
          <w:marRight w:val="0"/>
          <w:marTop w:val="0"/>
          <w:marBottom w:val="0"/>
          <w:divBdr>
            <w:top w:val="none" w:sz="0" w:space="0" w:color="auto"/>
            <w:left w:val="none" w:sz="0" w:space="0" w:color="auto"/>
            <w:bottom w:val="none" w:sz="0" w:space="0" w:color="auto"/>
            <w:right w:val="none" w:sz="0" w:space="0" w:color="auto"/>
          </w:divBdr>
        </w:div>
        <w:div w:id="2062826388">
          <w:marLeft w:val="480"/>
          <w:marRight w:val="0"/>
          <w:marTop w:val="0"/>
          <w:marBottom w:val="0"/>
          <w:divBdr>
            <w:top w:val="none" w:sz="0" w:space="0" w:color="auto"/>
            <w:left w:val="none" w:sz="0" w:space="0" w:color="auto"/>
            <w:bottom w:val="none" w:sz="0" w:space="0" w:color="auto"/>
            <w:right w:val="none" w:sz="0" w:space="0" w:color="auto"/>
          </w:divBdr>
        </w:div>
        <w:div w:id="980891888">
          <w:marLeft w:val="480"/>
          <w:marRight w:val="0"/>
          <w:marTop w:val="0"/>
          <w:marBottom w:val="0"/>
          <w:divBdr>
            <w:top w:val="none" w:sz="0" w:space="0" w:color="auto"/>
            <w:left w:val="none" w:sz="0" w:space="0" w:color="auto"/>
            <w:bottom w:val="none" w:sz="0" w:space="0" w:color="auto"/>
            <w:right w:val="none" w:sz="0" w:space="0" w:color="auto"/>
          </w:divBdr>
        </w:div>
        <w:div w:id="1736660730">
          <w:marLeft w:val="480"/>
          <w:marRight w:val="0"/>
          <w:marTop w:val="0"/>
          <w:marBottom w:val="0"/>
          <w:divBdr>
            <w:top w:val="none" w:sz="0" w:space="0" w:color="auto"/>
            <w:left w:val="none" w:sz="0" w:space="0" w:color="auto"/>
            <w:bottom w:val="none" w:sz="0" w:space="0" w:color="auto"/>
            <w:right w:val="none" w:sz="0" w:space="0" w:color="auto"/>
          </w:divBdr>
        </w:div>
        <w:div w:id="1325745188">
          <w:marLeft w:val="480"/>
          <w:marRight w:val="0"/>
          <w:marTop w:val="0"/>
          <w:marBottom w:val="0"/>
          <w:divBdr>
            <w:top w:val="none" w:sz="0" w:space="0" w:color="auto"/>
            <w:left w:val="none" w:sz="0" w:space="0" w:color="auto"/>
            <w:bottom w:val="none" w:sz="0" w:space="0" w:color="auto"/>
            <w:right w:val="none" w:sz="0" w:space="0" w:color="auto"/>
          </w:divBdr>
        </w:div>
        <w:div w:id="834686724">
          <w:marLeft w:val="480"/>
          <w:marRight w:val="0"/>
          <w:marTop w:val="0"/>
          <w:marBottom w:val="0"/>
          <w:divBdr>
            <w:top w:val="none" w:sz="0" w:space="0" w:color="auto"/>
            <w:left w:val="none" w:sz="0" w:space="0" w:color="auto"/>
            <w:bottom w:val="none" w:sz="0" w:space="0" w:color="auto"/>
            <w:right w:val="none" w:sz="0" w:space="0" w:color="auto"/>
          </w:divBdr>
        </w:div>
        <w:div w:id="2057969631">
          <w:marLeft w:val="480"/>
          <w:marRight w:val="0"/>
          <w:marTop w:val="0"/>
          <w:marBottom w:val="0"/>
          <w:divBdr>
            <w:top w:val="none" w:sz="0" w:space="0" w:color="auto"/>
            <w:left w:val="none" w:sz="0" w:space="0" w:color="auto"/>
            <w:bottom w:val="none" w:sz="0" w:space="0" w:color="auto"/>
            <w:right w:val="none" w:sz="0" w:space="0" w:color="auto"/>
          </w:divBdr>
        </w:div>
        <w:div w:id="1250577181">
          <w:marLeft w:val="480"/>
          <w:marRight w:val="0"/>
          <w:marTop w:val="0"/>
          <w:marBottom w:val="0"/>
          <w:divBdr>
            <w:top w:val="none" w:sz="0" w:space="0" w:color="auto"/>
            <w:left w:val="none" w:sz="0" w:space="0" w:color="auto"/>
            <w:bottom w:val="none" w:sz="0" w:space="0" w:color="auto"/>
            <w:right w:val="none" w:sz="0" w:space="0" w:color="auto"/>
          </w:divBdr>
        </w:div>
        <w:div w:id="1009601677">
          <w:marLeft w:val="480"/>
          <w:marRight w:val="0"/>
          <w:marTop w:val="0"/>
          <w:marBottom w:val="0"/>
          <w:divBdr>
            <w:top w:val="none" w:sz="0" w:space="0" w:color="auto"/>
            <w:left w:val="none" w:sz="0" w:space="0" w:color="auto"/>
            <w:bottom w:val="none" w:sz="0" w:space="0" w:color="auto"/>
            <w:right w:val="none" w:sz="0" w:space="0" w:color="auto"/>
          </w:divBdr>
        </w:div>
        <w:div w:id="1341200916">
          <w:marLeft w:val="480"/>
          <w:marRight w:val="0"/>
          <w:marTop w:val="0"/>
          <w:marBottom w:val="0"/>
          <w:divBdr>
            <w:top w:val="none" w:sz="0" w:space="0" w:color="auto"/>
            <w:left w:val="none" w:sz="0" w:space="0" w:color="auto"/>
            <w:bottom w:val="none" w:sz="0" w:space="0" w:color="auto"/>
            <w:right w:val="none" w:sz="0" w:space="0" w:color="auto"/>
          </w:divBdr>
        </w:div>
        <w:div w:id="251621458">
          <w:marLeft w:val="480"/>
          <w:marRight w:val="0"/>
          <w:marTop w:val="0"/>
          <w:marBottom w:val="0"/>
          <w:divBdr>
            <w:top w:val="none" w:sz="0" w:space="0" w:color="auto"/>
            <w:left w:val="none" w:sz="0" w:space="0" w:color="auto"/>
            <w:bottom w:val="none" w:sz="0" w:space="0" w:color="auto"/>
            <w:right w:val="none" w:sz="0" w:space="0" w:color="auto"/>
          </w:divBdr>
        </w:div>
        <w:div w:id="312103297">
          <w:marLeft w:val="480"/>
          <w:marRight w:val="0"/>
          <w:marTop w:val="0"/>
          <w:marBottom w:val="0"/>
          <w:divBdr>
            <w:top w:val="none" w:sz="0" w:space="0" w:color="auto"/>
            <w:left w:val="none" w:sz="0" w:space="0" w:color="auto"/>
            <w:bottom w:val="none" w:sz="0" w:space="0" w:color="auto"/>
            <w:right w:val="none" w:sz="0" w:space="0" w:color="auto"/>
          </w:divBdr>
        </w:div>
        <w:div w:id="1562525167">
          <w:marLeft w:val="480"/>
          <w:marRight w:val="0"/>
          <w:marTop w:val="0"/>
          <w:marBottom w:val="0"/>
          <w:divBdr>
            <w:top w:val="none" w:sz="0" w:space="0" w:color="auto"/>
            <w:left w:val="none" w:sz="0" w:space="0" w:color="auto"/>
            <w:bottom w:val="none" w:sz="0" w:space="0" w:color="auto"/>
            <w:right w:val="none" w:sz="0" w:space="0" w:color="auto"/>
          </w:divBdr>
        </w:div>
        <w:div w:id="114567378">
          <w:marLeft w:val="480"/>
          <w:marRight w:val="0"/>
          <w:marTop w:val="0"/>
          <w:marBottom w:val="0"/>
          <w:divBdr>
            <w:top w:val="none" w:sz="0" w:space="0" w:color="auto"/>
            <w:left w:val="none" w:sz="0" w:space="0" w:color="auto"/>
            <w:bottom w:val="none" w:sz="0" w:space="0" w:color="auto"/>
            <w:right w:val="none" w:sz="0" w:space="0" w:color="auto"/>
          </w:divBdr>
        </w:div>
        <w:div w:id="113332199">
          <w:marLeft w:val="480"/>
          <w:marRight w:val="0"/>
          <w:marTop w:val="0"/>
          <w:marBottom w:val="0"/>
          <w:divBdr>
            <w:top w:val="none" w:sz="0" w:space="0" w:color="auto"/>
            <w:left w:val="none" w:sz="0" w:space="0" w:color="auto"/>
            <w:bottom w:val="none" w:sz="0" w:space="0" w:color="auto"/>
            <w:right w:val="none" w:sz="0" w:space="0" w:color="auto"/>
          </w:divBdr>
        </w:div>
        <w:div w:id="5136115">
          <w:marLeft w:val="480"/>
          <w:marRight w:val="0"/>
          <w:marTop w:val="0"/>
          <w:marBottom w:val="0"/>
          <w:divBdr>
            <w:top w:val="none" w:sz="0" w:space="0" w:color="auto"/>
            <w:left w:val="none" w:sz="0" w:space="0" w:color="auto"/>
            <w:bottom w:val="none" w:sz="0" w:space="0" w:color="auto"/>
            <w:right w:val="none" w:sz="0" w:space="0" w:color="auto"/>
          </w:divBdr>
        </w:div>
        <w:div w:id="775904429">
          <w:marLeft w:val="480"/>
          <w:marRight w:val="0"/>
          <w:marTop w:val="0"/>
          <w:marBottom w:val="0"/>
          <w:divBdr>
            <w:top w:val="none" w:sz="0" w:space="0" w:color="auto"/>
            <w:left w:val="none" w:sz="0" w:space="0" w:color="auto"/>
            <w:bottom w:val="none" w:sz="0" w:space="0" w:color="auto"/>
            <w:right w:val="none" w:sz="0" w:space="0" w:color="auto"/>
          </w:divBdr>
        </w:div>
        <w:div w:id="1798063251">
          <w:marLeft w:val="480"/>
          <w:marRight w:val="0"/>
          <w:marTop w:val="0"/>
          <w:marBottom w:val="0"/>
          <w:divBdr>
            <w:top w:val="none" w:sz="0" w:space="0" w:color="auto"/>
            <w:left w:val="none" w:sz="0" w:space="0" w:color="auto"/>
            <w:bottom w:val="none" w:sz="0" w:space="0" w:color="auto"/>
            <w:right w:val="none" w:sz="0" w:space="0" w:color="auto"/>
          </w:divBdr>
        </w:div>
        <w:div w:id="1185051220">
          <w:marLeft w:val="480"/>
          <w:marRight w:val="0"/>
          <w:marTop w:val="0"/>
          <w:marBottom w:val="0"/>
          <w:divBdr>
            <w:top w:val="none" w:sz="0" w:space="0" w:color="auto"/>
            <w:left w:val="none" w:sz="0" w:space="0" w:color="auto"/>
            <w:bottom w:val="none" w:sz="0" w:space="0" w:color="auto"/>
            <w:right w:val="none" w:sz="0" w:space="0" w:color="auto"/>
          </w:divBdr>
        </w:div>
        <w:div w:id="684551327">
          <w:marLeft w:val="480"/>
          <w:marRight w:val="0"/>
          <w:marTop w:val="0"/>
          <w:marBottom w:val="0"/>
          <w:divBdr>
            <w:top w:val="none" w:sz="0" w:space="0" w:color="auto"/>
            <w:left w:val="none" w:sz="0" w:space="0" w:color="auto"/>
            <w:bottom w:val="none" w:sz="0" w:space="0" w:color="auto"/>
            <w:right w:val="none" w:sz="0" w:space="0" w:color="auto"/>
          </w:divBdr>
        </w:div>
        <w:div w:id="667975103">
          <w:marLeft w:val="480"/>
          <w:marRight w:val="0"/>
          <w:marTop w:val="0"/>
          <w:marBottom w:val="0"/>
          <w:divBdr>
            <w:top w:val="none" w:sz="0" w:space="0" w:color="auto"/>
            <w:left w:val="none" w:sz="0" w:space="0" w:color="auto"/>
            <w:bottom w:val="none" w:sz="0" w:space="0" w:color="auto"/>
            <w:right w:val="none" w:sz="0" w:space="0" w:color="auto"/>
          </w:divBdr>
        </w:div>
      </w:divsChild>
    </w:div>
    <w:div w:id="920943569">
      <w:bodyDiv w:val="1"/>
      <w:marLeft w:val="0"/>
      <w:marRight w:val="0"/>
      <w:marTop w:val="0"/>
      <w:marBottom w:val="0"/>
      <w:divBdr>
        <w:top w:val="none" w:sz="0" w:space="0" w:color="auto"/>
        <w:left w:val="none" w:sz="0" w:space="0" w:color="auto"/>
        <w:bottom w:val="none" w:sz="0" w:space="0" w:color="auto"/>
        <w:right w:val="none" w:sz="0" w:space="0" w:color="auto"/>
      </w:divBdr>
    </w:div>
    <w:div w:id="921059610">
      <w:bodyDiv w:val="1"/>
      <w:marLeft w:val="0"/>
      <w:marRight w:val="0"/>
      <w:marTop w:val="0"/>
      <w:marBottom w:val="0"/>
      <w:divBdr>
        <w:top w:val="none" w:sz="0" w:space="0" w:color="auto"/>
        <w:left w:val="none" w:sz="0" w:space="0" w:color="auto"/>
        <w:bottom w:val="none" w:sz="0" w:space="0" w:color="auto"/>
        <w:right w:val="none" w:sz="0" w:space="0" w:color="auto"/>
      </w:divBdr>
    </w:div>
    <w:div w:id="921374941">
      <w:bodyDiv w:val="1"/>
      <w:marLeft w:val="0"/>
      <w:marRight w:val="0"/>
      <w:marTop w:val="0"/>
      <w:marBottom w:val="0"/>
      <w:divBdr>
        <w:top w:val="none" w:sz="0" w:space="0" w:color="auto"/>
        <w:left w:val="none" w:sz="0" w:space="0" w:color="auto"/>
        <w:bottom w:val="none" w:sz="0" w:space="0" w:color="auto"/>
        <w:right w:val="none" w:sz="0" w:space="0" w:color="auto"/>
      </w:divBdr>
    </w:div>
    <w:div w:id="921375169">
      <w:bodyDiv w:val="1"/>
      <w:marLeft w:val="0"/>
      <w:marRight w:val="0"/>
      <w:marTop w:val="0"/>
      <w:marBottom w:val="0"/>
      <w:divBdr>
        <w:top w:val="none" w:sz="0" w:space="0" w:color="auto"/>
        <w:left w:val="none" w:sz="0" w:space="0" w:color="auto"/>
        <w:bottom w:val="none" w:sz="0" w:space="0" w:color="auto"/>
        <w:right w:val="none" w:sz="0" w:space="0" w:color="auto"/>
      </w:divBdr>
    </w:div>
    <w:div w:id="921528693">
      <w:bodyDiv w:val="1"/>
      <w:marLeft w:val="0"/>
      <w:marRight w:val="0"/>
      <w:marTop w:val="0"/>
      <w:marBottom w:val="0"/>
      <w:divBdr>
        <w:top w:val="none" w:sz="0" w:space="0" w:color="auto"/>
        <w:left w:val="none" w:sz="0" w:space="0" w:color="auto"/>
        <w:bottom w:val="none" w:sz="0" w:space="0" w:color="auto"/>
        <w:right w:val="none" w:sz="0" w:space="0" w:color="auto"/>
      </w:divBdr>
    </w:div>
    <w:div w:id="922759633">
      <w:bodyDiv w:val="1"/>
      <w:marLeft w:val="0"/>
      <w:marRight w:val="0"/>
      <w:marTop w:val="0"/>
      <w:marBottom w:val="0"/>
      <w:divBdr>
        <w:top w:val="none" w:sz="0" w:space="0" w:color="auto"/>
        <w:left w:val="none" w:sz="0" w:space="0" w:color="auto"/>
        <w:bottom w:val="none" w:sz="0" w:space="0" w:color="auto"/>
        <w:right w:val="none" w:sz="0" w:space="0" w:color="auto"/>
      </w:divBdr>
      <w:divsChild>
        <w:div w:id="492962293">
          <w:marLeft w:val="480"/>
          <w:marRight w:val="0"/>
          <w:marTop w:val="0"/>
          <w:marBottom w:val="0"/>
          <w:divBdr>
            <w:top w:val="none" w:sz="0" w:space="0" w:color="auto"/>
            <w:left w:val="none" w:sz="0" w:space="0" w:color="auto"/>
            <w:bottom w:val="none" w:sz="0" w:space="0" w:color="auto"/>
            <w:right w:val="none" w:sz="0" w:space="0" w:color="auto"/>
          </w:divBdr>
        </w:div>
        <w:div w:id="542014693">
          <w:marLeft w:val="480"/>
          <w:marRight w:val="0"/>
          <w:marTop w:val="0"/>
          <w:marBottom w:val="0"/>
          <w:divBdr>
            <w:top w:val="none" w:sz="0" w:space="0" w:color="auto"/>
            <w:left w:val="none" w:sz="0" w:space="0" w:color="auto"/>
            <w:bottom w:val="none" w:sz="0" w:space="0" w:color="auto"/>
            <w:right w:val="none" w:sz="0" w:space="0" w:color="auto"/>
          </w:divBdr>
        </w:div>
        <w:div w:id="1506550599">
          <w:marLeft w:val="480"/>
          <w:marRight w:val="0"/>
          <w:marTop w:val="0"/>
          <w:marBottom w:val="0"/>
          <w:divBdr>
            <w:top w:val="none" w:sz="0" w:space="0" w:color="auto"/>
            <w:left w:val="none" w:sz="0" w:space="0" w:color="auto"/>
            <w:bottom w:val="none" w:sz="0" w:space="0" w:color="auto"/>
            <w:right w:val="none" w:sz="0" w:space="0" w:color="auto"/>
          </w:divBdr>
        </w:div>
        <w:div w:id="1881018195">
          <w:marLeft w:val="480"/>
          <w:marRight w:val="0"/>
          <w:marTop w:val="0"/>
          <w:marBottom w:val="0"/>
          <w:divBdr>
            <w:top w:val="none" w:sz="0" w:space="0" w:color="auto"/>
            <w:left w:val="none" w:sz="0" w:space="0" w:color="auto"/>
            <w:bottom w:val="none" w:sz="0" w:space="0" w:color="auto"/>
            <w:right w:val="none" w:sz="0" w:space="0" w:color="auto"/>
          </w:divBdr>
        </w:div>
        <w:div w:id="950671480">
          <w:marLeft w:val="480"/>
          <w:marRight w:val="0"/>
          <w:marTop w:val="0"/>
          <w:marBottom w:val="0"/>
          <w:divBdr>
            <w:top w:val="none" w:sz="0" w:space="0" w:color="auto"/>
            <w:left w:val="none" w:sz="0" w:space="0" w:color="auto"/>
            <w:bottom w:val="none" w:sz="0" w:space="0" w:color="auto"/>
            <w:right w:val="none" w:sz="0" w:space="0" w:color="auto"/>
          </w:divBdr>
        </w:div>
        <w:div w:id="938101980">
          <w:marLeft w:val="480"/>
          <w:marRight w:val="0"/>
          <w:marTop w:val="0"/>
          <w:marBottom w:val="0"/>
          <w:divBdr>
            <w:top w:val="none" w:sz="0" w:space="0" w:color="auto"/>
            <w:left w:val="none" w:sz="0" w:space="0" w:color="auto"/>
            <w:bottom w:val="none" w:sz="0" w:space="0" w:color="auto"/>
            <w:right w:val="none" w:sz="0" w:space="0" w:color="auto"/>
          </w:divBdr>
        </w:div>
        <w:div w:id="921377058">
          <w:marLeft w:val="480"/>
          <w:marRight w:val="0"/>
          <w:marTop w:val="0"/>
          <w:marBottom w:val="0"/>
          <w:divBdr>
            <w:top w:val="none" w:sz="0" w:space="0" w:color="auto"/>
            <w:left w:val="none" w:sz="0" w:space="0" w:color="auto"/>
            <w:bottom w:val="none" w:sz="0" w:space="0" w:color="auto"/>
            <w:right w:val="none" w:sz="0" w:space="0" w:color="auto"/>
          </w:divBdr>
        </w:div>
        <w:div w:id="845090999">
          <w:marLeft w:val="480"/>
          <w:marRight w:val="0"/>
          <w:marTop w:val="0"/>
          <w:marBottom w:val="0"/>
          <w:divBdr>
            <w:top w:val="none" w:sz="0" w:space="0" w:color="auto"/>
            <w:left w:val="none" w:sz="0" w:space="0" w:color="auto"/>
            <w:bottom w:val="none" w:sz="0" w:space="0" w:color="auto"/>
            <w:right w:val="none" w:sz="0" w:space="0" w:color="auto"/>
          </w:divBdr>
        </w:div>
        <w:div w:id="1391417300">
          <w:marLeft w:val="480"/>
          <w:marRight w:val="0"/>
          <w:marTop w:val="0"/>
          <w:marBottom w:val="0"/>
          <w:divBdr>
            <w:top w:val="none" w:sz="0" w:space="0" w:color="auto"/>
            <w:left w:val="none" w:sz="0" w:space="0" w:color="auto"/>
            <w:bottom w:val="none" w:sz="0" w:space="0" w:color="auto"/>
            <w:right w:val="none" w:sz="0" w:space="0" w:color="auto"/>
          </w:divBdr>
        </w:div>
        <w:div w:id="33695690">
          <w:marLeft w:val="480"/>
          <w:marRight w:val="0"/>
          <w:marTop w:val="0"/>
          <w:marBottom w:val="0"/>
          <w:divBdr>
            <w:top w:val="none" w:sz="0" w:space="0" w:color="auto"/>
            <w:left w:val="none" w:sz="0" w:space="0" w:color="auto"/>
            <w:bottom w:val="none" w:sz="0" w:space="0" w:color="auto"/>
            <w:right w:val="none" w:sz="0" w:space="0" w:color="auto"/>
          </w:divBdr>
        </w:div>
        <w:div w:id="1355227588">
          <w:marLeft w:val="480"/>
          <w:marRight w:val="0"/>
          <w:marTop w:val="0"/>
          <w:marBottom w:val="0"/>
          <w:divBdr>
            <w:top w:val="none" w:sz="0" w:space="0" w:color="auto"/>
            <w:left w:val="none" w:sz="0" w:space="0" w:color="auto"/>
            <w:bottom w:val="none" w:sz="0" w:space="0" w:color="auto"/>
            <w:right w:val="none" w:sz="0" w:space="0" w:color="auto"/>
          </w:divBdr>
        </w:div>
        <w:div w:id="1031346893">
          <w:marLeft w:val="480"/>
          <w:marRight w:val="0"/>
          <w:marTop w:val="0"/>
          <w:marBottom w:val="0"/>
          <w:divBdr>
            <w:top w:val="none" w:sz="0" w:space="0" w:color="auto"/>
            <w:left w:val="none" w:sz="0" w:space="0" w:color="auto"/>
            <w:bottom w:val="none" w:sz="0" w:space="0" w:color="auto"/>
            <w:right w:val="none" w:sz="0" w:space="0" w:color="auto"/>
          </w:divBdr>
        </w:div>
        <w:div w:id="1052460967">
          <w:marLeft w:val="480"/>
          <w:marRight w:val="0"/>
          <w:marTop w:val="0"/>
          <w:marBottom w:val="0"/>
          <w:divBdr>
            <w:top w:val="none" w:sz="0" w:space="0" w:color="auto"/>
            <w:left w:val="none" w:sz="0" w:space="0" w:color="auto"/>
            <w:bottom w:val="none" w:sz="0" w:space="0" w:color="auto"/>
            <w:right w:val="none" w:sz="0" w:space="0" w:color="auto"/>
          </w:divBdr>
        </w:div>
        <w:div w:id="64495847">
          <w:marLeft w:val="480"/>
          <w:marRight w:val="0"/>
          <w:marTop w:val="0"/>
          <w:marBottom w:val="0"/>
          <w:divBdr>
            <w:top w:val="none" w:sz="0" w:space="0" w:color="auto"/>
            <w:left w:val="none" w:sz="0" w:space="0" w:color="auto"/>
            <w:bottom w:val="none" w:sz="0" w:space="0" w:color="auto"/>
            <w:right w:val="none" w:sz="0" w:space="0" w:color="auto"/>
          </w:divBdr>
        </w:div>
        <w:div w:id="820270036">
          <w:marLeft w:val="480"/>
          <w:marRight w:val="0"/>
          <w:marTop w:val="0"/>
          <w:marBottom w:val="0"/>
          <w:divBdr>
            <w:top w:val="none" w:sz="0" w:space="0" w:color="auto"/>
            <w:left w:val="none" w:sz="0" w:space="0" w:color="auto"/>
            <w:bottom w:val="none" w:sz="0" w:space="0" w:color="auto"/>
            <w:right w:val="none" w:sz="0" w:space="0" w:color="auto"/>
          </w:divBdr>
        </w:div>
        <w:div w:id="845093491">
          <w:marLeft w:val="480"/>
          <w:marRight w:val="0"/>
          <w:marTop w:val="0"/>
          <w:marBottom w:val="0"/>
          <w:divBdr>
            <w:top w:val="none" w:sz="0" w:space="0" w:color="auto"/>
            <w:left w:val="none" w:sz="0" w:space="0" w:color="auto"/>
            <w:bottom w:val="none" w:sz="0" w:space="0" w:color="auto"/>
            <w:right w:val="none" w:sz="0" w:space="0" w:color="auto"/>
          </w:divBdr>
        </w:div>
        <w:div w:id="1037462031">
          <w:marLeft w:val="480"/>
          <w:marRight w:val="0"/>
          <w:marTop w:val="0"/>
          <w:marBottom w:val="0"/>
          <w:divBdr>
            <w:top w:val="none" w:sz="0" w:space="0" w:color="auto"/>
            <w:left w:val="none" w:sz="0" w:space="0" w:color="auto"/>
            <w:bottom w:val="none" w:sz="0" w:space="0" w:color="auto"/>
            <w:right w:val="none" w:sz="0" w:space="0" w:color="auto"/>
          </w:divBdr>
        </w:div>
        <w:div w:id="495073041">
          <w:marLeft w:val="480"/>
          <w:marRight w:val="0"/>
          <w:marTop w:val="0"/>
          <w:marBottom w:val="0"/>
          <w:divBdr>
            <w:top w:val="none" w:sz="0" w:space="0" w:color="auto"/>
            <w:left w:val="none" w:sz="0" w:space="0" w:color="auto"/>
            <w:bottom w:val="none" w:sz="0" w:space="0" w:color="auto"/>
            <w:right w:val="none" w:sz="0" w:space="0" w:color="auto"/>
          </w:divBdr>
        </w:div>
        <w:div w:id="144322443">
          <w:marLeft w:val="480"/>
          <w:marRight w:val="0"/>
          <w:marTop w:val="0"/>
          <w:marBottom w:val="0"/>
          <w:divBdr>
            <w:top w:val="none" w:sz="0" w:space="0" w:color="auto"/>
            <w:left w:val="none" w:sz="0" w:space="0" w:color="auto"/>
            <w:bottom w:val="none" w:sz="0" w:space="0" w:color="auto"/>
            <w:right w:val="none" w:sz="0" w:space="0" w:color="auto"/>
          </w:divBdr>
        </w:div>
        <w:div w:id="1809007384">
          <w:marLeft w:val="480"/>
          <w:marRight w:val="0"/>
          <w:marTop w:val="0"/>
          <w:marBottom w:val="0"/>
          <w:divBdr>
            <w:top w:val="none" w:sz="0" w:space="0" w:color="auto"/>
            <w:left w:val="none" w:sz="0" w:space="0" w:color="auto"/>
            <w:bottom w:val="none" w:sz="0" w:space="0" w:color="auto"/>
            <w:right w:val="none" w:sz="0" w:space="0" w:color="auto"/>
          </w:divBdr>
        </w:div>
        <w:div w:id="1682658559">
          <w:marLeft w:val="480"/>
          <w:marRight w:val="0"/>
          <w:marTop w:val="0"/>
          <w:marBottom w:val="0"/>
          <w:divBdr>
            <w:top w:val="none" w:sz="0" w:space="0" w:color="auto"/>
            <w:left w:val="none" w:sz="0" w:space="0" w:color="auto"/>
            <w:bottom w:val="none" w:sz="0" w:space="0" w:color="auto"/>
            <w:right w:val="none" w:sz="0" w:space="0" w:color="auto"/>
          </w:divBdr>
        </w:div>
        <w:div w:id="202251627">
          <w:marLeft w:val="480"/>
          <w:marRight w:val="0"/>
          <w:marTop w:val="0"/>
          <w:marBottom w:val="0"/>
          <w:divBdr>
            <w:top w:val="none" w:sz="0" w:space="0" w:color="auto"/>
            <w:left w:val="none" w:sz="0" w:space="0" w:color="auto"/>
            <w:bottom w:val="none" w:sz="0" w:space="0" w:color="auto"/>
            <w:right w:val="none" w:sz="0" w:space="0" w:color="auto"/>
          </w:divBdr>
        </w:div>
        <w:div w:id="101413180">
          <w:marLeft w:val="480"/>
          <w:marRight w:val="0"/>
          <w:marTop w:val="0"/>
          <w:marBottom w:val="0"/>
          <w:divBdr>
            <w:top w:val="none" w:sz="0" w:space="0" w:color="auto"/>
            <w:left w:val="none" w:sz="0" w:space="0" w:color="auto"/>
            <w:bottom w:val="none" w:sz="0" w:space="0" w:color="auto"/>
            <w:right w:val="none" w:sz="0" w:space="0" w:color="auto"/>
          </w:divBdr>
        </w:div>
        <w:div w:id="1210994091">
          <w:marLeft w:val="480"/>
          <w:marRight w:val="0"/>
          <w:marTop w:val="0"/>
          <w:marBottom w:val="0"/>
          <w:divBdr>
            <w:top w:val="none" w:sz="0" w:space="0" w:color="auto"/>
            <w:left w:val="none" w:sz="0" w:space="0" w:color="auto"/>
            <w:bottom w:val="none" w:sz="0" w:space="0" w:color="auto"/>
            <w:right w:val="none" w:sz="0" w:space="0" w:color="auto"/>
          </w:divBdr>
        </w:div>
        <w:div w:id="1889801316">
          <w:marLeft w:val="480"/>
          <w:marRight w:val="0"/>
          <w:marTop w:val="0"/>
          <w:marBottom w:val="0"/>
          <w:divBdr>
            <w:top w:val="none" w:sz="0" w:space="0" w:color="auto"/>
            <w:left w:val="none" w:sz="0" w:space="0" w:color="auto"/>
            <w:bottom w:val="none" w:sz="0" w:space="0" w:color="auto"/>
            <w:right w:val="none" w:sz="0" w:space="0" w:color="auto"/>
          </w:divBdr>
        </w:div>
        <w:div w:id="1337266631">
          <w:marLeft w:val="480"/>
          <w:marRight w:val="0"/>
          <w:marTop w:val="0"/>
          <w:marBottom w:val="0"/>
          <w:divBdr>
            <w:top w:val="none" w:sz="0" w:space="0" w:color="auto"/>
            <w:left w:val="none" w:sz="0" w:space="0" w:color="auto"/>
            <w:bottom w:val="none" w:sz="0" w:space="0" w:color="auto"/>
            <w:right w:val="none" w:sz="0" w:space="0" w:color="auto"/>
          </w:divBdr>
        </w:div>
        <w:div w:id="317853858">
          <w:marLeft w:val="480"/>
          <w:marRight w:val="0"/>
          <w:marTop w:val="0"/>
          <w:marBottom w:val="0"/>
          <w:divBdr>
            <w:top w:val="none" w:sz="0" w:space="0" w:color="auto"/>
            <w:left w:val="none" w:sz="0" w:space="0" w:color="auto"/>
            <w:bottom w:val="none" w:sz="0" w:space="0" w:color="auto"/>
            <w:right w:val="none" w:sz="0" w:space="0" w:color="auto"/>
          </w:divBdr>
        </w:div>
        <w:div w:id="214972456">
          <w:marLeft w:val="480"/>
          <w:marRight w:val="0"/>
          <w:marTop w:val="0"/>
          <w:marBottom w:val="0"/>
          <w:divBdr>
            <w:top w:val="none" w:sz="0" w:space="0" w:color="auto"/>
            <w:left w:val="none" w:sz="0" w:space="0" w:color="auto"/>
            <w:bottom w:val="none" w:sz="0" w:space="0" w:color="auto"/>
            <w:right w:val="none" w:sz="0" w:space="0" w:color="auto"/>
          </w:divBdr>
        </w:div>
        <w:div w:id="1815367066">
          <w:marLeft w:val="480"/>
          <w:marRight w:val="0"/>
          <w:marTop w:val="0"/>
          <w:marBottom w:val="0"/>
          <w:divBdr>
            <w:top w:val="none" w:sz="0" w:space="0" w:color="auto"/>
            <w:left w:val="none" w:sz="0" w:space="0" w:color="auto"/>
            <w:bottom w:val="none" w:sz="0" w:space="0" w:color="auto"/>
            <w:right w:val="none" w:sz="0" w:space="0" w:color="auto"/>
          </w:divBdr>
        </w:div>
        <w:div w:id="1131050219">
          <w:marLeft w:val="480"/>
          <w:marRight w:val="0"/>
          <w:marTop w:val="0"/>
          <w:marBottom w:val="0"/>
          <w:divBdr>
            <w:top w:val="none" w:sz="0" w:space="0" w:color="auto"/>
            <w:left w:val="none" w:sz="0" w:space="0" w:color="auto"/>
            <w:bottom w:val="none" w:sz="0" w:space="0" w:color="auto"/>
            <w:right w:val="none" w:sz="0" w:space="0" w:color="auto"/>
          </w:divBdr>
        </w:div>
        <w:div w:id="1627613705">
          <w:marLeft w:val="480"/>
          <w:marRight w:val="0"/>
          <w:marTop w:val="0"/>
          <w:marBottom w:val="0"/>
          <w:divBdr>
            <w:top w:val="none" w:sz="0" w:space="0" w:color="auto"/>
            <w:left w:val="none" w:sz="0" w:space="0" w:color="auto"/>
            <w:bottom w:val="none" w:sz="0" w:space="0" w:color="auto"/>
            <w:right w:val="none" w:sz="0" w:space="0" w:color="auto"/>
          </w:divBdr>
        </w:div>
        <w:div w:id="1112095281">
          <w:marLeft w:val="480"/>
          <w:marRight w:val="0"/>
          <w:marTop w:val="0"/>
          <w:marBottom w:val="0"/>
          <w:divBdr>
            <w:top w:val="none" w:sz="0" w:space="0" w:color="auto"/>
            <w:left w:val="none" w:sz="0" w:space="0" w:color="auto"/>
            <w:bottom w:val="none" w:sz="0" w:space="0" w:color="auto"/>
            <w:right w:val="none" w:sz="0" w:space="0" w:color="auto"/>
          </w:divBdr>
        </w:div>
        <w:div w:id="929922431">
          <w:marLeft w:val="480"/>
          <w:marRight w:val="0"/>
          <w:marTop w:val="0"/>
          <w:marBottom w:val="0"/>
          <w:divBdr>
            <w:top w:val="none" w:sz="0" w:space="0" w:color="auto"/>
            <w:left w:val="none" w:sz="0" w:space="0" w:color="auto"/>
            <w:bottom w:val="none" w:sz="0" w:space="0" w:color="auto"/>
            <w:right w:val="none" w:sz="0" w:space="0" w:color="auto"/>
          </w:divBdr>
        </w:div>
        <w:div w:id="912852804">
          <w:marLeft w:val="480"/>
          <w:marRight w:val="0"/>
          <w:marTop w:val="0"/>
          <w:marBottom w:val="0"/>
          <w:divBdr>
            <w:top w:val="none" w:sz="0" w:space="0" w:color="auto"/>
            <w:left w:val="none" w:sz="0" w:space="0" w:color="auto"/>
            <w:bottom w:val="none" w:sz="0" w:space="0" w:color="auto"/>
            <w:right w:val="none" w:sz="0" w:space="0" w:color="auto"/>
          </w:divBdr>
        </w:div>
        <w:div w:id="1932272579">
          <w:marLeft w:val="480"/>
          <w:marRight w:val="0"/>
          <w:marTop w:val="0"/>
          <w:marBottom w:val="0"/>
          <w:divBdr>
            <w:top w:val="none" w:sz="0" w:space="0" w:color="auto"/>
            <w:left w:val="none" w:sz="0" w:space="0" w:color="auto"/>
            <w:bottom w:val="none" w:sz="0" w:space="0" w:color="auto"/>
            <w:right w:val="none" w:sz="0" w:space="0" w:color="auto"/>
          </w:divBdr>
        </w:div>
        <w:div w:id="1363431833">
          <w:marLeft w:val="480"/>
          <w:marRight w:val="0"/>
          <w:marTop w:val="0"/>
          <w:marBottom w:val="0"/>
          <w:divBdr>
            <w:top w:val="none" w:sz="0" w:space="0" w:color="auto"/>
            <w:left w:val="none" w:sz="0" w:space="0" w:color="auto"/>
            <w:bottom w:val="none" w:sz="0" w:space="0" w:color="auto"/>
            <w:right w:val="none" w:sz="0" w:space="0" w:color="auto"/>
          </w:divBdr>
        </w:div>
        <w:div w:id="2040159315">
          <w:marLeft w:val="480"/>
          <w:marRight w:val="0"/>
          <w:marTop w:val="0"/>
          <w:marBottom w:val="0"/>
          <w:divBdr>
            <w:top w:val="none" w:sz="0" w:space="0" w:color="auto"/>
            <w:left w:val="none" w:sz="0" w:space="0" w:color="auto"/>
            <w:bottom w:val="none" w:sz="0" w:space="0" w:color="auto"/>
            <w:right w:val="none" w:sz="0" w:space="0" w:color="auto"/>
          </w:divBdr>
        </w:div>
      </w:divsChild>
    </w:div>
    <w:div w:id="922958995">
      <w:bodyDiv w:val="1"/>
      <w:marLeft w:val="0"/>
      <w:marRight w:val="0"/>
      <w:marTop w:val="0"/>
      <w:marBottom w:val="0"/>
      <w:divBdr>
        <w:top w:val="none" w:sz="0" w:space="0" w:color="auto"/>
        <w:left w:val="none" w:sz="0" w:space="0" w:color="auto"/>
        <w:bottom w:val="none" w:sz="0" w:space="0" w:color="auto"/>
        <w:right w:val="none" w:sz="0" w:space="0" w:color="auto"/>
      </w:divBdr>
    </w:div>
    <w:div w:id="924461562">
      <w:bodyDiv w:val="1"/>
      <w:marLeft w:val="0"/>
      <w:marRight w:val="0"/>
      <w:marTop w:val="0"/>
      <w:marBottom w:val="0"/>
      <w:divBdr>
        <w:top w:val="none" w:sz="0" w:space="0" w:color="auto"/>
        <w:left w:val="none" w:sz="0" w:space="0" w:color="auto"/>
        <w:bottom w:val="none" w:sz="0" w:space="0" w:color="auto"/>
        <w:right w:val="none" w:sz="0" w:space="0" w:color="auto"/>
      </w:divBdr>
    </w:div>
    <w:div w:id="924725231">
      <w:bodyDiv w:val="1"/>
      <w:marLeft w:val="0"/>
      <w:marRight w:val="0"/>
      <w:marTop w:val="0"/>
      <w:marBottom w:val="0"/>
      <w:divBdr>
        <w:top w:val="none" w:sz="0" w:space="0" w:color="auto"/>
        <w:left w:val="none" w:sz="0" w:space="0" w:color="auto"/>
        <w:bottom w:val="none" w:sz="0" w:space="0" w:color="auto"/>
        <w:right w:val="none" w:sz="0" w:space="0" w:color="auto"/>
      </w:divBdr>
    </w:div>
    <w:div w:id="925188674">
      <w:bodyDiv w:val="1"/>
      <w:marLeft w:val="0"/>
      <w:marRight w:val="0"/>
      <w:marTop w:val="0"/>
      <w:marBottom w:val="0"/>
      <w:divBdr>
        <w:top w:val="none" w:sz="0" w:space="0" w:color="auto"/>
        <w:left w:val="none" w:sz="0" w:space="0" w:color="auto"/>
        <w:bottom w:val="none" w:sz="0" w:space="0" w:color="auto"/>
        <w:right w:val="none" w:sz="0" w:space="0" w:color="auto"/>
      </w:divBdr>
    </w:div>
    <w:div w:id="926187196">
      <w:bodyDiv w:val="1"/>
      <w:marLeft w:val="0"/>
      <w:marRight w:val="0"/>
      <w:marTop w:val="0"/>
      <w:marBottom w:val="0"/>
      <w:divBdr>
        <w:top w:val="none" w:sz="0" w:space="0" w:color="auto"/>
        <w:left w:val="none" w:sz="0" w:space="0" w:color="auto"/>
        <w:bottom w:val="none" w:sz="0" w:space="0" w:color="auto"/>
        <w:right w:val="none" w:sz="0" w:space="0" w:color="auto"/>
      </w:divBdr>
    </w:div>
    <w:div w:id="926497757">
      <w:bodyDiv w:val="1"/>
      <w:marLeft w:val="0"/>
      <w:marRight w:val="0"/>
      <w:marTop w:val="0"/>
      <w:marBottom w:val="0"/>
      <w:divBdr>
        <w:top w:val="none" w:sz="0" w:space="0" w:color="auto"/>
        <w:left w:val="none" w:sz="0" w:space="0" w:color="auto"/>
        <w:bottom w:val="none" w:sz="0" w:space="0" w:color="auto"/>
        <w:right w:val="none" w:sz="0" w:space="0" w:color="auto"/>
      </w:divBdr>
    </w:div>
    <w:div w:id="927809577">
      <w:bodyDiv w:val="1"/>
      <w:marLeft w:val="0"/>
      <w:marRight w:val="0"/>
      <w:marTop w:val="0"/>
      <w:marBottom w:val="0"/>
      <w:divBdr>
        <w:top w:val="none" w:sz="0" w:space="0" w:color="auto"/>
        <w:left w:val="none" w:sz="0" w:space="0" w:color="auto"/>
        <w:bottom w:val="none" w:sz="0" w:space="0" w:color="auto"/>
        <w:right w:val="none" w:sz="0" w:space="0" w:color="auto"/>
      </w:divBdr>
    </w:div>
    <w:div w:id="927881398">
      <w:bodyDiv w:val="1"/>
      <w:marLeft w:val="0"/>
      <w:marRight w:val="0"/>
      <w:marTop w:val="0"/>
      <w:marBottom w:val="0"/>
      <w:divBdr>
        <w:top w:val="none" w:sz="0" w:space="0" w:color="auto"/>
        <w:left w:val="none" w:sz="0" w:space="0" w:color="auto"/>
        <w:bottom w:val="none" w:sz="0" w:space="0" w:color="auto"/>
        <w:right w:val="none" w:sz="0" w:space="0" w:color="auto"/>
      </w:divBdr>
    </w:div>
    <w:div w:id="928081660">
      <w:bodyDiv w:val="1"/>
      <w:marLeft w:val="0"/>
      <w:marRight w:val="0"/>
      <w:marTop w:val="0"/>
      <w:marBottom w:val="0"/>
      <w:divBdr>
        <w:top w:val="none" w:sz="0" w:space="0" w:color="auto"/>
        <w:left w:val="none" w:sz="0" w:space="0" w:color="auto"/>
        <w:bottom w:val="none" w:sz="0" w:space="0" w:color="auto"/>
        <w:right w:val="none" w:sz="0" w:space="0" w:color="auto"/>
      </w:divBdr>
    </w:div>
    <w:div w:id="933319398">
      <w:bodyDiv w:val="1"/>
      <w:marLeft w:val="0"/>
      <w:marRight w:val="0"/>
      <w:marTop w:val="0"/>
      <w:marBottom w:val="0"/>
      <w:divBdr>
        <w:top w:val="none" w:sz="0" w:space="0" w:color="auto"/>
        <w:left w:val="none" w:sz="0" w:space="0" w:color="auto"/>
        <w:bottom w:val="none" w:sz="0" w:space="0" w:color="auto"/>
        <w:right w:val="none" w:sz="0" w:space="0" w:color="auto"/>
      </w:divBdr>
      <w:divsChild>
        <w:div w:id="547107625">
          <w:marLeft w:val="480"/>
          <w:marRight w:val="0"/>
          <w:marTop w:val="0"/>
          <w:marBottom w:val="0"/>
          <w:divBdr>
            <w:top w:val="none" w:sz="0" w:space="0" w:color="auto"/>
            <w:left w:val="none" w:sz="0" w:space="0" w:color="auto"/>
            <w:bottom w:val="none" w:sz="0" w:space="0" w:color="auto"/>
            <w:right w:val="none" w:sz="0" w:space="0" w:color="auto"/>
          </w:divBdr>
        </w:div>
        <w:div w:id="1302996950">
          <w:marLeft w:val="480"/>
          <w:marRight w:val="0"/>
          <w:marTop w:val="0"/>
          <w:marBottom w:val="0"/>
          <w:divBdr>
            <w:top w:val="none" w:sz="0" w:space="0" w:color="auto"/>
            <w:left w:val="none" w:sz="0" w:space="0" w:color="auto"/>
            <w:bottom w:val="none" w:sz="0" w:space="0" w:color="auto"/>
            <w:right w:val="none" w:sz="0" w:space="0" w:color="auto"/>
          </w:divBdr>
        </w:div>
        <w:div w:id="1620837223">
          <w:marLeft w:val="480"/>
          <w:marRight w:val="0"/>
          <w:marTop w:val="0"/>
          <w:marBottom w:val="0"/>
          <w:divBdr>
            <w:top w:val="none" w:sz="0" w:space="0" w:color="auto"/>
            <w:left w:val="none" w:sz="0" w:space="0" w:color="auto"/>
            <w:bottom w:val="none" w:sz="0" w:space="0" w:color="auto"/>
            <w:right w:val="none" w:sz="0" w:space="0" w:color="auto"/>
          </w:divBdr>
        </w:div>
        <w:div w:id="243729962">
          <w:marLeft w:val="480"/>
          <w:marRight w:val="0"/>
          <w:marTop w:val="0"/>
          <w:marBottom w:val="0"/>
          <w:divBdr>
            <w:top w:val="none" w:sz="0" w:space="0" w:color="auto"/>
            <w:left w:val="none" w:sz="0" w:space="0" w:color="auto"/>
            <w:bottom w:val="none" w:sz="0" w:space="0" w:color="auto"/>
            <w:right w:val="none" w:sz="0" w:space="0" w:color="auto"/>
          </w:divBdr>
        </w:div>
        <w:div w:id="206376126">
          <w:marLeft w:val="480"/>
          <w:marRight w:val="0"/>
          <w:marTop w:val="0"/>
          <w:marBottom w:val="0"/>
          <w:divBdr>
            <w:top w:val="none" w:sz="0" w:space="0" w:color="auto"/>
            <w:left w:val="none" w:sz="0" w:space="0" w:color="auto"/>
            <w:bottom w:val="none" w:sz="0" w:space="0" w:color="auto"/>
            <w:right w:val="none" w:sz="0" w:space="0" w:color="auto"/>
          </w:divBdr>
        </w:div>
        <w:div w:id="1317807576">
          <w:marLeft w:val="480"/>
          <w:marRight w:val="0"/>
          <w:marTop w:val="0"/>
          <w:marBottom w:val="0"/>
          <w:divBdr>
            <w:top w:val="none" w:sz="0" w:space="0" w:color="auto"/>
            <w:left w:val="none" w:sz="0" w:space="0" w:color="auto"/>
            <w:bottom w:val="none" w:sz="0" w:space="0" w:color="auto"/>
            <w:right w:val="none" w:sz="0" w:space="0" w:color="auto"/>
          </w:divBdr>
        </w:div>
        <w:div w:id="1609579195">
          <w:marLeft w:val="480"/>
          <w:marRight w:val="0"/>
          <w:marTop w:val="0"/>
          <w:marBottom w:val="0"/>
          <w:divBdr>
            <w:top w:val="none" w:sz="0" w:space="0" w:color="auto"/>
            <w:left w:val="none" w:sz="0" w:space="0" w:color="auto"/>
            <w:bottom w:val="none" w:sz="0" w:space="0" w:color="auto"/>
            <w:right w:val="none" w:sz="0" w:space="0" w:color="auto"/>
          </w:divBdr>
        </w:div>
        <w:div w:id="789319672">
          <w:marLeft w:val="480"/>
          <w:marRight w:val="0"/>
          <w:marTop w:val="0"/>
          <w:marBottom w:val="0"/>
          <w:divBdr>
            <w:top w:val="none" w:sz="0" w:space="0" w:color="auto"/>
            <w:left w:val="none" w:sz="0" w:space="0" w:color="auto"/>
            <w:bottom w:val="none" w:sz="0" w:space="0" w:color="auto"/>
            <w:right w:val="none" w:sz="0" w:space="0" w:color="auto"/>
          </w:divBdr>
        </w:div>
        <w:div w:id="585573194">
          <w:marLeft w:val="480"/>
          <w:marRight w:val="0"/>
          <w:marTop w:val="0"/>
          <w:marBottom w:val="0"/>
          <w:divBdr>
            <w:top w:val="none" w:sz="0" w:space="0" w:color="auto"/>
            <w:left w:val="none" w:sz="0" w:space="0" w:color="auto"/>
            <w:bottom w:val="none" w:sz="0" w:space="0" w:color="auto"/>
            <w:right w:val="none" w:sz="0" w:space="0" w:color="auto"/>
          </w:divBdr>
        </w:div>
        <w:div w:id="1497307624">
          <w:marLeft w:val="480"/>
          <w:marRight w:val="0"/>
          <w:marTop w:val="0"/>
          <w:marBottom w:val="0"/>
          <w:divBdr>
            <w:top w:val="none" w:sz="0" w:space="0" w:color="auto"/>
            <w:left w:val="none" w:sz="0" w:space="0" w:color="auto"/>
            <w:bottom w:val="none" w:sz="0" w:space="0" w:color="auto"/>
            <w:right w:val="none" w:sz="0" w:space="0" w:color="auto"/>
          </w:divBdr>
        </w:div>
        <w:div w:id="2046250996">
          <w:marLeft w:val="480"/>
          <w:marRight w:val="0"/>
          <w:marTop w:val="0"/>
          <w:marBottom w:val="0"/>
          <w:divBdr>
            <w:top w:val="none" w:sz="0" w:space="0" w:color="auto"/>
            <w:left w:val="none" w:sz="0" w:space="0" w:color="auto"/>
            <w:bottom w:val="none" w:sz="0" w:space="0" w:color="auto"/>
            <w:right w:val="none" w:sz="0" w:space="0" w:color="auto"/>
          </w:divBdr>
        </w:div>
        <w:div w:id="1762608165">
          <w:marLeft w:val="480"/>
          <w:marRight w:val="0"/>
          <w:marTop w:val="0"/>
          <w:marBottom w:val="0"/>
          <w:divBdr>
            <w:top w:val="none" w:sz="0" w:space="0" w:color="auto"/>
            <w:left w:val="none" w:sz="0" w:space="0" w:color="auto"/>
            <w:bottom w:val="none" w:sz="0" w:space="0" w:color="auto"/>
            <w:right w:val="none" w:sz="0" w:space="0" w:color="auto"/>
          </w:divBdr>
        </w:div>
        <w:div w:id="1346320890">
          <w:marLeft w:val="480"/>
          <w:marRight w:val="0"/>
          <w:marTop w:val="0"/>
          <w:marBottom w:val="0"/>
          <w:divBdr>
            <w:top w:val="none" w:sz="0" w:space="0" w:color="auto"/>
            <w:left w:val="none" w:sz="0" w:space="0" w:color="auto"/>
            <w:bottom w:val="none" w:sz="0" w:space="0" w:color="auto"/>
            <w:right w:val="none" w:sz="0" w:space="0" w:color="auto"/>
          </w:divBdr>
        </w:div>
        <w:div w:id="1380133803">
          <w:marLeft w:val="480"/>
          <w:marRight w:val="0"/>
          <w:marTop w:val="0"/>
          <w:marBottom w:val="0"/>
          <w:divBdr>
            <w:top w:val="none" w:sz="0" w:space="0" w:color="auto"/>
            <w:left w:val="none" w:sz="0" w:space="0" w:color="auto"/>
            <w:bottom w:val="none" w:sz="0" w:space="0" w:color="auto"/>
            <w:right w:val="none" w:sz="0" w:space="0" w:color="auto"/>
          </w:divBdr>
        </w:div>
        <w:div w:id="1125809057">
          <w:marLeft w:val="480"/>
          <w:marRight w:val="0"/>
          <w:marTop w:val="0"/>
          <w:marBottom w:val="0"/>
          <w:divBdr>
            <w:top w:val="none" w:sz="0" w:space="0" w:color="auto"/>
            <w:left w:val="none" w:sz="0" w:space="0" w:color="auto"/>
            <w:bottom w:val="none" w:sz="0" w:space="0" w:color="auto"/>
            <w:right w:val="none" w:sz="0" w:space="0" w:color="auto"/>
          </w:divBdr>
        </w:div>
        <w:div w:id="261301108">
          <w:marLeft w:val="480"/>
          <w:marRight w:val="0"/>
          <w:marTop w:val="0"/>
          <w:marBottom w:val="0"/>
          <w:divBdr>
            <w:top w:val="none" w:sz="0" w:space="0" w:color="auto"/>
            <w:left w:val="none" w:sz="0" w:space="0" w:color="auto"/>
            <w:bottom w:val="none" w:sz="0" w:space="0" w:color="auto"/>
            <w:right w:val="none" w:sz="0" w:space="0" w:color="auto"/>
          </w:divBdr>
        </w:div>
        <w:div w:id="760873508">
          <w:marLeft w:val="480"/>
          <w:marRight w:val="0"/>
          <w:marTop w:val="0"/>
          <w:marBottom w:val="0"/>
          <w:divBdr>
            <w:top w:val="none" w:sz="0" w:space="0" w:color="auto"/>
            <w:left w:val="none" w:sz="0" w:space="0" w:color="auto"/>
            <w:bottom w:val="none" w:sz="0" w:space="0" w:color="auto"/>
            <w:right w:val="none" w:sz="0" w:space="0" w:color="auto"/>
          </w:divBdr>
        </w:div>
        <w:div w:id="443111884">
          <w:marLeft w:val="480"/>
          <w:marRight w:val="0"/>
          <w:marTop w:val="0"/>
          <w:marBottom w:val="0"/>
          <w:divBdr>
            <w:top w:val="none" w:sz="0" w:space="0" w:color="auto"/>
            <w:left w:val="none" w:sz="0" w:space="0" w:color="auto"/>
            <w:bottom w:val="none" w:sz="0" w:space="0" w:color="auto"/>
            <w:right w:val="none" w:sz="0" w:space="0" w:color="auto"/>
          </w:divBdr>
        </w:div>
        <w:div w:id="2069722230">
          <w:marLeft w:val="480"/>
          <w:marRight w:val="0"/>
          <w:marTop w:val="0"/>
          <w:marBottom w:val="0"/>
          <w:divBdr>
            <w:top w:val="none" w:sz="0" w:space="0" w:color="auto"/>
            <w:left w:val="none" w:sz="0" w:space="0" w:color="auto"/>
            <w:bottom w:val="none" w:sz="0" w:space="0" w:color="auto"/>
            <w:right w:val="none" w:sz="0" w:space="0" w:color="auto"/>
          </w:divBdr>
        </w:div>
        <w:div w:id="2138185397">
          <w:marLeft w:val="480"/>
          <w:marRight w:val="0"/>
          <w:marTop w:val="0"/>
          <w:marBottom w:val="0"/>
          <w:divBdr>
            <w:top w:val="none" w:sz="0" w:space="0" w:color="auto"/>
            <w:left w:val="none" w:sz="0" w:space="0" w:color="auto"/>
            <w:bottom w:val="none" w:sz="0" w:space="0" w:color="auto"/>
            <w:right w:val="none" w:sz="0" w:space="0" w:color="auto"/>
          </w:divBdr>
        </w:div>
        <w:div w:id="348915086">
          <w:marLeft w:val="480"/>
          <w:marRight w:val="0"/>
          <w:marTop w:val="0"/>
          <w:marBottom w:val="0"/>
          <w:divBdr>
            <w:top w:val="none" w:sz="0" w:space="0" w:color="auto"/>
            <w:left w:val="none" w:sz="0" w:space="0" w:color="auto"/>
            <w:bottom w:val="none" w:sz="0" w:space="0" w:color="auto"/>
            <w:right w:val="none" w:sz="0" w:space="0" w:color="auto"/>
          </w:divBdr>
        </w:div>
        <w:div w:id="483355801">
          <w:marLeft w:val="480"/>
          <w:marRight w:val="0"/>
          <w:marTop w:val="0"/>
          <w:marBottom w:val="0"/>
          <w:divBdr>
            <w:top w:val="none" w:sz="0" w:space="0" w:color="auto"/>
            <w:left w:val="none" w:sz="0" w:space="0" w:color="auto"/>
            <w:bottom w:val="none" w:sz="0" w:space="0" w:color="auto"/>
            <w:right w:val="none" w:sz="0" w:space="0" w:color="auto"/>
          </w:divBdr>
        </w:div>
        <w:div w:id="1553075274">
          <w:marLeft w:val="480"/>
          <w:marRight w:val="0"/>
          <w:marTop w:val="0"/>
          <w:marBottom w:val="0"/>
          <w:divBdr>
            <w:top w:val="none" w:sz="0" w:space="0" w:color="auto"/>
            <w:left w:val="none" w:sz="0" w:space="0" w:color="auto"/>
            <w:bottom w:val="none" w:sz="0" w:space="0" w:color="auto"/>
            <w:right w:val="none" w:sz="0" w:space="0" w:color="auto"/>
          </w:divBdr>
        </w:div>
        <w:div w:id="2114280336">
          <w:marLeft w:val="480"/>
          <w:marRight w:val="0"/>
          <w:marTop w:val="0"/>
          <w:marBottom w:val="0"/>
          <w:divBdr>
            <w:top w:val="none" w:sz="0" w:space="0" w:color="auto"/>
            <w:left w:val="none" w:sz="0" w:space="0" w:color="auto"/>
            <w:bottom w:val="none" w:sz="0" w:space="0" w:color="auto"/>
            <w:right w:val="none" w:sz="0" w:space="0" w:color="auto"/>
          </w:divBdr>
        </w:div>
        <w:div w:id="1240599481">
          <w:marLeft w:val="480"/>
          <w:marRight w:val="0"/>
          <w:marTop w:val="0"/>
          <w:marBottom w:val="0"/>
          <w:divBdr>
            <w:top w:val="none" w:sz="0" w:space="0" w:color="auto"/>
            <w:left w:val="none" w:sz="0" w:space="0" w:color="auto"/>
            <w:bottom w:val="none" w:sz="0" w:space="0" w:color="auto"/>
            <w:right w:val="none" w:sz="0" w:space="0" w:color="auto"/>
          </w:divBdr>
        </w:div>
        <w:div w:id="1073743893">
          <w:marLeft w:val="480"/>
          <w:marRight w:val="0"/>
          <w:marTop w:val="0"/>
          <w:marBottom w:val="0"/>
          <w:divBdr>
            <w:top w:val="none" w:sz="0" w:space="0" w:color="auto"/>
            <w:left w:val="none" w:sz="0" w:space="0" w:color="auto"/>
            <w:bottom w:val="none" w:sz="0" w:space="0" w:color="auto"/>
            <w:right w:val="none" w:sz="0" w:space="0" w:color="auto"/>
          </w:divBdr>
        </w:div>
        <w:div w:id="517618642">
          <w:marLeft w:val="480"/>
          <w:marRight w:val="0"/>
          <w:marTop w:val="0"/>
          <w:marBottom w:val="0"/>
          <w:divBdr>
            <w:top w:val="none" w:sz="0" w:space="0" w:color="auto"/>
            <w:left w:val="none" w:sz="0" w:space="0" w:color="auto"/>
            <w:bottom w:val="none" w:sz="0" w:space="0" w:color="auto"/>
            <w:right w:val="none" w:sz="0" w:space="0" w:color="auto"/>
          </w:divBdr>
        </w:div>
        <w:div w:id="210658411">
          <w:marLeft w:val="480"/>
          <w:marRight w:val="0"/>
          <w:marTop w:val="0"/>
          <w:marBottom w:val="0"/>
          <w:divBdr>
            <w:top w:val="none" w:sz="0" w:space="0" w:color="auto"/>
            <w:left w:val="none" w:sz="0" w:space="0" w:color="auto"/>
            <w:bottom w:val="none" w:sz="0" w:space="0" w:color="auto"/>
            <w:right w:val="none" w:sz="0" w:space="0" w:color="auto"/>
          </w:divBdr>
        </w:div>
        <w:div w:id="1970277370">
          <w:marLeft w:val="480"/>
          <w:marRight w:val="0"/>
          <w:marTop w:val="0"/>
          <w:marBottom w:val="0"/>
          <w:divBdr>
            <w:top w:val="none" w:sz="0" w:space="0" w:color="auto"/>
            <w:left w:val="none" w:sz="0" w:space="0" w:color="auto"/>
            <w:bottom w:val="none" w:sz="0" w:space="0" w:color="auto"/>
            <w:right w:val="none" w:sz="0" w:space="0" w:color="auto"/>
          </w:divBdr>
        </w:div>
        <w:div w:id="174030745">
          <w:marLeft w:val="480"/>
          <w:marRight w:val="0"/>
          <w:marTop w:val="0"/>
          <w:marBottom w:val="0"/>
          <w:divBdr>
            <w:top w:val="none" w:sz="0" w:space="0" w:color="auto"/>
            <w:left w:val="none" w:sz="0" w:space="0" w:color="auto"/>
            <w:bottom w:val="none" w:sz="0" w:space="0" w:color="auto"/>
            <w:right w:val="none" w:sz="0" w:space="0" w:color="auto"/>
          </w:divBdr>
        </w:div>
        <w:div w:id="987825894">
          <w:marLeft w:val="480"/>
          <w:marRight w:val="0"/>
          <w:marTop w:val="0"/>
          <w:marBottom w:val="0"/>
          <w:divBdr>
            <w:top w:val="none" w:sz="0" w:space="0" w:color="auto"/>
            <w:left w:val="none" w:sz="0" w:space="0" w:color="auto"/>
            <w:bottom w:val="none" w:sz="0" w:space="0" w:color="auto"/>
            <w:right w:val="none" w:sz="0" w:space="0" w:color="auto"/>
          </w:divBdr>
        </w:div>
        <w:div w:id="613366052">
          <w:marLeft w:val="480"/>
          <w:marRight w:val="0"/>
          <w:marTop w:val="0"/>
          <w:marBottom w:val="0"/>
          <w:divBdr>
            <w:top w:val="none" w:sz="0" w:space="0" w:color="auto"/>
            <w:left w:val="none" w:sz="0" w:space="0" w:color="auto"/>
            <w:bottom w:val="none" w:sz="0" w:space="0" w:color="auto"/>
            <w:right w:val="none" w:sz="0" w:space="0" w:color="auto"/>
          </w:divBdr>
        </w:div>
        <w:div w:id="806509346">
          <w:marLeft w:val="480"/>
          <w:marRight w:val="0"/>
          <w:marTop w:val="0"/>
          <w:marBottom w:val="0"/>
          <w:divBdr>
            <w:top w:val="none" w:sz="0" w:space="0" w:color="auto"/>
            <w:left w:val="none" w:sz="0" w:space="0" w:color="auto"/>
            <w:bottom w:val="none" w:sz="0" w:space="0" w:color="auto"/>
            <w:right w:val="none" w:sz="0" w:space="0" w:color="auto"/>
          </w:divBdr>
        </w:div>
        <w:div w:id="1160737282">
          <w:marLeft w:val="480"/>
          <w:marRight w:val="0"/>
          <w:marTop w:val="0"/>
          <w:marBottom w:val="0"/>
          <w:divBdr>
            <w:top w:val="none" w:sz="0" w:space="0" w:color="auto"/>
            <w:left w:val="none" w:sz="0" w:space="0" w:color="auto"/>
            <w:bottom w:val="none" w:sz="0" w:space="0" w:color="auto"/>
            <w:right w:val="none" w:sz="0" w:space="0" w:color="auto"/>
          </w:divBdr>
        </w:div>
        <w:div w:id="1648633764">
          <w:marLeft w:val="480"/>
          <w:marRight w:val="0"/>
          <w:marTop w:val="0"/>
          <w:marBottom w:val="0"/>
          <w:divBdr>
            <w:top w:val="none" w:sz="0" w:space="0" w:color="auto"/>
            <w:left w:val="none" w:sz="0" w:space="0" w:color="auto"/>
            <w:bottom w:val="none" w:sz="0" w:space="0" w:color="auto"/>
            <w:right w:val="none" w:sz="0" w:space="0" w:color="auto"/>
          </w:divBdr>
        </w:div>
        <w:div w:id="1084036823">
          <w:marLeft w:val="480"/>
          <w:marRight w:val="0"/>
          <w:marTop w:val="0"/>
          <w:marBottom w:val="0"/>
          <w:divBdr>
            <w:top w:val="none" w:sz="0" w:space="0" w:color="auto"/>
            <w:left w:val="none" w:sz="0" w:space="0" w:color="auto"/>
            <w:bottom w:val="none" w:sz="0" w:space="0" w:color="auto"/>
            <w:right w:val="none" w:sz="0" w:space="0" w:color="auto"/>
          </w:divBdr>
        </w:div>
        <w:div w:id="1450591144">
          <w:marLeft w:val="480"/>
          <w:marRight w:val="0"/>
          <w:marTop w:val="0"/>
          <w:marBottom w:val="0"/>
          <w:divBdr>
            <w:top w:val="none" w:sz="0" w:space="0" w:color="auto"/>
            <w:left w:val="none" w:sz="0" w:space="0" w:color="auto"/>
            <w:bottom w:val="none" w:sz="0" w:space="0" w:color="auto"/>
            <w:right w:val="none" w:sz="0" w:space="0" w:color="auto"/>
          </w:divBdr>
        </w:div>
        <w:div w:id="777913619">
          <w:marLeft w:val="480"/>
          <w:marRight w:val="0"/>
          <w:marTop w:val="0"/>
          <w:marBottom w:val="0"/>
          <w:divBdr>
            <w:top w:val="none" w:sz="0" w:space="0" w:color="auto"/>
            <w:left w:val="none" w:sz="0" w:space="0" w:color="auto"/>
            <w:bottom w:val="none" w:sz="0" w:space="0" w:color="auto"/>
            <w:right w:val="none" w:sz="0" w:space="0" w:color="auto"/>
          </w:divBdr>
        </w:div>
        <w:div w:id="882717586">
          <w:marLeft w:val="480"/>
          <w:marRight w:val="0"/>
          <w:marTop w:val="0"/>
          <w:marBottom w:val="0"/>
          <w:divBdr>
            <w:top w:val="none" w:sz="0" w:space="0" w:color="auto"/>
            <w:left w:val="none" w:sz="0" w:space="0" w:color="auto"/>
            <w:bottom w:val="none" w:sz="0" w:space="0" w:color="auto"/>
            <w:right w:val="none" w:sz="0" w:space="0" w:color="auto"/>
          </w:divBdr>
        </w:div>
        <w:div w:id="231934790">
          <w:marLeft w:val="480"/>
          <w:marRight w:val="0"/>
          <w:marTop w:val="0"/>
          <w:marBottom w:val="0"/>
          <w:divBdr>
            <w:top w:val="none" w:sz="0" w:space="0" w:color="auto"/>
            <w:left w:val="none" w:sz="0" w:space="0" w:color="auto"/>
            <w:bottom w:val="none" w:sz="0" w:space="0" w:color="auto"/>
            <w:right w:val="none" w:sz="0" w:space="0" w:color="auto"/>
          </w:divBdr>
        </w:div>
        <w:div w:id="1960452184">
          <w:marLeft w:val="480"/>
          <w:marRight w:val="0"/>
          <w:marTop w:val="0"/>
          <w:marBottom w:val="0"/>
          <w:divBdr>
            <w:top w:val="none" w:sz="0" w:space="0" w:color="auto"/>
            <w:left w:val="none" w:sz="0" w:space="0" w:color="auto"/>
            <w:bottom w:val="none" w:sz="0" w:space="0" w:color="auto"/>
            <w:right w:val="none" w:sz="0" w:space="0" w:color="auto"/>
          </w:divBdr>
        </w:div>
        <w:div w:id="1475223628">
          <w:marLeft w:val="480"/>
          <w:marRight w:val="0"/>
          <w:marTop w:val="0"/>
          <w:marBottom w:val="0"/>
          <w:divBdr>
            <w:top w:val="none" w:sz="0" w:space="0" w:color="auto"/>
            <w:left w:val="none" w:sz="0" w:space="0" w:color="auto"/>
            <w:bottom w:val="none" w:sz="0" w:space="0" w:color="auto"/>
            <w:right w:val="none" w:sz="0" w:space="0" w:color="auto"/>
          </w:divBdr>
        </w:div>
        <w:div w:id="309872471">
          <w:marLeft w:val="480"/>
          <w:marRight w:val="0"/>
          <w:marTop w:val="0"/>
          <w:marBottom w:val="0"/>
          <w:divBdr>
            <w:top w:val="none" w:sz="0" w:space="0" w:color="auto"/>
            <w:left w:val="none" w:sz="0" w:space="0" w:color="auto"/>
            <w:bottom w:val="none" w:sz="0" w:space="0" w:color="auto"/>
            <w:right w:val="none" w:sz="0" w:space="0" w:color="auto"/>
          </w:divBdr>
        </w:div>
        <w:div w:id="17510675">
          <w:marLeft w:val="480"/>
          <w:marRight w:val="0"/>
          <w:marTop w:val="0"/>
          <w:marBottom w:val="0"/>
          <w:divBdr>
            <w:top w:val="none" w:sz="0" w:space="0" w:color="auto"/>
            <w:left w:val="none" w:sz="0" w:space="0" w:color="auto"/>
            <w:bottom w:val="none" w:sz="0" w:space="0" w:color="auto"/>
            <w:right w:val="none" w:sz="0" w:space="0" w:color="auto"/>
          </w:divBdr>
        </w:div>
        <w:div w:id="994258463">
          <w:marLeft w:val="480"/>
          <w:marRight w:val="0"/>
          <w:marTop w:val="0"/>
          <w:marBottom w:val="0"/>
          <w:divBdr>
            <w:top w:val="none" w:sz="0" w:space="0" w:color="auto"/>
            <w:left w:val="none" w:sz="0" w:space="0" w:color="auto"/>
            <w:bottom w:val="none" w:sz="0" w:space="0" w:color="auto"/>
            <w:right w:val="none" w:sz="0" w:space="0" w:color="auto"/>
          </w:divBdr>
        </w:div>
        <w:div w:id="1679429015">
          <w:marLeft w:val="480"/>
          <w:marRight w:val="0"/>
          <w:marTop w:val="0"/>
          <w:marBottom w:val="0"/>
          <w:divBdr>
            <w:top w:val="none" w:sz="0" w:space="0" w:color="auto"/>
            <w:left w:val="none" w:sz="0" w:space="0" w:color="auto"/>
            <w:bottom w:val="none" w:sz="0" w:space="0" w:color="auto"/>
            <w:right w:val="none" w:sz="0" w:space="0" w:color="auto"/>
          </w:divBdr>
        </w:div>
        <w:div w:id="1484664350">
          <w:marLeft w:val="480"/>
          <w:marRight w:val="0"/>
          <w:marTop w:val="0"/>
          <w:marBottom w:val="0"/>
          <w:divBdr>
            <w:top w:val="none" w:sz="0" w:space="0" w:color="auto"/>
            <w:left w:val="none" w:sz="0" w:space="0" w:color="auto"/>
            <w:bottom w:val="none" w:sz="0" w:space="0" w:color="auto"/>
            <w:right w:val="none" w:sz="0" w:space="0" w:color="auto"/>
          </w:divBdr>
        </w:div>
        <w:div w:id="1534421271">
          <w:marLeft w:val="480"/>
          <w:marRight w:val="0"/>
          <w:marTop w:val="0"/>
          <w:marBottom w:val="0"/>
          <w:divBdr>
            <w:top w:val="none" w:sz="0" w:space="0" w:color="auto"/>
            <w:left w:val="none" w:sz="0" w:space="0" w:color="auto"/>
            <w:bottom w:val="none" w:sz="0" w:space="0" w:color="auto"/>
            <w:right w:val="none" w:sz="0" w:space="0" w:color="auto"/>
          </w:divBdr>
        </w:div>
        <w:div w:id="1168716858">
          <w:marLeft w:val="480"/>
          <w:marRight w:val="0"/>
          <w:marTop w:val="0"/>
          <w:marBottom w:val="0"/>
          <w:divBdr>
            <w:top w:val="none" w:sz="0" w:space="0" w:color="auto"/>
            <w:left w:val="none" w:sz="0" w:space="0" w:color="auto"/>
            <w:bottom w:val="none" w:sz="0" w:space="0" w:color="auto"/>
            <w:right w:val="none" w:sz="0" w:space="0" w:color="auto"/>
          </w:divBdr>
        </w:div>
        <w:div w:id="602879625">
          <w:marLeft w:val="480"/>
          <w:marRight w:val="0"/>
          <w:marTop w:val="0"/>
          <w:marBottom w:val="0"/>
          <w:divBdr>
            <w:top w:val="none" w:sz="0" w:space="0" w:color="auto"/>
            <w:left w:val="none" w:sz="0" w:space="0" w:color="auto"/>
            <w:bottom w:val="none" w:sz="0" w:space="0" w:color="auto"/>
            <w:right w:val="none" w:sz="0" w:space="0" w:color="auto"/>
          </w:divBdr>
        </w:div>
        <w:div w:id="739206248">
          <w:marLeft w:val="480"/>
          <w:marRight w:val="0"/>
          <w:marTop w:val="0"/>
          <w:marBottom w:val="0"/>
          <w:divBdr>
            <w:top w:val="none" w:sz="0" w:space="0" w:color="auto"/>
            <w:left w:val="none" w:sz="0" w:space="0" w:color="auto"/>
            <w:bottom w:val="none" w:sz="0" w:space="0" w:color="auto"/>
            <w:right w:val="none" w:sz="0" w:space="0" w:color="auto"/>
          </w:divBdr>
        </w:div>
        <w:div w:id="98645972">
          <w:marLeft w:val="480"/>
          <w:marRight w:val="0"/>
          <w:marTop w:val="0"/>
          <w:marBottom w:val="0"/>
          <w:divBdr>
            <w:top w:val="none" w:sz="0" w:space="0" w:color="auto"/>
            <w:left w:val="none" w:sz="0" w:space="0" w:color="auto"/>
            <w:bottom w:val="none" w:sz="0" w:space="0" w:color="auto"/>
            <w:right w:val="none" w:sz="0" w:space="0" w:color="auto"/>
          </w:divBdr>
        </w:div>
        <w:div w:id="1701274478">
          <w:marLeft w:val="480"/>
          <w:marRight w:val="0"/>
          <w:marTop w:val="0"/>
          <w:marBottom w:val="0"/>
          <w:divBdr>
            <w:top w:val="none" w:sz="0" w:space="0" w:color="auto"/>
            <w:left w:val="none" w:sz="0" w:space="0" w:color="auto"/>
            <w:bottom w:val="none" w:sz="0" w:space="0" w:color="auto"/>
            <w:right w:val="none" w:sz="0" w:space="0" w:color="auto"/>
          </w:divBdr>
        </w:div>
        <w:div w:id="689642899">
          <w:marLeft w:val="480"/>
          <w:marRight w:val="0"/>
          <w:marTop w:val="0"/>
          <w:marBottom w:val="0"/>
          <w:divBdr>
            <w:top w:val="none" w:sz="0" w:space="0" w:color="auto"/>
            <w:left w:val="none" w:sz="0" w:space="0" w:color="auto"/>
            <w:bottom w:val="none" w:sz="0" w:space="0" w:color="auto"/>
            <w:right w:val="none" w:sz="0" w:space="0" w:color="auto"/>
          </w:divBdr>
        </w:div>
        <w:div w:id="688682477">
          <w:marLeft w:val="480"/>
          <w:marRight w:val="0"/>
          <w:marTop w:val="0"/>
          <w:marBottom w:val="0"/>
          <w:divBdr>
            <w:top w:val="none" w:sz="0" w:space="0" w:color="auto"/>
            <w:left w:val="none" w:sz="0" w:space="0" w:color="auto"/>
            <w:bottom w:val="none" w:sz="0" w:space="0" w:color="auto"/>
            <w:right w:val="none" w:sz="0" w:space="0" w:color="auto"/>
          </w:divBdr>
        </w:div>
        <w:div w:id="753742965">
          <w:marLeft w:val="480"/>
          <w:marRight w:val="0"/>
          <w:marTop w:val="0"/>
          <w:marBottom w:val="0"/>
          <w:divBdr>
            <w:top w:val="none" w:sz="0" w:space="0" w:color="auto"/>
            <w:left w:val="none" w:sz="0" w:space="0" w:color="auto"/>
            <w:bottom w:val="none" w:sz="0" w:space="0" w:color="auto"/>
            <w:right w:val="none" w:sz="0" w:space="0" w:color="auto"/>
          </w:divBdr>
        </w:div>
        <w:div w:id="42557756">
          <w:marLeft w:val="480"/>
          <w:marRight w:val="0"/>
          <w:marTop w:val="0"/>
          <w:marBottom w:val="0"/>
          <w:divBdr>
            <w:top w:val="none" w:sz="0" w:space="0" w:color="auto"/>
            <w:left w:val="none" w:sz="0" w:space="0" w:color="auto"/>
            <w:bottom w:val="none" w:sz="0" w:space="0" w:color="auto"/>
            <w:right w:val="none" w:sz="0" w:space="0" w:color="auto"/>
          </w:divBdr>
        </w:div>
        <w:div w:id="1403718615">
          <w:marLeft w:val="480"/>
          <w:marRight w:val="0"/>
          <w:marTop w:val="0"/>
          <w:marBottom w:val="0"/>
          <w:divBdr>
            <w:top w:val="none" w:sz="0" w:space="0" w:color="auto"/>
            <w:left w:val="none" w:sz="0" w:space="0" w:color="auto"/>
            <w:bottom w:val="none" w:sz="0" w:space="0" w:color="auto"/>
            <w:right w:val="none" w:sz="0" w:space="0" w:color="auto"/>
          </w:divBdr>
        </w:div>
      </w:divsChild>
    </w:div>
    <w:div w:id="933633639">
      <w:bodyDiv w:val="1"/>
      <w:marLeft w:val="0"/>
      <w:marRight w:val="0"/>
      <w:marTop w:val="0"/>
      <w:marBottom w:val="0"/>
      <w:divBdr>
        <w:top w:val="none" w:sz="0" w:space="0" w:color="auto"/>
        <w:left w:val="none" w:sz="0" w:space="0" w:color="auto"/>
        <w:bottom w:val="none" w:sz="0" w:space="0" w:color="auto"/>
        <w:right w:val="none" w:sz="0" w:space="0" w:color="auto"/>
      </w:divBdr>
    </w:div>
    <w:div w:id="936058809">
      <w:bodyDiv w:val="1"/>
      <w:marLeft w:val="0"/>
      <w:marRight w:val="0"/>
      <w:marTop w:val="0"/>
      <w:marBottom w:val="0"/>
      <w:divBdr>
        <w:top w:val="none" w:sz="0" w:space="0" w:color="auto"/>
        <w:left w:val="none" w:sz="0" w:space="0" w:color="auto"/>
        <w:bottom w:val="none" w:sz="0" w:space="0" w:color="auto"/>
        <w:right w:val="none" w:sz="0" w:space="0" w:color="auto"/>
      </w:divBdr>
    </w:div>
    <w:div w:id="936326789">
      <w:bodyDiv w:val="1"/>
      <w:marLeft w:val="0"/>
      <w:marRight w:val="0"/>
      <w:marTop w:val="0"/>
      <w:marBottom w:val="0"/>
      <w:divBdr>
        <w:top w:val="none" w:sz="0" w:space="0" w:color="auto"/>
        <w:left w:val="none" w:sz="0" w:space="0" w:color="auto"/>
        <w:bottom w:val="none" w:sz="0" w:space="0" w:color="auto"/>
        <w:right w:val="none" w:sz="0" w:space="0" w:color="auto"/>
      </w:divBdr>
    </w:div>
    <w:div w:id="938100381">
      <w:bodyDiv w:val="1"/>
      <w:marLeft w:val="0"/>
      <w:marRight w:val="0"/>
      <w:marTop w:val="0"/>
      <w:marBottom w:val="0"/>
      <w:divBdr>
        <w:top w:val="none" w:sz="0" w:space="0" w:color="auto"/>
        <w:left w:val="none" w:sz="0" w:space="0" w:color="auto"/>
        <w:bottom w:val="none" w:sz="0" w:space="0" w:color="auto"/>
        <w:right w:val="none" w:sz="0" w:space="0" w:color="auto"/>
      </w:divBdr>
    </w:div>
    <w:div w:id="941452978">
      <w:bodyDiv w:val="1"/>
      <w:marLeft w:val="0"/>
      <w:marRight w:val="0"/>
      <w:marTop w:val="0"/>
      <w:marBottom w:val="0"/>
      <w:divBdr>
        <w:top w:val="none" w:sz="0" w:space="0" w:color="auto"/>
        <w:left w:val="none" w:sz="0" w:space="0" w:color="auto"/>
        <w:bottom w:val="none" w:sz="0" w:space="0" w:color="auto"/>
        <w:right w:val="none" w:sz="0" w:space="0" w:color="auto"/>
      </w:divBdr>
    </w:div>
    <w:div w:id="942538825">
      <w:bodyDiv w:val="1"/>
      <w:marLeft w:val="0"/>
      <w:marRight w:val="0"/>
      <w:marTop w:val="0"/>
      <w:marBottom w:val="0"/>
      <w:divBdr>
        <w:top w:val="none" w:sz="0" w:space="0" w:color="auto"/>
        <w:left w:val="none" w:sz="0" w:space="0" w:color="auto"/>
        <w:bottom w:val="none" w:sz="0" w:space="0" w:color="auto"/>
        <w:right w:val="none" w:sz="0" w:space="0" w:color="auto"/>
      </w:divBdr>
    </w:div>
    <w:div w:id="942683605">
      <w:bodyDiv w:val="1"/>
      <w:marLeft w:val="0"/>
      <w:marRight w:val="0"/>
      <w:marTop w:val="0"/>
      <w:marBottom w:val="0"/>
      <w:divBdr>
        <w:top w:val="none" w:sz="0" w:space="0" w:color="auto"/>
        <w:left w:val="none" w:sz="0" w:space="0" w:color="auto"/>
        <w:bottom w:val="none" w:sz="0" w:space="0" w:color="auto"/>
        <w:right w:val="none" w:sz="0" w:space="0" w:color="auto"/>
      </w:divBdr>
    </w:div>
    <w:div w:id="943272135">
      <w:bodyDiv w:val="1"/>
      <w:marLeft w:val="0"/>
      <w:marRight w:val="0"/>
      <w:marTop w:val="0"/>
      <w:marBottom w:val="0"/>
      <w:divBdr>
        <w:top w:val="none" w:sz="0" w:space="0" w:color="auto"/>
        <w:left w:val="none" w:sz="0" w:space="0" w:color="auto"/>
        <w:bottom w:val="none" w:sz="0" w:space="0" w:color="auto"/>
        <w:right w:val="none" w:sz="0" w:space="0" w:color="auto"/>
      </w:divBdr>
    </w:div>
    <w:div w:id="944843468">
      <w:bodyDiv w:val="1"/>
      <w:marLeft w:val="0"/>
      <w:marRight w:val="0"/>
      <w:marTop w:val="0"/>
      <w:marBottom w:val="0"/>
      <w:divBdr>
        <w:top w:val="none" w:sz="0" w:space="0" w:color="auto"/>
        <w:left w:val="none" w:sz="0" w:space="0" w:color="auto"/>
        <w:bottom w:val="none" w:sz="0" w:space="0" w:color="auto"/>
        <w:right w:val="none" w:sz="0" w:space="0" w:color="auto"/>
      </w:divBdr>
    </w:div>
    <w:div w:id="945191730">
      <w:bodyDiv w:val="1"/>
      <w:marLeft w:val="0"/>
      <w:marRight w:val="0"/>
      <w:marTop w:val="0"/>
      <w:marBottom w:val="0"/>
      <w:divBdr>
        <w:top w:val="none" w:sz="0" w:space="0" w:color="auto"/>
        <w:left w:val="none" w:sz="0" w:space="0" w:color="auto"/>
        <w:bottom w:val="none" w:sz="0" w:space="0" w:color="auto"/>
        <w:right w:val="none" w:sz="0" w:space="0" w:color="auto"/>
      </w:divBdr>
    </w:div>
    <w:div w:id="947204102">
      <w:bodyDiv w:val="1"/>
      <w:marLeft w:val="0"/>
      <w:marRight w:val="0"/>
      <w:marTop w:val="0"/>
      <w:marBottom w:val="0"/>
      <w:divBdr>
        <w:top w:val="none" w:sz="0" w:space="0" w:color="auto"/>
        <w:left w:val="none" w:sz="0" w:space="0" w:color="auto"/>
        <w:bottom w:val="none" w:sz="0" w:space="0" w:color="auto"/>
        <w:right w:val="none" w:sz="0" w:space="0" w:color="auto"/>
      </w:divBdr>
    </w:div>
    <w:div w:id="947589436">
      <w:bodyDiv w:val="1"/>
      <w:marLeft w:val="0"/>
      <w:marRight w:val="0"/>
      <w:marTop w:val="0"/>
      <w:marBottom w:val="0"/>
      <w:divBdr>
        <w:top w:val="none" w:sz="0" w:space="0" w:color="auto"/>
        <w:left w:val="none" w:sz="0" w:space="0" w:color="auto"/>
        <w:bottom w:val="none" w:sz="0" w:space="0" w:color="auto"/>
        <w:right w:val="none" w:sz="0" w:space="0" w:color="auto"/>
      </w:divBdr>
    </w:div>
    <w:div w:id="949432410">
      <w:bodyDiv w:val="1"/>
      <w:marLeft w:val="0"/>
      <w:marRight w:val="0"/>
      <w:marTop w:val="0"/>
      <w:marBottom w:val="0"/>
      <w:divBdr>
        <w:top w:val="none" w:sz="0" w:space="0" w:color="auto"/>
        <w:left w:val="none" w:sz="0" w:space="0" w:color="auto"/>
        <w:bottom w:val="none" w:sz="0" w:space="0" w:color="auto"/>
        <w:right w:val="none" w:sz="0" w:space="0" w:color="auto"/>
      </w:divBdr>
    </w:div>
    <w:div w:id="949824882">
      <w:bodyDiv w:val="1"/>
      <w:marLeft w:val="0"/>
      <w:marRight w:val="0"/>
      <w:marTop w:val="0"/>
      <w:marBottom w:val="0"/>
      <w:divBdr>
        <w:top w:val="none" w:sz="0" w:space="0" w:color="auto"/>
        <w:left w:val="none" w:sz="0" w:space="0" w:color="auto"/>
        <w:bottom w:val="none" w:sz="0" w:space="0" w:color="auto"/>
        <w:right w:val="none" w:sz="0" w:space="0" w:color="auto"/>
      </w:divBdr>
      <w:divsChild>
        <w:div w:id="1622304528">
          <w:marLeft w:val="480"/>
          <w:marRight w:val="0"/>
          <w:marTop w:val="0"/>
          <w:marBottom w:val="0"/>
          <w:divBdr>
            <w:top w:val="none" w:sz="0" w:space="0" w:color="auto"/>
            <w:left w:val="none" w:sz="0" w:space="0" w:color="auto"/>
            <w:bottom w:val="none" w:sz="0" w:space="0" w:color="auto"/>
            <w:right w:val="none" w:sz="0" w:space="0" w:color="auto"/>
          </w:divBdr>
        </w:div>
        <w:div w:id="1419400460">
          <w:marLeft w:val="480"/>
          <w:marRight w:val="0"/>
          <w:marTop w:val="0"/>
          <w:marBottom w:val="0"/>
          <w:divBdr>
            <w:top w:val="none" w:sz="0" w:space="0" w:color="auto"/>
            <w:left w:val="none" w:sz="0" w:space="0" w:color="auto"/>
            <w:bottom w:val="none" w:sz="0" w:space="0" w:color="auto"/>
            <w:right w:val="none" w:sz="0" w:space="0" w:color="auto"/>
          </w:divBdr>
        </w:div>
        <w:div w:id="158038921">
          <w:marLeft w:val="480"/>
          <w:marRight w:val="0"/>
          <w:marTop w:val="0"/>
          <w:marBottom w:val="0"/>
          <w:divBdr>
            <w:top w:val="none" w:sz="0" w:space="0" w:color="auto"/>
            <w:left w:val="none" w:sz="0" w:space="0" w:color="auto"/>
            <w:bottom w:val="none" w:sz="0" w:space="0" w:color="auto"/>
            <w:right w:val="none" w:sz="0" w:space="0" w:color="auto"/>
          </w:divBdr>
        </w:div>
        <w:div w:id="1322849131">
          <w:marLeft w:val="480"/>
          <w:marRight w:val="0"/>
          <w:marTop w:val="0"/>
          <w:marBottom w:val="0"/>
          <w:divBdr>
            <w:top w:val="none" w:sz="0" w:space="0" w:color="auto"/>
            <w:left w:val="none" w:sz="0" w:space="0" w:color="auto"/>
            <w:bottom w:val="none" w:sz="0" w:space="0" w:color="auto"/>
            <w:right w:val="none" w:sz="0" w:space="0" w:color="auto"/>
          </w:divBdr>
        </w:div>
        <w:div w:id="1513032661">
          <w:marLeft w:val="480"/>
          <w:marRight w:val="0"/>
          <w:marTop w:val="0"/>
          <w:marBottom w:val="0"/>
          <w:divBdr>
            <w:top w:val="none" w:sz="0" w:space="0" w:color="auto"/>
            <w:left w:val="none" w:sz="0" w:space="0" w:color="auto"/>
            <w:bottom w:val="none" w:sz="0" w:space="0" w:color="auto"/>
            <w:right w:val="none" w:sz="0" w:space="0" w:color="auto"/>
          </w:divBdr>
        </w:div>
        <w:div w:id="288555481">
          <w:marLeft w:val="480"/>
          <w:marRight w:val="0"/>
          <w:marTop w:val="0"/>
          <w:marBottom w:val="0"/>
          <w:divBdr>
            <w:top w:val="none" w:sz="0" w:space="0" w:color="auto"/>
            <w:left w:val="none" w:sz="0" w:space="0" w:color="auto"/>
            <w:bottom w:val="none" w:sz="0" w:space="0" w:color="auto"/>
            <w:right w:val="none" w:sz="0" w:space="0" w:color="auto"/>
          </w:divBdr>
        </w:div>
        <w:div w:id="1389916019">
          <w:marLeft w:val="480"/>
          <w:marRight w:val="0"/>
          <w:marTop w:val="0"/>
          <w:marBottom w:val="0"/>
          <w:divBdr>
            <w:top w:val="none" w:sz="0" w:space="0" w:color="auto"/>
            <w:left w:val="none" w:sz="0" w:space="0" w:color="auto"/>
            <w:bottom w:val="none" w:sz="0" w:space="0" w:color="auto"/>
            <w:right w:val="none" w:sz="0" w:space="0" w:color="auto"/>
          </w:divBdr>
        </w:div>
        <w:div w:id="1839078826">
          <w:marLeft w:val="480"/>
          <w:marRight w:val="0"/>
          <w:marTop w:val="0"/>
          <w:marBottom w:val="0"/>
          <w:divBdr>
            <w:top w:val="none" w:sz="0" w:space="0" w:color="auto"/>
            <w:left w:val="none" w:sz="0" w:space="0" w:color="auto"/>
            <w:bottom w:val="none" w:sz="0" w:space="0" w:color="auto"/>
            <w:right w:val="none" w:sz="0" w:space="0" w:color="auto"/>
          </w:divBdr>
        </w:div>
        <w:div w:id="901404282">
          <w:marLeft w:val="480"/>
          <w:marRight w:val="0"/>
          <w:marTop w:val="0"/>
          <w:marBottom w:val="0"/>
          <w:divBdr>
            <w:top w:val="none" w:sz="0" w:space="0" w:color="auto"/>
            <w:left w:val="none" w:sz="0" w:space="0" w:color="auto"/>
            <w:bottom w:val="none" w:sz="0" w:space="0" w:color="auto"/>
            <w:right w:val="none" w:sz="0" w:space="0" w:color="auto"/>
          </w:divBdr>
        </w:div>
        <w:div w:id="296186555">
          <w:marLeft w:val="480"/>
          <w:marRight w:val="0"/>
          <w:marTop w:val="0"/>
          <w:marBottom w:val="0"/>
          <w:divBdr>
            <w:top w:val="none" w:sz="0" w:space="0" w:color="auto"/>
            <w:left w:val="none" w:sz="0" w:space="0" w:color="auto"/>
            <w:bottom w:val="none" w:sz="0" w:space="0" w:color="auto"/>
            <w:right w:val="none" w:sz="0" w:space="0" w:color="auto"/>
          </w:divBdr>
        </w:div>
        <w:div w:id="529614699">
          <w:marLeft w:val="480"/>
          <w:marRight w:val="0"/>
          <w:marTop w:val="0"/>
          <w:marBottom w:val="0"/>
          <w:divBdr>
            <w:top w:val="none" w:sz="0" w:space="0" w:color="auto"/>
            <w:left w:val="none" w:sz="0" w:space="0" w:color="auto"/>
            <w:bottom w:val="none" w:sz="0" w:space="0" w:color="auto"/>
            <w:right w:val="none" w:sz="0" w:space="0" w:color="auto"/>
          </w:divBdr>
        </w:div>
        <w:div w:id="57366496">
          <w:marLeft w:val="480"/>
          <w:marRight w:val="0"/>
          <w:marTop w:val="0"/>
          <w:marBottom w:val="0"/>
          <w:divBdr>
            <w:top w:val="none" w:sz="0" w:space="0" w:color="auto"/>
            <w:left w:val="none" w:sz="0" w:space="0" w:color="auto"/>
            <w:bottom w:val="none" w:sz="0" w:space="0" w:color="auto"/>
            <w:right w:val="none" w:sz="0" w:space="0" w:color="auto"/>
          </w:divBdr>
        </w:div>
        <w:div w:id="411238508">
          <w:marLeft w:val="480"/>
          <w:marRight w:val="0"/>
          <w:marTop w:val="0"/>
          <w:marBottom w:val="0"/>
          <w:divBdr>
            <w:top w:val="none" w:sz="0" w:space="0" w:color="auto"/>
            <w:left w:val="none" w:sz="0" w:space="0" w:color="auto"/>
            <w:bottom w:val="none" w:sz="0" w:space="0" w:color="auto"/>
            <w:right w:val="none" w:sz="0" w:space="0" w:color="auto"/>
          </w:divBdr>
        </w:div>
        <w:div w:id="851916031">
          <w:marLeft w:val="480"/>
          <w:marRight w:val="0"/>
          <w:marTop w:val="0"/>
          <w:marBottom w:val="0"/>
          <w:divBdr>
            <w:top w:val="none" w:sz="0" w:space="0" w:color="auto"/>
            <w:left w:val="none" w:sz="0" w:space="0" w:color="auto"/>
            <w:bottom w:val="none" w:sz="0" w:space="0" w:color="auto"/>
            <w:right w:val="none" w:sz="0" w:space="0" w:color="auto"/>
          </w:divBdr>
        </w:div>
        <w:div w:id="662590281">
          <w:marLeft w:val="480"/>
          <w:marRight w:val="0"/>
          <w:marTop w:val="0"/>
          <w:marBottom w:val="0"/>
          <w:divBdr>
            <w:top w:val="none" w:sz="0" w:space="0" w:color="auto"/>
            <w:left w:val="none" w:sz="0" w:space="0" w:color="auto"/>
            <w:bottom w:val="none" w:sz="0" w:space="0" w:color="auto"/>
            <w:right w:val="none" w:sz="0" w:space="0" w:color="auto"/>
          </w:divBdr>
        </w:div>
        <w:div w:id="1561402531">
          <w:marLeft w:val="480"/>
          <w:marRight w:val="0"/>
          <w:marTop w:val="0"/>
          <w:marBottom w:val="0"/>
          <w:divBdr>
            <w:top w:val="none" w:sz="0" w:space="0" w:color="auto"/>
            <w:left w:val="none" w:sz="0" w:space="0" w:color="auto"/>
            <w:bottom w:val="none" w:sz="0" w:space="0" w:color="auto"/>
            <w:right w:val="none" w:sz="0" w:space="0" w:color="auto"/>
          </w:divBdr>
        </w:div>
        <w:div w:id="887569805">
          <w:marLeft w:val="480"/>
          <w:marRight w:val="0"/>
          <w:marTop w:val="0"/>
          <w:marBottom w:val="0"/>
          <w:divBdr>
            <w:top w:val="none" w:sz="0" w:space="0" w:color="auto"/>
            <w:left w:val="none" w:sz="0" w:space="0" w:color="auto"/>
            <w:bottom w:val="none" w:sz="0" w:space="0" w:color="auto"/>
            <w:right w:val="none" w:sz="0" w:space="0" w:color="auto"/>
          </w:divBdr>
        </w:div>
        <w:div w:id="473716556">
          <w:marLeft w:val="480"/>
          <w:marRight w:val="0"/>
          <w:marTop w:val="0"/>
          <w:marBottom w:val="0"/>
          <w:divBdr>
            <w:top w:val="none" w:sz="0" w:space="0" w:color="auto"/>
            <w:left w:val="none" w:sz="0" w:space="0" w:color="auto"/>
            <w:bottom w:val="none" w:sz="0" w:space="0" w:color="auto"/>
            <w:right w:val="none" w:sz="0" w:space="0" w:color="auto"/>
          </w:divBdr>
        </w:div>
        <w:div w:id="693727320">
          <w:marLeft w:val="480"/>
          <w:marRight w:val="0"/>
          <w:marTop w:val="0"/>
          <w:marBottom w:val="0"/>
          <w:divBdr>
            <w:top w:val="none" w:sz="0" w:space="0" w:color="auto"/>
            <w:left w:val="none" w:sz="0" w:space="0" w:color="auto"/>
            <w:bottom w:val="none" w:sz="0" w:space="0" w:color="auto"/>
            <w:right w:val="none" w:sz="0" w:space="0" w:color="auto"/>
          </w:divBdr>
        </w:div>
        <w:div w:id="1061514433">
          <w:marLeft w:val="480"/>
          <w:marRight w:val="0"/>
          <w:marTop w:val="0"/>
          <w:marBottom w:val="0"/>
          <w:divBdr>
            <w:top w:val="none" w:sz="0" w:space="0" w:color="auto"/>
            <w:left w:val="none" w:sz="0" w:space="0" w:color="auto"/>
            <w:bottom w:val="none" w:sz="0" w:space="0" w:color="auto"/>
            <w:right w:val="none" w:sz="0" w:space="0" w:color="auto"/>
          </w:divBdr>
        </w:div>
        <w:div w:id="536352027">
          <w:marLeft w:val="480"/>
          <w:marRight w:val="0"/>
          <w:marTop w:val="0"/>
          <w:marBottom w:val="0"/>
          <w:divBdr>
            <w:top w:val="none" w:sz="0" w:space="0" w:color="auto"/>
            <w:left w:val="none" w:sz="0" w:space="0" w:color="auto"/>
            <w:bottom w:val="none" w:sz="0" w:space="0" w:color="auto"/>
            <w:right w:val="none" w:sz="0" w:space="0" w:color="auto"/>
          </w:divBdr>
        </w:div>
        <w:div w:id="771125226">
          <w:marLeft w:val="480"/>
          <w:marRight w:val="0"/>
          <w:marTop w:val="0"/>
          <w:marBottom w:val="0"/>
          <w:divBdr>
            <w:top w:val="none" w:sz="0" w:space="0" w:color="auto"/>
            <w:left w:val="none" w:sz="0" w:space="0" w:color="auto"/>
            <w:bottom w:val="none" w:sz="0" w:space="0" w:color="auto"/>
            <w:right w:val="none" w:sz="0" w:space="0" w:color="auto"/>
          </w:divBdr>
        </w:div>
      </w:divsChild>
    </w:div>
    <w:div w:id="950630778">
      <w:bodyDiv w:val="1"/>
      <w:marLeft w:val="0"/>
      <w:marRight w:val="0"/>
      <w:marTop w:val="0"/>
      <w:marBottom w:val="0"/>
      <w:divBdr>
        <w:top w:val="none" w:sz="0" w:space="0" w:color="auto"/>
        <w:left w:val="none" w:sz="0" w:space="0" w:color="auto"/>
        <w:bottom w:val="none" w:sz="0" w:space="0" w:color="auto"/>
        <w:right w:val="none" w:sz="0" w:space="0" w:color="auto"/>
      </w:divBdr>
    </w:div>
    <w:div w:id="952129557">
      <w:bodyDiv w:val="1"/>
      <w:marLeft w:val="0"/>
      <w:marRight w:val="0"/>
      <w:marTop w:val="0"/>
      <w:marBottom w:val="0"/>
      <w:divBdr>
        <w:top w:val="none" w:sz="0" w:space="0" w:color="auto"/>
        <w:left w:val="none" w:sz="0" w:space="0" w:color="auto"/>
        <w:bottom w:val="none" w:sz="0" w:space="0" w:color="auto"/>
        <w:right w:val="none" w:sz="0" w:space="0" w:color="auto"/>
      </w:divBdr>
      <w:divsChild>
        <w:div w:id="1455633732">
          <w:marLeft w:val="480"/>
          <w:marRight w:val="0"/>
          <w:marTop w:val="0"/>
          <w:marBottom w:val="0"/>
          <w:divBdr>
            <w:top w:val="none" w:sz="0" w:space="0" w:color="auto"/>
            <w:left w:val="none" w:sz="0" w:space="0" w:color="auto"/>
            <w:bottom w:val="none" w:sz="0" w:space="0" w:color="auto"/>
            <w:right w:val="none" w:sz="0" w:space="0" w:color="auto"/>
          </w:divBdr>
        </w:div>
        <w:div w:id="2055424733">
          <w:marLeft w:val="480"/>
          <w:marRight w:val="0"/>
          <w:marTop w:val="0"/>
          <w:marBottom w:val="0"/>
          <w:divBdr>
            <w:top w:val="none" w:sz="0" w:space="0" w:color="auto"/>
            <w:left w:val="none" w:sz="0" w:space="0" w:color="auto"/>
            <w:bottom w:val="none" w:sz="0" w:space="0" w:color="auto"/>
            <w:right w:val="none" w:sz="0" w:space="0" w:color="auto"/>
          </w:divBdr>
        </w:div>
        <w:div w:id="250436498">
          <w:marLeft w:val="480"/>
          <w:marRight w:val="0"/>
          <w:marTop w:val="0"/>
          <w:marBottom w:val="0"/>
          <w:divBdr>
            <w:top w:val="none" w:sz="0" w:space="0" w:color="auto"/>
            <w:left w:val="none" w:sz="0" w:space="0" w:color="auto"/>
            <w:bottom w:val="none" w:sz="0" w:space="0" w:color="auto"/>
            <w:right w:val="none" w:sz="0" w:space="0" w:color="auto"/>
          </w:divBdr>
        </w:div>
        <w:div w:id="425003023">
          <w:marLeft w:val="480"/>
          <w:marRight w:val="0"/>
          <w:marTop w:val="0"/>
          <w:marBottom w:val="0"/>
          <w:divBdr>
            <w:top w:val="none" w:sz="0" w:space="0" w:color="auto"/>
            <w:left w:val="none" w:sz="0" w:space="0" w:color="auto"/>
            <w:bottom w:val="none" w:sz="0" w:space="0" w:color="auto"/>
            <w:right w:val="none" w:sz="0" w:space="0" w:color="auto"/>
          </w:divBdr>
        </w:div>
        <w:div w:id="577323088">
          <w:marLeft w:val="480"/>
          <w:marRight w:val="0"/>
          <w:marTop w:val="0"/>
          <w:marBottom w:val="0"/>
          <w:divBdr>
            <w:top w:val="none" w:sz="0" w:space="0" w:color="auto"/>
            <w:left w:val="none" w:sz="0" w:space="0" w:color="auto"/>
            <w:bottom w:val="none" w:sz="0" w:space="0" w:color="auto"/>
            <w:right w:val="none" w:sz="0" w:space="0" w:color="auto"/>
          </w:divBdr>
        </w:div>
        <w:div w:id="1789855875">
          <w:marLeft w:val="480"/>
          <w:marRight w:val="0"/>
          <w:marTop w:val="0"/>
          <w:marBottom w:val="0"/>
          <w:divBdr>
            <w:top w:val="none" w:sz="0" w:space="0" w:color="auto"/>
            <w:left w:val="none" w:sz="0" w:space="0" w:color="auto"/>
            <w:bottom w:val="none" w:sz="0" w:space="0" w:color="auto"/>
            <w:right w:val="none" w:sz="0" w:space="0" w:color="auto"/>
          </w:divBdr>
        </w:div>
        <w:div w:id="123542118">
          <w:marLeft w:val="480"/>
          <w:marRight w:val="0"/>
          <w:marTop w:val="0"/>
          <w:marBottom w:val="0"/>
          <w:divBdr>
            <w:top w:val="none" w:sz="0" w:space="0" w:color="auto"/>
            <w:left w:val="none" w:sz="0" w:space="0" w:color="auto"/>
            <w:bottom w:val="none" w:sz="0" w:space="0" w:color="auto"/>
            <w:right w:val="none" w:sz="0" w:space="0" w:color="auto"/>
          </w:divBdr>
        </w:div>
        <w:div w:id="1278870460">
          <w:marLeft w:val="480"/>
          <w:marRight w:val="0"/>
          <w:marTop w:val="0"/>
          <w:marBottom w:val="0"/>
          <w:divBdr>
            <w:top w:val="none" w:sz="0" w:space="0" w:color="auto"/>
            <w:left w:val="none" w:sz="0" w:space="0" w:color="auto"/>
            <w:bottom w:val="none" w:sz="0" w:space="0" w:color="auto"/>
            <w:right w:val="none" w:sz="0" w:space="0" w:color="auto"/>
          </w:divBdr>
        </w:div>
        <w:div w:id="1043990209">
          <w:marLeft w:val="480"/>
          <w:marRight w:val="0"/>
          <w:marTop w:val="0"/>
          <w:marBottom w:val="0"/>
          <w:divBdr>
            <w:top w:val="none" w:sz="0" w:space="0" w:color="auto"/>
            <w:left w:val="none" w:sz="0" w:space="0" w:color="auto"/>
            <w:bottom w:val="none" w:sz="0" w:space="0" w:color="auto"/>
            <w:right w:val="none" w:sz="0" w:space="0" w:color="auto"/>
          </w:divBdr>
        </w:div>
        <w:div w:id="637338563">
          <w:marLeft w:val="480"/>
          <w:marRight w:val="0"/>
          <w:marTop w:val="0"/>
          <w:marBottom w:val="0"/>
          <w:divBdr>
            <w:top w:val="none" w:sz="0" w:space="0" w:color="auto"/>
            <w:left w:val="none" w:sz="0" w:space="0" w:color="auto"/>
            <w:bottom w:val="none" w:sz="0" w:space="0" w:color="auto"/>
            <w:right w:val="none" w:sz="0" w:space="0" w:color="auto"/>
          </w:divBdr>
        </w:div>
        <w:div w:id="1621954173">
          <w:marLeft w:val="480"/>
          <w:marRight w:val="0"/>
          <w:marTop w:val="0"/>
          <w:marBottom w:val="0"/>
          <w:divBdr>
            <w:top w:val="none" w:sz="0" w:space="0" w:color="auto"/>
            <w:left w:val="none" w:sz="0" w:space="0" w:color="auto"/>
            <w:bottom w:val="none" w:sz="0" w:space="0" w:color="auto"/>
            <w:right w:val="none" w:sz="0" w:space="0" w:color="auto"/>
          </w:divBdr>
        </w:div>
        <w:div w:id="1404182130">
          <w:marLeft w:val="480"/>
          <w:marRight w:val="0"/>
          <w:marTop w:val="0"/>
          <w:marBottom w:val="0"/>
          <w:divBdr>
            <w:top w:val="none" w:sz="0" w:space="0" w:color="auto"/>
            <w:left w:val="none" w:sz="0" w:space="0" w:color="auto"/>
            <w:bottom w:val="none" w:sz="0" w:space="0" w:color="auto"/>
            <w:right w:val="none" w:sz="0" w:space="0" w:color="auto"/>
          </w:divBdr>
        </w:div>
        <w:div w:id="393435250">
          <w:marLeft w:val="480"/>
          <w:marRight w:val="0"/>
          <w:marTop w:val="0"/>
          <w:marBottom w:val="0"/>
          <w:divBdr>
            <w:top w:val="none" w:sz="0" w:space="0" w:color="auto"/>
            <w:left w:val="none" w:sz="0" w:space="0" w:color="auto"/>
            <w:bottom w:val="none" w:sz="0" w:space="0" w:color="auto"/>
            <w:right w:val="none" w:sz="0" w:space="0" w:color="auto"/>
          </w:divBdr>
        </w:div>
      </w:divsChild>
    </w:div>
    <w:div w:id="952173259">
      <w:bodyDiv w:val="1"/>
      <w:marLeft w:val="0"/>
      <w:marRight w:val="0"/>
      <w:marTop w:val="0"/>
      <w:marBottom w:val="0"/>
      <w:divBdr>
        <w:top w:val="none" w:sz="0" w:space="0" w:color="auto"/>
        <w:left w:val="none" w:sz="0" w:space="0" w:color="auto"/>
        <w:bottom w:val="none" w:sz="0" w:space="0" w:color="auto"/>
        <w:right w:val="none" w:sz="0" w:space="0" w:color="auto"/>
      </w:divBdr>
    </w:div>
    <w:div w:id="952247878">
      <w:bodyDiv w:val="1"/>
      <w:marLeft w:val="0"/>
      <w:marRight w:val="0"/>
      <w:marTop w:val="0"/>
      <w:marBottom w:val="0"/>
      <w:divBdr>
        <w:top w:val="none" w:sz="0" w:space="0" w:color="auto"/>
        <w:left w:val="none" w:sz="0" w:space="0" w:color="auto"/>
        <w:bottom w:val="none" w:sz="0" w:space="0" w:color="auto"/>
        <w:right w:val="none" w:sz="0" w:space="0" w:color="auto"/>
      </w:divBdr>
    </w:div>
    <w:div w:id="952513028">
      <w:bodyDiv w:val="1"/>
      <w:marLeft w:val="0"/>
      <w:marRight w:val="0"/>
      <w:marTop w:val="0"/>
      <w:marBottom w:val="0"/>
      <w:divBdr>
        <w:top w:val="none" w:sz="0" w:space="0" w:color="auto"/>
        <w:left w:val="none" w:sz="0" w:space="0" w:color="auto"/>
        <w:bottom w:val="none" w:sz="0" w:space="0" w:color="auto"/>
        <w:right w:val="none" w:sz="0" w:space="0" w:color="auto"/>
      </w:divBdr>
    </w:div>
    <w:div w:id="952711791">
      <w:bodyDiv w:val="1"/>
      <w:marLeft w:val="0"/>
      <w:marRight w:val="0"/>
      <w:marTop w:val="0"/>
      <w:marBottom w:val="0"/>
      <w:divBdr>
        <w:top w:val="none" w:sz="0" w:space="0" w:color="auto"/>
        <w:left w:val="none" w:sz="0" w:space="0" w:color="auto"/>
        <w:bottom w:val="none" w:sz="0" w:space="0" w:color="auto"/>
        <w:right w:val="none" w:sz="0" w:space="0" w:color="auto"/>
      </w:divBdr>
    </w:div>
    <w:div w:id="953681188">
      <w:bodyDiv w:val="1"/>
      <w:marLeft w:val="0"/>
      <w:marRight w:val="0"/>
      <w:marTop w:val="0"/>
      <w:marBottom w:val="0"/>
      <w:divBdr>
        <w:top w:val="none" w:sz="0" w:space="0" w:color="auto"/>
        <w:left w:val="none" w:sz="0" w:space="0" w:color="auto"/>
        <w:bottom w:val="none" w:sz="0" w:space="0" w:color="auto"/>
        <w:right w:val="none" w:sz="0" w:space="0" w:color="auto"/>
      </w:divBdr>
      <w:divsChild>
        <w:div w:id="1815681344">
          <w:marLeft w:val="480"/>
          <w:marRight w:val="0"/>
          <w:marTop w:val="0"/>
          <w:marBottom w:val="0"/>
          <w:divBdr>
            <w:top w:val="none" w:sz="0" w:space="0" w:color="auto"/>
            <w:left w:val="none" w:sz="0" w:space="0" w:color="auto"/>
            <w:bottom w:val="none" w:sz="0" w:space="0" w:color="auto"/>
            <w:right w:val="none" w:sz="0" w:space="0" w:color="auto"/>
          </w:divBdr>
          <w:divsChild>
            <w:div w:id="1267810159">
              <w:marLeft w:val="0"/>
              <w:marRight w:val="0"/>
              <w:marTop w:val="0"/>
              <w:marBottom w:val="0"/>
              <w:divBdr>
                <w:top w:val="none" w:sz="0" w:space="0" w:color="auto"/>
                <w:left w:val="none" w:sz="0" w:space="0" w:color="auto"/>
                <w:bottom w:val="none" w:sz="0" w:space="0" w:color="auto"/>
                <w:right w:val="none" w:sz="0" w:space="0" w:color="auto"/>
              </w:divBdr>
              <w:divsChild>
                <w:div w:id="464011808">
                  <w:marLeft w:val="480"/>
                  <w:marRight w:val="0"/>
                  <w:marTop w:val="0"/>
                  <w:marBottom w:val="0"/>
                  <w:divBdr>
                    <w:top w:val="none" w:sz="0" w:space="0" w:color="auto"/>
                    <w:left w:val="none" w:sz="0" w:space="0" w:color="auto"/>
                    <w:bottom w:val="none" w:sz="0" w:space="0" w:color="auto"/>
                    <w:right w:val="none" w:sz="0" w:space="0" w:color="auto"/>
                  </w:divBdr>
                </w:div>
                <w:div w:id="1510094922">
                  <w:marLeft w:val="480"/>
                  <w:marRight w:val="0"/>
                  <w:marTop w:val="0"/>
                  <w:marBottom w:val="0"/>
                  <w:divBdr>
                    <w:top w:val="none" w:sz="0" w:space="0" w:color="auto"/>
                    <w:left w:val="none" w:sz="0" w:space="0" w:color="auto"/>
                    <w:bottom w:val="none" w:sz="0" w:space="0" w:color="auto"/>
                    <w:right w:val="none" w:sz="0" w:space="0" w:color="auto"/>
                  </w:divBdr>
                </w:div>
                <w:div w:id="336618211">
                  <w:marLeft w:val="480"/>
                  <w:marRight w:val="0"/>
                  <w:marTop w:val="0"/>
                  <w:marBottom w:val="0"/>
                  <w:divBdr>
                    <w:top w:val="none" w:sz="0" w:space="0" w:color="auto"/>
                    <w:left w:val="none" w:sz="0" w:space="0" w:color="auto"/>
                    <w:bottom w:val="none" w:sz="0" w:space="0" w:color="auto"/>
                    <w:right w:val="none" w:sz="0" w:space="0" w:color="auto"/>
                  </w:divBdr>
                </w:div>
                <w:div w:id="1129786717">
                  <w:marLeft w:val="480"/>
                  <w:marRight w:val="0"/>
                  <w:marTop w:val="0"/>
                  <w:marBottom w:val="0"/>
                  <w:divBdr>
                    <w:top w:val="none" w:sz="0" w:space="0" w:color="auto"/>
                    <w:left w:val="none" w:sz="0" w:space="0" w:color="auto"/>
                    <w:bottom w:val="none" w:sz="0" w:space="0" w:color="auto"/>
                    <w:right w:val="none" w:sz="0" w:space="0" w:color="auto"/>
                  </w:divBdr>
                </w:div>
                <w:div w:id="1512917504">
                  <w:marLeft w:val="480"/>
                  <w:marRight w:val="0"/>
                  <w:marTop w:val="0"/>
                  <w:marBottom w:val="0"/>
                  <w:divBdr>
                    <w:top w:val="none" w:sz="0" w:space="0" w:color="auto"/>
                    <w:left w:val="none" w:sz="0" w:space="0" w:color="auto"/>
                    <w:bottom w:val="none" w:sz="0" w:space="0" w:color="auto"/>
                    <w:right w:val="none" w:sz="0" w:space="0" w:color="auto"/>
                  </w:divBdr>
                </w:div>
                <w:div w:id="68188550">
                  <w:marLeft w:val="480"/>
                  <w:marRight w:val="0"/>
                  <w:marTop w:val="0"/>
                  <w:marBottom w:val="0"/>
                  <w:divBdr>
                    <w:top w:val="none" w:sz="0" w:space="0" w:color="auto"/>
                    <w:left w:val="none" w:sz="0" w:space="0" w:color="auto"/>
                    <w:bottom w:val="none" w:sz="0" w:space="0" w:color="auto"/>
                    <w:right w:val="none" w:sz="0" w:space="0" w:color="auto"/>
                  </w:divBdr>
                </w:div>
                <w:div w:id="610821881">
                  <w:marLeft w:val="480"/>
                  <w:marRight w:val="0"/>
                  <w:marTop w:val="0"/>
                  <w:marBottom w:val="0"/>
                  <w:divBdr>
                    <w:top w:val="none" w:sz="0" w:space="0" w:color="auto"/>
                    <w:left w:val="none" w:sz="0" w:space="0" w:color="auto"/>
                    <w:bottom w:val="none" w:sz="0" w:space="0" w:color="auto"/>
                    <w:right w:val="none" w:sz="0" w:space="0" w:color="auto"/>
                  </w:divBdr>
                </w:div>
                <w:div w:id="1932160636">
                  <w:marLeft w:val="480"/>
                  <w:marRight w:val="0"/>
                  <w:marTop w:val="0"/>
                  <w:marBottom w:val="0"/>
                  <w:divBdr>
                    <w:top w:val="none" w:sz="0" w:space="0" w:color="auto"/>
                    <w:left w:val="none" w:sz="0" w:space="0" w:color="auto"/>
                    <w:bottom w:val="none" w:sz="0" w:space="0" w:color="auto"/>
                    <w:right w:val="none" w:sz="0" w:space="0" w:color="auto"/>
                  </w:divBdr>
                </w:div>
                <w:div w:id="846360717">
                  <w:marLeft w:val="480"/>
                  <w:marRight w:val="0"/>
                  <w:marTop w:val="0"/>
                  <w:marBottom w:val="0"/>
                  <w:divBdr>
                    <w:top w:val="none" w:sz="0" w:space="0" w:color="auto"/>
                    <w:left w:val="none" w:sz="0" w:space="0" w:color="auto"/>
                    <w:bottom w:val="none" w:sz="0" w:space="0" w:color="auto"/>
                    <w:right w:val="none" w:sz="0" w:space="0" w:color="auto"/>
                  </w:divBdr>
                </w:div>
                <w:div w:id="1815371487">
                  <w:marLeft w:val="480"/>
                  <w:marRight w:val="0"/>
                  <w:marTop w:val="0"/>
                  <w:marBottom w:val="0"/>
                  <w:divBdr>
                    <w:top w:val="none" w:sz="0" w:space="0" w:color="auto"/>
                    <w:left w:val="none" w:sz="0" w:space="0" w:color="auto"/>
                    <w:bottom w:val="none" w:sz="0" w:space="0" w:color="auto"/>
                    <w:right w:val="none" w:sz="0" w:space="0" w:color="auto"/>
                  </w:divBdr>
                </w:div>
                <w:div w:id="941642159">
                  <w:marLeft w:val="480"/>
                  <w:marRight w:val="0"/>
                  <w:marTop w:val="0"/>
                  <w:marBottom w:val="0"/>
                  <w:divBdr>
                    <w:top w:val="none" w:sz="0" w:space="0" w:color="auto"/>
                    <w:left w:val="none" w:sz="0" w:space="0" w:color="auto"/>
                    <w:bottom w:val="none" w:sz="0" w:space="0" w:color="auto"/>
                    <w:right w:val="none" w:sz="0" w:space="0" w:color="auto"/>
                  </w:divBdr>
                </w:div>
                <w:div w:id="1026442579">
                  <w:marLeft w:val="480"/>
                  <w:marRight w:val="0"/>
                  <w:marTop w:val="0"/>
                  <w:marBottom w:val="0"/>
                  <w:divBdr>
                    <w:top w:val="none" w:sz="0" w:space="0" w:color="auto"/>
                    <w:left w:val="none" w:sz="0" w:space="0" w:color="auto"/>
                    <w:bottom w:val="none" w:sz="0" w:space="0" w:color="auto"/>
                    <w:right w:val="none" w:sz="0" w:space="0" w:color="auto"/>
                  </w:divBdr>
                </w:div>
                <w:div w:id="640772490">
                  <w:marLeft w:val="480"/>
                  <w:marRight w:val="0"/>
                  <w:marTop w:val="0"/>
                  <w:marBottom w:val="0"/>
                  <w:divBdr>
                    <w:top w:val="none" w:sz="0" w:space="0" w:color="auto"/>
                    <w:left w:val="none" w:sz="0" w:space="0" w:color="auto"/>
                    <w:bottom w:val="none" w:sz="0" w:space="0" w:color="auto"/>
                    <w:right w:val="none" w:sz="0" w:space="0" w:color="auto"/>
                  </w:divBdr>
                </w:div>
                <w:div w:id="1792086617">
                  <w:marLeft w:val="480"/>
                  <w:marRight w:val="0"/>
                  <w:marTop w:val="0"/>
                  <w:marBottom w:val="0"/>
                  <w:divBdr>
                    <w:top w:val="none" w:sz="0" w:space="0" w:color="auto"/>
                    <w:left w:val="none" w:sz="0" w:space="0" w:color="auto"/>
                    <w:bottom w:val="none" w:sz="0" w:space="0" w:color="auto"/>
                    <w:right w:val="none" w:sz="0" w:space="0" w:color="auto"/>
                  </w:divBdr>
                </w:div>
                <w:div w:id="2121100999">
                  <w:marLeft w:val="480"/>
                  <w:marRight w:val="0"/>
                  <w:marTop w:val="0"/>
                  <w:marBottom w:val="0"/>
                  <w:divBdr>
                    <w:top w:val="none" w:sz="0" w:space="0" w:color="auto"/>
                    <w:left w:val="none" w:sz="0" w:space="0" w:color="auto"/>
                    <w:bottom w:val="none" w:sz="0" w:space="0" w:color="auto"/>
                    <w:right w:val="none" w:sz="0" w:space="0" w:color="auto"/>
                  </w:divBdr>
                </w:div>
                <w:div w:id="2012369644">
                  <w:marLeft w:val="480"/>
                  <w:marRight w:val="0"/>
                  <w:marTop w:val="0"/>
                  <w:marBottom w:val="0"/>
                  <w:divBdr>
                    <w:top w:val="none" w:sz="0" w:space="0" w:color="auto"/>
                    <w:left w:val="none" w:sz="0" w:space="0" w:color="auto"/>
                    <w:bottom w:val="none" w:sz="0" w:space="0" w:color="auto"/>
                    <w:right w:val="none" w:sz="0" w:space="0" w:color="auto"/>
                  </w:divBdr>
                </w:div>
                <w:div w:id="896084608">
                  <w:marLeft w:val="480"/>
                  <w:marRight w:val="0"/>
                  <w:marTop w:val="0"/>
                  <w:marBottom w:val="0"/>
                  <w:divBdr>
                    <w:top w:val="none" w:sz="0" w:space="0" w:color="auto"/>
                    <w:left w:val="none" w:sz="0" w:space="0" w:color="auto"/>
                    <w:bottom w:val="none" w:sz="0" w:space="0" w:color="auto"/>
                    <w:right w:val="none" w:sz="0" w:space="0" w:color="auto"/>
                  </w:divBdr>
                </w:div>
                <w:div w:id="256404872">
                  <w:marLeft w:val="480"/>
                  <w:marRight w:val="0"/>
                  <w:marTop w:val="0"/>
                  <w:marBottom w:val="0"/>
                  <w:divBdr>
                    <w:top w:val="none" w:sz="0" w:space="0" w:color="auto"/>
                    <w:left w:val="none" w:sz="0" w:space="0" w:color="auto"/>
                    <w:bottom w:val="none" w:sz="0" w:space="0" w:color="auto"/>
                    <w:right w:val="none" w:sz="0" w:space="0" w:color="auto"/>
                  </w:divBdr>
                </w:div>
                <w:div w:id="731856639">
                  <w:marLeft w:val="480"/>
                  <w:marRight w:val="0"/>
                  <w:marTop w:val="0"/>
                  <w:marBottom w:val="0"/>
                  <w:divBdr>
                    <w:top w:val="none" w:sz="0" w:space="0" w:color="auto"/>
                    <w:left w:val="none" w:sz="0" w:space="0" w:color="auto"/>
                    <w:bottom w:val="none" w:sz="0" w:space="0" w:color="auto"/>
                    <w:right w:val="none" w:sz="0" w:space="0" w:color="auto"/>
                  </w:divBdr>
                </w:div>
                <w:div w:id="1537348739">
                  <w:marLeft w:val="480"/>
                  <w:marRight w:val="0"/>
                  <w:marTop w:val="0"/>
                  <w:marBottom w:val="0"/>
                  <w:divBdr>
                    <w:top w:val="none" w:sz="0" w:space="0" w:color="auto"/>
                    <w:left w:val="none" w:sz="0" w:space="0" w:color="auto"/>
                    <w:bottom w:val="none" w:sz="0" w:space="0" w:color="auto"/>
                    <w:right w:val="none" w:sz="0" w:space="0" w:color="auto"/>
                  </w:divBdr>
                </w:div>
                <w:div w:id="2081251968">
                  <w:marLeft w:val="480"/>
                  <w:marRight w:val="0"/>
                  <w:marTop w:val="0"/>
                  <w:marBottom w:val="0"/>
                  <w:divBdr>
                    <w:top w:val="none" w:sz="0" w:space="0" w:color="auto"/>
                    <w:left w:val="none" w:sz="0" w:space="0" w:color="auto"/>
                    <w:bottom w:val="none" w:sz="0" w:space="0" w:color="auto"/>
                    <w:right w:val="none" w:sz="0" w:space="0" w:color="auto"/>
                  </w:divBdr>
                </w:div>
                <w:div w:id="1837650480">
                  <w:marLeft w:val="480"/>
                  <w:marRight w:val="0"/>
                  <w:marTop w:val="0"/>
                  <w:marBottom w:val="0"/>
                  <w:divBdr>
                    <w:top w:val="none" w:sz="0" w:space="0" w:color="auto"/>
                    <w:left w:val="none" w:sz="0" w:space="0" w:color="auto"/>
                    <w:bottom w:val="none" w:sz="0" w:space="0" w:color="auto"/>
                    <w:right w:val="none" w:sz="0" w:space="0" w:color="auto"/>
                  </w:divBdr>
                </w:div>
                <w:div w:id="674920014">
                  <w:marLeft w:val="480"/>
                  <w:marRight w:val="0"/>
                  <w:marTop w:val="0"/>
                  <w:marBottom w:val="0"/>
                  <w:divBdr>
                    <w:top w:val="none" w:sz="0" w:space="0" w:color="auto"/>
                    <w:left w:val="none" w:sz="0" w:space="0" w:color="auto"/>
                    <w:bottom w:val="none" w:sz="0" w:space="0" w:color="auto"/>
                    <w:right w:val="none" w:sz="0" w:space="0" w:color="auto"/>
                  </w:divBdr>
                </w:div>
                <w:div w:id="906837582">
                  <w:marLeft w:val="480"/>
                  <w:marRight w:val="0"/>
                  <w:marTop w:val="0"/>
                  <w:marBottom w:val="0"/>
                  <w:divBdr>
                    <w:top w:val="none" w:sz="0" w:space="0" w:color="auto"/>
                    <w:left w:val="none" w:sz="0" w:space="0" w:color="auto"/>
                    <w:bottom w:val="none" w:sz="0" w:space="0" w:color="auto"/>
                    <w:right w:val="none" w:sz="0" w:space="0" w:color="auto"/>
                  </w:divBdr>
                </w:div>
                <w:div w:id="1270548012">
                  <w:marLeft w:val="480"/>
                  <w:marRight w:val="0"/>
                  <w:marTop w:val="0"/>
                  <w:marBottom w:val="0"/>
                  <w:divBdr>
                    <w:top w:val="none" w:sz="0" w:space="0" w:color="auto"/>
                    <w:left w:val="none" w:sz="0" w:space="0" w:color="auto"/>
                    <w:bottom w:val="none" w:sz="0" w:space="0" w:color="auto"/>
                    <w:right w:val="none" w:sz="0" w:space="0" w:color="auto"/>
                  </w:divBdr>
                </w:div>
                <w:div w:id="1635019435">
                  <w:marLeft w:val="480"/>
                  <w:marRight w:val="0"/>
                  <w:marTop w:val="0"/>
                  <w:marBottom w:val="0"/>
                  <w:divBdr>
                    <w:top w:val="none" w:sz="0" w:space="0" w:color="auto"/>
                    <w:left w:val="none" w:sz="0" w:space="0" w:color="auto"/>
                    <w:bottom w:val="none" w:sz="0" w:space="0" w:color="auto"/>
                    <w:right w:val="none" w:sz="0" w:space="0" w:color="auto"/>
                  </w:divBdr>
                </w:div>
              </w:divsChild>
            </w:div>
            <w:div w:id="999388137">
              <w:marLeft w:val="0"/>
              <w:marRight w:val="0"/>
              <w:marTop w:val="0"/>
              <w:marBottom w:val="0"/>
              <w:divBdr>
                <w:top w:val="none" w:sz="0" w:space="0" w:color="auto"/>
                <w:left w:val="none" w:sz="0" w:space="0" w:color="auto"/>
                <w:bottom w:val="none" w:sz="0" w:space="0" w:color="auto"/>
                <w:right w:val="none" w:sz="0" w:space="0" w:color="auto"/>
              </w:divBdr>
              <w:divsChild>
                <w:div w:id="1497498461">
                  <w:marLeft w:val="480"/>
                  <w:marRight w:val="0"/>
                  <w:marTop w:val="0"/>
                  <w:marBottom w:val="0"/>
                  <w:divBdr>
                    <w:top w:val="none" w:sz="0" w:space="0" w:color="auto"/>
                    <w:left w:val="none" w:sz="0" w:space="0" w:color="auto"/>
                    <w:bottom w:val="none" w:sz="0" w:space="0" w:color="auto"/>
                    <w:right w:val="none" w:sz="0" w:space="0" w:color="auto"/>
                  </w:divBdr>
                </w:div>
                <w:div w:id="538202263">
                  <w:marLeft w:val="480"/>
                  <w:marRight w:val="0"/>
                  <w:marTop w:val="0"/>
                  <w:marBottom w:val="0"/>
                  <w:divBdr>
                    <w:top w:val="none" w:sz="0" w:space="0" w:color="auto"/>
                    <w:left w:val="none" w:sz="0" w:space="0" w:color="auto"/>
                    <w:bottom w:val="none" w:sz="0" w:space="0" w:color="auto"/>
                    <w:right w:val="none" w:sz="0" w:space="0" w:color="auto"/>
                  </w:divBdr>
                </w:div>
                <w:div w:id="1552500723">
                  <w:marLeft w:val="480"/>
                  <w:marRight w:val="0"/>
                  <w:marTop w:val="0"/>
                  <w:marBottom w:val="0"/>
                  <w:divBdr>
                    <w:top w:val="none" w:sz="0" w:space="0" w:color="auto"/>
                    <w:left w:val="none" w:sz="0" w:space="0" w:color="auto"/>
                    <w:bottom w:val="none" w:sz="0" w:space="0" w:color="auto"/>
                    <w:right w:val="none" w:sz="0" w:space="0" w:color="auto"/>
                  </w:divBdr>
                </w:div>
                <w:div w:id="1576432633">
                  <w:marLeft w:val="480"/>
                  <w:marRight w:val="0"/>
                  <w:marTop w:val="0"/>
                  <w:marBottom w:val="0"/>
                  <w:divBdr>
                    <w:top w:val="none" w:sz="0" w:space="0" w:color="auto"/>
                    <w:left w:val="none" w:sz="0" w:space="0" w:color="auto"/>
                    <w:bottom w:val="none" w:sz="0" w:space="0" w:color="auto"/>
                    <w:right w:val="none" w:sz="0" w:space="0" w:color="auto"/>
                  </w:divBdr>
                </w:div>
                <w:div w:id="1001588726">
                  <w:marLeft w:val="480"/>
                  <w:marRight w:val="0"/>
                  <w:marTop w:val="0"/>
                  <w:marBottom w:val="0"/>
                  <w:divBdr>
                    <w:top w:val="none" w:sz="0" w:space="0" w:color="auto"/>
                    <w:left w:val="none" w:sz="0" w:space="0" w:color="auto"/>
                    <w:bottom w:val="none" w:sz="0" w:space="0" w:color="auto"/>
                    <w:right w:val="none" w:sz="0" w:space="0" w:color="auto"/>
                  </w:divBdr>
                </w:div>
                <w:div w:id="2070613072">
                  <w:marLeft w:val="480"/>
                  <w:marRight w:val="0"/>
                  <w:marTop w:val="0"/>
                  <w:marBottom w:val="0"/>
                  <w:divBdr>
                    <w:top w:val="none" w:sz="0" w:space="0" w:color="auto"/>
                    <w:left w:val="none" w:sz="0" w:space="0" w:color="auto"/>
                    <w:bottom w:val="none" w:sz="0" w:space="0" w:color="auto"/>
                    <w:right w:val="none" w:sz="0" w:space="0" w:color="auto"/>
                  </w:divBdr>
                </w:div>
                <w:div w:id="1944265210">
                  <w:marLeft w:val="480"/>
                  <w:marRight w:val="0"/>
                  <w:marTop w:val="0"/>
                  <w:marBottom w:val="0"/>
                  <w:divBdr>
                    <w:top w:val="none" w:sz="0" w:space="0" w:color="auto"/>
                    <w:left w:val="none" w:sz="0" w:space="0" w:color="auto"/>
                    <w:bottom w:val="none" w:sz="0" w:space="0" w:color="auto"/>
                    <w:right w:val="none" w:sz="0" w:space="0" w:color="auto"/>
                  </w:divBdr>
                </w:div>
                <w:div w:id="117839219">
                  <w:marLeft w:val="480"/>
                  <w:marRight w:val="0"/>
                  <w:marTop w:val="0"/>
                  <w:marBottom w:val="0"/>
                  <w:divBdr>
                    <w:top w:val="none" w:sz="0" w:space="0" w:color="auto"/>
                    <w:left w:val="none" w:sz="0" w:space="0" w:color="auto"/>
                    <w:bottom w:val="none" w:sz="0" w:space="0" w:color="auto"/>
                    <w:right w:val="none" w:sz="0" w:space="0" w:color="auto"/>
                  </w:divBdr>
                </w:div>
                <w:div w:id="1510169640">
                  <w:marLeft w:val="480"/>
                  <w:marRight w:val="0"/>
                  <w:marTop w:val="0"/>
                  <w:marBottom w:val="0"/>
                  <w:divBdr>
                    <w:top w:val="none" w:sz="0" w:space="0" w:color="auto"/>
                    <w:left w:val="none" w:sz="0" w:space="0" w:color="auto"/>
                    <w:bottom w:val="none" w:sz="0" w:space="0" w:color="auto"/>
                    <w:right w:val="none" w:sz="0" w:space="0" w:color="auto"/>
                  </w:divBdr>
                </w:div>
                <w:div w:id="173882751">
                  <w:marLeft w:val="480"/>
                  <w:marRight w:val="0"/>
                  <w:marTop w:val="0"/>
                  <w:marBottom w:val="0"/>
                  <w:divBdr>
                    <w:top w:val="none" w:sz="0" w:space="0" w:color="auto"/>
                    <w:left w:val="none" w:sz="0" w:space="0" w:color="auto"/>
                    <w:bottom w:val="none" w:sz="0" w:space="0" w:color="auto"/>
                    <w:right w:val="none" w:sz="0" w:space="0" w:color="auto"/>
                  </w:divBdr>
                </w:div>
                <w:div w:id="1435830173">
                  <w:marLeft w:val="480"/>
                  <w:marRight w:val="0"/>
                  <w:marTop w:val="0"/>
                  <w:marBottom w:val="0"/>
                  <w:divBdr>
                    <w:top w:val="none" w:sz="0" w:space="0" w:color="auto"/>
                    <w:left w:val="none" w:sz="0" w:space="0" w:color="auto"/>
                    <w:bottom w:val="none" w:sz="0" w:space="0" w:color="auto"/>
                    <w:right w:val="none" w:sz="0" w:space="0" w:color="auto"/>
                  </w:divBdr>
                </w:div>
                <w:div w:id="659964445">
                  <w:marLeft w:val="480"/>
                  <w:marRight w:val="0"/>
                  <w:marTop w:val="0"/>
                  <w:marBottom w:val="0"/>
                  <w:divBdr>
                    <w:top w:val="none" w:sz="0" w:space="0" w:color="auto"/>
                    <w:left w:val="none" w:sz="0" w:space="0" w:color="auto"/>
                    <w:bottom w:val="none" w:sz="0" w:space="0" w:color="auto"/>
                    <w:right w:val="none" w:sz="0" w:space="0" w:color="auto"/>
                  </w:divBdr>
                </w:div>
                <w:div w:id="1620529056">
                  <w:marLeft w:val="480"/>
                  <w:marRight w:val="0"/>
                  <w:marTop w:val="0"/>
                  <w:marBottom w:val="0"/>
                  <w:divBdr>
                    <w:top w:val="none" w:sz="0" w:space="0" w:color="auto"/>
                    <w:left w:val="none" w:sz="0" w:space="0" w:color="auto"/>
                    <w:bottom w:val="none" w:sz="0" w:space="0" w:color="auto"/>
                    <w:right w:val="none" w:sz="0" w:space="0" w:color="auto"/>
                  </w:divBdr>
                </w:div>
                <w:div w:id="1160929690">
                  <w:marLeft w:val="480"/>
                  <w:marRight w:val="0"/>
                  <w:marTop w:val="0"/>
                  <w:marBottom w:val="0"/>
                  <w:divBdr>
                    <w:top w:val="none" w:sz="0" w:space="0" w:color="auto"/>
                    <w:left w:val="none" w:sz="0" w:space="0" w:color="auto"/>
                    <w:bottom w:val="none" w:sz="0" w:space="0" w:color="auto"/>
                    <w:right w:val="none" w:sz="0" w:space="0" w:color="auto"/>
                  </w:divBdr>
                </w:div>
                <w:div w:id="1847476245">
                  <w:marLeft w:val="480"/>
                  <w:marRight w:val="0"/>
                  <w:marTop w:val="0"/>
                  <w:marBottom w:val="0"/>
                  <w:divBdr>
                    <w:top w:val="none" w:sz="0" w:space="0" w:color="auto"/>
                    <w:left w:val="none" w:sz="0" w:space="0" w:color="auto"/>
                    <w:bottom w:val="none" w:sz="0" w:space="0" w:color="auto"/>
                    <w:right w:val="none" w:sz="0" w:space="0" w:color="auto"/>
                  </w:divBdr>
                </w:div>
                <w:div w:id="2147159371">
                  <w:marLeft w:val="480"/>
                  <w:marRight w:val="0"/>
                  <w:marTop w:val="0"/>
                  <w:marBottom w:val="0"/>
                  <w:divBdr>
                    <w:top w:val="none" w:sz="0" w:space="0" w:color="auto"/>
                    <w:left w:val="none" w:sz="0" w:space="0" w:color="auto"/>
                    <w:bottom w:val="none" w:sz="0" w:space="0" w:color="auto"/>
                    <w:right w:val="none" w:sz="0" w:space="0" w:color="auto"/>
                  </w:divBdr>
                </w:div>
                <w:div w:id="170413073">
                  <w:marLeft w:val="480"/>
                  <w:marRight w:val="0"/>
                  <w:marTop w:val="0"/>
                  <w:marBottom w:val="0"/>
                  <w:divBdr>
                    <w:top w:val="none" w:sz="0" w:space="0" w:color="auto"/>
                    <w:left w:val="none" w:sz="0" w:space="0" w:color="auto"/>
                    <w:bottom w:val="none" w:sz="0" w:space="0" w:color="auto"/>
                    <w:right w:val="none" w:sz="0" w:space="0" w:color="auto"/>
                  </w:divBdr>
                </w:div>
                <w:div w:id="1121873649">
                  <w:marLeft w:val="480"/>
                  <w:marRight w:val="0"/>
                  <w:marTop w:val="0"/>
                  <w:marBottom w:val="0"/>
                  <w:divBdr>
                    <w:top w:val="none" w:sz="0" w:space="0" w:color="auto"/>
                    <w:left w:val="none" w:sz="0" w:space="0" w:color="auto"/>
                    <w:bottom w:val="none" w:sz="0" w:space="0" w:color="auto"/>
                    <w:right w:val="none" w:sz="0" w:space="0" w:color="auto"/>
                  </w:divBdr>
                </w:div>
                <w:div w:id="909729263">
                  <w:marLeft w:val="480"/>
                  <w:marRight w:val="0"/>
                  <w:marTop w:val="0"/>
                  <w:marBottom w:val="0"/>
                  <w:divBdr>
                    <w:top w:val="none" w:sz="0" w:space="0" w:color="auto"/>
                    <w:left w:val="none" w:sz="0" w:space="0" w:color="auto"/>
                    <w:bottom w:val="none" w:sz="0" w:space="0" w:color="auto"/>
                    <w:right w:val="none" w:sz="0" w:space="0" w:color="auto"/>
                  </w:divBdr>
                </w:div>
                <w:div w:id="1220821462">
                  <w:marLeft w:val="480"/>
                  <w:marRight w:val="0"/>
                  <w:marTop w:val="0"/>
                  <w:marBottom w:val="0"/>
                  <w:divBdr>
                    <w:top w:val="none" w:sz="0" w:space="0" w:color="auto"/>
                    <w:left w:val="none" w:sz="0" w:space="0" w:color="auto"/>
                    <w:bottom w:val="none" w:sz="0" w:space="0" w:color="auto"/>
                    <w:right w:val="none" w:sz="0" w:space="0" w:color="auto"/>
                  </w:divBdr>
                </w:div>
                <w:div w:id="1269459731">
                  <w:marLeft w:val="480"/>
                  <w:marRight w:val="0"/>
                  <w:marTop w:val="0"/>
                  <w:marBottom w:val="0"/>
                  <w:divBdr>
                    <w:top w:val="none" w:sz="0" w:space="0" w:color="auto"/>
                    <w:left w:val="none" w:sz="0" w:space="0" w:color="auto"/>
                    <w:bottom w:val="none" w:sz="0" w:space="0" w:color="auto"/>
                    <w:right w:val="none" w:sz="0" w:space="0" w:color="auto"/>
                  </w:divBdr>
                </w:div>
                <w:div w:id="1513564188">
                  <w:marLeft w:val="480"/>
                  <w:marRight w:val="0"/>
                  <w:marTop w:val="0"/>
                  <w:marBottom w:val="0"/>
                  <w:divBdr>
                    <w:top w:val="none" w:sz="0" w:space="0" w:color="auto"/>
                    <w:left w:val="none" w:sz="0" w:space="0" w:color="auto"/>
                    <w:bottom w:val="none" w:sz="0" w:space="0" w:color="auto"/>
                    <w:right w:val="none" w:sz="0" w:space="0" w:color="auto"/>
                  </w:divBdr>
                </w:div>
                <w:div w:id="1304264519">
                  <w:marLeft w:val="480"/>
                  <w:marRight w:val="0"/>
                  <w:marTop w:val="0"/>
                  <w:marBottom w:val="0"/>
                  <w:divBdr>
                    <w:top w:val="none" w:sz="0" w:space="0" w:color="auto"/>
                    <w:left w:val="none" w:sz="0" w:space="0" w:color="auto"/>
                    <w:bottom w:val="none" w:sz="0" w:space="0" w:color="auto"/>
                    <w:right w:val="none" w:sz="0" w:space="0" w:color="auto"/>
                  </w:divBdr>
                </w:div>
                <w:div w:id="1731344261">
                  <w:marLeft w:val="480"/>
                  <w:marRight w:val="0"/>
                  <w:marTop w:val="0"/>
                  <w:marBottom w:val="0"/>
                  <w:divBdr>
                    <w:top w:val="none" w:sz="0" w:space="0" w:color="auto"/>
                    <w:left w:val="none" w:sz="0" w:space="0" w:color="auto"/>
                    <w:bottom w:val="none" w:sz="0" w:space="0" w:color="auto"/>
                    <w:right w:val="none" w:sz="0" w:space="0" w:color="auto"/>
                  </w:divBdr>
                </w:div>
                <w:div w:id="115760740">
                  <w:marLeft w:val="480"/>
                  <w:marRight w:val="0"/>
                  <w:marTop w:val="0"/>
                  <w:marBottom w:val="0"/>
                  <w:divBdr>
                    <w:top w:val="none" w:sz="0" w:space="0" w:color="auto"/>
                    <w:left w:val="none" w:sz="0" w:space="0" w:color="auto"/>
                    <w:bottom w:val="none" w:sz="0" w:space="0" w:color="auto"/>
                    <w:right w:val="none" w:sz="0" w:space="0" w:color="auto"/>
                  </w:divBdr>
                </w:div>
              </w:divsChild>
            </w:div>
            <w:div w:id="89010990">
              <w:marLeft w:val="0"/>
              <w:marRight w:val="0"/>
              <w:marTop w:val="0"/>
              <w:marBottom w:val="0"/>
              <w:divBdr>
                <w:top w:val="none" w:sz="0" w:space="0" w:color="auto"/>
                <w:left w:val="none" w:sz="0" w:space="0" w:color="auto"/>
                <w:bottom w:val="none" w:sz="0" w:space="0" w:color="auto"/>
                <w:right w:val="none" w:sz="0" w:space="0" w:color="auto"/>
              </w:divBdr>
              <w:divsChild>
                <w:div w:id="1420902228">
                  <w:marLeft w:val="480"/>
                  <w:marRight w:val="0"/>
                  <w:marTop w:val="0"/>
                  <w:marBottom w:val="0"/>
                  <w:divBdr>
                    <w:top w:val="none" w:sz="0" w:space="0" w:color="auto"/>
                    <w:left w:val="none" w:sz="0" w:space="0" w:color="auto"/>
                    <w:bottom w:val="none" w:sz="0" w:space="0" w:color="auto"/>
                    <w:right w:val="none" w:sz="0" w:space="0" w:color="auto"/>
                  </w:divBdr>
                </w:div>
                <w:div w:id="111675665">
                  <w:marLeft w:val="480"/>
                  <w:marRight w:val="0"/>
                  <w:marTop w:val="0"/>
                  <w:marBottom w:val="0"/>
                  <w:divBdr>
                    <w:top w:val="none" w:sz="0" w:space="0" w:color="auto"/>
                    <w:left w:val="none" w:sz="0" w:space="0" w:color="auto"/>
                    <w:bottom w:val="none" w:sz="0" w:space="0" w:color="auto"/>
                    <w:right w:val="none" w:sz="0" w:space="0" w:color="auto"/>
                  </w:divBdr>
                </w:div>
                <w:div w:id="1351107079">
                  <w:marLeft w:val="480"/>
                  <w:marRight w:val="0"/>
                  <w:marTop w:val="0"/>
                  <w:marBottom w:val="0"/>
                  <w:divBdr>
                    <w:top w:val="none" w:sz="0" w:space="0" w:color="auto"/>
                    <w:left w:val="none" w:sz="0" w:space="0" w:color="auto"/>
                    <w:bottom w:val="none" w:sz="0" w:space="0" w:color="auto"/>
                    <w:right w:val="none" w:sz="0" w:space="0" w:color="auto"/>
                  </w:divBdr>
                </w:div>
                <w:div w:id="891428102">
                  <w:marLeft w:val="480"/>
                  <w:marRight w:val="0"/>
                  <w:marTop w:val="0"/>
                  <w:marBottom w:val="0"/>
                  <w:divBdr>
                    <w:top w:val="none" w:sz="0" w:space="0" w:color="auto"/>
                    <w:left w:val="none" w:sz="0" w:space="0" w:color="auto"/>
                    <w:bottom w:val="none" w:sz="0" w:space="0" w:color="auto"/>
                    <w:right w:val="none" w:sz="0" w:space="0" w:color="auto"/>
                  </w:divBdr>
                </w:div>
                <w:div w:id="240330764">
                  <w:marLeft w:val="480"/>
                  <w:marRight w:val="0"/>
                  <w:marTop w:val="0"/>
                  <w:marBottom w:val="0"/>
                  <w:divBdr>
                    <w:top w:val="none" w:sz="0" w:space="0" w:color="auto"/>
                    <w:left w:val="none" w:sz="0" w:space="0" w:color="auto"/>
                    <w:bottom w:val="none" w:sz="0" w:space="0" w:color="auto"/>
                    <w:right w:val="none" w:sz="0" w:space="0" w:color="auto"/>
                  </w:divBdr>
                </w:div>
                <w:div w:id="1844582644">
                  <w:marLeft w:val="480"/>
                  <w:marRight w:val="0"/>
                  <w:marTop w:val="0"/>
                  <w:marBottom w:val="0"/>
                  <w:divBdr>
                    <w:top w:val="none" w:sz="0" w:space="0" w:color="auto"/>
                    <w:left w:val="none" w:sz="0" w:space="0" w:color="auto"/>
                    <w:bottom w:val="none" w:sz="0" w:space="0" w:color="auto"/>
                    <w:right w:val="none" w:sz="0" w:space="0" w:color="auto"/>
                  </w:divBdr>
                </w:div>
                <w:div w:id="1432432521">
                  <w:marLeft w:val="480"/>
                  <w:marRight w:val="0"/>
                  <w:marTop w:val="0"/>
                  <w:marBottom w:val="0"/>
                  <w:divBdr>
                    <w:top w:val="none" w:sz="0" w:space="0" w:color="auto"/>
                    <w:left w:val="none" w:sz="0" w:space="0" w:color="auto"/>
                    <w:bottom w:val="none" w:sz="0" w:space="0" w:color="auto"/>
                    <w:right w:val="none" w:sz="0" w:space="0" w:color="auto"/>
                  </w:divBdr>
                </w:div>
                <w:div w:id="747849054">
                  <w:marLeft w:val="480"/>
                  <w:marRight w:val="0"/>
                  <w:marTop w:val="0"/>
                  <w:marBottom w:val="0"/>
                  <w:divBdr>
                    <w:top w:val="none" w:sz="0" w:space="0" w:color="auto"/>
                    <w:left w:val="none" w:sz="0" w:space="0" w:color="auto"/>
                    <w:bottom w:val="none" w:sz="0" w:space="0" w:color="auto"/>
                    <w:right w:val="none" w:sz="0" w:space="0" w:color="auto"/>
                  </w:divBdr>
                </w:div>
                <w:div w:id="1138297835">
                  <w:marLeft w:val="480"/>
                  <w:marRight w:val="0"/>
                  <w:marTop w:val="0"/>
                  <w:marBottom w:val="0"/>
                  <w:divBdr>
                    <w:top w:val="none" w:sz="0" w:space="0" w:color="auto"/>
                    <w:left w:val="none" w:sz="0" w:space="0" w:color="auto"/>
                    <w:bottom w:val="none" w:sz="0" w:space="0" w:color="auto"/>
                    <w:right w:val="none" w:sz="0" w:space="0" w:color="auto"/>
                  </w:divBdr>
                </w:div>
                <w:div w:id="1235041861">
                  <w:marLeft w:val="480"/>
                  <w:marRight w:val="0"/>
                  <w:marTop w:val="0"/>
                  <w:marBottom w:val="0"/>
                  <w:divBdr>
                    <w:top w:val="none" w:sz="0" w:space="0" w:color="auto"/>
                    <w:left w:val="none" w:sz="0" w:space="0" w:color="auto"/>
                    <w:bottom w:val="none" w:sz="0" w:space="0" w:color="auto"/>
                    <w:right w:val="none" w:sz="0" w:space="0" w:color="auto"/>
                  </w:divBdr>
                </w:div>
                <w:div w:id="2069496471">
                  <w:marLeft w:val="480"/>
                  <w:marRight w:val="0"/>
                  <w:marTop w:val="0"/>
                  <w:marBottom w:val="0"/>
                  <w:divBdr>
                    <w:top w:val="none" w:sz="0" w:space="0" w:color="auto"/>
                    <w:left w:val="none" w:sz="0" w:space="0" w:color="auto"/>
                    <w:bottom w:val="none" w:sz="0" w:space="0" w:color="auto"/>
                    <w:right w:val="none" w:sz="0" w:space="0" w:color="auto"/>
                  </w:divBdr>
                </w:div>
                <w:div w:id="1847015137">
                  <w:marLeft w:val="480"/>
                  <w:marRight w:val="0"/>
                  <w:marTop w:val="0"/>
                  <w:marBottom w:val="0"/>
                  <w:divBdr>
                    <w:top w:val="none" w:sz="0" w:space="0" w:color="auto"/>
                    <w:left w:val="none" w:sz="0" w:space="0" w:color="auto"/>
                    <w:bottom w:val="none" w:sz="0" w:space="0" w:color="auto"/>
                    <w:right w:val="none" w:sz="0" w:space="0" w:color="auto"/>
                  </w:divBdr>
                </w:div>
                <w:div w:id="1579288697">
                  <w:marLeft w:val="480"/>
                  <w:marRight w:val="0"/>
                  <w:marTop w:val="0"/>
                  <w:marBottom w:val="0"/>
                  <w:divBdr>
                    <w:top w:val="none" w:sz="0" w:space="0" w:color="auto"/>
                    <w:left w:val="none" w:sz="0" w:space="0" w:color="auto"/>
                    <w:bottom w:val="none" w:sz="0" w:space="0" w:color="auto"/>
                    <w:right w:val="none" w:sz="0" w:space="0" w:color="auto"/>
                  </w:divBdr>
                </w:div>
                <w:div w:id="362707507">
                  <w:marLeft w:val="480"/>
                  <w:marRight w:val="0"/>
                  <w:marTop w:val="0"/>
                  <w:marBottom w:val="0"/>
                  <w:divBdr>
                    <w:top w:val="none" w:sz="0" w:space="0" w:color="auto"/>
                    <w:left w:val="none" w:sz="0" w:space="0" w:color="auto"/>
                    <w:bottom w:val="none" w:sz="0" w:space="0" w:color="auto"/>
                    <w:right w:val="none" w:sz="0" w:space="0" w:color="auto"/>
                  </w:divBdr>
                </w:div>
                <w:div w:id="797341047">
                  <w:marLeft w:val="480"/>
                  <w:marRight w:val="0"/>
                  <w:marTop w:val="0"/>
                  <w:marBottom w:val="0"/>
                  <w:divBdr>
                    <w:top w:val="none" w:sz="0" w:space="0" w:color="auto"/>
                    <w:left w:val="none" w:sz="0" w:space="0" w:color="auto"/>
                    <w:bottom w:val="none" w:sz="0" w:space="0" w:color="auto"/>
                    <w:right w:val="none" w:sz="0" w:space="0" w:color="auto"/>
                  </w:divBdr>
                </w:div>
                <w:div w:id="1965185361">
                  <w:marLeft w:val="480"/>
                  <w:marRight w:val="0"/>
                  <w:marTop w:val="0"/>
                  <w:marBottom w:val="0"/>
                  <w:divBdr>
                    <w:top w:val="none" w:sz="0" w:space="0" w:color="auto"/>
                    <w:left w:val="none" w:sz="0" w:space="0" w:color="auto"/>
                    <w:bottom w:val="none" w:sz="0" w:space="0" w:color="auto"/>
                    <w:right w:val="none" w:sz="0" w:space="0" w:color="auto"/>
                  </w:divBdr>
                </w:div>
                <w:div w:id="645741454">
                  <w:marLeft w:val="480"/>
                  <w:marRight w:val="0"/>
                  <w:marTop w:val="0"/>
                  <w:marBottom w:val="0"/>
                  <w:divBdr>
                    <w:top w:val="none" w:sz="0" w:space="0" w:color="auto"/>
                    <w:left w:val="none" w:sz="0" w:space="0" w:color="auto"/>
                    <w:bottom w:val="none" w:sz="0" w:space="0" w:color="auto"/>
                    <w:right w:val="none" w:sz="0" w:space="0" w:color="auto"/>
                  </w:divBdr>
                </w:div>
                <w:div w:id="1469125310">
                  <w:marLeft w:val="480"/>
                  <w:marRight w:val="0"/>
                  <w:marTop w:val="0"/>
                  <w:marBottom w:val="0"/>
                  <w:divBdr>
                    <w:top w:val="none" w:sz="0" w:space="0" w:color="auto"/>
                    <w:left w:val="none" w:sz="0" w:space="0" w:color="auto"/>
                    <w:bottom w:val="none" w:sz="0" w:space="0" w:color="auto"/>
                    <w:right w:val="none" w:sz="0" w:space="0" w:color="auto"/>
                  </w:divBdr>
                </w:div>
                <w:div w:id="357583111">
                  <w:marLeft w:val="480"/>
                  <w:marRight w:val="0"/>
                  <w:marTop w:val="0"/>
                  <w:marBottom w:val="0"/>
                  <w:divBdr>
                    <w:top w:val="none" w:sz="0" w:space="0" w:color="auto"/>
                    <w:left w:val="none" w:sz="0" w:space="0" w:color="auto"/>
                    <w:bottom w:val="none" w:sz="0" w:space="0" w:color="auto"/>
                    <w:right w:val="none" w:sz="0" w:space="0" w:color="auto"/>
                  </w:divBdr>
                </w:div>
                <w:div w:id="622267551">
                  <w:marLeft w:val="480"/>
                  <w:marRight w:val="0"/>
                  <w:marTop w:val="0"/>
                  <w:marBottom w:val="0"/>
                  <w:divBdr>
                    <w:top w:val="none" w:sz="0" w:space="0" w:color="auto"/>
                    <w:left w:val="none" w:sz="0" w:space="0" w:color="auto"/>
                    <w:bottom w:val="none" w:sz="0" w:space="0" w:color="auto"/>
                    <w:right w:val="none" w:sz="0" w:space="0" w:color="auto"/>
                  </w:divBdr>
                </w:div>
                <w:div w:id="1165241883">
                  <w:marLeft w:val="480"/>
                  <w:marRight w:val="0"/>
                  <w:marTop w:val="0"/>
                  <w:marBottom w:val="0"/>
                  <w:divBdr>
                    <w:top w:val="none" w:sz="0" w:space="0" w:color="auto"/>
                    <w:left w:val="none" w:sz="0" w:space="0" w:color="auto"/>
                    <w:bottom w:val="none" w:sz="0" w:space="0" w:color="auto"/>
                    <w:right w:val="none" w:sz="0" w:space="0" w:color="auto"/>
                  </w:divBdr>
                </w:div>
                <w:div w:id="1713964312">
                  <w:marLeft w:val="480"/>
                  <w:marRight w:val="0"/>
                  <w:marTop w:val="0"/>
                  <w:marBottom w:val="0"/>
                  <w:divBdr>
                    <w:top w:val="none" w:sz="0" w:space="0" w:color="auto"/>
                    <w:left w:val="none" w:sz="0" w:space="0" w:color="auto"/>
                    <w:bottom w:val="none" w:sz="0" w:space="0" w:color="auto"/>
                    <w:right w:val="none" w:sz="0" w:space="0" w:color="auto"/>
                  </w:divBdr>
                </w:div>
                <w:div w:id="1768503863">
                  <w:marLeft w:val="480"/>
                  <w:marRight w:val="0"/>
                  <w:marTop w:val="0"/>
                  <w:marBottom w:val="0"/>
                  <w:divBdr>
                    <w:top w:val="none" w:sz="0" w:space="0" w:color="auto"/>
                    <w:left w:val="none" w:sz="0" w:space="0" w:color="auto"/>
                    <w:bottom w:val="none" w:sz="0" w:space="0" w:color="auto"/>
                    <w:right w:val="none" w:sz="0" w:space="0" w:color="auto"/>
                  </w:divBdr>
                </w:div>
                <w:div w:id="1920291247">
                  <w:marLeft w:val="480"/>
                  <w:marRight w:val="0"/>
                  <w:marTop w:val="0"/>
                  <w:marBottom w:val="0"/>
                  <w:divBdr>
                    <w:top w:val="none" w:sz="0" w:space="0" w:color="auto"/>
                    <w:left w:val="none" w:sz="0" w:space="0" w:color="auto"/>
                    <w:bottom w:val="none" w:sz="0" w:space="0" w:color="auto"/>
                    <w:right w:val="none" w:sz="0" w:space="0" w:color="auto"/>
                  </w:divBdr>
                </w:div>
                <w:div w:id="895434032">
                  <w:marLeft w:val="480"/>
                  <w:marRight w:val="0"/>
                  <w:marTop w:val="0"/>
                  <w:marBottom w:val="0"/>
                  <w:divBdr>
                    <w:top w:val="none" w:sz="0" w:space="0" w:color="auto"/>
                    <w:left w:val="none" w:sz="0" w:space="0" w:color="auto"/>
                    <w:bottom w:val="none" w:sz="0" w:space="0" w:color="auto"/>
                    <w:right w:val="none" w:sz="0" w:space="0" w:color="auto"/>
                  </w:divBdr>
                </w:div>
              </w:divsChild>
            </w:div>
            <w:div w:id="1970743414">
              <w:marLeft w:val="0"/>
              <w:marRight w:val="0"/>
              <w:marTop w:val="0"/>
              <w:marBottom w:val="0"/>
              <w:divBdr>
                <w:top w:val="none" w:sz="0" w:space="0" w:color="auto"/>
                <w:left w:val="none" w:sz="0" w:space="0" w:color="auto"/>
                <w:bottom w:val="none" w:sz="0" w:space="0" w:color="auto"/>
                <w:right w:val="none" w:sz="0" w:space="0" w:color="auto"/>
              </w:divBdr>
              <w:divsChild>
                <w:div w:id="1213273856">
                  <w:marLeft w:val="480"/>
                  <w:marRight w:val="0"/>
                  <w:marTop w:val="0"/>
                  <w:marBottom w:val="0"/>
                  <w:divBdr>
                    <w:top w:val="none" w:sz="0" w:space="0" w:color="auto"/>
                    <w:left w:val="none" w:sz="0" w:space="0" w:color="auto"/>
                    <w:bottom w:val="none" w:sz="0" w:space="0" w:color="auto"/>
                    <w:right w:val="none" w:sz="0" w:space="0" w:color="auto"/>
                  </w:divBdr>
                </w:div>
                <w:div w:id="1562868799">
                  <w:marLeft w:val="480"/>
                  <w:marRight w:val="0"/>
                  <w:marTop w:val="0"/>
                  <w:marBottom w:val="0"/>
                  <w:divBdr>
                    <w:top w:val="none" w:sz="0" w:space="0" w:color="auto"/>
                    <w:left w:val="none" w:sz="0" w:space="0" w:color="auto"/>
                    <w:bottom w:val="none" w:sz="0" w:space="0" w:color="auto"/>
                    <w:right w:val="none" w:sz="0" w:space="0" w:color="auto"/>
                  </w:divBdr>
                </w:div>
                <w:div w:id="466821527">
                  <w:marLeft w:val="480"/>
                  <w:marRight w:val="0"/>
                  <w:marTop w:val="0"/>
                  <w:marBottom w:val="0"/>
                  <w:divBdr>
                    <w:top w:val="none" w:sz="0" w:space="0" w:color="auto"/>
                    <w:left w:val="none" w:sz="0" w:space="0" w:color="auto"/>
                    <w:bottom w:val="none" w:sz="0" w:space="0" w:color="auto"/>
                    <w:right w:val="none" w:sz="0" w:space="0" w:color="auto"/>
                  </w:divBdr>
                </w:div>
                <w:div w:id="796029530">
                  <w:marLeft w:val="480"/>
                  <w:marRight w:val="0"/>
                  <w:marTop w:val="0"/>
                  <w:marBottom w:val="0"/>
                  <w:divBdr>
                    <w:top w:val="none" w:sz="0" w:space="0" w:color="auto"/>
                    <w:left w:val="none" w:sz="0" w:space="0" w:color="auto"/>
                    <w:bottom w:val="none" w:sz="0" w:space="0" w:color="auto"/>
                    <w:right w:val="none" w:sz="0" w:space="0" w:color="auto"/>
                  </w:divBdr>
                </w:div>
                <w:div w:id="22218076">
                  <w:marLeft w:val="480"/>
                  <w:marRight w:val="0"/>
                  <w:marTop w:val="0"/>
                  <w:marBottom w:val="0"/>
                  <w:divBdr>
                    <w:top w:val="none" w:sz="0" w:space="0" w:color="auto"/>
                    <w:left w:val="none" w:sz="0" w:space="0" w:color="auto"/>
                    <w:bottom w:val="none" w:sz="0" w:space="0" w:color="auto"/>
                    <w:right w:val="none" w:sz="0" w:space="0" w:color="auto"/>
                  </w:divBdr>
                </w:div>
                <w:div w:id="629165523">
                  <w:marLeft w:val="480"/>
                  <w:marRight w:val="0"/>
                  <w:marTop w:val="0"/>
                  <w:marBottom w:val="0"/>
                  <w:divBdr>
                    <w:top w:val="none" w:sz="0" w:space="0" w:color="auto"/>
                    <w:left w:val="none" w:sz="0" w:space="0" w:color="auto"/>
                    <w:bottom w:val="none" w:sz="0" w:space="0" w:color="auto"/>
                    <w:right w:val="none" w:sz="0" w:space="0" w:color="auto"/>
                  </w:divBdr>
                </w:div>
                <w:div w:id="857423319">
                  <w:marLeft w:val="480"/>
                  <w:marRight w:val="0"/>
                  <w:marTop w:val="0"/>
                  <w:marBottom w:val="0"/>
                  <w:divBdr>
                    <w:top w:val="none" w:sz="0" w:space="0" w:color="auto"/>
                    <w:left w:val="none" w:sz="0" w:space="0" w:color="auto"/>
                    <w:bottom w:val="none" w:sz="0" w:space="0" w:color="auto"/>
                    <w:right w:val="none" w:sz="0" w:space="0" w:color="auto"/>
                  </w:divBdr>
                </w:div>
                <w:div w:id="130948729">
                  <w:marLeft w:val="480"/>
                  <w:marRight w:val="0"/>
                  <w:marTop w:val="0"/>
                  <w:marBottom w:val="0"/>
                  <w:divBdr>
                    <w:top w:val="none" w:sz="0" w:space="0" w:color="auto"/>
                    <w:left w:val="none" w:sz="0" w:space="0" w:color="auto"/>
                    <w:bottom w:val="none" w:sz="0" w:space="0" w:color="auto"/>
                    <w:right w:val="none" w:sz="0" w:space="0" w:color="auto"/>
                  </w:divBdr>
                </w:div>
                <w:div w:id="132799237">
                  <w:marLeft w:val="480"/>
                  <w:marRight w:val="0"/>
                  <w:marTop w:val="0"/>
                  <w:marBottom w:val="0"/>
                  <w:divBdr>
                    <w:top w:val="none" w:sz="0" w:space="0" w:color="auto"/>
                    <w:left w:val="none" w:sz="0" w:space="0" w:color="auto"/>
                    <w:bottom w:val="none" w:sz="0" w:space="0" w:color="auto"/>
                    <w:right w:val="none" w:sz="0" w:space="0" w:color="auto"/>
                  </w:divBdr>
                </w:div>
                <w:div w:id="1775128059">
                  <w:marLeft w:val="480"/>
                  <w:marRight w:val="0"/>
                  <w:marTop w:val="0"/>
                  <w:marBottom w:val="0"/>
                  <w:divBdr>
                    <w:top w:val="none" w:sz="0" w:space="0" w:color="auto"/>
                    <w:left w:val="none" w:sz="0" w:space="0" w:color="auto"/>
                    <w:bottom w:val="none" w:sz="0" w:space="0" w:color="auto"/>
                    <w:right w:val="none" w:sz="0" w:space="0" w:color="auto"/>
                  </w:divBdr>
                </w:div>
                <w:div w:id="1057631819">
                  <w:marLeft w:val="480"/>
                  <w:marRight w:val="0"/>
                  <w:marTop w:val="0"/>
                  <w:marBottom w:val="0"/>
                  <w:divBdr>
                    <w:top w:val="none" w:sz="0" w:space="0" w:color="auto"/>
                    <w:left w:val="none" w:sz="0" w:space="0" w:color="auto"/>
                    <w:bottom w:val="none" w:sz="0" w:space="0" w:color="auto"/>
                    <w:right w:val="none" w:sz="0" w:space="0" w:color="auto"/>
                  </w:divBdr>
                </w:div>
                <w:div w:id="84421917">
                  <w:marLeft w:val="480"/>
                  <w:marRight w:val="0"/>
                  <w:marTop w:val="0"/>
                  <w:marBottom w:val="0"/>
                  <w:divBdr>
                    <w:top w:val="none" w:sz="0" w:space="0" w:color="auto"/>
                    <w:left w:val="none" w:sz="0" w:space="0" w:color="auto"/>
                    <w:bottom w:val="none" w:sz="0" w:space="0" w:color="auto"/>
                    <w:right w:val="none" w:sz="0" w:space="0" w:color="auto"/>
                  </w:divBdr>
                </w:div>
                <w:div w:id="1147672722">
                  <w:marLeft w:val="480"/>
                  <w:marRight w:val="0"/>
                  <w:marTop w:val="0"/>
                  <w:marBottom w:val="0"/>
                  <w:divBdr>
                    <w:top w:val="none" w:sz="0" w:space="0" w:color="auto"/>
                    <w:left w:val="none" w:sz="0" w:space="0" w:color="auto"/>
                    <w:bottom w:val="none" w:sz="0" w:space="0" w:color="auto"/>
                    <w:right w:val="none" w:sz="0" w:space="0" w:color="auto"/>
                  </w:divBdr>
                </w:div>
                <w:div w:id="886335094">
                  <w:marLeft w:val="480"/>
                  <w:marRight w:val="0"/>
                  <w:marTop w:val="0"/>
                  <w:marBottom w:val="0"/>
                  <w:divBdr>
                    <w:top w:val="none" w:sz="0" w:space="0" w:color="auto"/>
                    <w:left w:val="none" w:sz="0" w:space="0" w:color="auto"/>
                    <w:bottom w:val="none" w:sz="0" w:space="0" w:color="auto"/>
                    <w:right w:val="none" w:sz="0" w:space="0" w:color="auto"/>
                  </w:divBdr>
                </w:div>
                <w:div w:id="1540818317">
                  <w:marLeft w:val="480"/>
                  <w:marRight w:val="0"/>
                  <w:marTop w:val="0"/>
                  <w:marBottom w:val="0"/>
                  <w:divBdr>
                    <w:top w:val="none" w:sz="0" w:space="0" w:color="auto"/>
                    <w:left w:val="none" w:sz="0" w:space="0" w:color="auto"/>
                    <w:bottom w:val="none" w:sz="0" w:space="0" w:color="auto"/>
                    <w:right w:val="none" w:sz="0" w:space="0" w:color="auto"/>
                  </w:divBdr>
                </w:div>
                <w:div w:id="1804542455">
                  <w:marLeft w:val="480"/>
                  <w:marRight w:val="0"/>
                  <w:marTop w:val="0"/>
                  <w:marBottom w:val="0"/>
                  <w:divBdr>
                    <w:top w:val="none" w:sz="0" w:space="0" w:color="auto"/>
                    <w:left w:val="none" w:sz="0" w:space="0" w:color="auto"/>
                    <w:bottom w:val="none" w:sz="0" w:space="0" w:color="auto"/>
                    <w:right w:val="none" w:sz="0" w:space="0" w:color="auto"/>
                  </w:divBdr>
                </w:div>
                <w:div w:id="350642256">
                  <w:marLeft w:val="480"/>
                  <w:marRight w:val="0"/>
                  <w:marTop w:val="0"/>
                  <w:marBottom w:val="0"/>
                  <w:divBdr>
                    <w:top w:val="none" w:sz="0" w:space="0" w:color="auto"/>
                    <w:left w:val="none" w:sz="0" w:space="0" w:color="auto"/>
                    <w:bottom w:val="none" w:sz="0" w:space="0" w:color="auto"/>
                    <w:right w:val="none" w:sz="0" w:space="0" w:color="auto"/>
                  </w:divBdr>
                </w:div>
                <w:div w:id="1937790822">
                  <w:marLeft w:val="480"/>
                  <w:marRight w:val="0"/>
                  <w:marTop w:val="0"/>
                  <w:marBottom w:val="0"/>
                  <w:divBdr>
                    <w:top w:val="none" w:sz="0" w:space="0" w:color="auto"/>
                    <w:left w:val="none" w:sz="0" w:space="0" w:color="auto"/>
                    <w:bottom w:val="none" w:sz="0" w:space="0" w:color="auto"/>
                    <w:right w:val="none" w:sz="0" w:space="0" w:color="auto"/>
                  </w:divBdr>
                </w:div>
                <w:div w:id="33779131">
                  <w:marLeft w:val="480"/>
                  <w:marRight w:val="0"/>
                  <w:marTop w:val="0"/>
                  <w:marBottom w:val="0"/>
                  <w:divBdr>
                    <w:top w:val="none" w:sz="0" w:space="0" w:color="auto"/>
                    <w:left w:val="none" w:sz="0" w:space="0" w:color="auto"/>
                    <w:bottom w:val="none" w:sz="0" w:space="0" w:color="auto"/>
                    <w:right w:val="none" w:sz="0" w:space="0" w:color="auto"/>
                  </w:divBdr>
                </w:div>
                <w:div w:id="1475416678">
                  <w:marLeft w:val="480"/>
                  <w:marRight w:val="0"/>
                  <w:marTop w:val="0"/>
                  <w:marBottom w:val="0"/>
                  <w:divBdr>
                    <w:top w:val="none" w:sz="0" w:space="0" w:color="auto"/>
                    <w:left w:val="none" w:sz="0" w:space="0" w:color="auto"/>
                    <w:bottom w:val="none" w:sz="0" w:space="0" w:color="auto"/>
                    <w:right w:val="none" w:sz="0" w:space="0" w:color="auto"/>
                  </w:divBdr>
                </w:div>
                <w:div w:id="1827477296">
                  <w:marLeft w:val="480"/>
                  <w:marRight w:val="0"/>
                  <w:marTop w:val="0"/>
                  <w:marBottom w:val="0"/>
                  <w:divBdr>
                    <w:top w:val="none" w:sz="0" w:space="0" w:color="auto"/>
                    <w:left w:val="none" w:sz="0" w:space="0" w:color="auto"/>
                    <w:bottom w:val="none" w:sz="0" w:space="0" w:color="auto"/>
                    <w:right w:val="none" w:sz="0" w:space="0" w:color="auto"/>
                  </w:divBdr>
                </w:div>
                <w:div w:id="525564815">
                  <w:marLeft w:val="480"/>
                  <w:marRight w:val="0"/>
                  <w:marTop w:val="0"/>
                  <w:marBottom w:val="0"/>
                  <w:divBdr>
                    <w:top w:val="none" w:sz="0" w:space="0" w:color="auto"/>
                    <w:left w:val="none" w:sz="0" w:space="0" w:color="auto"/>
                    <w:bottom w:val="none" w:sz="0" w:space="0" w:color="auto"/>
                    <w:right w:val="none" w:sz="0" w:space="0" w:color="auto"/>
                  </w:divBdr>
                </w:div>
                <w:div w:id="1037656952">
                  <w:marLeft w:val="480"/>
                  <w:marRight w:val="0"/>
                  <w:marTop w:val="0"/>
                  <w:marBottom w:val="0"/>
                  <w:divBdr>
                    <w:top w:val="none" w:sz="0" w:space="0" w:color="auto"/>
                    <w:left w:val="none" w:sz="0" w:space="0" w:color="auto"/>
                    <w:bottom w:val="none" w:sz="0" w:space="0" w:color="auto"/>
                    <w:right w:val="none" w:sz="0" w:space="0" w:color="auto"/>
                  </w:divBdr>
                </w:div>
                <w:div w:id="616333256">
                  <w:marLeft w:val="480"/>
                  <w:marRight w:val="0"/>
                  <w:marTop w:val="0"/>
                  <w:marBottom w:val="0"/>
                  <w:divBdr>
                    <w:top w:val="none" w:sz="0" w:space="0" w:color="auto"/>
                    <w:left w:val="none" w:sz="0" w:space="0" w:color="auto"/>
                    <w:bottom w:val="none" w:sz="0" w:space="0" w:color="auto"/>
                    <w:right w:val="none" w:sz="0" w:space="0" w:color="auto"/>
                  </w:divBdr>
                </w:div>
                <w:div w:id="1394235024">
                  <w:marLeft w:val="480"/>
                  <w:marRight w:val="0"/>
                  <w:marTop w:val="0"/>
                  <w:marBottom w:val="0"/>
                  <w:divBdr>
                    <w:top w:val="none" w:sz="0" w:space="0" w:color="auto"/>
                    <w:left w:val="none" w:sz="0" w:space="0" w:color="auto"/>
                    <w:bottom w:val="none" w:sz="0" w:space="0" w:color="auto"/>
                    <w:right w:val="none" w:sz="0" w:space="0" w:color="auto"/>
                  </w:divBdr>
                </w:div>
                <w:div w:id="1905791484">
                  <w:marLeft w:val="480"/>
                  <w:marRight w:val="0"/>
                  <w:marTop w:val="0"/>
                  <w:marBottom w:val="0"/>
                  <w:divBdr>
                    <w:top w:val="none" w:sz="0" w:space="0" w:color="auto"/>
                    <w:left w:val="none" w:sz="0" w:space="0" w:color="auto"/>
                    <w:bottom w:val="none" w:sz="0" w:space="0" w:color="auto"/>
                    <w:right w:val="none" w:sz="0" w:space="0" w:color="auto"/>
                  </w:divBdr>
                </w:div>
              </w:divsChild>
            </w:div>
            <w:div w:id="553007411">
              <w:marLeft w:val="0"/>
              <w:marRight w:val="0"/>
              <w:marTop w:val="0"/>
              <w:marBottom w:val="0"/>
              <w:divBdr>
                <w:top w:val="none" w:sz="0" w:space="0" w:color="auto"/>
                <w:left w:val="none" w:sz="0" w:space="0" w:color="auto"/>
                <w:bottom w:val="none" w:sz="0" w:space="0" w:color="auto"/>
                <w:right w:val="none" w:sz="0" w:space="0" w:color="auto"/>
              </w:divBdr>
              <w:divsChild>
                <w:div w:id="1336112703">
                  <w:marLeft w:val="480"/>
                  <w:marRight w:val="0"/>
                  <w:marTop w:val="0"/>
                  <w:marBottom w:val="0"/>
                  <w:divBdr>
                    <w:top w:val="none" w:sz="0" w:space="0" w:color="auto"/>
                    <w:left w:val="none" w:sz="0" w:space="0" w:color="auto"/>
                    <w:bottom w:val="none" w:sz="0" w:space="0" w:color="auto"/>
                    <w:right w:val="none" w:sz="0" w:space="0" w:color="auto"/>
                  </w:divBdr>
                </w:div>
                <w:div w:id="2031759135">
                  <w:marLeft w:val="480"/>
                  <w:marRight w:val="0"/>
                  <w:marTop w:val="0"/>
                  <w:marBottom w:val="0"/>
                  <w:divBdr>
                    <w:top w:val="none" w:sz="0" w:space="0" w:color="auto"/>
                    <w:left w:val="none" w:sz="0" w:space="0" w:color="auto"/>
                    <w:bottom w:val="none" w:sz="0" w:space="0" w:color="auto"/>
                    <w:right w:val="none" w:sz="0" w:space="0" w:color="auto"/>
                  </w:divBdr>
                </w:div>
                <w:div w:id="1530725095">
                  <w:marLeft w:val="480"/>
                  <w:marRight w:val="0"/>
                  <w:marTop w:val="0"/>
                  <w:marBottom w:val="0"/>
                  <w:divBdr>
                    <w:top w:val="none" w:sz="0" w:space="0" w:color="auto"/>
                    <w:left w:val="none" w:sz="0" w:space="0" w:color="auto"/>
                    <w:bottom w:val="none" w:sz="0" w:space="0" w:color="auto"/>
                    <w:right w:val="none" w:sz="0" w:space="0" w:color="auto"/>
                  </w:divBdr>
                </w:div>
                <w:div w:id="1734309060">
                  <w:marLeft w:val="480"/>
                  <w:marRight w:val="0"/>
                  <w:marTop w:val="0"/>
                  <w:marBottom w:val="0"/>
                  <w:divBdr>
                    <w:top w:val="none" w:sz="0" w:space="0" w:color="auto"/>
                    <w:left w:val="none" w:sz="0" w:space="0" w:color="auto"/>
                    <w:bottom w:val="none" w:sz="0" w:space="0" w:color="auto"/>
                    <w:right w:val="none" w:sz="0" w:space="0" w:color="auto"/>
                  </w:divBdr>
                </w:div>
                <w:div w:id="561795373">
                  <w:marLeft w:val="480"/>
                  <w:marRight w:val="0"/>
                  <w:marTop w:val="0"/>
                  <w:marBottom w:val="0"/>
                  <w:divBdr>
                    <w:top w:val="none" w:sz="0" w:space="0" w:color="auto"/>
                    <w:left w:val="none" w:sz="0" w:space="0" w:color="auto"/>
                    <w:bottom w:val="none" w:sz="0" w:space="0" w:color="auto"/>
                    <w:right w:val="none" w:sz="0" w:space="0" w:color="auto"/>
                  </w:divBdr>
                </w:div>
                <w:div w:id="1320772021">
                  <w:marLeft w:val="480"/>
                  <w:marRight w:val="0"/>
                  <w:marTop w:val="0"/>
                  <w:marBottom w:val="0"/>
                  <w:divBdr>
                    <w:top w:val="none" w:sz="0" w:space="0" w:color="auto"/>
                    <w:left w:val="none" w:sz="0" w:space="0" w:color="auto"/>
                    <w:bottom w:val="none" w:sz="0" w:space="0" w:color="auto"/>
                    <w:right w:val="none" w:sz="0" w:space="0" w:color="auto"/>
                  </w:divBdr>
                </w:div>
                <w:div w:id="2104640479">
                  <w:marLeft w:val="480"/>
                  <w:marRight w:val="0"/>
                  <w:marTop w:val="0"/>
                  <w:marBottom w:val="0"/>
                  <w:divBdr>
                    <w:top w:val="none" w:sz="0" w:space="0" w:color="auto"/>
                    <w:left w:val="none" w:sz="0" w:space="0" w:color="auto"/>
                    <w:bottom w:val="none" w:sz="0" w:space="0" w:color="auto"/>
                    <w:right w:val="none" w:sz="0" w:space="0" w:color="auto"/>
                  </w:divBdr>
                </w:div>
                <w:div w:id="1717437398">
                  <w:marLeft w:val="480"/>
                  <w:marRight w:val="0"/>
                  <w:marTop w:val="0"/>
                  <w:marBottom w:val="0"/>
                  <w:divBdr>
                    <w:top w:val="none" w:sz="0" w:space="0" w:color="auto"/>
                    <w:left w:val="none" w:sz="0" w:space="0" w:color="auto"/>
                    <w:bottom w:val="none" w:sz="0" w:space="0" w:color="auto"/>
                    <w:right w:val="none" w:sz="0" w:space="0" w:color="auto"/>
                  </w:divBdr>
                </w:div>
                <w:div w:id="946887130">
                  <w:marLeft w:val="480"/>
                  <w:marRight w:val="0"/>
                  <w:marTop w:val="0"/>
                  <w:marBottom w:val="0"/>
                  <w:divBdr>
                    <w:top w:val="none" w:sz="0" w:space="0" w:color="auto"/>
                    <w:left w:val="none" w:sz="0" w:space="0" w:color="auto"/>
                    <w:bottom w:val="none" w:sz="0" w:space="0" w:color="auto"/>
                    <w:right w:val="none" w:sz="0" w:space="0" w:color="auto"/>
                  </w:divBdr>
                </w:div>
                <w:div w:id="441923206">
                  <w:marLeft w:val="480"/>
                  <w:marRight w:val="0"/>
                  <w:marTop w:val="0"/>
                  <w:marBottom w:val="0"/>
                  <w:divBdr>
                    <w:top w:val="none" w:sz="0" w:space="0" w:color="auto"/>
                    <w:left w:val="none" w:sz="0" w:space="0" w:color="auto"/>
                    <w:bottom w:val="none" w:sz="0" w:space="0" w:color="auto"/>
                    <w:right w:val="none" w:sz="0" w:space="0" w:color="auto"/>
                  </w:divBdr>
                </w:div>
                <w:div w:id="1053120058">
                  <w:marLeft w:val="480"/>
                  <w:marRight w:val="0"/>
                  <w:marTop w:val="0"/>
                  <w:marBottom w:val="0"/>
                  <w:divBdr>
                    <w:top w:val="none" w:sz="0" w:space="0" w:color="auto"/>
                    <w:left w:val="none" w:sz="0" w:space="0" w:color="auto"/>
                    <w:bottom w:val="none" w:sz="0" w:space="0" w:color="auto"/>
                    <w:right w:val="none" w:sz="0" w:space="0" w:color="auto"/>
                  </w:divBdr>
                </w:div>
                <w:div w:id="30082953">
                  <w:marLeft w:val="480"/>
                  <w:marRight w:val="0"/>
                  <w:marTop w:val="0"/>
                  <w:marBottom w:val="0"/>
                  <w:divBdr>
                    <w:top w:val="none" w:sz="0" w:space="0" w:color="auto"/>
                    <w:left w:val="none" w:sz="0" w:space="0" w:color="auto"/>
                    <w:bottom w:val="none" w:sz="0" w:space="0" w:color="auto"/>
                    <w:right w:val="none" w:sz="0" w:space="0" w:color="auto"/>
                  </w:divBdr>
                </w:div>
                <w:div w:id="335618786">
                  <w:marLeft w:val="480"/>
                  <w:marRight w:val="0"/>
                  <w:marTop w:val="0"/>
                  <w:marBottom w:val="0"/>
                  <w:divBdr>
                    <w:top w:val="none" w:sz="0" w:space="0" w:color="auto"/>
                    <w:left w:val="none" w:sz="0" w:space="0" w:color="auto"/>
                    <w:bottom w:val="none" w:sz="0" w:space="0" w:color="auto"/>
                    <w:right w:val="none" w:sz="0" w:space="0" w:color="auto"/>
                  </w:divBdr>
                </w:div>
                <w:div w:id="1221212858">
                  <w:marLeft w:val="480"/>
                  <w:marRight w:val="0"/>
                  <w:marTop w:val="0"/>
                  <w:marBottom w:val="0"/>
                  <w:divBdr>
                    <w:top w:val="none" w:sz="0" w:space="0" w:color="auto"/>
                    <w:left w:val="none" w:sz="0" w:space="0" w:color="auto"/>
                    <w:bottom w:val="none" w:sz="0" w:space="0" w:color="auto"/>
                    <w:right w:val="none" w:sz="0" w:space="0" w:color="auto"/>
                  </w:divBdr>
                </w:div>
                <w:div w:id="2023361166">
                  <w:marLeft w:val="480"/>
                  <w:marRight w:val="0"/>
                  <w:marTop w:val="0"/>
                  <w:marBottom w:val="0"/>
                  <w:divBdr>
                    <w:top w:val="none" w:sz="0" w:space="0" w:color="auto"/>
                    <w:left w:val="none" w:sz="0" w:space="0" w:color="auto"/>
                    <w:bottom w:val="none" w:sz="0" w:space="0" w:color="auto"/>
                    <w:right w:val="none" w:sz="0" w:space="0" w:color="auto"/>
                  </w:divBdr>
                </w:div>
                <w:div w:id="1693914928">
                  <w:marLeft w:val="480"/>
                  <w:marRight w:val="0"/>
                  <w:marTop w:val="0"/>
                  <w:marBottom w:val="0"/>
                  <w:divBdr>
                    <w:top w:val="none" w:sz="0" w:space="0" w:color="auto"/>
                    <w:left w:val="none" w:sz="0" w:space="0" w:color="auto"/>
                    <w:bottom w:val="none" w:sz="0" w:space="0" w:color="auto"/>
                    <w:right w:val="none" w:sz="0" w:space="0" w:color="auto"/>
                  </w:divBdr>
                </w:div>
                <w:div w:id="562717223">
                  <w:marLeft w:val="480"/>
                  <w:marRight w:val="0"/>
                  <w:marTop w:val="0"/>
                  <w:marBottom w:val="0"/>
                  <w:divBdr>
                    <w:top w:val="none" w:sz="0" w:space="0" w:color="auto"/>
                    <w:left w:val="none" w:sz="0" w:space="0" w:color="auto"/>
                    <w:bottom w:val="none" w:sz="0" w:space="0" w:color="auto"/>
                    <w:right w:val="none" w:sz="0" w:space="0" w:color="auto"/>
                  </w:divBdr>
                </w:div>
                <w:div w:id="411856532">
                  <w:marLeft w:val="480"/>
                  <w:marRight w:val="0"/>
                  <w:marTop w:val="0"/>
                  <w:marBottom w:val="0"/>
                  <w:divBdr>
                    <w:top w:val="none" w:sz="0" w:space="0" w:color="auto"/>
                    <w:left w:val="none" w:sz="0" w:space="0" w:color="auto"/>
                    <w:bottom w:val="none" w:sz="0" w:space="0" w:color="auto"/>
                    <w:right w:val="none" w:sz="0" w:space="0" w:color="auto"/>
                  </w:divBdr>
                </w:div>
                <w:div w:id="1540780742">
                  <w:marLeft w:val="480"/>
                  <w:marRight w:val="0"/>
                  <w:marTop w:val="0"/>
                  <w:marBottom w:val="0"/>
                  <w:divBdr>
                    <w:top w:val="none" w:sz="0" w:space="0" w:color="auto"/>
                    <w:left w:val="none" w:sz="0" w:space="0" w:color="auto"/>
                    <w:bottom w:val="none" w:sz="0" w:space="0" w:color="auto"/>
                    <w:right w:val="none" w:sz="0" w:space="0" w:color="auto"/>
                  </w:divBdr>
                </w:div>
                <w:div w:id="1124420470">
                  <w:marLeft w:val="480"/>
                  <w:marRight w:val="0"/>
                  <w:marTop w:val="0"/>
                  <w:marBottom w:val="0"/>
                  <w:divBdr>
                    <w:top w:val="none" w:sz="0" w:space="0" w:color="auto"/>
                    <w:left w:val="none" w:sz="0" w:space="0" w:color="auto"/>
                    <w:bottom w:val="none" w:sz="0" w:space="0" w:color="auto"/>
                    <w:right w:val="none" w:sz="0" w:space="0" w:color="auto"/>
                  </w:divBdr>
                </w:div>
                <w:div w:id="2097553653">
                  <w:marLeft w:val="480"/>
                  <w:marRight w:val="0"/>
                  <w:marTop w:val="0"/>
                  <w:marBottom w:val="0"/>
                  <w:divBdr>
                    <w:top w:val="none" w:sz="0" w:space="0" w:color="auto"/>
                    <w:left w:val="none" w:sz="0" w:space="0" w:color="auto"/>
                    <w:bottom w:val="none" w:sz="0" w:space="0" w:color="auto"/>
                    <w:right w:val="none" w:sz="0" w:space="0" w:color="auto"/>
                  </w:divBdr>
                </w:div>
                <w:div w:id="1547599280">
                  <w:marLeft w:val="480"/>
                  <w:marRight w:val="0"/>
                  <w:marTop w:val="0"/>
                  <w:marBottom w:val="0"/>
                  <w:divBdr>
                    <w:top w:val="none" w:sz="0" w:space="0" w:color="auto"/>
                    <w:left w:val="none" w:sz="0" w:space="0" w:color="auto"/>
                    <w:bottom w:val="none" w:sz="0" w:space="0" w:color="auto"/>
                    <w:right w:val="none" w:sz="0" w:space="0" w:color="auto"/>
                  </w:divBdr>
                </w:div>
                <w:div w:id="68040375">
                  <w:marLeft w:val="480"/>
                  <w:marRight w:val="0"/>
                  <w:marTop w:val="0"/>
                  <w:marBottom w:val="0"/>
                  <w:divBdr>
                    <w:top w:val="none" w:sz="0" w:space="0" w:color="auto"/>
                    <w:left w:val="none" w:sz="0" w:space="0" w:color="auto"/>
                    <w:bottom w:val="none" w:sz="0" w:space="0" w:color="auto"/>
                    <w:right w:val="none" w:sz="0" w:space="0" w:color="auto"/>
                  </w:divBdr>
                </w:div>
                <w:div w:id="798038158">
                  <w:marLeft w:val="480"/>
                  <w:marRight w:val="0"/>
                  <w:marTop w:val="0"/>
                  <w:marBottom w:val="0"/>
                  <w:divBdr>
                    <w:top w:val="none" w:sz="0" w:space="0" w:color="auto"/>
                    <w:left w:val="none" w:sz="0" w:space="0" w:color="auto"/>
                    <w:bottom w:val="none" w:sz="0" w:space="0" w:color="auto"/>
                    <w:right w:val="none" w:sz="0" w:space="0" w:color="auto"/>
                  </w:divBdr>
                </w:div>
                <w:div w:id="127747413">
                  <w:marLeft w:val="480"/>
                  <w:marRight w:val="0"/>
                  <w:marTop w:val="0"/>
                  <w:marBottom w:val="0"/>
                  <w:divBdr>
                    <w:top w:val="none" w:sz="0" w:space="0" w:color="auto"/>
                    <w:left w:val="none" w:sz="0" w:space="0" w:color="auto"/>
                    <w:bottom w:val="none" w:sz="0" w:space="0" w:color="auto"/>
                    <w:right w:val="none" w:sz="0" w:space="0" w:color="auto"/>
                  </w:divBdr>
                </w:div>
                <w:div w:id="1756631295">
                  <w:marLeft w:val="480"/>
                  <w:marRight w:val="0"/>
                  <w:marTop w:val="0"/>
                  <w:marBottom w:val="0"/>
                  <w:divBdr>
                    <w:top w:val="none" w:sz="0" w:space="0" w:color="auto"/>
                    <w:left w:val="none" w:sz="0" w:space="0" w:color="auto"/>
                    <w:bottom w:val="none" w:sz="0" w:space="0" w:color="auto"/>
                    <w:right w:val="none" w:sz="0" w:space="0" w:color="auto"/>
                  </w:divBdr>
                </w:div>
              </w:divsChild>
            </w:div>
            <w:div w:id="1536389438">
              <w:marLeft w:val="0"/>
              <w:marRight w:val="0"/>
              <w:marTop w:val="0"/>
              <w:marBottom w:val="0"/>
              <w:divBdr>
                <w:top w:val="none" w:sz="0" w:space="0" w:color="auto"/>
                <w:left w:val="none" w:sz="0" w:space="0" w:color="auto"/>
                <w:bottom w:val="none" w:sz="0" w:space="0" w:color="auto"/>
                <w:right w:val="none" w:sz="0" w:space="0" w:color="auto"/>
              </w:divBdr>
              <w:divsChild>
                <w:div w:id="568659490">
                  <w:marLeft w:val="480"/>
                  <w:marRight w:val="0"/>
                  <w:marTop w:val="0"/>
                  <w:marBottom w:val="0"/>
                  <w:divBdr>
                    <w:top w:val="none" w:sz="0" w:space="0" w:color="auto"/>
                    <w:left w:val="none" w:sz="0" w:space="0" w:color="auto"/>
                    <w:bottom w:val="none" w:sz="0" w:space="0" w:color="auto"/>
                    <w:right w:val="none" w:sz="0" w:space="0" w:color="auto"/>
                  </w:divBdr>
                </w:div>
                <w:div w:id="707533356">
                  <w:marLeft w:val="480"/>
                  <w:marRight w:val="0"/>
                  <w:marTop w:val="0"/>
                  <w:marBottom w:val="0"/>
                  <w:divBdr>
                    <w:top w:val="none" w:sz="0" w:space="0" w:color="auto"/>
                    <w:left w:val="none" w:sz="0" w:space="0" w:color="auto"/>
                    <w:bottom w:val="none" w:sz="0" w:space="0" w:color="auto"/>
                    <w:right w:val="none" w:sz="0" w:space="0" w:color="auto"/>
                  </w:divBdr>
                </w:div>
                <w:div w:id="717559079">
                  <w:marLeft w:val="480"/>
                  <w:marRight w:val="0"/>
                  <w:marTop w:val="0"/>
                  <w:marBottom w:val="0"/>
                  <w:divBdr>
                    <w:top w:val="none" w:sz="0" w:space="0" w:color="auto"/>
                    <w:left w:val="none" w:sz="0" w:space="0" w:color="auto"/>
                    <w:bottom w:val="none" w:sz="0" w:space="0" w:color="auto"/>
                    <w:right w:val="none" w:sz="0" w:space="0" w:color="auto"/>
                  </w:divBdr>
                </w:div>
                <w:div w:id="1973827406">
                  <w:marLeft w:val="480"/>
                  <w:marRight w:val="0"/>
                  <w:marTop w:val="0"/>
                  <w:marBottom w:val="0"/>
                  <w:divBdr>
                    <w:top w:val="none" w:sz="0" w:space="0" w:color="auto"/>
                    <w:left w:val="none" w:sz="0" w:space="0" w:color="auto"/>
                    <w:bottom w:val="none" w:sz="0" w:space="0" w:color="auto"/>
                    <w:right w:val="none" w:sz="0" w:space="0" w:color="auto"/>
                  </w:divBdr>
                </w:div>
                <w:div w:id="1164783151">
                  <w:marLeft w:val="480"/>
                  <w:marRight w:val="0"/>
                  <w:marTop w:val="0"/>
                  <w:marBottom w:val="0"/>
                  <w:divBdr>
                    <w:top w:val="none" w:sz="0" w:space="0" w:color="auto"/>
                    <w:left w:val="none" w:sz="0" w:space="0" w:color="auto"/>
                    <w:bottom w:val="none" w:sz="0" w:space="0" w:color="auto"/>
                    <w:right w:val="none" w:sz="0" w:space="0" w:color="auto"/>
                  </w:divBdr>
                </w:div>
                <w:div w:id="1676876678">
                  <w:marLeft w:val="480"/>
                  <w:marRight w:val="0"/>
                  <w:marTop w:val="0"/>
                  <w:marBottom w:val="0"/>
                  <w:divBdr>
                    <w:top w:val="none" w:sz="0" w:space="0" w:color="auto"/>
                    <w:left w:val="none" w:sz="0" w:space="0" w:color="auto"/>
                    <w:bottom w:val="none" w:sz="0" w:space="0" w:color="auto"/>
                    <w:right w:val="none" w:sz="0" w:space="0" w:color="auto"/>
                  </w:divBdr>
                </w:div>
                <w:div w:id="1991444367">
                  <w:marLeft w:val="480"/>
                  <w:marRight w:val="0"/>
                  <w:marTop w:val="0"/>
                  <w:marBottom w:val="0"/>
                  <w:divBdr>
                    <w:top w:val="none" w:sz="0" w:space="0" w:color="auto"/>
                    <w:left w:val="none" w:sz="0" w:space="0" w:color="auto"/>
                    <w:bottom w:val="none" w:sz="0" w:space="0" w:color="auto"/>
                    <w:right w:val="none" w:sz="0" w:space="0" w:color="auto"/>
                  </w:divBdr>
                </w:div>
                <w:div w:id="1892961552">
                  <w:marLeft w:val="480"/>
                  <w:marRight w:val="0"/>
                  <w:marTop w:val="0"/>
                  <w:marBottom w:val="0"/>
                  <w:divBdr>
                    <w:top w:val="none" w:sz="0" w:space="0" w:color="auto"/>
                    <w:left w:val="none" w:sz="0" w:space="0" w:color="auto"/>
                    <w:bottom w:val="none" w:sz="0" w:space="0" w:color="auto"/>
                    <w:right w:val="none" w:sz="0" w:space="0" w:color="auto"/>
                  </w:divBdr>
                </w:div>
                <w:div w:id="1870990780">
                  <w:marLeft w:val="480"/>
                  <w:marRight w:val="0"/>
                  <w:marTop w:val="0"/>
                  <w:marBottom w:val="0"/>
                  <w:divBdr>
                    <w:top w:val="none" w:sz="0" w:space="0" w:color="auto"/>
                    <w:left w:val="none" w:sz="0" w:space="0" w:color="auto"/>
                    <w:bottom w:val="none" w:sz="0" w:space="0" w:color="auto"/>
                    <w:right w:val="none" w:sz="0" w:space="0" w:color="auto"/>
                  </w:divBdr>
                </w:div>
                <w:div w:id="1720402294">
                  <w:marLeft w:val="480"/>
                  <w:marRight w:val="0"/>
                  <w:marTop w:val="0"/>
                  <w:marBottom w:val="0"/>
                  <w:divBdr>
                    <w:top w:val="none" w:sz="0" w:space="0" w:color="auto"/>
                    <w:left w:val="none" w:sz="0" w:space="0" w:color="auto"/>
                    <w:bottom w:val="none" w:sz="0" w:space="0" w:color="auto"/>
                    <w:right w:val="none" w:sz="0" w:space="0" w:color="auto"/>
                  </w:divBdr>
                </w:div>
                <w:div w:id="2037074152">
                  <w:marLeft w:val="480"/>
                  <w:marRight w:val="0"/>
                  <w:marTop w:val="0"/>
                  <w:marBottom w:val="0"/>
                  <w:divBdr>
                    <w:top w:val="none" w:sz="0" w:space="0" w:color="auto"/>
                    <w:left w:val="none" w:sz="0" w:space="0" w:color="auto"/>
                    <w:bottom w:val="none" w:sz="0" w:space="0" w:color="auto"/>
                    <w:right w:val="none" w:sz="0" w:space="0" w:color="auto"/>
                  </w:divBdr>
                </w:div>
                <w:div w:id="52386115">
                  <w:marLeft w:val="480"/>
                  <w:marRight w:val="0"/>
                  <w:marTop w:val="0"/>
                  <w:marBottom w:val="0"/>
                  <w:divBdr>
                    <w:top w:val="none" w:sz="0" w:space="0" w:color="auto"/>
                    <w:left w:val="none" w:sz="0" w:space="0" w:color="auto"/>
                    <w:bottom w:val="none" w:sz="0" w:space="0" w:color="auto"/>
                    <w:right w:val="none" w:sz="0" w:space="0" w:color="auto"/>
                  </w:divBdr>
                </w:div>
                <w:div w:id="322971300">
                  <w:marLeft w:val="480"/>
                  <w:marRight w:val="0"/>
                  <w:marTop w:val="0"/>
                  <w:marBottom w:val="0"/>
                  <w:divBdr>
                    <w:top w:val="none" w:sz="0" w:space="0" w:color="auto"/>
                    <w:left w:val="none" w:sz="0" w:space="0" w:color="auto"/>
                    <w:bottom w:val="none" w:sz="0" w:space="0" w:color="auto"/>
                    <w:right w:val="none" w:sz="0" w:space="0" w:color="auto"/>
                  </w:divBdr>
                </w:div>
                <w:div w:id="19595781">
                  <w:marLeft w:val="480"/>
                  <w:marRight w:val="0"/>
                  <w:marTop w:val="0"/>
                  <w:marBottom w:val="0"/>
                  <w:divBdr>
                    <w:top w:val="none" w:sz="0" w:space="0" w:color="auto"/>
                    <w:left w:val="none" w:sz="0" w:space="0" w:color="auto"/>
                    <w:bottom w:val="none" w:sz="0" w:space="0" w:color="auto"/>
                    <w:right w:val="none" w:sz="0" w:space="0" w:color="auto"/>
                  </w:divBdr>
                </w:div>
                <w:div w:id="1877082567">
                  <w:marLeft w:val="480"/>
                  <w:marRight w:val="0"/>
                  <w:marTop w:val="0"/>
                  <w:marBottom w:val="0"/>
                  <w:divBdr>
                    <w:top w:val="none" w:sz="0" w:space="0" w:color="auto"/>
                    <w:left w:val="none" w:sz="0" w:space="0" w:color="auto"/>
                    <w:bottom w:val="none" w:sz="0" w:space="0" w:color="auto"/>
                    <w:right w:val="none" w:sz="0" w:space="0" w:color="auto"/>
                  </w:divBdr>
                </w:div>
                <w:div w:id="1146774618">
                  <w:marLeft w:val="480"/>
                  <w:marRight w:val="0"/>
                  <w:marTop w:val="0"/>
                  <w:marBottom w:val="0"/>
                  <w:divBdr>
                    <w:top w:val="none" w:sz="0" w:space="0" w:color="auto"/>
                    <w:left w:val="none" w:sz="0" w:space="0" w:color="auto"/>
                    <w:bottom w:val="none" w:sz="0" w:space="0" w:color="auto"/>
                    <w:right w:val="none" w:sz="0" w:space="0" w:color="auto"/>
                  </w:divBdr>
                </w:div>
                <w:div w:id="99495354">
                  <w:marLeft w:val="480"/>
                  <w:marRight w:val="0"/>
                  <w:marTop w:val="0"/>
                  <w:marBottom w:val="0"/>
                  <w:divBdr>
                    <w:top w:val="none" w:sz="0" w:space="0" w:color="auto"/>
                    <w:left w:val="none" w:sz="0" w:space="0" w:color="auto"/>
                    <w:bottom w:val="none" w:sz="0" w:space="0" w:color="auto"/>
                    <w:right w:val="none" w:sz="0" w:space="0" w:color="auto"/>
                  </w:divBdr>
                </w:div>
                <w:div w:id="1465193409">
                  <w:marLeft w:val="480"/>
                  <w:marRight w:val="0"/>
                  <w:marTop w:val="0"/>
                  <w:marBottom w:val="0"/>
                  <w:divBdr>
                    <w:top w:val="none" w:sz="0" w:space="0" w:color="auto"/>
                    <w:left w:val="none" w:sz="0" w:space="0" w:color="auto"/>
                    <w:bottom w:val="none" w:sz="0" w:space="0" w:color="auto"/>
                    <w:right w:val="none" w:sz="0" w:space="0" w:color="auto"/>
                  </w:divBdr>
                </w:div>
                <w:div w:id="1890341678">
                  <w:marLeft w:val="480"/>
                  <w:marRight w:val="0"/>
                  <w:marTop w:val="0"/>
                  <w:marBottom w:val="0"/>
                  <w:divBdr>
                    <w:top w:val="none" w:sz="0" w:space="0" w:color="auto"/>
                    <w:left w:val="none" w:sz="0" w:space="0" w:color="auto"/>
                    <w:bottom w:val="none" w:sz="0" w:space="0" w:color="auto"/>
                    <w:right w:val="none" w:sz="0" w:space="0" w:color="auto"/>
                  </w:divBdr>
                </w:div>
                <w:div w:id="615215106">
                  <w:marLeft w:val="480"/>
                  <w:marRight w:val="0"/>
                  <w:marTop w:val="0"/>
                  <w:marBottom w:val="0"/>
                  <w:divBdr>
                    <w:top w:val="none" w:sz="0" w:space="0" w:color="auto"/>
                    <w:left w:val="none" w:sz="0" w:space="0" w:color="auto"/>
                    <w:bottom w:val="none" w:sz="0" w:space="0" w:color="auto"/>
                    <w:right w:val="none" w:sz="0" w:space="0" w:color="auto"/>
                  </w:divBdr>
                </w:div>
                <w:div w:id="572012113">
                  <w:marLeft w:val="480"/>
                  <w:marRight w:val="0"/>
                  <w:marTop w:val="0"/>
                  <w:marBottom w:val="0"/>
                  <w:divBdr>
                    <w:top w:val="none" w:sz="0" w:space="0" w:color="auto"/>
                    <w:left w:val="none" w:sz="0" w:space="0" w:color="auto"/>
                    <w:bottom w:val="none" w:sz="0" w:space="0" w:color="auto"/>
                    <w:right w:val="none" w:sz="0" w:space="0" w:color="auto"/>
                  </w:divBdr>
                </w:div>
                <w:div w:id="1670644092">
                  <w:marLeft w:val="480"/>
                  <w:marRight w:val="0"/>
                  <w:marTop w:val="0"/>
                  <w:marBottom w:val="0"/>
                  <w:divBdr>
                    <w:top w:val="none" w:sz="0" w:space="0" w:color="auto"/>
                    <w:left w:val="none" w:sz="0" w:space="0" w:color="auto"/>
                    <w:bottom w:val="none" w:sz="0" w:space="0" w:color="auto"/>
                    <w:right w:val="none" w:sz="0" w:space="0" w:color="auto"/>
                  </w:divBdr>
                </w:div>
                <w:div w:id="9915871">
                  <w:marLeft w:val="480"/>
                  <w:marRight w:val="0"/>
                  <w:marTop w:val="0"/>
                  <w:marBottom w:val="0"/>
                  <w:divBdr>
                    <w:top w:val="none" w:sz="0" w:space="0" w:color="auto"/>
                    <w:left w:val="none" w:sz="0" w:space="0" w:color="auto"/>
                    <w:bottom w:val="none" w:sz="0" w:space="0" w:color="auto"/>
                    <w:right w:val="none" w:sz="0" w:space="0" w:color="auto"/>
                  </w:divBdr>
                </w:div>
                <w:div w:id="27145816">
                  <w:marLeft w:val="480"/>
                  <w:marRight w:val="0"/>
                  <w:marTop w:val="0"/>
                  <w:marBottom w:val="0"/>
                  <w:divBdr>
                    <w:top w:val="none" w:sz="0" w:space="0" w:color="auto"/>
                    <w:left w:val="none" w:sz="0" w:space="0" w:color="auto"/>
                    <w:bottom w:val="none" w:sz="0" w:space="0" w:color="auto"/>
                    <w:right w:val="none" w:sz="0" w:space="0" w:color="auto"/>
                  </w:divBdr>
                </w:div>
              </w:divsChild>
            </w:div>
            <w:div w:id="354162717">
              <w:marLeft w:val="0"/>
              <w:marRight w:val="0"/>
              <w:marTop w:val="0"/>
              <w:marBottom w:val="0"/>
              <w:divBdr>
                <w:top w:val="none" w:sz="0" w:space="0" w:color="auto"/>
                <w:left w:val="none" w:sz="0" w:space="0" w:color="auto"/>
                <w:bottom w:val="none" w:sz="0" w:space="0" w:color="auto"/>
                <w:right w:val="none" w:sz="0" w:space="0" w:color="auto"/>
              </w:divBdr>
              <w:divsChild>
                <w:div w:id="2121601481">
                  <w:marLeft w:val="480"/>
                  <w:marRight w:val="0"/>
                  <w:marTop w:val="0"/>
                  <w:marBottom w:val="0"/>
                  <w:divBdr>
                    <w:top w:val="none" w:sz="0" w:space="0" w:color="auto"/>
                    <w:left w:val="none" w:sz="0" w:space="0" w:color="auto"/>
                    <w:bottom w:val="none" w:sz="0" w:space="0" w:color="auto"/>
                    <w:right w:val="none" w:sz="0" w:space="0" w:color="auto"/>
                  </w:divBdr>
                </w:div>
                <w:div w:id="1460682662">
                  <w:marLeft w:val="480"/>
                  <w:marRight w:val="0"/>
                  <w:marTop w:val="0"/>
                  <w:marBottom w:val="0"/>
                  <w:divBdr>
                    <w:top w:val="none" w:sz="0" w:space="0" w:color="auto"/>
                    <w:left w:val="none" w:sz="0" w:space="0" w:color="auto"/>
                    <w:bottom w:val="none" w:sz="0" w:space="0" w:color="auto"/>
                    <w:right w:val="none" w:sz="0" w:space="0" w:color="auto"/>
                  </w:divBdr>
                </w:div>
                <w:div w:id="1345941623">
                  <w:marLeft w:val="480"/>
                  <w:marRight w:val="0"/>
                  <w:marTop w:val="0"/>
                  <w:marBottom w:val="0"/>
                  <w:divBdr>
                    <w:top w:val="none" w:sz="0" w:space="0" w:color="auto"/>
                    <w:left w:val="none" w:sz="0" w:space="0" w:color="auto"/>
                    <w:bottom w:val="none" w:sz="0" w:space="0" w:color="auto"/>
                    <w:right w:val="none" w:sz="0" w:space="0" w:color="auto"/>
                  </w:divBdr>
                </w:div>
                <w:div w:id="1103111194">
                  <w:marLeft w:val="480"/>
                  <w:marRight w:val="0"/>
                  <w:marTop w:val="0"/>
                  <w:marBottom w:val="0"/>
                  <w:divBdr>
                    <w:top w:val="none" w:sz="0" w:space="0" w:color="auto"/>
                    <w:left w:val="none" w:sz="0" w:space="0" w:color="auto"/>
                    <w:bottom w:val="none" w:sz="0" w:space="0" w:color="auto"/>
                    <w:right w:val="none" w:sz="0" w:space="0" w:color="auto"/>
                  </w:divBdr>
                </w:div>
                <w:div w:id="62068650">
                  <w:marLeft w:val="480"/>
                  <w:marRight w:val="0"/>
                  <w:marTop w:val="0"/>
                  <w:marBottom w:val="0"/>
                  <w:divBdr>
                    <w:top w:val="none" w:sz="0" w:space="0" w:color="auto"/>
                    <w:left w:val="none" w:sz="0" w:space="0" w:color="auto"/>
                    <w:bottom w:val="none" w:sz="0" w:space="0" w:color="auto"/>
                    <w:right w:val="none" w:sz="0" w:space="0" w:color="auto"/>
                  </w:divBdr>
                </w:div>
                <w:div w:id="1670864417">
                  <w:marLeft w:val="480"/>
                  <w:marRight w:val="0"/>
                  <w:marTop w:val="0"/>
                  <w:marBottom w:val="0"/>
                  <w:divBdr>
                    <w:top w:val="none" w:sz="0" w:space="0" w:color="auto"/>
                    <w:left w:val="none" w:sz="0" w:space="0" w:color="auto"/>
                    <w:bottom w:val="none" w:sz="0" w:space="0" w:color="auto"/>
                    <w:right w:val="none" w:sz="0" w:space="0" w:color="auto"/>
                  </w:divBdr>
                </w:div>
                <w:div w:id="1150093983">
                  <w:marLeft w:val="480"/>
                  <w:marRight w:val="0"/>
                  <w:marTop w:val="0"/>
                  <w:marBottom w:val="0"/>
                  <w:divBdr>
                    <w:top w:val="none" w:sz="0" w:space="0" w:color="auto"/>
                    <w:left w:val="none" w:sz="0" w:space="0" w:color="auto"/>
                    <w:bottom w:val="none" w:sz="0" w:space="0" w:color="auto"/>
                    <w:right w:val="none" w:sz="0" w:space="0" w:color="auto"/>
                  </w:divBdr>
                </w:div>
                <w:div w:id="2053340629">
                  <w:marLeft w:val="480"/>
                  <w:marRight w:val="0"/>
                  <w:marTop w:val="0"/>
                  <w:marBottom w:val="0"/>
                  <w:divBdr>
                    <w:top w:val="none" w:sz="0" w:space="0" w:color="auto"/>
                    <w:left w:val="none" w:sz="0" w:space="0" w:color="auto"/>
                    <w:bottom w:val="none" w:sz="0" w:space="0" w:color="auto"/>
                    <w:right w:val="none" w:sz="0" w:space="0" w:color="auto"/>
                  </w:divBdr>
                </w:div>
                <w:div w:id="2050104767">
                  <w:marLeft w:val="480"/>
                  <w:marRight w:val="0"/>
                  <w:marTop w:val="0"/>
                  <w:marBottom w:val="0"/>
                  <w:divBdr>
                    <w:top w:val="none" w:sz="0" w:space="0" w:color="auto"/>
                    <w:left w:val="none" w:sz="0" w:space="0" w:color="auto"/>
                    <w:bottom w:val="none" w:sz="0" w:space="0" w:color="auto"/>
                    <w:right w:val="none" w:sz="0" w:space="0" w:color="auto"/>
                  </w:divBdr>
                </w:div>
                <w:div w:id="807473272">
                  <w:marLeft w:val="480"/>
                  <w:marRight w:val="0"/>
                  <w:marTop w:val="0"/>
                  <w:marBottom w:val="0"/>
                  <w:divBdr>
                    <w:top w:val="none" w:sz="0" w:space="0" w:color="auto"/>
                    <w:left w:val="none" w:sz="0" w:space="0" w:color="auto"/>
                    <w:bottom w:val="none" w:sz="0" w:space="0" w:color="auto"/>
                    <w:right w:val="none" w:sz="0" w:space="0" w:color="auto"/>
                  </w:divBdr>
                </w:div>
                <w:div w:id="1293173939">
                  <w:marLeft w:val="480"/>
                  <w:marRight w:val="0"/>
                  <w:marTop w:val="0"/>
                  <w:marBottom w:val="0"/>
                  <w:divBdr>
                    <w:top w:val="none" w:sz="0" w:space="0" w:color="auto"/>
                    <w:left w:val="none" w:sz="0" w:space="0" w:color="auto"/>
                    <w:bottom w:val="none" w:sz="0" w:space="0" w:color="auto"/>
                    <w:right w:val="none" w:sz="0" w:space="0" w:color="auto"/>
                  </w:divBdr>
                </w:div>
                <w:div w:id="430467556">
                  <w:marLeft w:val="480"/>
                  <w:marRight w:val="0"/>
                  <w:marTop w:val="0"/>
                  <w:marBottom w:val="0"/>
                  <w:divBdr>
                    <w:top w:val="none" w:sz="0" w:space="0" w:color="auto"/>
                    <w:left w:val="none" w:sz="0" w:space="0" w:color="auto"/>
                    <w:bottom w:val="none" w:sz="0" w:space="0" w:color="auto"/>
                    <w:right w:val="none" w:sz="0" w:space="0" w:color="auto"/>
                  </w:divBdr>
                </w:div>
                <w:div w:id="149180017">
                  <w:marLeft w:val="480"/>
                  <w:marRight w:val="0"/>
                  <w:marTop w:val="0"/>
                  <w:marBottom w:val="0"/>
                  <w:divBdr>
                    <w:top w:val="none" w:sz="0" w:space="0" w:color="auto"/>
                    <w:left w:val="none" w:sz="0" w:space="0" w:color="auto"/>
                    <w:bottom w:val="none" w:sz="0" w:space="0" w:color="auto"/>
                    <w:right w:val="none" w:sz="0" w:space="0" w:color="auto"/>
                  </w:divBdr>
                </w:div>
                <w:div w:id="1982808422">
                  <w:marLeft w:val="480"/>
                  <w:marRight w:val="0"/>
                  <w:marTop w:val="0"/>
                  <w:marBottom w:val="0"/>
                  <w:divBdr>
                    <w:top w:val="none" w:sz="0" w:space="0" w:color="auto"/>
                    <w:left w:val="none" w:sz="0" w:space="0" w:color="auto"/>
                    <w:bottom w:val="none" w:sz="0" w:space="0" w:color="auto"/>
                    <w:right w:val="none" w:sz="0" w:space="0" w:color="auto"/>
                  </w:divBdr>
                </w:div>
                <w:div w:id="2040203327">
                  <w:marLeft w:val="480"/>
                  <w:marRight w:val="0"/>
                  <w:marTop w:val="0"/>
                  <w:marBottom w:val="0"/>
                  <w:divBdr>
                    <w:top w:val="none" w:sz="0" w:space="0" w:color="auto"/>
                    <w:left w:val="none" w:sz="0" w:space="0" w:color="auto"/>
                    <w:bottom w:val="none" w:sz="0" w:space="0" w:color="auto"/>
                    <w:right w:val="none" w:sz="0" w:space="0" w:color="auto"/>
                  </w:divBdr>
                </w:div>
                <w:div w:id="1455710904">
                  <w:marLeft w:val="480"/>
                  <w:marRight w:val="0"/>
                  <w:marTop w:val="0"/>
                  <w:marBottom w:val="0"/>
                  <w:divBdr>
                    <w:top w:val="none" w:sz="0" w:space="0" w:color="auto"/>
                    <w:left w:val="none" w:sz="0" w:space="0" w:color="auto"/>
                    <w:bottom w:val="none" w:sz="0" w:space="0" w:color="auto"/>
                    <w:right w:val="none" w:sz="0" w:space="0" w:color="auto"/>
                  </w:divBdr>
                </w:div>
                <w:div w:id="1486315933">
                  <w:marLeft w:val="480"/>
                  <w:marRight w:val="0"/>
                  <w:marTop w:val="0"/>
                  <w:marBottom w:val="0"/>
                  <w:divBdr>
                    <w:top w:val="none" w:sz="0" w:space="0" w:color="auto"/>
                    <w:left w:val="none" w:sz="0" w:space="0" w:color="auto"/>
                    <w:bottom w:val="none" w:sz="0" w:space="0" w:color="auto"/>
                    <w:right w:val="none" w:sz="0" w:space="0" w:color="auto"/>
                  </w:divBdr>
                </w:div>
                <w:div w:id="1854223852">
                  <w:marLeft w:val="480"/>
                  <w:marRight w:val="0"/>
                  <w:marTop w:val="0"/>
                  <w:marBottom w:val="0"/>
                  <w:divBdr>
                    <w:top w:val="none" w:sz="0" w:space="0" w:color="auto"/>
                    <w:left w:val="none" w:sz="0" w:space="0" w:color="auto"/>
                    <w:bottom w:val="none" w:sz="0" w:space="0" w:color="auto"/>
                    <w:right w:val="none" w:sz="0" w:space="0" w:color="auto"/>
                  </w:divBdr>
                </w:div>
                <w:div w:id="1130901581">
                  <w:marLeft w:val="480"/>
                  <w:marRight w:val="0"/>
                  <w:marTop w:val="0"/>
                  <w:marBottom w:val="0"/>
                  <w:divBdr>
                    <w:top w:val="none" w:sz="0" w:space="0" w:color="auto"/>
                    <w:left w:val="none" w:sz="0" w:space="0" w:color="auto"/>
                    <w:bottom w:val="none" w:sz="0" w:space="0" w:color="auto"/>
                    <w:right w:val="none" w:sz="0" w:space="0" w:color="auto"/>
                  </w:divBdr>
                </w:div>
                <w:div w:id="137575139">
                  <w:marLeft w:val="480"/>
                  <w:marRight w:val="0"/>
                  <w:marTop w:val="0"/>
                  <w:marBottom w:val="0"/>
                  <w:divBdr>
                    <w:top w:val="none" w:sz="0" w:space="0" w:color="auto"/>
                    <w:left w:val="none" w:sz="0" w:space="0" w:color="auto"/>
                    <w:bottom w:val="none" w:sz="0" w:space="0" w:color="auto"/>
                    <w:right w:val="none" w:sz="0" w:space="0" w:color="auto"/>
                  </w:divBdr>
                </w:div>
                <w:div w:id="790049707">
                  <w:marLeft w:val="480"/>
                  <w:marRight w:val="0"/>
                  <w:marTop w:val="0"/>
                  <w:marBottom w:val="0"/>
                  <w:divBdr>
                    <w:top w:val="none" w:sz="0" w:space="0" w:color="auto"/>
                    <w:left w:val="none" w:sz="0" w:space="0" w:color="auto"/>
                    <w:bottom w:val="none" w:sz="0" w:space="0" w:color="auto"/>
                    <w:right w:val="none" w:sz="0" w:space="0" w:color="auto"/>
                  </w:divBdr>
                </w:div>
                <w:div w:id="1167668356">
                  <w:marLeft w:val="480"/>
                  <w:marRight w:val="0"/>
                  <w:marTop w:val="0"/>
                  <w:marBottom w:val="0"/>
                  <w:divBdr>
                    <w:top w:val="none" w:sz="0" w:space="0" w:color="auto"/>
                    <w:left w:val="none" w:sz="0" w:space="0" w:color="auto"/>
                    <w:bottom w:val="none" w:sz="0" w:space="0" w:color="auto"/>
                    <w:right w:val="none" w:sz="0" w:space="0" w:color="auto"/>
                  </w:divBdr>
                </w:div>
                <w:div w:id="1162549715">
                  <w:marLeft w:val="480"/>
                  <w:marRight w:val="0"/>
                  <w:marTop w:val="0"/>
                  <w:marBottom w:val="0"/>
                  <w:divBdr>
                    <w:top w:val="none" w:sz="0" w:space="0" w:color="auto"/>
                    <w:left w:val="none" w:sz="0" w:space="0" w:color="auto"/>
                    <w:bottom w:val="none" w:sz="0" w:space="0" w:color="auto"/>
                    <w:right w:val="none" w:sz="0" w:space="0" w:color="auto"/>
                  </w:divBdr>
                </w:div>
                <w:div w:id="944270207">
                  <w:marLeft w:val="480"/>
                  <w:marRight w:val="0"/>
                  <w:marTop w:val="0"/>
                  <w:marBottom w:val="0"/>
                  <w:divBdr>
                    <w:top w:val="none" w:sz="0" w:space="0" w:color="auto"/>
                    <w:left w:val="none" w:sz="0" w:space="0" w:color="auto"/>
                    <w:bottom w:val="none" w:sz="0" w:space="0" w:color="auto"/>
                    <w:right w:val="none" w:sz="0" w:space="0" w:color="auto"/>
                  </w:divBdr>
                </w:div>
              </w:divsChild>
            </w:div>
            <w:div w:id="857237050">
              <w:marLeft w:val="0"/>
              <w:marRight w:val="0"/>
              <w:marTop w:val="0"/>
              <w:marBottom w:val="0"/>
              <w:divBdr>
                <w:top w:val="none" w:sz="0" w:space="0" w:color="auto"/>
                <w:left w:val="none" w:sz="0" w:space="0" w:color="auto"/>
                <w:bottom w:val="none" w:sz="0" w:space="0" w:color="auto"/>
                <w:right w:val="none" w:sz="0" w:space="0" w:color="auto"/>
              </w:divBdr>
              <w:divsChild>
                <w:div w:id="2110006909">
                  <w:marLeft w:val="480"/>
                  <w:marRight w:val="0"/>
                  <w:marTop w:val="0"/>
                  <w:marBottom w:val="0"/>
                  <w:divBdr>
                    <w:top w:val="none" w:sz="0" w:space="0" w:color="auto"/>
                    <w:left w:val="none" w:sz="0" w:space="0" w:color="auto"/>
                    <w:bottom w:val="none" w:sz="0" w:space="0" w:color="auto"/>
                    <w:right w:val="none" w:sz="0" w:space="0" w:color="auto"/>
                  </w:divBdr>
                </w:div>
                <w:div w:id="337536729">
                  <w:marLeft w:val="480"/>
                  <w:marRight w:val="0"/>
                  <w:marTop w:val="0"/>
                  <w:marBottom w:val="0"/>
                  <w:divBdr>
                    <w:top w:val="none" w:sz="0" w:space="0" w:color="auto"/>
                    <w:left w:val="none" w:sz="0" w:space="0" w:color="auto"/>
                    <w:bottom w:val="none" w:sz="0" w:space="0" w:color="auto"/>
                    <w:right w:val="none" w:sz="0" w:space="0" w:color="auto"/>
                  </w:divBdr>
                </w:div>
                <w:div w:id="787118591">
                  <w:marLeft w:val="480"/>
                  <w:marRight w:val="0"/>
                  <w:marTop w:val="0"/>
                  <w:marBottom w:val="0"/>
                  <w:divBdr>
                    <w:top w:val="none" w:sz="0" w:space="0" w:color="auto"/>
                    <w:left w:val="none" w:sz="0" w:space="0" w:color="auto"/>
                    <w:bottom w:val="none" w:sz="0" w:space="0" w:color="auto"/>
                    <w:right w:val="none" w:sz="0" w:space="0" w:color="auto"/>
                  </w:divBdr>
                </w:div>
                <w:div w:id="1747796303">
                  <w:marLeft w:val="480"/>
                  <w:marRight w:val="0"/>
                  <w:marTop w:val="0"/>
                  <w:marBottom w:val="0"/>
                  <w:divBdr>
                    <w:top w:val="none" w:sz="0" w:space="0" w:color="auto"/>
                    <w:left w:val="none" w:sz="0" w:space="0" w:color="auto"/>
                    <w:bottom w:val="none" w:sz="0" w:space="0" w:color="auto"/>
                    <w:right w:val="none" w:sz="0" w:space="0" w:color="auto"/>
                  </w:divBdr>
                </w:div>
                <w:div w:id="227956863">
                  <w:marLeft w:val="480"/>
                  <w:marRight w:val="0"/>
                  <w:marTop w:val="0"/>
                  <w:marBottom w:val="0"/>
                  <w:divBdr>
                    <w:top w:val="none" w:sz="0" w:space="0" w:color="auto"/>
                    <w:left w:val="none" w:sz="0" w:space="0" w:color="auto"/>
                    <w:bottom w:val="none" w:sz="0" w:space="0" w:color="auto"/>
                    <w:right w:val="none" w:sz="0" w:space="0" w:color="auto"/>
                  </w:divBdr>
                </w:div>
                <w:div w:id="704913682">
                  <w:marLeft w:val="480"/>
                  <w:marRight w:val="0"/>
                  <w:marTop w:val="0"/>
                  <w:marBottom w:val="0"/>
                  <w:divBdr>
                    <w:top w:val="none" w:sz="0" w:space="0" w:color="auto"/>
                    <w:left w:val="none" w:sz="0" w:space="0" w:color="auto"/>
                    <w:bottom w:val="none" w:sz="0" w:space="0" w:color="auto"/>
                    <w:right w:val="none" w:sz="0" w:space="0" w:color="auto"/>
                  </w:divBdr>
                </w:div>
                <w:div w:id="893932119">
                  <w:marLeft w:val="480"/>
                  <w:marRight w:val="0"/>
                  <w:marTop w:val="0"/>
                  <w:marBottom w:val="0"/>
                  <w:divBdr>
                    <w:top w:val="none" w:sz="0" w:space="0" w:color="auto"/>
                    <w:left w:val="none" w:sz="0" w:space="0" w:color="auto"/>
                    <w:bottom w:val="none" w:sz="0" w:space="0" w:color="auto"/>
                    <w:right w:val="none" w:sz="0" w:space="0" w:color="auto"/>
                  </w:divBdr>
                </w:div>
                <w:div w:id="2053842778">
                  <w:marLeft w:val="480"/>
                  <w:marRight w:val="0"/>
                  <w:marTop w:val="0"/>
                  <w:marBottom w:val="0"/>
                  <w:divBdr>
                    <w:top w:val="none" w:sz="0" w:space="0" w:color="auto"/>
                    <w:left w:val="none" w:sz="0" w:space="0" w:color="auto"/>
                    <w:bottom w:val="none" w:sz="0" w:space="0" w:color="auto"/>
                    <w:right w:val="none" w:sz="0" w:space="0" w:color="auto"/>
                  </w:divBdr>
                </w:div>
                <w:div w:id="825126814">
                  <w:marLeft w:val="480"/>
                  <w:marRight w:val="0"/>
                  <w:marTop w:val="0"/>
                  <w:marBottom w:val="0"/>
                  <w:divBdr>
                    <w:top w:val="none" w:sz="0" w:space="0" w:color="auto"/>
                    <w:left w:val="none" w:sz="0" w:space="0" w:color="auto"/>
                    <w:bottom w:val="none" w:sz="0" w:space="0" w:color="auto"/>
                    <w:right w:val="none" w:sz="0" w:space="0" w:color="auto"/>
                  </w:divBdr>
                </w:div>
                <w:div w:id="843785464">
                  <w:marLeft w:val="480"/>
                  <w:marRight w:val="0"/>
                  <w:marTop w:val="0"/>
                  <w:marBottom w:val="0"/>
                  <w:divBdr>
                    <w:top w:val="none" w:sz="0" w:space="0" w:color="auto"/>
                    <w:left w:val="none" w:sz="0" w:space="0" w:color="auto"/>
                    <w:bottom w:val="none" w:sz="0" w:space="0" w:color="auto"/>
                    <w:right w:val="none" w:sz="0" w:space="0" w:color="auto"/>
                  </w:divBdr>
                </w:div>
                <w:div w:id="1452238204">
                  <w:marLeft w:val="480"/>
                  <w:marRight w:val="0"/>
                  <w:marTop w:val="0"/>
                  <w:marBottom w:val="0"/>
                  <w:divBdr>
                    <w:top w:val="none" w:sz="0" w:space="0" w:color="auto"/>
                    <w:left w:val="none" w:sz="0" w:space="0" w:color="auto"/>
                    <w:bottom w:val="none" w:sz="0" w:space="0" w:color="auto"/>
                    <w:right w:val="none" w:sz="0" w:space="0" w:color="auto"/>
                  </w:divBdr>
                </w:div>
                <w:div w:id="1934783432">
                  <w:marLeft w:val="480"/>
                  <w:marRight w:val="0"/>
                  <w:marTop w:val="0"/>
                  <w:marBottom w:val="0"/>
                  <w:divBdr>
                    <w:top w:val="none" w:sz="0" w:space="0" w:color="auto"/>
                    <w:left w:val="none" w:sz="0" w:space="0" w:color="auto"/>
                    <w:bottom w:val="none" w:sz="0" w:space="0" w:color="auto"/>
                    <w:right w:val="none" w:sz="0" w:space="0" w:color="auto"/>
                  </w:divBdr>
                </w:div>
                <w:div w:id="1510832335">
                  <w:marLeft w:val="480"/>
                  <w:marRight w:val="0"/>
                  <w:marTop w:val="0"/>
                  <w:marBottom w:val="0"/>
                  <w:divBdr>
                    <w:top w:val="none" w:sz="0" w:space="0" w:color="auto"/>
                    <w:left w:val="none" w:sz="0" w:space="0" w:color="auto"/>
                    <w:bottom w:val="none" w:sz="0" w:space="0" w:color="auto"/>
                    <w:right w:val="none" w:sz="0" w:space="0" w:color="auto"/>
                  </w:divBdr>
                </w:div>
                <w:div w:id="952902918">
                  <w:marLeft w:val="480"/>
                  <w:marRight w:val="0"/>
                  <w:marTop w:val="0"/>
                  <w:marBottom w:val="0"/>
                  <w:divBdr>
                    <w:top w:val="none" w:sz="0" w:space="0" w:color="auto"/>
                    <w:left w:val="none" w:sz="0" w:space="0" w:color="auto"/>
                    <w:bottom w:val="none" w:sz="0" w:space="0" w:color="auto"/>
                    <w:right w:val="none" w:sz="0" w:space="0" w:color="auto"/>
                  </w:divBdr>
                </w:div>
                <w:div w:id="1701201130">
                  <w:marLeft w:val="480"/>
                  <w:marRight w:val="0"/>
                  <w:marTop w:val="0"/>
                  <w:marBottom w:val="0"/>
                  <w:divBdr>
                    <w:top w:val="none" w:sz="0" w:space="0" w:color="auto"/>
                    <w:left w:val="none" w:sz="0" w:space="0" w:color="auto"/>
                    <w:bottom w:val="none" w:sz="0" w:space="0" w:color="auto"/>
                    <w:right w:val="none" w:sz="0" w:space="0" w:color="auto"/>
                  </w:divBdr>
                </w:div>
                <w:div w:id="1599674463">
                  <w:marLeft w:val="480"/>
                  <w:marRight w:val="0"/>
                  <w:marTop w:val="0"/>
                  <w:marBottom w:val="0"/>
                  <w:divBdr>
                    <w:top w:val="none" w:sz="0" w:space="0" w:color="auto"/>
                    <w:left w:val="none" w:sz="0" w:space="0" w:color="auto"/>
                    <w:bottom w:val="none" w:sz="0" w:space="0" w:color="auto"/>
                    <w:right w:val="none" w:sz="0" w:space="0" w:color="auto"/>
                  </w:divBdr>
                </w:div>
                <w:div w:id="2086682344">
                  <w:marLeft w:val="480"/>
                  <w:marRight w:val="0"/>
                  <w:marTop w:val="0"/>
                  <w:marBottom w:val="0"/>
                  <w:divBdr>
                    <w:top w:val="none" w:sz="0" w:space="0" w:color="auto"/>
                    <w:left w:val="none" w:sz="0" w:space="0" w:color="auto"/>
                    <w:bottom w:val="none" w:sz="0" w:space="0" w:color="auto"/>
                    <w:right w:val="none" w:sz="0" w:space="0" w:color="auto"/>
                  </w:divBdr>
                </w:div>
                <w:div w:id="1985234480">
                  <w:marLeft w:val="480"/>
                  <w:marRight w:val="0"/>
                  <w:marTop w:val="0"/>
                  <w:marBottom w:val="0"/>
                  <w:divBdr>
                    <w:top w:val="none" w:sz="0" w:space="0" w:color="auto"/>
                    <w:left w:val="none" w:sz="0" w:space="0" w:color="auto"/>
                    <w:bottom w:val="none" w:sz="0" w:space="0" w:color="auto"/>
                    <w:right w:val="none" w:sz="0" w:space="0" w:color="auto"/>
                  </w:divBdr>
                </w:div>
                <w:div w:id="1045449993">
                  <w:marLeft w:val="480"/>
                  <w:marRight w:val="0"/>
                  <w:marTop w:val="0"/>
                  <w:marBottom w:val="0"/>
                  <w:divBdr>
                    <w:top w:val="none" w:sz="0" w:space="0" w:color="auto"/>
                    <w:left w:val="none" w:sz="0" w:space="0" w:color="auto"/>
                    <w:bottom w:val="none" w:sz="0" w:space="0" w:color="auto"/>
                    <w:right w:val="none" w:sz="0" w:space="0" w:color="auto"/>
                  </w:divBdr>
                </w:div>
                <w:div w:id="1996451546">
                  <w:marLeft w:val="480"/>
                  <w:marRight w:val="0"/>
                  <w:marTop w:val="0"/>
                  <w:marBottom w:val="0"/>
                  <w:divBdr>
                    <w:top w:val="none" w:sz="0" w:space="0" w:color="auto"/>
                    <w:left w:val="none" w:sz="0" w:space="0" w:color="auto"/>
                    <w:bottom w:val="none" w:sz="0" w:space="0" w:color="auto"/>
                    <w:right w:val="none" w:sz="0" w:space="0" w:color="auto"/>
                  </w:divBdr>
                </w:div>
                <w:div w:id="1480920059">
                  <w:marLeft w:val="480"/>
                  <w:marRight w:val="0"/>
                  <w:marTop w:val="0"/>
                  <w:marBottom w:val="0"/>
                  <w:divBdr>
                    <w:top w:val="none" w:sz="0" w:space="0" w:color="auto"/>
                    <w:left w:val="none" w:sz="0" w:space="0" w:color="auto"/>
                    <w:bottom w:val="none" w:sz="0" w:space="0" w:color="auto"/>
                    <w:right w:val="none" w:sz="0" w:space="0" w:color="auto"/>
                  </w:divBdr>
                </w:div>
                <w:div w:id="797453920">
                  <w:marLeft w:val="480"/>
                  <w:marRight w:val="0"/>
                  <w:marTop w:val="0"/>
                  <w:marBottom w:val="0"/>
                  <w:divBdr>
                    <w:top w:val="none" w:sz="0" w:space="0" w:color="auto"/>
                    <w:left w:val="none" w:sz="0" w:space="0" w:color="auto"/>
                    <w:bottom w:val="none" w:sz="0" w:space="0" w:color="auto"/>
                    <w:right w:val="none" w:sz="0" w:space="0" w:color="auto"/>
                  </w:divBdr>
                </w:div>
                <w:div w:id="877351695">
                  <w:marLeft w:val="480"/>
                  <w:marRight w:val="0"/>
                  <w:marTop w:val="0"/>
                  <w:marBottom w:val="0"/>
                  <w:divBdr>
                    <w:top w:val="none" w:sz="0" w:space="0" w:color="auto"/>
                    <w:left w:val="none" w:sz="0" w:space="0" w:color="auto"/>
                    <w:bottom w:val="none" w:sz="0" w:space="0" w:color="auto"/>
                    <w:right w:val="none" w:sz="0" w:space="0" w:color="auto"/>
                  </w:divBdr>
                </w:div>
                <w:div w:id="166872290">
                  <w:marLeft w:val="480"/>
                  <w:marRight w:val="0"/>
                  <w:marTop w:val="0"/>
                  <w:marBottom w:val="0"/>
                  <w:divBdr>
                    <w:top w:val="none" w:sz="0" w:space="0" w:color="auto"/>
                    <w:left w:val="none" w:sz="0" w:space="0" w:color="auto"/>
                    <w:bottom w:val="none" w:sz="0" w:space="0" w:color="auto"/>
                    <w:right w:val="none" w:sz="0" w:space="0" w:color="auto"/>
                  </w:divBdr>
                </w:div>
              </w:divsChild>
            </w:div>
            <w:div w:id="555319256">
              <w:marLeft w:val="0"/>
              <w:marRight w:val="0"/>
              <w:marTop w:val="0"/>
              <w:marBottom w:val="0"/>
              <w:divBdr>
                <w:top w:val="none" w:sz="0" w:space="0" w:color="auto"/>
                <w:left w:val="none" w:sz="0" w:space="0" w:color="auto"/>
                <w:bottom w:val="none" w:sz="0" w:space="0" w:color="auto"/>
                <w:right w:val="none" w:sz="0" w:space="0" w:color="auto"/>
              </w:divBdr>
              <w:divsChild>
                <w:div w:id="491454646">
                  <w:marLeft w:val="480"/>
                  <w:marRight w:val="0"/>
                  <w:marTop w:val="0"/>
                  <w:marBottom w:val="0"/>
                  <w:divBdr>
                    <w:top w:val="none" w:sz="0" w:space="0" w:color="auto"/>
                    <w:left w:val="none" w:sz="0" w:space="0" w:color="auto"/>
                    <w:bottom w:val="none" w:sz="0" w:space="0" w:color="auto"/>
                    <w:right w:val="none" w:sz="0" w:space="0" w:color="auto"/>
                  </w:divBdr>
                </w:div>
                <w:div w:id="1483698403">
                  <w:marLeft w:val="480"/>
                  <w:marRight w:val="0"/>
                  <w:marTop w:val="0"/>
                  <w:marBottom w:val="0"/>
                  <w:divBdr>
                    <w:top w:val="none" w:sz="0" w:space="0" w:color="auto"/>
                    <w:left w:val="none" w:sz="0" w:space="0" w:color="auto"/>
                    <w:bottom w:val="none" w:sz="0" w:space="0" w:color="auto"/>
                    <w:right w:val="none" w:sz="0" w:space="0" w:color="auto"/>
                  </w:divBdr>
                </w:div>
                <w:div w:id="1260601768">
                  <w:marLeft w:val="480"/>
                  <w:marRight w:val="0"/>
                  <w:marTop w:val="0"/>
                  <w:marBottom w:val="0"/>
                  <w:divBdr>
                    <w:top w:val="none" w:sz="0" w:space="0" w:color="auto"/>
                    <w:left w:val="none" w:sz="0" w:space="0" w:color="auto"/>
                    <w:bottom w:val="none" w:sz="0" w:space="0" w:color="auto"/>
                    <w:right w:val="none" w:sz="0" w:space="0" w:color="auto"/>
                  </w:divBdr>
                </w:div>
                <w:div w:id="1608460993">
                  <w:marLeft w:val="480"/>
                  <w:marRight w:val="0"/>
                  <w:marTop w:val="0"/>
                  <w:marBottom w:val="0"/>
                  <w:divBdr>
                    <w:top w:val="none" w:sz="0" w:space="0" w:color="auto"/>
                    <w:left w:val="none" w:sz="0" w:space="0" w:color="auto"/>
                    <w:bottom w:val="none" w:sz="0" w:space="0" w:color="auto"/>
                    <w:right w:val="none" w:sz="0" w:space="0" w:color="auto"/>
                  </w:divBdr>
                </w:div>
                <w:div w:id="1195121921">
                  <w:marLeft w:val="480"/>
                  <w:marRight w:val="0"/>
                  <w:marTop w:val="0"/>
                  <w:marBottom w:val="0"/>
                  <w:divBdr>
                    <w:top w:val="none" w:sz="0" w:space="0" w:color="auto"/>
                    <w:left w:val="none" w:sz="0" w:space="0" w:color="auto"/>
                    <w:bottom w:val="none" w:sz="0" w:space="0" w:color="auto"/>
                    <w:right w:val="none" w:sz="0" w:space="0" w:color="auto"/>
                  </w:divBdr>
                </w:div>
                <w:div w:id="1124889931">
                  <w:marLeft w:val="480"/>
                  <w:marRight w:val="0"/>
                  <w:marTop w:val="0"/>
                  <w:marBottom w:val="0"/>
                  <w:divBdr>
                    <w:top w:val="none" w:sz="0" w:space="0" w:color="auto"/>
                    <w:left w:val="none" w:sz="0" w:space="0" w:color="auto"/>
                    <w:bottom w:val="none" w:sz="0" w:space="0" w:color="auto"/>
                    <w:right w:val="none" w:sz="0" w:space="0" w:color="auto"/>
                  </w:divBdr>
                </w:div>
                <w:div w:id="1656296160">
                  <w:marLeft w:val="480"/>
                  <w:marRight w:val="0"/>
                  <w:marTop w:val="0"/>
                  <w:marBottom w:val="0"/>
                  <w:divBdr>
                    <w:top w:val="none" w:sz="0" w:space="0" w:color="auto"/>
                    <w:left w:val="none" w:sz="0" w:space="0" w:color="auto"/>
                    <w:bottom w:val="none" w:sz="0" w:space="0" w:color="auto"/>
                    <w:right w:val="none" w:sz="0" w:space="0" w:color="auto"/>
                  </w:divBdr>
                </w:div>
                <w:div w:id="761416584">
                  <w:marLeft w:val="480"/>
                  <w:marRight w:val="0"/>
                  <w:marTop w:val="0"/>
                  <w:marBottom w:val="0"/>
                  <w:divBdr>
                    <w:top w:val="none" w:sz="0" w:space="0" w:color="auto"/>
                    <w:left w:val="none" w:sz="0" w:space="0" w:color="auto"/>
                    <w:bottom w:val="none" w:sz="0" w:space="0" w:color="auto"/>
                    <w:right w:val="none" w:sz="0" w:space="0" w:color="auto"/>
                  </w:divBdr>
                </w:div>
                <w:div w:id="754786485">
                  <w:marLeft w:val="480"/>
                  <w:marRight w:val="0"/>
                  <w:marTop w:val="0"/>
                  <w:marBottom w:val="0"/>
                  <w:divBdr>
                    <w:top w:val="none" w:sz="0" w:space="0" w:color="auto"/>
                    <w:left w:val="none" w:sz="0" w:space="0" w:color="auto"/>
                    <w:bottom w:val="none" w:sz="0" w:space="0" w:color="auto"/>
                    <w:right w:val="none" w:sz="0" w:space="0" w:color="auto"/>
                  </w:divBdr>
                </w:div>
                <w:div w:id="1617519897">
                  <w:marLeft w:val="480"/>
                  <w:marRight w:val="0"/>
                  <w:marTop w:val="0"/>
                  <w:marBottom w:val="0"/>
                  <w:divBdr>
                    <w:top w:val="none" w:sz="0" w:space="0" w:color="auto"/>
                    <w:left w:val="none" w:sz="0" w:space="0" w:color="auto"/>
                    <w:bottom w:val="none" w:sz="0" w:space="0" w:color="auto"/>
                    <w:right w:val="none" w:sz="0" w:space="0" w:color="auto"/>
                  </w:divBdr>
                </w:div>
                <w:div w:id="424496971">
                  <w:marLeft w:val="480"/>
                  <w:marRight w:val="0"/>
                  <w:marTop w:val="0"/>
                  <w:marBottom w:val="0"/>
                  <w:divBdr>
                    <w:top w:val="none" w:sz="0" w:space="0" w:color="auto"/>
                    <w:left w:val="none" w:sz="0" w:space="0" w:color="auto"/>
                    <w:bottom w:val="none" w:sz="0" w:space="0" w:color="auto"/>
                    <w:right w:val="none" w:sz="0" w:space="0" w:color="auto"/>
                  </w:divBdr>
                </w:div>
                <w:div w:id="90394326">
                  <w:marLeft w:val="480"/>
                  <w:marRight w:val="0"/>
                  <w:marTop w:val="0"/>
                  <w:marBottom w:val="0"/>
                  <w:divBdr>
                    <w:top w:val="none" w:sz="0" w:space="0" w:color="auto"/>
                    <w:left w:val="none" w:sz="0" w:space="0" w:color="auto"/>
                    <w:bottom w:val="none" w:sz="0" w:space="0" w:color="auto"/>
                    <w:right w:val="none" w:sz="0" w:space="0" w:color="auto"/>
                  </w:divBdr>
                </w:div>
                <w:div w:id="427778901">
                  <w:marLeft w:val="480"/>
                  <w:marRight w:val="0"/>
                  <w:marTop w:val="0"/>
                  <w:marBottom w:val="0"/>
                  <w:divBdr>
                    <w:top w:val="none" w:sz="0" w:space="0" w:color="auto"/>
                    <w:left w:val="none" w:sz="0" w:space="0" w:color="auto"/>
                    <w:bottom w:val="none" w:sz="0" w:space="0" w:color="auto"/>
                    <w:right w:val="none" w:sz="0" w:space="0" w:color="auto"/>
                  </w:divBdr>
                </w:div>
                <w:div w:id="1364089456">
                  <w:marLeft w:val="480"/>
                  <w:marRight w:val="0"/>
                  <w:marTop w:val="0"/>
                  <w:marBottom w:val="0"/>
                  <w:divBdr>
                    <w:top w:val="none" w:sz="0" w:space="0" w:color="auto"/>
                    <w:left w:val="none" w:sz="0" w:space="0" w:color="auto"/>
                    <w:bottom w:val="none" w:sz="0" w:space="0" w:color="auto"/>
                    <w:right w:val="none" w:sz="0" w:space="0" w:color="auto"/>
                  </w:divBdr>
                </w:div>
                <w:div w:id="558244513">
                  <w:marLeft w:val="480"/>
                  <w:marRight w:val="0"/>
                  <w:marTop w:val="0"/>
                  <w:marBottom w:val="0"/>
                  <w:divBdr>
                    <w:top w:val="none" w:sz="0" w:space="0" w:color="auto"/>
                    <w:left w:val="none" w:sz="0" w:space="0" w:color="auto"/>
                    <w:bottom w:val="none" w:sz="0" w:space="0" w:color="auto"/>
                    <w:right w:val="none" w:sz="0" w:space="0" w:color="auto"/>
                  </w:divBdr>
                </w:div>
                <w:div w:id="60293558">
                  <w:marLeft w:val="480"/>
                  <w:marRight w:val="0"/>
                  <w:marTop w:val="0"/>
                  <w:marBottom w:val="0"/>
                  <w:divBdr>
                    <w:top w:val="none" w:sz="0" w:space="0" w:color="auto"/>
                    <w:left w:val="none" w:sz="0" w:space="0" w:color="auto"/>
                    <w:bottom w:val="none" w:sz="0" w:space="0" w:color="auto"/>
                    <w:right w:val="none" w:sz="0" w:space="0" w:color="auto"/>
                  </w:divBdr>
                </w:div>
                <w:div w:id="773090197">
                  <w:marLeft w:val="480"/>
                  <w:marRight w:val="0"/>
                  <w:marTop w:val="0"/>
                  <w:marBottom w:val="0"/>
                  <w:divBdr>
                    <w:top w:val="none" w:sz="0" w:space="0" w:color="auto"/>
                    <w:left w:val="none" w:sz="0" w:space="0" w:color="auto"/>
                    <w:bottom w:val="none" w:sz="0" w:space="0" w:color="auto"/>
                    <w:right w:val="none" w:sz="0" w:space="0" w:color="auto"/>
                  </w:divBdr>
                </w:div>
                <w:div w:id="1720782888">
                  <w:marLeft w:val="480"/>
                  <w:marRight w:val="0"/>
                  <w:marTop w:val="0"/>
                  <w:marBottom w:val="0"/>
                  <w:divBdr>
                    <w:top w:val="none" w:sz="0" w:space="0" w:color="auto"/>
                    <w:left w:val="none" w:sz="0" w:space="0" w:color="auto"/>
                    <w:bottom w:val="none" w:sz="0" w:space="0" w:color="auto"/>
                    <w:right w:val="none" w:sz="0" w:space="0" w:color="auto"/>
                  </w:divBdr>
                </w:div>
                <w:div w:id="1433815425">
                  <w:marLeft w:val="480"/>
                  <w:marRight w:val="0"/>
                  <w:marTop w:val="0"/>
                  <w:marBottom w:val="0"/>
                  <w:divBdr>
                    <w:top w:val="none" w:sz="0" w:space="0" w:color="auto"/>
                    <w:left w:val="none" w:sz="0" w:space="0" w:color="auto"/>
                    <w:bottom w:val="none" w:sz="0" w:space="0" w:color="auto"/>
                    <w:right w:val="none" w:sz="0" w:space="0" w:color="auto"/>
                  </w:divBdr>
                </w:div>
                <w:div w:id="2098937325">
                  <w:marLeft w:val="480"/>
                  <w:marRight w:val="0"/>
                  <w:marTop w:val="0"/>
                  <w:marBottom w:val="0"/>
                  <w:divBdr>
                    <w:top w:val="none" w:sz="0" w:space="0" w:color="auto"/>
                    <w:left w:val="none" w:sz="0" w:space="0" w:color="auto"/>
                    <w:bottom w:val="none" w:sz="0" w:space="0" w:color="auto"/>
                    <w:right w:val="none" w:sz="0" w:space="0" w:color="auto"/>
                  </w:divBdr>
                </w:div>
                <w:div w:id="1373337319">
                  <w:marLeft w:val="480"/>
                  <w:marRight w:val="0"/>
                  <w:marTop w:val="0"/>
                  <w:marBottom w:val="0"/>
                  <w:divBdr>
                    <w:top w:val="none" w:sz="0" w:space="0" w:color="auto"/>
                    <w:left w:val="none" w:sz="0" w:space="0" w:color="auto"/>
                    <w:bottom w:val="none" w:sz="0" w:space="0" w:color="auto"/>
                    <w:right w:val="none" w:sz="0" w:space="0" w:color="auto"/>
                  </w:divBdr>
                </w:div>
                <w:div w:id="350959281">
                  <w:marLeft w:val="480"/>
                  <w:marRight w:val="0"/>
                  <w:marTop w:val="0"/>
                  <w:marBottom w:val="0"/>
                  <w:divBdr>
                    <w:top w:val="none" w:sz="0" w:space="0" w:color="auto"/>
                    <w:left w:val="none" w:sz="0" w:space="0" w:color="auto"/>
                    <w:bottom w:val="none" w:sz="0" w:space="0" w:color="auto"/>
                    <w:right w:val="none" w:sz="0" w:space="0" w:color="auto"/>
                  </w:divBdr>
                </w:div>
                <w:div w:id="939869663">
                  <w:marLeft w:val="480"/>
                  <w:marRight w:val="0"/>
                  <w:marTop w:val="0"/>
                  <w:marBottom w:val="0"/>
                  <w:divBdr>
                    <w:top w:val="none" w:sz="0" w:space="0" w:color="auto"/>
                    <w:left w:val="none" w:sz="0" w:space="0" w:color="auto"/>
                    <w:bottom w:val="none" w:sz="0" w:space="0" w:color="auto"/>
                    <w:right w:val="none" w:sz="0" w:space="0" w:color="auto"/>
                  </w:divBdr>
                </w:div>
                <w:div w:id="435902304">
                  <w:marLeft w:val="480"/>
                  <w:marRight w:val="0"/>
                  <w:marTop w:val="0"/>
                  <w:marBottom w:val="0"/>
                  <w:divBdr>
                    <w:top w:val="none" w:sz="0" w:space="0" w:color="auto"/>
                    <w:left w:val="none" w:sz="0" w:space="0" w:color="auto"/>
                    <w:bottom w:val="none" w:sz="0" w:space="0" w:color="auto"/>
                    <w:right w:val="none" w:sz="0" w:space="0" w:color="auto"/>
                  </w:divBdr>
                </w:div>
              </w:divsChild>
            </w:div>
            <w:div w:id="1201362931">
              <w:marLeft w:val="0"/>
              <w:marRight w:val="0"/>
              <w:marTop w:val="0"/>
              <w:marBottom w:val="0"/>
              <w:divBdr>
                <w:top w:val="none" w:sz="0" w:space="0" w:color="auto"/>
                <w:left w:val="none" w:sz="0" w:space="0" w:color="auto"/>
                <w:bottom w:val="none" w:sz="0" w:space="0" w:color="auto"/>
                <w:right w:val="none" w:sz="0" w:space="0" w:color="auto"/>
              </w:divBdr>
              <w:divsChild>
                <w:div w:id="854736201">
                  <w:marLeft w:val="480"/>
                  <w:marRight w:val="0"/>
                  <w:marTop w:val="0"/>
                  <w:marBottom w:val="0"/>
                  <w:divBdr>
                    <w:top w:val="none" w:sz="0" w:space="0" w:color="auto"/>
                    <w:left w:val="none" w:sz="0" w:space="0" w:color="auto"/>
                    <w:bottom w:val="none" w:sz="0" w:space="0" w:color="auto"/>
                    <w:right w:val="none" w:sz="0" w:space="0" w:color="auto"/>
                  </w:divBdr>
                </w:div>
                <w:div w:id="936133737">
                  <w:marLeft w:val="480"/>
                  <w:marRight w:val="0"/>
                  <w:marTop w:val="0"/>
                  <w:marBottom w:val="0"/>
                  <w:divBdr>
                    <w:top w:val="none" w:sz="0" w:space="0" w:color="auto"/>
                    <w:left w:val="none" w:sz="0" w:space="0" w:color="auto"/>
                    <w:bottom w:val="none" w:sz="0" w:space="0" w:color="auto"/>
                    <w:right w:val="none" w:sz="0" w:space="0" w:color="auto"/>
                  </w:divBdr>
                </w:div>
                <w:div w:id="2042313820">
                  <w:marLeft w:val="480"/>
                  <w:marRight w:val="0"/>
                  <w:marTop w:val="0"/>
                  <w:marBottom w:val="0"/>
                  <w:divBdr>
                    <w:top w:val="none" w:sz="0" w:space="0" w:color="auto"/>
                    <w:left w:val="none" w:sz="0" w:space="0" w:color="auto"/>
                    <w:bottom w:val="none" w:sz="0" w:space="0" w:color="auto"/>
                    <w:right w:val="none" w:sz="0" w:space="0" w:color="auto"/>
                  </w:divBdr>
                </w:div>
                <w:div w:id="1094017086">
                  <w:marLeft w:val="480"/>
                  <w:marRight w:val="0"/>
                  <w:marTop w:val="0"/>
                  <w:marBottom w:val="0"/>
                  <w:divBdr>
                    <w:top w:val="none" w:sz="0" w:space="0" w:color="auto"/>
                    <w:left w:val="none" w:sz="0" w:space="0" w:color="auto"/>
                    <w:bottom w:val="none" w:sz="0" w:space="0" w:color="auto"/>
                    <w:right w:val="none" w:sz="0" w:space="0" w:color="auto"/>
                  </w:divBdr>
                </w:div>
                <w:div w:id="1313481394">
                  <w:marLeft w:val="480"/>
                  <w:marRight w:val="0"/>
                  <w:marTop w:val="0"/>
                  <w:marBottom w:val="0"/>
                  <w:divBdr>
                    <w:top w:val="none" w:sz="0" w:space="0" w:color="auto"/>
                    <w:left w:val="none" w:sz="0" w:space="0" w:color="auto"/>
                    <w:bottom w:val="none" w:sz="0" w:space="0" w:color="auto"/>
                    <w:right w:val="none" w:sz="0" w:space="0" w:color="auto"/>
                  </w:divBdr>
                </w:div>
                <w:div w:id="381102475">
                  <w:marLeft w:val="480"/>
                  <w:marRight w:val="0"/>
                  <w:marTop w:val="0"/>
                  <w:marBottom w:val="0"/>
                  <w:divBdr>
                    <w:top w:val="none" w:sz="0" w:space="0" w:color="auto"/>
                    <w:left w:val="none" w:sz="0" w:space="0" w:color="auto"/>
                    <w:bottom w:val="none" w:sz="0" w:space="0" w:color="auto"/>
                    <w:right w:val="none" w:sz="0" w:space="0" w:color="auto"/>
                  </w:divBdr>
                </w:div>
                <w:div w:id="1512060628">
                  <w:marLeft w:val="480"/>
                  <w:marRight w:val="0"/>
                  <w:marTop w:val="0"/>
                  <w:marBottom w:val="0"/>
                  <w:divBdr>
                    <w:top w:val="none" w:sz="0" w:space="0" w:color="auto"/>
                    <w:left w:val="none" w:sz="0" w:space="0" w:color="auto"/>
                    <w:bottom w:val="none" w:sz="0" w:space="0" w:color="auto"/>
                    <w:right w:val="none" w:sz="0" w:space="0" w:color="auto"/>
                  </w:divBdr>
                </w:div>
                <w:div w:id="2137485168">
                  <w:marLeft w:val="480"/>
                  <w:marRight w:val="0"/>
                  <w:marTop w:val="0"/>
                  <w:marBottom w:val="0"/>
                  <w:divBdr>
                    <w:top w:val="none" w:sz="0" w:space="0" w:color="auto"/>
                    <w:left w:val="none" w:sz="0" w:space="0" w:color="auto"/>
                    <w:bottom w:val="none" w:sz="0" w:space="0" w:color="auto"/>
                    <w:right w:val="none" w:sz="0" w:space="0" w:color="auto"/>
                  </w:divBdr>
                </w:div>
                <w:div w:id="1307316698">
                  <w:marLeft w:val="480"/>
                  <w:marRight w:val="0"/>
                  <w:marTop w:val="0"/>
                  <w:marBottom w:val="0"/>
                  <w:divBdr>
                    <w:top w:val="none" w:sz="0" w:space="0" w:color="auto"/>
                    <w:left w:val="none" w:sz="0" w:space="0" w:color="auto"/>
                    <w:bottom w:val="none" w:sz="0" w:space="0" w:color="auto"/>
                    <w:right w:val="none" w:sz="0" w:space="0" w:color="auto"/>
                  </w:divBdr>
                </w:div>
                <w:div w:id="1539781850">
                  <w:marLeft w:val="480"/>
                  <w:marRight w:val="0"/>
                  <w:marTop w:val="0"/>
                  <w:marBottom w:val="0"/>
                  <w:divBdr>
                    <w:top w:val="none" w:sz="0" w:space="0" w:color="auto"/>
                    <w:left w:val="none" w:sz="0" w:space="0" w:color="auto"/>
                    <w:bottom w:val="none" w:sz="0" w:space="0" w:color="auto"/>
                    <w:right w:val="none" w:sz="0" w:space="0" w:color="auto"/>
                  </w:divBdr>
                </w:div>
                <w:div w:id="692921147">
                  <w:marLeft w:val="480"/>
                  <w:marRight w:val="0"/>
                  <w:marTop w:val="0"/>
                  <w:marBottom w:val="0"/>
                  <w:divBdr>
                    <w:top w:val="none" w:sz="0" w:space="0" w:color="auto"/>
                    <w:left w:val="none" w:sz="0" w:space="0" w:color="auto"/>
                    <w:bottom w:val="none" w:sz="0" w:space="0" w:color="auto"/>
                    <w:right w:val="none" w:sz="0" w:space="0" w:color="auto"/>
                  </w:divBdr>
                </w:div>
                <w:div w:id="724718236">
                  <w:marLeft w:val="480"/>
                  <w:marRight w:val="0"/>
                  <w:marTop w:val="0"/>
                  <w:marBottom w:val="0"/>
                  <w:divBdr>
                    <w:top w:val="none" w:sz="0" w:space="0" w:color="auto"/>
                    <w:left w:val="none" w:sz="0" w:space="0" w:color="auto"/>
                    <w:bottom w:val="none" w:sz="0" w:space="0" w:color="auto"/>
                    <w:right w:val="none" w:sz="0" w:space="0" w:color="auto"/>
                  </w:divBdr>
                </w:div>
                <w:div w:id="1211184578">
                  <w:marLeft w:val="480"/>
                  <w:marRight w:val="0"/>
                  <w:marTop w:val="0"/>
                  <w:marBottom w:val="0"/>
                  <w:divBdr>
                    <w:top w:val="none" w:sz="0" w:space="0" w:color="auto"/>
                    <w:left w:val="none" w:sz="0" w:space="0" w:color="auto"/>
                    <w:bottom w:val="none" w:sz="0" w:space="0" w:color="auto"/>
                    <w:right w:val="none" w:sz="0" w:space="0" w:color="auto"/>
                  </w:divBdr>
                </w:div>
                <w:div w:id="1820999810">
                  <w:marLeft w:val="480"/>
                  <w:marRight w:val="0"/>
                  <w:marTop w:val="0"/>
                  <w:marBottom w:val="0"/>
                  <w:divBdr>
                    <w:top w:val="none" w:sz="0" w:space="0" w:color="auto"/>
                    <w:left w:val="none" w:sz="0" w:space="0" w:color="auto"/>
                    <w:bottom w:val="none" w:sz="0" w:space="0" w:color="auto"/>
                    <w:right w:val="none" w:sz="0" w:space="0" w:color="auto"/>
                  </w:divBdr>
                </w:div>
                <w:div w:id="1190335588">
                  <w:marLeft w:val="480"/>
                  <w:marRight w:val="0"/>
                  <w:marTop w:val="0"/>
                  <w:marBottom w:val="0"/>
                  <w:divBdr>
                    <w:top w:val="none" w:sz="0" w:space="0" w:color="auto"/>
                    <w:left w:val="none" w:sz="0" w:space="0" w:color="auto"/>
                    <w:bottom w:val="none" w:sz="0" w:space="0" w:color="auto"/>
                    <w:right w:val="none" w:sz="0" w:space="0" w:color="auto"/>
                  </w:divBdr>
                </w:div>
                <w:div w:id="1327779461">
                  <w:marLeft w:val="480"/>
                  <w:marRight w:val="0"/>
                  <w:marTop w:val="0"/>
                  <w:marBottom w:val="0"/>
                  <w:divBdr>
                    <w:top w:val="none" w:sz="0" w:space="0" w:color="auto"/>
                    <w:left w:val="none" w:sz="0" w:space="0" w:color="auto"/>
                    <w:bottom w:val="none" w:sz="0" w:space="0" w:color="auto"/>
                    <w:right w:val="none" w:sz="0" w:space="0" w:color="auto"/>
                  </w:divBdr>
                </w:div>
                <w:div w:id="1872721082">
                  <w:marLeft w:val="480"/>
                  <w:marRight w:val="0"/>
                  <w:marTop w:val="0"/>
                  <w:marBottom w:val="0"/>
                  <w:divBdr>
                    <w:top w:val="none" w:sz="0" w:space="0" w:color="auto"/>
                    <w:left w:val="none" w:sz="0" w:space="0" w:color="auto"/>
                    <w:bottom w:val="none" w:sz="0" w:space="0" w:color="auto"/>
                    <w:right w:val="none" w:sz="0" w:space="0" w:color="auto"/>
                  </w:divBdr>
                </w:div>
                <w:div w:id="967854288">
                  <w:marLeft w:val="480"/>
                  <w:marRight w:val="0"/>
                  <w:marTop w:val="0"/>
                  <w:marBottom w:val="0"/>
                  <w:divBdr>
                    <w:top w:val="none" w:sz="0" w:space="0" w:color="auto"/>
                    <w:left w:val="none" w:sz="0" w:space="0" w:color="auto"/>
                    <w:bottom w:val="none" w:sz="0" w:space="0" w:color="auto"/>
                    <w:right w:val="none" w:sz="0" w:space="0" w:color="auto"/>
                  </w:divBdr>
                </w:div>
                <w:div w:id="1903829406">
                  <w:marLeft w:val="480"/>
                  <w:marRight w:val="0"/>
                  <w:marTop w:val="0"/>
                  <w:marBottom w:val="0"/>
                  <w:divBdr>
                    <w:top w:val="none" w:sz="0" w:space="0" w:color="auto"/>
                    <w:left w:val="none" w:sz="0" w:space="0" w:color="auto"/>
                    <w:bottom w:val="none" w:sz="0" w:space="0" w:color="auto"/>
                    <w:right w:val="none" w:sz="0" w:space="0" w:color="auto"/>
                  </w:divBdr>
                </w:div>
                <w:div w:id="758218477">
                  <w:marLeft w:val="480"/>
                  <w:marRight w:val="0"/>
                  <w:marTop w:val="0"/>
                  <w:marBottom w:val="0"/>
                  <w:divBdr>
                    <w:top w:val="none" w:sz="0" w:space="0" w:color="auto"/>
                    <w:left w:val="none" w:sz="0" w:space="0" w:color="auto"/>
                    <w:bottom w:val="none" w:sz="0" w:space="0" w:color="auto"/>
                    <w:right w:val="none" w:sz="0" w:space="0" w:color="auto"/>
                  </w:divBdr>
                </w:div>
                <w:div w:id="2016035120">
                  <w:marLeft w:val="480"/>
                  <w:marRight w:val="0"/>
                  <w:marTop w:val="0"/>
                  <w:marBottom w:val="0"/>
                  <w:divBdr>
                    <w:top w:val="none" w:sz="0" w:space="0" w:color="auto"/>
                    <w:left w:val="none" w:sz="0" w:space="0" w:color="auto"/>
                    <w:bottom w:val="none" w:sz="0" w:space="0" w:color="auto"/>
                    <w:right w:val="none" w:sz="0" w:space="0" w:color="auto"/>
                  </w:divBdr>
                </w:div>
                <w:div w:id="1743403591">
                  <w:marLeft w:val="480"/>
                  <w:marRight w:val="0"/>
                  <w:marTop w:val="0"/>
                  <w:marBottom w:val="0"/>
                  <w:divBdr>
                    <w:top w:val="none" w:sz="0" w:space="0" w:color="auto"/>
                    <w:left w:val="none" w:sz="0" w:space="0" w:color="auto"/>
                    <w:bottom w:val="none" w:sz="0" w:space="0" w:color="auto"/>
                    <w:right w:val="none" w:sz="0" w:space="0" w:color="auto"/>
                  </w:divBdr>
                </w:div>
                <w:div w:id="1423526304">
                  <w:marLeft w:val="480"/>
                  <w:marRight w:val="0"/>
                  <w:marTop w:val="0"/>
                  <w:marBottom w:val="0"/>
                  <w:divBdr>
                    <w:top w:val="none" w:sz="0" w:space="0" w:color="auto"/>
                    <w:left w:val="none" w:sz="0" w:space="0" w:color="auto"/>
                    <w:bottom w:val="none" w:sz="0" w:space="0" w:color="auto"/>
                    <w:right w:val="none" w:sz="0" w:space="0" w:color="auto"/>
                  </w:divBdr>
                </w:div>
                <w:div w:id="451752752">
                  <w:marLeft w:val="480"/>
                  <w:marRight w:val="0"/>
                  <w:marTop w:val="0"/>
                  <w:marBottom w:val="0"/>
                  <w:divBdr>
                    <w:top w:val="none" w:sz="0" w:space="0" w:color="auto"/>
                    <w:left w:val="none" w:sz="0" w:space="0" w:color="auto"/>
                    <w:bottom w:val="none" w:sz="0" w:space="0" w:color="auto"/>
                    <w:right w:val="none" w:sz="0" w:space="0" w:color="auto"/>
                  </w:divBdr>
                </w:div>
              </w:divsChild>
            </w:div>
            <w:div w:id="561328092">
              <w:marLeft w:val="0"/>
              <w:marRight w:val="0"/>
              <w:marTop w:val="0"/>
              <w:marBottom w:val="0"/>
              <w:divBdr>
                <w:top w:val="none" w:sz="0" w:space="0" w:color="auto"/>
                <w:left w:val="none" w:sz="0" w:space="0" w:color="auto"/>
                <w:bottom w:val="none" w:sz="0" w:space="0" w:color="auto"/>
                <w:right w:val="none" w:sz="0" w:space="0" w:color="auto"/>
              </w:divBdr>
              <w:divsChild>
                <w:div w:id="1351377647">
                  <w:marLeft w:val="480"/>
                  <w:marRight w:val="0"/>
                  <w:marTop w:val="0"/>
                  <w:marBottom w:val="0"/>
                  <w:divBdr>
                    <w:top w:val="none" w:sz="0" w:space="0" w:color="auto"/>
                    <w:left w:val="none" w:sz="0" w:space="0" w:color="auto"/>
                    <w:bottom w:val="none" w:sz="0" w:space="0" w:color="auto"/>
                    <w:right w:val="none" w:sz="0" w:space="0" w:color="auto"/>
                  </w:divBdr>
                </w:div>
                <w:div w:id="140194967">
                  <w:marLeft w:val="480"/>
                  <w:marRight w:val="0"/>
                  <w:marTop w:val="0"/>
                  <w:marBottom w:val="0"/>
                  <w:divBdr>
                    <w:top w:val="none" w:sz="0" w:space="0" w:color="auto"/>
                    <w:left w:val="none" w:sz="0" w:space="0" w:color="auto"/>
                    <w:bottom w:val="none" w:sz="0" w:space="0" w:color="auto"/>
                    <w:right w:val="none" w:sz="0" w:space="0" w:color="auto"/>
                  </w:divBdr>
                </w:div>
                <w:div w:id="184173513">
                  <w:marLeft w:val="480"/>
                  <w:marRight w:val="0"/>
                  <w:marTop w:val="0"/>
                  <w:marBottom w:val="0"/>
                  <w:divBdr>
                    <w:top w:val="none" w:sz="0" w:space="0" w:color="auto"/>
                    <w:left w:val="none" w:sz="0" w:space="0" w:color="auto"/>
                    <w:bottom w:val="none" w:sz="0" w:space="0" w:color="auto"/>
                    <w:right w:val="none" w:sz="0" w:space="0" w:color="auto"/>
                  </w:divBdr>
                </w:div>
                <w:div w:id="305551547">
                  <w:marLeft w:val="480"/>
                  <w:marRight w:val="0"/>
                  <w:marTop w:val="0"/>
                  <w:marBottom w:val="0"/>
                  <w:divBdr>
                    <w:top w:val="none" w:sz="0" w:space="0" w:color="auto"/>
                    <w:left w:val="none" w:sz="0" w:space="0" w:color="auto"/>
                    <w:bottom w:val="none" w:sz="0" w:space="0" w:color="auto"/>
                    <w:right w:val="none" w:sz="0" w:space="0" w:color="auto"/>
                  </w:divBdr>
                </w:div>
                <w:div w:id="650601541">
                  <w:marLeft w:val="480"/>
                  <w:marRight w:val="0"/>
                  <w:marTop w:val="0"/>
                  <w:marBottom w:val="0"/>
                  <w:divBdr>
                    <w:top w:val="none" w:sz="0" w:space="0" w:color="auto"/>
                    <w:left w:val="none" w:sz="0" w:space="0" w:color="auto"/>
                    <w:bottom w:val="none" w:sz="0" w:space="0" w:color="auto"/>
                    <w:right w:val="none" w:sz="0" w:space="0" w:color="auto"/>
                  </w:divBdr>
                </w:div>
                <w:div w:id="1197037171">
                  <w:marLeft w:val="480"/>
                  <w:marRight w:val="0"/>
                  <w:marTop w:val="0"/>
                  <w:marBottom w:val="0"/>
                  <w:divBdr>
                    <w:top w:val="none" w:sz="0" w:space="0" w:color="auto"/>
                    <w:left w:val="none" w:sz="0" w:space="0" w:color="auto"/>
                    <w:bottom w:val="none" w:sz="0" w:space="0" w:color="auto"/>
                    <w:right w:val="none" w:sz="0" w:space="0" w:color="auto"/>
                  </w:divBdr>
                </w:div>
                <w:div w:id="511337892">
                  <w:marLeft w:val="480"/>
                  <w:marRight w:val="0"/>
                  <w:marTop w:val="0"/>
                  <w:marBottom w:val="0"/>
                  <w:divBdr>
                    <w:top w:val="none" w:sz="0" w:space="0" w:color="auto"/>
                    <w:left w:val="none" w:sz="0" w:space="0" w:color="auto"/>
                    <w:bottom w:val="none" w:sz="0" w:space="0" w:color="auto"/>
                    <w:right w:val="none" w:sz="0" w:space="0" w:color="auto"/>
                  </w:divBdr>
                </w:div>
                <w:div w:id="1850489266">
                  <w:marLeft w:val="480"/>
                  <w:marRight w:val="0"/>
                  <w:marTop w:val="0"/>
                  <w:marBottom w:val="0"/>
                  <w:divBdr>
                    <w:top w:val="none" w:sz="0" w:space="0" w:color="auto"/>
                    <w:left w:val="none" w:sz="0" w:space="0" w:color="auto"/>
                    <w:bottom w:val="none" w:sz="0" w:space="0" w:color="auto"/>
                    <w:right w:val="none" w:sz="0" w:space="0" w:color="auto"/>
                  </w:divBdr>
                </w:div>
                <w:div w:id="198713475">
                  <w:marLeft w:val="480"/>
                  <w:marRight w:val="0"/>
                  <w:marTop w:val="0"/>
                  <w:marBottom w:val="0"/>
                  <w:divBdr>
                    <w:top w:val="none" w:sz="0" w:space="0" w:color="auto"/>
                    <w:left w:val="none" w:sz="0" w:space="0" w:color="auto"/>
                    <w:bottom w:val="none" w:sz="0" w:space="0" w:color="auto"/>
                    <w:right w:val="none" w:sz="0" w:space="0" w:color="auto"/>
                  </w:divBdr>
                </w:div>
                <w:div w:id="1254164467">
                  <w:marLeft w:val="480"/>
                  <w:marRight w:val="0"/>
                  <w:marTop w:val="0"/>
                  <w:marBottom w:val="0"/>
                  <w:divBdr>
                    <w:top w:val="none" w:sz="0" w:space="0" w:color="auto"/>
                    <w:left w:val="none" w:sz="0" w:space="0" w:color="auto"/>
                    <w:bottom w:val="none" w:sz="0" w:space="0" w:color="auto"/>
                    <w:right w:val="none" w:sz="0" w:space="0" w:color="auto"/>
                  </w:divBdr>
                </w:div>
                <w:div w:id="151913107">
                  <w:marLeft w:val="480"/>
                  <w:marRight w:val="0"/>
                  <w:marTop w:val="0"/>
                  <w:marBottom w:val="0"/>
                  <w:divBdr>
                    <w:top w:val="none" w:sz="0" w:space="0" w:color="auto"/>
                    <w:left w:val="none" w:sz="0" w:space="0" w:color="auto"/>
                    <w:bottom w:val="none" w:sz="0" w:space="0" w:color="auto"/>
                    <w:right w:val="none" w:sz="0" w:space="0" w:color="auto"/>
                  </w:divBdr>
                </w:div>
                <w:div w:id="1545601676">
                  <w:marLeft w:val="480"/>
                  <w:marRight w:val="0"/>
                  <w:marTop w:val="0"/>
                  <w:marBottom w:val="0"/>
                  <w:divBdr>
                    <w:top w:val="none" w:sz="0" w:space="0" w:color="auto"/>
                    <w:left w:val="none" w:sz="0" w:space="0" w:color="auto"/>
                    <w:bottom w:val="none" w:sz="0" w:space="0" w:color="auto"/>
                    <w:right w:val="none" w:sz="0" w:space="0" w:color="auto"/>
                  </w:divBdr>
                </w:div>
                <w:div w:id="821190206">
                  <w:marLeft w:val="480"/>
                  <w:marRight w:val="0"/>
                  <w:marTop w:val="0"/>
                  <w:marBottom w:val="0"/>
                  <w:divBdr>
                    <w:top w:val="none" w:sz="0" w:space="0" w:color="auto"/>
                    <w:left w:val="none" w:sz="0" w:space="0" w:color="auto"/>
                    <w:bottom w:val="none" w:sz="0" w:space="0" w:color="auto"/>
                    <w:right w:val="none" w:sz="0" w:space="0" w:color="auto"/>
                  </w:divBdr>
                </w:div>
                <w:div w:id="204101563">
                  <w:marLeft w:val="480"/>
                  <w:marRight w:val="0"/>
                  <w:marTop w:val="0"/>
                  <w:marBottom w:val="0"/>
                  <w:divBdr>
                    <w:top w:val="none" w:sz="0" w:space="0" w:color="auto"/>
                    <w:left w:val="none" w:sz="0" w:space="0" w:color="auto"/>
                    <w:bottom w:val="none" w:sz="0" w:space="0" w:color="auto"/>
                    <w:right w:val="none" w:sz="0" w:space="0" w:color="auto"/>
                  </w:divBdr>
                </w:div>
                <w:div w:id="1343362612">
                  <w:marLeft w:val="480"/>
                  <w:marRight w:val="0"/>
                  <w:marTop w:val="0"/>
                  <w:marBottom w:val="0"/>
                  <w:divBdr>
                    <w:top w:val="none" w:sz="0" w:space="0" w:color="auto"/>
                    <w:left w:val="none" w:sz="0" w:space="0" w:color="auto"/>
                    <w:bottom w:val="none" w:sz="0" w:space="0" w:color="auto"/>
                    <w:right w:val="none" w:sz="0" w:space="0" w:color="auto"/>
                  </w:divBdr>
                </w:div>
                <w:div w:id="1192721485">
                  <w:marLeft w:val="480"/>
                  <w:marRight w:val="0"/>
                  <w:marTop w:val="0"/>
                  <w:marBottom w:val="0"/>
                  <w:divBdr>
                    <w:top w:val="none" w:sz="0" w:space="0" w:color="auto"/>
                    <w:left w:val="none" w:sz="0" w:space="0" w:color="auto"/>
                    <w:bottom w:val="none" w:sz="0" w:space="0" w:color="auto"/>
                    <w:right w:val="none" w:sz="0" w:space="0" w:color="auto"/>
                  </w:divBdr>
                </w:div>
                <w:div w:id="950742759">
                  <w:marLeft w:val="480"/>
                  <w:marRight w:val="0"/>
                  <w:marTop w:val="0"/>
                  <w:marBottom w:val="0"/>
                  <w:divBdr>
                    <w:top w:val="none" w:sz="0" w:space="0" w:color="auto"/>
                    <w:left w:val="none" w:sz="0" w:space="0" w:color="auto"/>
                    <w:bottom w:val="none" w:sz="0" w:space="0" w:color="auto"/>
                    <w:right w:val="none" w:sz="0" w:space="0" w:color="auto"/>
                  </w:divBdr>
                </w:div>
                <w:div w:id="2082213916">
                  <w:marLeft w:val="480"/>
                  <w:marRight w:val="0"/>
                  <w:marTop w:val="0"/>
                  <w:marBottom w:val="0"/>
                  <w:divBdr>
                    <w:top w:val="none" w:sz="0" w:space="0" w:color="auto"/>
                    <w:left w:val="none" w:sz="0" w:space="0" w:color="auto"/>
                    <w:bottom w:val="none" w:sz="0" w:space="0" w:color="auto"/>
                    <w:right w:val="none" w:sz="0" w:space="0" w:color="auto"/>
                  </w:divBdr>
                </w:div>
                <w:div w:id="342367512">
                  <w:marLeft w:val="480"/>
                  <w:marRight w:val="0"/>
                  <w:marTop w:val="0"/>
                  <w:marBottom w:val="0"/>
                  <w:divBdr>
                    <w:top w:val="none" w:sz="0" w:space="0" w:color="auto"/>
                    <w:left w:val="none" w:sz="0" w:space="0" w:color="auto"/>
                    <w:bottom w:val="none" w:sz="0" w:space="0" w:color="auto"/>
                    <w:right w:val="none" w:sz="0" w:space="0" w:color="auto"/>
                  </w:divBdr>
                </w:div>
                <w:div w:id="937716730">
                  <w:marLeft w:val="480"/>
                  <w:marRight w:val="0"/>
                  <w:marTop w:val="0"/>
                  <w:marBottom w:val="0"/>
                  <w:divBdr>
                    <w:top w:val="none" w:sz="0" w:space="0" w:color="auto"/>
                    <w:left w:val="none" w:sz="0" w:space="0" w:color="auto"/>
                    <w:bottom w:val="none" w:sz="0" w:space="0" w:color="auto"/>
                    <w:right w:val="none" w:sz="0" w:space="0" w:color="auto"/>
                  </w:divBdr>
                </w:div>
                <w:div w:id="191499115">
                  <w:marLeft w:val="480"/>
                  <w:marRight w:val="0"/>
                  <w:marTop w:val="0"/>
                  <w:marBottom w:val="0"/>
                  <w:divBdr>
                    <w:top w:val="none" w:sz="0" w:space="0" w:color="auto"/>
                    <w:left w:val="none" w:sz="0" w:space="0" w:color="auto"/>
                    <w:bottom w:val="none" w:sz="0" w:space="0" w:color="auto"/>
                    <w:right w:val="none" w:sz="0" w:space="0" w:color="auto"/>
                  </w:divBdr>
                </w:div>
                <w:div w:id="461311839">
                  <w:marLeft w:val="480"/>
                  <w:marRight w:val="0"/>
                  <w:marTop w:val="0"/>
                  <w:marBottom w:val="0"/>
                  <w:divBdr>
                    <w:top w:val="none" w:sz="0" w:space="0" w:color="auto"/>
                    <w:left w:val="none" w:sz="0" w:space="0" w:color="auto"/>
                    <w:bottom w:val="none" w:sz="0" w:space="0" w:color="auto"/>
                    <w:right w:val="none" w:sz="0" w:space="0" w:color="auto"/>
                  </w:divBdr>
                </w:div>
                <w:div w:id="956178381">
                  <w:marLeft w:val="480"/>
                  <w:marRight w:val="0"/>
                  <w:marTop w:val="0"/>
                  <w:marBottom w:val="0"/>
                  <w:divBdr>
                    <w:top w:val="none" w:sz="0" w:space="0" w:color="auto"/>
                    <w:left w:val="none" w:sz="0" w:space="0" w:color="auto"/>
                    <w:bottom w:val="none" w:sz="0" w:space="0" w:color="auto"/>
                    <w:right w:val="none" w:sz="0" w:space="0" w:color="auto"/>
                  </w:divBdr>
                </w:div>
                <w:div w:id="206454048">
                  <w:marLeft w:val="480"/>
                  <w:marRight w:val="0"/>
                  <w:marTop w:val="0"/>
                  <w:marBottom w:val="0"/>
                  <w:divBdr>
                    <w:top w:val="none" w:sz="0" w:space="0" w:color="auto"/>
                    <w:left w:val="none" w:sz="0" w:space="0" w:color="auto"/>
                    <w:bottom w:val="none" w:sz="0" w:space="0" w:color="auto"/>
                    <w:right w:val="none" w:sz="0" w:space="0" w:color="auto"/>
                  </w:divBdr>
                </w:div>
              </w:divsChild>
            </w:div>
            <w:div w:id="2034189657">
              <w:marLeft w:val="0"/>
              <w:marRight w:val="0"/>
              <w:marTop w:val="0"/>
              <w:marBottom w:val="0"/>
              <w:divBdr>
                <w:top w:val="none" w:sz="0" w:space="0" w:color="auto"/>
                <w:left w:val="none" w:sz="0" w:space="0" w:color="auto"/>
                <w:bottom w:val="none" w:sz="0" w:space="0" w:color="auto"/>
                <w:right w:val="none" w:sz="0" w:space="0" w:color="auto"/>
              </w:divBdr>
              <w:divsChild>
                <w:div w:id="1440374986">
                  <w:marLeft w:val="480"/>
                  <w:marRight w:val="0"/>
                  <w:marTop w:val="0"/>
                  <w:marBottom w:val="0"/>
                  <w:divBdr>
                    <w:top w:val="none" w:sz="0" w:space="0" w:color="auto"/>
                    <w:left w:val="none" w:sz="0" w:space="0" w:color="auto"/>
                    <w:bottom w:val="none" w:sz="0" w:space="0" w:color="auto"/>
                    <w:right w:val="none" w:sz="0" w:space="0" w:color="auto"/>
                  </w:divBdr>
                </w:div>
                <w:div w:id="1036471998">
                  <w:marLeft w:val="480"/>
                  <w:marRight w:val="0"/>
                  <w:marTop w:val="0"/>
                  <w:marBottom w:val="0"/>
                  <w:divBdr>
                    <w:top w:val="none" w:sz="0" w:space="0" w:color="auto"/>
                    <w:left w:val="none" w:sz="0" w:space="0" w:color="auto"/>
                    <w:bottom w:val="none" w:sz="0" w:space="0" w:color="auto"/>
                    <w:right w:val="none" w:sz="0" w:space="0" w:color="auto"/>
                  </w:divBdr>
                </w:div>
                <w:div w:id="1941911158">
                  <w:marLeft w:val="480"/>
                  <w:marRight w:val="0"/>
                  <w:marTop w:val="0"/>
                  <w:marBottom w:val="0"/>
                  <w:divBdr>
                    <w:top w:val="none" w:sz="0" w:space="0" w:color="auto"/>
                    <w:left w:val="none" w:sz="0" w:space="0" w:color="auto"/>
                    <w:bottom w:val="none" w:sz="0" w:space="0" w:color="auto"/>
                    <w:right w:val="none" w:sz="0" w:space="0" w:color="auto"/>
                  </w:divBdr>
                </w:div>
                <w:div w:id="1687362551">
                  <w:marLeft w:val="480"/>
                  <w:marRight w:val="0"/>
                  <w:marTop w:val="0"/>
                  <w:marBottom w:val="0"/>
                  <w:divBdr>
                    <w:top w:val="none" w:sz="0" w:space="0" w:color="auto"/>
                    <w:left w:val="none" w:sz="0" w:space="0" w:color="auto"/>
                    <w:bottom w:val="none" w:sz="0" w:space="0" w:color="auto"/>
                    <w:right w:val="none" w:sz="0" w:space="0" w:color="auto"/>
                  </w:divBdr>
                </w:div>
                <w:div w:id="1440955678">
                  <w:marLeft w:val="480"/>
                  <w:marRight w:val="0"/>
                  <w:marTop w:val="0"/>
                  <w:marBottom w:val="0"/>
                  <w:divBdr>
                    <w:top w:val="none" w:sz="0" w:space="0" w:color="auto"/>
                    <w:left w:val="none" w:sz="0" w:space="0" w:color="auto"/>
                    <w:bottom w:val="none" w:sz="0" w:space="0" w:color="auto"/>
                    <w:right w:val="none" w:sz="0" w:space="0" w:color="auto"/>
                  </w:divBdr>
                </w:div>
                <w:div w:id="833449661">
                  <w:marLeft w:val="480"/>
                  <w:marRight w:val="0"/>
                  <w:marTop w:val="0"/>
                  <w:marBottom w:val="0"/>
                  <w:divBdr>
                    <w:top w:val="none" w:sz="0" w:space="0" w:color="auto"/>
                    <w:left w:val="none" w:sz="0" w:space="0" w:color="auto"/>
                    <w:bottom w:val="none" w:sz="0" w:space="0" w:color="auto"/>
                    <w:right w:val="none" w:sz="0" w:space="0" w:color="auto"/>
                  </w:divBdr>
                </w:div>
                <w:div w:id="1866870512">
                  <w:marLeft w:val="480"/>
                  <w:marRight w:val="0"/>
                  <w:marTop w:val="0"/>
                  <w:marBottom w:val="0"/>
                  <w:divBdr>
                    <w:top w:val="none" w:sz="0" w:space="0" w:color="auto"/>
                    <w:left w:val="none" w:sz="0" w:space="0" w:color="auto"/>
                    <w:bottom w:val="none" w:sz="0" w:space="0" w:color="auto"/>
                    <w:right w:val="none" w:sz="0" w:space="0" w:color="auto"/>
                  </w:divBdr>
                </w:div>
                <w:div w:id="1136028696">
                  <w:marLeft w:val="480"/>
                  <w:marRight w:val="0"/>
                  <w:marTop w:val="0"/>
                  <w:marBottom w:val="0"/>
                  <w:divBdr>
                    <w:top w:val="none" w:sz="0" w:space="0" w:color="auto"/>
                    <w:left w:val="none" w:sz="0" w:space="0" w:color="auto"/>
                    <w:bottom w:val="none" w:sz="0" w:space="0" w:color="auto"/>
                    <w:right w:val="none" w:sz="0" w:space="0" w:color="auto"/>
                  </w:divBdr>
                </w:div>
                <w:div w:id="1846355625">
                  <w:marLeft w:val="480"/>
                  <w:marRight w:val="0"/>
                  <w:marTop w:val="0"/>
                  <w:marBottom w:val="0"/>
                  <w:divBdr>
                    <w:top w:val="none" w:sz="0" w:space="0" w:color="auto"/>
                    <w:left w:val="none" w:sz="0" w:space="0" w:color="auto"/>
                    <w:bottom w:val="none" w:sz="0" w:space="0" w:color="auto"/>
                    <w:right w:val="none" w:sz="0" w:space="0" w:color="auto"/>
                  </w:divBdr>
                </w:div>
                <w:div w:id="680400516">
                  <w:marLeft w:val="480"/>
                  <w:marRight w:val="0"/>
                  <w:marTop w:val="0"/>
                  <w:marBottom w:val="0"/>
                  <w:divBdr>
                    <w:top w:val="none" w:sz="0" w:space="0" w:color="auto"/>
                    <w:left w:val="none" w:sz="0" w:space="0" w:color="auto"/>
                    <w:bottom w:val="none" w:sz="0" w:space="0" w:color="auto"/>
                    <w:right w:val="none" w:sz="0" w:space="0" w:color="auto"/>
                  </w:divBdr>
                </w:div>
                <w:div w:id="1245724838">
                  <w:marLeft w:val="480"/>
                  <w:marRight w:val="0"/>
                  <w:marTop w:val="0"/>
                  <w:marBottom w:val="0"/>
                  <w:divBdr>
                    <w:top w:val="none" w:sz="0" w:space="0" w:color="auto"/>
                    <w:left w:val="none" w:sz="0" w:space="0" w:color="auto"/>
                    <w:bottom w:val="none" w:sz="0" w:space="0" w:color="auto"/>
                    <w:right w:val="none" w:sz="0" w:space="0" w:color="auto"/>
                  </w:divBdr>
                </w:div>
                <w:div w:id="1182627039">
                  <w:marLeft w:val="480"/>
                  <w:marRight w:val="0"/>
                  <w:marTop w:val="0"/>
                  <w:marBottom w:val="0"/>
                  <w:divBdr>
                    <w:top w:val="none" w:sz="0" w:space="0" w:color="auto"/>
                    <w:left w:val="none" w:sz="0" w:space="0" w:color="auto"/>
                    <w:bottom w:val="none" w:sz="0" w:space="0" w:color="auto"/>
                    <w:right w:val="none" w:sz="0" w:space="0" w:color="auto"/>
                  </w:divBdr>
                </w:div>
                <w:div w:id="1251502893">
                  <w:marLeft w:val="480"/>
                  <w:marRight w:val="0"/>
                  <w:marTop w:val="0"/>
                  <w:marBottom w:val="0"/>
                  <w:divBdr>
                    <w:top w:val="none" w:sz="0" w:space="0" w:color="auto"/>
                    <w:left w:val="none" w:sz="0" w:space="0" w:color="auto"/>
                    <w:bottom w:val="none" w:sz="0" w:space="0" w:color="auto"/>
                    <w:right w:val="none" w:sz="0" w:space="0" w:color="auto"/>
                  </w:divBdr>
                </w:div>
                <w:div w:id="961427052">
                  <w:marLeft w:val="480"/>
                  <w:marRight w:val="0"/>
                  <w:marTop w:val="0"/>
                  <w:marBottom w:val="0"/>
                  <w:divBdr>
                    <w:top w:val="none" w:sz="0" w:space="0" w:color="auto"/>
                    <w:left w:val="none" w:sz="0" w:space="0" w:color="auto"/>
                    <w:bottom w:val="none" w:sz="0" w:space="0" w:color="auto"/>
                    <w:right w:val="none" w:sz="0" w:space="0" w:color="auto"/>
                  </w:divBdr>
                </w:div>
                <w:div w:id="1830556762">
                  <w:marLeft w:val="480"/>
                  <w:marRight w:val="0"/>
                  <w:marTop w:val="0"/>
                  <w:marBottom w:val="0"/>
                  <w:divBdr>
                    <w:top w:val="none" w:sz="0" w:space="0" w:color="auto"/>
                    <w:left w:val="none" w:sz="0" w:space="0" w:color="auto"/>
                    <w:bottom w:val="none" w:sz="0" w:space="0" w:color="auto"/>
                    <w:right w:val="none" w:sz="0" w:space="0" w:color="auto"/>
                  </w:divBdr>
                </w:div>
                <w:div w:id="1576670157">
                  <w:marLeft w:val="480"/>
                  <w:marRight w:val="0"/>
                  <w:marTop w:val="0"/>
                  <w:marBottom w:val="0"/>
                  <w:divBdr>
                    <w:top w:val="none" w:sz="0" w:space="0" w:color="auto"/>
                    <w:left w:val="none" w:sz="0" w:space="0" w:color="auto"/>
                    <w:bottom w:val="none" w:sz="0" w:space="0" w:color="auto"/>
                    <w:right w:val="none" w:sz="0" w:space="0" w:color="auto"/>
                  </w:divBdr>
                </w:div>
                <w:div w:id="504515347">
                  <w:marLeft w:val="480"/>
                  <w:marRight w:val="0"/>
                  <w:marTop w:val="0"/>
                  <w:marBottom w:val="0"/>
                  <w:divBdr>
                    <w:top w:val="none" w:sz="0" w:space="0" w:color="auto"/>
                    <w:left w:val="none" w:sz="0" w:space="0" w:color="auto"/>
                    <w:bottom w:val="none" w:sz="0" w:space="0" w:color="auto"/>
                    <w:right w:val="none" w:sz="0" w:space="0" w:color="auto"/>
                  </w:divBdr>
                </w:div>
                <w:div w:id="987512770">
                  <w:marLeft w:val="480"/>
                  <w:marRight w:val="0"/>
                  <w:marTop w:val="0"/>
                  <w:marBottom w:val="0"/>
                  <w:divBdr>
                    <w:top w:val="none" w:sz="0" w:space="0" w:color="auto"/>
                    <w:left w:val="none" w:sz="0" w:space="0" w:color="auto"/>
                    <w:bottom w:val="none" w:sz="0" w:space="0" w:color="auto"/>
                    <w:right w:val="none" w:sz="0" w:space="0" w:color="auto"/>
                  </w:divBdr>
                </w:div>
                <w:div w:id="433792214">
                  <w:marLeft w:val="480"/>
                  <w:marRight w:val="0"/>
                  <w:marTop w:val="0"/>
                  <w:marBottom w:val="0"/>
                  <w:divBdr>
                    <w:top w:val="none" w:sz="0" w:space="0" w:color="auto"/>
                    <w:left w:val="none" w:sz="0" w:space="0" w:color="auto"/>
                    <w:bottom w:val="none" w:sz="0" w:space="0" w:color="auto"/>
                    <w:right w:val="none" w:sz="0" w:space="0" w:color="auto"/>
                  </w:divBdr>
                </w:div>
                <w:div w:id="669521679">
                  <w:marLeft w:val="480"/>
                  <w:marRight w:val="0"/>
                  <w:marTop w:val="0"/>
                  <w:marBottom w:val="0"/>
                  <w:divBdr>
                    <w:top w:val="none" w:sz="0" w:space="0" w:color="auto"/>
                    <w:left w:val="none" w:sz="0" w:space="0" w:color="auto"/>
                    <w:bottom w:val="none" w:sz="0" w:space="0" w:color="auto"/>
                    <w:right w:val="none" w:sz="0" w:space="0" w:color="auto"/>
                  </w:divBdr>
                </w:div>
                <w:div w:id="966080461">
                  <w:marLeft w:val="480"/>
                  <w:marRight w:val="0"/>
                  <w:marTop w:val="0"/>
                  <w:marBottom w:val="0"/>
                  <w:divBdr>
                    <w:top w:val="none" w:sz="0" w:space="0" w:color="auto"/>
                    <w:left w:val="none" w:sz="0" w:space="0" w:color="auto"/>
                    <w:bottom w:val="none" w:sz="0" w:space="0" w:color="auto"/>
                    <w:right w:val="none" w:sz="0" w:space="0" w:color="auto"/>
                  </w:divBdr>
                </w:div>
                <w:div w:id="1037464837">
                  <w:marLeft w:val="480"/>
                  <w:marRight w:val="0"/>
                  <w:marTop w:val="0"/>
                  <w:marBottom w:val="0"/>
                  <w:divBdr>
                    <w:top w:val="none" w:sz="0" w:space="0" w:color="auto"/>
                    <w:left w:val="none" w:sz="0" w:space="0" w:color="auto"/>
                    <w:bottom w:val="none" w:sz="0" w:space="0" w:color="auto"/>
                    <w:right w:val="none" w:sz="0" w:space="0" w:color="auto"/>
                  </w:divBdr>
                </w:div>
                <w:div w:id="2126803596">
                  <w:marLeft w:val="480"/>
                  <w:marRight w:val="0"/>
                  <w:marTop w:val="0"/>
                  <w:marBottom w:val="0"/>
                  <w:divBdr>
                    <w:top w:val="none" w:sz="0" w:space="0" w:color="auto"/>
                    <w:left w:val="none" w:sz="0" w:space="0" w:color="auto"/>
                    <w:bottom w:val="none" w:sz="0" w:space="0" w:color="auto"/>
                    <w:right w:val="none" w:sz="0" w:space="0" w:color="auto"/>
                  </w:divBdr>
                </w:div>
                <w:div w:id="196891997">
                  <w:marLeft w:val="480"/>
                  <w:marRight w:val="0"/>
                  <w:marTop w:val="0"/>
                  <w:marBottom w:val="0"/>
                  <w:divBdr>
                    <w:top w:val="none" w:sz="0" w:space="0" w:color="auto"/>
                    <w:left w:val="none" w:sz="0" w:space="0" w:color="auto"/>
                    <w:bottom w:val="none" w:sz="0" w:space="0" w:color="auto"/>
                    <w:right w:val="none" w:sz="0" w:space="0" w:color="auto"/>
                  </w:divBdr>
                </w:div>
              </w:divsChild>
            </w:div>
            <w:div w:id="1106921897">
              <w:marLeft w:val="0"/>
              <w:marRight w:val="0"/>
              <w:marTop w:val="0"/>
              <w:marBottom w:val="0"/>
              <w:divBdr>
                <w:top w:val="none" w:sz="0" w:space="0" w:color="auto"/>
                <w:left w:val="none" w:sz="0" w:space="0" w:color="auto"/>
                <w:bottom w:val="none" w:sz="0" w:space="0" w:color="auto"/>
                <w:right w:val="none" w:sz="0" w:space="0" w:color="auto"/>
              </w:divBdr>
              <w:divsChild>
                <w:div w:id="267542870">
                  <w:marLeft w:val="480"/>
                  <w:marRight w:val="0"/>
                  <w:marTop w:val="0"/>
                  <w:marBottom w:val="0"/>
                  <w:divBdr>
                    <w:top w:val="none" w:sz="0" w:space="0" w:color="auto"/>
                    <w:left w:val="none" w:sz="0" w:space="0" w:color="auto"/>
                    <w:bottom w:val="none" w:sz="0" w:space="0" w:color="auto"/>
                    <w:right w:val="none" w:sz="0" w:space="0" w:color="auto"/>
                  </w:divBdr>
                </w:div>
                <w:div w:id="992300345">
                  <w:marLeft w:val="480"/>
                  <w:marRight w:val="0"/>
                  <w:marTop w:val="0"/>
                  <w:marBottom w:val="0"/>
                  <w:divBdr>
                    <w:top w:val="none" w:sz="0" w:space="0" w:color="auto"/>
                    <w:left w:val="none" w:sz="0" w:space="0" w:color="auto"/>
                    <w:bottom w:val="none" w:sz="0" w:space="0" w:color="auto"/>
                    <w:right w:val="none" w:sz="0" w:space="0" w:color="auto"/>
                  </w:divBdr>
                </w:div>
                <w:div w:id="801339408">
                  <w:marLeft w:val="480"/>
                  <w:marRight w:val="0"/>
                  <w:marTop w:val="0"/>
                  <w:marBottom w:val="0"/>
                  <w:divBdr>
                    <w:top w:val="none" w:sz="0" w:space="0" w:color="auto"/>
                    <w:left w:val="none" w:sz="0" w:space="0" w:color="auto"/>
                    <w:bottom w:val="none" w:sz="0" w:space="0" w:color="auto"/>
                    <w:right w:val="none" w:sz="0" w:space="0" w:color="auto"/>
                  </w:divBdr>
                </w:div>
                <w:div w:id="470295786">
                  <w:marLeft w:val="480"/>
                  <w:marRight w:val="0"/>
                  <w:marTop w:val="0"/>
                  <w:marBottom w:val="0"/>
                  <w:divBdr>
                    <w:top w:val="none" w:sz="0" w:space="0" w:color="auto"/>
                    <w:left w:val="none" w:sz="0" w:space="0" w:color="auto"/>
                    <w:bottom w:val="none" w:sz="0" w:space="0" w:color="auto"/>
                    <w:right w:val="none" w:sz="0" w:space="0" w:color="auto"/>
                  </w:divBdr>
                </w:div>
                <w:div w:id="1170102360">
                  <w:marLeft w:val="480"/>
                  <w:marRight w:val="0"/>
                  <w:marTop w:val="0"/>
                  <w:marBottom w:val="0"/>
                  <w:divBdr>
                    <w:top w:val="none" w:sz="0" w:space="0" w:color="auto"/>
                    <w:left w:val="none" w:sz="0" w:space="0" w:color="auto"/>
                    <w:bottom w:val="none" w:sz="0" w:space="0" w:color="auto"/>
                    <w:right w:val="none" w:sz="0" w:space="0" w:color="auto"/>
                  </w:divBdr>
                </w:div>
                <w:div w:id="1354764222">
                  <w:marLeft w:val="480"/>
                  <w:marRight w:val="0"/>
                  <w:marTop w:val="0"/>
                  <w:marBottom w:val="0"/>
                  <w:divBdr>
                    <w:top w:val="none" w:sz="0" w:space="0" w:color="auto"/>
                    <w:left w:val="none" w:sz="0" w:space="0" w:color="auto"/>
                    <w:bottom w:val="none" w:sz="0" w:space="0" w:color="auto"/>
                    <w:right w:val="none" w:sz="0" w:space="0" w:color="auto"/>
                  </w:divBdr>
                </w:div>
                <w:div w:id="1926526655">
                  <w:marLeft w:val="480"/>
                  <w:marRight w:val="0"/>
                  <w:marTop w:val="0"/>
                  <w:marBottom w:val="0"/>
                  <w:divBdr>
                    <w:top w:val="none" w:sz="0" w:space="0" w:color="auto"/>
                    <w:left w:val="none" w:sz="0" w:space="0" w:color="auto"/>
                    <w:bottom w:val="none" w:sz="0" w:space="0" w:color="auto"/>
                    <w:right w:val="none" w:sz="0" w:space="0" w:color="auto"/>
                  </w:divBdr>
                </w:div>
                <w:div w:id="610362386">
                  <w:marLeft w:val="480"/>
                  <w:marRight w:val="0"/>
                  <w:marTop w:val="0"/>
                  <w:marBottom w:val="0"/>
                  <w:divBdr>
                    <w:top w:val="none" w:sz="0" w:space="0" w:color="auto"/>
                    <w:left w:val="none" w:sz="0" w:space="0" w:color="auto"/>
                    <w:bottom w:val="none" w:sz="0" w:space="0" w:color="auto"/>
                    <w:right w:val="none" w:sz="0" w:space="0" w:color="auto"/>
                  </w:divBdr>
                </w:div>
                <w:div w:id="1062681151">
                  <w:marLeft w:val="480"/>
                  <w:marRight w:val="0"/>
                  <w:marTop w:val="0"/>
                  <w:marBottom w:val="0"/>
                  <w:divBdr>
                    <w:top w:val="none" w:sz="0" w:space="0" w:color="auto"/>
                    <w:left w:val="none" w:sz="0" w:space="0" w:color="auto"/>
                    <w:bottom w:val="none" w:sz="0" w:space="0" w:color="auto"/>
                    <w:right w:val="none" w:sz="0" w:space="0" w:color="auto"/>
                  </w:divBdr>
                </w:div>
                <w:div w:id="361632259">
                  <w:marLeft w:val="480"/>
                  <w:marRight w:val="0"/>
                  <w:marTop w:val="0"/>
                  <w:marBottom w:val="0"/>
                  <w:divBdr>
                    <w:top w:val="none" w:sz="0" w:space="0" w:color="auto"/>
                    <w:left w:val="none" w:sz="0" w:space="0" w:color="auto"/>
                    <w:bottom w:val="none" w:sz="0" w:space="0" w:color="auto"/>
                    <w:right w:val="none" w:sz="0" w:space="0" w:color="auto"/>
                  </w:divBdr>
                </w:div>
                <w:div w:id="2119372549">
                  <w:marLeft w:val="480"/>
                  <w:marRight w:val="0"/>
                  <w:marTop w:val="0"/>
                  <w:marBottom w:val="0"/>
                  <w:divBdr>
                    <w:top w:val="none" w:sz="0" w:space="0" w:color="auto"/>
                    <w:left w:val="none" w:sz="0" w:space="0" w:color="auto"/>
                    <w:bottom w:val="none" w:sz="0" w:space="0" w:color="auto"/>
                    <w:right w:val="none" w:sz="0" w:space="0" w:color="auto"/>
                  </w:divBdr>
                </w:div>
                <w:div w:id="1344818048">
                  <w:marLeft w:val="480"/>
                  <w:marRight w:val="0"/>
                  <w:marTop w:val="0"/>
                  <w:marBottom w:val="0"/>
                  <w:divBdr>
                    <w:top w:val="none" w:sz="0" w:space="0" w:color="auto"/>
                    <w:left w:val="none" w:sz="0" w:space="0" w:color="auto"/>
                    <w:bottom w:val="none" w:sz="0" w:space="0" w:color="auto"/>
                    <w:right w:val="none" w:sz="0" w:space="0" w:color="auto"/>
                  </w:divBdr>
                </w:div>
                <w:div w:id="403183652">
                  <w:marLeft w:val="480"/>
                  <w:marRight w:val="0"/>
                  <w:marTop w:val="0"/>
                  <w:marBottom w:val="0"/>
                  <w:divBdr>
                    <w:top w:val="none" w:sz="0" w:space="0" w:color="auto"/>
                    <w:left w:val="none" w:sz="0" w:space="0" w:color="auto"/>
                    <w:bottom w:val="none" w:sz="0" w:space="0" w:color="auto"/>
                    <w:right w:val="none" w:sz="0" w:space="0" w:color="auto"/>
                  </w:divBdr>
                </w:div>
                <w:div w:id="1054502863">
                  <w:marLeft w:val="480"/>
                  <w:marRight w:val="0"/>
                  <w:marTop w:val="0"/>
                  <w:marBottom w:val="0"/>
                  <w:divBdr>
                    <w:top w:val="none" w:sz="0" w:space="0" w:color="auto"/>
                    <w:left w:val="none" w:sz="0" w:space="0" w:color="auto"/>
                    <w:bottom w:val="none" w:sz="0" w:space="0" w:color="auto"/>
                    <w:right w:val="none" w:sz="0" w:space="0" w:color="auto"/>
                  </w:divBdr>
                </w:div>
                <w:div w:id="316958466">
                  <w:marLeft w:val="480"/>
                  <w:marRight w:val="0"/>
                  <w:marTop w:val="0"/>
                  <w:marBottom w:val="0"/>
                  <w:divBdr>
                    <w:top w:val="none" w:sz="0" w:space="0" w:color="auto"/>
                    <w:left w:val="none" w:sz="0" w:space="0" w:color="auto"/>
                    <w:bottom w:val="none" w:sz="0" w:space="0" w:color="auto"/>
                    <w:right w:val="none" w:sz="0" w:space="0" w:color="auto"/>
                  </w:divBdr>
                </w:div>
                <w:div w:id="1395472650">
                  <w:marLeft w:val="480"/>
                  <w:marRight w:val="0"/>
                  <w:marTop w:val="0"/>
                  <w:marBottom w:val="0"/>
                  <w:divBdr>
                    <w:top w:val="none" w:sz="0" w:space="0" w:color="auto"/>
                    <w:left w:val="none" w:sz="0" w:space="0" w:color="auto"/>
                    <w:bottom w:val="none" w:sz="0" w:space="0" w:color="auto"/>
                    <w:right w:val="none" w:sz="0" w:space="0" w:color="auto"/>
                  </w:divBdr>
                </w:div>
                <w:div w:id="1425682545">
                  <w:marLeft w:val="480"/>
                  <w:marRight w:val="0"/>
                  <w:marTop w:val="0"/>
                  <w:marBottom w:val="0"/>
                  <w:divBdr>
                    <w:top w:val="none" w:sz="0" w:space="0" w:color="auto"/>
                    <w:left w:val="none" w:sz="0" w:space="0" w:color="auto"/>
                    <w:bottom w:val="none" w:sz="0" w:space="0" w:color="auto"/>
                    <w:right w:val="none" w:sz="0" w:space="0" w:color="auto"/>
                  </w:divBdr>
                </w:div>
                <w:div w:id="1771002269">
                  <w:marLeft w:val="480"/>
                  <w:marRight w:val="0"/>
                  <w:marTop w:val="0"/>
                  <w:marBottom w:val="0"/>
                  <w:divBdr>
                    <w:top w:val="none" w:sz="0" w:space="0" w:color="auto"/>
                    <w:left w:val="none" w:sz="0" w:space="0" w:color="auto"/>
                    <w:bottom w:val="none" w:sz="0" w:space="0" w:color="auto"/>
                    <w:right w:val="none" w:sz="0" w:space="0" w:color="auto"/>
                  </w:divBdr>
                </w:div>
                <w:div w:id="1911504922">
                  <w:marLeft w:val="480"/>
                  <w:marRight w:val="0"/>
                  <w:marTop w:val="0"/>
                  <w:marBottom w:val="0"/>
                  <w:divBdr>
                    <w:top w:val="none" w:sz="0" w:space="0" w:color="auto"/>
                    <w:left w:val="none" w:sz="0" w:space="0" w:color="auto"/>
                    <w:bottom w:val="none" w:sz="0" w:space="0" w:color="auto"/>
                    <w:right w:val="none" w:sz="0" w:space="0" w:color="auto"/>
                  </w:divBdr>
                </w:div>
                <w:div w:id="1320882392">
                  <w:marLeft w:val="480"/>
                  <w:marRight w:val="0"/>
                  <w:marTop w:val="0"/>
                  <w:marBottom w:val="0"/>
                  <w:divBdr>
                    <w:top w:val="none" w:sz="0" w:space="0" w:color="auto"/>
                    <w:left w:val="none" w:sz="0" w:space="0" w:color="auto"/>
                    <w:bottom w:val="none" w:sz="0" w:space="0" w:color="auto"/>
                    <w:right w:val="none" w:sz="0" w:space="0" w:color="auto"/>
                  </w:divBdr>
                </w:div>
                <w:div w:id="1183518401">
                  <w:marLeft w:val="480"/>
                  <w:marRight w:val="0"/>
                  <w:marTop w:val="0"/>
                  <w:marBottom w:val="0"/>
                  <w:divBdr>
                    <w:top w:val="none" w:sz="0" w:space="0" w:color="auto"/>
                    <w:left w:val="none" w:sz="0" w:space="0" w:color="auto"/>
                    <w:bottom w:val="none" w:sz="0" w:space="0" w:color="auto"/>
                    <w:right w:val="none" w:sz="0" w:space="0" w:color="auto"/>
                  </w:divBdr>
                </w:div>
                <w:div w:id="75789094">
                  <w:marLeft w:val="480"/>
                  <w:marRight w:val="0"/>
                  <w:marTop w:val="0"/>
                  <w:marBottom w:val="0"/>
                  <w:divBdr>
                    <w:top w:val="none" w:sz="0" w:space="0" w:color="auto"/>
                    <w:left w:val="none" w:sz="0" w:space="0" w:color="auto"/>
                    <w:bottom w:val="none" w:sz="0" w:space="0" w:color="auto"/>
                    <w:right w:val="none" w:sz="0" w:space="0" w:color="auto"/>
                  </w:divBdr>
                </w:div>
                <w:div w:id="897545371">
                  <w:marLeft w:val="480"/>
                  <w:marRight w:val="0"/>
                  <w:marTop w:val="0"/>
                  <w:marBottom w:val="0"/>
                  <w:divBdr>
                    <w:top w:val="none" w:sz="0" w:space="0" w:color="auto"/>
                    <w:left w:val="none" w:sz="0" w:space="0" w:color="auto"/>
                    <w:bottom w:val="none" w:sz="0" w:space="0" w:color="auto"/>
                    <w:right w:val="none" w:sz="0" w:space="0" w:color="auto"/>
                  </w:divBdr>
                </w:div>
                <w:div w:id="437408775">
                  <w:marLeft w:val="480"/>
                  <w:marRight w:val="0"/>
                  <w:marTop w:val="0"/>
                  <w:marBottom w:val="0"/>
                  <w:divBdr>
                    <w:top w:val="none" w:sz="0" w:space="0" w:color="auto"/>
                    <w:left w:val="none" w:sz="0" w:space="0" w:color="auto"/>
                    <w:bottom w:val="none" w:sz="0" w:space="0" w:color="auto"/>
                    <w:right w:val="none" w:sz="0" w:space="0" w:color="auto"/>
                  </w:divBdr>
                </w:div>
              </w:divsChild>
            </w:div>
            <w:div w:id="1306277342">
              <w:marLeft w:val="0"/>
              <w:marRight w:val="0"/>
              <w:marTop w:val="0"/>
              <w:marBottom w:val="0"/>
              <w:divBdr>
                <w:top w:val="none" w:sz="0" w:space="0" w:color="auto"/>
                <w:left w:val="none" w:sz="0" w:space="0" w:color="auto"/>
                <w:bottom w:val="none" w:sz="0" w:space="0" w:color="auto"/>
                <w:right w:val="none" w:sz="0" w:space="0" w:color="auto"/>
              </w:divBdr>
              <w:divsChild>
                <w:div w:id="853543183">
                  <w:marLeft w:val="480"/>
                  <w:marRight w:val="0"/>
                  <w:marTop w:val="0"/>
                  <w:marBottom w:val="0"/>
                  <w:divBdr>
                    <w:top w:val="none" w:sz="0" w:space="0" w:color="auto"/>
                    <w:left w:val="none" w:sz="0" w:space="0" w:color="auto"/>
                    <w:bottom w:val="none" w:sz="0" w:space="0" w:color="auto"/>
                    <w:right w:val="none" w:sz="0" w:space="0" w:color="auto"/>
                  </w:divBdr>
                </w:div>
                <w:div w:id="317269470">
                  <w:marLeft w:val="480"/>
                  <w:marRight w:val="0"/>
                  <w:marTop w:val="0"/>
                  <w:marBottom w:val="0"/>
                  <w:divBdr>
                    <w:top w:val="none" w:sz="0" w:space="0" w:color="auto"/>
                    <w:left w:val="none" w:sz="0" w:space="0" w:color="auto"/>
                    <w:bottom w:val="none" w:sz="0" w:space="0" w:color="auto"/>
                    <w:right w:val="none" w:sz="0" w:space="0" w:color="auto"/>
                  </w:divBdr>
                </w:div>
                <w:div w:id="1272250913">
                  <w:marLeft w:val="480"/>
                  <w:marRight w:val="0"/>
                  <w:marTop w:val="0"/>
                  <w:marBottom w:val="0"/>
                  <w:divBdr>
                    <w:top w:val="none" w:sz="0" w:space="0" w:color="auto"/>
                    <w:left w:val="none" w:sz="0" w:space="0" w:color="auto"/>
                    <w:bottom w:val="none" w:sz="0" w:space="0" w:color="auto"/>
                    <w:right w:val="none" w:sz="0" w:space="0" w:color="auto"/>
                  </w:divBdr>
                </w:div>
                <w:div w:id="932519091">
                  <w:marLeft w:val="480"/>
                  <w:marRight w:val="0"/>
                  <w:marTop w:val="0"/>
                  <w:marBottom w:val="0"/>
                  <w:divBdr>
                    <w:top w:val="none" w:sz="0" w:space="0" w:color="auto"/>
                    <w:left w:val="none" w:sz="0" w:space="0" w:color="auto"/>
                    <w:bottom w:val="none" w:sz="0" w:space="0" w:color="auto"/>
                    <w:right w:val="none" w:sz="0" w:space="0" w:color="auto"/>
                  </w:divBdr>
                </w:div>
                <w:div w:id="423647303">
                  <w:marLeft w:val="480"/>
                  <w:marRight w:val="0"/>
                  <w:marTop w:val="0"/>
                  <w:marBottom w:val="0"/>
                  <w:divBdr>
                    <w:top w:val="none" w:sz="0" w:space="0" w:color="auto"/>
                    <w:left w:val="none" w:sz="0" w:space="0" w:color="auto"/>
                    <w:bottom w:val="none" w:sz="0" w:space="0" w:color="auto"/>
                    <w:right w:val="none" w:sz="0" w:space="0" w:color="auto"/>
                  </w:divBdr>
                </w:div>
                <w:div w:id="926578891">
                  <w:marLeft w:val="480"/>
                  <w:marRight w:val="0"/>
                  <w:marTop w:val="0"/>
                  <w:marBottom w:val="0"/>
                  <w:divBdr>
                    <w:top w:val="none" w:sz="0" w:space="0" w:color="auto"/>
                    <w:left w:val="none" w:sz="0" w:space="0" w:color="auto"/>
                    <w:bottom w:val="none" w:sz="0" w:space="0" w:color="auto"/>
                    <w:right w:val="none" w:sz="0" w:space="0" w:color="auto"/>
                  </w:divBdr>
                </w:div>
                <w:div w:id="665017557">
                  <w:marLeft w:val="480"/>
                  <w:marRight w:val="0"/>
                  <w:marTop w:val="0"/>
                  <w:marBottom w:val="0"/>
                  <w:divBdr>
                    <w:top w:val="none" w:sz="0" w:space="0" w:color="auto"/>
                    <w:left w:val="none" w:sz="0" w:space="0" w:color="auto"/>
                    <w:bottom w:val="none" w:sz="0" w:space="0" w:color="auto"/>
                    <w:right w:val="none" w:sz="0" w:space="0" w:color="auto"/>
                  </w:divBdr>
                </w:div>
                <w:div w:id="136340624">
                  <w:marLeft w:val="480"/>
                  <w:marRight w:val="0"/>
                  <w:marTop w:val="0"/>
                  <w:marBottom w:val="0"/>
                  <w:divBdr>
                    <w:top w:val="none" w:sz="0" w:space="0" w:color="auto"/>
                    <w:left w:val="none" w:sz="0" w:space="0" w:color="auto"/>
                    <w:bottom w:val="none" w:sz="0" w:space="0" w:color="auto"/>
                    <w:right w:val="none" w:sz="0" w:space="0" w:color="auto"/>
                  </w:divBdr>
                </w:div>
                <w:div w:id="265694029">
                  <w:marLeft w:val="480"/>
                  <w:marRight w:val="0"/>
                  <w:marTop w:val="0"/>
                  <w:marBottom w:val="0"/>
                  <w:divBdr>
                    <w:top w:val="none" w:sz="0" w:space="0" w:color="auto"/>
                    <w:left w:val="none" w:sz="0" w:space="0" w:color="auto"/>
                    <w:bottom w:val="none" w:sz="0" w:space="0" w:color="auto"/>
                    <w:right w:val="none" w:sz="0" w:space="0" w:color="auto"/>
                  </w:divBdr>
                </w:div>
                <w:div w:id="894781582">
                  <w:marLeft w:val="480"/>
                  <w:marRight w:val="0"/>
                  <w:marTop w:val="0"/>
                  <w:marBottom w:val="0"/>
                  <w:divBdr>
                    <w:top w:val="none" w:sz="0" w:space="0" w:color="auto"/>
                    <w:left w:val="none" w:sz="0" w:space="0" w:color="auto"/>
                    <w:bottom w:val="none" w:sz="0" w:space="0" w:color="auto"/>
                    <w:right w:val="none" w:sz="0" w:space="0" w:color="auto"/>
                  </w:divBdr>
                </w:div>
                <w:div w:id="380247013">
                  <w:marLeft w:val="480"/>
                  <w:marRight w:val="0"/>
                  <w:marTop w:val="0"/>
                  <w:marBottom w:val="0"/>
                  <w:divBdr>
                    <w:top w:val="none" w:sz="0" w:space="0" w:color="auto"/>
                    <w:left w:val="none" w:sz="0" w:space="0" w:color="auto"/>
                    <w:bottom w:val="none" w:sz="0" w:space="0" w:color="auto"/>
                    <w:right w:val="none" w:sz="0" w:space="0" w:color="auto"/>
                  </w:divBdr>
                </w:div>
                <w:div w:id="987131248">
                  <w:marLeft w:val="480"/>
                  <w:marRight w:val="0"/>
                  <w:marTop w:val="0"/>
                  <w:marBottom w:val="0"/>
                  <w:divBdr>
                    <w:top w:val="none" w:sz="0" w:space="0" w:color="auto"/>
                    <w:left w:val="none" w:sz="0" w:space="0" w:color="auto"/>
                    <w:bottom w:val="none" w:sz="0" w:space="0" w:color="auto"/>
                    <w:right w:val="none" w:sz="0" w:space="0" w:color="auto"/>
                  </w:divBdr>
                </w:div>
                <w:div w:id="2023704463">
                  <w:marLeft w:val="480"/>
                  <w:marRight w:val="0"/>
                  <w:marTop w:val="0"/>
                  <w:marBottom w:val="0"/>
                  <w:divBdr>
                    <w:top w:val="none" w:sz="0" w:space="0" w:color="auto"/>
                    <w:left w:val="none" w:sz="0" w:space="0" w:color="auto"/>
                    <w:bottom w:val="none" w:sz="0" w:space="0" w:color="auto"/>
                    <w:right w:val="none" w:sz="0" w:space="0" w:color="auto"/>
                  </w:divBdr>
                </w:div>
                <w:div w:id="1746797058">
                  <w:marLeft w:val="480"/>
                  <w:marRight w:val="0"/>
                  <w:marTop w:val="0"/>
                  <w:marBottom w:val="0"/>
                  <w:divBdr>
                    <w:top w:val="none" w:sz="0" w:space="0" w:color="auto"/>
                    <w:left w:val="none" w:sz="0" w:space="0" w:color="auto"/>
                    <w:bottom w:val="none" w:sz="0" w:space="0" w:color="auto"/>
                    <w:right w:val="none" w:sz="0" w:space="0" w:color="auto"/>
                  </w:divBdr>
                </w:div>
                <w:div w:id="112790112">
                  <w:marLeft w:val="480"/>
                  <w:marRight w:val="0"/>
                  <w:marTop w:val="0"/>
                  <w:marBottom w:val="0"/>
                  <w:divBdr>
                    <w:top w:val="none" w:sz="0" w:space="0" w:color="auto"/>
                    <w:left w:val="none" w:sz="0" w:space="0" w:color="auto"/>
                    <w:bottom w:val="none" w:sz="0" w:space="0" w:color="auto"/>
                    <w:right w:val="none" w:sz="0" w:space="0" w:color="auto"/>
                  </w:divBdr>
                </w:div>
                <w:div w:id="47344341">
                  <w:marLeft w:val="480"/>
                  <w:marRight w:val="0"/>
                  <w:marTop w:val="0"/>
                  <w:marBottom w:val="0"/>
                  <w:divBdr>
                    <w:top w:val="none" w:sz="0" w:space="0" w:color="auto"/>
                    <w:left w:val="none" w:sz="0" w:space="0" w:color="auto"/>
                    <w:bottom w:val="none" w:sz="0" w:space="0" w:color="auto"/>
                    <w:right w:val="none" w:sz="0" w:space="0" w:color="auto"/>
                  </w:divBdr>
                </w:div>
                <w:div w:id="426343427">
                  <w:marLeft w:val="480"/>
                  <w:marRight w:val="0"/>
                  <w:marTop w:val="0"/>
                  <w:marBottom w:val="0"/>
                  <w:divBdr>
                    <w:top w:val="none" w:sz="0" w:space="0" w:color="auto"/>
                    <w:left w:val="none" w:sz="0" w:space="0" w:color="auto"/>
                    <w:bottom w:val="none" w:sz="0" w:space="0" w:color="auto"/>
                    <w:right w:val="none" w:sz="0" w:space="0" w:color="auto"/>
                  </w:divBdr>
                </w:div>
                <w:div w:id="908660660">
                  <w:marLeft w:val="480"/>
                  <w:marRight w:val="0"/>
                  <w:marTop w:val="0"/>
                  <w:marBottom w:val="0"/>
                  <w:divBdr>
                    <w:top w:val="none" w:sz="0" w:space="0" w:color="auto"/>
                    <w:left w:val="none" w:sz="0" w:space="0" w:color="auto"/>
                    <w:bottom w:val="none" w:sz="0" w:space="0" w:color="auto"/>
                    <w:right w:val="none" w:sz="0" w:space="0" w:color="auto"/>
                  </w:divBdr>
                </w:div>
                <w:div w:id="83235489">
                  <w:marLeft w:val="480"/>
                  <w:marRight w:val="0"/>
                  <w:marTop w:val="0"/>
                  <w:marBottom w:val="0"/>
                  <w:divBdr>
                    <w:top w:val="none" w:sz="0" w:space="0" w:color="auto"/>
                    <w:left w:val="none" w:sz="0" w:space="0" w:color="auto"/>
                    <w:bottom w:val="none" w:sz="0" w:space="0" w:color="auto"/>
                    <w:right w:val="none" w:sz="0" w:space="0" w:color="auto"/>
                  </w:divBdr>
                </w:div>
                <w:div w:id="861473633">
                  <w:marLeft w:val="480"/>
                  <w:marRight w:val="0"/>
                  <w:marTop w:val="0"/>
                  <w:marBottom w:val="0"/>
                  <w:divBdr>
                    <w:top w:val="none" w:sz="0" w:space="0" w:color="auto"/>
                    <w:left w:val="none" w:sz="0" w:space="0" w:color="auto"/>
                    <w:bottom w:val="none" w:sz="0" w:space="0" w:color="auto"/>
                    <w:right w:val="none" w:sz="0" w:space="0" w:color="auto"/>
                  </w:divBdr>
                </w:div>
                <w:div w:id="8677689">
                  <w:marLeft w:val="480"/>
                  <w:marRight w:val="0"/>
                  <w:marTop w:val="0"/>
                  <w:marBottom w:val="0"/>
                  <w:divBdr>
                    <w:top w:val="none" w:sz="0" w:space="0" w:color="auto"/>
                    <w:left w:val="none" w:sz="0" w:space="0" w:color="auto"/>
                    <w:bottom w:val="none" w:sz="0" w:space="0" w:color="auto"/>
                    <w:right w:val="none" w:sz="0" w:space="0" w:color="auto"/>
                  </w:divBdr>
                </w:div>
                <w:div w:id="1426851424">
                  <w:marLeft w:val="480"/>
                  <w:marRight w:val="0"/>
                  <w:marTop w:val="0"/>
                  <w:marBottom w:val="0"/>
                  <w:divBdr>
                    <w:top w:val="none" w:sz="0" w:space="0" w:color="auto"/>
                    <w:left w:val="none" w:sz="0" w:space="0" w:color="auto"/>
                    <w:bottom w:val="none" w:sz="0" w:space="0" w:color="auto"/>
                    <w:right w:val="none" w:sz="0" w:space="0" w:color="auto"/>
                  </w:divBdr>
                </w:div>
                <w:div w:id="397870679">
                  <w:marLeft w:val="480"/>
                  <w:marRight w:val="0"/>
                  <w:marTop w:val="0"/>
                  <w:marBottom w:val="0"/>
                  <w:divBdr>
                    <w:top w:val="none" w:sz="0" w:space="0" w:color="auto"/>
                    <w:left w:val="none" w:sz="0" w:space="0" w:color="auto"/>
                    <w:bottom w:val="none" w:sz="0" w:space="0" w:color="auto"/>
                    <w:right w:val="none" w:sz="0" w:space="0" w:color="auto"/>
                  </w:divBdr>
                </w:div>
                <w:div w:id="937255952">
                  <w:marLeft w:val="480"/>
                  <w:marRight w:val="0"/>
                  <w:marTop w:val="0"/>
                  <w:marBottom w:val="0"/>
                  <w:divBdr>
                    <w:top w:val="none" w:sz="0" w:space="0" w:color="auto"/>
                    <w:left w:val="none" w:sz="0" w:space="0" w:color="auto"/>
                    <w:bottom w:val="none" w:sz="0" w:space="0" w:color="auto"/>
                    <w:right w:val="none" w:sz="0" w:space="0" w:color="auto"/>
                  </w:divBdr>
                </w:div>
              </w:divsChild>
            </w:div>
            <w:div w:id="1364020139">
              <w:marLeft w:val="0"/>
              <w:marRight w:val="0"/>
              <w:marTop w:val="0"/>
              <w:marBottom w:val="0"/>
              <w:divBdr>
                <w:top w:val="none" w:sz="0" w:space="0" w:color="auto"/>
                <w:left w:val="none" w:sz="0" w:space="0" w:color="auto"/>
                <w:bottom w:val="none" w:sz="0" w:space="0" w:color="auto"/>
                <w:right w:val="none" w:sz="0" w:space="0" w:color="auto"/>
              </w:divBdr>
              <w:divsChild>
                <w:div w:id="992029004">
                  <w:marLeft w:val="480"/>
                  <w:marRight w:val="0"/>
                  <w:marTop w:val="0"/>
                  <w:marBottom w:val="0"/>
                  <w:divBdr>
                    <w:top w:val="none" w:sz="0" w:space="0" w:color="auto"/>
                    <w:left w:val="none" w:sz="0" w:space="0" w:color="auto"/>
                    <w:bottom w:val="none" w:sz="0" w:space="0" w:color="auto"/>
                    <w:right w:val="none" w:sz="0" w:space="0" w:color="auto"/>
                  </w:divBdr>
                </w:div>
                <w:div w:id="1785923053">
                  <w:marLeft w:val="480"/>
                  <w:marRight w:val="0"/>
                  <w:marTop w:val="0"/>
                  <w:marBottom w:val="0"/>
                  <w:divBdr>
                    <w:top w:val="none" w:sz="0" w:space="0" w:color="auto"/>
                    <w:left w:val="none" w:sz="0" w:space="0" w:color="auto"/>
                    <w:bottom w:val="none" w:sz="0" w:space="0" w:color="auto"/>
                    <w:right w:val="none" w:sz="0" w:space="0" w:color="auto"/>
                  </w:divBdr>
                </w:div>
                <w:div w:id="1674918125">
                  <w:marLeft w:val="480"/>
                  <w:marRight w:val="0"/>
                  <w:marTop w:val="0"/>
                  <w:marBottom w:val="0"/>
                  <w:divBdr>
                    <w:top w:val="none" w:sz="0" w:space="0" w:color="auto"/>
                    <w:left w:val="none" w:sz="0" w:space="0" w:color="auto"/>
                    <w:bottom w:val="none" w:sz="0" w:space="0" w:color="auto"/>
                    <w:right w:val="none" w:sz="0" w:space="0" w:color="auto"/>
                  </w:divBdr>
                </w:div>
                <w:div w:id="1757168680">
                  <w:marLeft w:val="480"/>
                  <w:marRight w:val="0"/>
                  <w:marTop w:val="0"/>
                  <w:marBottom w:val="0"/>
                  <w:divBdr>
                    <w:top w:val="none" w:sz="0" w:space="0" w:color="auto"/>
                    <w:left w:val="none" w:sz="0" w:space="0" w:color="auto"/>
                    <w:bottom w:val="none" w:sz="0" w:space="0" w:color="auto"/>
                    <w:right w:val="none" w:sz="0" w:space="0" w:color="auto"/>
                  </w:divBdr>
                </w:div>
                <w:div w:id="1002126708">
                  <w:marLeft w:val="480"/>
                  <w:marRight w:val="0"/>
                  <w:marTop w:val="0"/>
                  <w:marBottom w:val="0"/>
                  <w:divBdr>
                    <w:top w:val="none" w:sz="0" w:space="0" w:color="auto"/>
                    <w:left w:val="none" w:sz="0" w:space="0" w:color="auto"/>
                    <w:bottom w:val="none" w:sz="0" w:space="0" w:color="auto"/>
                    <w:right w:val="none" w:sz="0" w:space="0" w:color="auto"/>
                  </w:divBdr>
                </w:div>
                <w:div w:id="313097839">
                  <w:marLeft w:val="480"/>
                  <w:marRight w:val="0"/>
                  <w:marTop w:val="0"/>
                  <w:marBottom w:val="0"/>
                  <w:divBdr>
                    <w:top w:val="none" w:sz="0" w:space="0" w:color="auto"/>
                    <w:left w:val="none" w:sz="0" w:space="0" w:color="auto"/>
                    <w:bottom w:val="none" w:sz="0" w:space="0" w:color="auto"/>
                    <w:right w:val="none" w:sz="0" w:space="0" w:color="auto"/>
                  </w:divBdr>
                </w:div>
                <w:div w:id="182131481">
                  <w:marLeft w:val="480"/>
                  <w:marRight w:val="0"/>
                  <w:marTop w:val="0"/>
                  <w:marBottom w:val="0"/>
                  <w:divBdr>
                    <w:top w:val="none" w:sz="0" w:space="0" w:color="auto"/>
                    <w:left w:val="none" w:sz="0" w:space="0" w:color="auto"/>
                    <w:bottom w:val="none" w:sz="0" w:space="0" w:color="auto"/>
                    <w:right w:val="none" w:sz="0" w:space="0" w:color="auto"/>
                  </w:divBdr>
                </w:div>
                <w:div w:id="301152266">
                  <w:marLeft w:val="480"/>
                  <w:marRight w:val="0"/>
                  <w:marTop w:val="0"/>
                  <w:marBottom w:val="0"/>
                  <w:divBdr>
                    <w:top w:val="none" w:sz="0" w:space="0" w:color="auto"/>
                    <w:left w:val="none" w:sz="0" w:space="0" w:color="auto"/>
                    <w:bottom w:val="none" w:sz="0" w:space="0" w:color="auto"/>
                    <w:right w:val="none" w:sz="0" w:space="0" w:color="auto"/>
                  </w:divBdr>
                </w:div>
                <w:div w:id="2093382011">
                  <w:marLeft w:val="480"/>
                  <w:marRight w:val="0"/>
                  <w:marTop w:val="0"/>
                  <w:marBottom w:val="0"/>
                  <w:divBdr>
                    <w:top w:val="none" w:sz="0" w:space="0" w:color="auto"/>
                    <w:left w:val="none" w:sz="0" w:space="0" w:color="auto"/>
                    <w:bottom w:val="none" w:sz="0" w:space="0" w:color="auto"/>
                    <w:right w:val="none" w:sz="0" w:space="0" w:color="auto"/>
                  </w:divBdr>
                </w:div>
                <w:div w:id="306858072">
                  <w:marLeft w:val="480"/>
                  <w:marRight w:val="0"/>
                  <w:marTop w:val="0"/>
                  <w:marBottom w:val="0"/>
                  <w:divBdr>
                    <w:top w:val="none" w:sz="0" w:space="0" w:color="auto"/>
                    <w:left w:val="none" w:sz="0" w:space="0" w:color="auto"/>
                    <w:bottom w:val="none" w:sz="0" w:space="0" w:color="auto"/>
                    <w:right w:val="none" w:sz="0" w:space="0" w:color="auto"/>
                  </w:divBdr>
                </w:div>
                <w:div w:id="2072656645">
                  <w:marLeft w:val="480"/>
                  <w:marRight w:val="0"/>
                  <w:marTop w:val="0"/>
                  <w:marBottom w:val="0"/>
                  <w:divBdr>
                    <w:top w:val="none" w:sz="0" w:space="0" w:color="auto"/>
                    <w:left w:val="none" w:sz="0" w:space="0" w:color="auto"/>
                    <w:bottom w:val="none" w:sz="0" w:space="0" w:color="auto"/>
                    <w:right w:val="none" w:sz="0" w:space="0" w:color="auto"/>
                  </w:divBdr>
                </w:div>
                <w:div w:id="1133134202">
                  <w:marLeft w:val="480"/>
                  <w:marRight w:val="0"/>
                  <w:marTop w:val="0"/>
                  <w:marBottom w:val="0"/>
                  <w:divBdr>
                    <w:top w:val="none" w:sz="0" w:space="0" w:color="auto"/>
                    <w:left w:val="none" w:sz="0" w:space="0" w:color="auto"/>
                    <w:bottom w:val="none" w:sz="0" w:space="0" w:color="auto"/>
                    <w:right w:val="none" w:sz="0" w:space="0" w:color="auto"/>
                  </w:divBdr>
                </w:div>
                <w:div w:id="313417434">
                  <w:marLeft w:val="480"/>
                  <w:marRight w:val="0"/>
                  <w:marTop w:val="0"/>
                  <w:marBottom w:val="0"/>
                  <w:divBdr>
                    <w:top w:val="none" w:sz="0" w:space="0" w:color="auto"/>
                    <w:left w:val="none" w:sz="0" w:space="0" w:color="auto"/>
                    <w:bottom w:val="none" w:sz="0" w:space="0" w:color="auto"/>
                    <w:right w:val="none" w:sz="0" w:space="0" w:color="auto"/>
                  </w:divBdr>
                </w:div>
                <w:div w:id="1903976296">
                  <w:marLeft w:val="480"/>
                  <w:marRight w:val="0"/>
                  <w:marTop w:val="0"/>
                  <w:marBottom w:val="0"/>
                  <w:divBdr>
                    <w:top w:val="none" w:sz="0" w:space="0" w:color="auto"/>
                    <w:left w:val="none" w:sz="0" w:space="0" w:color="auto"/>
                    <w:bottom w:val="none" w:sz="0" w:space="0" w:color="auto"/>
                    <w:right w:val="none" w:sz="0" w:space="0" w:color="auto"/>
                  </w:divBdr>
                </w:div>
                <w:div w:id="1036586536">
                  <w:marLeft w:val="480"/>
                  <w:marRight w:val="0"/>
                  <w:marTop w:val="0"/>
                  <w:marBottom w:val="0"/>
                  <w:divBdr>
                    <w:top w:val="none" w:sz="0" w:space="0" w:color="auto"/>
                    <w:left w:val="none" w:sz="0" w:space="0" w:color="auto"/>
                    <w:bottom w:val="none" w:sz="0" w:space="0" w:color="auto"/>
                    <w:right w:val="none" w:sz="0" w:space="0" w:color="auto"/>
                  </w:divBdr>
                </w:div>
                <w:div w:id="372468159">
                  <w:marLeft w:val="480"/>
                  <w:marRight w:val="0"/>
                  <w:marTop w:val="0"/>
                  <w:marBottom w:val="0"/>
                  <w:divBdr>
                    <w:top w:val="none" w:sz="0" w:space="0" w:color="auto"/>
                    <w:left w:val="none" w:sz="0" w:space="0" w:color="auto"/>
                    <w:bottom w:val="none" w:sz="0" w:space="0" w:color="auto"/>
                    <w:right w:val="none" w:sz="0" w:space="0" w:color="auto"/>
                  </w:divBdr>
                </w:div>
                <w:div w:id="1854219512">
                  <w:marLeft w:val="480"/>
                  <w:marRight w:val="0"/>
                  <w:marTop w:val="0"/>
                  <w:marBottom w:val="0"/>
                  <w:divBdr>
                    <w:top w:val="none" w:sz="0" w:space="0" w:color="auto"/>
                    <w:left w:val="none" w:sz="0" w:space="0" w:color="auto"/>
                    <w:bottom w:val="none" w:sz="0" w:space="0" w:color="auto"/>
                    <w:right w:val="none" w:sz="0" w:space="0" w:color="auto"/>
                  </w:divBdr>
                </w:div>
                <w:div w:id="1401097303">
                  <w:marLeft w:val="480"/>
                  <w:marRight w:val="0"/>
                  <w:marTop w:val="0"/>
                  <w:marBottom w:val="0"/>
                  <w:divBdr>
                    <w:top w:val="none" w:sz="0" w:space="0" w:color="auto"/>
                    <w:left w:val="none" w:sz="0" w:space="0" w:color="auto"/>
                    <w:bottom w:val="none" w:sz="0" w:space="0" w:color="auto"/>
                    <w:right w:val="none" w:sz="0" w:space="0" w:color="auto"/>
                  </w:divBdr>
                </w:div>
                <w:div w:id="1622416374">
                  <w:marLeft w:val="480"/>
                  <w:marRight w:val="0"/>
                  <w:marTop w:val="0"/>
                  <w:marBottom w:val="0"/>
                  <w:divBdr>
                    <w:top w:val="none" w:sz="0" w:space="0" w:color="auto"/>
                    <w:left w:val="none" w:sz="0" w:space="0" w:color="auto"/>
                    <w:bottom w:val="none" w:sz="0" w:space="0" w:color="auto"/>
                    <w:right w:val="none" w:sz="0" w:space="0" w:color="auto"/>
                  </w:divBdr>
                </w:div>
                <w:div w:id="1022170115">
                  <w:marLeft w:val="480"/>
                  <w:marRight w:val="0"/>
                  <w:marTop w:val="0"/>
                  <w:marBottom w:val="0"/>
                  <w:divBdr>
                    <w:top w:val="none" w:sz="0" w:space="0" w:color="auto"/>
                    <w:left w:val="none" w:sz="0" w:space="0" w:color="auto"/>
                    <w:bottom w:val="none" w:sz="0" w:space="0" w:color="auto"/>
                    <w:right w:val="none" w:sz="0" w:space="0" w:color="auto"/>
                  </w:divBdr>
                </w:div>
                <w:div w:id="1247957270">
                  <w:marLeft w:val="480"/>
                  <w:marRight w:val="0"/>
                  <w:marTop w:val="0"/>
                  <w:marBottom w:val="0"/>
                  <w:divBdr>
                    <w:top w:val="none" w:sz="0" w:space="0" w:color="auto"/>
                    <w:left w:val="none" w:sz="0" w:space="0" w:color="auto"/>
                    <w:bottom w:val="none" w:sz="0" w:space="0" w:color="auto"/>
                    <w:right w:val="none" w:sz="0" w:space="0" w:color="auto"/>
                  </w:divBdr>
                </w:div>
                <w:div w:id="1764110924">
                  <w:marLeft w:val="480"/>
                  <w:marRight w:val="0"/>
                  <w:marTop w:val="0"/>
                  <w:marBottom w:val="0"/>
                  <w:divBdr>
                    <w:top w:val="none" w:sz="0" w:space="0" w:color="auto"/>
                    <w:left w:val="none" w:sz="0" w:space="0" w:color="auto"/>
                    <w:bottom w:val="none" w:sz="0" w:space="0" w:color="auto"/>
                    <w:right w:val="none" w:sz="0" w:space="0" w:color="auto"/>
                  </w:divBdr>
                </w:div>
                <w:div w:id="463931112">
                  <w:marLeft w:val="480"/>
                  <w:marRight w:val="0"/>
                  <w:marTop w:val="0"/>
                  <w:marBottom w:val="0"/>
                  <w:divBdr>
                    <w:top w:val="none" w:sz="0" w:space="0" w:color="auto"/>
                    <w:left w:val="none" w:sz="0" w:space="0" w:color="auto"/>
                    <w:bottom w:val="none" w:sz="0" w:space="0" w:color="auto"/>
                    <w:right w:val="none" w:sz="0" w:space="0" w:color="auto"/>
                  </w:divBdr>
                </w:div>
                <w:div w:id="2003661173">
                  <w:marLeft w:val="480"/>
                  <w:marRight w:val="0"/>
                  <w:marTop w:val="0"/>
                  <w:marBottom w:val="0"/>
                  <w:divBdr>
                    <w:top w:val="none" w:sz="0" w:space="0" w:color="auto"/>
                    <w:left w:val="none" w:sz="0" w:space="0" w:color="auto"/>
                    <w:bottom w:val="none" w:sz="0" w:space="0" w:color="auto"/>
                    <w:right w:val="none" w:sz="0" w:space="0" w:color="auto"/>
                  </w:divBdr>
                </w:div>
              </w:divsChild>
            </w:div>
            <w:div w:id="941304037">
              <w:marLeft w:val="0"/>
              <w:marRight w:val="0"/>
              <w:marTop w:val="0"/>
              <w:marBottom w:val="0"/>
              <w:divBdr>
                <w:top w:val="none" w:sz="0" w:space="0" w:color="auto"/>
                <w:left w:val="none" w:sz="0" w:space="0" w:color="auto"/>
                <w:bottom w:val="none" w:sz="0" w:space="0" w:color="auto"/>
                <w:right w:val="none" w:sz="0" w:space="0" w:color="auto"/>
              </w:divBdr>
              <w:divsChild>
                <w:div w:id="2017808040">
                  <w:marLeft w:val="480"/>
                  <w:marRight w:val="0"/>
                  <w:marTop w:val="0"/>
                  <w:marBottom w:val="0"/>
                  <w:divBdr>
                    <w:top w:val="none" w:sz="0" w:space="0" w:color="auto"/>
                    <w:left w:val="none" w:sz="0" w:space="0" w:color="auto"/>
                    <w:bottom w:val="none" w:sz="0" w:space="0" w:color="auto"/>
                    <w:right w:val="none" w:sz="0" w:space="0" w:color="auto"/>
                  </w:divBdr>
                </w:div>
                <w:div w:id="598803794">
                  <w:marLeft w:val="480"/>
                  <w:marRight w:val="0"/>
                  <w:marTop w:val="0"/>
                  <w:marBottom w:val="0"/>
                  <w:divBdr>
                    <w:top w:val="none" w:sz="0" w:space="0" w:color="auto"/>
                    <w:left w:val="none" w:sz="0" w:space="0" w:color="auto"/>
                    <w:bottom w:val="none" w:sz="0" w:space="0" w:color="auto"/>
                    <w:right w:val="none" w:sz="0" w:space="0" w:color="auto"/>
                  </w:divBdr>
                </w:div>
                <w:div w:id="298649662">
                  <w:marLeft w:val="480"/>
                  <w:marRight w:val="0"/>
                  <w:marTop w:val="0"/>
                  <w:marBottom w:val="0"/>
                  <w:divBdr>
                    <w:top w:val="none" w:sz="0" w:space="0" w:color="auto"/>
                    <w:left w:val="none" w:sz="0" w:space="0" w:color="auto"/>
                    <w:bottom w:val="none" w:sz="0" w:space="0" w:color="auto"/>
                    <w:right w:val="none" w:sz="0" w:space="0" w:color="auto"/>
                  </w:divBdr>
                </w:div>
                <w:div w:id="1332565751">
                  <w:marLeft w:val="480"/>
                  <w:marRight w:val="0"/>
                  <w:marTop w:val="0"/>
                  <w:marBottom w:val="0"/>
                  <w:divBdr>
                    <w:top w:val="none" w:sz="0" w:space="0" w:color="auto"/>
                    <w:left w:val="none" w:sz="0" w:space="0" w:color="auto"/>
                    <w:bottom w:val="none" w:sz="0" w:space="0" w:color="auto"/>
                    <w:right w:val="none" w:sz="0" w:space="0" w:color="auto"/>
                  </w:divBdr>
                </w:div>
                <w:div w:id="1352143935">
                  <w:marLeft w:val="480"/>
                  <w:marRight w:val="0"/>
                  <w:marTop w:val="0"/>
                  <w:marBottom w:val="0"/>
                  <w:divBdr>
                    <w:top w:val="none" w:sz="0" w:space="0" w:color="auto"/>
                    <w:left w:val="none" w:sz="0" w:space="0" w:color="auto"/>
                    <w:bottom w:val="none" w:sz="0" w:space="0" w:color="auto"/>
                    <w:right w:val="none" w:sz="0" w:space="0" w:color="auto"/>
                  </w:divBdr>
                </w:div>
                <w:div w:id="980498633">
                  <w:marLeft w:val="480"/>
                  <w:marRight w:val="0"/>
                  <w:marTop w:val="0"/>
                  <w:marBottom w:val="0"/>
                  <w:divBdr>
                    <w:top w:val="none" w:sz="0" w:space="0" w:color="auto"/>
                    <w:left w:val="none" w:sz="0" w:space="0" w:color="auto"/>
                    <w:bottom w:val="none" w:sz="0" w:space="0" w:color="auto"/>
                    <w:right w:val="none" w:sz="0" w:space="0" w:color="auto"/>
                  </w:divBdr>
                </w:div>
                <w:div w:id="2112504216">
                  <w:marLeft w:val="480"/>
                  <w:marRight w:val="0"/>
                  <w:marTop w:val="0"/>
                  <w:marBottom w:val="0"/>
                  <w:divBdr>
                    <w:top w:val="none" w:sz="0" w:space="0" w:color="auto"/>
                    <w:left w:val="none" w:sz="0" w:space="0" w:color="auto"/>
                    <w:bottom w:val="none" w:sz="0" w:space="0" w:color="auto"/>
                    <w:right w:val="none" w:sz="0" w:space="0" w:color="auto"/>
                  </w:divBdr>
                </w:div>
                <w:div w:id="306252638">
                  <w:marLeft w:val="480"/>
                  <w:marRight w:val="0"/>
                  <w:marTop w:val="0"/>
                  <w:marBottom w:val="0"/>
                  <w:divBdr>
                    <w:top w:val="none" w:sz="0" w:space="0" w:color="auto"/>
                    <w:left w:val="none" w:sz="0" w:space="0" w:color="auto"/>
                    <w:bottom w:val="none" w:sz="0" w:space="0" w:color="auto"/>
                    <w:right w:val="none" w:sz="0" w:space="0" w:color="auto"/>
                  </w:divBdr>
                </w:div>
                <w:div w:id="772824011">
                  <w:marLeft w:val="480"/>
                  <w:marRight w:val="0"/>
                  <w:marTop w:val="0"/>
                  <w:marBottom w:val="0"/>
                  <w:divBdr>
                    <w:top w:val="none" w:sz="0" w:space="0" w:color="auto"/>
                    <w:left w:val="none" w:sz="0" w:space="0" w:color="auto"/>
                    <w:bottom w:val="none" w:sz="0" w:space="0" w:color="auto"/>
                    <w:right w:val="none" w:sz="0" w:space="0" w:color="auto"/>
                  </w:divBdr>
                </w:div>
                <w:div w:id="572156125">
                  <w:marLeft w:val="480"/>
                  <w:marRight w:val="0"/>
                  <w:marTop w:val="0"/>
                  <w:marBottom w:val="0"/>
                  <w:divBdr>
                    <w:top w:val="none" w:sz="0" w:space="0" w:color="auto"/>
                    <w:left w:val="none" w:sz="0" w:space="0" w:color="auto"/>
                    <w:bottom w:val="none" w:sz="0" w:space="0" w:color="auto"/>
                    <w:right w:val="none" w:sz="0" w:space="0" w:color="auto"/>
                  </w:divBdr>
                </w:div>
                <w:div w:id="74673370">
                  <w:marLeft w:val="480"/>
                  <w:marRight w:val="0"/>
                  <w:marTop w:val="0"/>
                  <w:marBottom w:val="0"/>
                  <w:divBdr>
                    <w:top w:val="none" w:sz="0" w:space="0" w:color="auto"/>
                    <w:left w:val="none" w:sz="0" w:space="0" w:color="auto"/>
                    <w:bottom w:val="none" w:sz="0" w:space="0" w:color="auto"/>
                    <w:right w:val="none" w:sz="0" w:space="0" w:color="auto"/>
                  </w:divBdr>
                </w:div>
                <w:div w:id="175308925">
                  <w:marLeft w:val="480"/>
                  <w:marRight w:val="0"/>
                  <w:marTop w:val="0"/>
                  <w:marBottom w:val="0"/>
                  <w:divBdr>
                    <w:top w:val="none" w:sz="0" w:space="0" w:color="auto"/>
                    <w:left w:val="none" w:sz="0" w:space="0" w:color="auto"/>
                    <w:bottom w:val="none" w:sz="0" w:space="0" w:color="auto"/>
                    <w:right w:val="none" w:sz="0" w:space="0" w:color="auto"/>
                  </w:divBdr>
                </w:div>
                <w:div w:id="921766539">
                  <w:marLeft w:val="480"/>
                  <w:marRight w:val="0"/>
                  <w:marTop w:val="0"/>
                  <w:marBottom w:val="0"/>
                  <w:divBdr>
                    <w:top w:val="none" w:sz="0" w:space="0" w:color="auto"/>
                    <w:left w:val="none" w:sz="0" w:space="0" w:color="auto"/>
                    <w:bottom w:val="none" w:sz="0" w:space="0" w:color="auto"/>
                    <w:right w:val="none" w:sz="0" w:space="0" w:color="auto"/>
                  </w:divBdr>
                </w:div>
                <w:div w:id="266817365">
                  <w:marLeft w:val="480"/>
                  <w:marRight w:val="0"/>
                  <w:marTop w:val="0"/>
                  <w:marBottom w:val="0"/>
                  <w:divBdr>
                    <w:top w:val="none" w:sz="0" w:space="0" w:color="auto"/>
                    <w:left w:val="none" w:sz="0" w:space="0" w:color="auto"/>
                    <w:bottom w:val="none" w:sz="0" w:space="0" w:color="auto"/>
                    <w:right w:val="none" w:sz="0" w:space="0" w:color="auto"/>
                  </w:divBdr>
                </w:div>
                <w:div w:id="129246980">
                  <w:marLeft w:val="480"/>
                  <w:marRight w:val="0"/>
                  <w:marTop w:val="0"/>
                  <w:marBottom w:val="0"/>
                  <w:divBdr>
                    <w:top w:val="none" w:sz="0" w:space="0" w:color="auto"/>
                    <w:left w:val="none" w:sz="0" w:space="0" w:color="auto"/>
                    <w:bottom w:val="none" w:sz="0" w:space="0" w:color="auto"/>
                    <w:right w:val="none" w:sz="0" w:space="0" w:color="auto"/>
                  </w:divBdr>
                </w:div>
                <w:div w:id="1566338041">
                  <w:marLeft w:val="480"/>
                  <w:marRight w:val="0"/>
                  <w:marTop w:val="0"/>
                  <w:marBottom w:val="0"/>
                  <w:divBdr>
                    <w:top w:val="none" w:sz="0" w:space="0" w:color="auto"/>
                    <w:left w:val="none" w:sz="0" w:space="0" w:color="auto"/>
                    <w:bottom w:val="none" w:sz="0" w:space="0" w:color="auto"/>
                    <w:right w:val="none" w:sz="0" w:space="0" w:color="auto"/>
                  </w:divBdr>
                </w:div>
                <w:div w:id="1328747328">
                  <w:marLeft w:val="480"/>
                  <w:marRight w:val="0"/>
                  <w:marTop w:val="0"/>
                  <w:marBottom w:val="0"/>
                  <w:divBdr>
                    <w:top w:val="none" w:sz="0" w:space="0" w:color="auto"/>
                    <w:left w:val="none" w:sz="0" w:space="0" w:color="auto"/>
                    <w:bottom w:val="none" w:sz="0" w:space="0" w:color="auto"/>
                    <w:right w:val="none" w:sz="0" w:space="0" w:color="auto"/>
                  </w:divBdr>
                </w:div>
                <w:div w:id="246116968">
                  <w:marLeft w:val="480"/>
                  <w:marRight w:val="0"/>
                  <w:marTop w:val="0"/>
                  <w:marBottom w:val="0"/>
                  <w:divBdr>
                    <w:top w:val="none" w:sz="0" w:space="0" w:color="auto"/>
                    <w:left w:val="none" w:sz="0" w:space="0" w:color="auto"/>
                    <w:bottom w:val="none" w:sz="0" w:space="0" w:color="auto"/>
                    <w:right w:val="none" w:sz="0" w:space="0" w:color="auto"/>
                  </w:divBdr>
                </w:div>
                <w:div w:id="386998154">
                  <w:marLeft w:val="480"/>
                  <w:marRight w:val="0"/>
                  <w:marTop w:val="0"/>
                  <w:marBottom w:val="0"/>
                  <w:divBdr>
                    <w:top w:val="none" w:sz="0" w:space="0" w:color="auto"/>
                    <w:left w:val="none" w:sz="0" w:space="0" w:color="auto"/>
                    <w:bottom w:val="none" w:sz="0" w:space="0" w:color="auto"/>
                    <w:right w:val="none" w:sz="0" w:space="0" w:color="auto"/>
                  </w:divBdr>
                </w:div>
                <w:div w:id="2048480436">
                  <w:marLeft w:val="480"/>
                  <w:marRight w:val="0"/>
                  <w:marTop w:val="0"/>
                  <w:marBottom w:val="0"/>
                  <w:divBdr>
                    <w:top w:val="none" w:sz="0" w:space="0" w:color="auto"/>
                    <w:left w:val="none" w:sz="0" w:space="0" w:color="auto"/>
                    <w:bottom w:val="none" w:sz="0" w:space="0" w:color="auto"/>
                    <w:right w:val="none" w:sz="0" w:space="0" w:color="auto"/>
                  </w:divBdr>
                </w:div>
                <w:div w:id="584345708">
                  <w:marLeft w:val="480"/>
                  <w:marRight w:val="0"/>
                  <w:marTop w:val="0"/>
                  <w:marBottom w:val="0"/>
                  <w:divBdr>
                    <w:top w:val="none" w:sz="0" w:space="0" w:color="auto"/>
                    <w:left w:val="none" w:sz="0" w:space="0" w:color="auto"/>
                    <w:bottom w:val="none" w:sz="0" w:space="0" w:color="auto"/>
                    <w:right w:val="none" w:sz="0" w:space="0" w:color="auto"/>
                  </w:divBdr>
                </w:div>
                <w:div w:id="213933420">
                  <w:marLeft w:val="480"/>
                  <w:marRight w:val="0"/>
                  <w:marTop w:val="0"/>
                  <w:marBottom w:val="0"/>
                  <w:divBdr>
                    <w:top w:val="none" w:sz="0" w:space="0" w:color="auto"/>
                    <w:left w:val="none" w:sz="0" w:space="0" w:color="auto"/>
                    <w:bottom w:val="none" w:sz="0" w:space="0" w:color="auto"/>
                    <w:right w:val="none" w:sz="0" w:space="0" w:color="auto"/>
                  </w:divBdr>
                </w:div>
                <w:div w:id="568459633">
                  <w:marLeft w:val="480"/>
                  <w:marRight w:val="0"/>
                  <w:marTop w:val="0"/>
                  <w:marBottom w:val="0"/>
                  <w:divBdr>
                    <w:top w:val="none" w:sz="0" w:space="0" w:color="auto"/>
                    <w:left w:val="none" w:sz="0" w:space="0" w:color="auto"/>
                    <w:bottom w:val="none" w:sz="0" w:space="0" w:color="auto"/>
                    <w:right w:val="none" w:sz="0" w:space="0" w:color="auto"/>
                  </w:divBdr>
                </w:div>
                <w:div w:id="1285968606">
                  <w:marLeft w:val="480"/>
                  <w:marRight w:val="0"/>
                  <w:marTop w:val="0"/>
                  <w:marBottom w:val="0"/>
                  <w:divBdr>
                    <w:top w:val="none" w:sz="0" w:space="0" w:color="auto"/>
                    <w:left w:val="none" w:sz="0" w:space="0" w:color="auto"/>
                    <w:bottom w:val="none" w:sz="0" w:space="0" w:color="auto"/>
                    <w:right w:val="none" w:sz="0" w:space="0" w:color="auto"/>
                  </w:divBdr>
                </w:div>
              </w:divsChild>
            </w:div>
            <w:div w:id="1972402072">
              <w:marLeft w:val="0"/>
              <w:marRight w:val="0"/>
              <w:marTop w:val="0"/>
              <w:marBottom w:val="0"/>
              <w:divBdr>
                <w:top w:val="none" w:sz="0" w:space="0" w:color="auto"/>
                <w:left w:val="none" w:sz="0" w:space="0" w:color="auto"/>
                <w:bottom w:val="none" w:sz="0" w:space="0" w:color="auto"/>
                <w:right w:val="none" w:sz="0" w:space="0" w:color="auto"/>
              </w:divBdr>
              <w:divsChild>
                <w:div w:id="1467968517">
                  <w:marLeft w:val="480"/>
                  <w:marRight w:val="0"/>
                  <w:marTop w:val="0"/>
                  <w:marBottom w:val="0"/>
                  <w:divBdr>
                    <w:top w:val="none" w:sz="0" w:space="0" w:color="auto"/>
                    <w:left w:val="none" w:sz="0" w:space="0" w:color="auto"/>
                    <w:bottom w:val="none" w:sz="0" w:space="0" w:color="auto"/>
                    <w:right w:val="none" w:sz="0" w:space="0" w:color="auto"/>
                  </w:divBdr>
                </w:div>
                <w:div w:id="914818498">
                  <w:marLeft w:val="480"/>
                  <w:marRight w:val="0"/>
                  <w:marTop w:val="0"/>
                  <w:marBottom w:val="0"/>
                  <w:divBdr>
                    <w:top w:val="none" w:sz="0" w:space="0" w:color="auto"/>
                    <w:left w:val="none" w:sz="0" w:space="0" w:color="auto"/>
                    <w:bottom w:val="none" w:sz="0" w:space="0" w:color="auto"/>
                    <w:right w:val="none" w:sz="0" w:space="0" w:color="auto"/>
                  </w:divBdr>
                </w:div>
                <w:div w:id="1560554080">
                  <w:marLeft w:val="480"/>
                  <w:marRight w:val="0"/>
                  <w:marTop w:val="0"/>
                  <w:marBottom w:val="0"/>
                  <w:divBdr>
                    <w:top w:val="none" w:sz="0" w:space="0" w:color="auto"/>
                    <w:left w:val="none" w:sz="0" w:space="0" w:color="auto"/>
                    <w:bottom w:val="none" w:sz="0" w:space="0" w:color="auto"/>
                    <w:right w:val="none" w:sz="0" w:space="0" w:color="auto"/>
                  </w:divBdr>
                </w:div>
                <w:div w:id="771897120">
                  <w:marLeft w:val="480"/>
                  <w:marRight w:val="0"/>
                  <w:marTop w:val="0"/>
                  <w:marBottom w:val="0"/>
                  <w:divBdr>
                    <w:top w:val="none" w:sz="0" w:space="0" w:color="auto"/>
                    <w:left w:val="none" w:sz="0" w:space="0" w:color="auto"/>
                    <w:bottom w:val="none" w:sz="0" w:space="0" w:color="auto"/>
                    <w:right w:val="none" w:sz="0" w:space="0" w:color="auto"/>
                  </w:divBdr>
                </w:div>
                <w:div w:id="1630936009">
                  <w:marLeft w:val="480"/>
                  <w:marRight w:val="0"/>
                  <w:marTop w:val="0"/>
                  <w:marBottom w:val="0"/>
                  <w:divBdr>
                    <w:top w:val="none" w:sz="0" w:space="0" w:color="auto"/>
                    <w:left w:val="none" w:sz="0" w:space="0" w:color="auto"/>
                    <w:bottom w:val="none" w:sz="0" w:space="0" w:color="auto"/>
                    <w:right w:val="none" w:sz="0" w:space="0" w:color="auto"/>
                  </w:divBdr>
                </w:div>
                <w:div w:id="246421860">
                  <w:marLeft w:val="480"/>
                  <w:marRight w:val="0"/>
                  <w:marTop w:val="0"/>
                  <w:marBottom w:val="0"/>
                  <w:divBdr>
                    <w:top w:val="none" w:sz="0" w:space="0" w:color="auto"/>
                    <w:left w:val="none" w:sz="0" w:space="0" w:color="auto"/>
                    <w:bottom w:val="none" w:sz="0" w:space="0" w:color="auto"/>
                    <w:right w:val="none" w:sz="0" w:space="0" w:color="auto"/>
                  </w:divBdr>
                </w:div>
                <w:div w:id="827284603">
                  <w:marLeft w:val="480"/>
                  <w:marRight w:val="0"/>
                  <w:marTop w:val="0"/>
                  <w:marBottom w:val="0"/>
                  <w:divBdr>
                    <w:top w:val="none" w:sz="0" w:space="0" w:color="auto"/>
                    <w:left w:val="none" w:sz="0" w:space="0" w:color="auto"/>
                    <w:bottom w:val="none" w:sz="0" w:space="0" w:color="auto"/>
                    <w:right w:val="none" w:sz="0" w:space="0" w:color="auto"/>
                  </w:divBdr>
                </w:div>
                <w:div w:id="274484236">
                  <w:marLeft w:val="480"/>
                  <w:marRight w:val="0"/>
                  <w:marTop w:val="0"/>
                  <w:marBottom w:val="0"/>
                  <w:divBdr>
                    <w:top w:val="none" w:sz="0" w:space="0" w:color="auto"/>
                    <w:left w:val="none" w:sz="0" w:space="0" w:color="auto"/>
                    <w:bottom w:val="none" w:sz="0" w:space="0" w:color="auto"/>
                    <w:right w:val="none" w:sz="0" w:space="0" w:color="auto"/>
                  </w:divBdr>
                </w:div>
                <w:div w:id="406731783">
                  <w:marLeft w:val="480"/>
                  <w:marRight w:val="0"/>
                  <w:marTop w:val="0"/>
                  <w:marBottom w:val="0"/>
                  <w:divBdr>
                    <w:top w:val="none" w:sz="0" w:space="0" w:color="auto"/>
                    <w:left w:val="none" w:sz="0" w:space="0" w:color="auto"/>
                    <w:bottom w:val="none" w:sz="0" w:space="0" w:color="auto"/>
                    <w:right w:val="none" w:sz="0" w:space="0" w:color="auto"/>
                  </w:divBdr>
                </w:div>
                <w:div w:id="1704212606">
                  <w:marLeft w:val="480"/>
                  <w:marRight w:val="0"/>
                  <w:marTop w:val="0"/>
                  <w:marBottom w:val="0"/>
                  <w:divBdr>
                    <w:top w:val="none" w:sz="0" w:space="0" w:color="auto"/>
                    <w:left w:val="none" w:sz="0" w:space="0" w:color="auto"/>
                    <w:bottom w:val="none" w:sz="0" w:space="0" w:color="auto"/>
                    <w:right w:val="none" w:sz="0" w:space="0" w:color="auto"/>
                  </w:divBdr>
                </w:div>
                <w:div w:id="1126581005">
                  <w:marLeft w:val="480"/>
                  <w:marRight w:val="0"/>
                  <w:marTop w:val="0"/>
                  <w:marBottom w:val="0"/>
                  <w:divBdr>
                    <w:top w:val="none" w:sz="0" w:space="0" w:color="auto"/>
                    <w:left w:val="none" w:sz="0" w:space="0" w:color="auto"/>
                    <w:bottom w:val="none" w:sz="0" w:space="0" w:color="auto"/>
                    <w:right w:val="none" w:sz="0" w:space="0" w:color="auto"/>
                  </w:divBdr>
                </w:div>
                <w:div w:id="1666937742">
                  <w:marLeft w:val="480"/>
                  <w:marRight w:val="0"/>
                  <w:marTop w:val="0"/>
                  <w:marBottom w:val="0"/>
                  <w:divBdr>
                    <w:top w:val="none" w:sz="0" w:space="0" w:color="auto"/>
                    <w:left w:val="none" w:sz="0" w:space="0" w:color="auto"/>
                    <w:bottom w:val="none" w:sz="0" w:space="0" w:color="auto"/>
                    <w:right w:val="none" w:sz="0" w:space="0" w:color="auto"/>
                  </w:divBdr>
                </w:div>
                <w:div w:id="1158423377">
                  <w:marLeft w:val="480"/>
                  <w:marRight w:val="0"/>
                  <w:marTop w:val="0"/>
                  <w:marBottom w:val="0"/>
                  <w:divBdr>
                    <w:top w:val="none" w:sz="0" w:space="0" w:color="auto"/>
                    <w:left w:val="none" w:sz="0" w:space="0" w:color="auto"/>
                    <w:bottom w:val="none" w:sz="0" w:space="0" w:color="auto"/>
                    <w:right w:val="none" w:sz="0" w:space="0" w:color="auto"/>
                  </w:divBdr>
                </w:div>
                <w:div w:id="1648434839">
                  <w:marLeft w:val="480"/>
                  <w:marRight w:val="0"/>
                  <w:marTop w:val="0"/>
                  <w:marBottom w:val="0"/>
                  <w:divBdr>
                    <w:top w:val="none" w:sz="0" w:space="0" w:color="auto"/>
                    <w:left w:val="none" w:sz="0" w:space="0" w:color="auto"/>
                    <w:bottom w:val="none" w:sz="0" w:space="0" w:color="auto"/>
                    <w:right w:val="none" w:sz="0" w:space="0" w:color="auto"/>
                  </w:divBdr>
                </w:div>
                <w:div w:id="494536945">
                  <w:marLeft w:val="480"/>
                  <w:marRight w:val="0"/>
                  <w:marTop w:val="0"/>
                  <w:marBottom w:val="0"/>
                  <w:divBdr>
                    <w:top w:val="none" w:sz="0" w:space="0" w:color="auto"/>
                    <w:left w:val="none" w:sz="0" w:space="0" w:color="auto"/>
                    <w:bottom w:val="none" w:sz="0" w:space="0" w:color="auto"/>
                    <w:right w:val="none" w:sz="0" w:space="0" w:color="auto"/>
                  </w:divBdr>
                </w:div>
                <w:div w:id="534781456">
                  <w:marLeft w:val="480"/>
                  <w:marRight w:val="0"/>
                  <w:marTop w:val="0"/>
                  <w:marBottom w:val="0"/>
                  <w:divBdr>
                    <w:top w:val="none" w:sz="0" w:space="0" w:color="auto"/>
                    <w:left w:val="none" w:sz="0" w:space="0" w:color="auto"/>
                    <w:bottom w:val="none" w:sz="0" w:space="0" w:color="auto"/>
                    <w:right w:val="none" w:sz="0" w:space="0" w:color="auto"/>
                  </w:divBdr>
                </w:div>
                <w:div w:id="1516453991">
                  <w:marLeft w:val="480"/>
                  <w:marRight w:val="0"/>
                  <w:marTop w:val="0"/>
                  <w:marBottom w:val="0"/>
                  <w:divBdr>
                    <w:top w:val="none" w:sz="0" w:space="0" w:color="auto"/>
                    <w:left w:val="none" w:sz="0" w:space="0" w:color="auto"/>
                    <w:bottom w:val="none" w:sz="0" w:space="0" w:color="auto"/>
                    <w:right w:val="none" w:sz="0" w:space="0" w:color="auto"/>
                  </w:divBdr>
                </w:div>
                <w:div w:id="1245991564">
                  <w:marLeft w:val="480"/>
                  <w:marRight w:val="0"/>
                  <w:marTop w:val="0"/>
                  <w:marBottom w:val="0"/>
                  <w:divBdr>
                    <w:top w:val="none" w:sz="0" w:space="0" w:color="auto"/>
                    <w:left w:val="none" w:sz="0" w:space="0" w:color="auto"/>
                    <w:bottom w:val="none" w:sz="0" w:space="0" w:color="auto"/>
                    <w:right w:val="none" w:sz="0" w:space="0" w:color="auto"/>
                  </w:divBdr>
                </w:div>
                <w:div w:id="1824159075">
                  <w:marLeft w:val="480"/>
                  <w:marRight w:val="0"/>
                  <w:marTop w:val="0"/>
                  <w:marBottom w:val="0"/>
                  <w:divBdr>
                    <w:top w:val="none" w:sz="0" w:space="0" w:color="auto"/>
                    <w:left w:val="none" w:sz="0" w:space="0" w:color="auto"/>
                    <w:bottom w:val="none" w:sz="0" w:space="0" w:color="auto"/>
                    <w:right w:val="none" w:sz="0" w:space="0" w:color="auto"/>
                  </w:divBdr>
                </w:div>
                <w:div w:id="2024358094">
                  <w:marLeft w:val="480"/>
                  <w:marRight w:val="0"/>
                  <w:marTop w:val="0"/>
                  <w:marBottom w:val="0"/>
                  <w:divBdr>
                    <w:top w:val="none" w:sz="0" w:space="0" w:color="auto"/>
                    <w:left w:val="none" w:sz="0" w:space="0" w:color="auto"/>
                    <w:bottom w:val="none" w:sz="0" w:space="0" w:color="auto"/>
                    <w:right w:val="none" w:sz="0" w:space="0" w:color="auto"/>
                  </w:divBdr>
                </w:div>
                <w:div w:id="1015881775">
                  <w:marLeft w:val="480"/>
                  <w:marRight w:val="0"/>
                  <w:marTop w:val="0"/>
                  <w:marBottom w:val="0"/>
                  <w:divBdr>
                    <w:top w:val="none" w:sz="0" w:space="0" w:color="auto"/>
                    <w:left w:val="none" w:sz="0" w:space="0" w:color="auto"/>
                    <w:bottom w:val="none" w:sz="0" w:space="0" w:color="auto"/>
                    <w:right w:val="none" w:sz="0" w:space="0" w:color="auto"/>
                  </w:divBdr>
                </w:div>
                <w:div w:id="795753204">
                  <w:marLeft w:val="480"/>
                  <w:marRight w:val="0"/>
                  <w:marTop w:val="0"/>
                  <w:marBottom w:val="0"/>
                  <w:divBdr>
                    <w:top w:val="none" w:sz="0" w:space="0" w:color="auto"/>
                    <w:left w:val="none" w:sz="0" w:space="0" w:color="auto"/>
                    <w:bottom w:val="none" w:sz="0" w:space="0" w:color="auto"/>
                    <w:right w:val="none" w:sz="0" w:space="0" w:color="auto"/>
                  </w:divBdr>
                </w:div>
                <w:div w:id="799110166">
                  <w:marLeft w:val="480"/>
                  <w:marRight w:val="0"/>
                  <w:marTop w:val="0"/>
                  <w:marBottom w:val="0"/>
                  <w:divBdr>
                    <w:top w:val="none" w:sz="0" w:space="0" w:color="auto"/>
                    <w:left w:val="none" w:sz="0" w:space="0" w:color="auto"/>
                    <w:bottom w:val="none" w:sz="0" w:space="0" w:color="auto"/>
                    <w:right w:val="none" w:sz="0" w:space="0" w:color="auto"/>
                  </w:divBdr>
                </w:div>
                <w:div w:id="189609380">
                  <w:marLeft w:val="480"/>
                  <w:marRight w:val="0"/>
                  <w:marTop w:val="0"/>
                  <w:marBottom w:val="0"/>
                  <w:divBdr>
                    <w:top w:val="none" w:sz="0" w:space="0" w:color="auto"/>
                    <w:left w:val="none" w:sz="0" w:space="0" w:color="auto"/>
                    <w:bottom w:val="none" w:sz="0" w:space="0" w:color="auto"/>
                    <w:right w:val="none" w:sz="0" w:space="0" w:color="auto"/>
                  </w:divBdr>
                </w:div>
              </w:divsChild>
            </w:div>
            <w:div w:id="551428128">
              <w:marLeft w:val="0"/>
              <w:marRight w:val="0"/>
              <w:marTop w:val="0"/>
              <w:marBottom w:val="0"/>
              <w:divBdr>
                <w:top w:val="none" w:sz="0" w:space="0" w:color="auto"/>
                <w:left w:val="none" w:sz="0" w:space="0" w:color="auto"/>
                <w:bottom w:val="none" w:sz="0" w:space="0" w:color="auto"/>
                <w:right w:val="none" w:sz="0" w:space="0" w:color="auto"/>
              </w:divBdr>
              <w:divsChild>
                <w:div w:id="1988511923">
                  <w:marLeft w:val="480"/>
                  <w:marRight w:val="0"/>
                  <w:marTop w:val="0"/>
                  <w:marBottom w:val="0"/>
                  <w:divBdr>
                    <w:top w:val="none" w:sz="0" w:space="0" w:color="auto"/>
                    <w:left w:val="none" w:sz="0" w:space="0" w:color="auto"/>
                    <w:bottom w:val="none" w:sz="0" w:space="0" w:color="auto"/>
                    <w:right w:val="none" w:sz="0" w:space="0" w:color="auto"/>
                  </w:divBdr>
                </w:div>
                <w:div w:id="105855616">
                  <w:marLeft w:val="480"/>
                  <w:marRight w:val="0"/>
                  <w:marTop w:val="0"/>
                  <w:marBottom w:val="0"/>
                  <w:divBdr>
                    <w:top w:val="none" w:sz="0" w:space="0" w:color="auto"/>
                    <w:left w:val="none" w:sz="0" w:space="0" w:color="auto"/>
                    <w:bottom w:val="none" w:sz="0" w:space="0" w:color="auto"/>
                    <w:right w:val="none" w:sz="0" w:space="0" w:color="auto"/>
                  </w:divBdr>
                </w:div>
                <w:div w:id="1376588596">
                  <w:marLeft w:val="480"/>
                  <w:marRight w:val="0"/>
                  <w:marTop w:val="0"/>
                  <w:marBottom w:val="0"/>
                  <w:divBdr>
                    <w:top w:val="none" w:sz="0" w:space="0" w:color="auto"/>
                    <w:left w:val="none" w:sz="0" w:space="0" w:color="auto"/>
                    <w:bottom w:val="none" w:sz="0" w:space="0" w:color="auto"/>
                    <w:right w:val="none" w:sz="0" w:space="0" w:color="auto"/>
                  </w:divBdr>
                </w:div>
                <w:div w:id="1168331702">
                  <w:marLeft w:val="480"/>
                  <w:marRight w:val="0"/>
                  <w:marTop w:val="0"/>
                  <w:marBottom w:val="0"/>
                  <w:divBdr>
                    <w:top w:val="none" w:sz="0" w:space="0" w:color="auto"/>
                    <w:left w:val="none" w:sz="0" w:space="0" w:color="auto"/>
                    <w:bottom w:val="none" w:sz="0" w:space="0" w:color="auto"/>
                    <w:right w:val="none" w:sz="0" w:space="0" w:color="auto"/>
                  </w:divBdr>
                </w:div>
                <w:div w:id="519664352">
                  <w:marLeft w:val="480"/>
                  <w:marRight w:val="0"/>
                  <w:marTop w:val="0"/>
                  <w:marBottom w:val="0"/>
                  <w:divBdr>
                    <w:top w:val="none" w:sz="0" w:space="0" w:color="auto"/>
                    <w:left w:val="none" w:sz="0" w:space="0" w:color="auto"/>
                    <w:bottom w:val="none" w:sz="0" w:space="0" w:color="auto"/>
                    <w:right w:val="none" w:sz="0" w:space="0" w:color="auto"/>
                  </w:divBdr>
                </w:div>
                <w:div w:id="698625378">
                  <w:marLeft w:val="480"/>
                  <w:marRight w:val="0"/>
                  <w:marTop w:val="0"/>
                  <w:marBottom w:val="0"/>
                  <w:divBdr>
                    <w:top w:val="none" w:sz="0" w:space="0" w:color="auto"/>
                    <w:left w:val="none" w:sz="0" w:space="0" w:color="auto"/>
                    <w:bottom w:val="none" w:sz="0" w:space="0" w:color="auto"/>
                    <w:right w:val="none" w:sz="0" w:space="0" w:color="auto"/>
                  </w:divBdr>
                </w:div>
                <w:div w:id="458838922">
                  <w:marLeft w:val="480"/>
                  <w:marRight w:val="0"/>
                  <w:marTop w:val="0"/>
                  <w:marBottom w:val="0"/>
                  <w:divBdr>
                    <w:top w:val="none" w:sz="0" w:space="0" w:color="auto"/>
                    <w:left w:val="none" w:sz="0" w:space="0" w:color="auto"/>
                    <w:bottom w:val="none" w:sz="0" w:space="0" w:color="auto"/>
                    <w:right w:val="none" w:sz="0" w:space="0" w:color="auto"/>
                  </w:divBdr>
                </w:div>
                <w:div w:id="1780446789">
                  <w:marLeft w:val="480"/>
                  <w:marRight w:val="0"/>
                  <w:marTop w:val="0"/>
                  <w:marBottom w:val="0"/>
                  <w:divBdr>
                    <w:top w:val="none" w:sz="0" w:space="0" w:color="auto"/>
                    <w:left w:val="none" w:sz="0" w:space="0" w:color="auto"/>
                    <w:bottom w:val="none" w:sz="0" w:space="0" w:color="auto"/>
                    <w:right w:val="none" w:sz="0" w:space="0" w:color="auto"/>
                  </w:divBdr>
                </w:div>
                <w:div w:id="1598321630">
                  <w:marLeft w:val="480"/>
                  <w:marRight w:val="0"/>
                  <w:marTop w:val="0"/>
                  <w:marBottom w:val="0"/>
                  <w:divBdr>
                    <w:top w:val="none" w:sz="0" w:space="0" w:color="auto"/>
                    <w:left w:val="none" w:sz="0" w:space="0" w:color="auto"/>
                    <w:bottom w:val="none" w:sz="0" w:space="0" w:color="auto"/>
                    <w:right w:val="none" w:sz="0" w:space="0" w:color="auto"/>
                  </w:divBdr>
                </w:div>
                <w:div w:id="1073235614">
                  <w:marLeft w:val="480"/>
                  <w:marRight w:val="0"/>
                  <w:marTop w:val="0"/>
                  <w:marBottom w:val="0"/>
                  <w:divBdr>
                    <w:top w:val="none" w:sz="0" w:space="0" w:color="auto"/>
                    <w:left w:val="none" w:sz="0" w:space="0" w:color="auto"/>
                    <w:bottom w:val="none" w:sz="0" w:space="0" w:color="auto"/>
                    <w:right w:val="none" w:sz="0" w:space="0" w:color="auto"/>
                  </w:divBdr>
                </w:div>
                <w:div w:id="1173299309">
                  <w:marLeft w:val="480"/>
                  <w:marRight w:val="0"/>
                  <w:marTop w:val="0"/>
                  <w:marBottom w:val="0"/>
                  <w:divBdr>
                    <w:top w:val="none" w:sz="0" w:space="0" w:color="auto"/>
                    <w:left w:val="none" w:sz="0" w:space="0" w:color="auto"/>
                    <w:bottom w:val="none" w:sz="0" w:space="0" w:color="auto"/>
                    <w:right w:val="none" w:sz="0" w:space="0" w:color="auto"/>
                  </w:divBdr>
                </w:div>
                <w:div w:id="1971746244">
                  <w:marLeft w:val="480"/>
                  <w:marRight w:val="0"/>
                  <w:marTop w:val="0"/>
                  <w:marBottom w:val="0"/>
                  <w:divBdr>
                    <w:top w:val="none" w:sz="0" w:space="0" w:color="auto"/>
                    <w:left w:val="none" w:sz="0" w:space="0" w:color="auto"/>
                    <w:bottom w:val="none" w:sz="0" w:space="0" w:color="auto"/>
                    <w:right w:val="none" w:sz="0" w:space="0" w:color="auto"/>
                  </w:divBdr>
                </w:div>
                <w:div w:id="366568310">
                  <w:marLeft w:val="480"/>
                  <w:marRight w:val="0"/>
                  <w:marTop w:val="0"/>
                  <w:marBottom w:val="0"/>
                  <w:divBdr>
                    <w:top w:val="none" w:sz="0" w:space="0" w:color="auto"/>
                    <w:left w:val="none" w:sz="0" w:space="0" w:color="auto"/>
                    <w:bottom w:val="none" w:sz="0" w:space="0" w:color="auto"/>
                    <w:right w:val="none" w:sz="0" w:space="0" w:color="auto"/>
                  </w:divBdr>
                </w:div>
                <w:div w:id="1077095194">
                  <w:marLeft w:val="480"/>
                  <w:marRight w:val="0"/>
                  <w:marTop w:val="0"/>
                  <w:marBottom w:val="0"/>
                  <w:divBdr>
                    <w:top w:val="none" w:sz="0" w:space="0" w:color="auto"/>
                    <w:left w:val="none" w:sz="0" w:space="0" w:color="auto"/>
                    <w:bottom w:val="none" w:sz="0" w:space="0" w:color="auto"/>
                    <w:right w:val="none" w:sz="0" w:space="0" w:color="auto"/>
                  </w:divBdr>
                </w:div>
                <w:div w:id="440148050">
                  <w:marLeft w:val="480"/>
                  <w:marRight w:val="0"/>
                  <w:marTop w:val="0"/>
                  <w:marBottom w:val="0"/>
                  <w:divBdr>
                    <w:top w:val="none" w:sz="0" w:space="0" w:color="auto"/>
                    <w:left w:val="none" w:sz="0" w:space="0" w:color="auto"/>
                    <w:bottom w:val="none" w:sz="0" w:space="0" w:color="auto"/>
                    <w:right w:val="none" w:sz="0" w:space="0" w:color="auto"/>
                  </w:divBdr>
                </w:div>
                <w:div w:id="40981603">
                  <w:marLeft w:val="480"/>
                  <w:marRight w:val="0"/>
                  <w:marTop w:val="0"/>
                  <w:marBottom w:val="0"/>
                  <w:divBdr>
                    <w:top w:val="none" w:sz="0" w:space="0" w:color="auto"/>
                    <w:left w:val="none" w:sz="0" w:space="0" w:color="auto"/>
                    <w:bottom w:val="none" w:sz="0" w:space="0" w:color="auto"/>
                    <w:right w:val="none" w:sz="0" w:space="0" w:color="auto"/>
                  </w:divBdr>
                </w:div>
                <w:div w:id="1812750456">
                  <w:marLeft w:val="480"/>
                  <w:marRight w:val="0"/>
                  <w:marTop w:val="0"/>
                  <w:marBottom w:val="0"/>
                  <w:divBdr>
                    <w:top w:val="none" w:sz="0" w:space="0" w:color="auto"/>
                    <w:left w:val="none" w:sz="0" w:space="0" w:color="auto"/>
                    <w:bottom w:val="none" w:sz="0" w:space="0" w:color="auto"/>
                    <w:right w:val="none" w:sz="0" w:space="0" w:color="auto"/>
                  </w:divBdr>
                </w:div>
                <w:div w:id="303706040">
                  <w:marLeft w:val="480"/>
                  <w:marRight w:val="0"/>
                  <w:marTop w:val="0"/>
                  <w:marBottom w:val="0"/>
                  <w:divBdr>
                    <w:top w:val="none" w:sz="0" w:space="0" w:color="auto"/>
                    <w:left w:val="none" w:sz="0" w:space="0" w:color="auto"/>
                    <w:bottom w:val="none" w:sz="0" w:space="0" w:color="auto"/>
                    <w:right w:val="none" w:sz="0" w:space="0" w:color="auto"/>
                  </w:divBdr>
                </w:div>
                <w:div w:id="713621759">
                  <w:marLeft w:val="480"/>
                  <w:marRight w:val="0"/>
                  <w:marTop w:val="0"/>
                  <w:marBottom w:val="0"/>
                  <w:divBdr>
                    <w:top w:val="none" w:sz="0" w:space="0" w:color="auto"/>
                    <w:left w:val="none" w:sz="0" w:space="0" w:color="auto"/>
                    <w:bottom w:val="none" w:sz="0" w:space="0" w:color="auto"/>
                    <w:right w:val="none" w:sz="0" w:space="0" w:color="auto"/>
                  </w:divBdr>
                </w:div>
                <w:div w:id="850728399">
                  <w:marLeft w:val="480"/>
                  <w:marRight w:val="0"/>
                  <w:marTop w:val="0"/>
                  <w:marBottom w:val="0"/>
                  <w:divBdr>
                    <w:top w:val="none" w:sz="0" w:space="0" w:color="auto"/>
                    <w:left w:val="none" w:sz="0" w:space="0" w:color="auto"/>
                    <w:bottom w:val="none" w:sz="0" w:space="0" w:color="auto"/>
                    <w:right w:val="none" w:sz="0" w:space="0" w:color="auto"/>
                  </w:divBdr>
                </w:div>
                <w:div w:id="629438276">
                  <w:marLeft w:val="480"/>
                  <w:marRight w:val="0"/>
                  <w:marTop w:val="0"/>
                  <w:marBottom w:val="0"/>
                  <w:divBdr>
                    <w:top w:val="none" w:sz="0" w:space="0" w:color="auto"/>
                    <w:left w:val="none" w:sz="0" w:space="0" w:color="auto"/>
                    <w:bottom w:val="none" w:sz="0" w:space="0" w:color="auto"/>
                    <w:right w:val="none" w:sz="0" w:space="0" w:color="auto"/>
                  </w:divBdr>
                </w:div>
                <w:div w:id="535235008">
                  <w:marLeft w:val="480"/>
                  <w:marRight w:val="0"/>
                  <w:marTop w:val="0"/>
                  <w:marBottom w:val="0"/>
                  <w:divBdr>
                    <w:top w:val="none" w:sz="0" w:space="0" w:color="auto"/>
                    <w:left w:val="none" w:sz="0" w:space="0" w:color="auto"/>
                    <w:bottom w:val="none" w:sz="0" w:space="0" w:color="auto"/>
                    <w:right w:val="none" w:sz="0" w:space="0" w:color="auto"/>
                  </w:divBdr>
                </w:div>
                <w:div w:id="214584525">
                  <w:marLeft w:val="480"/>
                  <w:marRight w:val="0"/>
                  <w:marTop w:val="0"/>
                  <w:marBottom w:val="0"/>
                  <w:divBdr>
                    <w:top w:val="none" w:sz="0" w:space="0" w:color="auto"/>
                    <w:left w:val="none" w:sz="0" w:space="0" w:color="auto"/>
                    <w:bottom w:val="none" w:sz="0" w:space="0" w:color="auto"/>
                    <w:right w:val="none" w:sz="0" w:space="0" w:color="auto"/>
                  </w:divBdr>
                </w:div>
                <w:div w:id="1902863611">
                  <w:marLeft w:val="480"/>
                  <w:marRight w:val="0"/>
                  <w:marTop w:val="0"/>
                  <w:marBottom w:val="0"/>
                  <w:divBdr>
                    <w:top w:val="none" w:sz="0" w:space="0" w:color="auto"/>
                    <w:left w:val="none" w:sz="0" w:space="0" w:color="auto"/>
                    <w:bottom w:val="none" w:sz="0" w:space="0" w:color="auto"/>
                    <w:right w:val="none" w:sz="0" w:space="0" w:color="auto"/>
                  </w:divBdr>
                </w:div>
              </w:divsChild>
            </w:div>
            <w:div w:id="1258370355">
              <w:marLeft w:val="0"/>
              <w:marRight w:val="0"/>
              <w:marTop w:val="0"/>
              <w:marBottom w:val="0"/>
              <w:divBdr>
                <w:top w:val="none" w:sz="0" w:space="0" w:color="auto"/>
                <w:left w:val="none" w:sz="0" w:space="0" w:color="auto"/>
                <w:bottom w:val="none" w:sz="0" w:space="0" w:color="auto"/>
                <w:right w:val="none" w:sz="0" w:space="0" w:color="auto"/>
              </w:divBdr>
              <w:divsChild>
                <w:div w:id="424808479">
                  <w:marLeft w:val="480"/>
                  <w:marRight w:val="0"/>
                  <w:marTop w:val="0"/>
                  <w:marBottom w:val="0"/>
                  <w:divBdr>
                    <w:top w:val="none" w:sz="0" w:space="0" w:color="auto"/>
                    <w:left w:val="none" w:sz="0" w:space="0" w:color="auto"/>
                    <w:bottom w:val="none" w:sz="0" w:space="0" w:color="auto"/>
                    <w:right w:val="none" w:sz="0" w:space="0" w:color="auto"/>
                  </w:divBdr>
                </w:div>
                <w:div w:id="286352045">
                  <w:marLeft w:val="480"/>
                  <w:marRight w:val="0"/>
                  <w:marTop w:val="0"/>
                  <w:marBottom w:val="0"/>
                  <w:divBdr>
                    <w:top w:val="none" w:sz="0" w:space="0" w:color="auto"/>
                    <w:left w:val="none" w:sz="0" w:space="0" w:color="auto"/>
                    <w:bottom w:val="none" w:sz="0" w:space="0" w:color="auto"/>
                    <w:right w:val="none" w:sz="0" w:space="0" w:color="auto"/>
                  </w:divBdr>
                </w:div>
                <w:div w:id="469371151">
                  <w:marLeft w:val="480"/>
                  <w:marRight w:val="0"/>
                  <w:marTop w:val="0"/>
                  <w:marBottom w:val="0"/>
                  <w:divBdr>
                    <w:top w:val="none" w:sz="0" w:space="0" w:color="auto"/>
                    <w:left w:val="none" w:sz="0" w:space="0" w:color="auto"/>
                    <w:bottom w:val="none" w:sz="0" w:space="0" w:color="auto"/>
                    <w:right w:val="none" w:sz="0" w:space="0" w:color="auto"/>
                  </w:divBdr>
                </w:div>
                <w:div w:id="2137750603">
                  <w:marLeft w:val="480"/>
                  <w:marRight w:val="0"/>
                  <w:marTop w:val="0"/>
                  <w:marBottom w:val="0"/>
                  <w:divBdr>
                    <w:top w:val="none" w:sz="0" w:space="0" w:color="auto"/>
                    <w:left w:val="none" w:sz="0" w:space="0" w:color="auto"/>
                    <w:bottom w:val="none" w:sz="0" w:space="0" w:color="auto"/>
                    <w:right w:val="none" w:sz="0" w:space="0" w:color="auto"/>
                  </w:divBdr>
                </w:div>
                <w:div w:id="1882932752">
                  <w:marLeft w:val="480"/>
                  <w:marRight w:val="0"/>
                  <w:marTop w:val="0"/>
                  <w:marBottom w:val="0"/>
                  <w:divBdr>
                    <w:top w:val="none" w:sz="0" w:space="0" w:color="auto"/>
                    <w:left w:val="none" w:sz="0" w:space="0" w:color="auto"/>
                    <w:bottom w:val="none" w:sz="0" w:space="0" w:color="auto"/>
                    <w:right w:val="none" w:sz="0" w:space="0" w:color="auto"/>
                  </w:divBdr>
                </w:div>
                <w:div w:id="1922179772">
                  <w:marLeft w:val="480"/>
                  <w:marRight w:val="0"/>
                  <w:marTop w:val="0"/>
                  <w:marBottom w:val="0"/>
                  <w:divBdr>
                    <w:top w:val="none" w:sz="0" w:space="0" w:color="auto"/>
                    <w:left w:val="none" w:sz="0" w:space="0" w:color="auto"/>
                    <w:bottom w:val="none" w:sz="0" w:space="0" w:color="auto"/>
                    <w:right w:val="none" w:sz="0" w:space="0" w:color="auto"/>
                  </w:divBdr>
                </w:div>
                <w:div w:id="504705664">
                  <w:marLeft w:val="480"/>
                  <w:marRight w:val="0"/>
                  <w:marTop w:val="0"/>
                  <w:marBottom w:val="0"/>
                  <w:divBdr>
                    <w:top w:val="none" w:sz="0" w:space="0" w:color="auto"/>
                    <w:left w:val="none" w:sz="0" w:space="0" w:color="auto"/>
                    <w:bottom w:val="none" w:sz="0" w:space="0" w:color="auto"/>
                    <w:right w:val="none" w:sz="0" w:space="0" w:color="auto"/>
                  </w:divBdr>
                </w:div>
                <w:div w:id="1625237479">
                  <w:marLeft w:val="480"/>
                  <w:marRight w:val="0"/>
                  <w:marTop w:val="0"/>
                  <w:marBottom w:val="0"/>
                  <w:divBdr>
                    <w:top w:val="none" w:sz="0" w:space="0" w:color="auto"/>
                    <w:left w:val="none" w:sz="0" w:space="0" w:color="auto"/>
                    <w:bottom w:val="none" w:sz="0" w:space="0" w:color="auto"/>
                    <w:right w:val="none" w:sz="0" w:space="0" w:color="auto"/>
                  </w:divBdr>
                </w:div>
                <w:div w:id="1426345832">
                  <w:marLeft w:val="480"/>
                  <w:marRight w:val="0"/>
                  <w:marTop w:val="0"/>
                  <w:marBottom w:val="0"/>
                  <w:divBdr>
                    <w:top w:val="none" w:sz="0" w:space="0" w:color="auto"/>
                    <w:left w:val="none" w:sz="0" w:space="0" w:color="auto"/>
                    <w:bottom w:val="none" w:sz="0" w:space="0" w:color="auto"/>
                    <w:right w:val="none" w:sz="0" w:space="0" w:color="auto"/>
                  </w:divBdr>
                </w:div>
                <w:div w:id="1750693629">
                  <w:marLeft w:val="480"/>
                  <w:marRight w:val="0"/>
                  <w:marTop w:val="0"/>
                  <w:marBottom w:val="0"/>
                  <w:divBdr>
                    <w:top w:val="none" w:sz="0" w:space="0" w:color="auto"/>
                    <w:left w:val="none" w:sz="0" w:space="0" w:color="auto"/>
                    <w:bottom w:val="none" w:sz="0" w:space="0" w:color="auto"/>
                    <w:right w:val="none" w:sz="0" w:space="0" w:color="auto"/>
                  </w:divBdr>
                </w:div>
                <w:div w:id="1879395624">
                  <w:marLeft w:val="480"/>
                  <w:marRight w:val="0"/>
                  <w:marTop w:val="0"/>
                  <w:marBottom w:val="0"/>
                  <w:divBdr>
                    <w:top w:val="none" w:sz="0" w:space="0" w:color="auto"/>
                    <w:left w:val="none" w:sz="0" w:space="0" w:color="auto"/>
                    <w:bottom w:val="none" w:sz="0" w:space="0" w:color="auto"/>
                    <w:right w:val="none" w:sz="0" w:space="0" w:color="auto"/>
                  </w:divBdr>
                </w:div>
                <w:div w:id="394427112">
                  <w:marLeft w:val="480"/>
                  <w:marRight w:val="0"/>
                  <w:marTop w:val="0"/>
                  <w:marBottom w:val="0"/>
                  <w:divBdr>
                    <w:top w:val="none" w:sz="0" w:space="0" w:color="auto"/>
                    <w:left w:val="none" w:sz="0" w:space="0" w:color="auto"/>
                    <w:bottom w:val="none" w:sz="0" w:space="0" w:color="auto"/>
                    <w:right w:val="none" w:sz="0" w:space="0" w:color="auto"/>
                  </w:divBdr>
                </w:div>
                <w:div w:id="956061149">
                  <w:marLeft w:val="480"/>
                  <w:marRight w:val="0"/>
                  <w:marTop w:val="0"/>
                  <w:marBottom w:val="0"/>
                  <w:divBdr>
                    <w:top w:val="none" w:sz="0" w:space="0" w:color="auto"/>
                    <w:left w:val="none" w:sz="0" w:space="0" w:color="auto"/>
                    <w:bottom w:val="none" w:sz="0" w:space="0" w:color="auto"/>
                    <w:right w:val="none" w:sz="0" w:space="0" w:color="auto"/>
                  </w:divBdr>
                </w:div>
                <w:div w:id="590897270">
                  <w:marLeft w:val="480"/>
                  <w:marRight w:val="0"/>
                  <w:marTop w:val="0"/>
                  <w:marBottom w:val="0"/>
                  <w:divBdr>
                    <w:top w:val="none" w:sz="0" w:space="0" w:color="auto"/>
                    <w:left w:val="none" w:sz="0" w:space="0" w:color="auto"/>
                    <w:bottom w:val="none" w:sz="0" w:space="0" w:color="auto"/>
                    <w:right w:val="none" w:sz="0" w:space="0" w:color="auto"/>
                  </w:divBdr>
                </w:div>
                <w:div w:id="820343180">
                  <w:marLeft w:val="480"/>
                  <w:marRight w:val="0"/>
                  <w:marTop w:val="0"/>
                  <w:marBottom w:val="0"/>
                  <w:divBdr>
                    <w:top w:val="none" w:sz="0" w:space="0" w:color="auto"/>
                    <w:left w:val="none" w:sz="0" w:space="0" w:color="auto"/>
                    <w:bottom w:val="none" w:sz="0" w:space="0" w:color="auto"/>
                    <w:right w:val="none" w:sz="0" w:space="0" w:color="auto"/>
                  </w:divBdr>
                </w:div>
                <w:div w:id="683289050">
                  <w:marLeft w:val="480"/>
                  <w:marRight w:val="0"/>
                  <w:marTop w:val="0"/>
                  <w:marBottom w:val="0"/>
                  <w:divBdr>
                    <w:top w:val="none" w:sz="0" w:space="0" w:color="auto"/>
                    <w:left w:val="none" w:sz="0" w:space="0" w:color="auto"/>
                    <w:bottom w:val="none" w:sz="0" w:space="0" w:color="auto"/>
                    <w:right w:val="none" w:sz="0" w:space="0" w:color="auto"/>
                  </w:divBdr>
                </w:div>
                <w:div w:id="542641865">
                  <w:marLeft w:val="480"/>
                  <w:marRight w:val="0"/>
                  <w:marTop w:val="0"/>
                  <w:marBottom w:val="0"/>
                  <w:divBdr>
                    <w:top w:val="none" w:sz="0" w:space="0" w:color="auto"/>
                    <w:left w:val="none" w:sz="0" w:space="0" w:color="auto"/>
                    <w:bottom w:val="none" w:sz="0" w:space="0" w:color="auto"/>
                    <w:right w:val="none" w:sz="0" w:space="0" w:color="auto"/>
                  </w:divBdr>
                </w:div>
                <w:div w:id="1267157257">
                  <w:marLeft w:val="480"/>
                  <w:marRight w:val="0"/>
                  <w:marTop w:val="0"/>
                  <w:marBottom w:val="0"/>
                  <w:divBdr>
                    <w:top w:val="none" w:sz="0" w:space="0" w:color="auto"/>
                    <w:left w:val="none" w:sz="0" w:space="0" w:color="auto"/>
                    <w:bottom w:val="none" w:sz="0" w:space="0" w:color="auto"/>
                    <w:right w:val="none" w:sz="0" w:space="0" w:color="auto"/>
                  </w:divBdr>
                </w:div>
                <w:div w:id="2024745293">
                  <w:marLeft w:val="480"/>
                  <w:marRight w:val="0"/>
                  <w:marTop w:val="0"/>
                  <w:marBottom w:val="0"/>
                  <w:divBdr>
                    <w:top w:val="none" w:sz="0" w:space="0" w:color="auto"/>
                    <w:left w:val="none" w:sz="0" w:space="0" w:color="auto"/>
                    <w:bottom w:val="none" w:sz="0" w:space="0" w:color="auto"/>
                    <w:right w:val="none" w:sz="0" w:space="0" w:color="auto"/>
                  </w:divBdr>
                </w:div>
                <w:div w:id="1894267349">
                  <w:marLeft w:val="480"/>
                  <w:marRight w:val="0"/>
                  <w:marTop w:val="0"/>
                  <w:marBottom w:val="0"/>
                  <w:divBdr>
                    <w:top w:val="none" w:sz="0" w:space="0" w:color="auto"/>
                    <w:left w:val="none" w:sz="0" w:space="0" w:color="auto"/>
                    <w:bottom w:val="none" w:sz="0" w:space="0" w:color="auto"/>
                    <w:right w:val="none" w:sz="0" w:space="0" w:color="auto"/>
                  </w:divBdr>
                </w:div>
                <w:div w:id="740059585">
                  <w:marLeft w:val="480"/>
                  <w:marRight w:val="0"/>
                  <w:marTop w:val="0"/>
                  <w:marBottom w:val="0"/>
                  <w:divBdr>
                    <w:top w:val="none" w:sz="0" w:space="0" w:color="auto"/>
                    <w:left w:val="none" w:sz="0" w:space="0" w:color="auto"/>
                    <w:bottom w:val="none" w:sz="0" w:space="0" w:color="auto"/>
                    <w:right w:val="none" w:sz="0" w:space="0" w:color="auto"/>
                  </w:divBdr>
                </w:div>
                <w:div w:id="742796591">
                  <w:marLeft w:val="480"/>
                  <w:marRight w:val="0"/>
                  <w:marTop w:val="0"/>
                  <w:marBottom w:val="0"/>
                  <w:divBdr>
                    <w:top w:val="none" w:sz="0" w:space="0" w:color="auto"/>
                    <w:left w:val="none" w:sz="0" w:space="0" w:color="auto"/>
                    <w:bottom w:val="none" w:sz="0" w:space="0" w:color="auto"/>
                    <w:right w:val="none" w:sz="0" w:space="0" w:color="auto"/>
                  </w:divBdr>
                </w:div>
                <w:div w:id="1761830031">
                  <w:marLeft w:val="480"/>
                  <w:marRight w:val="0"/>
                  <w:marTop w:val="0"/>
                  <w:marBottom w:val="0"/>
                  <w:divBdr>
                    <w:top w:val="none" w:sz="0" w:space="0" w:color="auto"/>
                    <w:left w:val="none" w:sz="0" w:space="0" w:color="auto"/>
                    <w:bottom w:val="none" w:sz="0" w:space="0" w:color="auto"/>
                    <w:right w:val="none" w:sz="0" w:space="0" w:color="auto"/>
                  </w:divBdr>
                </w:div>
                <w:div w:id="1720472457">
                  <w:marLeft w:val="480"/>
                  <w:marRight w:val="0"/>
                  <w:marTop w:val="0"/>
                  <w:marBottom w:val="0"/>
                  <w:divBdr>
                    <w:top w:val="none" w:sz="0" w:space="0" w:color="auto"/>
                    <w:left w:val="none" w:sz="0" w:space="0" w:color="auto"/>
                    <w:bottom w:val="none" w:sz="0" w:space="0" w:color="auto"/>
                    <w:right w:val="none" w:sz="0" w:space="0" w:color="auto"/>
                  </w:divBdr>
                </w:div>
                <w:div w:id="1166165956">
                  <w:marLeft w:val="480"/>
                  <w:marRight w:val="0"/>
                  <w:marTop w:val="0"/>
                  <w:marBottom w:val="0"/>
                  <w:divBdr>
                    <w:top w:val="none" w:sz="0" w:space="0" w:color="auto"/>
                    <w:left w:val="none" w:sz="0" w:space="0" w:color="auto"/>
                    <w:bottom w:val="none" w:sz="0" w:space="0" w:color="auto"/>
                    <w:right w:val="none" w:sz="0" w:space="0" w:color="auto"/>
                  </w:divBdr>
                </w:div>
              </w:divsChild>
            </w:div>
            <w:div w:id="540627150">
              <w:marLeft w:val="0"/>
              <w:marRight w:val="0"/>
              <w:marTop w:val="0"/>
              <w:marBottom w:val="0"/>
              <w:divBdr>
                <w:top w:val="none" w:sz="0" w:space="0" w:color="auto"/>
                <w:left w:val="none" w:sz="0" w:space="0" w:color="auto"/>
                <w:bottom w:val="none" w:sz="0" w:space="0" w:color="auto"/>
                <w:right w:val="none" w:sz="0" w:space="0" w:color="auto"/>
              </w:divBdr>
              <w:divsChild>
                <w:div w:id="260839103">
                  <w:marLeft w:val="480"/>
                  <w:marRight w:val="0"/>
                  <w:marTop w:val="0"/>
                  <w:marBottom w:val="0"/>
                  <w:divBdr>
                    <w:top w:val="none" w:sz="0" w:space="0" w:color="auto"/>
                    <w:left w:val="none" w:sz="0" w:space="0" w:color="auto"/>
                    <w:bottom w:val="none" w:sz="0" w:space="0" w:color="auto"/>
                    <w:right w:val="none" w:sz="0" w:space="0" w:color="auto"/>
                  </w:divBdr>
                </w:div>
                <w:div w:id="866060338">
                  <w:marLeft w:val="480"/>
                  <w:marRight w:val="0"/>
                  <w:marTop w:val="0"/>
                  <w:marBottom w:val="0"/>
                  <w:divBdr>
                    <w:top w:val="none" w:sz="0" w:space="0" w:color="auto"/>
                    <w:left w:val="none" w:sz="0" w:space="0" w:color="auto"/>
                    <w:bottom w:val="none" w:sz="0" w:space="0" w:color="auto"/>
                    <w:right w:val="none" w:sz="0" w:space="0" w:color="auto"/>
                  </w:divBdr>
                </w:div>
                <w:div w:id="1645311286">
                  <w:marLeft w:val="480"/>
                  <w:marRight w:val="0"/>
                  <w:marTop w:val="0"/>
                  <w:marBottom w:val="0"/>
                  <w:divBdr>
                    <w:top w:val="none" w:sz="0" w:space="0" w:color="auto"/>
                    <w:left w:val="none" w:sz="0" w:space="0" w:color="auto"/>
                    <w:bottom w:val="none" w:sz="0" w:space="0" w:color="auto"/>
                    <w:right w:val="none" w:sz="0" w:space="0" w:color="auto"/>
                  </w:divBdr>
                </w:div>
                <w:div w:id="1098911639">
                  <w:marLeft w:val="480"/>
                  <w:marRight w:val="0"/>
                  <w:marTop w:val="0"/>
                  <w:marBottom w:val="0"/>
                  <w:divBdr>
                    <w:top w:val="none" w:sz="0" w:space="0" w:color="auto"/>
                    <w:left w:val="none" w:sz="0" w:space="0" w:color="auto"/>
                    <w:bottom w:val="none" w:sz="0" w:space="0" w:color="auto"/>
                    <w:right w:val="none" w:sz="0" w:space="0" w:color="auto"/>
                  </w:divBdr>
                </w:div>
                <w:div w:id="637226488">
                  <w:marLeft w:val="480"/>
                  <w:marRight w:val="0"/>
                  <w:marTop w:val="0"/>
                  <w:marBottom w:val="0"/>
                  <w:divBdr>
                    <w:top w:val="none" w:sz="0" w:space="0" w:color="auto"/>
                    <w:left w:val="none" w:sz="0" w:space="0" w:color="auto"/>
                    <w:bottom w:val="none" w:sz="0" w:space="0" w:color="auto"/>
                    <w:right w:val="none" w:sz="0" w:space="0" w:color="auto"/>
                  </w:divBdr>
                </w:div>
                <w:div w:id="871725100">
                  <w:marLeft w:val="480"/>
                  <w:marRight w:val="0"/>
                  <w:marTop w:val="0"/>
                  <w:marBottom w:val="0"/>
                  <w:divBdr>
                    <w:top w:val="none" w:sz="0" w:space="0" w:color="auto"/>
                    <w:left w:val="none" w:sz="0" w:space="0" w:color="auto"/>
                    <w:bottom w:val="none" w:sz="0" w:space="0" w:color="auto"/>
                    <w:right w:val="none" w:sz="0" w:space="0" w:color="auto"/>
                  </w:divBdr>
                </w:div>
                <w:div w:id="1409225424">
                  <w:marLeft w:val="480"/>
                  <w:marRight w:val="0"/>
                  <w:marTop w:val="0"/>
                  <w:marBottom w:val="0"/>
                  <w:divBdr>
                    <w:top w:val="none" w:sz="0" w:space="0" w:color="auto"/>
                    <w:left w:val="none" w:sz="0" w:space="0" w:color="auto"/>
                    <w:bottom w:val="none" w:sz="0" w:space="0" w:color="auto"/>
                    <w:right w:val="none" w:sz="0" w:space="0" w:color="auto"/>
                  </w:divBdr>
                </w:div>
                <w:div w:id="952977262">
                  <w:marLeft w:val="480"/>
                  <w:marRight w:val="0"/>
                  <w:marTop w:val="0"/>
                  <w:marBottom w:val="0"/>
                  <w:divBdr>
                    <w:top w:val="none" w:sz="0" w:space="0" w:color="auto"/>
                    <w:left w:val="none" w:sz="0" w:space="0" w:color="auto"/>
                    <w:bottom w:val="none" w:sz="0" w:space="0" w:color="auto"/>
                    <w:right w:val="none" w:sz="0" w:space="0" w:color="auto"/>
                  </w:divBdr>
                </w:div>
                <w:div w:id="1740708897">
                  <w:marLeft w:val="480"/>
                  <w:marRight w:val="0"/>
                  <w:marTop w:val="0"/>
                  <w:marBottom w:val="0"/>
                  <w:divBdr>
                    <w:top w:val="none" w:sz="0" w:space="0" w:color="auto"/>
                    <w:left w:val="none" w:sz="0" w:space="0" w:color="auto"/>
                    <w:bottom w:val="none" w:sz="0" w:space="0" w:color="auto"/>
                    <w:right w:val="none" w:sz="0" w:space="0" w:color="auto"/>
                  </w:divBdr>
                </w:div>
                <w:div w:id="562326437">
                  <w:marLeft w:val="480"/>
                  <w:marRight w:val="0"/>
                  <w:marTop w:val="0"/>
                  <w:marBottom w:val="0"/>
                  <w:divBdr>
                    <w:top w:val="none" w:sz="0" w:space="0" w:color="auto"/>
                    <w:left w:val="none" w:sz="0" w:space="0" w:color="auto"/>
                    <w:bottom w:val="none" w:sz="0" w:space="0" w:color="auto"/>
                    <w:right w:val="none" w:sz="0" w:space="0" w:color="auto"/>
                  </w:divBdr>
                </w:div>
                <w:div w:id="1295671892">
                  <w:marLeft w:val="480"/>
                  <w:marRight w:val="0"/>
                  <w:marTop w:val="0"/>
                  <w:marBottom w:val="0"/>
                  <w:divBdr>
                    <w:top w:val="none" w:sz="0" w:space="0" w:color="auto"/>
                    <w:left w:val="none" w:sz="0" w:space="0" w:color="auto"/>
                    <w:bottom w:val="none" w:sz="0" w:space="0" w:color="auto"/>
                    <w:right w:val="none" w:sz="0" w:space="0" w:color="auto"/>
                  </w:divBdr>
                </w:div>
                <w:div w:id="1746535530">
                  <w:marLeft w:val="480"/>
                  <w:marRight w:val="0"/>
                  <w:marTop w:val="0"/>
                  <w:marBottom w:val="0"/>
                  <w:divBdr>
                    <w:top w:val="none" w:sz="0" w:space="0" w:color="auto"/>
                    <w:left w:val="none" w:sz="0" w:space="0" w:color="auto"/>
                    <w:bottom w:val="none" w:sz="0" w:space="0" w:color="auto"/>
                    <w:right w:val="none" w:sz="0" w:space="0" w:color="auto"/>
                  </w:divBdr>
                </w:div>
                <w:div w:id="1677538012">
                  <w:marLeft w:val="480"/>
                  <w:marRight w:val="0"/>
                  <w:marTop w:val="0"/>
                  <w:marBottom w:val="0"/>
                  <w:divBdr>
                    <w:top w:val="none" w:sz="0" w:space="0" w:color="auto"/>
                    <w:left w:val="none" w:sz="0" w:space="0" w:color="auto"/>
                    <w:bottom w:val="none" w:sz="0" w:space="0" w:color="auto"/>
                    <w:right w:val="none" w:sz="0" w:space="0" w:color="auto"/>
                  </w:divBdr>
                </w:div>
                <w:div w:id="1103769008">
                  <w:marLeft w:val="480"/>
                  <w:marRight w:val="0"/>
                  <w:marTop w:val="0"/>
                  <w:marBottom w:val="0"/>
                  <w:divBdr>
                    <w:top w:val="none" w:sz="0" w:space="0" w:color="auto"/>
                    <w:left w:val="none" w:sz="0" w:space="0" w:color="auto"/>
                    <w:bottom w:val="none" w:sz="0" w:space="0" w:color="auto"/>
                    <w:right w:val="none" w:sz="0" w:space="0" w:color="auto"/>
                  </w:divBdr>
                </w:div>
                <w:div w:id="1354113704">
                  <w:marLeft w:val="480"/>
                  <w:marRight w:val="0"/>
                  <w:marTop w:val="0"/>
                  <w:marBottom w:val="0"/>
                  <w:divBdr>
                    <w:top w:val="none" w:sz="0" w:space="0" w:color="auto"/>
                    <w:left w:val="none" w:sz="0" w:space="0" w:color="auto"/>
                    <w:bottom w:val="none" w:sz="0" w:space="0" w:color="auto"/>
                    <w:right w:val="none" w:sz="0" w:space="0" w:color="auto"/>
                  </w:divBdr>
                </w:div>
                <w:div w:id="489058486">
                  <w:marLeft w:val="480"/>
                  <w:marRight w:val="0"/>
                  <w:marTop w:val="0"/>
                  <w:marBottom w:val="0"/>
                  <w:divBdr>
                    <w:top w:val="none" w:sz="0" w:space="0" w:color="auto"/>
                    <w:left w:val="none" w:sz="0" w:space="0" w:color="auto"/>
                    <w:bottom w:val="none" w:sz="0" w:space="0" w:color="auto"/>
                    <w:right w:val="none" w:sz="0" w:space="0" w:color="auto"/>
                  </w:divBdr>
                </w:div>
                <w:div w:id="585115384">
                  <w:marLeft w:val="480"/>
                  <w:marRight w:val="0"/>
                  <w:marTop w:val="0"/>
                  <w:marBottom w:val="0"/>
                  <w:divBdr>
                    <w:top w:val="none" w:sz="0" w:space="0" w:color="auto"/>
                    <w:left w:val="none" w:sz="0" w:space="0" w:color="auto"/>
                    <w:bottom w:val="none" w:sz="0" w:space="0" w:color="auto"/>
                    <w:right w:val="none" w:sz="0" w:space="0" w:color="auto"/>
                  </w:divBdr>
                </w:div>
                <w:div w:id="377163583">
                  <w:marLeft w:val="480"/>
                  <w:marRight w:val="0"/>
                  <w:marTop w:val="0"/>
                  <w:marBottom w:val="0"/>
                  <w:divBdr>
                    <w:top w:val="none" w:sz="0" w:space="0" w:color="auto"/>
                    <w:left w:val="none" w:sz="0" w:space="0" w:color="auto"/>
                    <w:bottom w:val="none" w:sz="0" w:space="0" w:color="auto"/>
                    <w:right w:val="none" w:sz="0" w:space="0" w:color="auto"/>
                  </w:divBdr>
                </w:div>
                <w:div w:id="2065177156">
                  <w:marLeft w:val="480"/>
                  <w:marRight w:val="0"/>
                  <w:marTop w:val="0"/>
                  <w:marBottom w:val="0"/>
                  <w:divBdr>
                    <w:top w:val="none" w:sz="0" w:space="0" w:color="auto"/>
                    <w:left w:val="none" w:sz="0" w:space="0" w:color="auto"/>
                    <w:bottom w:val="none" w:sz="0" w:space="0" w:color="auto"/>
                    <w:right w:val="none" w:sz="0" w:space="0" w:color="auto"/>
                  </w:divBdr>
                </w:div>
                <w:div w:id="952637113">
                  <w:marLeft w:val="480"/>
                  <w:marRight w:val="0"/>
                  <w:marTop w:val="0"/>
                  <w:marBottom w:val="0"/>
                  <w:divBdr>
                    <w:top w:val="none" w:sz="0" w:space="0" w:color="auto"/>
                    <w:left w:val="none" w:sz="0" w:space="0" w:color="auto"/>
                    <w:bottom w:val="none" w:sz="0" w:space="0" w:color="auto"/>
                    <w:right w:val="none" w:sz="0" w:space="0" w:color="auto"/>
                  </w:divBdr>
                </w:div>
                <w:div w:id="1296134259">
                  <w:marLeft w:val="480"/>
                  <w:marRight w:val="0"/>
                  <w:marTop w:val="0"/>
                  <w:marBottom w:val="0"/>
                  <w:divBdr>
                    <w:top w:val="none" w:sz="0" w:space="0" w:color="auto"/>
                    <w:left w:val="none" w:sz="0" w:space="0" w:color="auto"/>
                    <w:bottom w:val="none" w:sz="0" w:space="0" w:color="auto"/>
                    <w:right w:val="none" w:sz="0" w:space="0" w:color="auto"/>
                  </w:divBdr>
                </w:div>
                <w:div w:id="100299879">
                  <w:marLeft w:val="480"/>
                  <w:marRight w:val="0"/>
                  <w:marTop w:val="0"/>
                  <w:marBottom w:val="0"/>
                  <w:divBdr>
                    <w:top w:val="none" w:sz="0" w:space="0" w:color="auto"/>
                    <w:left w:val="none" w:sz="0" w:space="0" w:color="auto"/>
                    <w:bottom w:val="none" w:sz="0" w:space="0" w:color="auto"/>
                    <w:right w:val="none" w:sz="0" w:space="0" w:color="auto"/>
                  </w:divBdr>
                </w:div>
                <w:div w:id="1160122547">
                  <w:marLeft w:val="480"/>
                  <w:marRight w:val="0"/>
                  <w:marTop w:val="0"/>
                  <w:marBottom w:val="0"/>
                  <w:divBdr>
                    <w:top w:val="none" w:sz="0" w:space="0" w:color="auto"/>
                    <w:left w:val="none" w:sz="0" w:space="0" w:color="auto"/>
                    <w:bottom w:val="none" w:sz="0" w:space="0" w:color="auto"/>
                    <w:right w:val="none" w:sz="0" w:space="0" w:color="auto"/>
                  </w:divBdr>
                </w:div>
                <w:div w:id="927036630">
                  <w:marLeft w:val="480"/>
                  <w:marRight w:val="0"/>
                  <w:marTop w:val="0"/>
                  <w:marBottom w:val="0"/>
                  <w:divBdr>
                    <w:top w:val="none" w:sz="0" w:space="0" w:color="auto"/>
                    <w:left w:val="none" w:sz="0" w:space="0" w:color="auto"/>
                    <w:bottom w:val="none" w:sz="0" w:space="0" w:color="auto"/>
                    <w:right w:val="none" w:sz="0" w:space="0" w:color="auto"/>
                  </w:divBdr>
                </w:div>
                <w:div w:id="1715277869">
                  <w:marLeft w:val="480"/>
                  <w:marRight w:val="0"/>
                  <w:marTop w:val="0"/>
                  <w:marBottom w:val="0"/>
                  <w:divBdr>
                    <w:top w:val="none" w:sz="0" w:space="0" w:color="auto"/>
                    <w:left w:val="none" w:sz="0" w:space="0" w:color="auto"/>
                    <w:bottom w:val="none" w:sz="0" w:space="0" w:color="auto"/>
                    <w:right w:val="none" w:sz="0" w:space="0" w:color="auto"/>
                  </w:divBdr>
                </w:div>
              </w:divsChild>
            </w:div>
            <w:div w:id="1302882911">
              <w:marLeft w:val="0"/>
              <w:marRight w:val="0"/>
              <w:marTop w:val="0"/>
              <w:marBottom w:val="0"/>
              <w:divBdr>
                <w:top w:val="none" w:sz="0" w:space="0" w:color="auto"/>
                <w:left w:val="none" w:sz="0" w:space="0" w:color="auto"/>
                <w:bottom w:val="none" w:sz="0" w:space="0" w:color="auto"/>
                <w:right w:val="none" w:sz="0" w:space="0" w:color="auto"/>
              </w:divBdr>
              <w:divsChild>
                <w:div w:id="1390424558">
                  <w:marLeft w:val="480"/>
                  <w:marRight w:val="0"/>
                  <w:marTop w:val="0"/>
                  <w:marBottom w:val="0"/>
                  <w:divBdr>
                    <w:top w:val="none" w:sz="0" w:space="0" w:color="auto"/>
                    <w:left w:val="none" w:sz="0" w:space="0" w:color="auto"/>
                    <w:bottom w:val="none" w:sz="0" w:space="0" w:color="auto"/>
                    <w:right w:val="none" w:sz="0" w:space="0" w:color="auto"/>
                  </w:divBdr>
                </w:div>
                <w:div w:id="381517157">
                  <w:marLeft w:val="480"/>
                  <w:marRight w:val="0"/>
                  <w:marTop w:val="0"/>
                  <w:marBottom w:val="0"/>
                  <w:divBdr>
                    <w:top w:val="none" w:sz="0" w:space="0" w:color="auto"/>
                    <w:left w:val="none" w:sz="0" w:space="0" w:color="auto"/>
                    <w:bottom w:val="none" w:sz="0" w:space="0" w:color="auto"/>
                    <w:right w:val="none" w:sz="0" w:space="0" w:color="auto"/>
                  </w:divBdr>
                </w:div>
                <w:div w:id="997655724">
                  <w:marLeft w:val="480"/>
                  <w:marRight w:val="0"/>
                  <w:marTop w:val="0"/>
                  <w:marBottom w:val="0"/>
                  <w:divBdr>
                    <w:top w:val="none" w:sz="0" w:space="0" w:color="auto"/>
                    <w:left w:val="none" w:sz="0" w:space="0" w:color="auto"/>
                    <w:bottom w:val="none" w:sz="0" w:space="0" w:color="auto"/>
                    <w:right w:val="none" w:sz="0" w:space="0" w:color="auto"/>
                  </w:divBdr>
                </w:div>
                <w:div w:id="1129856264">
                  <w:marLeft w:val="480"/>
                  <w:marRight w:val="0"/>
                  <w:marTop w:val="0"/>
                  <w:marBottom w:val="0"/>
                  <w:divBdr>
                    <w:top w:val="none" w:sz="0" w:space="0" w:color="auto"/>
                    <w:left w:val="none" w:sz="0" w:space="0" w:color="auto"/>
                    <w:bottom w:val="none" w:sz="0" w:space="0" w:color="auto"/>
                    <w:right w:val="none" w:sz="0" w:space="0" w:color="auto"/>
                  </w:divBdr>
                </w:div>
                <w:div w:id="1662854156">
                  <w:marLeft w:val="480"/>
                  <w:marRight w:val="0"/>
                  <w:marTop w:val="0"/>
                  <w:marBottom w:val="0"/>
                  <w:divBdr>
                    <w:top w:val="none" w:sz="0" w:space="0" w:color="auto"/>
                    <w:left w:val="none" w:sz="0" w:space="0" w:color="auto"/>
                    <w:bottom w:val="none" w:sz="0" w:space="0" w:color="auto"/>
                    <w:right w:val="none" w:sz="0" w:space="0" w:color="auto"/>
                  </w:divBdr>
                </w:div>
                <w:div w:id="2043938473">
                  <w:marLeft w:val="480"/>
                  <w:marRight w:val="0"/>
                  <w:marTop w:val="0"/>
                  <w:marBottom w:val="0"/>
                  <w:divBdr>
                    <w:top w:val="none" w:sz="0" w:space="0" w:color="auto"/>
                    <w:left w:val="none" w:sz="0" w:space="0" w:color="auto"/>
                    <w:bottom w:val="none" w:sz="0" w:space="0" w:color="auto"/>
                    <w:right w:val="none" w:sz="0" w:space="0" w:color="auto"/>
                  </w:divBdr>
                </w:div>
                <w:div w:id="499546343">
                  <w:marLeft w:val="480"/>
                  <w:marRight w:val="0"/>
                  <w:marTop w:val="0"/>
                  <w:marBottom w:val="0"/>
                  <w:divBdr>
                    <w:top w:val="none" w:sz="0" w:space="0" w:color="auto"/>
                    <w:left w:val="none" w:sz="0" w:space="0" w:color="auto"/>
                    <w:bottom w:val="none" w:sz="0" w:space="0" w:color="auto"/>
                    <w:right w:val="none" w:sz="0" w:space="0" w:color="auto"/>
                  </w:divBdr>
                </w:div>
                <w:div w:id="1476340679">
                  <w:marLeft w:val="480"/>
                  <w:marRight w:val="0"/>
                  <w:marTop w:val="0"/>
                  <w:marBottom w:val="0"/>
                  <w:divBdr>
                    <w:top w:val="none" w:sz="0" w:space="0" w:color="auto"/>
                    <w:left w:val="none" w:sz="0" w:space="0" w:color="auto"/>
                    <w:bottom w:val="none" w:sz="0" w:space="0" w:color="auto"/>
                    <w:right w:val="none" w:sz="0" w:space="0" w:color="auto"/>
                  </w:divBdr>
                </w:div>
                <w:div w:id="19934198">
                  <w:marLeft w:val="480"/>
                  <w:marRight w:val="0"/>
                  <w:marTop w:val="0"/>
                  <w:marBottom w:val="0"/>
                  <w:divBdr>
                    <w:top w:val="none" w:sz="0" w:space="0" w:color="auto"/>
                    <w:left w:val="none" w:sz="0" w:space="0" w:color="auto"/>
                    <w:bottom w:val="none" w:sz="0" w:space="0" w:color="auto"/>
                    <w:right w:val="none" w:sz="0" w:space="0" w:color="auto"/>
                  </w:divBdr>
                </w:div>
                <w:div w:id="437415213">
                  <w:marLeft w:val="480"/>
                  <w:marRight w:val="0"/>
                  <w:marTop w:val="0"/>
                  <w:marBottom w:val="0"/>
                  <w:divBdr>
                    <w:top w:val="none" w:sz="0" w:space="0" w:color="auto"/>
                    <w:left w:val="none" w:sz="0" w:space="0" w:color="auto"/>
                    <w:bottom w:val="none" w:sz="0" w:space="0" w:color="auto"/>
                    <w:right w:val="none" w:sz="0" w:space="0" w:color="auto"/>
                  </w:divBdr>
                </w:div>
                <w:div w:id="113524978">
                  <w:marLeft w:val="480"/>
                  <w:marRight w:val="0"/>
                  <w:marTop w:val="0"/>
                  <w:marBottom w:val="0"/>
                  <w:divBdr>
                    <w:top w:val="none" w:sz="0" w:space="0" w:color="auto"/>
                    <w:left w:val="none" w:sz="0" w:space="0" w:color="auto"/>
                    <w:bottom w:val="none" w:sz="0" w:space="0" w:color="auto"/>
                    <w:right w:val="none" w:sz="0" w:space="0" w:color="auto"/>
                  </w:divBdr>
                </w:div>
                <w:div w:id="422996090">
                  <w:marLeft w:val="480"/>
                  <w:marRight w:val="0"/>
                  <w:marTop w:val="0"/>
                  <w:marBottom w:val="0"/>
                  <w:divBdr>
                    <w:top w:val="none" w:sz="0" w:space="0" w:color="auto"/>
                    <w:left w:val="none" w:sz="0" w:space="0" w:color="auto"/>
                    <w:bottom w:val="none" w:sz="0" w:space="0" w:color="auto"/>
                    <w:right w:val="none" w:sz="0" w:space="0" w:color="auto"/>
                  </w:divBdr>
                </w:div>
                <w:div w:id="826046377">
                  <w:marLeft w:val="480"/>
                  <w:marRight w:val="0"/>
                  <w:marTop w:val="0"/>
                  <w:marBottom w:val="0"/>
                  <w:divBdr>
                    <w:top w:val="none" w:sz="0" w:space="0" w:color="auto"/>
                    <w:left w:val="none" w:sz="0" w:space="0" w:color="auto"/>
                    <w:bottom w:val="none" w:sz="0" w:space="0" w:color="auto"/>
                    <w:right w:val="none" w:sz="0" w:space="0" w:color="auto"/>
                  </w:divBdr>
                </w:div>
                <w:div w:id="996149855">
                  <w:marLeft w:val="480"/>
                  <w:marRight w:val="0"/>
                  <w:marTop w:val="0"/>
                  <w:marBottom w:val="0"/>
                  <w:divBdr>
                    <w:top w:val="none" w:sz="0" w:space="0" w:color="auto"/>
                    <w:left w:val="none" w:sz="0" w:space="0" w:color="auto"/>
                    <w:bottom w:val="none" w:sz="0" w:space="0" w:color="auto"/>
                    <w:right w:val="none" w:sz="0" w:space="0" w:color="auto"/>
                  </w:divBdr>
                </w:div>
                <w:div w:id="1457144437">
                  <w:marLeft w:val="480"/>
                  <w:marRight w:val="0"/>
                  <w:marTop w:val="0"/>
                  <w:marBottom w:val="0"/>
                  <w:divBdr>
                    <w:top w:val="none" w:sz="0" w:space="0" w:color="auto"/>
                    <w:left w:val="none" w:sz="0" w:space="0" w:color="auto"/>
                    <w:bottom w:val="none" w:sz="0" w:space="0" w:color="auto"/>
                    <w:right w:val="none" w:sz="0" w:space="0" w:color="auto"/>
                  </w:divBdr>
                </w:div>
                <w:div w:id="259876846">
                  <w:marLeft w:val="480"/>
                  <w:marRight w:val="0"/>
                  <w:marTop w:val="0"/>
                  <w:marBottom w:val="0"/>
                  <w:divBdr>
                    <w:top w:val="none" w:sz="0" w:space="0" w:color="auto"/>
                    <w:left w:val="none" w:sz="0" w:space="0" w:color="auto"/>
                    <w:bottom w:val="none" w:sz="0" w:space="0" w:color="auto"/>
                    <w:right w:val="none" w:sz="0" w:space="0" w:color="auto"/>
                  </w:divBdr>
                </w:div>
                <w:div w:id="766384526">
                  <w:marLeft w:val="480"/>
                  <w:marRight w:val="0"/>
                  <w:marTop w:val="0"/>
                  <w:marBottom w:val="0"/>
                  <w:divBdr>
                    <w:top w:val="none" w:sz="0" w:space="0" w:color="auto"/>
                    <w:left w:val="none" w:sz="0" w:space="0" w:color="auto"/>
                    <w:bottom w:val="none" w:sz="0" w:space="0" w:color="auto"/>
                    <w:right w:val="none" w:sz="0" w:space="0" w:color="auto"/>
                  </w:divBdr>
                </w:div>
                <w:div w:id="1531841615">
                  <w:marLeft w:val="480"/>
                  <w:marRight w:val="0"/>
                  <w:marTop w:val="0"/>
                  <w:marBottom w:val="0"/>
                  <w:divBdr>
                    <w:top w:val="none" w:sz="0" w:space="0" w:color="auto"/>
                    <w:left w:val="none" w:sz="0" w:space="0" w:color="auto"/>
                    <w:bottom w:val="none" w:sz="0" w:space="0" w:color="auto"/>
                    <w:right w:val="none" w:sz="0" w:space="0" w:color="auto"/>
                  </w:divBdr>
                </w:div>
                <w:div w:id="1230992175">
                  <w:marLeft w:val="480"/>
                  <w:marRight w:val="0"/>
                  <w:marTop w:val="0"/>
                  <w:marBottom w:val="0"/>
                  <w:divBdr>
                    <w:top w:val="none" w:sz="0" w:space="0" w:color="auto"/>
                    <w:left w:val="none" w:sz="0" w:space="0" w:color="auto"/>
                    <w:bottom w:val="none" w:sz="0" w:space="0" w:color="auto"/>
                    <w:right w:val="none" w:sz="0" w:space="0" w:color="auto"/>
                  </w:divBdr>
                </w:div>
                <w:div w:id="1869946277">
                  <w:marLeft w:val="480"/>
                  <w:marRight w:val="0"/>
                  <w:marTop w:val="0"/>
                  <w:marBottom w:val="0"/>
                  <w:divBdr>
                    <w:top w:val="none" w:sz="0" w:space="0" w:color="auto"/>
                    <w:left w:val="none" w:sz="0" w:space="0" w:color="auto"/>
                    <w:bottom w:val="none" w:sz="0" w:space="0" w:color="auto"/>
                    <w:right w:val="none" w:sz="0" w:space="0" w:color="auto"/>
                  </w:divBdr>
                </w:div>
                <w:div w:id="1454596611">
                  <w:marLeft w:val="480"/>
                  <w:marRight w:val="0"/>
                  <w:marTop w:val="0"/>
                  <w:marBottom w:val="0"/>
                  <w:divBdr>
                    <w:top w:val="none" w:sz="0" w:space="0" w:color="auto"/>
                    <w:left w:val="none" w:sz="0" w:space="0" w:color="auto"/>
                    <w:bottom w:val="none" w:sz="0" w:space="0" w:color="auto"/>
                    <w:right w:val="none" w:sz="0" w:space="0" w:color="auto"/>
                  </w:divBdr>
                </w:div>
                <w:div w:id="1072123855">
                  <w:marLeft w:val="480"/>
                  <w:marRight w:val="0"/>
                  <w:marTop w:val="0"/>
                  <w:marBottom w:val="0"/>
                  <w:divBdr>
                    <w:top w:val="none" w:sz="0" w:space="0" w:color="auto"/>
                    <w:left w:val="none" w:sz="0" w:space="0" w:color="auto"/>
                    <w:bottom w:val="none" w:sz="0" w:space="0" w:color="auto"/>
                    <w:right w:val="none" w:sz="0" w:space="0" w:color="auto"/>
                  </w:divBdr>
                </w:div>
                <w:div w:id="1268654153">
                  <w:marLeft w:val="480"/>
                  <w:marRight w:val="0"/>
                  <w:marTop w:val="0"/>
                  <w:marBottom w:val="0"/>
                  <w:divBdr>
                    <w:top w:val="none" w:sz="0" w:space="0" w:color="auto"/>
                    <w:left w:val="none" w:sz="0" w:space="0" w:color="auto"/>
                    <w:bottom w:val="none" w:sz="0" w:space="0" w:color="auto"/>
                    <w:right w:val="none" w:sz="0" w:space="0" w:color="auto"/>
                  </w:divBdr>
                </w:div>
                <w:div w:id="467358040">
                  <w:marLeft w:val="480"/>
                  <w:marRight w:val="0"/>
                  <w:marTop w:val="0"/>
                  <w:marBottom w:val="0"/>
                  <w:divBdr>
                    <w:top w:val="none" w:sz="0" w:space="0" w:color="auto"/>
                    <w:left w:val="none" w:sz="0" w:space="0" w:color="auto"/>
                    <w:bottom w:val="none" w:sz="0" w:space="0" w:color="auto"/>
                    <w:right w:val="none" w:sz="0" w:space="0" w:color="auto"/>
                  </w:divBdr>
                </w:div>
              </w:divsChild>
            </w:div>
            <w:div w:id="1873034827">
              <w:marLeft w:val="0"/>
              <w:marRight w:val="0"/>
              <w:marTop w:val="0"/>
              <w:marBottom w:val="0"/>
              <w:divBdr>
                <w:top w:val="none" w:sz="0" w:space="0" w:color="auto"/>
                <w:left w:val="none" w:sz="0" w:space="0" w:color="auto"/>
                <w:bottom w:val="none" w:sz="0" w:space="0" w:color="auto"/>
                <w:right w:val="none" w:sz="0" w:space="0" w:color="auto"/>
              </w:divBdr>
              <w:divsChild>
                <w:div w:id="1395852784">
                  <w:marLeft w:val="480"/>
                  <w:marRight w:val="0"/>
                  <w:marTop w:val="0"/>
                  <w:marBottom w:val="0"/>
                  <w:divBdr>
                    <w:top w:val="none" w:sz="0" w:space="0" w:color="auto"/>
                    <w:left w:val="none" w:sz="0" w:space="0" w:color="auto"/>
                    <w:bottom w:val="none" w:sz="0" w:space="0" w:color="auto"/>
                    <w:right w:val="none" w:sz="0" w:space="0" w:color="auto"/>
                  </w:divBdr>
                </w:div>
                <w:div w:id="1256094955">
                  <w:marLeft w:val="480"/>
                  <w:marRight w:val="0"/>
                  <w:marTop w:val="0"/>
                  <w:marBottom w:val="0"/>
                  <w:divBdr>
                    <w:top w:val="none" w:sz="0" w:space="0" w:color="auto"/>
                    <w:left w:val="none" w:sz="0" w:space="0" w:color="auto"/>
                    <w:bottom w:val="none" w:sz="0" w:space="0" w:color="auto"/>
                    <w:right w:val="none" w:sz="0" w:space="0" w:color="auto"/>
                  </w:divBdr>
                </w:div>
                <w:div w:id="2023817812">
                  <w:marLeft w:val="480"/>
                  <w:marRight w:val="0"/>
                  <w:marTop w:val="0"/>
                  <w:marBottom w:val="0"/>
                  <w:divBdr>
                    <w:top w:val="none" w:sz="0" w:space="0" w:color="auto"/>
                    <w:left w:val="none" w:sz="0" w:space="0" w:color="auto"/>
                    <w:bottom w:val="none" w:sz="0" w:space="0" w:color="auto"/>
                    <w:right w:val="none" w:sz="0" w:space="0" w:color="auto"/>
                  </w:divBdr>
                </w:div>
                <w:div w:id="1679428904">
                  <w:marLeft w:val="480"/>
                  <w:marRight w:val="0"/>
                  <w:marTop w:val="0"/>
                  <w:marBottom w:val="0"/>
                  <w:divBdr>
                    <w:top w:val="none" w:sz="0" w:space="0" w:color="auto"/>
                    <w:left w:val="none" w:sz="0" w:space="0" w:color="auto"/>
                    <w:bottom w:val="none" w:sz="0" w:space="0" w:color="auto"/>
                    <w:right w:val="none" w:sz="0" w:space="0" w:color="auto"/>
                  </w:divBdr>
                </w:div>
                <w:div w:id="1025593875">
                  <w:marLeft w:val="480"/>
                  <w:marRight w:val="0"/>
                  <w:marTop w:val="0"/>
                  <w:marBottom w:val="0"/>
                  <w:divBdr>
                    <w:top w:val="none" w:sz="0" w:space="0" w:color="auto"/>
                    <w:left w:val="none" w:sz="0" w:space="0" w:color="auto"/>
                    <w:bottom w:val="none" w:sz="0" w:space="0" w:color="auto"/>
                    <w:right w:val="none" w:sz="0" w:space="0" w:color="auto"/>
                  </w:divBdr>
                </w:div>
                <w:div w:id="970401786">
                  <w:marLeft w:val="480"/>
                  <w:marRight w:val="0"/>
                  <w:marTop w:val="0"/>
                  <w:marBottom w:val="0"/>
                  <w:divBdr>
                    <w:top w:val="none" w:sz="0" w:space="0" w:color="auto"/>
                    <w:left w:val="none" w:sz="0" w:space="0" w:color="auto"/>
                    <w:bottom w:val="none" w:sz="0" w:space="0" w:color="auto"/>
                    <w:right w:val="none" w:sz="0" w:space="0" w:color="auto"/>
                  </w:divBdr>
                </w:div>
                <w:div w:id="879173580">
                  <w:marLeft w:val="480"/>
                  <w:marRight w:val="0"/>
                  <w:marTop w:val="0"/>
                  <w:marBottom w:val="0"/>
                  <w:divBdr>
                    <w:top w:val="none" w:sz="0" w:space="0" w:color="auto"/>
                    <w:left w:val="none" w:sz="0" w:space="0" w:color="auto"/>
                    <w:bottom w:val="none" w:sz="0" w:space="0" w:color="auto"/>
                    <w:right w:val="none" w:sz="0" w:space="0" w:color="auto"/>
                  </w:divBdr>
                </w:div>
                <w:div w:id="2027364115">
                  <w:marLeft w:val="480"/>
                  <w:marRight w:val="0"/>
                  <w:marTop w:val="0"/>
                  <w:marBottom w:val="0"/>
                  <w:divBdr>
                    <w:top w:val="none" w:sz="0" w:space="0" w:color="auto"/>
                    <w:left w:val="none" w:sz="0" w:space="0" w:color="auto"/>
                    <w:bottom w:val="none" w:sz="0" w:space="0" w:color="auto"/>
                    <w:right w:val="none" w:sz="0" w:space="0" w:color="auto"/>
                  </w:divBdr>
                </w:div>
                <w:div w:id="754935036">
                  <w:marLeft w:val="480"/>
                  <w:marRight w:val="0"/>
                  <w:marTop w:val="0"/>
                  <w:marBottom w:val="0"/>
                  <w:divBdr>
                    <w:top w:val="none" w:sz="0" w:space="0" w:color="auto"/>
                    <w:left w:val="none" w:sz="0" w:space="0" w:color="auto"/>
                    <w:bottom w:val="none" w:sz="0" w:space="0" w:color="auto"/>
                    <w:right w:val="none" w:sz="0" w:space="0" w:color="auto"/>
                  </w:divBdr>
                </w:div>
                <w:div w:id="1091316438">
                  <w:marLeft w:val="480"/>
                  <w:marRight w:val="0"/>
                  <w:marTop w:val="0"/>
                  <w:marBottom w:val="0"/>
                  <w:divBdr>
                    <w:top w:val="none" w:sz="0" w:space="0" w:color="auto"/>
                    <w:left w:val="none" w:sz="0" w:space="0" w:color="auto"/>
                    <w:bottom w:val="none" w:sz="0" w:space="0" w:color="auto"/>
                    <w:right w:val="none" w:sz="0" w:space="0" w:color="auto"/>
                  </w:divBdr>
                </w:div>
                <w:div w:id="1490251640">
                  <w:marLeft w:val="480"/>
                  <w:marRight w:val="0"/>
                  <w:marTop w:val="0"/>
                  <w:marBottom w:val="0"/>
                  <w:divBdr>
                    <w:top w:val="none" w:sz="0" w:space="0" w:color="auto"/>
                    <w:left w:val="none" w:sz="0" w:space="0" w:color="auto"/>
                    <w:bottom w:val="none" w:sz="0" w:space="0" w:color="auto"/>
                    <w:right w:val="none" w:sz="0" w:space="0" w:color="auto"/>
                  </w:divBdr>
                </w:div>
                <w:div w:id="2146657189">
                  <w:marLeft w:val="480"/>
                  <w:marRight w:val="0"/>
                  <w:marTop w:val="0"/>
                  <w:marBottom w:val="0"/>
                  <w:divBdr>
                    <w:top w:val="none" w:sz="0" w:space="0" w:color="auto"/>
                    <w:left w:val="none" w:sz="0" w:space="0" w:color="auto"/>
                    <w:bottom w:val="none" w:sz="0" w:space="0" w:color="auto"/>
                    <w:right w:val="none" w:sz="0" w:space="0" w:color="auto"/>
                  </w:divBdr>
                </w:div>
                <w:div w:id="1282110438">
                  <w:marLeft w:val="480"/>
                  <w:marRight w:val="0"/>
                  <w:marTop w:val="0"/>
                  <w:marBottom w:val="0"/>
                  <w:divBdr>
                    <w:top w:val="none" w:sz="0" w:space="0" w:color="auto"/>
                    <w:left w:val="none" w:sz="0" w:space="0" w:color="auto"/>
                    <w:bottom w:val="none" w:sz="0" w:space="0" w:color="auto"/>
                    <w:right w:val="none" w:sz="0" w:space="0" w:color="auto"/>
                  </w:divBdr>
                </w:div>
                <w:div w:id="1915702050">
                  <w:marLeft w:val="480"/>
                  <w:marRight w:val="0"/>
                  <w:marTop w:val="0"/>
                  <w:marBottom w:val="0"/>
                  <w:divBdr>
                    <w:top w:val="none" w:sz="0" w:space="0" w:color="auto"/>
                    <w:left w:val="none" w:sz="0" w:space="0" w:color="auto"/>
                    <w:bottom w:val="none" w:sz="0" w:space="0" w:color="auto"/>
                    <w:right w:val="none" w:sz="0" w:space="0" w:color="auto"/>
                  </w:divBdr>
                </w:div>
                <w:div w:id="2077505405">
                  <w:marLeft w:val="480"/>
                  <w:marRight w:val="0"/>
                  <w:marTop w:val="0"/>
                  <w:marBottom w:val="0"/>
                  <w:divBdr>
                    <w:top w:val="none" w:sz="0" w:space="0" w:color="auto"/>
                    <w:left w:val="none" w:sz="0" w:space="0" w:color="auto"/>
                    <w:bottom w:val="none" w:sz="0" w:space="0" w:color="auto"/>
                    <w:right w:val="none" w:sz="0" w:space="0" w:color="auto"/>
                  </w:divBdr>
                </w:div>
                <w:div w:id="1506632336">
                  <w:marLeft w:val="480"/>
                  <w:marRight w:val="0"/>
                  <w:marTop w:val="0"/>
                  <w:marBottom w:val="0"/>
                  <w:divBdr>
                    <w:top w:val="none" w:sz="0" w:space="0" w:color="auto"/>
                    <w:left w:val="none" w:sz="0" w:space="0" w:color="auto"/>
                    <w:bottom w:val="none" w:sz="0" w:space="0" w:color="auto"/>
                    <w:right w:val="none" w:sz="0" w:space="0" w:color="auto"/>
                  </w:divBdr>
                </w:div>
                <w:div w:id="1231815902">
                  <w:marLeft w:val="480"/>
                  <w:marRight w:val="0"/>
                  <w:marTop w:val="0"/>
                  <w:marBottom w:val="0"/>
                  <w:divBdr>
                    <w:top w:val="none" w:sz="0" w:space="0" w:color="auto"/>
                    <w:left w:val="none" w:sz="0" w:space="0" w:color="auto"/>
                    <w:bottom w:val="none" w:sz="0" w:space="0" w:color="auto"/>
                    <w:right w:val="none" w:sz="0" w:space="0" w:color="auto"/>
                  </w:divBdr>
                </w:div>
                <w:div w:id="800733417">
                  <w:marLeft w:val="480"/>
                  <w:marRight w:val="0"/>
                  <w:marTop w:val="0"/>
                  <w:marBottom w:val="0"/>
                  <w:divBdr>
                    <w:top w:val="none" w:sz="0" w:space="0" w:color="auto"/>
                    <w:left w:val="none" w:sz="0" w:space="0" w:color="auto"/>
                    <w:bottom w:val="none" w:sz="0" w:space="0" w:color="auto"/>
                    <w:right w:val="none" w:sz="0" w:space="0" w:color="auto"/>
                  </w:divBdr>
                </w:div>
                <w:div w:id="1479304400">
                  <w:marLeft w:val="480"/>
                  <w:marRight w:val="0"/>
                  <w:marTop w:val="0"/>
                  <w:marBottom w:val="0"/>
                  <w:divBdr>
                    <w:top w:val="none" w:sz="0" w:space="0" w:color="auto"/>
                    <w:left w:val="none" w:sz="0" w:space="0" w:color="auto"/>
                    <w:bottom w:val="none" w:sz="0" w:space="0" w:color="auto"/>
                    <w:right w:val="none" w:sz="0" w:space="0" w:color="auto"/>
                  </w:divBdr>
                </w:div>
                <w:div w:id="331180990">
                  <w:marLeft w:val="480"/>
                  <w:marRight w:val="0"/>
                  <w:marTop w:val="0"/>
                  <w:marBottom w:val="0"/>
                  <w:divBdr>
                    <w:top w:val="none" w:sz="0" w:space="0" w:color="auto"/>
                    <w:left w:val="none" w:sz="0" w:space="0" w:color="auto"/>
                    <w:bottom w:val="none" w:sz="0" w:space="0" w:color="auto"/>
                    <w:right w:val="none" w:sz="0" w:space="0" w:color="auto"/>
                  </w:divBdr>
                </w:div>
                <w:div w:id="2141916240">
                  <w:marLeft w:val="480"/>
                  <w:marRight w:val="0"/>
                  <w:marTop w:val="0"/>
                  <w:marBottom w:val="0"/>
                  <w:divBdr>
                    <w:top w:val="none" w:sz="0" w:space="0" w:color="auto"/>
                    <w:left w:val="none" w:sz="0" w:space="0" w:color="auto"/>
                    <w:bottom w:val="none" w:sz="0" w:space="0" w:color="auto"/>
                    <w:right w:val="none" w:sz="0" w:space="0" w:color="auto"/>
                  </w:divBdr>
                </w:div>
                <w:div w:id="1741051614">
                  <w:marLeft w:val="480"/>
                  <w:marRight w:val="0"/>
                  <w:marTop w:val="0"/>
                  <w:marBottom w:val="0"/>
                  <w:divBdr>
                    <w:top w:val="none" w:sz="0" w:space="0" w:color="auto"/>
                    <w:left w:val="none" w:sz="0" w:space="0" w:color="auto"/>
                    <w:bottom w:val="none" w:sz="0" w:space="0" w:color="auto"/>
                    <w:right w:val="none" w:sz="0" w:space="0" w:color="auto"/>
                  </w:divBdr>
                </w:div>
                <w:div w:id="577062369">
                  <w:marLeft w:val="480"/>
                  <w:marRight w:val="0"/>
                  <w:marTop w:val="0"/>
                  <w:marBottom w:val="0"/>
                  <w:divBdr>
                    <w:top w:val="none" w:sz="0" w:space="0" w:color="auto"/>
                    <w:left w:val="none" w:sz="0" w:space="0" w:color="auto"/>
                    <w:bottom w:val="none" w:sz="0" w:space="0" w:color="auto"/>
                    <w:right w:val="none" w:sz="0" w:space="0" w:color="auto"/>
                  </w:divBdr>
                </w:div>
                <w:div w:id="1925604380">
                  <w:marLeft w:val="480"/>
                  <w:marRight w:val="0"/>
                  <w:marTop w:val="0"/>
                  <w:marBottom w:val="0"/>
                  <w:divBdr>
                    <w:top w:val="none" w:sz="0" w:space="0" w:color="auto"/>
                    <w:left w:val="none" w:sz="0" w:space="0" w:color="auto"/>
                    <w:bottom w:val="none" w:sz="0" w:space="0" w:color="auto"/>
                    <w:right w:val="none" w:sz="0" w:space="0" w:color="auto"/>
                  </w:divBdr>
                </w:div>
                <w:div w:id="972098860">
                  <w:marLeft w:val="480"/>
                  <w:marRight w:val="0"/>
                  <w:marTop w:val="0"/>
                  <w:marBottom w:val="0"/>
                  <w:divBdr>
                    <w:top w:val="none" w:sz="0" w:space="0" w:color="auto"/>
                    <w:left w:val="none" w:sz="0" w:space="0" w:color="auto"/>
                    <w:bottom w:val="none" w:sz="0" w:space="0" w:color="auto"/>
                    <w:right w:val="none" w:sz="0" w:space="0" w:color="auto"/>
                  </w:divBdr>
                </w:div>
              </w:divsChild>
            </w:div>
            <w:div w:id="193353866">
              <w:marLeft w:val="0"/>
              <w:marRight w:val="0"/>
              <w:marTop w:val="0"/>
              <w:marBottom w:val="0"/>
              <w:divBdr>
                <w:top w:val="none" w:sz="0" w:space="0" w:color="auto"/>
                <w:left w:val="none" w:sz="0" w:space="0" w:color="auto"/>
                <w:bottom w:val="none" w:sz="0" w:space="0" w:color="auto"/>
                <w:right w:val="none" w:sz="0" w:space="0" w:color="auto"/>
              </w:divBdr>
              <w:divsChild>
                <w:div w:id="385302864">
                  <w:marLeft w:val="480"/>
                  <w:marRight w:val="0"/>
                  <w:marTop w:val="0"/>
                  <w:marBottom w:val="0"/>
                  <w:divBdr>
                    <w:top w:val="none" w:sz="0" w:space="0" w:color="auto"/>
                    <w:left w:val="none" w:sz="0" w:space="0" w:color="auto"/>
                    <w:bottom w:val="none" w:sz="0" w:space="0" w:color="auto"/>
                    <w:right w:val="none" w:sz="0" w:space="0" w:color="auto"/>
                  </w:divBdr>
                </w:div>
                <w:div w:id="872425101">
                  <w:marLeft w:val="480"/>
                  <w:marRight w:val="0"/>
                  <w:marTop w:val="0"/>
                  <w:marBottom w:val="0"/>
                  <w:divBdr>
                    <w:top w:val="none" w:sz="0" w:space="0" w:color="auto"/>
                    <w:left w:val="none" w:sz="0" w:space="0" w:color="auto"/>
                    <w:bottom w:val="none" w:sz="0" w:space="0" w:color="auto"/>
                    <w:right w:val="none" w:sz="0" w:space="0" w:color="auto"/>
                  </w:divBdr>
                </w:div>
                <w:div w:id="7874186">
                  <w:marLeft w:val="480"/>
                  <w:marRight w:val="0"/>
                  <w:marTop w:val="0"/>
                  <w:marBottom w:val="0"/>
                  <w:divBdr>
                    <w:top w:val="none" w:sz="0" w:space="0" w:color="auto"/>
                    <w:left w:val="none" w:sz="0" w:space="0" w:color="auto"/>
                    <w:bottom w:val="none" w:sz="0" w:space="0" w:color="auto"/>
                    <w:right w:val="none" w:sz="0" w:space="0" w:color="auto"/>
                  </w:divBdr>
                </w:div>
                <w:div w:id="321979331">
                  <w:marLeft w:val="480"/>
                  <w:marRight w:val="0"/>
                  <w:marTop w:val="0"/>
                  <w:marBottom w:val="0"/>
                  <w:divBdr>
                    <w:top w:val="none" w:sz="0" w:space="0" w:color="auto"/>
                    <w:left w:val="none" w:sz="0" w:space="0" w:color="auto"/>
                    <w:bottom w:val="none" w:sz="0" w:space="0" w:color="auto"/>
                    <w:right w:val="none" w:sz="0" w:space="0" w:color="auto"/>
                  </w:divBdr>
                </w:div>
                <w:div w:id="1303850240">
                  <w:marLeft w:val="480"/>
                  <w:marRight w:val="0"/>
                  <w:marTop w:val="0"/>
                  <w:marBottom w:val="0"/>
                  <w:divBdr>
                    <w:top w:val="none" w:sz="0" w:space="0" w:color="auto"/>
                    <w:left w:val="none" w:sz="0" w:space="0" w:color="auto"/>
                    <w:bottom w:val="none" w:sz="0" w:space="0" w:color="auto"/>
                    <w:right w:val="none" w:sz="0" w:space="0" w:color="auto"/>
                  </w:divBdr>
                </w:div>
                <w:div w:id="1550343035">
                  <w:marLeft w:val="480"/>
                  <w:marRight w:val="0"/>
                  <w:marTop w:val="0"/>
                  <w:marBottom w:val="0"/>
                  <w:divBdr>
                    <w:top w:val="none" w:sz="0" w:space="0" w:color="auto"/>
                    <w:left w:val="none" w:sz="0" w:space="0" w:color="auto"/>
                    <w:bottom w:val="none" w:sz="0" w:space="0" w:color="auto"/>
                    <w:right w:val="none" w:sz="0" w:space="0" w:color="auto"/>
                  </w:divBdr>
                </w:div>
                <w:div w:id="652370564">
                  <w:marLeft w:val="480"/>
                  <w:marRight w:val="0"/>
                  <w:marTop w:val="0"/>
                  <w:marBottom w:val="0"/>
                  <w:divBdr>
                    <w:top w:val="none" w:sz="0" w:space="0" w:color="auto"/>
                    <w:left w:val="none" w:sz="0" w:space="0" w:color="auto"/>
                    <w:bottom w:val="none" w:sz="0" w:space="0" w:color="auto"/>
                    <w:right w:val="none" w:sz="0" w:space="0" w:color="auto"/>
                  </w:divBdr>
                </w:div>
                <w:div w:id="401296459">
                  <w:marLeft w:val="480"/>
                  <w:marRight w:val="0"/>
                  <w:marTop w:val="0"/>
                  <w:marBottom w:val="0"/>
                  <w:divBdr>
                    <w:top w:val="none" w:sz="0" w:space="0" w:color="auto"/>
                    <w:left w:val="none" w:sz="0" w:space="0" w:color="auto"/>
                    <w:bottom w:val="none" w:sz="0" w:space="0" w:color="auto"/>
                    <w:right w:val="none" w:sz="0" w:space="0" w:color="auto"/>
                  </w:divBdr>
                </w:div>
                <w:div w:id="1784570844">
                  <w:marLeft w:val="480"/>
                  <w:marRight w:val="0"/>
                  <w:marTop w:val="0"/>
                  <w:marBottom w:val="0"/>
                  <w:divBdr>
                    <w:top w:val="none" w:sz="0" w:space="0" w:color="auto"/>
                    <w:left w:val="none" w:sz="0" w:space="0" w:color="auto"/>
                    <w:bottom w:val="none" w:sz="0" w:space="0" w:color="auto"/>
                    <w:right w:val="none" w:sz="0" w:space="0" w:color="auto"/>
                  </w:divBdr>
                </w:div>
                <w:div w:id="346641738">
                  <w:marLeft w:val="480"/>
                  <w:marRight w:val="0"/>
                  <w:marTop w:val="0"/>
                  <w:marBottom w:val="0"/>
                  <w:divBdr>
                    <w:top w:val="none" w:sz="0" w:space="0" w:color="auto"/>
                    <w:left w:val="none" w:sz="0" w:space="0" w:color="auto"/>
                    <w:bottom w:val="none" w:sz="0" w:space="0" w:color="auto"/>
                    <w:right w:val="none" w:sz="0" w:space="0" w:color="auto"/>
                  </w:divBdr>
                </w:div>
                <w:div w:id="219244995">
                  <w:marLeft w:val="480"/>
                  <w:marRight w:val="0"/>
                  <w:marTop w:val="0"/>
                  <w:marBottom w:val="0"/>
                  <w:divBdr>
                    <w:top w:val="none" w:sz="0" w:space="0" w:color="auto"/>
                    <w:left w:val="none" w:sz="0" w:space="0" w:color="auto"/>
                    <w:bottom w:val="none" w:sz="0" w:space="0" w:color="auto"/>
                    <w:right w:val="none" w:sz="0" w:space="0" w:color="auto"/>
                  </w:divBdr>
                </w:div>
                <w:div w:id="204950431">
                  <w:marLeft w:val="480"/>
                  <w:marRight w:val="0"/>
                  <w:marTop w:val="0"/>
                  <w:marBottom w:val="0"/>
                  <w:divBdr>
                    <w:top w:val="none" w:sz="0" w:space="0" w:color="auto"/>
                    <w:left w:val="none" w:sz="0" w:space="0" w:color="auto"/>
                    <w:bottom w:val="none" w:sz="0" w:space="0" w:color="auto"/>
                    <w:right w:val="none" w:sz="0" w:space="0" w:color="auto"/>
                  </w:divBdr>
                </w:div>
                <w:div w:id="590159909">
                  <w:marLeft w:val="480"/>
                  <w:marRight w:val="0"/>
                  <w:marTop w:val="0"/>
                  <w:marBottom w:val="0"/>
                  <w:divBdr>
                    <w:top w:val="none" w:sz="0" w:space="0" w:color="auto"/>
                    <w:left w:val="none" w:sz="0" w:space="0" w:color="auto"/>
                    <w:bottom w:val="none" w:sz="0" w:space="0" w:color="auto"/>
                    <w:right w:val="none" w:sz="0" w:space="0" w:color="auto"/>
                  </w:divBdr>
                </w:div>
                <w:div w:id="1288587610">
                  <w:marLeft w:val="480"/>
                  <w:marRight w:val="0"/>
                  <w:marTop w:val="0"/>
                  <w:marBottom w:val="0"/>
                  <w:divBdr>
                    <w:top w:val="none" w:sz="0" w:space="0" w:color="auto"/>
                    <w:left w:val="none" w:sz="0" w:space="0" w:color="auto"/>
                    <w:bottom w:val="none" w:sz="0" w:space="0" w:color="auto"/>
                    <w:right w:val="none" w:sz="0" w:space="0" w:color="auto"/>
                  </w:divBdr>
                </w:div>
                <w:div w:id="619991827">
                  <w:marLeft w:val="480"/>
                  <w:marRight w:val="0"/>
                  <w:marTop w:val="0"/>
                  <w:marBottom w:val="0"/>
                  <w:divBdr>
                    <w:top w:val="none" w:sz="0" w:space="0" w:color="auto"/>
                    <w:left w:val="none" w:sz="0" w:space="0" w:color="auto"/>
                    <w:bottom w:val="none" w:sz="0" w:space="0" w:color="auto"/>
                    <w:right w:val="none" w:sz="0" w:space="0" w:color="auto"/>
                  </w:divBdr>
                </w:div>
                <w:div w:id="645011862">
                  <w:marLeft w:val="480"/>
                  <w:marRight w:val="0"/>
                  <w:marTop w:val="0"/>
                  <w:marBottom w:val="0"/>
                  <w:divBdr>
                    <w:top w:val="none" w:sz="0" w:space="0" w:color="auto"/>
                    <w:left w:val="none" w:sz="0" w:space="0" w:color="auto"/>
                    <w:bottom w:val="none" w:sz="0" w:space="0" w:color="auto"/>
                    <w:right w:val="none" w:sz="0" w:space="0" w:color="auto"/>
                  </w:divBdr>
                </w:div>
                <w:div w:id="803499384">
                  <w:marLeft w:val="480"/>
                  <w:marRight w:val="0"/>
                  <w:marTop w:val="0"/>
                  <w:marBottom w:val="0"/>
                  <w:divBdr>
                    <w:top w:val="none" w:sz="0" w:space="0" w:color="auto"/>
                    <w:left w:val="none" w:sz="0" w:space="0" w:color="auto"/>
                    <w:bottom w:val="none" w:sz="0" w:space="0" w:color="auto"/>
                    <w:right w:val="none" w:sz="0" w:space="0" w:color="auto"/>
                  </w:divBdr>
                </w:div>
                <w:div w:id="911237115">
                  <w:marLeft w:val="480"/>
                  <w:marRight w:val="0"/>
                  <w:marTop w:val="0"/>
                  <w:marBottom w:val="0"/>
                  <w:divBdr>
                    <w:top w:val="none" w:sz="0" w:space="0" w:color="auto"/>
                    <w:left w:val="none" w:sz="0" w:space="0" w:color="auto"/>
                    <w:bottom w:val="none" w:sz="0" w:space="0" w:color="auto"/>
                    <w:right w:val="none" w:sz="0" w:space="0" w:color="auto"/>
                  </w:divBdr>
                </w:div>
                <w:div w:id="1367488693">
                  <w:marLeft w:val="480"/>
                  <w:marRight w:val="0"/>
                  <w:marTop w:val="0"/>
                  <w:marBottom w:val="0"/>
                  <w:divBdr>
                    <w:top w:val="none" w:sz="0" w:space="0" w:color="auto"/>
                    <w:left w:val="none" w:sz="0" w:space="0" w:color="auto"/>
                    <w:bottom w:val="none" w:sz="0" w:space="0" w:color="auto"/>
                    <w:right w:val="none" w:sz="0" w:space="0" w:color="auto"/>
                  </w:divBdr>
                </w:div>
                <w:div w:id="449786477">
                  <w:marLeft w:val="480"/>
                  <w:marRight w:val="0"/>
                  <w:marTop w:val="0"/>
                  <w:marBottom w:val="0"/>
                  <w:divBdr>
                    <w:top w:val="none" w:sz="0" w:space="0" w:color="auto"/>
                    <w:left w:val="none" w:sz="0" w:space="0" w:color="auto"/>
                    <w:bottom w:val="none" w:sz="0" w:space="0" w:color="auto"/>
                    <w:right w:val="none" w:sz="0" w:space="0" w:color="auto"/>
                  </w:divBdr>
                </w:div>
                <w:div w:id="431517257">
                  <w:marLeft w:val="480"/>
                  <w:marRight w:val="0"/>
                  <w:marTop w:val="0"/>
                  <w:marBottom w:val="0"/>
                  <w:divBdr>
                    <w:top w:val="none" w:sz="0" w:space="0" w:color="auto"/>
                    <w:left w:val="none" w:sz="0" w:space="0" w:color="auto"/>
                    <w:bottom w:val="none" w:sz="0" w:space="0" w:color="auto"/>
                    <w:right w:val="none" w:sz="0" w:space="0" w:color="auto"/>
                  </w:divBdr>
                </w:div>
                <w:div w:id="394816348">
                  <w:marLeft w:val="480"/>
                  <w:marRight w:val="0"/>
                  <w:marTop w:val="0"/>
                  <w:marBottom w:val="0"/>
                  <w:divBdr>
                    <w:top w:val="none" w:sz="0" w:space="0" w:color="auto"/>
                    <w:left w:val="none" w:sz="0" w:space="0" w:color="auto"/>
                    <w:bottom w:val="none" w:sz="0" w:space="0" w:color="auto"/>
                    <w:right w:val="none" w:sz="0" w:space="0" w:color="auto"/>
                  </w:divBdr>
                </w:div>
                <w:div w:id="1162113852">
                  <w:marLeft w:val="480"/>
                  <w:marRight w:val="0"/>
                  <w:marTop w:val="0"/>
                  <w:marBottom w:val="0"/>
                  <w:divBdr>
                    <w:top w:val="none" w:sz="0" w:space="0" w:color="auto"/>
                    <w:left w:val="none" w:sz="0" w:space="0" w:color="auto"/>
                    <w:bottom w:val="none" w:sz="0" w:space="0" w:color="auto"/>
                    <w:right w:val="none" w:sz="0" w:space="0" w:color="auto"/>
                  </w:divBdr>
                </w:div>
                <w:div w:id="1604917377">
                  <w:marLeft w:val="480"/>
                  <w:marRight w:val="0"/>
                  <w:marTop w:val="0"/>
                  <w:marBottom w:val="0"/>
                  <w:divBdr>
                    <w:top w:val="none" w:sz="0" w:space="0" w:color="auto"/>
                    <w:left w:val="none" w:sz="0" w:space="0" w:color="auto"/>
                    <w:bottom w:val="none" w:sz="0" w:space="0" w:color="auto"/>
                    <w:right w:val="none" w:sz="0" w:space="0" w:color="auto"/>
                  </w:divBdr>
                </w:div>
                <w:div w:id="559558366">
                  <w:marLeft w:val="480"/>
                  <w:marRight w:val="0"/>
                  <w:marTop w:val="0"/>
                  <w:marBottom w:val="0"/>
                  <w:divBdr>
                    <w:top w:val="none" w:sz="0" w:space="0" w:color="auto"/>
                    <w:left w:val="none" w:sz="0" w:space="0" w:color="auto"/>
                    <w:bottom w:val="none" w:sz="0" w:space="0" w:color="auto"/>
                    <w:right w:val="none" w:sz="0" w:space="0" w:color="auto"/>
                  </w:divBdr>
                </w:div>
              </w:divsChild>
            </w:div>
            <w:div w:id="849639098">
              <w:marLeft w:val="0"/>
              <w:marRight w:val="0"/>
              <w:marTop w:val="0"/>
              <w:marBottom w:val="0"/>
              <w:divBdr>
                <w:top w:val="none" w:sz="0" w:space="0" w:color="auto"/>
                <w:left w:val="none" w:sz="0" w:space="0" w:color="auto"/>
                <w:bottom w:val="none" w:sz="0" w:space="0" w:color="auto"/>
                <w:right w:val="none" w:sz="0" w:space="0" w:color="auto"/>
              </w:divBdr>
              <w:divsChild>
                <w:div w:id="972951110">
                  <w:marLeft w:val="480"/>
                  <w:marRight w:val="0"/>
                  <w:marTop w:val="0"/>
                  <w:marBottom w:val="0"/>
                  <w:divBdr>
                    <w:top w:val="none" w:sz="0" w:space="0" w:color="auto"/>
                    <w:left w:val="none" w:sz="0" w:space="0" w:color="auto"/>
                    <w:bottom w:val="none" w:sz="0" w:space="0" w:color="auto"/>
                    <w:right w:val="none" w:sz="0" w:space="0" w:color="auto"/>
                  </w:divBdr>
                </w:div>
                <w:div w:id="750126544">
                  <w:marLeft w:val="480"/>
                  <w:marRight w:val="0"/>
                  <w:marTop w:val="0"/>
                  <w:marBottom w:val="0"/>
                  <w:divBdr>
                    <w:top w:val="none" w:sz="0" w:space="0" w:color="auto"/>
                    <w:left w:val="none" w:sz="0" w:space="0" w:color="auto"/>
                    <w:bottom w:val="none" w:sz="0" w:space="0" w:color="auto"/>
                    <w:right w:val="none" w:sz="0" w:space="0" w:color="auto"/>
                  </w:divBdr>
                </w:div>
                <w:div w:id="97023321">
                  <w:marLeft w:val="480"/>
                  <w:marRight w:val="0"/>
                  <w:marTop w:val="0"/>
                  <w:marBottom w:val="0"/>
                  <w:divBdr>
                    <w:top w:val="none" w:sz="0" w:space="0" w:color="auto"/>
                    <w:left w:val="none" w:sz="0" w:space="0" w:color="auto"/>
                    <w:bottom w:val="none" w:sz="0" w:space="0" w:color="auto"/>
                    <w:right w:val="none" w:sz="0" w:space="0" w:color="auto"/>
                  </w:divBdr>
                </w:div>
                <w:div w:id="194851787">
                  <w:marLeft w:val="480"/>
                  <w:marRight w:val="0"/>
                  <w:marTop w:val="0"/>
                  <w:marBottom w:val="0"/>
                  <w:divBdr>
                    <w:top w:val="none" w:sz="0" w:space="0" w:color="auto"/>
                    <w:left w:val="none" w:sz="0" w:space="0" w:color="auto"/>
                    <w:bottom w:val="none" w:sz="0" w:space="0" w:color="auto"/>
                    <w:right w:val="none" w:sz="0" w:space="0" w:color="auto"/>
                  </w:divBdr>
                </w:div>
                <w:div w:id="194464522">
                  <w:marLeft w:val="480"/>
                  <w:marRight w:val="0"/>
                  <w:marTop w:val="0"/>
                  <w:marBottom w:val="0"/>
                  <w:divBdr>
                    <w:top w:val="none" w:sz="0" w:space="0" w:color="auto"/>
                    <w:left w:val="none" w:sz="0" w:space="0" w:color="auto"/>
                    <w:bottom w:val="none" w:sz="0" w:space="0" w:color="auto"/>
                    <w:right w:val="none" w:sz="0" w:space="0" w:color="auto"/>
                  </w:divBdr>
                </w:div>
                <w:div w:id="1632901887">
                  <w:marLeft w:val="480"/>
                  <w:marRight w:val="0"/>
                  <w:marTop w:val="0"/>
                  <w:marBottom w:val="0"/>
                  <w:divBdr>
                    <w:top w:val="none" w:sz="0" w:space="0" w:color="auto"/>
                    <w:left w:val="none" w:sz="0" w:space="0" w:color="auto"/>
                    <w:bottom w:val="none" w:sz="0" w:space="0" w:color="auto"/>
                    <w:right w:val="none" w:sz="0" w:space="0" w:color="auto"/>
                  </w:divBdr>
                </w:div>
                <w:div w:id="952900968">
                  <w:marLeft w:val="480"/>
                  <w:marRight w:val="0"/>
                  <w:marTop w:val="0"/>
                  <w:marBottom w:val="0"/>
                  <w:divBdr>
                    <w:top w:val="none" w:sz="0" w:space="0" w:color="auto"/>
                    <w:left w:val="none" w:sz="0" w:space="0" w:color="auto"/>
                    <w:bottom w:val="none" w:sz="0" w:space="0" w:color="auto"/>
                    <w:right w:val="none" w:sz="0" w:space="0" w:color="auto"/>
                  </w:divBdr>
                </w:div>
                <w:div w:id="1113088232">
                  <w:marLeft w:val="480"/>
                  <w:marRight w:val="0"/>
                  <w:marTop w:val="0"/>
                  <w:marBottom w:val="0"/>
                  <w:divBdr>
                    <w:top w:val="none" w:sz="0" w:space="0" w:color="auto"/>
                    <w:left w:val="none" w:sz="0" w:space="0" w:color="auto"/>
                    <w:bottom w:val="none" w:sz="0" w:space="0" w:color="auto"/>
                    <w:right w:val="none" w:sz="0" w:space="0" w:color="auto"/>
                  </w:divBdr>
                </w:div>
                <w:div w:id="927033988">
                  <w:marLeft w:val="480"/>
                  <w:marRight w:val="0"/>
                  <w:marTop w:val="0"/>
                  <w:marBottom w:val="0"/>
                  <w:divBdr>
                    <w:top w:val="none" w:sz="0" w:space="0" w:color="auto"/>
                    <w:left w:val="none" w:sz="0" w:space="0" w:color="auto"/>
                    <w:bottom w:val="none" w:sz="0" w:space="0" w:color="auto"/>
                    <w:right w:val="none" w:sz="0" w:space="0" w:color="auto"/>
                  </w:divBdr>
                </w:div>
                <w:div w:id="1738286822">
                  <w:marLeft w:val="480"/>
                  <w:marRight w:val="0"/>
                  <w:marTop w:val="0"/>
                  <w:marBottom w:val="0"/>
                  <w:divBdr>
                    <w:top w:val="none" w:sz="0" w:space="0" w:color="auto"/>
                    <w:left w:val="none" w:sz="0" w:space="0" w:color="auto"/>
                    <w:bottom w:val="none" w:sz="0" w:space="0" w:color="auto"/>
                    <w:right w:val="none" w:sz="0" w:space="0" w:color="auto"/>
                  </w:divBdr>
                </w:div>
                <w:div w:id="1209955649">
                  <w:marLeft w:val="480"/>
                  <w:marRight w:val="0"/>
                  <w:marTop w:val="0"/>
                  <w:marBottom w:val="0"/>
                  <w:divBdr>
                    <w:top w:val="none" w:sz="0" w:space="0" w:color="auto"/>
                    <w:left w:val="none" w:sz="0" w:space="0" w:color="auto"/>
                    <w:bottom w:val="none" w:sz="0" w:space="0" w:color="auto"/>
                    <w:right w:val="none" w:sz="0" w:space="0" w:color="auto"/>
                  </w:divBdr>
                </w:div>
                <w:div w:id="1629310841">
                  <w:marLeft w:val="480"/>
                  <w:marRight w:val="0"/>
                  <w:marTop w:val="0"/>
                  <w:marBottom w:val="0"/>
                  <w:divBdr>
                    <w:top w:val="none" w:sz="0" w:space="0" w:color="auto"/>
                    <w:left w:val="none" w:sz="0" w:space="0" w:color="auto"/>
                    <w:bottom w:val="none" w:sz="0" w:space="0" w:color="auto"/>
                    <w:right w:val="none" w:sz="0" w:space="0" w:color="auto"/>
                  </w:divBdr>
                </w:div>
                <w:div w:id="1959679382">
                  <w:marLeft w:val="480"/>
                  <w:marRight w:val="0"/>
                  <w:marTop w:val="0"/>
                  <w:marBottom w:val="0"/>
                  <w:divBdr>
                    <w:top w:val="none" w:sz="0" w:space="0" w:color="auto"/>
                    <w:left w:val="none" w:sz="0" w:space="0" w:color="auto"/>
                    <w:bottom w:val="none" w:sz="0" w:space="0" w:color="auto"/>
                    <w:right w:val="none" w:sz="0" w:space="0" w:color="auto"/>
                  </w:divBdr>
                </w:div>
                <w:div w:id="1801920272">
                  <w:marLeft w:val="480"/>
                  <w:marRight w:val="0"/>
                  <w:marTop w:val="0"/>
                  <w:marBottom w:val="0"/>
                  <w:divBdr>
                    <w:top w:val="none" w:sz="0" w:space="0" w:color="auto"/>
                    <w:left w:val="none" w:sz="0" w:space="0" w:color="auto"/>
                    <w:bottom w:val="none" w:sz="0" w:space="0" w:color="auto"/>
                    <w:right w:val="none" w:sz="0" w:space="0" w:color="auto"/>
                  </w:divBdr>
                </w:div>
                <w:div w:id="810487869">
                  <w:marLeft w:val="480"/>
                  <w:marRight w:val="0"/>
                  <w:marTop w:val="0"/>
                  <w:marBottom w:val="0"/>
                  <w:divBdr>
                    <w:top w:val="none" w:sz="0" w:space="0" w:color="auto"/>
                    <w:left w:val="none" w:sz="0" w:space="0" w:color="auto"/>
                    <w:bottom w:val="none" w:sz="0" w:space="0" w:color="auto"/>
                    <w:right w:val="none" w:sz="0" w:space="0" w:color="auto"/>
                  </w:divBdr>
                </w:div>
                <w:div w:id="1986817196">
                  <w:marLeft w:val="480"/>
                  <w:marRight w:val="0"/>
                  <w:marTop w:val="0"/>
                  <w:marBottom w:val="0"/>
                  <w:divBdr>
                    <w:top w:val="none" w:sz="0" w:space="0" w:color="auto"/>
                    <w:left w:val="none" w:sz="0" w:space="0" w:color="auto"/>
                    <w:bottom w:val="none" w:sz="0" w:space="0" w:color="auto"/>
                    <w:right w:val="none" w:sz="0" w:space="0" w:color="auto"/>
                  </w:divBdr>
                </w:div>
                <w:div w:id="464854957">
                  <w:marLeft w:val="480"/>
                  <w:marRight w:val="0"/>
                  <w:marTop w:val="0"/>
                  <w:marBottom w:val="0"/>
                  <w:divBdr>
                    <w:top w:val="none" w:sz="0" w:space="0" w:color="auto"/>
                    <w:left w:val="none" w:sz="0" w:space="0" w:color="auto"/>
                    <w:bottom w:val="none" w:sz="0" w:space="0" w:color="auto"/>
                    <w:right w:val="none" w:sz="0" w:space="0" w:color="auto"/>
                  </w:divBdr>
                </w:div>
                <w:div w:id="867185718">
                  <w:marLeft w:val="480"/>
                  <w:marRight w:val="0"/>
                  <w:marTop w:val="0"/>
                  <w:marBottom w:val="0"/>
                  <w:divBdr>
                    <w:top w:val="none" w:sz="0" w:space="0" w:color="auto"/>
                    <w:left w:val="none" w:sz="0" w:space="0" w:color="auto"/>
                    <w:bottom w:val="none" w:sz="0" w:space="0" w:color="auto"/>
                    <w:right w:val="none" w:sz="0" w:space="0" w:color="auto"/>
                  </w:divBdr>
                </w:div>
                <w:div w:id="600651429">
                  <w:marLeft w:val="480"/>
                  <w:marRight w:val="0"/>
                  <w:marTop w:val="0"/>
                  <w:marBottom w:val="0"/>
                  <w:divBdr>
                    <w:top w:val="none" w:sz="0" w:space="0" w:color="auto"/>
                    <w:left w:val="none" w:sz="0" w:space="0" w:color="auto"/>
                    <w:bottom w:val="none" w:sz="0" w:space="0" w:color="auto"/>
                    <w:right w:val="none" w:sz="0" w:space="0" w:color="auto"/>
                  </w:divBdr>
                </w:div>
                <w:div w:id="1740396747">
                  <w:marLeft w:val="480"/>
                  <w:marRight w:val="0"/>
                  <w:marTop w:val="0"/>
                  <w:marBottom w:val="0"/>
                  <w:divBdr>
                    <w:top w:val="none" w:sz="0" w:space="0" w:color="auto"/>
                    <w:left w:val="none" w:sz="0" w:space="0" w:color="auto"/>
                    <w:bottom w:val="none" w:sz="0" w:space="0" w:color="auto"/>
                    <w:right w:val="none" w:sz="0" w:space="0" w:color="auto"/>
                  </w:divBdr>
                </w:div>
                <w:div w:id="2015720657">
                  <w:marLeft w:val="480"/>
                  <w:marRight w:val="0"/>
                  <w:marTop w:val="0"/>
                  <w:marBottom w:val="0"/>
                  <w:divBdr>
                    <w:top w:val="none" w:sz="0" w:space="0" w:color="auto"/>
                    <w:left w:val="none" w:sz="0" w:space="0" w:color="auto"/>
                    <w:bottom w:val="none" w:sz="0" w:space="0" w:color="auto"/>
                    <w:right w:val="none" w:sz="0" w:space="0" w:color="auto"/>
                  </w:divBdr>
                </w:div>
                <w:div w:id="229315735">
                  <w:marLeft w:val="480"/>
                  <w:marRight w:val="0"/>
                  <w:marTop w:val="0"/>
                  <w:marBottom w:val="0"/>
                  <w:divBdr>
                    <w:top w:val="none" w:sz="0" w:space="0" w:color="auto"/>
                    <w:left w:val="none" w:sz="0" w:space="0" w:color="auto"/>
                    <w:bottom w:val="none" w:sz="0" w:space="0" w:color="auto"/>
                    <w:right w:val="none" w:sz="0" w:space="0" w:color="auto"/>
                  </w:divBdr>
                </w:div>
                <w:div w:id="45187042">
                  <w:marLeft w:val="480"/>
                  <w:marRight w:val="0"/>
                  <w:marTop w:val="0"/>
                  <w:marBottom w:val="0"/>
                  <w:divBdr>
                    <w:top w:val="none" w:sz="0" w:space="0" w:color="auto"/>
                    <w:left w:val="none" w:sz="0" w:space="0" w:color="auto"/>
                    <w:bottom w:val="none" w:sz="0" w:space="0" w:color="auto"/>
                    <w:right w:val="none" w:sz="0" w:space="0" w:color="auto"/>
                  </w:divBdr>
                </w:div>
                <w:div w:id="768082496">
                  <w:marLeft w:val="480"/>
                  <w:marRight w:val="0"/>
                  <w:marTop w:val="0"/>
                  <w:marBottom w:val="0"/>
                  <w:divBdr>
                    <w:top w:val="none" w:sz="0" w:space="0" w:color="auto"/>
                    <w:left w:val="none" w:sz="0" w:space="0" w:color="auto"/>
                    <w:bottom w:val="none" w:sz="0" w:space="0" w:color="auto"/>
                    <w:right w:val="none" w:sz="0" w:space="0" w:color="auto"/>
                  </w:divBdr>
                </w:div>
                <w:div w:id="1296981263">
                  <w:marLeft w:val="480"/>
                  <w:marRight w:val="0"/>
                  <w:marTop w:val="0"/>
                  <w:marBottom w:val="0"/>
                  <w:divBdr>
                    <w:top w:val="none" w:sz="0" w:space="0" w:color="auto"/>
                    <w:left w:val="none" w:sz="0" w:space="0" w:color="auto"/>
                    <w:bottom w:val="none" w:sz="0" w:space="0" w:color="auto"/>
                    <w:right w:val="none" w:sz="0" w:space="0" w:color="auto"/>
                  </w:divBdr>
                </w:div>
                <w:div w:id="853420867">
                  <w:marLeft w:val="480"/>
                  <w:marRight w:val="0"/>
                  <w:marTop w:val="0"/>
                  <w:marBottom w:val="0"/>
                  <w:divBdr>
                    <w:top w:val="none" w:sz="0" w:space="0" w:color="auto"/>
                    <w:left w:val="none" w:sz="0" w:space="0" w:color="auto"/>
                    <w:bottom w:val="none" w:sz="0" w:space="0" w:color="auto"/>
                    <w:right w:val="none" w:sz="0" w:space="0" w:color="auto"/>
                  </w:divBdr>
                </w:div>
              </w:divsChild>
            </w:div>
            <w:div w:id="151027327">
              <w:marLeft w:val="0"/>
              <w:marRight w:val="0"/>
              <w:marTop w:val="0"/>
              <w:marBottom w:val="0"/>
              <w:divBdr>
                <w:top w:val="none" w:sz="0" w:space="0" w:color="auto"/>
                <w:left w:val="none" w:sz="0" w:space="0" w:color="auto"/>
                <w:bottom w:val="none" w:sz="0" w:space="0" w:color="auto"/>
                <w:right w:val="none" w:sz="0" w:space="0" w:color="auto"/>
              </w:divBdr>
              <w:divsChild>
                <w:div w:id="1296251975">
                  <w:marLeft w:val="480"/>
                  <w:marRight w:val="0"/>
                  <w:marTop w:val="0"/>
                  <w:marBottom w:val="0"/>
                  <w:divBdr>
                    <w:top w:val="none" w:sz="0" w:space="0" w:color="auto"/>
                    <w:left w:val="none" w:sz="0" w:space="0" w:color="auto"/>
                    <w:bottom w:val="none" w:sz="0" w:space="0" w:color="auto"/>
                    <w:right w:val="none" w:sz="0" w:space="0" w:color="auto"/>
                  </w:divBdr>
                </w:div>
                <w:div w:id="202905619">
                  <w:marLeft w:val="480"/>
                  <w:marRight w:val="0"/>
                  <w:marTop w:val="0"/>
                  <w:marBottom w:val="0"/>
                  <w:divBdr>
                    <w:top w:val="none" w:sz="0" w:space="0" w:color="auto"/>
                    <w:left w:val="none" w:sz="0" w:space="0" w:color="auto"/>
                    <w:bottom w:val="none" w:sz="0" w:space="0" w:color="auto"/>
                    <w:right w:val="none" w:sz="0" w:space="0" w:color="auto"/>
                  </w:divBdr>
                </w:div>
                <w:div w:id="605962523">
                  <w:marLeft w:val="480"/>
                  <w:marRight w:val="0"/>
                  <w:marTop w:val="0"/>
                  <w:marBottom w:val="0"/>
                  <w:divBdr>
                    <w:top w:val="none" w:sz="0" w:space="0" w:color="auto"/>
                    <w:left w:val="none" w:sz="0" w:space="0" w:color="auto"/>
                    <w:bottom w:val="none" w:sz="0" w:space="0" w:color="auto"/>
                    <w:right w:val="none" w:sz="0" w:space="0" w:color="auto"/>
                  </w:divBdr>
                </w:div>
                <w:div w:id="959990246">
                  <w:marLeft w:val="480"/>
                  <w:marRight w:val="0"/>
                  <w:marTop w:val="0"/>
                  <w:marBottom w:val="0"/>
                  <w:divBdr>
                    <w:top w:val="none" w:sz="0" w:space="0" w:color="auto"/>
                    <w:left w:val="none" w:sz="0" w:space="0" w:color="auto"/>
                    <w:bottom w:val="none" w:sz="0" w:space="0" w:color="auto"/>
                    <w:right w:val="none" w:sz="0" w:space="0" w:color="auto"/>
                  </w:divBdr>
                </w:div>
                <w:div w:id="159002089">
                  <w:marLeft w:val="480"/>
                  <w:marRight w:val="0"/>
                  <w:marTop w:val="0"/>
                  <w:marBottom w:val="0"/>
                  <w:divBdr>
                    <w:top w:val="none" w:sz="0" w:space="0" w:color="auto"/>
                    <w:left w:val="none" w:sz="0" w:space="0" w:color="auto"/>
                    <w:bottom w:val="none" w:sz="0" w:space="0" w:color="auto"/>
                    <w:right w:val="none" w:sz="0" w:space="0" w:color="auto"/>
                  </w:divBdr>
                </w:div>
                <w:div w:id="1211384872">
                  <w:marLeft w:val="480"/>
                  <w:marRight w:val="0"/>
                  <w:marTop w:val="0"/>
                  <w:marBottom w:val="0"/>
                  <w:divBdr>
                    <w:top w:val="none" w:sz="0" w:space="0" w:color="auto"/>
                    <w:left w:val="none" w:sz="0" w:space="0" w:color="auto"/>
                    <w:bottom w:val="none" w:sz="0" w:space="0" w:color="auto"/>
                    <w:right w:val="none" w:sz="0" w:space="0" w:color="auto"/>
                  </w:divBdr>
                </w:div>
                <w:div w:id="1513759425">
                  <w:marLeft w:val="480"/>
                  <w:marRight w:val="0"/>
                  <w:marTop w:val="0"/>
                  <w:marBottom w:val="0"/>
                  <w:divBdr>
                    <w:top w:val="none" w:sz="0" w:space="0" w:color="auto"/>
                    <w:left w:val="none" w:sz="0" w:space="0" w:color="auto"/>
                    <w:bottom w:val="none" w:sz="0" w:space="0" w:color="auto"/>
                    <w:right w:val="none" w:sz="0" w:space="0" w:color="auto"/>
                  </w:divBdr>
                </w:div>
                <w:div w:id="1335954429">
                  <w:marLeft w:val="480"/>
                  <w:marRight w:val="0"/>
                  <w:marTop w:val="0"/>
                  <w:marBottom w:val="0"/>
                  <w:divBdr>
                    <w:top w:val="none" w:sz="0" w:space="0" w:color="auto"/>
                    <w:left w:val="none" w:sz="0" w:space="0" w:color="auto"/>
                    <w:bottom w:val="none" w:sz="0" w:space="0" w:color="auto"/>
                    <w:right w:val="none" w:sz="0" w:space="0" w:color="auto"/>
                  </w:divBdr>
                </w:div>
                <w:div w:id="1992442447">
                  <w:marLeft w:val="480"/>
                  <w:marRight w:val="0"/>
                  <w:marTop w:val="0"/>
                  <w:marBottom w:val="0"/>
                  <w:divBdr>
                    <w:top w:val="none" w:sz="0" w:space="0" w:color="auto"/>
                    <w:left w:val="none" w:sz="0" w:space="0" w:color="auto"/>
                    <w:bottom w:val="none" w:sz="0" w:space="0" w:color="auto"/>
                    <w:right w:val="none" w:sz="0" w:space="0" w:color="auto"/>
                  </w:divBdr>
                </w:div>
                <w:div w:id="1896116771">
                  <w:marLeft w:val="480"/>
                  <w:marRight w:val="0"/>
                  <w:marTop w:val="0"/>
                  <w:marBottom w:val="0"/>
                  <w:divBdr>
                    <w:top w:val="none" w:sz="0" w:space="0" w:color="auto"/>
                    <w:left w:val="none" w:sz="0" w:space="0" w:color="auto"/>
                    <w:bottom w:val="none" w:sz="0" w:space="0" w:color="auto"/>
                    <w:right w:val="none" w:sz="0" w:space="0" w:color="auto"/>
                  </w:divBdr>
                </w:div>
                <w:div w:id="1479958881">
                  <w:marLeft w:val="480"/>
                  <w:marRight w:val="0"/>
                  <w:marTop w:val="0"/>
                  <w:marBottom w:val="0"/>
                  <w:divBdr>
                    <w:top w:val="none" w:sz="0" w:space="0" w:color="auto"/>
                    <w:left w:val="none" w:sz="0" w:space="0" w:color="auto"/>
                    <w:bottom w:val="none" w:sz="0" w:space="0" w:color="auto"/>
                    <w:right w:val="none" w:sz="0" w:space="0" w:color="auto"/>
                  </w:divBdr>
                </w:div>
                <w:div w:id="1498426779">
                  <w:marLeft w:val="480"/>
                  <w:marRight w:val="0"/>
                  <w:marTop w:val="0"/>
                  <w:marBottom w:val="0"/>
                  <w:divBdr>
                    <w:top w:val="none" w:sz="0" w:space="0" w:color="auto"/>
                    <w:left w:val="none" w:sz="0" w:space="0" w:color="auto"/>
                    <w:bottom w:val="none" w:sz="0" w:space="0" w:color="auto"/>
                    <w:right w:val="none" w:sz="0" w:space="0" w:color="auto"/>
                  </w:divBdr>
                </w:div>
                <w:div w:id="661155518">
                  <w:marLeft w:val="480"/>
                  <w:marRight w:val="0"/>
                  <w:marTop w:val="0"/>
                  <w:marBottom w:val="0"/>
                  <w:divBdr>
                    <w:top w:val="none" w:sz="0" w:space="0" w:color="auto"/>
                    <w:left w:val="none" w:sz="0" w:space="0" w:color="auto"/>
                    <w:bottom w:val="none" w:sz="0" w:space="0" w:color="auto"/>
                    <w:right w:val="none" w:sz="0" w:space="0" w:color="auto"/>
                  </w:divBdr>
                </w:div>
                <w:div w:id="432019188">
                  <w:marLeft w:val="480"/>
                  <w:marRight w:val="0"/>
                  <w:marTop w:val="0"/>
                  <w:marBottom w:val="0"/>
                  <w:divBdr>
                    <w:top w:val="none" w:sz="0" w:space="0" w:color="auto"/>
                    <w:left w:val="none" w:sz="0" w:space="0" w:color="auto"/>
                    <w:bottom w:val="none" w:sz="0" w:space="0" w:color="auto"/>
                    <w:right w:val="none" w:sz="0" w:space="0" w:color="auto"/>
                  </w:divBdr>
                </w:div>
                <w:div w:id="588580496">
                  <w:marLeft w:val="480"/>
                  <w:marRight w:val="0"/>
                  <w:marTop w:val="0"/>
                  <w:marBottom w:val="0"/>
                  <w:divBdr>
                    <w:top w:val="none" w:sz="0" w:space="0" w:color="auto"/>
                    <w:left w:val="none" w:sz="0" w:space="0" w:color="auto"/>
                    <w:bottom w:val="none" w:sz="0" w:space="0" w:color="auto"/>
                    <w:right w:val="none" w:sz="0" w:space="0" w:color="auto"/>
                  </w:divBdr>
                </w:div>
                <w:div w:id="1535656263">
                  <w:marLeft w:val="480"/>
                  <w:marRight w:val="0"/>
                  <w:marTop w:val="0"/>
                  <w:marBottom w:val="0"/>
                  <w:divBdr>
                    <w:top w:val="none" w:sz="0" w:space="0" w:color="auto"/>
                    <w:left w:val="none" w:sz="0" w:space="0" w:color="auto"/>
                    <w:bottom w:val="none" w:sz="0" w:space="0" w:color="auto"/>
                    <w:right w:val="none" w:sz="0" w:space="0" w:color="auto"/>
                  </w:divBdr>
                </w:div>
                <w:div w:id="1578322397">
                  <w:marLeft w:val="480"/>
                  <w:marRight w:val="0"/>
                  <w:marTop w:val="0"/>
                  <w:marBottom w:val="0"/>
                  <w:divBdr>
                    <w:top w:val="none" w:sz="0" w:space="0" w:color="auto"/>
                    <w:left w:val="none" w:sz="0" w:space="0" w:color="auto"/>
                    <w:bottom w:val="none" w:sz="0" w:space="0" w:color="auto"/>
                    <w:right w:val="none" w:sz="0" w:space="0" w:color="auto"/>
                  </w:divBdr>
                </w:div>
                <w:div w:id="1070889776">
                  <w:marLeft w:val="480"/>
                  <w:marRight w:val="0"/>
                  <w:marTop w:val="0"/>
                  <w:marBottom w:val="0"/>
                  <w:divBdr>
                    <w:top w:val="none" w:sz="0" w:space="0" w:color="auto"/>
                    <w:left w:val="none" w:sz="0" w:space="0" w:color="auto"/>
                    <w:bottom w:val="none" w:sz="0" w:space="0" w:color="auto"/>
                    <w:right w:val="none" w:sz="0" w:space="0" w:color="auto"/>
                  </w:divBdr>
                </w:div>
                <w:div w:id="331422244">
                  <w:marLeft w:val="480"/>
                  <w:marRight w:val="0"/>
                  <w:marTop w:val="0"/>
                  <w:marBottom w:val="0"/>
                  <w:divBdr>
                    <w:top w:val="none" w:sz="0" w:space="0" w:color="auto"/>
                    <w:left w:val="none" w:sz="0" w:space="0" w:color="auto"/>
                    <w:bottom w:val="none" w:sz="0" w:space="0" w:color="auto"/>
                    <w:right w:val="none" w:sz="0" w:space="0" w:color="auto"/>
                  </w:divBdr>
                </w:div>
                <w:div w:id="1513834564">
                  <w:marLeft w:val="480"/>
                  <w:marRight w:val="0"/>
                  <w:marTop w:val="0"/>
                  <w:marBottom w:val="0"/>
                  <w:divBdr>
                    <w:top w:val="none" w:sz="0" w:space="0" w:color="auto"/>
                    <w:left w:val="none" w:sz="0" w:space="0" w:color="auto"/>
                    <w:bottom w:val="none" w:sz="0" w:space="0" w:color="auto"/>
                    <w:right w:val="none" w:sz="0" w:space="0" w:color="auto"/>
                  </w:divBdr>
                </w:div>
                <w:div w:id="1792282132">
                  <w:marLeft w:val="480"/>
                  <w:marRight w:val="0"/>
                  <w:marTop w:val="0"/>
                  <w:marBottom w:val="0"/>
                  <w:divBdr>
                    <w:top w:val="none" w:sz="0" w:space="0" w:color="auto"/>
                    <w:left w:val="none" w:sz="0" w:space="0" w:color="auto"/>
                    <w:bottom w:val="none" w:sz="0" w:space="0" w:color="auto"/>
                    <w:right w:val="none" w:sz="0" w:space="0" w:color="auto"/>
                  </w:divBdr>
                </w:div>
                <w:div w:id="429011351">
                  <w:marLeft w:val="480"/>
                  <w:marRight w:val="0"/>
                  <w:marTop w:val="0"/>
                  <w:marBottom w:val="0"/>
                  <w:divBdr>
                    <w:top w:val="none" w:sz="0" w:space="0" w:color="auto"/>
                    <w:left w:val="none" w:sz="0" w:space="0" w:color="auto"/>
                    <w:bottom w:val="none" w:sz="0" w:space="0" w:color="auto"/>
                    <w:right w:val="none" w:sz="0" w:space="0" w:color="auto"/>
                  </w:divBdr>
                </w:div>
                <w:div w:id="227570138">
                  <w:marLeft w:val="480"/>
                  <w:marRight w:val="0"/>
                  <w:marTop w:val="0"/>
                  <w:marBottom w:val="0"/>
                  <w:divBdr>
                    <w:top w:val="none" w:sz="0" w:space="0" w:color="auto"/>
                    <w:left w:val="none" w:sz="0" w:space="0" w:color="auto"/>
                    <w:bottom w:val="none" w:sz="0" w:space="0" w:color="auto"/>
                    <w:right w:val="none" w:sz="0" w:space="0" w:color="auto"/>
                  </w:divBdr>
                </w:div>
                <w:div w:id="1428499535">
                  <w:marLeft w:val="480"/>
                  <w:marRight w:val="0"/>
                  <w:marTop w:val="0"/>
                  <w:marBottom w:val="0"/>
                  <w:divBdr>
                    <w:top w:val="none" w:sz="0" w:space="0" w:color="auto"/>
                    <w:left w:val="none" w:sz="0" w:space="0" w:color="auto"/>
                    <w:bottom w:val="none" w:sz="0" w:space="0" w:color="auto"/>
                    <w:right w:val="none" w:sz="0" w:space="0" w:color="auto"/>
                  </w:divBdr>
                </w:div>
                <w:div w:id="1920405449">
                  <w:marLeft w:val="480"/>
                  <w:marRight w:val="0"/>
                  <w:marTop w:val="0"/>
                  <w:marBottom w:val="0"/>
                  <w:divBdr>
                    <w:top w:val="none" w:sz="0" w:space="0" w:color="auto"/>
                    <w:left w:val="none" w:sz="0" w:space="0" w:color="auto"/>
                    <w:bottom w:val="none" w:sz="0" w:space="0" w:color="auto"/>
                    <w:right w:val="none" w:sz="0" w:space="0" w:color="auto"/>
                  </w:divBdr>
                </w:div>
                <w:div w:id="791094618">
                  <w:marLeft w:val="480"/>
                  <w:marRight w:val="0"/>
                  <w:marTop w:val="0"/>
                  <w:marBottom w:val="0"/>
                  <w:divBdr>
                    <w:top w:val="none" w:sz="0" w:space="0" w:color="auto"/>
                    <w:left w:val="none" w:sz="0" w:space="0" w:color="auto"/>
                    <w:bottom w:val="none" w:sz="0" w:space="0" w:color="auto"/>
                    <w:right w:val="none" w:sz="0" w:space="0" w:color="auto"/>
                  </w:divBdr>
                </w:div>
              </w:divsChild>
            </w:div>
            <w:div w:id="845482367">
              <w:marLeft w:val="0"/>
              <w:marRight w:val="0"/>
              <w:marTop w:val="0"/>
              <w:marBottom w:val="0"/>
              <w:divBdr>
                <w:top w:val="none" w:sz="0" w:space="0" w:color="auto"/>
                <w:left w:val="none" w:sz="0" w:space="0" w:color="auto"/>
                <w:bottom w:val="none" w:sz="0" w:space="0" w:color="auto"/>
                <w:right w:val="none" w:sz="0" w:space="0" w:color="auto"/>
              </w:divBdr>
              <w:divsChild>
                <w:div w:id="499782358">
                  <w:marLeft w:val="480"/>
                  <w:marRight w:val="0"/>
                  <w:marTop w:val="0"/>
                  <w:marBottom w:val="0"/>
                  <w:divBdr>
                    <w:top w:val="none" w:sz="0" w:space="0" w:color="auto"/>
                    <w:left w:val="none" w:sz="0" w:space="0" w:color="auto"/>
                    <w:bottom w:val="none" w:sz="0" w:space="0" w:color="auto"/>
                    <w:right w:val="none" w:sz="0" w:space="0" w:color="auto"/>
                  </w:divBdr>
                </w:div>
                <w:div w:id="874536740">
                  <w:marLeft w:val="480"/>
                  <w:marRight w:val="0"/>
                  <w:marTop w:val="0"/>
                  <w:marBottom w:val="0"/>
                  <w:divBdr>
                    <w:top w:val="none" w:sz="0" w:space="0" w:color="auto"/>
                    <w:left w:val="none" w:sz="0" w:space="0" w:color="auto"/>
                    <w:bottom w:val="none" w:sz="0" w:space="0" w:color="auto"/>
                    <w:right w:val="none" w:sz="0" w:space="0" w:color="auto"/>
                  </w:divBdr>
                </w:div>
                <w:div w:id="243539668">
                  <w:marLeft w:val="480"/>
                  <w:marRight w:val="0"/>
                  <w:marTop w:val="0"/>
                  <w:marBottom w:val="0"/>
                  <w:divBdr>
                    <w:top w:val="none" w:sz="0" w:space="0" w:color="auto"/>
                    <w:left w:val="none" w:sz="0" w:space="0" w:color="auto"/>
                    <w:bottom w:val="none" w:sz="0" w:space="0" w:color="auto"/>
                    <w:right w:val="none" w:sz="0" w:space="0" w:color="auto"/>
                  </w:divBdr>
                </w:div>
                <w:div w:id="1262252651">
                  <w:marLeft w:val="480"/>
                  <w:marRight w:val="0"/>
                  <w:marTop w:val="0"/>
                  <w:marBottom w:val="0"/>
                  <w:divBdr>
                    <w:top w:val="none" w:sz="0" w:space="0" w:color="auto"/>
                    <w:left w:val="none" w:sz="0" w:space="0" w:color="auto"/>
                    <w:bottom w:val="none" w:sz="0" w:space="0" w:color="auto"/>
                    <w:right w:val="none" w:sz="0" w:space="0" w:color="auto"/>
                  </w:divBdr>
                </w:div>
                <w:div w:id="346566934">
                  <w:marLeft w:val="480"/>
                  <w:marRight w:val="0"/>
                  <w:marTop w:val="0"/>
                  <w:marBottom w:val="0"/>
                  <w:divBdr>
                    <w:top w:val="none" w:sz="0" w:space="0" w:color="auto"/>
                    <w:left w:val="none" w:sz="0" w:space="0" w:color="auto"/>
                    <w:bottom w:val="none" w:sz="0" w:space="0" w:color="auto"/>
                    <w:right w:val="none" w:sz="0" w:space="0" w:color="auto"/>
                  </w:divBdr>
                </w:div>
                <w:div w:id="1087000043">
                  <w:marLeft w:val="480"/>
                  <w:marRight w:val="0"/>
                  <w:marTop w:val="0"/>
                  <w:marBottom w:val="0"/>
                  <w:divBdr>
                    <w:top w:val="none" w:sz="0" w:space="0" w:color="auto"/>
                    <w:left w:val="none" w:sz="0" w:space="0" w:color="auto"/>
                    <w:bottom w:val="none" w:sz="0" w:space="0" w:color="auto"/>
                    <w:right w:val="none" w:sz="0" w:space="0" w:color="auto"/>
                  </w:divBdr>
                </w:div>
                <w:div w:id="1116558312">
                  <w:marLeft w:val="480"/>
                  <w:marRight w:val="0"/>
                  <w:marTop w:val="0"/>
                  <w:marBottom w:val="0"/>
                  <w:divBdr>
                    <w:top w:val="none" w:sz="0" w:space="0" w:color="auto"/>
                    <w:left w:val="none" w:sz="0" w:space="0" w:color="auto"/>
                    <w:bottom w:val="none" w:sz="0" w:space="0" w:color="auto"/>
                    <w:right w:val="none" w:sz="0" w:space="0" w:color="auto"/>
                  </w:divBdr>
                </w:div>
                <w:div w:id="35470596">
                  <w:marLeft w:val="480"/>
                  <w:marRight w:val="0"/>
                  <w:marTop w:val="0"/>
                  <w:marBottom w:val="0"/>
                  <w:divBdr>
                    <w:top w:val="none" w:sz="0" w:space="0" w:color="auto"/>
                    <w:left w:val="none" w:sz="0" w:space="0" w:color="auto"/>
                    <w:bottom w:val="none" w:sz="0" w:space="0" w:color="auto"/>
                    <w:right w:val="none" w:sz="0" w:space="0" w:color="auto"/>
                  </w:divBdr>
                </w:div>
                <w:div w:id="1323241332">
                  <w:marLeft w:val="480"/>
                  <w:marRight w:val="0"/>
                  <w:marTop w:val="0"/>
                  <w:marBottom w:val="0"/>
                  <w:divBdr>
                    <w:top w:val="none" w:sz="0" w:space="0" w:color="auto"/>
                    <w:left w:val="none" w:sz="0" w:space="0" w:color="auto"/>
                    <w:bottom w:val="none" w:sz="0" w:space="0" w:color="auto"/>
                    <w:right w:val="none" w:sz="0" w:space="0" w:color="auto"/>
                  </w:divBdr>
                </w:div>
                <w:div w:id="1460077278">
                  <w:marLeft w:val="480"/>
                  <w:marRight w:val="0"/>
                  <w:marTop w:val="0"/>
                  <w:marBottom w:val="0"/>
                  <w:divBdr>
                    <w:top w:val="none" w:sz="0" w:space="0" w:color="auto"/>
                    <w:left w:val="none" w:sz="0" w:space="0" w:color="auto"/>
                    <w:bottom w:val="none" w:sz="0" w:space="0" w:color="auto"/>
                    <w:right w:val="none" w:sz="0" w:space="0" w:color="auto"/>
                  </w:divBdr>
                </w:div>
                <w:div w:id="323700955">
                  <w:marLeft w:val="480"/>
                  <w:marRight w:val="0"/>
                  <w:marTop w:val="0"/>
                  <w:marBottom w:val="0"/>
                  <w:divBdr>
                    <w:top w:val="none" w:sz="0" w:space="0" w:color="auto"/>
                    <w:left w:val="none" w:sz="0" w:space="0" w:color="auto"/>
                    <w:bottom w:val="none" w:sz="0" w:space="0" w:color="auto"/>
                    <w:right w:val="none" w:sz="0" w:space="0" w:color="auto"/>
                  </w:divBdr>
                </w:div>
                <w:div w:id="226838423">
                  <w:marLeft w:val="480"/>
                  <w:marRight w:val="0"/>
                  <w:marTop w:val="0"/>
                  <w:marBottom w:val="0"/>
                  <w:divBdr>
                    <w:top w:val="none" w:sz="0" w:space="0" w:color="auto"/>
                    <w:left w:val="none" w:sz="0" w:space="0" w:color="auto"/>
                    <w:bottom w:val="none" w:sz="0" w:space="0" w:color="auto"/>
                    <w:right w:val="none" w:sz="0" w:space="0" w:color="auto"/>
                  </w:divBdr>
                </w:div>
                <w:div w:id="395398110">
                  <w:marLeft w:val="480"/>
                  <w:marRight w:val="0"/>
                  <w:marTop w:val="0"/>
                  <w:marBottom w:val="0"/>
                  <w:divBdr>
                    <w:top w:val="none" w:sz="0" w:space="0" w:color="auto"/>
                    <w:left w:val="none" w:sz="0" w:space="0" w:color="auto"/>
                    <w:bottom w:val="none" w:sz="0" w:space="0" w:color="auto"/>
                    <w:right w:val="none" w:sz="0" w:space="0" w:color="auto"/>
                  </w:divBdr>
                </w:div>
                <w:div w:id="609506479">
                  <w:marLeft w:val="480"/>
                  <w:marRight w:val="0"/>
                  <w:marTop w:val="0"/>
                  <w:marBottom w:val="0"/>
                  <w:divBdr>
                    <w:top w:val="none" w:sz="0" w:space="0" w:color="auto"/>
                    <w:left w:val="none" w:sz="0" w:space="0" w:color="auto"/>
                    <w:bottom w:val="none" w:sz="0" w:space="0" w:color="auto"/>
                    <w:right w:val="none" w:sz="0" w:space="0" w:color="auto"/>
                  </w:divBdr>
                </w:div>
                <w:div w:id="1904169575">
                  <w:marLeft w:val="480"/>
                  <w:marRight w:val="0"/>
                  <w:marTop w:val="0"/>
                  <w:marBottom w:val="0"/>
                  <w:divBdr>
                    <w:top w:val="none" w:sz="0" w:space="0" w:color="auto"/>
                    <w:left w:val="none" w:sz="0" w:space="0" w:color="auto"/>
                    <w:bottom w:val="none" w:sz="0" w:space="0" w:color="auto"/>
                    <w:right w:val="none" w:sz="0" w:space="0" w:color="auto"/>
                  </w:divBdr>
                </w:div>
                <w:div w:id="1601403759">
                  <w:marLeft w:val="480"/>
                  <w:marRight w:val="0"/>
                  <w:marTop w:val="0"/>
                  <w:marBottom w:val="0"/>
                  <w:divBdr>
                    <w:top w:val="none" w:sz="0" w:space="0" w:color="auto"/>
                    <w:left w:val="none" w:sz="0" w:space="0" w:color="auto"/>
                    <w:bottom w:val="none" w:sz="0" w:space="0" w:color="auto"/>
                    <w:right w:val="none" w:sz="0" w:space="0" w:color="auto"/>
                  </w:divBdr>
                </w:div>
                <w:div w:id="42757319">
                  <w:marLeft w:val="480"/>
                  <w:marRight w:val="0"/>
                  <w:marTop w:val="0"/>
                  <w:marBottom w:val="0"/>
                  <w:divBdr>
                    <w:top w:val="none" w:sz="0" w:space="0" w:color="auto"/>
                    <w:left w:val="none" w:sz="0" w:space="0" w:color="auto"/>
                    <w:bottom w:val="none" w:sz="0" w:space="0" w:color="auto"/>
                    <w:right w:val="none" w:sz="0" w:space="0" w:color="auto"/>
                  </w:divBdr>
                </w:div>
                <w:div w:id="1057167552">
                  <w:marLeft w:val="480"/>
                  <w:marRight w:val="0"/>
                  <w:marTop w:val="0"/>
                  <w:marBottom w:val="0"/>
                  <w:divBdr>
                    <w:top w:val="none" w:sz="0" w:space="0" w:color="auto"/>
                    <w:left w:val="none" w:sz="0" w:space="0" w:color="auto"/>
                    <w:bottom w:val="none" w:sz="0" w:space="0" w:color="auto"/>
                    <w:right w:val="none" w:sz="0" w:space="0" w:color="auto"/>
                  </w:divBdr>
                </w:div>
                <w:div w:id="383873447">
                  <w:marLeft w:val="480"/>
                  <w:marRight w:val="0"/>
                  <w:marTop w:val="0"/>
                  <w:marBottom w:val="0"/>
                  <w:divBdr>
                    <w:top w:val="none" w:sz="0" w:space="0" w:color="auto"/>
                    <w:left w:val="none" w:sz="0" w:space="0" w:color="auto"/>
                    <w:bottom w:val="none" w:sz="0" w:space="0" w:color="auto"/>
                    <w:right w:val="none" w:sz="0" w:space="0" w:color="auto"/>
                  </w:divBdr>
                </w:div>
                <w:div w:id="1233585562">
                  <w:marLeft w:val="480"/>
                  <w:marRight w:val="0"/>
                  <w:marTop w:val="0"/>
                  <w:marBottom w:val="0"/>
                  <w:divBdr>
                    <w:top w:val="none" w:sz="0" w:space="0" w:color="auto"/>
                    <w:left w:val="none" w:sz="0" w:space="0" w:color="auto"/>
                    <w:bottom w:val="none" w:sz="0" w:space="0" w:color="auto"/>
                    <w:right w:val="none" w:sz="0" w:space="0" w:color="auto"/>
                  </w:divBdr>
                </w:div>
                <w:div w:id="1709840076">
                  <w:marLeft w:val="480"/>
                  <w:marRight w:val="0"/>
                  <w:marTop w:val="0"/>
                  <w:marBottom w:val="0"/>
                  <w:divBdr>
                    <w:top w:val="none" w:sz="0" w:space="0" w:color="auto"/>
                    <w:left w:val="none" w:sz="0" w:space="0" w:color="auto"/>
                    <w:bottom w:val="none" w:sz="0" w:space="0" w:color="auto"/>
                    <w:right w:val="none" w:sz="0" w:space="0" w:color="auto"/>
                  </w:divBdr>
                </w:div>
                <w:div w:id="795416976">
                  <w:marLeft w:val="480"/>
                  <w:marRight w:val="0"/>
                  <w:marTop w:val="0"/>
                  <w:marBottom w:val="0"/>
                  <w:divBdr>
                    <w:top w:val="none" w:sz="0" w:space="0" w:color="auto"/>
                    <w:left w:val="none" w:sz="0" w:space="0" w:color="auto"/>
                    <w:bottom w:val="none" w:sz="0" w:space="0" w:color="auto"/>
                    <w:right w:val="none" w:sz="0" w:space="0" w:color="auto"/>
                  </w:divBdr>
                </w:div>
                <w:div w:id="1130125264">
                  <w:marLeft w:val="480"/>
                  <w:marRight w:val="0"/>
                  <w:marTop w:val="0"/>
                  <w:marBottom w:val="0"/>
                  <w:divBdr>
                    <w:top w:val="none" w:sz="0" w:space="0" w:color="auto"/>
                    <w:left w:val="none" w:sz="0" w:space="0" w:color="auto"/>
                    <w:bottom w:val="none" w:sz="0" w:space="0" w:color="auto"/>
                    <w:right w:val="none" w:sz="0" w:space="0" w:color="auto"/>
                  </w:divBdr>
                </w:div>
                <w:div w:id="1665670426">
                  <w:marLeft w:val="480"/>
                  <w:marRight w:val="0"/>
                  <w:marTop w:val="0"/>
                  <w:marBottom w:val="0"/>
                  <w:divBdr>
                    <w:top w:val="none" w:sz="0" w:space="0" w:color="auto"/>
                    <w:left w:val="none" w:sz="0" w:space="0" w:color="auto"/>
                    <w:bottom w:val="none" w:sz="0" w:space="0" w:color="auto"/>
                    <w:right w:val="none" w:sz="0" w:space="0" w:color="auto"/>
                  </w:divBdr>
                </w:div>
                <w:div w:id="2028868387">
                  <w:marLeft w:val="480"/>
                  <w:marRight w:val="0"/>
                  <w:marTop w:val="0"/>
                  <w:marBottom w:val="0"/>
                  <w:divBdr>
                    <w:top w:val="none" w:sz="0" w:space="0" w:color="auto"/>
                    <w:left w:val="none" w:sz="0" w:space="0" w:color="auto"/>
                    <w:bottom w:val="none" w:sz="0" w:space="0" w:color="auto"/>
                    <w:right w:val="none" w:sz="0" w:space="0" w:color="auto"/>
                  </w:divBdr>
                </w:div>
                <w:div w:id="939415543">
                  <w:marLeft w:val="480"/>
                  <w:marRight w:val="0"/>
                  <w:marTop w:val="0"/>
                  <w:marBottom w:val="0"/>
                  <w:divBdr>
                    <w:top w:val="none" w:sz="0" w:space="0" w:color="auto"/>
                    <w:left w:val="none" w:sz="0" w:space="0" w:color="auto"/>
                    <w:bottom w:val="none" w:sz="0" w:space="0" w:color="auto"/>
                    <w:right w:val="none" w:sz="0" w:space="0" w:color="auto"/>
                  </w:divBdr>
                </w:div>
                <w:div w:id="1107699726">
                  <w:marLeft w:val="480"/>
                  <w:marRight w:val="0"/>
                  <w:marTop w:val="0"/>
                  <w:marBottom w:val="0"/>
                  <w:divBdr>
                    <w:top w:val="none" w:sz="0" w:space="0" w:color="auto"/>
                    <w:left w:val="none" w:sz="0" w:space="0" w:color="auto"/>
                    <w:bottom w:val="none" w:sz="0" w:space="0" w:color="auto"/>
                    <w:right w:val="none" w:sz="0" w:space="0" w:color="auto"/>
                  </w:divBdr>
                </w:div>
              </w:divsChild>
            </w:div>
            <w:div w:id="86511073">
              <w:marLeft w:val="0"/>
              <w:marRight w:val="0"/>
              <w:marTop w:val="0"/>
              <w:marBottom w:val="0"/>
              <w:divBdr>
                <w:top w:val="none" w:sz="0" w:space="0" w:color="auto"/>
                <w:left w:val="none" w:sz="0" w:space="0" w:color="auto"/>
                <w:bottom w:val="none" w:sz="0" w:space="0" w:color="auto"/>
                <w:right w:val="none" w:sz="0" w:space="0" w:color="auto"/>
              </w:divBdr>
              <w:divsChild>
                <w:div w:id="1443644789">
                  <w:marLeft w:val="480"/>
                  <w:marRight w:val="0"/>
                  <w:marTop w:val="0"/>
                  <w:marBottom w:val="0"/>
                  <w:divBdr>
                    <w:top w:val="none" w:sz="0" w:space="0" w:color="auto"/>
                    <w:left w:val="none" w:sz="0" w:space="0" w:color="auto"/>
                    <w:bottom w:val="none" w:sz="0" w:space="0" w:color="auto"/>
                    <w:right w:val="none" w:sz="0" w:space="0" w:color="auto"/>
                  </w:divBdr>
                </w:div>
                <w:div w:id="1000812912">
                  <w:marLeft w:val="480"/>
                  <w:marRight w:val="0"/>
                  <w:marTop w:val="0"/>
                  <w:marBottom w:val="0"/>
                  <w:divBdr>
                    <w:top w:val="none" w:sz="0" w:space="0" w:color="auto"/>
                    <w:left w:val="none" w:sz="0" w:space="0" w:color="auto"/>
                    <w:bottom w:val="none" w:sz="0" w:space="0" w:color="auto"/>
                    <w:right w:val="none" w:sz="0" w:space="0" w:color="auto"/>
                  </w:divBdr>
                </w:div>
                <w:div w:id="661541897">
                  <w:marLeft w:val="480"/>
                  <w:marRight w:val="0"/>
                  <w:marTop w:val="0"/>
                  <w:marBottom w:val="0"/>
                  <w:divBdr>
                    <w:top w:val="none" w:sz="0" w:space="0" w:color="auto"/>
                    <w:left w:val="none" w:sz="0" w:space="0" w:color="auto"/>
                    <w:bottom w:val="none" w:sz="0" w:space="0" w:color="auto"/>
                    <w:right w:val="none" w:sz="0" w:space="0" w:color="auto"/>
                  </w:divBdr>
                </w:div>
                <w:div w:id="95637037">
                  <w:marLeft w:val="480"/>
                  <w:marRight w:val="0"/>
                  <w:marTop w:val="0"/>
                  <w:marBottom w:val="0"/>
                  <w:divBdr>
                    <w:top w:val="none" w:sz="0" w:space="0" w:color="auto"/>
                    <w:left w:val="none" w:sz="0" w:space="0" w:color="auto"/>
                    <w:bottom w:val="none" w:sz="0" w:space="0" w:color="auto"/>
                    <w:right w:val="none" w:sz="0" w:space="0" w:color="auto"/>
                  </w:divBdr>
                </w:div>
                <w:div w:id="569735690">
                  <w:marLeft w:val="480"/>
                  <w:marRight w:val="0"/>
                  <w:marTop w:val="0"/>
                  <w:marBottom w:val="0"/>
                  <w:divBdr>
                    <w:top w:val="none" w:sz="0" w:space="0" w:color="auto"/>
                    <w:left w:val="none" w:sz="0" w:space="0" w:color="auto"/>
                    <w:bottom w:val="none" w:sz="0" w:space="0" w:color="auto"/>
                    <w:right w:val="none" w:sz="0" w:space="0" w:color="auto"/>
                  </w:divBdr>
                </w:div>
                <w:div w:id="209272230">
                  <w:marLeft w:val="480"/>
                  <w:marRight w:val="0"/>
                  <w:marTop w:val="0"/>
                  <w:marBottom w:val="0"/>
                  <w:divBdr>
                    <w:top w:val="none" w:sz="0" w:space="0" w:color="auto"/>
                    <w:left w:val="none" w:sz="0" w:space="0" w:color="auto"/>
                    <w:bottom w:val="none" w:sz="0" w:space="0" w:color="auto"/>
                    <w:right w:val="none" w:sz="0" w:space="0" w:color="auto"/>
                  </w:divBdr>
                </w:div>
                <w:div w:id="329872201">
                  <w:marLeft w:val="480"/>
                  <w:marRight w:val="0"/>
                  <w:marTop w:val="0"/>
                  <w:marBottom w:val="0"/>
                  <w:divBdr>
                    <w:top w:val="none" w:sz="0" w:space="0" w:color="auto"/>
                    <w:left w:val="none" w:sz="0" w:space="0" w:color="auto"/>
                    <w:bottom w:val="none" w:sz="0" w:space="0" w:color="auto"/>
                    <w:right w:val="none" w:sz="0" w:space="0" w:color="auto"/>
                  </w:divBdr>
                </w:div>
                <w:div w:id="1416980181">
                  <w:marLeft w:val="480"/>
                  <w:marRight w:val="0"/>
                  <w:marTop w:val="0"/>
                  <w:marBottom w:val="0"/>
                  <w:divBdr>
                    <w:top w:val="none" w:sz="0" w:space="0" w:color="auto"/>
                    <w:left w:val="none" w:sz="0" w:space="0" w:color="auto"/>
                    <w:bottom w:val="none" w:sz="0" w:space="0" w:color="auto"/>
                    <w:right w:val="none" w:sz="0" w:space="0" w:color="auto"/>
                  </w:divBdr>
                </w:div>
                <w:div w:id="816259786">
                  <w:marLeft w:val="480"/>
                  <w:marRight w:val="0"/>
                  <w:marTop w:val="0"/>
                  <w:marBottom w:val="0"/>
                  <w:divBdr>
                    <w:top w:val="none" w:sz="0" w:space="0" w:color="auto"/>
                    <w:left w:val="none" w:sz="0" w:space="0" w:color="auto"/>
                    <w:bottom w:val="none" w:sz="0" w:space="0" w:color="auto"/>
                    <w:right w:val="none" w:sz="0" w:space="0" w:color="auto"/>
                  </w:divBdr>
                </w:div>
                <w:div w:id="757483234">
                  <w:marLeft w:val="480"/>
                  <w:marRight w:val="0"/>
                  <w:marTop w:val="0"/>
                  <w:marBottom w:val="0"/>
                  <w:divBdr>
                    <w:top w:val="none" w:sz="0" w:space="0" w:color="auto"/>
                    <w:left w:val="none" w:sz="0" w:space="0" w:color="auto"/>
                    <w:bottom w:val="none" w:sz="0" w:space="0" w:color="auto"/>
                    <w:right w:val="none" w:sz="0" w:space="0" w:color="auto"/>
                  </w:divBdr>
                </w:div>
                <w:div w:id="1802648264">
                  <w:marLeft w:val="480"/>
                  <w:marRight w:val="0"/>
                  <w:marTop w:val="0"/>
                  <w:marBottom w:val="0"/>
                  <w:divBdr>
                    <w:top w:val="none" w:sz="0" w:space="0" w:color="auto"/>
                    <w:left w:val="none" w:sz="0" w:space="0" w:color="auto"/>
                    <w:bottom w:val="none" w:sz="0" w:space="0" w:color="auto"/>
                    <w:right w:val="none" w:sz="0" w:space="0" w:color="auto"/>
                  </w:divBdr>
                </w:div>
                <w:div w:id="902987166">
                  <w:marLeft w:val="480"/>
                  <w:marRight w:val="0"/>
                  <w:marTop w:val="0"/>
                  <w:marBottom w:val="0"/>
                  <w:divBdr>
                    <w:top w:val="none" w:sz="0" w:space="0" w:color="auto"/>
                    <w:left w:val="none" w:sz="0" w:space="0" w:color="auto"/>
                    <w:bottom w:val="none" w:sz="0" w:space="0" w:color="auto"/>
                    <w:right w:val="none" w:sz="0" w:space="0" w:color="auto"/>
                  </w:divBdr>
                </w:div>
                <w:div w:id="1006597936">
                  <w:marLeft w:val="480"/>
                  <w:marRight w:val="0"/>
                  <w:marTop w:val="0"/>
                  <w:marBottom w:val="0"/>
                  <w:divBdr>
                    <w:top w:val="none" w:sz="0" w:space="0" w:color="auto"/>
                    <w:left w:val="none" w:sz="0" w:space="0" w:color="auto"/>
                    <w:bottom w:val="none" w:sz="0" w:space="0" w:color="auto"/>
                    <w:right w:val="none" w:sz="0" w:space="0" w:color="auto"/>
                  </w:divBdr>
                </w:div>
                <w:div w:id="108814550">
                  <w:marLeft w:val="480"/>
                  <w:marRight w:val="0"/>
                  <w:marTop w:val="0"/>
                  <w:marBottom w:val="0"/>
                  <w:divBdr>
                    <w:top w:val="none" w:sz="0" w:space="0" w:color="auto"/>
                    <w:left w:val="none" w:sz="0" w:space="0" w:color="auto"/>
                    <w:bottom w:val="none" w:sz="0" w:space="0" w:color="auto"/>
                    <w:right w:val="none" w:sz="0" w:space="0" w:color="auto"/>
                  </w:divBdr>
                </w:div>
                <w:div w:id="340814236">
                  <w:marLeft w:val="480"/>
                  <w:marRight w:val="0"/>
                  <w:marTop w:val="0"/>
                  <w:marBottom w:val="0"/>
                  <w:divBdr>
                    <w:top w:val="none" w:sz="0" w:space="0" w:color="auto"/>
                    <w:left w:val="none" w:sz="0" w:space="0" w:color="auto"/>
                    <w:bottom w:val="none" w:sz="0" w:space="0" w:color="auto"/>
                    <w:right w:val="none" w:sz="0" w:space="0" w:color="auto"/>
                  </w:divBdr>
                </w:div>
                <w:div w:id="606697024">
                  <w:marLeft w:val="480"/>
                  <w:marRight w:val="0"/>
                  <w:marTop w:val="0"/>
                  <w:marBottom w:val="0"/>
                  <w:divBdr>
                    <w:top w:val="none" w:sz="0" w:space="0" w:color="auto"/>
                    <w:left w:val="none" w:sz="0" w:space="0" w:color="auto"/>
                    <w:bottom w:val="none" w:sz="0" w:space="0" w:color="auto"/>
                    <w:right w:val="none" w:sz="0" w:space="0" w:color="auto"/>
                  </w:divBdr>
                </w:div>
                <w:div w:id="639380514">
                  <w:marLeft w:val="480"/>
                  <w:marRight w:val="0"/>
                  <w:marTop w:val="0"/>
                  <w:marBottom w:val="0"/>
                  <w:divBdr>
                    <w:top w:val="none" w:sz="0" w:space="0" w:color="auto"/>
                    <w:left w:val="none" w:sz="0" w:space="0" w:color="auto"/>
                    <w:bottom w:val="none" w:sz="0" w:space="0" w:color="auto"/>
                    <w:right w:val="none" w:sz="0" w:space="0" w:color="auto"/>
                  </w:divBdr>
                </w:div>
                <w:div w:id="631642899">
                  <w:marLeft w:val="480"/>
                  <w:marRight w:val="0"/>
                  <w:marTop w:val="0"/>
                  <w:marBottom w:val="0"/>
                  <w:divBdr>
                    <w:top w:val="none" w:sz="0" w:space="0" w:color="auto"/>
                    <w:left w:val="none" w:sz="0" w:space="0" w:color="auto"/>
                    <w:bottom w:val="none" w:sz="0" w:space="0" w:color="auto"/>
                    <w:right w:val="none" w:sz="0" w:space="0" w:color="auto"/>
                  </w:divBdr>
                </w:div>
                <w:div w:id="1088690955">
                  <w:marLeft w:val="480"/>
                  <w:marRight w:val="0"/>
                  <w:marTop w:val="0"/>
                  <w:marBottom w:val="0"/>
                  <w:divBdr>
                    <w:top w:val="none" w:sz="0" w:space="0" w:color="auto"/>
                    <w:left w:val="none" w:sz="0" w:space="0" w:color="auto"/>
                    <w:bottom w:val="none" w:sz="0" w:space="0" w:color="auto"/>
                    <w:right w:val="none" w:sz="0" w:space="0" w:color="auto"/>
                  </w:divBdr>
                </w:div>
                <w:div w:id="2005551152">
                  <w:marLeft w:val="480"/>
                  <w:marRight w:val="0"/>
                  <w:marTop w:val="0"/>
                  <w:marBottom w:val="0"/>
                  <w:divBdr>
                    <w:top w:val="none" w:sz="0" w:space="0" w:color="auto"/>
                    <w:left w:val="none" w:sz="0" w:space="0" w:color="auto"/>
                    <w:bottom w:val="none" w:sz="0" w:space="0" w:color="auto"/>
                    <w:right w:val="none" w:sz="0" w:space="0" w:color="auto"/>
                  </w:divBdr>
                </w:div>
                <w:div w:id="1679431563">
                  <w:marLeft w:val="480"/>
                  <w:marRight w:val="0"/>
                  <w:marTop w:val="0"/>
                  <w:marBottom w:val="0"/>
                  <w:divBdr>
                    <w:top w:val="none" w:sz="0" w:space="0" w:color="auto"/>
                    <w:left w:val="none" w:sz="0" w:space="0" w:color="auto"/>
                    <w:bottom w:val="none" w:sz="0" w:space="0" w:color="auto"/>
                    <w:right w:val="none" w:sz="0" w:space="0" w:color="auto"/>
                  </w:divBdr>
                </w:div>
                <w:div w:id="1184172683">
                  <w:marLeft w:val="480"/>
                  <w:marRight w:val="0"/>
                  <w:marTop w:val="0"/>
                  <w:marBottom w:val="0"/>
                  <w:divBdr>
                    <w:top w:val="none" w:sz="0" w:space="0" w:color="auto"/>
                    <w:left w:val="none" w:sz="0" w:space="0" w:color="auto"/>
                    <w:bottom w:val="none" w:sz="0" w:space="0" w:color="auto"/>
                    <w:right w:val="none" w:sz="0" w:space="0" w:color="auto"/>
                  </w:divBdr>
                </w:div>
                <w:div w:id="266816445">
                  <w:marLeft w:val="480"/>
                  <w:marRight w:val="0"/>
                  <w:marTop w:val="0"/>
                  <w:marBottom w:val="0"/>
                  <w:divBdr>
                    <w:top w:val="none" w:sz="0" w:space="0" w:color="auto"/>
                    <w:left w:val="none" w:sz="0" w:space="0" w:color="auto"/>
                    <w:bottom w:val="none" w:sz="0" w:space="0" w:color="auto"/>
                    <w:right w:val="none" w:sz="0" w:space="0" w:color="auto"/>
                  </w:divBdr>
                </w:div>
                <w:div w:id="799999904">
                  <w:marLeft w:val="480"/>
                  <w:marRight w:val="0"/>
                  <w:marTop w:val="0"/>
                  <w:marBottom w:val="0"/>
                  <w:divBdr>
                    <w:top w:val="none" w:sz="0" w:space="0" w:color="auto"/>
                    <w:left w:val="none" w:sz="0" w:space="0" w:color="auto"/>
                    <w:bottom w:val="none" w:sz="0" w:space="0" w:color="auto"/>
                    <w:right w:val="none" w:sz="0" w:space="0" w:color="auto"/>
                  </w:divBdr>
                </w:div>
                <w:div w:id="340814885">
                  <w:marLeft w:val="480"/>
                  <w:marRight w:val="0"/>
                  <w:marTop w:val="0"/>
                  <w:marBottom w:val="0"/>
                  <w:divBdr>
                    <w:top w:val="none" w:sz="0" w:space="0" w:color="auto"/>
                    <w:left w:val="none" w:sz="0" w:space="0" w:color="auto"/>
                    <w:bottom w:val="none" w:sz="0" w:space="0" w:color="auto"/>
                    <w:right w:val="none" w:sz="0" w:space="0" w:color="auto"/>
                  </w:divBdr>
                </w:div>
                <w:div w:id="1967275944">
                  <w:marLeft w:val="480"/>
                  <w:marRight w:val="0"/>
                  <w:marTop w:val="0"/>
                  <w:marBottom w:val="0"/>
                  <w:divBdr>
                    <w:top w:val="none" w:sz="0" w:space="0" w:color="auto"/>
                    <w:left w:val="none" w:sz="0" w:space="0" w:color="auto"/>
                    <w:bottom w:val="none" w:sz="0" w:space="0" w:color="auto"/>
                    <w:right w:val="none" w:sz="0" w:space="0" w:color="auto"/>
                  </w:divBdr>
                </w:div>
                <w:div w:id="445390763">
                  <w:marLeft w:val="480"/>
                  <w:marRight w:val="0"/>
                  <w:marTop w:val="0"/>
                  <w:marBottom w:val="0"/>
                  <w:divBdr>
                    <w:top w:val="none" w:sz="0" w:space="0" w:color="auto"/>
                    <w:left w:val="none" w:sz="0" w:space="0" w:color="auto"/>
                    <w:bottom w:val="none" w:sz="0" w:space="0" w:color="auto"/>
                    <w:right w:val="none" w:sz="0" w:space="0" w:color="auto"/>
                  </w:divBdr>
                </w:div>
              </w:divsChild>
            </w:div>
            <w:div w:id="411437493">
              <w:marLeft w:val="0"/>
              <w:marRight w:val="0"/>
              <w:marTop w:val="0"/>
              <w:marBottom w:val="0"/>
              <w:divBdr>
                <w:top w:val="none" w:sz="0" w:space="0" w:color="auto"/>
                <w:left w:val="none" w:sz="0" w:space="0" w:color="auto"/>
                <w:bottom w:val="none" w:sz="0" w:space="0" w:color="auto"/>
                <w:right w:val="none" w:sz="0" w:space="0" w:color="auto"/>
              </w:divBdr>
              <w:divsChild>
                <w:div w:id="1750345802">
                  <w:marLeft w:val="480"/>
                  <w:marRight w:val="0"/>
                  <w:marTop w:val="0"/>
                  <w:marBottom w:val="0"/>
                  <w:divBdr>
                    <w:top w:val="none" w:sz="0" w:space="0" w:color="auto"/>
                    <w:left w:val="none" w:sz="0" w:space="0" w:color="auto"/>
                    <w:bottom w:val="none" w:sz="0" w:space="0" w:color="auto"/>
                    <w:right w:val="none" w:sz="0" w:space="0" w:color="auto"/>
                  </w:divBdr>
                </w:div>
                <w:div w:id="1147281589">
                  <w:marLeft w:val="480"/>
                  <w:marRight w:val="0"/>
                  <w:marTop w:val="0"/>
                  <w:marBottom w:val="0"/>
                  <w:divBdr>
                    <w:top w:val="none" w:sz="0" w:space="0" w:color="auto"/>
                    <w:left w:val="none" w:sz="0" w:space="0" w:color="auto"/>
                    <w:bottom w:val="none" w:sz="0" w:space="0" w:color="auto"/>
                    <w:right w:val="none" w:sz="0" w:space="0" w:color="auto"/>
                  </w:divBdr>
                </w:div>
                <w:div w:id="1229462538">
                  <w:marLeft w:val="480"/>
                  <w:marRight w:val="0"/>
                  <w:marTop w:val="0"/>
                  <w:marBottom w:val="0"/>
                  <w:divBdr>
                    <w:top w:val="none" w:sz="0" w:space="0" w:color="auto"/>
                    <w:left w:val="none" w:sz="0" w:space="0" w:color="auto"/>
                    <w:bottom w:val="none" w:sz="0" w:space="0" w:color="auto"/>
                    <w:right w:val="none" w:sz="0" w:space="0" w:color="auto"/>
                  </w:divBdr>
                </w:div>
                <w:div w:id="822817299">
                  <w:marLeft w:val="480"/>
                  <w:marRight w:val="0"/>
                  <w:marTop w:val="0"/>
                  <w:marBottom w:val="0"/>
                  <w:divBdr>
                    <w:top w:val="none" w:sz="0" w:space="0" w:color="auto"/>
                    <w:left w:val="none" w:sz="0" w:space="0" w:color="auto"/>
                    <w:bottom w:val="none" w:sz="0" w:space="0" w:color="auto"/>
                    <w:right w:val="none" w:sz="0" w:space="0" w:color="auto"/>
                  </w:divBdr>
                </w:div>
                <w:div w:id="506403436">
                  <w:marLeft w:val="480"/>
                  <w:marRight w:val="0"/>
                  <w:marTop w:val="0"/>
                  <w:marBottom w:val="0"/>
                  <w:divBdr>
                    <w:top w:val="none" w:sz="0" w:space="0" w:color="auto"/>
                    <w:left w:val="none" w:sz="0" w:space="0" w:color="auto"/>
                    <w:bottom w:val="none" w:sz="0" w:space="0" w:color="auto"/>
                    <w:right w:val="none" w:sz="0" w:space="0" w:color="auto"/>
                  </w:divBdr>
                </w:div>
                <w:div w:id="937951822">
                  <w:marLeft w:val="480"/>
                  <w:marRight w:val="0"/>
                  <w:marTop w:val="0"/>
                  <w:marBottom w:val="0"/>
                  <w:divBdr>
                    <w:top w:val="none" w:sz="0" w:space="0" w:color="auto"/>
                    <w:left w:val="none" w:sz="0" w:space="0" w:color="auto"/>
                    <w:bottom w:val="none" w:sz="0" w:space="0" w:color="auto"/>
                    <w:right w:val="none" w:sz="0" w:space="0" w:color="auto"/>
                  </w:divBdr>
                </w:div>
                <w:div w:id="1694184930">
                  <w:marLeft w:val="480"/>
                  <w:marRight w:val="0"/>
                  <w:marTop w:val="0"/>
                  <w:marBottom w:val="0"/>
                  <w:divBdr>
                    <w:top w:val="none" w:sz="0" w:space="0" w:color="auto"/>
                    <w:left w:val="none" w:sz="0" w:space="0" w:color="auto"/>
                    <w:bottom w:val="none" w:sz="0" w:space="0" w:color="auto"/>
                    <w:right w:val="none" w:sz="0" w:space="0" w:color="auto"/>
                  </w:divBdr>
                </w:div>
                <w:div w:id="876627826">
                  <w:marLeft w:val="480"/>
                  <w:marRight w:val="0"/>
                  <w:marTop w:val="0"/>
                  <w:marBottom w:val="0"/>
                  <w:divBdr>
                    <w:top w:val="none" w:sz="0" w:space="0" w:color="auto"/>
                    <w:left w:val="none" w:sz="0" w:space="0" w:color="auto"/>
                    <w:bottom w:val="none" w:sz="0" w:space="0" w:color="auto"/>
                    <w:right w:val="none" w:sz="0" w:space="0" w:color="auto"/>
                  </w:divBdr>
                </w:div>
                <w:div w:id="2075007711">
                  <w:marLeft w:val="480"/>
                  <w:marRight w:val="0"/>
                  <w:marTop w:val="0"/>
                  <w:marBottom w:val="0"/>
                  <w:divBdr>
                    <w:top w:val="none" w:sz="0" w:space="0" w:color="auto"/>
                    <w:left w:val="none" w:sz="0" w:space="0" w:color="auto"/>
                    <w:bottom w:val="none" w:sz="0" w:space="0" w:color="auto"/>
                    <w:right w:val="none" w:sz="0" w:space="0" w:color="auto"/>
                  </w:divBdr>
                </w:div>
                <w:div w:id="1554998513">
                  <w:marLeft w:val="480"/>
                  <w:marRight w:val="0"/>
                  <w:marTop w:val="0"/>
                  <w:marBottom w:val="0"/>
                  <w:divBdr>
                    <w:top w:val="none" w:sz="0" w:space="0" w:color="auto"/>
                    <w:left w:val="none" w:sz="0" w:space="0" w:color="auto"/>
                    <w:bottom w:val="none" w:sz="0" w:space="0" w:color="auto"/>
                    <w:right w:val="none" w:sz="0" w:space="0" w:color="auto"/>
                  </w:divBdr>
                </w:div>
                <w:div w:id="520361825">
                  <w:marLeft w:val="480"/>
                  <w:marRight w:val="0"/>
                  <w:marTop w:val="0"/>
                  <w:marBottom w:val="0"/>
                  <w:divBdr>
                    <w:top w:val="none" w:sz="0" w:space="0" w:color="auto"/>
                    <w:left w:val="none" w:sz="0" w:space="0" w:color="auto"/>
                    <w:bottom w:val="none" w:sz="0" w:space="0" w:color="auto"/>
                    <w:right w:val="none" w:sz="0" w:space="0" w:color="auto"/>
                  </w:divBdr>
                </w:div>
                <w:div w:id="1869640528">
                  <w:marLeft w:val="480"/>
                  <w:marRight w:val="0"/>
                  <w:marTop w:val="0"/>
                  <w:marBottom w:val="0"/>
                  <w:divBdr>
                    <w:top w:val="none" w:sz="0" w:space="0" w:color="auto"/>
                    <w:left w:val="none" w:sz="0" w:space="0" w:color="auto"/>
                    <w:bottom w:val="none" w:sz="0" w:space="0" w:color="auto"/>
                    <w:right w:val="none" w:sz="0" w:space="0" w:color="auto"/>
                  </w:divBdr>
                </w:div>
                <w:div w:id="1902397225">
                  <w:marLeft w:val="480"/>
                  <w:marRight w:val="0"/>
                  <w:marTop w:val="0"/>
                  <w:marBottom w:val="0"/>
                  <w:divBdr>
                    <w:top w:val="none" w:sz="0" w:space="0" w:color="auto"/>
                    <w:left w:val="none" w:sz="0" w:space="0" w:color="auto"/>
                    <w:bottom w:val="none" w:sz="0" w:space="0" w:color="auto"/>
                    <w:right w:val="none" w:sz="0" w:space="0" w:color="auto"/>
                  </w:divBdr>
                </w:div>
                <w:div w:id="258414186">
                  <w:marLeft w:val="480"/>
                  <w:marRight w:val="0"/>
                  <w:marTop w:val="0"/>
                  <w:marBottom w:val="0"/>
                  <w:divBdr>
                    <w:top w:val="none" w:sz="0" w:space="0" w:color="auto"/>
                    <w:left w:val="none" w:sz="0" w:space="0" w:color="auto"/>
                    <w:bottom w:val="none" w:sz="0" w:space="0" w:color="auto"/>
                    <w:right w:val="none" w:sz="0" w:space="0" w:color="auto"/>
                  </w:divBdr>
                </w:div>
                <w:div w:id="9070634">
                  <w:marLeft w:val="480"/>
                  <w:marRight w:val="0"/>
                  <w:marTop w:val="0"/>
                  <w:marBottom w:val="0"/>
                  <w:divBdr>
                    <w:top w:val="none" w:sz="0" w:space="0" w:color="auto"/>
                    <w:left w:val="none" w:sz="0" w:space="0" w:color="auto"/>
                    <w:bottom w:val="none" w:sz="0" w:space="0" w:color="auto"/>
                    <w:right w:val="none" w:sz="0" w:space="0" w:color="auto"/>
                  </w:divBdr>
                </w:div>
                <w:div w:id="986082916">
                  <w:marLeft w:val="480"/>
                  <w:marRight w:val="0"/>
                  <w:marTop w:val="0"/>
                  <w:marBottom w:val="0"/>
                  <w:divBdr>
                    <w:top w:val="none" w:sz="0" w:space="0" w:color="auto"/>
                    <w:left w:val="none" w:sz="0" w:space="0" w:color="auto"/>
                    <w:bottom w:val="none" w:sz="0" w:space="0" w:color="auto"/>
                    <w:right w:val="none" w:sz="0" w:space="0" w:color="auto"/>
                  </w:divBdr>
                </w:div>
                <w:div w:id="574123105">
                  <w:marLeft w:val="480"/>
                  <w:marRight w:val="0"/>
                  <w:marTop w:val="0"/>
                  <w:marBottom w:val="0"/>
                  <w:divBdr>
                    <w:top w:val="none" w:sz="0" w:space="0" w:color="auto"/>
                    <w:left w:val="none" w:sz="0" w:space="0" w:color="auto"/>
                    <w:bottom w:val="none" w:sz="0" w:space="0" w:color="auto"/>
                    <w:right w:val="none" w:sz="0" w:space="0" w:color="auto"/>
                  </w:divBdr>
                </w:div>
                <w:div w:id="1743677295">
                  <w:marLeft w:val="480"/>
                  <w:marRight w:val="0"/>
                  <w:marTop w:val="0"/>
                  <w:marBottom w:val="0"/>
                  <w:divBdr>
                    <w:top w:val="none" w:sz="0" w:space="0" w:color="auto"/>
                    <w:left w:val="none" w:sz="0" w:space="0" w:color="auto"/>
                    <w:bottom w:val="none" w:sz="0" w:space="0" w:color="auto"/>
                    <w:right w:val="none" w:sz="0" w:space="0" w:color="auto"/>
                  </w:divBdr>
                </w:div>
                <w:div w:id="819345691">
                  <w:marLeft w:val="480"/>
                  <w:marRight w:val="0"/>
                  <w:marTop w:val="0"/>
                  <w:marBottom w:val="0"/>
                  <w:divBdr>
                    <w:top w:val="none" w:sz="0" w:space="0" w:color="auto"/>
                    <w:left w:val="none" w:sz="0" w:space="0" w:color="auto"/>
                    <w:bottom w:val="none" w:sz="0" w:space="0" w:color="auto"/>
                    <w:right w:val="none" w:sz="0" w:space="0" w:color="auto"/>
                  </w:divBdr>
                </w:div>
                <w:div w:id="1192456243">
                  <w:marLeft w:val="480"/>
                  <w:marRight w:val="0"/>
                  <w:marTop w:val="0"/>
                  <w:marBottom w:val="0"/>
                  <w:divBdr>
                    <w:top w:val="none" w:sz="0" w:space="0" w:color="auto"/>
                    <w:left w:val="none" w:sz="0" w:space="0" w:color="auto"/>
                    <w:bottom w:val="none" w:sz="0" w:space="0" w:color="auto"/>
                    <w:right w:val="none" w:sz="0" w:space="0" w:color="auto"/>
                  </w:divBdr>
                </w:div>
                <w:div w:id="235012715">
                  <w:marLeft w:val="480"/>
                  <w:marRight w:val="0"/>
                  <w:marTop w:val="0"/>
                  <w:marBottom w:val="0"/>
                  <w:divBdr>
                    <w:top w:val="none" w:sz="0" w:space="0" w:color="auto"/>
                    <w:left w:val="none" w:sz="0" w:space="0" w:color="auto"/>
                    <w:bottom w:val="none" w:sz="0" w:space="0" w:color="auto"/>
                    <w:right w:val="none" w:sz="0" w:space="0" w:color="auto"/>
                  </w:divBdr>
                </w:div>
                <w:div w:id="949046486">
                  <w:marLeft w:val="480"/>
                  <w:marRight w:val="0"/>
                  <w:marTop w:val="0"/>
                  <w:marBottom w:val="0"/>
                  <w:divBdr>
                    <w:top w:val="none" w:sz="0" w:space="0" w:color="auto"/>
                    <w:left w:val="none" w:sz="0" w:space="0" w:color="auto"/>
                    <w:bottom w:val="none" w:sz="0" w:space="0" w:color="auto"/>
                    <w:right w:val="none" w:sz="0" w:space="0" w:color="auto"/>
                  </w:divBdr>
                </w:div>
                <w:div w:id="1563180440">
                  <w:marLeft w:val="480"/>
                  <w:marRight w:val="0"/>
                  <w:marTop w:val="0"/>
                  <w:marBottom w:val="0"/>
                  <w:divBdr>
                    <w:top w:val="none" w:sz="0" w:space="0" w:color="auto"/>
                    <w:left w:val="none" w:sz="0" w:space="0" w:color="auto"/>
                    <w:bottom w:val="none" w:sz="0" w:space="0" w:color="auto"/>
                    <w:right w:val="none" w:sz="0" w:space="0" w:color="auto"/>
                  </w:divBdr>
                </w:div>
                <w:div w:id="282884673">
                  <w:marLeft w:val="480"/>
                  <w:marRight w:val="0"/>
                  <w:marTop w:val="0"/>
                  <w:marBottom w:val="0"/>
                  <w:divBdr>
                    <w:top w:val="none" w:sz="0" w:space="0" w:color="auto"/>
                    <w:left w:val="none" w:sz="0" w:space="0" w:color="auto"/>
                    <w:bottom w:val="none" w:sz="0" w:space="0" w:color="auto"/>
                    <w:right w:val="none" w:sz="0" w:space="0" w:color="auto"/>
                  </w:divBdr>
                </w:div>
                <w:div w:id="983512097">
                  <w:marLeft w:val="480"/>
                  <w:marRight w:val="0"/>
                  <w:marTop w:val="0"/>
                  <w:marBottom w:val="0"/>
                  <w:divBdr>
                    <w:top w:val="none" w:sz="0" w:space="0" w:color="auto"/>
                    <w:left w:val="none" w:sz="0" w:space="0" w:color="auto"/>
                    <w:bottom w:val="none" w:sz="0" w:space="0" w:color="auto"/>
                    <w:right w:val="none" w:sz="0" w:space="0" w:color="auto"/>
                  </w:divBdr>
                </w:div>
                <w:div w:id="1969504096">
                  <w:marLeft w:val="480"/>
                  <w:marRight w:val="0"/>
                  <w:marTop w:val="0"/>
                  <w:marBottom w:val="0"/>
                  <w:divBdr>
                    <w:top w:val="none" w:sz="0" w:space="0" w:color="auto"/>
                    <w:left w:val="none" w:sz="0" w:space="0" w:color="auto"/>
                    <w:bottom w:val="none" w:sz="0" w:space="0" w:color="auto"/>
                    <w:right w:val="none" w:sz="0" w:space="0" w:color="auto"/>
                  </w:divBdr>
                </w:div>
                <w:div w:id="1448890764">
                  <w:marLeft w:val="480"/>
                  <w:marRight w:val="0"/>
                  <w:marTop w:val="0"/>
                  <w:marBottom w:val="0"/>
                  <w:divBdr>
                    <w:top w:val="none" w:sz="0" w:space="0" w:color="auto"/>
                    <w:left w:val="none" w:sz="0" w:space="0" w:color="auto"/>
                    <w:bottom w:val="none" w:sz="0" w:space="0" w:color="auto"/>
                    <w:right w:val="none" w:sz="0" w:space="0" w:color="auto"/>
                  </w:divBdr>
                </w:div>
                <w:div w:id="410660965">
                  <w:marLeft w:val="480"/>
                  <w:marRight w:val="0"/>
                  <w:marTop w:val="0"/>
                  <w:marBottom w:val="0"/>
                  <w:divBdr>
                    <w:top w:val="none" w:sz="0" w:space="0" w:color="auto"/>
                    <w:left w:val="none" w:sz="0" w:space="0" w:color="auto"/>
                    <w:bottom w:val="none" w:sz="0" w:space="0" w:color="auto"/>
                    <w:right w:val="none" w:sz="0" w:space="0" w:color="auto"/>
                  </w:divBdr>
                </w:div>
              </w:divsChild>
            </w:div>
            <w:div w:id="234631499">
              <w:marLeft w:val="0"/>
              <w:marRight w:val="0"/>
              <w:marTop w:val="0"/>
              <w:marBottom w:val="0"/>
              <w:divBdr>
                <w:top w:val="none" w:sz="0" w:space="0" w:color="auto"/>
                <w:left w:val="none" w:sz="0" w:space="0" w:color="auto"/>
                <w:bottom w:val="none" w:sz="0" w:space="0" w:color="auto"/>
                <w:right w:val="none" w:sz="0" w:space="0" w:color="auto"/>
              </w:divBdr>
              <w:divsChild>
                <w:div w:id="1971016573">
                  <w:marLeft w:val="480"/>
                  <w:marRight w:val="0"/>
                  <w:marTop w:val="0"/>
                  <w:marBottom w:val="0"/>
                  <w:divBdr>
                    <w:top w:val="none" w:sz="0" w:space="0" w:color="auto"/>
                    <w:left w:val="none" w:sz="0" w:space="0" w:color="auto"/>
                    <w:bottom w:val="none" w:sz="0" w:space="0" w:color="auto"/>
                    <w:right w:val="none" w:sz="0" w:space="0" w:color="auto"/>
                  </w:divBdr>
                </w:div>
                <w:div w:id="1938517022">
                  <w:marLeft w:val="480"/>
                  <w:marRight w:val="0"/>
                  <w:marTop w:val="0"/>
                  <w:marBottom w:val="0"/>
                  <w:divBdr>
                    <w:top w:val="none" w:sz="0" w:space="0" w:color="auto"/>
                    <w:left w:val="none" w:sz="0" w:space="0" w:color="auto"/>
                    <w:bottom w:val="none" w:sz="0" w:space="0" w:color="auto"/>
                    <w:right w:val="none" w:sz="0" w:space="0" w:color="auto"/>
                  </w:divBdr>
                </w:div>
                <w:div w:id="1445003754">
                  <w:marLeft w:val="480"/>
                  <w:marRight w:val="0"/>
                  <w:marTop w:val="0"/>
                  <w:marBottom w:val="0"/>
                  <w:divBdr>
                    <w:top w:val="none" w:sz="0" w:space="0" w:color="auto"/>
                    <w:left w:val="none" w:sz="0" w:space="0" w:color="auto"/>
                    <w:bottom w:val="none" w:sz="0" w:space="0" w:color="auto"/>
                    <w:right w:val="none" w:sz="0" w:space="0" w:color="auto"/>
                  </w:divBdr>
                </w:div>
                <w:div w:id="2137528200">
                  <w:marLeft w:val="480"/>
                  <w:marRight w:val="0"/>
                  <w:marTop w:val="0"/>
                  <w:marBottom w:val="0"/>
                  <w:divBdr>
                    <w:top w:val="none" w:sz="0" w:space="0" w:color="auto"/>
                    <w:left w:val="none" w:sz="0" w:space="0" w:color="auto"/>
                    <w:bottom w:val="none" w:sz="0" w:space="0" w:color="auto"/>
                    <w:right w:val="none" w:sz="0" w:space="0" w:color="auto"/>
                  </w:divBdr>
                </w:div>
                <w:div w:id="1226842197">
                  <w:marLeft w:val="480"/>
                  <w:marRight w:val="0"/>
                  <w:marTop w:val="0"/>
                  <w:marBottom w:val="0"/>
                  <w:divBdr>
                    <w:top w:val="none" w:sz="0" w:space="0" w:color="auto"/>
                    <w:left w:val="none" w:sz="0" w:space="0" w:color="auto"/>
                    <w:bottom w:val="none" w:sz="0" w:space="0" w:color="auto"/>
                    <w:right w:val="none" w:sz="0" w:space="0" w:color="auto"/>
                  </w:divBdr>
                </w:div>
                <w:div w:id="1639187485">
                  <w:marLeft w:val="480"/>
                  <w:marRight w:val="0"/>
                  <w:marTop w:val="0"/>
                  <w:marBottom w:val="0"/>
                  <w:divBdr>
                    <w:top w:val="none" w:sz="0" w:space="0" w:color="auto"/>
                    <w:left w:val="none" w:sz="0" w:space="0" w:color="auto"/>
                    <w:bottom w:val="none" w:sz="0" w:space="0" w:color="auto"/>
                    <w:right w:val="none" w:sz="0" w:space="0" w:color="auto"/>
                  </w:divBdr>
                </w:div>
                <w:div w:id="1413812921">
                  <w:marLeft w:val="480"/>
                  <w:marRight w:val="0"/>
                  <w:marTop w:val="0"/>
                  <w:marBottom w:val="0"/>
                  <w:divBdr>
                    <w:top w:val="none" w:sz="0" w:space="0" w:color="auto"/>
                    <w:left w:val="none" w:sz="0" w:space="0" w:color="auto"/>
                    <w:bottom w:val="none" w:sz="0" w:space="0" w:color="auto"/>
                    <w:right w:val="none" w:sz="0" w:space="0" w:color="auto"/>
                  </w:divBdr>
                </w:div>
                <w:div w:id="1177692180">
                  <w:marLeft w:val="480"/>
                  <w:marRight w:val="0"/>
                  <w:marTop w:val="0"/>
                  <w:marBottom w:val="0"/>
                  <w:divBdr>
                    <w:top w:val="none" w:sz="0" w:space="0" w:color="auto"/>
                    <w:left w:val="none" w:sz="0" w:space="0" w:color="auto"/>
                    <w:bottom w:val="none" w:sz="0" w:space="0" w:color="auto"/>
                    <w:right w:val="none" w:sz="0" w:space="0" w:color="auto"/>
                  </w:divBdr>
                </w:div>
                <w:div w:id="585655790">
                  <w:marLeft w:val="480"/>
                  <w:marRight w:val="0"/>
                  <w:marTop w:val="0"/>
                  <w:marBottom w:val="0"/>
                  <w:divBdr>
                    <w:top w:val="none" w:sz="0" w:space="0" w:color="auto"/>
                    <w:left w:val="none" w:sz="0" w:space="0" w:color="auto"/>
                    <w:bottom w:val="none" w:sz="0" w:space="0" w:color="auto"/>
                    <w:right w:val="none" w:sz="0" w:space="0" w:color="auto"/>
                  </w:divBdr>
                </w:div>
                <w:div w:id="150409008">
                  <w:marLeft w:val="480"/>
                  <w:marRight w:val="0"/>
                  <w:marTop w:val="0"/>
                  <w:marBottom w:val="0"/>
                  <w:divBdr>
                    <w:top w:val="none" w:sz="0" w:space="0" w:color="auto"/>
                    <w:left w:val="none" w:sz="0" w:space="0" w:color="auto"/>
                    <w:bottom w:val="none" w:sz="0" w:space="0" w:color="auto"/>
                    <w:right w:val="none" w:sz="0" w:space="0" w:color="auto"/>
                  </w:divBdr>
                </w:div>
                <w:div w:id="989678255">
                  <w:marLeft w:val="480"/>
                  <w:marRight w:val="0"/>
                  <w:marTop w:val="0"/>
                  <w:marBottom w:val="0"/>
                  <w:divBdr>
                    <w:top w:val="none" w:sz="0" w:space="0" w:color="auto"/>
                    <w:left w:val="none" w:sz="0" w:space="0" w:color="auto"/>
                    <w:bottom w:val="none" w:sz="0" w:space="0" w:color="auto"/>
                    <w:right w:val="none" w:sz="0" w:space="0" w:color="auto"/>
                  </w:divBdr>
                </w:div>
                <w:div w:id="679894239">
                  <w:marLeft w:val="480"/>
                  <w:marRight w:val="0"/>
                  <w:marTop w:val="0"/>
                  <w:marBottom w:val="0"/>
                  <w:divBdr>
                    <w:top w:val="none" w:sz="0" w:space="0" w:color="auto"/>
                    <w:left w:val="none" w:sz="0" w:space="0" w:color="auto"/>
                    <w:bottom w:val="none" w:sz="0" w:space="0" w:color="auto"/>
                    <w:right w:val="none" w:sz="0" w:space="0" w:color="auto"/>
                  </w:divBdr>
                </w:div>
                <w:div w:id="110438588">
                  <w:marLeft w:val="480"/>
                  <w:marRight w:val="0"/>
                  <w:marTop w:val="0"/>
                  <w:marBottom w:val="0"/>
                  <w:divBdr>
                    <w:top w:val="none" w:sz="0" w:space="0" w:color="auto"/>
                    <w:left w:val="none" w:sz="0" w:space="0" w:color="auto"/>
                    <w:bottom w:val="none" w:sz="0" w:space="0" w:color="auto"/>
                    <w:right w:val="none" w:sz="0" w:space="0" w:color="auto"/>
                  </w:divBdr>
                </w:div>
                <w:div w:id="1292325966">
                  <w:marLeft w:val="480"/>
                  <w:marRight w:val="0"/>
                  <w:marTop w:val="0"/>
                  <w:marBottom w:val="0"/>
                  <w:divBdr>
                    <w:top w:val="none" w:sz="0" w:space="0" w:color="auto"/>
                    <w:left w:val="none" w:sz="0" w:space="0" w:color="auto"/>
                    <w:bottom w:val="none" w:sz="0" w:space="0" w:color="auto"/>
                    <w:right w:val="none" w:sz="0" w:space="0" w:color="auto"/>
                  </w:divBdr>
                </w:div>
                <w:div w:id="1188716595">
                  <w:marLeft w:val="480"/>
                  <w:marRight w:val="0"/>
                  <w:marTop w:val="0"/>
                  <w:marBottom w:val="0"/>
                  <w:divBdr>
                    <w:top w:val="none" w:sz="0" w:space="0" w:color="auto"/>
                    <w:left w:val="none" w:sz="0" w:space="0" w:color="auto"/>
                    <w:bottom w:val="none" w:sz="0" w:space="0" w:color="auto"/>
                    <w:right w:val="none" w:sz="0" w:space="0" w:color="auto"/>
                  </w:divBdr>
                </w:div>
                <w:div w:id="488056752">
                  <w:marLeft w:val="480"/>
                  <w:marRight w:val="0"/>
                  <w:marTop w:val="0"/>
                  <w:marBottom w:val="0"/>
                  <w:divBdr>
                    <w:top w:val="none" w:sz="0" w:space="0" w:color="auto"/>
                    <w:left w:val="none" w:sz="0" w:space="0" w:color="auto"/>
                    <w:bottom w:val="none" w:sz="0" w:space="0" w:color="auto"/>
                    <w:right w:val="none" w:sz="0" w:space="0" w:color="auto"/>
                  </w:divBdr>
                </w:div>
                <w:div w:id="665866366">
                  <w:marLeft w:val="480"/>
                  <w:marRight w:val="0"/>
                  <w:marTop w:val="0"/>
                  <w:marBottom w:val="0"/>
                  <w:divBdr>
                    <w:top w:val="none" w:sz="0" w:space="0" w:color="auto"/>
                    <w:left w:val="none" w:sz="0" w:space="0" w:color="auto"/>
                    <w:bottom w:val="none" w:sz="0" w:space="0" w:color="auto"/>
                    <w:right w:val="none" w:sz="0" w:space="0" w:color="auto"/>
                  </w:divBdr>
                </w:div>
                <w:div w:id="467819401">
                  <w:marLeft w:val="480"/>
                  <w:marRight w:val="0"/>
                  <w:marTop w:val="0"/>
                  <w:marBottom w:val="0"/>
                  <w:divBdr>
                    <w:top w:val="none" w:sz="0" w:space="0" w:color="auto"/>
                    <w:left w:val="none" w:sz="0" w:space="0" w:color="auto"/>
                    <w:bottom w:val="none" w:sz="0" w:space="0" w:color="auto"/>
                    <w:right w:val="none" w:sz="0" w:space="0" w:color="auto"/>
                  </w:divBdr>
                </w:div>
                <w:div w:id="1015301813">
                  <w:marLeft w:val="480"/>
                  <w:marRight w:val="0"/>
                  <w:marTop w:val="0"/>
                  <w:marBottom w:val="0"/>
                  <w:divBdr>
                    <w:top w:val="none" w:sz="0" w:space="0" w:color="auto"/>
                    <w:left w:val="none" w:sz="0" w:space="0" w:color="auto"/>
                    <w:bottom w:val="none" w:sz="0" w:space="0" w:color="auto"/>
                    <w:right w:val="none" w:sz="0" w:space="0" w:color="auto"/>
                  </w:divBdr>
                </w:div>
                <w:div w:id="537426226">
                  <w:marLeft w:val="480"/>
                  <w:marRight w:val="0"/>
                  <w:marTop w:val="0"/>
                  <w:marBottom w:val="0"/>
                  <w:divBdr>
                    <w:top w:val="none" w:sz="0" w:space="0" w:color="auto"/>
                    <w:left w:val="none" w:sz="0" w:space="0" w:color="auto"/>
                    <w:bottom w:val="none" w:sz="0" w:space="0" w:color="auto"/>
                    <w:right w:val="none" w:sz="0" w:space="0" w:color="auto"/>
                  </w:divBdr>
                </w:div>
                <w:div w:id="523399360">
                  <w:marLeft w:val="480"/>
                  <w:marRight w:val="0"/>
                  <w:marTop w:val="0"/>
                  <w:marBottom w:val="0"/>
                  <w:divBdr>
                    <w:top w:val="none" w:sz="0" w:space="0" w:color="auto"/>
                    <w:left w:val="none" w:sz="0" w:space="0" w:color="auto"/>
                    <w:bottom w:val="none" w:sz="0" w:space="0" w:color="auto"/>
                    <w:right w:val="none" w:sz="0" w:space="0" w:color="auto"/>
                  </w:divBdr>
                </w:div>
                <w:div w:id="466971361">
                  <w:marLeft w:val="480"/>
                  <w:marRight w:val="0"/>
                  <w:marTop w:val="0"/>
                  <w:marBottom w:val="0"/>
                  <w:divBdr>
                    <w:top w:val="none" w:sz="0" w:space="0" w:color="auto"/>
                    <w:left w:val="none" w:sz="0" w:space="0" w:color="auto"/>
                    <w:bottom w:val="none" w:sz="0" w:space="0" w:color="auto"/>
                    <w:right w:val="none" w:sz="0" w:space="0" w:color="auto"/>
                  </w:divBdr>
                </w:div>
                <w:div w:id="1462772609">
                  <w:marLeft w:val="480"/>
                  <w:marRight w:val="0"/>
                  <w:marTop w:val="0"/>
                  <w:marBottom w:val="0"/>
                  <w:divBdr>
                    <w:top w:val="none" w:sz="0" w:space="0" w:color="auto"/>
                    <w:left w:val="none" w:sz="0" w:space="0" w:color="auto"/>
                    <w:bottom w:val="none" w:sz="0" w:space="0" w:color="auto"/>
                    <w:right w:val="none" w:sz="0" w:space="0" w:color="auto"/>
                  </w:divBdr>
                </w:div>
                <w:div w:id="831217844">
                  <w:marLeft w:val="480"/>
                  <w:marRight w:val="0"/>
                  <w:marTop w:val="0"/>
                  <w:marBottom w:val="0"/>
                  <w:divBdr>
                    <w:top w:val="none" w:sz="0" w:space="0" w:color="auto"/>
                    <w:left w:val="none" w:sz="0" w:space="0" w:color="auto"/>
                    <w:bottom w:val="none" w:sz="0" w:space="0" w:color="auto"/>
                    <w:right w:val="none" w:sz="0" w:space="0" w:color="auto"/>
                  </w:divBdr>
                </w:div>
                <w:div w:id="2067989526">
                  <w:marLeft w:val="480"/>
                  <w:marRight w:val="0"/>
                  <w:marTop w:val="0"/>
                  <w:marBottom w:val="0"/>
                  <w:divBdr>
                    <w:top w:val="none" w:sz="0" w:space="0" w:color="auto"/>
                    <w:left w:val="none" w:sz="0" w:space="0" w:color="auto"/>
                    <w:bottom w:val="none" w:sz="0" w:space="0" w:color="auto"/>
                    <w:right w:val="none" w:sz="0" w:space="0" w:color="auto"/>
                  </w:divBdr>
                </w:div>
                <w:div w:id="1047488931">
                  <w:marLeft w:val="480"/>
                  <w:marRight w:val="0"/>
                  <w:marTop w:val="0"/>
                  <w:marBottom w:val="0"/>
                  <w:divBdr>
                    <w:top w:val="none" w:sz="0" w:space="0" w:color="auto"/>
                    <w:left w:val="none" w:sz="0" w:space="0" w:color="auto"/>
                    <w:bottom w:val="none" w:sz="0" w:space="0" w:color="auto"/>
                    <w:right w:val="none" w:sz="0" w:space="0" w:color="auto"/>
                  </w:divBdr>
                </w:div>
                <w:div w:id="811602760">
                  <w:marLeft w:val="480"/>
                  <w:marRight w:val="0"/>
                  <w:marTop w:val="0"/>
                  <w:marBottom w:val="0"/>
                  <w:divBdr>
                    <w:top w:val="none" w:sz="0" w:space="0" w:color="auto"/>
                    <w:left w:val="none" w:sz="0" w:space="0" w:color="auto"/>
                    <w:bottom w:val="none" w:sz="0" w:space="0" w:color="auto"/>
                    <w:right w:val="none" w:sz="0" w:space="0" w:color="auto"/>
                  </w:divBdr>
                </w:div>
                <w:div w:id="1143347729">
                  <w:marLeft w:val="480"/>
                  <w:marRight w:val="0"/>
                  <w:marTop w:val="0"/>
                  <w:marBottom w:val="0"/>
                  <w:divBdr>
                    <w:top w:val="none" w:sz="0" w:space="0" w:color="auto"/>
                    <w:left w:val="none" w:sz="0" w:space="0" w:color="auto"/>
                    <w:bottom w:val="none" w:sz="0" w:space="0" w:color="auto"/>
                    <w:right w:val="none" w:sz="0" w:space="0" w:color="auto"/>
                  </w:divBdr>
                </w:div>
              </w:divsChild>
            </w:div>
            <w:div w:id="28647531">
              <w:marLeft w:val="0"/>
              <w:marRight w:val="0"/>
              <w:marTop w:val="0"/>
              <w:marBottom w:val="0"/>
              <w:divBdr>
                <w:top w:val="none" w:sz="0" w:space="0" w:color="auto"/>
                <w:left w:val="none" w:sz="0" w:space="0" w:color="auto"/>
                <w:bottom w:val="none" w:sz="0" w:space="0" w:color="auto"/>
                <w:right w:val="none" w:sz="0" w:space="0" w:color="auto"/>
              </w:divBdr>
              <w:divsChild>
                <w:div w:id="1990132083">
                  <w:marLeft w:val="480"/>
                  <w:marRight w:val="0"/>
                  <w:marTop w:val="0"/>
                  <w:marBottom w:val="0"/>
                  <w:divBdr>
                    <w:top w:val="none" w:sz="0" w:space="0" w:color="auto"/>
                    <w:left w:val="none" w:sz="0" w:space="0" w:color="auto"/>
                    <w:bottom w:val="none" w:sz="0" w:space="0" w:color="auto"/>
                    <w:right w:val="none" w:sz="0" w:space="0" w:color="auto"/>
                  </w:divBdr>
                </w:div>
                <w:div w:id="701057866">
                  <w:marLeft w:val="480"/>
                  <w:marRight w:val="0"/>
                  <w:marTop w:val="0"/>
                  <w:marBottom w:val="0"/>
                  <w:divBdr>
                    <w:top w:val="none" w:sz="0" w:space="0" w:color="auto"/>
                    <w:left w:val="none" w:sz="0" w:space="0" w:color="auto"/>
                    <w:bottom w:val="none" w:sz="0" w:space="0" w:color="auto"/>
                    <w:right w:val="none" w:sz="0" w:space="0" w:color="auto"/>
                  </w:divBdr>
                </w:div>
                <w:div w:id="1995915186">
                  <w:marLeft w:val="480"/>
                  <w:marRight w:val="0"/>
                  <w:marTop w:val="0"/>
                  <w:marBottom w:val="0"/>
                  <w:divBdr>
                    <w:top w:val="none" w:sz="0" w:space="0" w:color="auto"/>
                    <w:left w:val="none" w:sz="0" w:space="0" w:color="auto"/>
                    <w:bottom w:val="none" w:sz="0" w:space="0" w:color="auto"/>
                    <w:right w:val="none" w:sz="0" w:space="0" w:color="auto"/>
                  </w:divBdr>
                </w:div>
                <w:div w:id="541748004">
                  <w:marLeft w:val="480"/>
                  <w:marRight w:val="0"/>
                  <w:marTop w:val="0"/>
                  <w:marBottom w:val="0"/>
                  <w:divBdr>
                    <w:top w:val="none" w:sz="0" w:space="0" w:color="auto"/>
                    <w:left w:val="none" w:sz="0" w:space="0" w:color="auto"/>
                    <w:bottom w:val="none" w:sz="0" w:space="0" w:color="auto"/>
                    <w:right w:val="none" w:sz="0" w:space="0" w:color="auto"/>
                  </w:divBdr>
                </w:div>
                <w:div w:id="1699116082">
                  <w:marLeft w:val="480"/>
                  <w:marRight w:val="0"/>
                  <w:marTop w:val="0"/>
                  <w:marBottom w:val="0"/>
                  <w:divBdr>
                    <w:top w:val="none" w:sz="0" w:space="0" w:color="auto"/>
                    <w:left w:val="none" w:sz="0" w:space="0" w:color="auto"/>
                    <w:bottom w:val="none" w:sz="0" w:space="0" w:color="auto"/>
                    <w:right w:val="none" w:sz="0" w:space="0" w:color="auto"/>
                  </w:divBdr>
                </w:div>
                <w:div w:id="1317032558">
                  <w:marLeft w:val="480"/>
                  <w:marRight w:val="0"/>
                  <w:marTop w:val="0"/>
                  <w:marBottom w:val="0"/>
                  <w:divBdr>
                    <w:top w:val="none" w:sz="0" w:space="0" w:color="auto"/>
                    <w:left w:val="none" w:sz="0" w:space="0" w:color="auto"/>
                    <w:bottom w:val="none" w:sz="0" w:space="0" w:color="auto"/>
                    <w:right w:val="none" w:sz="0" w:space="0" w:color="auto"/>
                  </w:divBdr>
                </w:div>
                <w:div w:id="1414858216">
                  <w:marLeft w:val="480"/>
                  <w:marRight w:val="0"/>
                  <w:marTop w:val="0"/>
                  <w:marBottom w:val="0"/>
                  <w:divBdr>
                    <w:top w:val="none" w:sz="0" w:space="0" w:color="auto"/>
                    <w:left w:val="none" w:sz="0" w:space="0" w:color="auto"/>
                    <w:bottom w:val="none" w:sz="0" w:space="0" w:color="auto"/>
                    <w:right w:val="none" w:sz="0" w:space="0" w:color="auto"/>
                  </w:divBdr>
                </w:div>
                <w:div w:id="765884501">
                  <w:marLeft w:val="480"/>
                  <w:marRight w:val="0"/>
                  <w:marTop w:val="0"/>
                  <w:marBottom w:val="0"/>
                  <w:divBdr>
                    <w:top w:val="none" w:sz="0" w:space="0" w:color="auto"/>
                    <w:left w:val="none" w:sz="0" w:space="0" w:color="auto"/>
                    <w:bottom w:val="none" w:sz="0" w:space="0" w:color="auto"/>
                    <w:right w:val="none" w:sz="0" w:space="0" w:color="auto"/>
                  </w:divBdr>
                </w:div>
                <w:div w:id="1960184162">
                  <w:marLeft w:val="480"/>
                  <w:marRight w:val="0"/>
                  <w:marTop w:val="0"/>
                  <w:marBottom w:val="0"/>
                  <w:divBdr>
                    <w:top w:val="none" w:sz="0" w:space="0" w:color="auto"/>
                    <w:left w:val="none" w:sz="0" w:space="0" w:color="auto"/>
                    <w:bottom w:val="none" w:sz="0" w:space="0" w:color="auto"/>
                    <w:right w:val="none" w:sz="0" w:space="0" w:color="auto"/>
                  </w:divBdr>
                </w:div>
                <w:div w:id="1986812004">
                  <w:marLeft w:val="480"/>
                  <w:marRight w:val="0"/>
                  <w:marTop w:val="0"/>
                  <w:marBottom w:val="0"/>
                  <w:divBdr>
                    <w:top w:val="none" w:sz="0" w:space="0" w:color="auto"/>
                    <w:left w:val="none" w:sz="0" w:space="0" w:color="auto"/>
                    <w:bottom w:val="none" w:sz="0" w:space="0" w:color="auto"/>
                    <w:right w:val="none" w:sz="0" w:space="0" w:color="auto"/>
                  </w:divBdr>
                </w:div>
                <w:div w:id="356008127">
                  <w:marLeft w:val="480"/>
                  <w:marRight w:val="0"/>
                  <w:marTop w:val="0"/>
                  <w:marBottom w:val="0"/>
                  <w:divBdr>
                    <w:top w:val="none" w:sz="0" w:space="0" w:color="auto"/>
                    <w:left w:val="none" w:sz="0" w:space="0" w:color="auto"/>
                    <w:bottom w:val="none" w:sz="0" w:space="0" w:color="auto"/>
                    <w:right w:val="none" w:sz="0" w:space="0" w:color="auto"/>
                  </w:divBdr>
                </w:div>
                <w:div w:id="1921786476">
                  <w:marLeft w:val="480"/>
                  <w:marRight w:val="0"/>
                  <w:marTop w:val="0"/>
                  <w:marBottom w:val="0"/>
                  <w:divBdr>
                    <w:top w:val="none" w:sz="0" w:space="0" w:color="auto"/>
                    <w:left w:val="none" w:sz="0" w:space="0" w:color="auto"/>
                    <w:bottom w:val="none" w:sz="0" w:space="0" w:color="auto"/>
                    <w:right w:val="none" w:sz="0" w:space="0" w:color="auto"/>
                  </w:divBdr>
                </w:div>
                <w:div w:id="171578409">
                  <w:marLeft w:val="480"/>
                  <w:marRight w:val="0"/>
                  <w:marTop w:val="0"/>
                  <w:marBottom w:val="0"/>
                  <w:divBdr>
                    <w:top w:val="none" w:sz="0" w:space="0" w:color="auto"/>
                    <w:left w:val="none" w:sz="0" w:space="0" w:color="auto"/>
                    <w:bottom w:val="none" w:sz="0" w:space="0" w:color="auto"/>
                    <w:right w:val="none" w:sz="0" w:space="0" w:color="auto"/>
                  </w:divBdr>
                </w:div>
                <w:div w:id="1902255583">
                  <w:marLeft w:val="480"/>
                  <w:marRight w:val="0"/>
                  <w:marTop w:val="0"/>
                  <w:marBottom w:val="0"/>
                  <w:divBdr>
                    <w:top w:val="none" w:sz="0" w:space="0" w:color="auto"/>
                    <w:left w:val="none" w:sz="0" w:space="0" w:color="auto"/>
                    <w:bottom w:val="none" w:sz="0" w:space="0" w:color="auto"/>
                    <w:right w:val="none" w:sz="0" w:space="0" w:color="auto"/>
                  </w:divBdr>
                </w:div>
                <w:div w:id="16781355">
                  <w:marLeft w:val="480"/>
                  <w:marRight w:val="0"/>
                  <w:marTop w:val="0"/>
                  <w:marBottom w:val="0"/>
                  <w:divBdr>
                    <w:top w:val="none" w:sz="0" w:space="0" w:color="auto"/>
                    <w:left w:val="none" w:sz="0" w:space="0" w:color="auto"/>
                    <w:bottom w:val="none" w:sz="0" w:space="0" w:color="auto"/>
                    <w:right w:val="none" w:sz="0" w:space="0" w:color="auto"/>
                  </w:divBdr>
                </w:div>
                <w:div w:id="1626086393">
                  <w:marLeft w:val="480"/>
                  <w:marRight w:val="0"/>
                  <w:marTop w:val="0"/>
                  <w:marBottom w:val="0"/>
                  <w:divBdr>
                    <w:top w:val="none" w:sz="0" w:space="0" w:color="auto"/>
                    <w:left w:val="none" w:sz="0" w:space="0" w:color="auto"/>
                    <w:bottom w:val="none" w:sz="0" w:space="0" w:color="auto"/>
                    <w:right w:val="none" w:sz="0" w:space="0" w:color="auto"/>
                  </w:divBdr>
                </w:div>
                <w:div w:id="661128124">
                  <w:marLeft w:val="480"/>
                  <w:marRight w:val="0"/>
                  <w:marTop w:val="0"/>
                  <w:marBottom w:val="0"/>
                  <w:divBdr>
                    <w:top w:val="none" w:sz="0" w:space="0" w:color="auto"/>
                    <w:left w:val="none" w:sz="0" w:space="0" w:color="auto"/>
                    <w:bottom w:val="none" w:sz="0" w:space="0" w:color="auto"/>
                    <w:right w:val="none" w:sz="0" w:space="0" w:color="auto"/>
                  </w:divBdr>
                </w:div>
                <w:div w:id="977733687">
                  <w:marLeft w:val="480"/>
                  <w:marRight w:val="0"/>
                  <w:marTop w:val="0"/>
                  <w:marBottom w:val="0"/>
                  <w:divBdr>
                    <w:top w:val="none" w:sz="0" w:space="0" w:color="auto"/>
                    <w:left w:val="none" w:sz="0" w:space="0" w:color="auto"/>
                    <w:bottom w:val="none" w:sz="0" w:space="0" w:color="auto"/>
                    <w:right w:val="none" w:sz="0" w:space="0" w:color="auto"/>
                  </w:divBdr>
                </w:div>
                <w:div w:id="986397619">
                  <w:marLeft w:val="480"/>
                  <w:marRight w:val="0"/>
                  <w:marTop w:val="0"/>
                  <w:marBottom w:val="0"/>
                  <w:divBdr>
                    <w:top w:val="none" w:sz="0" w:space="0" w:color="auto"/>
                    <w:left w:val="none" w:sz="0" w:space="0" w:color="auto"/>
                    <w:bottom w:val="none" w:sz="0" w:space="0" w:color="auto"/>
                    <w:right w:val="none" w:sz="0" w:space="0" w:color="auto"/>
                  </w:divBdr>
                </w:div>
                <w:div w:id="1614364032">
                  <w:marLeft w:val="480"/>
                  <w:marRight w:val="0"/>
                  <w:marTop w:val="0"/>
                  <w:marBottom w:val="0"/>
                  <w:divBdr>
                    <w:top w:val="none" w:sz="0" w:space="0" w:color="auto"/>
                    <w:left w:val="none" w:sz="0" w:space="0" w:color="auto"/>
                    <w:bottom w:val="none" w:sz="0" w:space="0" w:color="auto"/>
                    <w:right w:val="none" w:sz="0" w:space="0" w:color="auto"/>
                  </w:divBdr>
                </w:div>
                <w:div w:id="1956399271">
                  <w:marLeft w:val="480"/>
                  <w:marRight w:val="0"/>
                  <w:marTop w:val="0"/>
                  <w:marBottom w:val="0"/>
                  <w:divBdr>
                    <w:top w:val="none" w:sz="0" w:space="0" w:color="auto"/>
                    <w:left w:val="none" w:sz="0" w:space="0" w:color="auto"/>
                    <w:bottom w:val="none" w:sz="0" w:space="0" w:color="auto"/>
                    <w:right w:val="none" w:sz="0" w:space="0" w:color="auto"/>
                  </w:divBdr>
                </w:div>
                <w:div w:id="1427772961">
                  <w:marLeft w:val="480"/>
                  <w:marRight w:val="0"/>
                  <w:marTop w:val="0"/>
                  <w:marBottom w:val="0"/>
                  <w:divBdr>
                    <w:top w:val="none" w:sz="0" w:space="0" w:color="auto"/>
                    <w:left w:val="none" w:sz="0" w:space="0" w:color="auto"/>
                    <w:bottom w:val="none" w:sz="0" w:space="0" w:color="auto"/>
                    <w:right w:val="none" w:sz="0" w:space="0" w:color="auto"/>
                  </w:divBdr>
                </w:div>
                <w:div w:id="1975141365">
                  <w:marLeft w:val="480"/>
                  <w:marRight w:val="0"/>
                  <w:marTop w:val="0"/>
                  <w:marBottom w:val="0"/>
                  <w:divBdr>
                    <w:top w:val="none" w:sz="0" w:space="0" w:color="auto"/>
                    <w:left w:val="none" w:sz="0" w:space="0" w:color="auto"/>
                    <w:bottom w:val="none" w:sz="0" w:space="0" w:color="auto"/>
                    <w:right w:val="none" w:sz="0" w:space="0" w:color="auto"/>
                  </w:divBdr>
                </w:div>
                <w:div w:id="617224407">
                  <w:marLeft w:val="480"/>
                  <w:marRight w:val="0"/>
                  <w:marTop w:val="0"/>
                  <w:marBottom w:val="0"/>
                  <w:divBdr>
                    <w:top w:val="none" w:sz="0" w:space="0" w:color="auto"/>
                    <w:left w:val="none" w:sz="0" w:space="0" w:color="auto"/>
                    <w:bottom w:val="none" w:sz="0" w:space="0" w:color="auto"/>
                    <w:right w:val="none" w:sz="0" w:space="0" w:color="auto"/>
                  </w:divBdr>
                </w:div>
                <w:div w:id="33891113">
                  <w:marLeft w:val="480"/>
                  <w:marRight w:val="0"/>
                  <w:marTop w:val="0"/>
                  <w:marBottom w:val="0"/>
                  <w:divBdr>
                    <w:top w:val="none" w:sz="0" w:space="0" w:color="auto"/>
                    <w:left w:val="none" w:sz="0" w:space="0" w:color="auto"/>
                    <w:bottom w:val="none" w:sz="0" w:space="0" w:color="auto"/>
                    <w:right w:val="none" w:sz="0" w:space="0" w:color="auto"/>
                  </w:divBdr>
                </w:div>
                <w:div w:id="1881546365">
                  <w:marLeft w:val="480"/>
                  <w:marRight w:val="0"/>
                  <w:marTop w:val="0"/>
                  <w:marBottom w:val="0"/>
                  <w:divBdr>
                    <w:top w:val="none" w:sz="0" w:space="0" w:color="auto"/>
                    <w:left w:val="none" w:sz="0" w:space="0" w:color="auto"/>
                    <w:bottom w:val="none" w:sz="0" w:space="0" w:color="auto"/>
                    <w:right w:val="none" w:sz="0" w:space="0" w:color="auto"/>
                  </w:divBdr>
                </w:div>
                <w:div w:id="963805060">
                  <w:marLeft w:val="480"/>
                  <w:marRight w:val="0"/>
                  <w:marTop w:val="0"/>
                  <w:marBottom w:val="0"/>
                  <w:divBdr>
                    <w:top w:val="none" w:sz="0" w:space="0" w:color="auto"/>
                    <w:left w:val="none" w:sz="0" w:space="0" w:color="auto"/>
                    <w:bottom w:val="none" w:sz="0" w:space="0" w:color="auto"/>
                    <w:right w:val="none" w:sz="0" w:space="0" w:color="auto"/>
                  </w:divBdr>
                </w:div>
                <w:div w:id="203177558">
                  <w:marLeft w:val="480"/>
                  <w:marRight w:val="0"/>
                  <w:marTop w:val="0"/>
                  <w:marBottom w:val="0"/>
                  <w:divBdr>
                    <w:top w:val="none" w:sz="0" w:space="0" w:color="auto"/>
                    <w:left w:val="none" w:sz="0" w:space="0" w:color="auto"/>
                    <w:bottom w:val="none" w:sz="0" w:space="0" w:color="auto"/>
                    <w:right w:val="none" w:sz="0" w:space="0" w:color="auto"/>
                  </w:divBdr>
                </w:div>
              </w:divsChild>
            </w:div>
            <w:div w:id="104081176">
              <w:marLeft w:val="0"/>
              <w:marRight w:val="0"/>
              <w:marTop w:val="0"/>
              <w:marBottom w:val="0"/>
              <w:divBdr>
                <w:top w:val="none" w:sz="0" w:space="0" w:color="auto"/>
                <w:left w:val="none" w:sz="0" w:space="0" w:color="auto"/>
                <w:bottom w:val="none" w:sz="0" w:space="0" w:color="auto"/>
                <w:right w:val="none" w:sz="0" w:space="0" w:color="auto"/>
              </w:divBdr>
              <w:divsChild>
                <w:div w:id="1296253146">
                  <w:marLeft w:val="480"/>
                  <w:marRight w:val="0"/>
                  <w:marTop w:val="0"/>
                  <w:marBottom w:val="0"/>
                  <w:divBdr>
                    <w:top w:val="none" w:sz="0" w:space="0" w:color="auto"/>
                    <w:left w:val="none" w:sz="0" w:space="0" w:color="auto"/>
                    <w:bottom w:val="none" w:sz="0" w:space="0" w:color="auto"/>
                    <w:right w:val="none" w:sz="0" w:space="0" w:color="auto"/>
                  </w:divBdr>
                </w:div>
                <w:div w:id="258148675">
                  <w:marLeft w:val="480"/>
                  <w:marRight w:val="0"/>
                  <w:marTop w:val="0"/>
                  <w:marBottom w:val="0"/>
                  <w:divBdr>
                    <w:top w:val="none" w:sz="0" w:space="0" w:color="auto"/>
                    <w:left w:val="none" w:sz="0" w:space="0" w:color="auto"/>
                    <w:bottom w:val="none" w:sz="0" w:space="0" w:color="auto"/>
                    <w:right w:val="none" w:sz="0" w:space="0" w:color="auto"/>
                  </w:divBdr>
                </w:div>
                <w:div w:id="1291396865">
                  <w:marLeft w:val="480"/>
                  <w:marRight w:val="0"/>
                  <w:marTop w:val="0"/>
                  <w:marBottom w:val="0"/>
                  <w:divBdr>
                    <w:top w:val="none" w:sz="0" w:space="0" w:color="auto"/>
                    <w:left w:val="none" w:sz="0" w:space="0" w:color="auto"/>
                    <w:bottom w:val="none" w:sz="0" w:space="0" w:color="auto"/>
                    <w:right w:val="none" w:sz="0" w:space="0" w:color="auto"/>
                  </w:divBdr>
                </w:div>
                <w:div w:id="1523789073">
                  <w:marLeft w:val="480"/>
                  <w:marRight w:val="0"/>
                  <w:marTop w:val="0"/>
                  <w:marBottom w:val="0"/>
                  <w:divBdr>
                    <w:top w:val="none" w:sz="0" w:space="0" w:color="auto"/>
                    <w:left w:val="none" w:sz="0" w:space="0" w:color="auto"/>
                    <w:bottom w:val="none" w:sz="0" w:space="0" w:color="auto"/>
                    <w:right w:val="none" w:sz="0" w:space="0" w:color="auto"/>
                  </w:divBdr>
                </w:div>
                <w:div w:id="1799910199">
                  <w:marLeft w:val="480"/>
                  <w:marRight w:val="0"/>
                  <w:marTop w:val="0"/>
                  <w:marBottom w:val="0"/>
                  <w:divBdr>
                    <w:top w:val="none" w:sz="0" w:space="0" w:color="auto"/>
                    <w:left w:val="none" w:sz="0" w:space="0" w:color="auto"/>
                    <w:bottom w:val="none" w:sz="0" w:space="0" w:color="auto"/>
                    <w:right w:val="none" w:sz="0" w:space="0" w:color="auto"/>
                  </w:divBdr>
                </w:div>
                <w:div w:id="961963766">
                  <w:marLeft w:val="480"/>
                  <w:marRight w:val="0"/>
                  <w:marTop w:val="0"/>
                  <w:marBottom w:val="0"/>
                  <w:divBdr>
                    <w:top w:val="none" w:sz="0" w:space="0" w:color="auto"/>
                    <w:left w:val="none" w:sz="0" w:space="0" w:color="auto"/>
                    <w:bottom w:val="none" w:sz="0" w:space="0" w:color="auto"/>
                    <w:right w:val="none" w:sz="0" w:space="0" w:color="auto"/>
                  </w:divBdr>
                </w:div>
                <w:div w:id="294875355">
                  <w:marLeft w:val="480"/>
                  <w:marRight w:val="0"/>
                  <w:marTop w:val="0"/>
                  <w:marBottom w:val="0"/>
                  <w:divBdr>
                    <w:top w:val="none" w:sz="0" w:space="0" w:color="auto"/>
                    <w:left w:val="none" w:sz="0" w:space="0" w:color="auto"/>
                    <w:bottom w:val="none" w:sz="0" w:space="0" w:color="auto"/>
                    <w:right w:val="none" w:sz="0" w:space="0" w:color="auto"/>
                  </w:divBdr>
                </w:div>
                <w:div w:id="989938677">
                  <w:marLeft w:val="480"/>
                  <w:marRight w:val="0"/>
                  <w:marTop w:val="0"/>
                  <w:marBottom w:val="0"/>
                  <w:divBdr>
                    <w:top w:val="none" w:sz="0" w:space="0" w:color="auto"/>
                    <w:left w:val="none" w:sz="0" w:space="0" w:color="auto"/>
                    <w:bottom w:val="none" w:sz="0" w:space="0" w:color="auto"/>
                    <w:right w:val="none" w:sz="0" w:space="0" w:color="auto"/>
                  </w:divBdr>
                </w:div>
                <w:div w:id="456459464">
                  <w:marLeft w:val="480"/>
                  <w:marRight w:val="0"/>
                  <w:marTop w:val="0"/>
                  <w:marBottom w:val="0"/>
                  <w:divBdr>
                    <w:top w:val="none" w:sz="0" w:space="0" w:color="auto"/>
                    <w:left w:val="none" w:sz="0" w:space="0" w:color="auto"/>
                    <w:bottom w:val="none" w:sz="0" w:space="0" w:color="auto"/>
                    <w:right w:val="none" w:sz="0" w:space="0" w:color="auto"/>
                  </w:divBdr>
                </w:div>
                <w:div w:id="145515630">
                  <w:marLeft w:val="480"/>
                  <w:marRight w:val="0"/>
                  <w:marTop w:val="0"/>
                  <w:marBottom w:val="0"/>
                  <w:divBdr>
                    <w:top w:val="none" w:sz="0" w:space="0" w:color="auto"/>
                    <w:left w:val="none" w:sz="0" w:space="0" w:color="auto"/>
                    <w:bottom w:val="none" w:sz="0" w:space="0" w:color="auto"/>
                    <w:right w:val="none" w:sz="0" w:space="0" w:color="auto"/>
                  </w:divBdr>
                </w:div>
                <w:div w:id="2089383335">
                  <w:marLeft w:val="480"/>
                  <w:marRight w:val="0"/>
                  <w:marTop w:val="0"/>
                  <w:marBottom w:val="0"/>
                  <w:divBdr>
                    <w:top w:val="none" w:sz="0" w:space="0" w:color="auto"/>
                    <w:left w:val="none" w:sz="0" w:space="0" w:color="auto"/>
                    <w:bottom w:val="none" w:sz="0" w:space="0" w:color="auto"/>
                    <w:right w:val="none" w:sz="0" w:space="0" w:color="auto"/>
                  </w:divBdr>
                </w:div>
                <w:div w:id="1056126538">
                  <w:marLeft w:val="480"/>
                  <w:marRight w:val="0"/>
                  <w:marTop w:val="0"/>
                  <w:marBottom w:val="0"/>
                  <w:divBdr>
                    <w:top w:val="none" w:sz="0" w:space="0" w:color="auto"/>
                    <w:left w:val="none" w:sz="0" w:space="0" w:color="auto"/>
                    <w:bottom w:val="none" w:sz="0" w:space="0" w:color="auto"/>
                    <w:right w:val="none" w:sz="0" w:space="0" w:color="auto"/>
                  </w:divBdr>
                </w:div>
                <w:div w:id="1123617262">
                  <w:marLeft w:val="480"/>
                  <w:marRight w:val="0"/>
                  <w:marTop w:val="0"/>
                  <w:marBottom w:val="0"/>
                  <w:divBdr>
                    <w:top w:val="none" w:sz="0" w:space="0" w:color="auto"/>
                    <w:left w:val="none" w:sz="0" w:space="0" w:color="auto"/>
                    <w:bottom w:val="none" w:sz="0" w:space="0" w:color="auto"/>
                    <w:right w:val="none" w:sz="0" w:space="0" w:color="auto"/>
                  </w:divBdr>
                </w:div>
                <w:div w:id="2131783313">
                  <w:marLeft w:val="480"/>
                  <w:marRight w:val="0"/>
                  <w:marTop w:val="0"/>
                  <w:marBottom w:val="0"/>
                  <w:divBdr>
                    <w:top w:val="none" w:sz="0" w:space="0" w:color="auto"/>
                    <w:left w:val="none" w:sz="0" w:space="0" w:color="auto"/>
                    <w:bottom w:val="none" w:sz="0" w:space="0" w:color="auto"/>
                    <w:right w:val="none" w:sz="0" w:space="0" w:color="auto"/>
                  </w:divBdr>
                </w:div>
                <w:div w:id="1765415776">
                  <w:marLeft w:val="480"/>
                  <w:marRight w:val="0"/>
                  <w:marTop w:val="0"/>
                  <w:marBottom w:val="0"/>
                  <w:divBdr>
                    <w:top w:val="none" w:sz="0" w:space="0" w:color="auto"/>
                    <w:left w:val="none" w:sz="0" w:space="0" w:color="auto"/>
                    <w:bottom w:val="none" w:sz="0" w:space="0" w:color="auto"/>
                    <w:right w:val="none" w:sz="0" w:space="0" w:color="auto"/>
                  </w:divBdr>
                </w:div>
                <w:div w:id="805046170">
                  <w:marLeft w:val="480"/>
                  <w:marRight w:val="0"/>
                  <w:marTop w:val="0"/>
                  <w:marBottom w:val="0"/>
                  <w:divBdr>
                    <w:top w:val="none" w:sz="0" w:space="0" w:color="auto"/>
                    <w:left w:val="none" w:sz="0" w:space="0" w:color="auto"/>
                    <w:bottom w:val="none" w:sz="0" w:space="0" w:color="auto"/>
                    <w:right w:val="none" w:sz="0" w:space="0" w:color="auto"/>
                  </w:divBdr>
                </w:div>
                <w:div w:id="906840289">
                  <w:marLeft w:val="480"/>
                  <w:marRight w:val="0"/>
                  <w:marTop w:val="0"/>
                  <w:marBottom w:val="0"/>
                  <w:divBdr>
                    <w:top w:val="none" w:sz="0" w:space="0" w:color="auto"/>
                    <w:left w:val="none" w:sz="0" w:space="0" w:color="auto"/>
                    <w:bottom w:val="none" w:sz="0" w:space="0" w:color="auto"/>
                    <w:right w:val="none" w:sz="0" w:space="0" w:color="auto"/>
                  </w:divBdr>
                </w:div>
                <w:div w:id="1856454338">
                  <w:marLeft w:val="480"/>
                  <w:marRight w:val="0"/>
                  <w:marTop w:val="0"/>
                  <w:marBottom w:val="0"/>
                  <w:divBdr>
                    <w:top w:val="none" w:sz="0" w:space="0" w:color="auto"/>
                    <w:left w:val="none" w:sz="0" w:space="0" w:color="auto"/>
                    <w:bottom w:val="none" w:sz="0" w:space="0" w:color="auto"/>
                    <w:right w:val="none" w:sz="0" w:space="0" w:color="auto"/>
                  </w:divBdr>
                </w:div>
                <w:div w:id="1121150626">
                  <w:marLeft w:val="480"/>
                  <w:marRight w:val="0"/>
                  <w:marTop w:val="0"/>
                  <w:marBottom w:val="0"/>
                  <w:divBdr>
                    <w:top w:val="none" w:sz="0" w:space="0" w:color="auto"/>
                    <w:left w:val="none" w:sz="0" w:space="0" w:color="auto"/>
                    <w:bottom w:val="none" w:sz="0" w:space="0" w:color="auto"/>
                    <w:right w:val="none" w:sz="0" w:space="0" w:color="auto"/>
                  </w:divBdr>
                </w:div>
                <w:div w:id="1763991359">
                  <w:marLeft w:val="480"/>
                  <w:marRight w:val="0"/>
                  <w:marTop w:val="0"/>
                  <w:marBottom w:val="0"/>
                  <w:divBdr>
                    <w:top w:val="none" w:sz="0" w:space="0" w:color="auto"/>
                    <w:left w:val="none" w:sz="0" w:space="0" w:color="auto"/>
                    <w:bottom w:val="none" w:sz="0" w:space="0" w:color="auto"/>
                    <w:right w:val="none" w:sz="0" w:space="0" w:color="auto"/>
                  </w:divBdr>
                </w:div>
                <w:div w:id="215893054">
                  <w:marLeft w:val="480"/>
                  <w:marRight w:val="0"/>
                  <w:marTop w:val="0"/>
                  <w:marBottom w:val="0"/>
                  <w:divBdr>
                    <w:top w:val="none" w:sz="0" w:space="0" w:color="auto"/>
                    <w:left w:val="none" w:sz="0" w:space="0" w:color="auto"/>
                    <w:bottom w:val="none" w:sz="0" w:space="0" w:color="auto"/>
                    <w:right w:val="none" w:sz="0" w:space="0" w:color="auto"/>
                  </w:divBdr>
                </w:div>
                <w:div w:id="432939299">
                  <w:marLeft w:val="480"/>
                  <w:marRight w:val="0"/>
                  <w:marTop w:val="0"/>
                  <w:marBottom w:val="0"/>
                  <w:divBdr>
                    <w:top w:val="none" w:sz="0" w:space="0" w:color="auto"/>
                    <w:left w:val="none" w:sz="0" w:space="0" w:color="auto"/>
                    <w:bottom w:val="none" w:sz="0" w:space="0" w:color="auto"/>
                    <w:right w:val="none" w:sz="0" w:space="0" w:color="auto"/>
                  </w:divBdr>
                </w:div>
                <w:div w:id="1267805527">
                  <w:marLeft w:val="480"/>
                  <w:marRight w:val="0"/>
                  <w:marTop w:val="0"/>
                  <w:marBottom w:val="0"/>
                  <w:divBdr>
                    <w:top w:val="none" w:sz="0" w:space="0" w:color="auto"/>
                    <w:left w:val="none" w:sz="0" w:space="0" w:color="auto"/>
                    <w:bottom w:val="none" w:sz="0" w:space="0" w:color="auto"/>
                    <w:right w:val="none" w:sz="0" w:space="0" w:color="auto"/>
                  </w:divBdr>
                </w:div>
                <w:div w:id="1743943856">
                  <w:marLeft w:val="480"/>
                  <w:marRight w:val="0"/>
                  <w:marTop w:val="0"/>
                  <w:marBottom w:val="0"/>
                  <w:divBdr>
                    <w:top w:val="none" w:sz="0" w:space="0" w:color="auto"/>
                    <w:left w:val="none" w:sz="0" w:space="0" w:color="auto"/>
                    <w:bottom w:val="none" w:sz="0" w:space="0" w:color="auto"/>
                    <w:right w:val="none" w:sz="0" w:space="0" w:color="auto"/>
                  </w:divBdr>
                </w:div>
                <w:div w:id="860892824">
                  <w:marLeft w:val="480"/>
                  <w:marRight w:val="0"/>
                  <w:marTop w:val="0"/>
                  <w:marBottom w:val="0"/>
                  <w:divBdr>
                    <w:top w:val="none" w:sz="0" w:space="0" w:color="auto"/>
                    <w:left w:val="none" w:sz="0" w:space="0" w:color="auto"/>
                    <w:bottom w:val="none" w:sz="0" w:space="0" w:color="auto"/>
                    <w:right w:val="none" w:sz="0" w:space="0" w:color="auto"/>
                  </w:divBdr>
                </w:div>
                <w:div w:id="603727741">
                  <w:marLeft w:val="480"/>
                  <w:marRight w:val="0"/>
                  <w:marTop w:val="0"/>
                  <w:marBottom w:val="0"/>
                  <w:divBdr>
                    <w:top w:val="none" w:sz="0" w:space="0" w:color="auto"/>
                    <w:left w:val="none" w:sz="0" w:space="0" w:color="auto"/>
                    <w:bottom w:val="none" w:sz="0" w:space="0" w:color="auto"/>
                    <w:right w:val="none" w:sz="0" w:space="0" w:color="auto"/>
                  </w:divBdr>
                </w:div>
                <w:div w:id="1961493648">
                  <w:marLeft w:val="480"/>
                  <w:marRight w:val="0"/>
                  <w:marTop w:val="0"/>
                  <w:marBottom w:val="0"/>
                  <w:divBdr>
                    <w:top w:val="none" w:sz="0" w:space="0" w:color="auto"/>
                    <w:left w:val="none" w:sz="0" w:space="0" w:color="auto"/>
                    <w:bottom w:val="none" w:sz="0" w:space="0" w:color="auto"/>
                    <w:right w:val="none" w:sz="0" w:space="0" w:color="auto"/>
                  </w:divBdr>
                </w:div>
                <w:div w:id="607852686">
                  <w:marLeft w:val="480"/>
                  <w:marRight w:val="0"/>
                  <w:marTop w:val="0"/>
                  <w:marBottom w:val="0"/>
                  <w:divBdr>
                    <w:top w:val="none" w:sz="0" w:space="0" w:color="auto"/>
                    <w:left w:val="none" w:sz="0" w:space="0" w:color="auto"/>
                    <w:bottom w:val="none" w:sz="0" w:space="0" w:color="auto"/>
                    <w:right w:val="none" w:sz="0" w:space="0" w:color="auto"/>
                  </w:divBdr>
                </w:div>
                <w:div w:id="529806470">
                  <w:marLeft w:val="480"/>
                  <w:marRight w:val="0"/>
                  <w:marTop w:val="0"/>
                  <w:marBottom w:val="0"/>
                  <w:divBdr>
                    <w:top w:val="none" w:sz="0" w:space="0" w:color="auto"/>
                    <w:left w:val="none" w:sz="0" w:space="0" w:color="auto"/>
                    <w:bottom w:val="none" w:sz="0" w:space="0" w:color="auto"/>
                    <w:right w:val="none" w:sz="0" w:space="0" w:color="auto"/>
                  </w:divBdr>
                </w:div>
              </w:divsChild>
            </w:div>
            <w:div w:id="124273495">
              <w:marLeft w:val="0"/>
              <w:marRight w:val="0"/>
              <w:marTop w:val="0"/>
              <w:marBottom w:val="0"/>
              <w:divBdr>
                <w:top w:val="none" w:sz="0" w:space="0" w:color="auto"/>
                <w:left w:val="none" w:sz="0" w:space="0" w:color="auto"/>
                <w:bottom w:val="none" w:sz="0" w:space="0" w:color="auto"/>
                <w:right w:val="none" w:sz="0" w:space="0" w:color="auto"/>
              </w:divBdr>
              <w:divsChild>
                <w:div w:id="672685762">
                  <w:marLeft w:val="480"/>
                  <w:marRight w:val="0"/>
                  <w:marTop w:val="0"/>
                  <w:marBottom w:val="0"/>
                  <w:divBdr>
                    <w:top w:val="none" w:sz="0" w:space="0" w:color="auto"/>
                    <w:left w:val="none" w:sz="0" w:space="0" w:color="auto"/>
                    <w:bottom w:val="none" w:sz="0" w:space="0" w:color="auto"/>
                    <w:right w:val="none" w:sz="0" w:space="0" w:color="auto"/>
                  </w:divBdr>
                </w:div>
                <w:div w:id="1748183998">
                  <w:marLeft w:val="480"/>
                  <w:marRight w:val="0"/>
                  <w:marTop w:val="0"/>
                  <w:marBottom w:val="0"/>
                  <w:divBdr>
                    <w:top w:val="none" w:sz="0" w:space="0" w:color="auto"/>
                    <w:left w:val="none" w:sz="0" w:space="0" w:color="auto"/>
                    <w:bottom w:val="none" w:sz="0" w:space="0" w:color="auto"/>
                    <w:right w:val="none" w:sz="0" w:space="0" w:color="auto"/>
                  </w:divBdr>
                </w:div>
                <w:div w:id="627513045">
                  <w:marLeft w:val="480"/>
                  <w:marRight w:val="0"/>
                  <w:marTop w:val="0"/>
                  <w:marBottom w:val="0"/>
                  <w:divBdr>
                    <w:top w:val="none" w:sz="0" w:space="0" w:color="auto"/>
                    <w:left w:val="none" w:sz="0" w:space="0" w:color="auto"/>
                    <w:bottom w:val="none" w:sz="0" w:space="0" w:color="auto"/>
                    <w:right w:val="none" w:sz="0" w:space="0" w:color="auto"/>
                  </w:divBdr>
                </w:div>
                <w:div w:id="2054688158">
                  <w:marLeft w:val="480"/>
                  <w:marRight w:val="0"/>
                  <w:marTop w:val="0"/>
                  <w:marBottom w:val="0"/>
                  <w:divBdr>
                    <w:top w:val="none" w:sz="0" w:space="0" w:color="auto"/>
                    <w:left w:val="none" w:sz="0" w:space="0" w:color="auto"/>
                    <w:bottom w:val="none" w:sz="0" w:space="0" w:color="auto"/>
                    <w:right w:val="none" w:sz="0" w:space="0" w:color="auto"/>
                  </w:divBdr>
                </w:div>
                <w:div w:id="1761487286">
                  <w:marLeft w:val="480"/>
                  <w:marRight w:val="0"/>
                  <w:marTop w:val="0"/>
                  <w:marBottom w:val="0"/>
                  <w:divBdr>
                    <w:top w:val="none" w:sz="0" w:space="0" w:color="auto"/>
                    <w:left w:val="none" w:sz="0" w:space="0" w:color="auto"/>
                    <w:bottom w:val="none" w:sz="0" w:space="0" w:color="auto"/>
                    <w:right w:val="none" w:sz="0" w:space="0" w:color="auto"/>
                  </w:divBdr>
                </w:div>
                <w:div w:id="773480014">
                  <w:marLeft w:val="480"/>
                  <w:marRight w:val="0"/>
                  <w:marTop w:val="0"/>
                  <w:marBottom w:val="0"/>
                  <w:divBdr>
                    <w:top w:val="none" w:sz="0" w:space="0" w:color="auto"/>
                    <w:left w:val="none" w:sz="0" w:space="0" w:color="auto"/>
                    <w:bottom w:val="none" w:sz="0" w:space="0" w:color="auto"/>
                    <w:right w:val="none" w:sz="0" w:space="0" w:color="auto"/>
                  </w:divBdr>
                </w:div>
                <w:div w:id="2017421671">
                  <w:marLeft w:val="480"/>
                  <w:marRight w:val="0"/>
                  <w:marTop w:val="0"/>
                  <w:marBottom w:val="0"/>
                  <w:divBdr>
                    <w:top w:val="none" w:sz="0" w:space="0" w:color="auto"/>
                    <w:left w:val="none" w:sz="0" w:space="0" w:color="auto"/>
                    <w:bottom w:val="none" w:sz="0" w:space="0" w:color="auto"/>
                    <w:right w:val="none" w:sz="0" w:space="0" w:color="auto"/>
                  </w:divBdr>
                </w:div>
                <w:div w:id="725422134">
                  <w:marLeft w:val="480"/>
                  <w:marRight w:val="0"/>
                  <w:marTop w:val="0"/>
                  <w:marBottom w:val="0"/>
                  <w:divBdr>
                    <w:top w:val="none" w:sz="0" w:space="0" w:color="auto"/>
                    <w:left w:val="none" w:sz="0" w:space="0" w:color="auto"/>
                    <w:bottom w:val="none" w:sz="0" w:space="0" w:color="auto"/>
                    <w:right w:val="none" w:sz="0" w:space="0" w:color="auto"/>
                  </w:divBdr>
                </w:div>
                <w:div w:id="1945260663">
                  <w:marLeft w:val="480"/>
                  <w:marRight w:val="0"/>
                  <w:marTop w:val="0"/>
                  <w:marBottom w:val="0"/>
                  <w:divBdr>
                    <w:top w:val="none" w:sz="0" w:space="0" w:color="auto"/>
                    <w:left w:val="none" w:sz="0" w:space="0" w:color="auto"/>
                    <w:bottom w:val="none" w:sz="0" w:space="0" w:color="auto"/>
                    <w:right w:val="none" w:sz="0" w:space="0" w:color="auto"/>
                  </w:divBdr>
                </w:div>
                <w:div w:id="1387726160">
                  <w:marLeft w:val="480"/>
                  <w:marRight w:val="0"/>
                  <w:marTop w:val="0"/>
                  <w:marBottom w:val="0"/>
                  <w:divBdr>
                    <w:top w:val="none" w:sz="0" w:space="0" w:color="auto"/>
                    <w:left w:val="none" w:sz="0" w:space="0" w:color="auto"/>
                    <w:bottom w:val="none" w:sz="0" w:space="0" w:color="auto"/>
                    <w:right w:val="none" w:sz="0" w:space="0" w:color="auto"/>
                  </w:divBdr>
                </w:div>
                <w:div w:id="1559128766">
                  <w:marLeft w:val="480"/>
                  <w:marRight w:val="0"/>
                  <w:marTop w:val="0"/>
                  <w:marBottom w:val="0"/>
                  <w:divBdr>
                    <w:top w:val="none" w:sz="0" w:space="0" w:color="auto"/>
                    <w:left w:val="none" w:sz="0" w:space="0" w:color="auto"/>
                    <w:bottom w:val="none" w:sz="0" w:space="0" w:color="auto"/>
                    <w:right w:val="none" w:sz="0" w:space="0" w:color="auto"/>
                  </w:divBdr>
                </w:div>
                <w:div w:id="799806057">
                  <w:marLeft w:val="480"/>
                  <w:marRight w:val="0"/>
                  <w:marTop w:val="0"/>
                  <w:marBottom w:val="0"/>
                  <w:divBdr>
                    <w:top w:val="none" w:sz="0" w:space="0" w:color="auto"/>
                    <w:left w:val="none" w:sz="0" w:space="0" w:color="auto"/>
                    <w:bottom w:val="none" w:sz="0" w:space="0" w:color="auto"/>
                    <w:right w:val="none" w:sz="0" w:space="0" w:color="auto"/>
                  </w:divBdr>
                </w:div>
                <w:div w:id="1515726980">
                  <w:marLeft w:val="480"/>
                  <w:marRight w:val="0"/>
                  <w:marTop w:val="0"/>
                  <w:marBottom w:val="0"/>
                  <w:divBdr>
                    <w:top w:val="none" w:sz="0" w:space="0" w:color="auto"/>
                    <w:left w:val="none" w:sz="0" w:space="0" w:color="auto"/>
                    <w:bottom w:val="none" w:sz="0" w:space="0" w:color="auto"/>
                    <w:right w:val="none" w:sz="0" w:space="0" w:color="auto"/>
                  </w:divBdr>
                </w:div>
                <w:div w:id="1667590498">
                  <w:marLeft w:val="480"/>
                  <w:marRight w:val="0"/>
                  <w:marTop w:val="0"/>
                  <w:marBottom w:val="0"/>
                  <w:divBdr>
                    <w:top w:val="none" w:sz="0" w:space="0" w:color="auto"/>
                    <w:left w:val="none" w:sz="0" w:space="0" w:color="auto"/>
                    <w:bottom w:val="none" w:sz="0" w:space="0" w:color="auto"/>
                    <w:right w:val="none" w:sz="0" w:space="0" w:color="auto"/>
                  </w:divBdr>
                </w:div>
                <w:div w:id="1862471996">
                  <w:marLeft w:val="480"/>
                  <w:marRight w:val="0"/>
                  <w:marTop w:val="0"/>
                  <w:marBottom w:val="0"/>
                  <w:divBdr>
                    <w:top w:val="none" w:sz="0" w:space="0" w:color="auto"/>
                    <w:left w:val="none" w:sz="0" w:space="0" w:color="auto"/>
                    <w:bottom w:val="none" w:sz="0" w:space="0" w:color="auto"/>
                    <w:right w:val="none" w:sz="0" w:space="0" w:color="auto"/>
                  </w:divBdr>
                </w:div>
                <w:div w:id="1018854913">
                  <w:marLeft w:val="480"/>
                  <w:marRight w:val="0"/>
                  <w:marTop w:val="0"/>
                  <w:marBottom w:val="0"/>
                  <w:divBdr>
                    <w:top w:val="none" w:sz="0" w:space="0" w:color="auto"/>
                    <w:left w:val="none" w:sz="0" w:space="0" w:color="auto"/>
                    <w:bottom w:val="none" w:sz="0" w:space="0" w:color="auto"/>
                    <w:right w:val="none" w:sz="0" w:space="0" w:color="auto"/>
                  </w:divBdr>
                </w:div>
                <w:div w:id="330449614">
                  <w:marLeft w:val="480"/>
                  <w:marRight w:val="0"/>
                  <w:marTop w:val="0"/>
                  <w:marBottom w:val="0"/>
                  <w:divBdr>
                    <w:top w:val="none" w:sz="0" w:space="0" w:color="auto"/>
                    <w:left w:val="none" w:sz="0" w:space="0" w:color="auto"/>
                    <w:bottom w:val="none" w:sz="0" w:space="0" w:color="auto"/>
                    <w:right w:val="none" w:sz="0" w:space="0" w:color="auto"/>
                  </w:divBdr>
                </w:div>
                <w:div w:id="1899199031">
                  <w:marLeft w:val="480"/>
                  <w:marRight w:val="0"/>
                  <w:marTop w:val="0"/>
                  <w:marBottom w:val="0"/>
                  <w:divBdr>
                    <w:top w:val="none" w:sz="0" w:space="0" w:color="auto"/>
                    <w:left w:val="none" w:sz="0" w:space="0" w:color="auto"/>
                    <w:bottom w:val="none" w:sz="0" w:space="0" w:color="auto"/>
                    <w:right w:val="none" w:sz="0" w:space="0" w:color="auto"/>
                  </w:divBdr>
                </w:div>
                <w:div w:id="1313561913">
                  <w:marLeft w:val="480"/>
                  <w:marRight w:val="0"/>
                  <w:marTop w:val="0"/>
                  <w:marBottom w:val="0"/>
                  <w:divBdr>
                    <w:top w:val="none" w:sz="0" w:space="0" w:color="auto"/>
                    <w:left w:val="none" w:sz="0" w:space="0" w:color="auto"/>
                    <w:bottom w:val="none" w:sz="0" w:space="0" w:color="auto"/>
                    <w:right w:val="none" w:sz="0" w:space="0" w:color="auto"/>
                  </w:divBdr>
                </w:div>
                <w:div w:id="2142724825">
                  <w:marLeft w:val="480"/>
                  <w:marRight w:val="0"/>
                  <w:marTop w:val="0"/>
                  <w:marBottom w:val="0"/>
                  <w:divBdr>
                    <w:top w:val="none" w:sz="0" w:space="0" w:color="auto"/>
                    <w:left w:val="none" w:sz="0" w:space="0" w:color="auto"/>
                    <w:bottom w:val="none" w:sz="0" w:space="0" w:color="auto"/>
                    <w:right w:val="none" w:sz="0" w:space="0" w:color="auto"/>
                  </w:divBdr>
                </w:div>
                <w:div w:id="1073048408">
                  <w:marLeft w:val="480"/>
                  <w:marRight w:val="0"/>
                  <w:marTop w:val="0"/>
                  <w:marBottom w:val="0"/>
                  <w:divBdr>
                    <w:top w:val="none" w:sz="0" w:space="0" w:color="auto"/>
                    <w:left w:val="none" w:sz="0" w:space="0" w:color="auto"/>
                    <w:bottom w:val="none" w:sz="0" w:space="0" w:color="auto"/>
                    <w:right w:val="none" w:sz="0" w:space="0" w:color="auto"/>
                  </w:divBdr>
                </w:div>
                <w:div w:id="1025207420">
                  <w:marLeft w:val="480"/>
                  <w:marRight w:val="0"/>
                  <w:marTop w:val="0"/>
                  <w:marBottom w:val="0"/>
                  <w:divBdr>
                    <w:top w:val="none" w:sz="0" w:space="0" w:color="auto"/>
                    <w:left w:val="none" w:sz="0" w:space="0" w:color="auto"/>
                    <w:bottom w:val="none" w:sz="0" w:space="0" w:color="auto"/>
                    <w:right w:val="none" w:sz="0" w:space="0" w:color="auto"/>
                  </w:divBdr>
                </w:div>
                <w:div w:id="1885680583">
                  <w:marLeft w:val="480"/>
                  <w:marRight w:val="0"/>
                  <w:marTop w:val="0"/>
                  <w:marBottom w:val="0"/>
                  <w:divBdr>
                    <w:top w:val="none" w:sz="0" w:space="0" w:color="auto"/>
                    <w:left w:val="none" w:sz="0" w:space="0" w:color="auto"/>
                    <w:bottom w:val="none" w:sz="0" w:space="0" w:color="auto"/>
                    <w:right w:val="none" w:sz="0" w:space="0" w:color="auto"/>
                  </w:divBdr>
                </w:div>
                <w:div w:id="1947152045">
                  <w:marLeft w:val="480"/>
                  <w:marRight w:val="0"/>
                  <w:marTop w:val="0"/>
                  <w:marBottom w:val="0"/>
                  <w:divBdr>
                    <w:top w:val="none" w:sz="0" w:space="0" w:color="auto"/>
                    <w:left w:val="none" w:sz="0" w:space="0" w:color="auto"/>
                    <w:bottom w:val="none" w:sz="0" w:space="0" w:color="auto"/>
                    <w:right w:val="none" w:sz="0" w:space="0" w:color="auto"/>
                  </w:divBdr>
                </w:div>
                <w:div w:id="1001814980">
                  <w:marLeft w:val="480"/>
                  <w:marRight w:val="0"/>
                  <w:marTop w:val="0"/>
                  <w:marBottom w:val="0"/>
                  <w:divBdr>
                    <w:top w:val="none" w:sz="0" w:space="0" w:color="auto"/>
                    <w:left w:val="none" w:sz="0" w:space="0" w:color="auto"/>
                    <w:bottom w:val="none" w:sz="0" w:space="0" w:color="auto"/>
                    <w:right w:val="none" w:sz="0" w:space="0" w:color="auto"/>
                  </w:divBdr>
                </w:div>
                <w:div w:id="826438675">
                  <w:marLeft w:val="480"/>
                  <w:marRight w:val="0"/>
                  <w:marTop w:val="0"/>
                  <w:marBottom w:val="0"/>
                  <w:divBdr>
                    <w:top w:val="none" w:sz="0" w:space="0" w:color="auto"/>
                    <w:left w:val="none" w:sz="0" w:space="0" w:color="auto"/>
                    <w:bottom w:val="none" w:sz="0" w:space="0" w:color="auto"/>
                    <w:right w:val="none" w:sz="0" w:space="0" w:color="auto"/>
                  </w:divBdr>
                </w:div>
                <w:div w:id="399912135">
                  <w:marLeft w:val="480"/>
                  <w:marRight w:val="0"/>
                  <w:marTop w:val="0"/>
                  <w:marBottom w:val="0"/>
                  <w:divBdr>
                    <w:top w:val="none" w:sz="0" w:space="0" w:color="auto"/>
                    <w:left w:val="none" w:sz="0" w:space="0" w:color="auto"/>
                    <w:bottom w:val="none" w:sz="0" w:space="0" w:color="auto"/>
                    <w:right w:val="none" w:sz="0" w:space="0" w:color="auto"/>
                  </w:divBdr>
                </w:div>
                <w:div w:id="1512337017">
                  <w:marLeft w:val="480"/>
                  <w:marRight w:val="0"/>
                  <w:marTop w:val="0"/>
                  <w:marBottom w:val="0"/>
                  <w:divBdr>
                    <w:top w:val="none" w:sz="0" w:space="0" w:color="auto"/>
                    <w:left w:val="none" w:sz="0" w:space="0" w:color="auto"/>
                    <w:bottom w:val="none" w:sz="0" w:space="0" w:color="auto"/>
                    <w:right w:val="none" w:sz="0" w:space="0" w:color="auto"/>
                  </w:divBdr>
                </w:div>
                <w:div w:id="917982380">
                  <w:marLeft w:val="480"/>
                  <w:marRight w:val="0"/>
                  <w:marTop w:val="0"/>
                  <w:marBottom w:val="0"/>
                  <w:divBdr>
                    <w:top w:val="none" w:sz="0" w:space="0" w:color="auto"/>
                    <w:left w:val="none" w:sz="0" w:space="0" w:color="auto"/>
                    <w:bottom w:val="none" w:sz="0" w:space="0" w:color="auto"/>
                    <w:right w:val="none" w:sz="0" w:space="0" w:color="auto"/>
                  </w:divBdr>
                </w:div>
              </w:divsChild>
            </w:div>
            <w:div w:id="489293913">
              <w:marLeft w:val="0"/>
              <w:marRight w:val="0"/>
              <w:marTop w:val="0"/>
              <w:marBottom w:val="0"/>
              <w:divBdr>
                <w:top w:val="none" w:sz="0" w:space="0" w:color="auto"/>
                <w:left w:val="none" w:sz="0" w:space="0" w:color="auto"/>
                <w:bottom w:val="none" w:sz="0" w:space="0" w:color="auto"/>
                <w:right w:val="none" w:sz="0" w:space="0" w:color="auto"/>
              </w:divBdr>
              <w:divsChild>
                <w:div w:id="1128089312">
                  <w:marLeft w:val="480"/>
                  <w:marRight w:val="0"/>
                  <w:marTop w:val="0"/>
                  <w:marBottom w:val="0"/>
                  <w:divBdr>
                    <w:top w:val="none" w:sz="0" w:space="0" w:color="auto"/>
                    <w:left w:val="none" w:sz="0" w:space="0" w:color="auto"/>
                    <w:bottom w:val="none" w:sz="0" w:space="0" w:color="auto"/>
                    <w:right w:val="none" w:sz="0" w:space="0" w:color="auto"/>
                  </w:divBdr>
                </w:div>
                <w:div w:id="212467824">
                  <w:marLeft w:val="480"/>
                  <w:marRight w:val="0"/>
                  <w:marTop w:val="0"/>
                  <w:marBottom w:val="0"/>
                  <w:divBdr>
                    <w:top w:val="none" w:sz="0" w:space="0" w:color="auto"/>
                    <w:left w:val="none" w:sz="0" w:space="0" w:color="auto"/>
                    <w:bottom w:val="none" w:sz="0" w:space="0" w:color="auto"/>
                    <w:right w:val="none" w:sz="0" w:space="0" w:color="auto"/>
                  </w:divBdr>
                </w:div>
                <w:div w:id="1249314985">
                  <w:marLeft w:val="480"/>
                  <w:marRight w:val="0"/>
                  <w:marTop w:val="0"/>
                  <w:marBottom w:val="0"/>
                  <w:divBdr>
                    <w:top w:val="none" w:sz="0" w:space="0" w:color="auto"/>
                    <w:left w:val="none" w:sz="0" w:space="0" w:color="auto"/>
                    <w:bottom w:val="none" w:sz="0" w:space="0" w:color="auto"/>
                    <w:right w:val="none" w:sz="0" w:space="0" w:color="auto"/>
                  </w:divBdr>
                </w:div>
                <w:div w:id="1357584912">
                  <w:marLeft w:val="480"/>
                  <w:marRight w:val="0"/>
                  <w:marTop w:val="0"/>
                  <w:marBottom w:val="0"/>
                  <w:divBdr>
                    <w:top w:val="none" w:sz="0" w:space="0" w:color="auto"/>
                    <w:left w:val="none" w:sz="0" w:space="0" w:color="auto"/>
                    <w:bottom w:val="none" w:sz="0" w:space="0" w:color="auto"/>
                    <w:right w:val="none" w:sz="0" w:space="0" w:color="auto"/>
                  </w:divBdr>
                </w:div>
                <w:div w:id="1616793408">
                  <w:marLeft w:val="480"/>
                  <w:marRight w:val="0"/>
                  <w:marTop w:val="0"/>
                  <w:marBottom w:val="0"/>
                  <w:divBdr>
                    <w:top w:val="none" w:sz="0" w:space="0" w:color="auto"/>
                    <w:left w:val="none" w:sz="0" w:space="0" w:color="auto"/>
                    <w:bottom w:val="none" w:sz="0" w:space="0" w:color="auto"/>
                    <w:right w:val="none" w:sz="0" w:space="0" w:color="auto"/>
                  </w:divBdr>
                </w:div>
                <w:div w:id="1882209591">
                  <w:marLeft w:val="480"/>
                  <w:marRight w:val="0"/>
                  <w:marTop w:val="0"/>
                  <w:marBottom w:val="0"/>
                  <w:divBdr>
                    <w:top w:val="none" w:sz="0" w:space="0" w:color="auto"/>
                    <w:left w:val="none" w:sz="0" w:space="0" w:color="auto"/>
                    <w:bottom w:val="none" w:sz="0" w:space="0" w:color="auto"/>
                    <w:right w:val="none" w:sz="0" w:space="0" w:color="auto"/>
                  </w:divBdr>
                </w:div>
                <w:div w:id="19166842">
                  <w:marLeft w:val="480"/>
                  <w:marRight w:val="0"/>
                  <w:marTop w:val="0"/>
                  <w:marBottom w:val="0"/>
                  <w:divBdr>
                    <w:top w:val="none" w:sz="0" w:space="0" w:color="auto"/>
                    <w:left w:val="none" w:sz="0" w:space="0" w:color="auto"/>
                    <w:bottom w:val="none" w:sz="0" w:space="0" w:color="auto"/>
                    <w:right w:val="none" w:sz="0" w:space="0" w:color="auto"/>
                  </w:divBdr>
                </w:div>
                <w:div w:id="1257207570">
                  <w:marLeft w:val="480"/>
                  <w:marRight w:val="0"/>
                  <w:marTop w:val="0"/>
                  <w:marBottom w:val="0"/>
                  <w:divBdr>
                    <w:top w:val="none" w:sz="0" w:space="0" w:color="auto"/>
                    <w:left w:val="none" w:sz="0" w:space="0" w:color="auto"/>
                    <w:bottom w:val="none" w:sz="0" w:space="0" w:color="auto"/>
                    <w:right w:val="none" w:sz="0" w:space="0" w:color="auto"/>
                  </w:divBdr>
                </w:div>
                <w:div w:id="509832079">
                  <w:marLeft w:val="480"/>
                  <w:marRight w:val="0"/>
                  <w:marTop w:val="0"/>
                  <w:marBottom w:val="0"/>
                  <w:divBdr>
                    <w:top w:val="none" w:sz="0" w:space="0" w:color="auto"/>
                    <w:left w:val="none" w:sz="0" w:space="0" w:color="auto"/>
                    <w:bottom w:val="none" w:sz="0" w:space="0" w:color="auto"/>
                    <w:right w:val="none" w:sz="0" w:space="0" w:color="auto"/>
                  </w:divBdr>
                </w:div>
                <w:div w:id="2072774411">
                  <w:marLeft w:val="480"/>
                  <w:marRight w:val="0"/>
                  <w:marTop w:val="0"/>
                  <w:marBottom w:val="0"/>
                  <w:divBdr>
                    <w:top w:val="none" w:sz="0" w:space="0" w:color="auto"/>
                    <w:left w:val="none" w:sz="0" w:space="0" w:color="auto"/>
                    <w:bottom w:val="none" w:sz="0" w:space="0" w:color="auto"/>
                    <w:right w:val="none" w:sz="0" w:space="0" w:color="auto"/>
                  </w:divBdr>
                </w:div>
                <w:div w:id="878473684">
                  <w:marLeft w:val="480"/>
                  <w:marRight w:val="0"/>
                  <w:marTop w:val="0"/>
                  <w:marBottom w:val="0"/>
                  <w:divBdr>
                    <w:top w:val="none" w:sz="0" w:space="0" w:color="auto"/>
                    <w:left w:val="none" w:sz="0" w:space="0" w:color="auto"/>
                    <w:bottom w:val="none" w:sz="0" w:space="0" w:color="auto"/>
                    <w:right w:val="none" w:sz="0" w:space="0" w:color="auto"/>
                  </w:divBdr>
                </w:div>
                <w:div w:id="1950627035">
                  <w:marLeft w:val="480"/>
                  <w:marRight w:val="0"/>
                  <w:marTop w:val="0"/>
                  <w:marBottom w:val="0"/>
                  <w:divBdr>
                    <w:top w:val="none" w:sz="0" w:space="0" w:color="auto"/>
                    <w:left w:val="none" w:sz="0" w:space="0" w:color="auto"/>
                    <w:bottom w:val="none" w:sz="0" w:space="0" w:color="auto"/>
                    <w:right w:val="none" w:sz="0" w:space="0" w:color="auto"/>
                  </w:divBdr>
                </w:div>
                <w:div w:id="1509909359">
                  <w:marLeft w:val="480"/>
                  <w:marRight w:val="0"/>
                  <w:marTop w:val="0"/>
                  <w:marBottom w:val="0"/>
                  <w:divBdr>
                    <w:top w:val="none" w:sz="0" w:space="0" w:color="auto"/>
                    <w:left w:val="none" w:sz="0" w:space="0" w:color="auto"/>
                    <w:bottom w:val="none" w:sz="0" w:space="0" w:color="auto"/>
                    <w:right w:val="none" w:sz="0" w:space="0" w:color="auto"/>
                  </w:divBdr>
                </w:div>
                <w:div w:id="919291984">
                  <w:marLeft w:val="480"/>
                  <w:marRight w:val="0"/>
                  <w:marTop w:val="0"/>
                  <w:marBottom w:val="0"/>
                  <w:divBdr>
                    <w:top w:val="none" w:sz="0" w:space="0" w:color="auto"/>
                    <w:left w:val="none" w:sz="0" w:space="0" w:color="auto"/>
                    <w:bottom w:val="none" w:sz="0" w:space="0" w:color="auto"/>
                    <w:right w:val="none" w:sz="0" w:space="0" w:color="auto"/>
                  </w:divBdr>
                </w:div>
                <w:div w:id="1155336974">
                  <w:marLeft w:val="480"/>
                  <w:marRight w:val="0"/>
                  <w:marTop w:val="0"/>
                  <w:marBottom w:val="0"/>
                  <w:divBdr>
                    <w:top w:val="none" w:sz="0" w:space="0" w:color="auto"/>
                    <w:left w:val="none" w:sz="0" w:space="0" w:color="auto"/>
                    <w:bottom w:val="none" w:sz="0" w:space="0" w:color="auto"/>
                    <w:right w:val="none" w:sz="0" w:space="0" w:color="auto"/>
                  </w:divBdr>
                </w:div>
                <w:div w:id="674841862">
                  <w:marLeft w:val="480"/>
                  <w:marRight w:val="0"/>
                  <w:marTop w:val="0"/>
                  <w:marBottom w:val="0"/>
                  <w:divBdr>
                    <w:top w:val="none" w:sz="0" w:space="0" w:color="auto"/>
                    <w:left w:val="none" w:sz="0" w:space="0" w:color="auto"/>
                    <w:bottom w:val="none" w:sz="0" w:space="0" w:color="auto"/>
                    <w:right w:val="none" w:sz="0" w:space="0" w:color="auto"/>
                  </w:divBdr>
                </w:div>
                <w:div w:id="303967281">
                  <w:marLeft w:val="480"/>
                  <w:marRight w:val="0"/>
                  <w:marTop w:val="0"/>
                  <w:marBottom w:val="0"/>
                  <w:divBdr>
                    <w:top w:val="none" w:sz="0" w:space="0" w:color="auto"/>
                    <w:left w:val="none" w:sz="0" w:space="0" w:color="auto"/>
                    <w:bottom w:val="none" w:sz="0" w:space="0" w:color="auto"/>
                    <w:right w:val="none" w:sz="0" w:space="0" w:color="auto"/>
                  </w:divBdr>
                </w:div>
                <w:div w:id="1889293396">
                  <w:marLeft w:val="480"/>
                  <w:marRight w:val="0"/>
                  <w:marTop w:val="0"/>
                  <w:marBottom w:val="0"/>
                  <w:divBdr>
                    <w:top w:val="none" w:sz="0" w:space="0" w:color="auto"/>
                    <w:left w:val="none" w:sz="0" w:space="0" w:color="auto"/>
                    <w:bottom w:val="none" w:sz="0" w:space="0" w:color="auto"/>
                    <w:right w:val="none" w:sz="0" w:space="0" w:color="auto"/>
                  </w:divBdr>
                </w:div>
                <w:div w:id="1277100739">
                  <w:marLeft w:val="480"/>
                  <w:marRight w:val="0"/>
                  <w:marTop w:val="0"/>
                  <w:marBottom w:val="0"/>
                  <w:divBdr>
                    <w:top w:val="none" w:sz="0" w:space="0" w:color="auto"/>
                    <w:left w:val="none" w:sz="0" w:space="0" w:color="auto"/>
                    <w:bottom w:val="none" w:sz="0" w:space="0" w:color="auto"/>
                    <w:right w:val="none" w:sz="0" w:space="0" w:color="auto"/>
                  </w:divBdr>
                </w:div>
                <w:div w:id="224068157">
                  <w:marLeft w:val="480"/>
                  <w:marRight w:val="0"/>
                  <w:marTop w:val="0"/>
                  <w:marBottom w:val="0"/>
                  <w:divBdr>
                    <w:top w:val="none" w:sz="0" w:space="0" w:color="auto"/>
                    <w:left w:val="none" w:sz="0" w:space="0" w:color="auto"/>
                    <w:bottom w:val="none" w:sz="0" w:space="0" w:color="auto"/>
                    <w:right w:val="none" w:sz="0" w:space="0" w:color="auto"/>
                  </w:divBdr>
                </w:div>
                <w:div w:id="1598245458">
                  <w:marLeft w:val="480"/>
                  <w:marRight w:val="0"/>
                  <w:marTop w:val="0"/>
                  <w:marBottom w:val="0"/>
                  <w:divBdr>
                    <w:top w:val="none" w:sz="0" w:space="0" w:color="auto"/>
                    <w:left w:val="none" w:sz="0" w:space="0" w:color="auto"/>
                    <w:bottom w:val="none" w:sz="0" w:space="0" w:color="auto"/>
                    <w:right w:val="none" w:sz="0" w:space="0" w:color="auto"/>
                  </w:divBdr>
                </w:div>
                <w:div w:id="1187328887">
                  <w:marLeft w:val="480"/>
                  <w:marRight w:val="0"/>
                  <w:marTop w:val="0"/>
                  <w:marBottom w:val="0"/>
                  <w:divBdr>
                    <w:top w:val="none" w:sz="0" w:space="0" w:color="auto"/>
                    <w:left w:val="none" w:sz="0" w:space="0" w:color="auto"/>
                    <w:bottom w:val="none" w:sz="0" w:space="0" w:color="auto"/>
                    <w:right w:val="none" w:sz="0" w:space="0" w:color="auto"/>
                  </w:divBdr>
                </w:div>
                <w:div w:id="1694186517">
                  <w:marLeft w:val="480"/>
                  <w:marRight w:val="0"/>
                  <w:marTop w:val="0"/>
                  <w:marBottom w:val="0"/>
                  <w:divBdr>
                    <w:top w:val="none" w:sz="0" w:space="0" w:color="auto"/>
                    <w:left w:val="none" w:sz="0" w:space="0" w:color="auto"/>
                    <w:bottom w:val="none" w:sz="0" w:space="0" w:color="auto"/>
                    <w:right w:val="none" w:sz="0" w:space="0" w:color="auto"/>
                  </w:divBdr>
                </w:div>
                <w:div w:id="211580269">
                  <w:marLeft w:val="480"/>
                  <w:marRight w:val="0"/>
                  <w:marTop w:val="0"/>
                  <w:marBottom w:val="0"/>
                  <w:divBdr>
                    <w:top w:val="none" w:sz="0" w:space="0" w:color="auto"/>
                    <w:left w:val="none" w:sz="0" w:space="0" w:color="auto"/>
                    <w:bottom w:val="none" w:sz="0" w:space="0" w:color="auto"/>
                    <w:right w:val="none" w:sz="0" w:space="0" w:color="auto"/>
                  </w:divBdr>
                </w:div>
                <w:div w:id="2128306096">
                  <w:marLeft w:val="480"/>
                  <w:marRight w:val="0"/>
                  <w:marTop w:val="0"/>
                  <w:marBottom w:val="0"/>
                  <w:divBdr>
                    <w:top w:val="none" w:sz="0" w:space="0" w:color="auto"/>
                    <w:left w:val="none" w:sz="0" w:space="0" w:color="auto"/>
                    <w:bottom w:val="none" w:sz="0" w:space="0" w:color="auto"/>
                    <w:right w:val="none" w:sz="0" w:space="0" w:color="auto"/>
                  </w:divBdr>
                </w:div>
                <w:div w:id="445583796">
                  <w:marLeft w:val="480"/>
                  <w:marRight w:val="0"/>
                  <w:marTop w:val="0"/>
                  <w:marBottom w:val="0"/>
                  <w:divBdr>
                    <w:top w:val="none" w:sz="0" w:space="0" w:color="auto"/>
                    <w:left w:val="none" w:sz="0" w:space="0" w:color="auto"/>
                    <w:bottom w:val="none" w:sz="0" w:space="0" w:color="auto"/>
                    <w:right w:val="none" w:sz="0" w:space="0" w:color="auto"/>
                  </w:divBdr>
                </w:div>
                <w:div w:id="719323728">
                  <w:marLeft w:val="480"/>
                  <w:marRight w:val="0"/>
                  <w:marTop w:val="0"/>
                  <w:marBottom w:val="0"/>
                  <w:divBdr>
                    <w:top w:val="none" w:sz="0" w:space="0" w:color="auto"/>
                    <w:left w:val="none" w:sz="0" w:space="0" w:color="auto"/>
                    <w:bottom w:val="none" w:sz="0" w:space="0" w:color="auto"/>
                    <w:right w:val="none" w:sz="0" w:space="0" w:color="auto"/>
                  </w:divBdr>
                </w:div>
                <w:div w:id="922686160">
                  <w:marLeft w:val="480"/>
                  <w:marRight w:val="0"/>
                  <w:marTop w:val="0"/>
                  <w:marBottom w:val="0"/>
                  <w:divBdr>
                    <w:top w:val="none" w:sz="0" w:space="0" w:color="auto"/>
                    <w:left w:val="none" w:sz="0" w:space="0" w:color="auto"/>
                    <w:bottom w:val="none" w:sz="0" w:space="0" w:color="auto"/>
                    <w:right w:val="none" w:sz="0" w:space="0" w:color="auto"/>
                  </w:divBdr>
                </w:div>
                <w:div w:id="1443841503">
                  <w:marLeft w:val="480"/>
                  <w:marRight w:val="0"/>
                  <w:marTop w:val="0"/>
                  <w:marBottom w:val="0"/>
                  <w:divBdr>
                    <w:top w:val="none" w:sz="0" w:space="0" w:color="auto"/>
                    <w:left w:val="none" w:sz="0" w:space="0" w:color="auto"/>
                    <w:bottom w:val="none" w:sz="0" w:space="0" w:color="auto"/>
                    <w:right w:val="none" w:sz="0" w:space="0" w:color="auto"/>
                  </w:divBdr>
                </w:div>
              </w:divsChild>
            </w:div>
            <w:div w:id="906912692">
              <w:marLeft w:val="0"/>
              <w:marRight w:val="0"/>
              <w:marTop w:val="0"/>
              <w:marBottom w:val="0"/>
              <w:divBdr>
                <w:top w:val="none" w:sz="0" w:space="0" w:color="auto"/>
                <w:left w:val="none" w:sz="0" w:space="0" w:color="auto"/>
                <w:bottom w:val="none" w:sz="0" w:space="0" w:color="auto"/>
                <w:right w:val="none" w:sz="0" w:space="0" w:color="auto"/>
              </w:divBdr>
              <w:divsChild>
                <w:div w:id="2077623147">
                  <w:marLeft w:val="480"/>
                  <w:marRight w:val="0"/>
                  <w:marTop w:val="0"/>
                  <w:marBottom w:val="0"/>
                  <w:divBdr>
                    <w:top w:val="none" w:sz="0" w:space="0" w:color="auto"/>
                    <w:left w:val="none" w:sz="0" w:space="0" w:color="auto"/>
                    <w:bottom w:val="none" w:sz="0" w:space="0" w:color="auto"/>
                    <w:right w:val="none" w:sz="0" w:space="0" w:color="auto"/>
                  </w:divBdr>
                </w:div>
                <w:div w:id="927231566">
                  <w:marLeft w:val="480"/>
                  <w:marRight w:val="0"/>
                  <w:marTop w:val="0"/>
                  <w:marBottom w:val="0"/>
                  <w:divBdr>
                    <w:top w:val="none" w:sz="0" w:space="0" w:color="auto"/>
                    <w:left w:val="none" w:sz="0" w:space="0" w:color="auto"/>
                    <w:bottom w:val="none" w:sz="0" w:space="0" w:color="auto"/>
                    <w:right w:val="none" w:sz="0" w:space="0" w:color="auto"/>
                  </w:divBdr>
                </w:div>
                <w:div w:id="1492788644">
                  <w:marLeft w:val="480"/>
                  <w:marRight w:val="0"/>
                  <w:marTop w:val="0"/>
                  <w:marBottom w:val="0"/>
                  <w:divBdr>
                    <w:top w:val="none" w:sz="0" w:space="0" w:color="auto"/>
                    <w:left w:val="none" w:sz="0" w:space="0" w:color="auto"/>
                    <w:bottom w:val="none" w:sz="0" w:space="0" w:color="auto"/>
                    <w:right w:val="none" w:sz="0" w:space="0" w:color="auto"/>
                  </w:divBdr>
                </w:div>
                <w:div w:id="580872825">
                  <w:marLeft w:val="480"/>
                  <w:marRight w:val="0"/>
                  <w:marTop w:val="0"/>
                  <w:marBottom w:val="0"/>
                  <w:divBdr>
                    <w:top w:val="none" w:sz="0" w:space="0" w:color="auto"/>
                    <w:left w:val="none" w:sz="0" w:space="0" w:color="auto"/>
                    <w:bottom w:val="none" w:sz="0" w:space="0" w:color="auto"/>
                    <w:right w:val="none" w:sz="0" w:space="0" w:color="auto"/>
                  </w:divBdr>
                </w:div>
                <w:div w:id="1128546375">
                  <w:marLeft w:val="480"/>
                  <w:marRight w:val="0"/>
                  <w:marTop w:val="0"/>
                  <w:marBottom w:val="0"/>
                  <w:divBdr>
                    <w:top w:val="none" w:sz="0" w:space="0" w:color="auto"/>
                    <w:left w:val="none" w:sz="0" w:space="0" w:color="auto"/>
                    <w:bottom w:val="none" w:sz="0" w:space="0" w:color="auto"/>
                    <w:right w:val="none" w:sz="0" w:space="0" w:color="auto"/>
                  </w:divBdr>
                </w:div>
                <w:div w:id="2015187528">
                  <w:marLeft w:val="480"/>
                  <w:marRight w:val="0"/>
                  <w:marTop w:val="0"/>
                  <w:marBottom w:val="0"/>
                  <w:divBdr>
                    <w:top w:val="none" w:sz="0" w:space="0" w:color="auto"/>
                    <w:left w:val="none" w:sz="0" w:space="0" w:color="auto"/>
                    <w:bottom w:val="none" w:sz="0" w:space="0" w:color="auto"/>
                    <w:right w:val="none" w:sz="0" w:space="0" w:color="auto"/>
                  </w:divBdr>
                </w:div>
                <w:div w:id="758015940">
                  <w:marLeft w:val="480"/>
                  <w:marRight w:val="0"/>
                  <w:marTop w:val="0"/>
                  <w:marBottom w:val="0"/>
                  <w:divBdr>
                    <w:top w:val="none" w:sz="0" w:space="0" w:color="auto"/>
                    <w:left w:val="none" w:sz="0" w:space="0" w:color="auto"/>
                    <w:bottom w:val="none" w:sz="0" w:space="0" w:color="auto"/>
                    <w:right w:val="none" w:sz="0" w:space="0" w:color="auto"/>
                  </w:divBdr>
                </w:div>
                <w:div w:id="1685472086">
                  <w:marLeft w:val="480"/>
                  <w:marRight w:val="0"/>
                  <w:marTop w:val="0"/>
                  <w:marBottom w:val="0"/>
                  <w:divBdr>
                    <w:top w:val="none" w:sz="0" w:space="0" w:color="auto"/>
                    <w:left w:val="none" w:sz="0" w:space="0" w:color="auto"/>
                    <w:bottom w:val="none" w:sz="0" w:space="0" w:color="auto"/>
                    <w:right w:val="none" w:sz="0" w:space="0" w:color="auto"/>
                  </w:divBdr>
                </w:div>
                <w:div w:id="1628124096">
                  <w:marLeft w:val="480"/>
                  <w:marRight w:val="0"/>
                  <w:marTop w:val="0"/>
                  <w:marBottom w:val="0"/>
                  <w:divBdr>
                    <w:top w:val="none" w:sz="0" w:space="0" w:color="auto"/>
                    <w:left w:val="none" w:sz="0" w:space="0" w:color="auto"/>
                    <w:bottom w:val="none" w:sz="0" w:space="0" w:color="auto"/>
                    <w:right w:val="none" w:sz="0" w:space="0" w:color="auto"/>
                  </w:divBdr>
                </w:div>
                <w:div w:id="1839735771">
                  <w:marLeft w:val="480"/>
                  <w:marRight w:val="0"/>
                  <w:marTop w:val="0"/>
                  <w:marBottom w:val="0"/>
                  <w:divBdr>
                    <w:top w:val="none" w:sz="0" w:space="0" w:color="auto"/>
                    <w:left w:val="none" w:sz="0" w:space="0" w:color="auto"/>
                    <w:bottom w:val="none" w:sz="0" w:space="0" w:color="auto"/>
                    <w:right w:val="none" w:sz="0" w:space="0" w:color="auto"/>
                  </w:divBdr>
                </w:div>
                <w:div w:id="495537239">
                  <w:marLeft w:val="480"/>
                  <w:marRight w:val="0"/>
                  <w:marTop w:val="0"/>
                  <w:marBottom w:val="0"/>
                  <w:divBdr>
                    <w:top w:val="none" w:sz="0" w:space="0" w:color="auto"/>
                    <w:left w:val="none" w:sz="0" w:space="0" w:color="auto"/>
                    <w:bottom w:val="none" w:sz="0" w:space="0" w:color="auto"/>
                    <w:right w:val="none" w:sz="0" w:space="0" w:color="auto"/>
                  </w:divBdr>
                </w:div>
                <w:div w:id="1131364986">
                  <w:marLeft w:val="480"/>
                  <w:marRight w:val="0"/>
                  <w:marTop w:val="0"/>
                  <w:marBottom w:val="0"/>
                  <w:divBdr>
                    <w:top w:val="none" w:sz="0" w:space="0" w:color="auto"/>
                    <w:left w:val="none" w:sz="0" w:space="0" w:color="auto"/>
                    <w:bottom w:val="none" w:sz="0" w:space="0" w:color="auto"/>
                    <w:right w:val="none" w:sz="0" w:space="0" w:color="auto"/>
                  </w:divBdr>
                </w:div>
                <w:div w:id="1634678801">
                  <w:marLeft w:val="480"/>
                  <w:marRight w:val="0"/>
                  <w:marTop w:val="0"/>
                  <w:marBottom w:val="0"/>
                  <w:divBdr>
                    <w:top w:val="none" w:sz="0" w:space="0" w:color="auto"/>
                    <w:left w:val="none" w:sz="0" w:space="0" w:color="auto"/>
                    <w:bottom w:val="none" w:sz="0" w:space="0" w:color="auto"/>
                    <w:right w:val="none" w:sz="0" w:space="0" w:color="auto"/>
                  </w:divBdr>
                </w:div>
                <w:div w:id="181478639">
                  <w:marLeft w:val="480"/>
                  <w:marRight w:val="0"/>
                  <w:marTop w:val="0"/>
                  <w:marBottom w:val="0"/>
                  <w:divBdr>
                    <w:top w:val="none" w:sz="0" w:space="0" w:color="auto"/>
                    <w:left w:val="none" w:sz="0" w:space="0" w:color="auto"/>
                    <w:bottom w:val="none" w:sz="0" w:space="0" w:color="auto"/>
                    <w:right w:val="none" w:sz="0" w:space="0" w:color="auto"/>
                  </w:divBdr>
                </w:div>
                <w:div w:id="2046759122">
                  <w:marLeft w:val="480"/>
                  <w:marRight w:val="0"/>
                  <w:marTop w:val="0"/>
                  <w:marBottom w:val="0"/>
                  <w:divBdr>
                    <w:top w:val="none" w:sz="0" w:space="0" w:color="auto"/>
                    <w:left w:val="none" w:sz="0" w:space="0" w:color="auto"/>
                    <w:bottom w:val="none" w:sz="0" w:space="0" w:color="auto"/>
                    <w:right w:val="none" w:sz="0" w:space="0" w:color="auto"/>
                  </w:divBdr>
                </w:div>
                <w:div w:id="1602569421">
                  <w:marLeft w:val="480"/>
                  <w:marRight w:val="0"/>
                  <w:marTop w:val="0"/>
                  <w:marBottom w:val="0"/>
                  <w:divBdr>
                    <w:top w:val="none" w:sz="0" w:space="0" w:color="auto"/>
                    <w:left w:val="none" w:sz="0" w:space="0" w:color="auto"/>
                    <w:bottom w:val="none" w:sz="0" w:space="0" w:color="auto"/>
                    <w:right w:val="none" w:sz="0" w:space="0" w:color="auto"/>
                  </w:divBdr>
                </w:div>
                <w:div w:id="2014523774">
                  <w:marLeft w:val="480"/>
                  <w:marRight w:val="0"/>
                  <w:marTop w:val="0"/>
                  <w:marBottom w:val="0"/>
                  <w:divBdr>
                    <w:top w:val="none" w:sz="0" w:space="0" w:color="auto"/>
                    <w:left w:val="none" w:sz="0" w:space="0" w:color="auto"/>
                    <w:bottom w:val="none" w:sz="0" w:space="0" w:color="auto"/>
                    <w:right w:val="none" w:sz="0" w:space="0" w:color="auto"/>
                  </w:divBdr>
                </w:div>
                <w:div w:id="907418255">
                  <w:marLeft w:val="480"/>
                  <w:marRight w:val="0"/>
                  <w:marTop w:val="0"/>
                  <w:marBottom w:val="0"/>
                  <w:divBdr>
                    <w:top w:val="none" w:sz="0" w:space="0" w:color="auto"/>
                    <w:left w:val="none" w:sz="0" w:space="0" w:color="auto"/>
                    <w:bottom w:val="none" w:sz="0" w:space="0" w:color="auto"/>
                    <w:right w:val="none" w:sz="0" w:space="0" w:color="auto"/>
                  </w:divBdr>
                </w:div>
                <w:div w:id="2127383245">
                  <w:marLeft w:val="480"/>
                  <w:marRight w:val="0"/>
                  <w:marTop w:val="0"/>
                  <w:marBottom w:val="0"/>
                  <w:divBdr>
                    <w:top w:val="none" w:sz="0" w:space="0" w:color="auto"/>
                    <w:left w:val="none" w:sz="0" w:space="0" w:color="auto"/>
                    <w:bottom w:val="none" w:sz="0" w:space="0" w:color="auto"/>
                    <w:right w:val="none" w:sz="0" w:space="0" w:color="auto"/>
                  </w:divBdr>
                </w:div>
                <w:div w:id="738599677">
                  <w:marLeft w:val="480"/>
                  <w:marRight w:val="0"/>
                  <w:marTop w:val="0"/>
                  <w:marBottom w:val="0"/>
                  <w:divBdr>
                    <w:top w:val="none" w:sz="0" w:space="0" w:color="auto"/>
                    <w:left w:val="none" w:sz="0" w:space="0" w:color="auto"/>
                    <w:bottom w:val="none" w:sz="0" w:space="0" w:color="auto"/>
                    <w:right w:val="none" w:sz="0" w:space="0" w:color="auto"/>
                  </w:divBdr>
                </w:div>
                <w:div w:id="1615478847">
                  <w:marLeft w:val="480"/>
                  <w:marRight w:val="0"/>
                  <w:marTop w:val="0"/>
                  <w:marBottom w:val="0"/>
                  <w:divBdr>
                    <w:top w:val="none" w:sz="0" w:space="0" w:color="auto"/>
                    <w:left w:val="none" w:sz="0" w:space="0" w:color="auto"/>
                    <w:bottom w:val="none" w:sz="0" w:space="0" w:color="auto"/>
                    <w:right w:val="none" w:sz="0" w:space="0" w:color="auto"/>
                  </w:divBdr>
                </w:div>
                <w:div w:id="1235896177">
                  <w:marLeft w:val="480"/>
                  <w:marRight w:val="0"/>
                  <w:marTop w:val="0"/>
                  <w:marBottom w:val="0"/>
                  <w:divBdr>
                    <w:top w:val="none" w:sz="0" w:space="0" w:color="auto"/>
                    <w:left w:val="none" w:sz="0" w:space="0" w:color="auto"/>
                    <w:bottom w:val="none" w:sz="0" w:space="0" w:color="auto"/>
                    <w:right w:val="none" w:sz="0" w:space="0" w:color="auto"/>
                  </w:divBdr>
                </w:div>
                <w:div w:id="1485046178">
                  <w:marLeft w:val="480"/>
                  <w:marRight w:val="0"/>
                  <w:marTop w:val="0"/>
                  <w:marBottom w:val="0"/>
                  <w:divBdr>
                    <w:top w:val="none" w:sz="0" w:space="0" w:color="auto"/>
                    <w:left w:val="none" w:sz="0" w:space="0" w:color="auto"/>
                    <w:bottom w:val="none" w:sz="0" w:space="0" w:color="auto"/>
                    <w:right w:val="none" w:sz="0" w:space="0" w:color="auto"/>
                  </w:divBdr>
                </w:div>
                <w:div w:id="479352005">
                  <w:marLeft w:val="480"/>
                  <w:marRight w:val="0"/>
                  <w:marTop w:val="0"/>
                  <w:marBottom w:val="0"/>
                  <w:divBdr>
                    <w:top w:val="none" w:sz="0" w:space="0" w:color="auto"/>
                    <w:left w:val="none" w:sz="0" w:space="0" w:color="auto"/>
                    <w:bottom w:val="none" w:sz="0" w:space="0" w:color="auto"/>
                    <w:right w:val="none" w:sz="0" w:space="0" w:color="auto"/>
                  </w:divBdr>
                </w:div>
                <w:div w:id="534200049">
                  <w:marLeft w:val="480"/>
                  <w:marRight w:val="0"/>
                  <w:marTop w:val="0"/>
                  <w:marBottom w:val="0"/>
                  <w:divBdr>
                    <w:top w:val="none" w:sz="0" w:space="0" w:color="auto"/>
                    <w:left w:val="none" w:sz="0" w:space="0" w:color="auto"/>
                    <w:bottom w:val="none" w:sz="0" w:space="0" w:color="auto"/>
                    <w:right w:val="none" w:sz="0" w:space="0" w:color="auto"/>
                  </w:divBdr>
                </w:div>
                <w:div w:id="1200052594">
                  <w:marLeft w:val="480"/>
                  <w:marRight w:val="0"/>
                  <w:marTop w:val="0"/>
                  <w:marBottom w:val="0"/>
                  <w:divBdr>
                    <w:top w:val="none" w:sz="0" w:space="0" w:color="auto"/>
                    <w:left w:val="none" w:sz="0" w:space="0" w:color="auto"/>
                    <w:bottom w:val="none" w:sz="0" w:space="0" w:color="auto"/>
                    <w:right w:val="none" w:sz="0" w:space="0" w:color="auto"/>
                  </w:divBdr>
                </w:div>
                <w:div w:id="528177793">
                  <w:marLeft w:val="480"/>
                  <w:marRight w:val="0"/>
                  <w:marTop w:val="0"/>
                  <w:marBottom w:val="0"/>
                  <w:divBdr>
                    <w:top w:val="none" w:sz="0" w:space="0" w:color="auto"/>
                    <w:left w:val="none" w:sz="0" w:space="0" w:color="auto"/>
                    <w:bottom w:val="none" w:sz="0" w:space="0" w:color="auto"/>
                    <w:right w:val="none" w:sz="0" w:space="0" w:color="auto"/>
                  </w:divBdr>
                </w:div>
                <w:div w:id="642663875">
                  <w:marLeft w:val="480"/>
                  <w:marRight w:val="0"/>
                  <w:marTop w:val="0"/>
                  <w:marBottom w:val="0"/>
                  <w:divBdr>
                    <w:top w:val="none" w:sz="0" w:space="0" w:color="auto"/>
                    <w:left w:val="none" w:sz="0" w:space="0" w:color="auto"/>
                    <w:bottom w:val="none" w:sz="0" w:space="0" w:color="auto"/>
                    <w:right w:val="none" w:sz="0" w:space="0" w:color="auto"/>
                  </w:divBdr>
                </w:div>
                <w:div w:id="1433672844">
                  <w:marLeft w:val="480"/>
                  <w:marRight w:val="0"/>
                  <w:marTop w:val="0"/>
                  <w:marBottom w:val="0"/>
                  <w:divBdr>
                    <w:top w:val="none" w:sz="0" w:space="0" w:color="auto"/>
                    <w:left w:val="none" w:sz="0" w:space="0" w:color="auto"/>
                    <w:bottom w:val="none" w:sz="0" w:space="0" w:color="auto"/>
                    <w:right w:val="none" w:sz="0" w:space="0" w:color="auto"/>
                  </w:divBdr>
                </w:div>
              </w:divsChild>
            </w:div>
            <w:div w:id="209810618">
              <w:marLeft w:val="0"/>
              <w:marRight w:val="0"/>
              <w:marTop w:val="0"/>
              <w:marBottom w:val="0"/>
              <w:divBdr>
                <w:top w:val="none" w:sz="0" w:space="0" w:color="auto"/>
                <w:left w:val="none" w:sz="0" w:space="0" w:color="auto"/>
                <w:bottom w:val="none" w:sz="0" w:space="0" w:color="auto"/>
                <w:right w:val="none" w:sz="0" w:space="0" w:color="auto"/>
              </w:divBdr>
              <w:divsChild>
                <w:div w:id="1857425519">
                  <w:marLeft w:val="480"/>
                  <w:marRight w:val="0"/>
                  <w:marTop w:val="0"/>
                  <w:marBottom w:val="0"/>
                  <w:divBdr>
                    <w:top w:val="none" w:sz="0" w:space="0" w:color="auto"/>
                    <w:left w:val="none" w:sz="0" w:space="0" w:color="auto"/>
                    <w:bottom w:val="none" w:sz="0" w:space="0" w:color="auto"/>
                    <w:right w:val="none" w:sz="0" w:space="0" w:color="auto"/>
                  </w:divBdr>
                </w:div>
                <w:div w:id="93525231">
                  <w:marLeft w:val="480"/>
                  <w:marRight w:val="0"/>
                  <w:marTop w:val="0"/>
                  <w:marBottom w:val="0"/>
                  <w:divBdr>
                    <w:top w:val="none" w:sz="0" w:space="0" w:color="auto"/>
                    <w:left w:val="none" w:sz="0" w:space="0" w:color="auto"/>
                    <w:bottom w:val="none" w:sz="0" w:space="0" w:color="auto"/>
                    <w:right w:val="none" w:sz="0" w:space="0" w:color="auto"/>
                  </w:divBdr>
                </w:div>
                <w:div w:id="429467295">
                  <w:marLeft w:val="480"/>
                  <w:marRight w:val="0"/>
                  <w:marTop w:val="0"/>
                  <w:marBottom w:val="0"/>
                  <w:divBdr>
                    <w:top w:val="none" w:sz="0" w:space="0" w:color="auto"/>
                    <w:left w:val="none" w:sz="0" w:space="0" w:color="auto"/>
                    <w:bottom w:val="none" w:sz="0" w:space="0" w:color="auto"/>
                    <w:right w:val="none" w:sz="0" w:space="0" w:color="auto"/>
                  </w:divBdr>
                </w:div>
                <w:div w:id="897789836">
                  <w:marLeft w:val="480"/>
                  <w:marRight w:val="0"/>
                  <w:marTop w:val="0"/>
                  <w:marBottom w:val="0"/>
                  <w:divBdr>
                    <w:top w:val="none" w:sz="0" w:space="0" w:color="auto"/>
                    <w:left w:val="none" w:sz="0" w:space="0" w:color="auto"/>
                    <w:bottom w:val="none" w:sz="0" w:space="0" w:color="auto"/>
                    <w:right w:val="none" w:sz="0" w:space="0" w:color="auto"/>
                  </w:divBdr>
                </w:div>
                <w:div w:id="849023484">
                  <w:marLeft w:val="480"/>
                  <w:marRight w:val="0"/>
                  <w:marTop w:val="0"/>
                  <w:marBottom w:val="0"/>
                  <w:divBdr>
                    <w:top w:val="none" w:sz="0" w:space="0" w:color="auto"/>
                    <w:left w:val="none" w:sz="0" w:space="0" w:color="auto"/>
                    <w:bottom w:val="none" w:sz="0" w:space="0" w:color="auto"/>
                    <w:right w:val="none" w:sz="0" w:space="0" w:color="auto"/>
                  </w:divBdr>
                </w:div>
                <w:div w:id="2087528395">
                  <w:marLeft w:val="480"/>
                  <w:marRight w:val="0"/>
                  <w:marTop w:val="0"/>
                  <w:marBottom w:val="0"/>
                  <w:divBdr>
                    <w:top w:val="none" w:sz="0" w:space="0" w:color="auto"/>
                    <w:left w:val="none" w:sz="0" w:space="0" w:color="auto"/>
                    <w:bottom w:val="none" w:sz="0" w:space="0" w:color="auto"/>
                    <w:right w:val="none" w:sz="0" w:space="0" w:color="auto"/>
                  </w:divBdr>
                </w:div>
                <w:div w:id="795223606">
                  <w:marLeft w:val="480"/>
                  <w:marRight w:val="0"/>
                  <w:marTop w:val="0"/>
                  <w:marBottom w:val="0"/>
                  <w:divBdr>
                    <w:top w:val="none" w:sz="0" w:space="0" w:color="auto"/>
                    <w:left w:val="none" w:sz="0" w:space="0" w:color="auto"/>
                    <w:bottom w:val="none" w:sz="0" w:space="0" w:color="auto"/>
                    <w:right w:val="none" w:sz="0" w:space="0" w:color="auto"/>
                  </w:divBdr>
                </w:div>
                <w:div w:id="175048330">
                  <w:marLeft w:val="480"/>
                  <w:marRight w:val="0"/>
                  <w:marTop w:val="0"/>
                  <w:marBottom w:val="0"/>
                  <w:divBdr>
                    <w:top w:val="none" w:sz="0" w:space="0" w:color="auto"/>
                    <w:left w:val="none" w:sz="0" w:space="0" w:color="auto"/>
                    <w:bottom w:val="none" w:sz="0" w:space="0" w:color="auto"/>
                    <w:right w:val="none" w:sz="0" w:space="0" w:color="auto"/>
                  </w:divBdr>
                </w:div>
                <w:div w:id="1750224021">
                  <w:marLeft w:val="480"/>
                  <w:marRight w:val="0"/>
                  <w:marTop w:val="0"/>
                  <w:marBottom w:val="0"/>
                  <w:divBdr>
                    <w:top w:val="none" w:sz="0" w:space="0" w:color="auto"/>
                    <w:left w:val="none" w:sz="0" w:space="0" w:color="auto"/>
                    <w:bottom w:val="none" w:sz="0" w:space="0" w:color="auto"/>
                    <w:right w:val="none" w:sz="0" w:space="0" w:color="auto"/>
                  </w:divBdr>
                </w:div>
                <w:div w:id="249966002">
                  <w:marLeft w:val="480"/>
                  <w:marRight w:val="0"/>
                  <w:marTop w:val="0"/>
                  <w:marBottom w:val="0"/>
                  <w:divBdr>
                    <w:top w:val="none" w:sz="0" w:space="0" w:color="auto"/>
                    <w:left w:val="none" w:sz="0" w:space="0" w:color="auto"/>
                    <w:bottom w:val="none" w:sz="0" w:space="0" w:color="auto"/>
                    <w:right w:val="none" w:sz="0" w:space="0" w:color="auto"/>
                  </w:divBdr>
                </w:div>
                <w:div w:id="218322580">
                  <w:marLeft w:val="480"/>
                  <w:marRight w:val="0"/>
                  <w:marTop w:val="0"/>
                  <w:marBottom w:val="0"/>
                  <w:divBdr>
                    <w:top w:val="none" w:sz="0" w:space="0" w:color="auto"/>
                    <w:left w:val="none" w:sz="0" w:space="0" w:color="auto"/>
                    <w:bottom w:val="none" w:sz="0" w:space="0" w:color="auto"/>
                    <w:right w:val="none" w:sz="0" w:space="0" w:color="auto"/>
                  </w:divBdr>
                </w:div>
                <w:div w:id="10570297">
                  <w:marLeft w:val="480"/>
                  <w:marRight w:val="0"/>
                  <w:marTop w:val="0"/>
                  <w:marBottom w:val="0"/>
                  <w:divBdr>
                    <w:top w:val="none" w:sz="0" w:space="0" w:color="auto"/>
                    <w:left w:val="none" w:sz="0" w:space="0" w:color="auto"/>
                    <w:bottom w:val="none" w:sz="0" w:space="0" w:color="auto"/>
                    <w:right w:val="none" w:sz="0" w:space="0" w:color="auto"/>
                  </w:divBdr>
                </w:div>
                <w:div w:id="2070882024">
                  <w:marLeft w:val="480"/>
                  <w:marRight w:val="0"/>
                  <w:marTop w:val="0"/>
                  <w:marBottom w:val="0"/>
                  <w:divBdr>
                    <w:top w:val="none" w:sz="0" w:space="0" w:color="auto"/>
                    <w:left w:val="none" w:sz="0" w:space="0" w:color="auto"/>
                    <w:bottom w:val="none" w:sz="0" w:space="0" w:color="auto"/>
                    <w:right w:val="none" w:sz="0" w:space="0" w:color="auto"/>
                  </w:divBdr>
                </w:div>
                <w:div w:id="785931968">
                  <w:marLeft w:val="480"/>
                  <w:marRight w:val="0"/>
                  <w:marTop w:val="0"/>
                  <w:marBottom w:val="0"/>
                  <w:divBdr>
                    <w:top w:val="none" w:sz="0" w:space="0" w:color="auto"/>
                    <w:left w:val="none" w:sz="0" w:space="0" w:color="auto"/>
                    <w:bottom w:val="none" w:sz="0" w:space="0" w:color="auto"/>
                    <w:right w:val="none" w:sz="0" w:space="0" w:color="auto"/>
                  </w:divBdr>
                </w:div>
                <w:div w:id="131948146">
                  <w:marLeft w:val="480"/>
                  <w:marRight w:val="0"/>
                  <w:marTop w:val="0"/>
                  <w:marBottom w:val="0"/>
                  <w:divBdr>
                    <w:top w:val="none" w:sz="0" w:space="0" w:color="auto"/>
                    <w:left w:val="none" w:sz="0" w:space="0" w:color="auto"/>
                    <w:bottom w:val="none" w:sz="0" w:space="0" w:color="auto"/>
                    <w:right w:val="none" w:sz="0" w:space="0" w:color="auto"/>
                  </w:divBdr>
                </w:div>
                <w:div w:id="1590506846">
                  <w:marLeft w:val="480"/>
                  <w:marRight w:val="0"/>
                  <w:marTop w:val="0"/>
                  <w:marBottom w:val="0"/>
                  <w:divBdr>
                    <w:top w:val="none" w:sz="0" w:space="0" w:color="auto"/>
                    <w:left w:val="none" w:sz="0" w:space="0" w:color="auto"/>
                    <w:bottom w:val="none" w:sz="0" w:space="0" w:color="auto"/>
                    <w:right w:val="none" w:sz="0" w:space="0" w:color="auto"/>
                  </w:divBdr>
                </w:div>
                <w:div w:id="1688367942">
                  <w:marLeft w:val="480"/>
                  <w:marRight w:val="0"/>
                  <w:marTop w:val="0"/>
                  <w:marBottom w:val="0"/>
                  <w:divBdr>
                    <w:top w:val="none" w:sz="0" w:space="0" w:color="auto"/>
                    <w:left w:val="none" w:sz="0" w:space="0" w:color="auto"/>
                    <w:bottom w:val="none" w:sz="0" w:space="0" w:color="auto"/>
                    <w:right w:val="none" w:sz="0" w:space="0" w:color="auto"/>
                  </w:divBdr>
                </w:div>
                <w:div w:id="1591231027">
                  <w:marLeft w:val="480"/>
                  <w:marRight w:val="0"/>
                  <w:marTop w:val="0"/>
                  <w:marBottom w:val="0"/>
                  <w:divBdr>
                    <w:top w:val="none" w:sz="0" w:space="0" w:color="auto"/>
                    <w:left w:val="none" w:sz="0" w:space="0" w:color="auto"/>
                    <w:bottom w:val="none" w:sz="0" w:space="0" w:color="auto"/>
                    <w:right w:val="none" w:sz="0" w:space="0" w:color="auto"/>
                  </w:divBdr>
                </w:div>
                <w:div w:id="895245260">
                  <w:marLeft w:val="480"/>
                  <w:marRight w:val="0"/>
                  <w:marTop w:val="0"/>
                  <w:marBottom w:val="0"/>
                  <w:divBdr>
                    <w:top w:val="none" w:sz="0" w:space="0" w:color="auto"/>
                    <w:left w:val="none" w:sz="0" w:space="0" w:color="auto"/>
                    <w:bottom w:val="none" w:sz="0" w:space="0" w:color="auto"/>
                    <w:right w:val="none" w:sz="0" w:space="0" w:color="auto"/>
                  </w:divBdr>
                </w:div>
                <w:div w:id="924805195">
                  <w:marLeft w:val="480"/>
                  <w:marRight w:val="0"/>
                  <w:marTop w:val="0"/>
                  <w:marBottom w:val="0"/>
                  <w:divBdr>
                    <w:top w:val="none" w:sz="0" w:space="0" w:color="auto"/>
                    <w:left w:val="none" w:sz="0" w:space="0" w:color="auto"/>
                    <w:bottom w:val="none" w:sz="0" w:space="0" w:color="auto"/>
                    <w:right w:val="none" w:sz="0" w:space="0" w:color="auto"/>
                  </w:divBdr>
                </w:div>
                <w:div w:id="862396793">
                  <w:marLeft w:val="480"/>
                  <w:marRight w:val="0"/>
                  <w:marTop w:val="0"/>
                  <w:marBottom w:val="0"/>
                  <w:divBdr>
                    <w:top w:val="none" w:sz="0" w:space="0" w:color="auto"/>
                    <w:left w:val="none" w:sz="0" w:space="0" w:color="auto"/>
                    <w:bottom w:val="none" w:sz="0" w:space="0" w:color="auto"/>
                    <w:right w:val="none" w:sz="0" w:space="0" w:color="auto"/>
                  </w:divBdr>
                </w:div>
                <w:div w:id="1085613888">
                  <w:marLeft w:val="480"/>
                  <w:marRight w:val="0"/>
                  <w:marTop w:val="0"/>
                  <w:marBottom w:val="0"/>
                  <w:divBdr>
                    <w:top w:val="none" w:sz="0" w:space="0" w:color="auto"/>
                    <w:left w:val="none" w:sz="0" w:space="0" w:color="auto"/>
                    <w:bottom w:val="none" w:sz="0" w:space="0" w:color="auto"/>
                    <w:right w:val="none" w:sz="0" w:space="0" w:color="auto"/>
                  </w:divBdr>
                </w:div>
                <w:div w:id="1183206956">
                  <w:marLeft w:val="480"/>
                  <w:marRight w:val="0"/>
                  <w:marTop w:val="0"/>
                  <w:marBottom w:val="0"/>
                  <w:divBdr>
                    <w:top w:val="none" w:sz="0" w:space="0" w:color="auto"/>
                    <w:left w:val="none" w:sz="0" w:space="0" w:color="auto"/>
                    <w:bottom w:val="none" w:sz="0" w:space="0" w:color="auto"/>
                    <w:right w:val="none" w:sz="0" w:space="0" w:color="auto"/>
                  </w:divBdr>
                </w:div>
                <w:div w:id="368532260">
                  <w:marLeft w:val="480"/>
                  <w:marRight w:val="0"/>
                  <w:marTop w:val="0"/>
                  <w:marBottom w:val="0"/>
                  <w:divBdr>
                    <w:top w:val="none" w:sz="0" w:space="0" w:color="auto"/>
                    <w:left w:val="none" w:sz="0" w:space="0" w:color="auto"/>
                    <w:bottom w:val="none" w:sz="0" w:space="0" w:color="auto"/>
                    <w:right w:val="none" w:sz="0" w:space="0" w:color="auto"/>
                  </w:divBdr>
                </w:div>
                <w:div w:id="68774512">
                  <w:marLeft w:val="480"/>
                  <w:marRight w:val="0"/>
                  <w:marTop w:val="0"/>
                  <w:marBottom w:val="0"/>
                  <w:divBdr>
                    <w:top w:val="none" w:sz="0" w:space="0" w:color="auto"/>
                    <w:left w:val="none" w:sz="0" w:space="0" w:color="auto"/>
                    <w:bottom w:val="none" w:sz="0" w:space="0" w:color="auto"/>
                    <w:right w:val="none" w:sz="0" w:space="0" w:color="auto"/>
                  </w:divBdr>
                </w:div>
                <w:div w:id="2141335672">
                  <w:marLeft w:val="480"/>
                  <w:marRight w:val="0"/>
                  <w:marTop w:val="0"/>
                  <w:marBottom w:val="0"/>
                  <w:divBdr>
                    <w:top w:val="none" w:sz="0" w:space="0" w:color="auto"/>
                    <w:left w:val="none" w:sz="0" w:space="0" w:color="auto"/>
                    <w:bottom w:val="none" w:sz="0" w:space="0" w:color="auto"/>
                    <w:right w:val="none" w:sz="0" w:space="0" w:color="auto"/>
                  </w:divBdr>
                </w:div>
                <w:div w:id="50201129">
                  <w:marLeft w:val="480"/>
                  <w:marRight w:val="0"/>
                  <w:marTop w:val="0"/>
                  <w:marBottom w:val="0"/>
                  <w:divBdr>
                    <w:top w:val="none" w:sz="0" w:space="0" w:color="auto"/>
                    <w:left w:val="none" w:sz="0" w:space="0" w:color="auto"/>
                    <w:bottom w:val="none" w:sz="0" w:space="0" w:color="auto"/>
                    <w:right w:val="none" w:sz="0" w:space="0" w:color="auto"/>
                  </w:divBdr>
                </w:div>
                <w:div w:id="1802068012">
                  <w:marLeft w:val="480"/>
                  <w:marRight w:val="0"/>
                  <w:marTop w:val="0"/>
                  <w:marBottom w:val="0"/>
                  <w:divBdr>
                    <w:top w:val="none" w:sz="0" w:space="0" w:color="auto"/>
                    <w:left w:val="none" w:sz="0" w:space="0" w:color="auto"/>
                    <w:bottom w:val="none" w:sz="0" w:space="0" w:color="auto"/>
                    <w:right w:val="none" w:sz="0" w:space="0" w:color="auto"/>
                  </w:divBdr>
                </w:div>
                <w:div w:id="636449150">
                  <w:marLeft w:val="480"/>
                  <w:marRight w:val="0"/>
                  <w:marTop w:val="0"/>
                  <w:marBottom w:val="0"/>
                  <w:divBdr>
                    <w:top w:val="none" w:sz="0" w:space="0" w:color="auto"/>
                    <w:left w:val="none" w:sz="0" w:space="0" w:color="auto"/>
                    <w:bottom w:val="none" w:sz="0" w:space="0" w:color="auto"/>
                    <w:right w:val="none" w:sz="0" w:space="0" w:color="auto"/>
                  </w:divBdr>
                </w:div>
              </w:divsChild>
            </w:div>
            <w:div w:id="1203710055">
              <w:marLeft w:val="0"/>
              <w:marRight w:val="0"/>
              <w:marTop w:val="0"/>
              <w:marBottom w:val="0"/>
              <w:divBdr>
                <w:top w:val="none" w:sz="0" w:space="0" w:color="auto"/>
                <w:left w:val="none" w:sz="0" w:space="0" w:color="auto"/>
                <w:bottom w:val="none" w:sz="0" w:space="0" w:color="auto"/>
                <w:right w:val="none" w:sz="0" w:space="0" w:color="auto"/>
              </w:divBdr>
              <w:divsChild>
                <w:div w:id="319575825">
                  <w:marLeft w:val="480"/>
                  <w:marRight w:val="0"/>
                  <w:marTop w:val="0"/>
                  <w:marBottom w:val="0"/>
                  <w:divBdr>
                    <w:top w:val="none" w:sz="0" w:space="0" w:color="auto"/>
                    <w:left w:val="none" w:sz="0" w:space="0" w:color="auto"/>
                    <w:bottom w:val="none" w:sz="0" w:space="0" w:color="auto"/>
                    <w:right w:val="none" w:sz="0" w:space="0" w:color="auto"/>
                  </w:divBdr>
                </w:div>
                <w:div w:id="942304931">
                  <w:marLeft w:val="480"/>
                  <w:marRight w:val="0"/>
                  <w:marTop w:val="0"/>
                  <w:marBottom w:val="0"/>
                  <w:divBdr>
                    <w:top w:val="none" w:sz="0" w:space="0" w:color="auto"/>
                    <w:left w:val="none" w:sz="0" w:space="0" w:color="auto"/>
                    <w:bottom w:val="none" w:sz="0" w:space="0" w:color="auto"/>
                    <w:right w:val="none" w:sz="0" w:space="0" w:color="auto"/>
                  </w:divBdr>
                </w:div>
                <w:div w:id="117266341">
                  <w:marLeft w:val="480"/>
                  <w:marRight w:val="0"/>
                  <w:marTop w:val="0"/>
                  <w:marBottom w:val="0"/>
                  <w:divBdr>
                    <w:top w:val="none" w:sz="0" w:space="0" w:color="auto"/>
                    <w:left w:val="none" w:sz="0" w:space="0" w:color="auto"/>
                    <w:bottom w:val="none" w:sz="0" w:space="0" w:color="auto"/>
                    <w:right w:val="none" w:sz="0" w:space="0" w:color="auto"/>
                  </w:divBdr>
                </w:div>
                <w:div w:id="2001107053">
                  <w:marLeft w:val="480"/>
                  <w:marRight w:val="0"/>
                  <w:marTop w:val="0"/>
                  <w:marBottom w:val="0"/>
                  <w:divBdr>
                    <w:top w:val="none" w:sz="0" w:space="0" w:color="auto"/>
                    <w:left w:val="none" w:sz="0" w:space="0" w:color="auto"/>
                    <w:bottom w:val="none" w:sz="0" w:space="0" w:color="auto"/>
                    <w:right w:val="none" w:sz="0" w:space="0" w:color="auto"/>
                  </w:divBdr>
                </w:div>
                <w:div w:id="672997715">
                  <w:marLeft w:val="480"/>
                  <w:marRight w:val="0"/>
                  <w:marTop w:val="0"/>
                  <w:marBottom w:val="0"/>
                  <w:divBdr>
                    <w:top w:val="none" w:sz="0" w:space="0" w:color="auto"/>
                    <w:left w:val="none" w:sz="0" w:space="0" w:color="auto"/>
                    <w:bottom w:val="none" w:sz="0" w:space="0" w:color="auto"/>
                    <w:right w:val="none" w:sz="0" w:space="0" w:color="auto"/>
                  </w:divBdr>
                </w:div>
                <w:div w:id="2138986000">
                  <w:marLeft w:val="480"/>
                  <w:marRight w:val="0"/>
                  <w:marTop w:val="0"/>
                  <w:marBottom w:val="0"/>
                  <w:divBdr>
                    <w:top w:val="none" w:sz="0" w:space="0" w:color="auto"/>
                    <w:left w:val="none" w:sz="0" w:space="0" w:color="auto"/>
                    <w:bottom w:val="none" w:sz="0" w:space="0" w:color="auto"/>
                    <w:right w:val="none" w:sz="0" w:space="0" w:color="auto"/>
                  </w:divBdr>
                </w:div>
                <w:div w:id="1065687051">
                  <w:marLeft w:val="480"/>
                  <w:marRight w:val="0"/>
                  <w:marTop w:val="0"/>
                  <w:marBottom w:val="0"/>
                  <w:divBdr>
                    <w:top w:val="none" w:sz="0" w:space="0" w:color="auto"/>
                    <w:left w:val="none" w:sz="0" w:space="0" w:color="auto"/>
                    <w:bottom w:val="none" w:sz="0" w:space="0" w:color="auto"/>
                    <w:right w:val="none" w:sz="0" w:space="0" w:color="auto"/>
                  </w:divBdr>
                </w:div>
                <w:div w:id="2147039143">
                  <w:marLeft w:val="480"/>
                  <w:marRight w:val="0"/>
                  <w:marTop w:val="0"/>
                  <w:marBottom w:val="0"/>
                  <w:divBdr>
                    <w:top w:val="none" w:sz="0" w:space="0" w:color="auto"/>
                    <w:left w:val="none" w:sz="0" w:space="0" w:color="auto"/>
                    <w:bottom w:val="none" w:sz="0" w:space="0" w:color="auto"/>
                    <w:right w:val="none" w:sz="0" w:space="0" w:color="auto"/>
                  </w:divBdr>
                </w:div>
                <w:div w:id="367266018">
                  <w:marLeft w:val="480"/>
                  <w:marRight w:val="0"/>
                  <w:marTop w:val="0"/>
                  <w:marBottom w:val="0"/>
                  <w:divBdr>
                    <w:top w:val="none" w:sz="0" w:space="0" w:color="auto"/>
                    <w:left w:val="none" w:sz="0" w:space="0" w:color="auto"/>
                    <w:bottom w:val="none" w:sz="0" w:space="0" w:color="auto"/>
                    <w:right w:val="none" w:sz="0" w:space="0" w:color="auto"/>
                  </w:divBdr>
                </w:div>
                <w:div w:id="1065449429">
                  <w:marLeft w:val="480"/>
                  <w:marRight w:val="0"/>
                  <w:marTop w:val="0"/>
                  <w:marBottom w:val="0"/>
                  <w:divBdr>
                    <w:top w:val="none" w:sz="0" w:space="0" w:color="auto"/>
                    <w:left w:val="none" w:sz="0" w:space="0" w:color="auto"/>
                    <w:bottom w:val="none" w:sz="0" w:space="0" w:color="auto"/>
                    <w:right w:val="none" w:sz="0" w:space="0" w:color="auto"/>
                  </w:divBdr>
                </w:div>
                <w:div w:id="1371565886">
                  <w:marLeft w:val="480"/>
                  <w:marRight w:val="0"/>
                  <w:marTop w:val="0"/>
                  <w:marBottom w:val="0"/>
                  <w:divBdr>
                    <w:top w:val="none" w:sz="0" w:space="0" w:color="auto"/>
                    <w:left w:val="none" w:sz="0" w:space="0" w:color="auto"/>
                    <w:bottom w:val="none" w:sz="0" w:space="0" w:color="auto"/>
                    <w:right w:val="none" w:sz="0" w:space="0" w:color="auto"/>
                  </w:divBdr>
                </w:div>
                <w:div w:id="1206672827">
                  <w:marLeft w:val="480"/>
                  <w:marRight w:val="0"/>
                  <w:marTop w:val="0"/>
                  <w:marBottom w:val="0"/>
                  <w:divBdr>
                    <w:top w:val="none" w:sz="0" w:space="0" w:color="auto"/>
                    <w:left w:val="none" w:sz="0" w:space="0" w:color="auto"/>
                    <w:bottom w:val="none" w:sz="0" w:space="0" w:color="auto"/>
                    <w:right w:val="none" w:sz="0" w:space="0" w:color="auto"/>
                  </w:divBdr>
                </w:div>
                <w:div w:id="39600926">
                  <w:marLeft w:val="480"/>
                  <w:marRight w:val="0"/>
                  <w:marTop w:val="0"/>
                  <w:marBottom w:val="0"/>
                  <w:divBdr>
                    <w:top w:val="none" w:sz="0" w:space="0" w:color="auto"/>
                    <w:left w:val="none" w:sz="0" w:space="0" w:color="auto"/>
                    <w:bottom w:val="none" w:sz="0" w:space="0" w:color="auto"/>
                    <w:right w:val="none" w:sz="0" w:space="0" w:color="auto"/>
                  </w:divBdr>
                </w:div>
                <w:div w:id="1816681256">
                  <w:marLeft w:val="480"/>
                  <w:marRight w:val="0"/>
                  <w:marTop w:val="0"/>
                  <w:marBottom w:val="0"/>
                  <w:divBdr>
                    <w:top w:val="none" w:sz="0" w:space="0" w:color="auto"/>
                    <w:left w:val="none" w:sz="0" w:space="0" w:color="auto"/>
                    <w:bottom w:val="none" w:sz="0" w:space="0" w:color="auto"/>
                    <w:right w:val="none" w:sz="0" w:space="0" w:color="auto"/>
                  </w:divBdr>
                </w:div>
                <w:div w:id="1025060915">
                  <w:marLeft w:val="480"/>
                  <w:marRight w:val="0"/>
                  <w:marTop w:val="0"/>
                  <w:marBottom w:val="0"/>
                  <w:divBdr>
                    <w:top w:val="none" w:sz="0" w:space="0" w:color="auto"/>
                    <w:left w:val="none" w:sz="0" w:space="0" w:color="auto"/>
                    <w:bottom w:val="none" w:sz="0" w:space="0" w:color="auto"/>
                    <w:right w:val="none" w:sz="0" w:space="0" w:color="auto"/>
                  </w:divBdr>
                </w:div>
                <w:div w:id="899824671">
                  <w:marLeft w:val="480"/>
                  <w:marRight w:val="0"/>
                  <w:marTop w:val="0"/>
                  <w:marBottom w:val="0"/>
                  <w:divBdr>
                    <w:top w:val="none" w:sz="0" w:space="0" w:color="auto"/>
                    <w:left w:val="none" w:sz="0" w:space="0" w:color="auto"/>
                    <w:bottom w:val="none" w:sz="0" w:space="0" w:color="auto"/>
                    <w:right w:val="none" w:sz="0" w:space="0" w:color="auto"/>
                  </w:divBdr>
                </w:div>
                <w:div w:id="486824131">
                  <w:marLeft w:val="480"/>
                  <w:marRight w:val="0"/>
                  <w:marTop w:val="0"/>
                  <w:marBottom w:val="0"/>
                  <w:divBdr>
                    <w:top w:val="none" w:sz="0" w:space="0" w:color="auto"/>
                    <w:left w:val="none" w:sz="0" w:space="0" w:color="auto"/>
                    <w:bottom w:val="none" w:sz="0" w:space="0" w:color="auto"/>
                    <w:right w:val="none" w:sz="0" w:space="0" w:color="auto"/>
                  </w:divBdr>
                </w:div>
                <w:div w:id="1292828966">
                  <w:marLeft w:val="480"/>
                  <w:marRight w:val="0"/>
                  <w:marTop w:val="0"/>
                  <w:marBottom w:val="0"/>
                  <w:divBdr>
                    <w:top w:val="none" w:sz="0" w:space="0" w:color="auto"/>
                    <w:left w:val="none" w:sz="0" w:space="0" w:color="auto"/>
                    <w:bottom w:val="none" w:sz="0" w:space="0" w:color="auto"/>
                    <w:right w:val="none" w:sz="0" w:space="0" w:color="auto"/>
                  </w:divBdr>
                </w:div>
                <w:div w:id="210920582">
                  <w:marLeft w:val="480"/>
                  <w:marRight w:val="0"/>
                  <w:marTop w:val="0"/>
                  <w:marBottom w:val="0"/>
                  <w:divBdr>
                    <w:top w:val="none" w:sz="0" w:space="0" w:color="auto"/>
                    <w:left w:val="none" w:sz="0" w:space="0" w:color="auto"/>
                    <w:bottom w:val="none" w:sz="0" w:space="0" w:color="auto"/>
                    <w:right w:val="none" w:sz="0" w:space="0" w:color="auto"/>
                  </w:divBdr>
                </w:div>
                <w:div w:id="281614231">
                  <w:marLeft w:val="480"/>
                  <w:marRight w:val="0"/>
                  <w:marTop w:val="0"/>
                  <w:marBottom w:val="0"/>
                  <w:divBdr>
                    <w:top w:val="none" w:sz="0" w:space="0" w:color="auto"/>
                    <w:left w:val="none" w:sz="0" w:space="0" w:color="auto"/>
                    <w:bottom w:val="none" w:sz="0" w:space="0" w:color="auto"/>
                    <w:right w:val="none" w:sz="0" w:space="0" w:color="auto"/>
                  </w:divBdr>
                </w:div>
                <w:div w:id="2075426454">
                  <w:marLeft w:val="480"/>
                  <w:marRight w:val="0"/>
                  <w:marTop w:val="0"/>
                  <w:marBottom w:val="0"/>
                  <w:divBdr>
                    <w:top w:val="none" w:sz="0" w:space="0" w:color="auto"/>
                    <w:left w:val="none" w:sz="0" w:space="0" w:color="auto"/>
                    <w:bottom w:val="none" w:sz="0" w:space="0" w:color="auto"/>
                    <w:right w:val="none" w:sz="0" w:space="0" w:color="auto"/>
                  </w:divBdr>
                </w:div>
                <w:div w:id="1718117235">
                  <w:marLeft w:val="480"/>
                  <w:marRight w:val="0"/>
                  <w:marTop w:val="0"/>
                  <w:marBottom w:val="0"/>
                  <w:divBdr>
                    <w:top w:val="none" w:sz="0" w:space="0" w:color="auto"/>
                    <w:left w:val="none" w:sz="0" w:space="0" w:color="auto"/>
                    <w:bottom w:val="none" w:sz="0" w:space="0" w:color="auto"/>
                    <w:right w:val="none" w:sz="0" w:space="0" w:color="auto"/>
                  </w:divBdr>
                </w:div>
                <w:div w:id="1288194505">
                  <w:marLeft w:val="480"/>
                  <w:marRight w:val="0"/>
                  <w:marTop w:val="0"/>
                  <w:marBottom w:val="0"/>
                  <w:divBdr>
                    <w:top w:val="none" w:sz="0" w:space="0" w:color="auto"/>
                    <w:left w:val="none" w:sz="0" w:space="0" w:color="auto"/>
                    <w:bottom w:val="none" w:sz="0" w:space="0" w:color="auto"/>
                    <w:right w:val="none" w:sz="0" w:space="0" w:color="auto"/>
                  </w:divBdr>
                </w:div>
                <w:div w:id="1142652175">
                  <w:marLeft w:val="480"/>
                  <w:marRight w:val="0"/>
                  <w:marTop w:val="0"/>
                  <w:marBottom w:val="0"/>
                  <w:divBdr>
                    <w:top w:val="none" w:sz="0" w:space="0" w:color="auto"/>
                    <w:left w:val="none" w:sz="0" w:space="0" w:color="auto"/>
                    <w:bottom w:val="none" w:sz="0" w:space="0" w:color="auto"/>
                    <w:right w:val="none" w:sz="0" w:space="0" w:color="auto"/>
                  </w:divBdr>
                </w:div>
                <w:div w:id="1223296299">
                  <w:marLeft w:val="480"/>
                  <w:marRight w:val="0"/>
                  <w:marTop w:val="0"/>
                  <w:marBottom w:val="0"/>
                  <w:divBdr>
                    <w:top w:val="none" w:sz="0" w:space="0" w:color="auto"/>
                    <w:left w:val="none" w:sz="0" w:space="0" w:color="auto"/>
                    <w:bottom w:val="none" w:sz="0" w:space="0" w:color="auto"/>
                    <w:right w:val="none" w:sz="0" w:space="0" w:color="auto"/>
                  </w:divBdr>
                </w:div>
                <w:div w:id="1442456234">
                  <w:marLeft w:val="480"/>
                  <w:marRight w:val="0"/>
                  <w:marTop w:val="0"/>
                  <w:marBottom w:val="0"/>
                  <w:divBdr>
                    <w:top w:val="none" w:sz="0" w:space="0" w:color="auto"/>
                    <w:left w:val="none" w:sz="0" w:space="0" w:color="auto"/>
                    <w:bottom w:val="none" w:sz="0" w:space="0" w:color="auto"/>
                    <w:right w:val="none" w:sz="0" w:space="0" w:color="auto"/>
                  </w:divBdr>
                </w:div>
                <w:div w:id="1729263666">
                  <w:marLeft w:val="480"/>
                  <w:marRight w:val="0"/>
                  <w:marTop w:val="0"/>
                  <w:marBottom w:val="0"/>
                  <w:divBdr>
                    <w:top w:val="none" w:sz="0" w:space="0" w:color="auto"/>
                    <w:left w:val="none" w:sz="0" w:space="0" w:color="auto"/>
                    <w:bottom w:val="none" w:sz="0" w:space="0" w:color="auto"/>
                    <w:right w:val="none" w:sz="0" w:space="0" w:color="auto"/>
                  </w:divBdr>
                </w:div>
                <w:div w:id="1355226229">
                  <w:marLeft w:val="480"/>
                  <w:marRight w:val="0"/>
                  <w:marTop w:val="0"/>
                  <w:marBottom w:val="0"/>
                  <w:divBdr>
                    <w:top w:val="none" w:sz="0" w:space="0" w:color="auto"/>
                    <w:left w:val="none" w:sz="0" w:space="0" w:color="auto"/>
                    <w:bottom w:val="none" w:sz="0" w:space="0" w:color="auto"/>
                    <w:right w:val="none" w:sz="0" w:space="0" w:color="auto"/>
                  </w:divBdr>
                </w:div>
              </w:divsChild>
            </w:div>
            <w:div w:id="406465761">
              <w:marLeft w:val="0"/>
              <w:marRight w:val="0"/>
              <w:marTop w:val="0"/>
              <w:marBottom w:val="0"/>
              <w:divBdr>
                <w:top w:val="none" w:sz="0" w:space="0" w:color="auto"/>
                <w:left w:val="none" w:sz="0" w:space="0" w:color="auto"/>
                <w:bottom w:val="none" w:sz="0" w:space="0" w:color="auto"/>
                <w:right w:val="none" w:sz="0" w:space="0" w:color="auto"/>
              </w:divBdr>
              <w:divsChild>
                <w:div w:id="1752118849">
                  <w:marLeft w:val="480"/>
                  <w:marRight w:val="0"/>
                  <w:marTop w:val="0"/>
                  <w:marBottom w:val="0"/>
                  <w:divBdr>
                    <w:top w:val="none" w:sz="0" w:space="0" w:color="auto"/>
                    <w:left w:val="none" w:sz="0" w:space="0" w:color="auto"/>
                    <w:bottom w:val="none" w:sz="0" w:space="0" w:color="auto"/>
                    <w:right w:val="none" w:sz="0" w:space="0" w:color="auto"/>
                  </w:divBdr>
                </w:div>
                <w:div w:id="1787776820">
                  <w:marLeft w:val="480"/>
                  <w:marRight w:val="0"/>
                  <w:marTop w:val="0"/>
                  <w:marBottom w:val="0"/>
                  <w:divBdr>
                    <w:top w:val="none" w:sz="0" w:space="0" w:color="auto"/>
                    <w:left w:val="none" w:sz="0" w:space="0" w:color="auto"/>
                    <w:bottom w:val="none" w:sz="0" w:space="0" w:color="auto"/>
                    <w:right w:val="none" w:sz="0" w:space="0" w:color="auto"/>
                  </w:divBdr>
                </w:div>
                <w:div w:id="437021207">
                  <w:marLeft w:val="480"/>
                  <w:marRight w:val="0"/>
                  <w:marTop w:val="0"/>
                  <w:marBottom w:val="0"/>
                  <w:divBdr>
                    <w:top w:val="none" w:sz="0" w:space="0" w:color="auto"/>
                    <w:left w:val="none" w:sz="0" w:space="0" w:color="auto"/>
                    <w:bottom w:val="none" w:sz="0" w:space="0" w:color="auto"/>
                    <w:right w:val="none" w:sz="0" w:space="0" w:color="auto"/>
                  </w:divBdr>
                </w:div>
                <w:div w:id="760876573">
                  <w:marLeft w:val="480"/>
                  <w:marRight w:val="0"/>
                  <w:marTop w:val="0"/>
                  <w:marBottom w:val="0"/>
                  <w:divBdr>
                    <w:top w:val="none" w:sz="0" w:space="0" w:color="auto"/>
                    <w:left w:val="none" w:sz="0" w:space="0" w:color="auto"/>
                    <w:bottom w:val="none" w:sz="0" w:space="0" w:color="auto"/>
                    <w:right w:val="none" w:sz="0" w:space="0" w:color="auto"/>
                  </w:divBdr>
                </w:div>
                <w:div w:id="119962598">
                  <w:marLeft w:val="480"/>
                  <w:marRight w:val="0"/>
                  <w:marTop w:val="0"/>
                  <w:marBottom w:val="0"/>
                  <w:divBdr>
                    <w:top w:val="none" w:sz="0" w:space="0" w:color="auto"/>
                    <w:left w:val="none" w:sz="0" w:space="0" w:color="auto"/>
                    <w:bottom w:val="none" w:sz="0" w:space="0" w:color="auto"/>
                    <w:right w:val="none" w:sz="0" w:space="0" w:color="auto"/>
                  </w:divBdr>
                </w:div>
                <w:div w:id="1671639555">
                  <w:marLeft w:val="480"/>
                  <w:marRight w:val="0"/>
                  <w:marTop w:val="0"/>
                  <w:marBottom w:val="0"/>
                  <w:divBdr>
                    <w:top w:val="none" w:sz="0" w:space="0" w:color="auto"/>
                    <w:left w:val="none" w:sz="0" w:space="0" w:color="auto"/>
                    <w:bottom w:val="none" w:sz="0" w:space="0" w:color="auto"/>
                    <w:right w:val="none" w:sz="0" w:space="0" w:color="auto"/>
                  </w:divBdr>
                </w:div>
                <w:div w:id="996029895">
                  <w:marLeft w:val="480"/>
                  <w:marRight w:val="0"/>
                  <w:marTop w:val="0"/>
                  <w:marBottom w:val="0"/>
                  <w:divBdr>
                    <w:top w:val="none" w:sz="0" w:space="0" w:color="auto"/>
                    <w:left w:val="none" w:sz="0" w:space="0" w:color="auto"/>
                    <w:bottom w:val="none" w:sz="0" w:space="0" w:color="auto"/>
                    <w:right w:val="none" w:sz="0" w:space="0" w:color="auto"/>
                  </w:divBdr>
                </w:div>
                <w:div w:id="838547236">
                  <w:marLeft w:val="480"/>
                  <w:marRight w:val="0"/>
                  <w:marTop w:val="0"/>
                  <w:marBottom w:val="0"/>
                  <w:divBdr>
                    <w:top w:val="none" w:sz="0" w:space="0" w:color="auto"/>
                    <w:left w:val="none" w:sz="0" w:space="0" w:color="auto"/>
                    <w:bottom w:val="none" w:sz="0" w:space="0" w:color="auto"/>
                    <w:right w:val="none" w:sz="0" w:space="0" w:color="auto"/>
                  </w:divBdr>
                </w:div>
                <w:div w:id="137652510">
                  <w:marLeft w:val="480"/>
                  <w:marRight w:val="0"/>
                  <w:marTop w:val="0"/>
                  <w:marBottom w:val="0"/>
                  <w:divBdr>
                    <w:top w:val="none" w:sz="0" w:space="0" w:color="auto"/>
                    <w:left w:val="none" w:sz="0" w:space="0" w:color="auto"/>
                    <w:bottom w:val="none" w:sz="0" w:space="0" w:color="auto"/>
                    <w:right w:val="none" w:sz="0" w:space="0" w:color="auto"/>
                  </w:divBdr>
                </w:div>
                <w:div w:id="1126125056">
                  <w:marLeft w:val="480"/>
                  <w:marRight w:val="0"/>
                  <w:marTop w:val="0"/>
                  <w:marBottom w:val="0"/>
                  <w:divBdr>
                    <w:top w:val="none" w:sz="0" w:space="0" w:color="auto"/>
                    <w:left w:val="none" w:sz="0" w:space="0" w:color="auto"/>
                    <w:bottom w:val="none" w:sz="0" w:space="0" w:color="auto"/>
                    <w:right w:val="none" w:sz="0" w:space="0" w:color="auto"/>
                  </w:divBdr>
                </w:div>
                <w:div w:id="2002393967">
                  <w:marLeft w:val="480"/>
                  <w:marRight w:val="0"/>
                  <w:marTop w:val="0"/>
                  <w:marBottom w:val="0"/>
                  <w:divBdr>
                    <w:top w:val="none" w:sz="0" w:space="0" w:color="auto"/>
                    <w:left w:val="none" w:sz="0" w:space="0" w:color="auto"/>
                    <w:bottom w:val="none" w:sz="0" w:space="0" w:color="auto"/>
                    <w:right w:val="none" w:sz="0" w:space="0" w:color="auto"/>
                  </w:divBdr>
                </w:div>
                <w:div w:id="1992829894">
                  <w:marLeft w:val="480"/>
                  <w:marRight w:val="0"/>
                  <w:marTop w:val="0"/>
                  <w:marBottom w:val="0"/>
                  <w:divBdr>
                    <w:top w:val="none" w:sz="0" w:space="0" w:color="auto"/>
                    <w:left w:val="none" w:sz="0" w:space="0" w:color="auto"/>
                    <w:bottom w:val="none" w:sz="0" w:space="0" w:color="auto"/>
                    <w:right w:val="none" w:sz="0" w:space="0" w:color="auto"/>
                  </w:divBdr>
                </w:div>
                <w:div w:id="1744714701">
                  <w:marLeft w:val="480"/>
                  <w:marRight w:val="0"/>
                  <w:marTop w:val="0"/>
                  <w:marBottom w:val="0"/>
                  <w:divBdr>
                    <w:top w:val="none" w:sz="0" w:space="0" w:color="auto"/>
                    <w:left w:val="none" w:sz="0" w:space="0" w:color="auto"/>
                    <w:bottom w:val="none" w:sz="0" w:space="0" w:color="auto"/>
                    <w:right w:val="none" w:sz="0" w:space="0" w:color="auto"/>
                  </w:divBdr>
                </w:div>
                <w:div w:id="819469491">
                  <w:marLeft w:val="480"/>
                  <w:marRight w:val="0"/>
                  <w:marTop w:val="0"/>
                  <w:marBottom w:val="0"/>
                  <w:divBdr>
                    <w:top w:val="none" w:sz="0" w:space="0" w:color="auto"/>
                    <w:left w:val="none" w:sz="0" w:space="0" w:color="auto"/>
                    <w:bottom w:val="none" w:sz="0" w:space="0" w:color="auto"/>
                    <w:right w:val="none" w:sz="0" w:space="0" w:color="auto"/>
                  </w:divBdr>
                </w:div>
                <w:div w:id="61102353">
                  <w:marLeft w:val="480"/>
                  <w:marRight w:val="0"/>
                  <w:marTop w:val="0"/>
                  <w:marBottom w:val="0"/>
                  <w:divBdr>
                    <w:top w:val="none" w:sz="0" w:space="0" w:color="auto"/>
                    <w:left w:val="none" w:sz="0" w:space="0" w:color="auto"/>
                    <w:bottom w:val="none" w:sz="0" w:space="0" w:color="auto"/>
                    <w:right w:val="none" w:sz="0" w:space="0" w:color="auto"/>
                  </w:divBdr>
                </w:div>
                <w:div w:id="1991127070">
                  <w:marLeft w:val="480"/>
                  <w:marRight w:val="0"/>
                  <w:marTop w:val="0"/>
                  <w:marBottom w:val="0"/>
                  <w:divBdr>
                    <w:top w:val="none" w:sz="0" w:space="0" w:color="auto"/>
                    <w:left w:val="none" w:sz="0" w:space="0" w:color="auto"/>
                    <w:bottom w:val="none" w:sz="0" w:space="0" w:color="auto"/>
                    <w:right w:val="none" w:sz="0" w:space="0" w:color="auto"/>
                  </w:divBdr>
                </w:div>
                <w:div w:id="2097480573">
                  <w:marLeft w:val="480"/>
                  <w:marRight w:val="0"/>
                  <w:marTop w:val="0"/>
                  <w:marBottom w:val="0"/>
                  <w:divBdr>
                    <w:top w:val="none" w:sz="0" w:space="0" w:color="auto"/>
                    <w:left w:val="none" w:sz="0" w:space="0" w:color="auto"/>
                    <w:bottom w:val="none" w:sz="0" w:space="0" w:color="auto"/>
                    <w:right w:val="none" w:sz="0" w:space="0" w:color="auto"/>
                  </w:divBdr>
                </w:div>
                <w:div w:id="1382746010">
                  <w:marLeft w:val="480"/>
                  <w:marRight w:val="0"/>
                  <w:marTop w:val="0"/>
                  <w:marBottom w:val="0"/>
                  <w:divBdr>
                    <w:top w:val="none" w:sz="0" w:space="0" w:color="auto"/>
                    <w:left w:val="none" w:sz="0" w:space="0" w:color="auto"/>
                    <w:bottom w:val="none" w:sz="0" w:space="0" w:color="auto"/>
                    <w:right w:val="none" w:sz="0" w:space="0" w:color="auto"/>
                  </w:divBdr>
                </w:div>
                <w:div w:id="666127755">
                  <w:marLeft w:val="480"/>
                  <w:marRight w:val="0"/>
                  <w:marTop w:val="0"/>
                  <w:marBottom w:val="0"/>
                  <w:divBdr>
                    <w:top w:val="none" w:sz="0" w:space="0" w:color="auto"/>
                    <w:left w:val="none" w:sz="0" w:space="0" w:color="auto"/>
                    <w:bottom w:val="none" w:sz="0" w:space="0" w:color="auto"/>
                    <w:right w:val="none" w:sz="0" w:space="0" w:color="auto"/>
                  </w:divBdr>
                </w:div>
                <w:div w:id="2117209120">
                  <w:marLeft w:val="480"/>
                  <w:marRight w:val="0"/>
                  <w:marTop w:val="0"/>
                  <w:marBottom w:val="0"/>
                  <w:divBdr>
                    <w:top w:val="none" w:sz="0" w:space="0" w:color="auto"/>
                    <w:left w:val="none" w:sz="0" w:space="0" w:color="auto"/>
                    <w:bottom w:val="none" w:sz="0" w:space="0" w:color="auto"/>
                    <w:right w:val="none" w:sz="0" w:space="0" w:color="auto"/>
                  </w:divBdr>
                </w:div>
                <w:div w:id="878125122">
                  <w:marLeft w:val="480"/>
                  <w:marRight w:val="0"/>
                  <w:marTop w:val="0"/>
                  <w:marBottom w:val="0"/>
                  <w:divBdr>
                    <w:top w:val="none" w:sz="0" w:space="0" w:color="auto"/>
                    <w:left w:val="none" w:sz="0" w:space="0" w:color="auto"/>
                    <w:bottom w:val="none" w:sz="0" w:space="0" w:color="auto"/>
                    <w:right w:val="none" w:sz="0" w:space="0" w:color="auto"/>
                  </w:divBdr>
                </w:div>
                <w:div w:id="490799724">
                  <w:marLeft w:val="480"/>
                  <w:marRight w:val="0"/>
                  <w:marTop w:val="0"/>
                  <w:marBottom w:val="0"/>
                  <w:divBdr>
                    <w:top w:val="none" w:sz="0" w:space="0" w:color="auto"/>
                    <w:left w:val="none" w:sz="0" w:space="0" w:color="auto"/>
                    <w:bottom w:val="none" w:sz="0" w:space="0" w:color="auto"/>
                    <w:right w:val="none" w:sz="0" w:space="0" w:color="auto"/>
                  </w:divBdr>
                </w:div>
                <w:div w:id="1891727159">
                  <w:marLeft w:val="480"/>
                  <w:marRight w:val="0"/>
                  <w:marTop w:val="0"/>
                  <w:marBottom w:val="0"/>
                  <w:divBdr>
                    <w:top w:val="none" w:sz="0" w:space="0" w:color="auto"/>
                    <w:left w:val="none" w:sz="0" w:space="0" w:color="auto"/>
                    <w:bottom w:val="none" w:sz="0" w:space="0" w:color="auto"/>
                    <w:right w:val="none" w:sz="0" w:space="0" w:color="auto"/>
                  </w:divBdr>
                </w:div>
                <w:div w:id="469783422">
                  <w:marLeft w:val="480"/>
                  <w:marRight w:val="0"/>
                  <w:marTop w:val="0"/>
                  <w:marBottom w:val="0"/>
                  <w:divBdr>
                    <w:top w:val="none" w:sz="0" w:space="0" w:color="auto"/>
                    <w:left w:val="none" w:sz="0" w:space="0" w:color="auto"/>
                    <w:bottom w:val="none" w:sz="0" w:space="0" w:color="auto"/>
                    <w:right w:val="none" w:sz="0" w:space="0" w:color="auto"/>
                  </w:divBdr>
                </w:div>
                <w:div w:id="454911845">
                  <w:marLeft w:val="480"/>
                  <w:marRight w:val="0"/>
                  <w:marTop w:val="0"/>
                  <w:marBottom w:val="0"/>
                  <w:divBdr>
                    <w:top w:val="none" w:sz="0" w:space="0" w:color="auto"/>
                    <w:left w:val="none" w:sz="0" w:space="0" w:color="auto"/>
                    <w:bottom w:val="none" w:sz="0" w:space="0" w:color="auto"/>
                    <w:right w:val="none" w:sz="0" w:space="0" w:color="auto"/>
                  </w:divBdr>
                </w:div>
                <w:div w:id="1199201149">
                  <w:marLeft w:val="480"/>
                  <w:marRight w:val="0"/>
                  <w:marTop w:val="0"/>
                  <w:marBottom w:val="0"/>
                  <w:divBdr>
                    <w:top w:val="none" w:sz="0" w:space="0" w:color="auto"/>
                    <w:left w:val="none" w:sz="0" w:space="0" w:color="auto"/>
                    <w:bottom w:val="none" w:sz="0" w:space="0" w:color="auto"/>
                    <w:right w:val="none" w:sz="0" w:space="0" w:color="auto"/>
                  </w:divBdr>
                </w:div>
                <w:div w:id="1751654040">
                  <w:marLeft w:val="480"/>
                  <w:marRight w:val="0"/>
                  <w:marTop w:val="0"/>
                  <w:marBottom w:val="0"/>
                  <w:divBdr>
                    <w:top w:val="none" w:sz="0" w:space="0" w:color="auto"/>
                    <w:left w:val="none" w:sz="0" w:space="0" w:color="auto"/>
                    <w:bottom w:val="none" w:sz="0" w:space="0" w:color="auto"/>
                    <w:right w:val="none" w:sz="0" w:space="0" w:color="auto"/>
                  </w:divBdr>
                </w:div>
                <w:div w:id="1140655742">
                  <w:marLeft w:val="480"/>
                  <w:marRight w:val="0"/>
                  <w:marTop w:val="0"/>
                  <w:marBottom w:val="0"/>
                  <w:divBdr>
                    <w:top w:val="none" w:sz="0" w:space="0" w:color="auto"/>
                    <w:left w:val="none" w:sz="0" w:space="0" w:color="auto"/>
                    <w:bottom w:val="none" w:sz="0" w:space="0" w:color="auto"/>
                    <w:right w:val="none" w:sz="0" w:space="0" w:color="auto"/>
                  </w:divBdr>
                </w:div>
              </w:divsChild>
            </w:div>
            <w:div w:id="621691905">
              <w:marLeft w:val="0"/>
              <w:marRight w:val="0"/>
              <w:marTop w:val="0"/>
              <w:marBottom w:val="0"/>
              <w:divBdr>
                <w:top w:val="none" w:sz="0" w:space="0" w:color="auto"/>
                <w:left w:val="none" w:sz="0" w:space="0" w:color="auto"/>
                <w:bottom w:val="none" w:sz="0" w:space="0" w:color="auto"/>
                <w:right w:val="none" w:sz="0" w:space="0" w:color="auto"/>
              </w:divBdr>
              <w:divsChild>
                <w:div w:id="1354839350">
                  <w:marLeft w:val="480"/>
                  <w:marRight w:val="0"/>
                  <w:marTop w:val="0"/>
                  <w:marBottom w:val="0"/>
                  <w:divBdr>
                    <w:top w:val="none" w:sz="0" w:space="0" w:color="auto"/>
                    <w:left w:val="none" w:sz="0" w:space="0" w:color="auto"/>
                    <w:bottom w:val="none" w:sz="0" w:space="0" w:color="auto"/>
                    <w:right w:val="none" w:sz="0" w:space="0" w:color="auto"/>
                  </w:divBdr>
                </w:div>
                <w:div w:id="1705399091">
                  <w:marLeft w:val="480"/>
                  <w:marRight w:val="0"/>
                  <w:marTop w:val="0"/>
                  <w:marBottom w:val="0"/>
                  <w:divBdr>
                    <w:top w:val="none" w:sz="0" w:space="0" w:color="auto"/>
                    <w:left w:val="none" w:sz="0" w:space="0" w:color="auto"/>
                    <w:bottom w:val="none" w:sz="0" w:space="0" w:color="auto"/>
                    <w:right w:val="none" w:sz="0" w:space="0" w:color="auto"/>
                  </w:divBdr>
                </w:div>
                <w:div w:id="1535852353">
                  <w:marLeft w:val="480"/>
                  <w:marRight w:val="0"/>
                  <w:marTop w:val="0"/>
                  <w:marBottom w:val="0"/>
                  <w:divBdr>
                    <w:top w:val="none" w:sz="0" w:space="0" w:color="auto"/>
                    <w:left w:val="none" w:sz="0" w:space="0" w:color="auto"/>
                    <w:bottom w:val="none" w:sz="0" w:space="0" w:color="auto"/>
                    <w:right w:val="none" w:sz="0" w:space="0" w:color="auto"/>
                  </w:divBdr>
                </w:div>
                <w:div w:id="768310412">
                  <w:marLeft w:val="480"/>
                  <w:marRight w:val="0"/>
                  <w:marTop w:val="0"/>
                  <w:marBottom w:val="0"/>
                  <w:divBdr>
                    <w:top w:val="none" w:sz="0" w:space="0" w:color="auto"/>
                    <w:left w:val="none" w:sz="0" w:space="0" w:color="auto"/>
                    <w:bottom w:val="none" w:sz="0" w:space="0" w:color="auto"/>
                    <w:right w:val="none" w:sz="0" w:space="0" w:color="auto"/>
                  </w:divBdr>
                </w:div>
                <w:div w:id="619605429">
                  <w:marLeft w:val="480"/>
                  <w:marRight w:val="0"/>
                  <w:marTop w:val="0"/>
                  <w:marBottom w:val="0"/>
                  <w:divBdr>
                    <w:top w:val="none" w:sz="0" w:space="0" w:color="auto"/>
                    <w:left w:val="none" w:sz="0" w:space="0" w:color="auto"/>
                    <w:bottom w:val="none" w:sz="0" w:space="0" w:color="auto"/>
                    <w:right w:val="none" w:sz="0" w:space="0" w:color="auto"/>
                  </w:divBdr>
                </w:div>
                <w:div w:id="1412506847">
                  <w:marLeft w:val="480"/>
                  <w:marRight w:val="0"/>
                  <w:marTop w:val="0"/>
                  <w:marBottom w:val="0"/>
                  <w:divBdr>
                    <w:top w:val="none" w:sz="0" w:space="0" w:color="auto"/>
                    <w:left w:val="none" w:sz="0" w:space="0" w:color="auto"/>
                    <w:bottom w:val="none" w:sz="0" w:space="0" w:color="auto"/>
                    <w:right w:val="none" w:sz="0" w:space="0" w:color="auto"/>
                  </w:divBdr>
                </w:div>
                <w:div w:id="2130660509">
                  <w:marLeft w:val="480"/>
                  <w:marRight w:val="0"/>
                  <w:marTop w:val="0"/>
                  <w:marBottom w:val="0"/>
                  <w:divBdr>
                    <w:top w:val="none" w:sz="0" w:space="0" w:color="auto"/>
                    <w:left w:val="none" w:sz="0" w:space="0" w:color="auto"/>
                    <w:bottom w:val="none" w:sz="0" w:space="0" w:color="auto"/>
                    <w:right w:val="none" w:sz="0" w:space="0" w:color="auto"/>
                  </w:divBdr>
                </w:div>
                <w:div w:id="898901511">
                  <w:marLeft w:val="480"/>
                  <w:marRight w:val="0"/>
                  <w:marTop w:val="0"/>
                  <w:marBottom w:val="0"/>
                  <w:divBdr>
                    <w:top w:val="none" w:sz="0" w:space="0" w:color="auto"/>
                    <w:left w:val="none" w:sz="0" w:space="0" w:color="auto"/>
                    <w:bottom w:val="none" w:sz="0" w:space="0" w:color="auto"/>
                    <w:right w:val="none" w:sz="0" w:space="0" w:color="auto"/>
                  </w:divBdr>
                </w:div>
                <w:div w:id="1529755285">
                  <w:marLeft w:val="480"/>
                  <w:marRight w:val="0"/>
                  <w:marTop w:val="0"/>
                  <w:marBottom w:val="0"/>
                  <w:divBdr>
                    <w:top w:val="none" w:sz="0" w:space="0" w:color="auto"/>
                    <w:left w:val="none" w:sz="0" w:space="0" w:color="auto"/>
                    <w:bottom w:val="none" w:sz="0" w:space="0" w:color="auto"/>
                    <w:right w:val="none" w:sz="0" w:space="0" w:color="auto"/>
                  </w:divBdr>
                </w:div>
                <w:div w:id="2047832477">
                  <w:marLeft w:val="480"/>
                  <w:marRight w:val="0"/>
                  <w:marTop w:val="0"/>
                  <w:marBottom w:val="0"/>
                  <w:divBdr>
                    <w:top w:val="none" w:sz="0" w:space="0" w:color="auto"/>
                    <w:left w:val="none" w:sz="0" w:space="0" w:color="auto"/>
                    <w:bottom w:val="none" w:sz="0" w:space="0" w:color="auto"/>
                    <w:right w:val="none" w:sz="0" w:space="0" w:color="auto"/>
                  </w:divBdr>
                </w:div>
                <w:div w:id="1112045006">
                  <w:marLeft w:val="480"/>
                  <w:marRight w:val="0"/>
                  <w:marTop w:val="0"/>
                  <w:marBottom w:val="0"/>
                  <w:divBdr>
                    <w:top w:val="none" w:sz="0" w:space="0" w:color="auto"/>
                    <w:left w:val="none" w:sz="0" w:space="0" w:color="auto"/>
                    <w:bottom w:val="none" w:sz="0" w:space="0" w:color="auto"/>
                    <w:right w:val="none" w:sz="0" w:space="0" w:color="auto"/>
                  </w:divBdr>
                </w:div>
                <w:div w:id="2097357479">
                  <w:marLeft w:val="480"/>
                  <w:marRight w:val="0"/>
                  <w:marTop w:val="0"/>
                  <w:marBottom w:val="0"/>
                  <w:divBdr>
                    <w:top w:val="none" w:sz="0" w:space="0" w:color="auto"/>
                    <w:left w:val="none" w:sz="0" w:space="0" w:color="auto"/>
                    <w:bottom w:val="none" w:sz="0" w:space="0" w:color="auto"/>
                    <w:right w:val="none" w:sz="0" w:space="0" w:color="auto"/>
                  </w:divBdr>
                </w:div>
                <w:div w:id="1972243224">
                  <w:marLeft w:val="480"/>
                  <w:marRight w:val="0"/>
                  <w:marTop w:val="0"/>
                  <w:marBottom w:val="0"/>
                  <w:divBdr>
                    <w:top w:val="none" w:sz="0" w:space="0" w:color="auto"/>
                    <w:left w:val="none" w:sz="0" w:space="0" w:color="auto"/>
                    <w:bottom w:val="none" w:sz="0" w:space="0" w:color="auto"/>
                    <w:right w:val="none" w:sz="0" w:space="0" w:color="auto"/>
                  </w:divBdr>
                </w:div>
                <w:div w:id="824929810">
                  <w:marLeft w:val="480"/>
                  <w:marRight w:val="0"/>
                  <w:marTop w:val="0"/>
                  <w:marBottom w:val="0"/>
                  <w:divBdr>
                    <w:top w:val="none" w:sz="0" w:space="0" w:color="auto"/>
                    <w:left w:val="none" w:sz="0" w:space="0" w:color="auto"/>
                    <w:bottom w:val="none" w:sz="0" w:space="0" w:color="auto"/>
                    <w:right w:val="none" w:sz="0" w:space="0" w:color="auto"/>
                  </w:divBdr>
                </w:div>
                <w:div w:id="1361205558">
                  <w:marLeft w:val="480"/>
                  <w:marRight w:val="0"/>
                  <w:marTop w:val="0"/>
                  <w:marBottom w:val="0"/>
                  <w:divBdr>
                    <w:top w:val="none" w:sz="0" w:space="0" w:color="auto"/>
                    <w:left w:val="none" w:sz="0" w:space="0" w:color="auto"/>
                    <w:bottom w:val="none" w:sz="0" w:space="0" w:color="auto"/>
                    <w:right w:val="none" w:sz="0" w:space="0" w:color="auto"/>
                  </w:divBdr>
                </w:div>
                <w:div w:id="2135513186">
                  <w:marLeft w:val="480"/>
                  <w:marRight w:val="0"/>
                  <w:marTop w:val="0"/>
                  <w:marBottom w:val="0"/>
                  <w:divBdr>
                    <w:top w:val="none" w:sz="0" w:space="0" w:color="auto"/>
                    <w:left w:val="none" w:sz="0" w:space="0" w:color="auto"/>
                    <w:bottom w:val="none" w:sz="0" w:space="0" w:color="auto"/>
                    <w:right w:val="none" w:sz="0" w:space="0" w:color="auto"/>
                  </w:divBdr>
                </w:div>
                <w:div w:id="1499542589">
                  <w:marLeft w:val="480"/>
                  <w:marRight w:val="0"/>
                  <w:marTop w:val="0"/>
                  <w:marBottom w:val="0"/>
                  <w:divBdr>
                    <w:top w:val="none" w:sz="0" w:space="0" w:color="auto"/>
                    <w:left w:val="none" w:sz="0" w:space="0" w:color="auto"/>
                    <w:bottom w:val="none" w:sz="0" w:space="0" w:color="auto"/>
                    <w:right w:val="none" w:sz="0" w:space="0" w:color="auto"/>
                  </w:divBdr>
                </w:div>
                <w:div w:id="346174768">
                  <w:marLeft w:val="480"/>
                  <w:marRight w:val="0"/>
                  <w:marTop w:val="0"/>
                  <w:marBottom w:val="0"/>
                  <w:divBdr>
                    <w:top w:val="none" w:sz="0" w:space="0" w:color="auto"/>
                    <w:left w:val="none" w:sz="0" w:space="0" w:color="auto"/>
                    <w:bottom w:val="none" w:sz="0" w:space="0" w:color="auto"/>
                    <w:right w:val="none" w:sz="0" w:space="0" w:color="auto"/>
                  </w:divBdr>
                </w:div>
                <w:div w:id="2109691964">
                  <w:marLeft w:val="480"/>
                  <w:marRight w:val="0"/>
                  <w:marTop w:val="0"/>
                  <w:marBottom w:val="0"/>
                  <w:divBdr>
                    <w:top w:val="none" w:sz="0" w:space="0" w:color="auto"/>
                    <w:left w:val="none" w:sz="0" w:space="0" w:color="auto"/>
                    <w:bottom w:val="none" w:sz="0" w:space="0" w:color="auto"/>
                    <w:right w:val="none" w:sz="0" w:space="0" w:color="auto"/>
                  </w:divBdr>
                </w:div>
                <w:div w:id="281768242">
                  <w:marLeft w:val="480"/>
                  <w:marRight w:val="0"/>
                  <w:marTop w:val="0"/>
                  <w:marBottom w:val="0"/>
                  <w:divBdr>
                    <w:top w:val="none" w:sz="0" w:space="0" w:color="auto"/>
                    <w:left w:val="none" w:sz="0" w:space="0" w:color="auto"/>
                    <w:bottom w:val="none" w:sz="0" w:space="0" w:color="auto"/>
                    <w:right w:val="none" w:sz="0" w:space="0" w:color="auto"/>
                  </w:divBdr>
                </w:div>
                <w:div w:id="698438325">
                  <w:marLeft w:val="480"/>
                  <w:marRight w:val="0"/>
                  <w:marTop w:val="0"/>
                  <w:marBottom w:val="0"/>
                  <w:divBdr>
                    <w:top w:val="none" w:sz="0" w:space="0" w:color="auto"/>
                    <w:left w:val="none" w:sz="0" w:space="0" w:color="auto"/>
                    <w:bottom w:val="none" w:sz="0" w:space="0" w:color="auto"/>
                    <w:right w:val="none" w:sz="0" w:space="0" w:color="auto"/>
                  </w:divBdr>
                </w:div>
                <w:div w:id="136068878">
                  <w:marLeft w:val="480"/>
                  <w:marRight w:val="0"/>
                  <w:marTop w:val="0"/>
                  <w:marBottom w:val="0"/>
                  <w:divBdr>
                    <w:top w:val="none" w:sz="0" w:space="0" w:color="auto"/>
                    <w:left w:val="none" w:sz="0" w:space="0" w:color="auto"/>
                    <w:bottom w:val="none" w:sz="0" w:space="0" w:color="auto"/>
                    <w:right w:val="none" w:sz="0" w:space="0" w:color="auto"/>
                  </w:divBdr>
                </w:div>
                <w:div w:id="615604822">
                  <w:marLeft w:val="480"/>
                  <w:marRight w:val="0"/>
                  <w:marTop w:val="0"/>
                  <w:marBottom w:val="0"/>
                  <w:divBdr>
                    <w:top w:val="none" w:sz="0" w:space="0" w:color="auto"/>
                    <w:left w:val="none" w:sz="0" w:space="0" w:color="auto"/>
                    <w:bottom w:val="none" w:sz="0" w:space="0" w:color="auto"/>
                    <w:right w:val="none" w:sz="0" w:space="0" w:color="auto"/>
                  </w:divBdr>
                </w:div>
                <w:div w:id="735930485">
                  <w:marLeft w:val="480"/>
                  <w:marRight w:val="0"/>
                  <w:marTop w:val="0"/>
                  <w:marBottom w:val="0"/>
                  <w:divBdr>
                    <w:top w:val="none" w:sz="0" w:space="0" w:color="auto"/>
                    <w:left w:val="none" w:sz="0" w:space="0" w:color="auto"/>
                    <w:bottom w:val="none" w:sz="0" w:space="0" w:color="auto"/>
                    <w:right w:val="none" w:sz="0" w:space="0" w:color="auto"/>
                  </w:divBdr>
                </w:div>
                <w:div w:id="2142918662">
                  <w:marLeft w:val="480"/>
                  <w:marRight w:val="0"/>
                  <w:marTop w:val="0"/>
                  <w:marBottom w:val="0"/>
                  <w:divBdr>
                    <w:top w:val="none" w:sz="0" w:space="0" w:color="auto"/>
                    <w:left w:val="none" w:sz="0" w:space="0" w:color="auto"/>
                    <w:bottom w:val="none" w:sz="0" w:space="0" w:color="auto"/>
                    <w:right w:val="none" w:sz="0" w:space="0" w:color="auto"/>
                  </w:divBdr>
                </w:div>
                <w:div w:id="253519732">
                  <w:marLeft w:val="480"/>
                  <w:marRight w:val="0"/>
                  <w:marTop w:val="0"/>
                  <w:marBottom w:val="0"/>
                  <w:divBdr>
                    <w:top w:val="none" w:sz="0" w:space="0" w:color="auto"/>
                    <w:left w:val="none" w:sz="0" w:space="0" w:color="auto"/>
                    <w:bottom w:val="none" w:sz="0" w:space="0" w:color="auto"/>
                    <w:right w:val="none" w:sz="0" w:space="0" w:color="auto"/>
                  </w:divBdr>
                </w:div>
                <w:div w:id="114107794">
                  <w:marLeft w:val="480"/>
                  <w:marRight w:val="0"/>
                  <w:marTop w:val="0"/>
                  <w:marBottom w:val="0"/>
                  <w:divBdr>
                    <w:top w:val="none" w:sz="0" w:space="0" w:color="auto"/>
                    <w:left w:val="none" w:sz="0" w:space="0" w:color="auto"/>
                    <w:bottom w:val="none" w:sz="0" w:space="0" w:color="auto"/>
                    <w:right w:val="none" w:sz="0" w:space="0" w:color="auto"/>
                  </w:divBdr>
                </w:div>
                <w:div w:id="1889223305">
                  <w:marLeft w:val="480"/>
                  <w:marRight w:val="0"/>
                  <w:marTop w:val="0"/>
                  <w:marBottom w:val="0"/>
                  <w:divBdr>
                    <w:top w:val="none" w:sz="0" w:space="0" w:color="auto"/>
                    <w:left w:val="none" w:sz="0" w:space="0" w:color="auto"/>
                    <w:bottom w:val="none" w:sz="0" w:space="0" w:color="auto"/>
                    <w:right w:val="none" w:sz="0" w:space="0" w:color="auto"/>
                  </w:divBdr>
                </w:div>
              </w:divsChild>
            </w:div>
            <w:div w:id="1686513096">
              <w:marLeft w:val="0"/>
              <w:marRight w:val="0"/>
              <w:marTop w:val="0"/>
              <w:marBottom w:val="0"/>
              <w:divBdr>
                <w:top w:val="none" w:sz="0" w:space="0" w:color="auto"/>
                <w:left w:val="none" w:sz="0" w:space="0" w:color="auto"/>
                <w:bottom w:val="none" w:sz="0" w:space="0" w:color="auto"/>
                <w:right w:val="none" w:sz="0" w:space="0" w:color="auto"/>
              </w:divBdr>
              <w:divsChild>
                <w:div w:id="1147358929">
                  <w:marLeft w:val="480"/>
                  <w:marRight w:val="0"/>
                  <w:marTop w:val="0"/>
                  <w:marBottom w:val="0"/>
                  <w:divBdr>
                    <w:top w:val="none" w:sz="0" w:space="0" w:color="auto"/>
                    <w:left w:val="none" w:sz="0" w:space="0" w:color="auto"/>
                    <w:bottom w:val="none" w:sz="0" w:space="0" w:color="auto"/>
                    <w:right w:val="none" w:sz="0" w:space="0" w:color="auto"/>
                  </w:divBdr>
                </w:div>
                <w:div w:id="1215845947">
                  <w:marLeft w:val="480"/>
                  <w:marRight w:val="0"/>
                  <w:marTop w:val="0"/>
                  <w:marBottom w:val="0"/>
                  <w:divBdr>
                    <w:top w:val="none" w:sz="0" w:space="0" w:color="auto"/>
                    <w:left w:val="none" w:sz="0" w:space="0" w:color="auto"/>
                    <w:bottom w:val="none" w:sz="0" w:space="0" w:color="auto"/>
                    <w:right w:val="none" w:sz="0" w:space="0" w:color="auto"/>
                  </w:divBdr>
                </w:div>
                <w:div w:id="847061147">
                  <w:marLeft w:val="480"/>
                  <w:marRight w:val="0"/>
                  <w:marTop w:val="0"/>
                  <w:marBottom w:val="0"/>
                  <w:divBdr>
                    <w:top w:val="none" w:sz="0" w:space="0" w:color="auto"/>
                    <w:left w:val="none" w:sz="0" w:space="0" w:color="auto"/>
                    <w:bottom w:val="none" w:sz="0" w:space="0" w:color="auto"/>
                    <w:right w:val="none" w:sz="0" w:space="0" w:color="auto"/>
                  </w:divBdr>
                </w:div>
                <w:div w:id="1795830454">
                  <w:marLeft w:val="480"/>
                  <w:marRight w:val="0"/>
                  <w:marTop w:val="0"/>
                  <w:marBottom w:val="0"/>
                  <w:divBdr>
                    <w:top w:val="none" w:sz="0" w:space="0" w:color="auto"/>
                    <w:left w:val="none" w:sz="0" w:space="0" w:color="auto"/>
                    <w:bottom w:val="none" w:sz="0" w:space="0" w:color="auto"/>
                    <w:right w:val="none" w:sz="0" w:space="0" w:color="auto"/>
                  </w:divBdr>
                </w:div>
                <w:div w:id="108087104">
                  <w:marLeft w:val="480"/>
                  <w:marRight w:val="0"/>
                  <w:marTop w:val="0"/>
                  <w:marBottom w:val="0"/>
                  <w:divBdr>
                    <w:top w:val="none" w:sz="0" w:space="0" w:color="auto"/>
                    <w:left w:val="none" w:sz="0" w:space="0" w:color="auto"/>
                    <w:bottom w:val="none" w:sz="0" w:space="0" w:color="auto"/>
                    <w:right w:val="none" w:sz="0" w:space="0" w:color="auto"/>
                  </w:divBdr>
                </w:div>
                <w:div w:id="2028558390">
                  <w:marLeft w:val="480"/>
                  <w:marRight w:val="0"/>
                  <w:marTop w:val="0"/>
                  <w:marBottom w:val="0"/>
                  <w:divBdr>
                    <w:top w:val="none" w:sz="0" w:space="0" w:color="auto"/>
                    <w:left w:val="none" w:sz="0" w:space="0" w:color="auto"/>
                    <w:bottom w:val="none" w:sz="0" w:space="0" w:color="auto"/>
                    <w:right w:val="none" w:sz="0" w:space="0" w:color="auto"/>
                  </w:divBdr>
                </w:div>
                <w:div w:id="876041704">
                  <w:marLeft w:val="480"/>
                  <w:marRight w:val="0"/>
                  <w:marTop w:val="0"/>
                  <w:marBottom w:val="0"/>
                  <w:divBdr>
                    <w:top w:val="none" w:sz="0" w:space="0" w:color="auto"/>
                    <w:left w:val="none" w:sz="0" w:space="0" w:color="auto"/>
                    <w:bottom w:val="none" w:sz="0" w:space="0" w:color="auto"/>
                    <w:right w:val="none" w:sz="0" w:space="0" w:color="auto"/>
                  </w:divBdr>
                </w:div>
                <w:div w:id="1183009320">
                  <w:marLeft w:val="480"/>
                  <w:marRight w:val="0"/>
                  <w:marTop w:val="0"/>
                  <w:marBottom w:val="0"/>
                  <w:divBdr>
                    <w:top w:val="none" w:sz="0" w:space="0" w:color="auto"/>
                    <w:left w:val="none" w:sz="0" w:space="0" w:color="auto"/>
                    <w:bottom w:val="none" w:sz="0" w:space="0" w:color="auto"/>
                    <w:right w:val="none" w:sz="0" w:space="0" w:color="auto"/>
                  </w:divBdr>
                </w:div>
                <w:div w:id="196359988">
                  <w:marLeft w:val="480"/>
                  <w:marRight w:val="0"/>
                  <w:marTop w:val="0"/>
                  <w:marBottom w:val="0"/>
                  <w:divBdr>
                    <w:top w:val="none" w:sz="0" w:space="0" w:color="auto"/>
                    <w:left w:val="none" w:sz="0" w:space="0" w:color="auto"/>
                    <w:bottom w:val="none" w:sz="0" w:space="0" w:color="auto"/>
                    <w:right w:val="none" w:sz="0" w:space="0" w:color="auto"/>
                  </w:divBdr>
                </w:div>
                <w:div w:id="1833064731">
                  <w:marLeft w:val="480"/>
                  <w:marRight w:val="0"/>
                  <w:marTop w:val="0"/>
                  <w:marBottom w:val="0"/>
                  <w:divBdr>
                    <w:top w:val="none" w:sz="0" w:space="0" w:color="auto"/>
                    <w:left w:val="none" w:sz="0" w:space="0" w:color="auto"/>
                    <w:bottom w:val="none" w:sz="0" w:space="0" w:color="auto"/>
                    <w:right w:val="none" w:sz="0" w:space="0" w:color="auto"/>
                  </w:divBdr>
                </w:div>
                <w:div w:id="1995376718">
                  <w:marLeft w:val="480"/>
                  <w:marRight w:val="0"/>
                  <w:marTop w:val="0"/>
                  <w:marBottom w:val="0"/>
                  <w:divBdr>
                    <w:top w:val="none" w:sz="0" w:space="0" w:color="auto"/>
                    <w:left w:val="none" w:sz="0" w:space="0" w:color="auto"/>
                    <w:bottom w:val="none" w:sz="0" w:space="0" w:color="auto"/>
                    <w:right w:val="none" w:sz="0" w:space="0" w:color="auto"/>
                  </w:divBdr>
                </w:div>
                <w:div w:id="401487914">
                  <w:marLeft w:val="480"/>
                  <w:marRight w:val="0"/>
                  <w:marTop w:val="0"/>
                  <w:marBottom w:val="0"/>
                  <w:divBdr>
                    <w:top w:val="none" w:sz="0" w:space="0" w:color="auto"/>
                    <w:left w:val="none" w:sz="0" w:space="0" w:color="auto"/>
                    <w:bottom w:val="none" w:sz="0" w:space="0" w:color="auto"/>
                    <w:right w:val="none" w:sz="0" w:space="0" w:color="auto"/>
                  </w:divBdr>
                </w:div>
                <w:div w:id="1090271758">
                  <w:marLeft w:val="480"/>
                  <w:marRight w:val="0"/>
                  <w:marTop w:val="0"/>
                  <w:marBottom w:val="0"/>
                  <w:divBdr>
                    <w:top w:val="none" w:sz="0" w:space="0" w:color="auto"/>
                    <w:left w:val="none" w:sz="0" w:space="0" w:color="auto"/>
                    <w:bottom w:val="none" w:sz="0" w:space="0" w:color="auto"/>
                    <w:right w:val="none" w:sz="0" w:space="0" w:color="auto"/>
                  </w:divBdr>
                </w:div>
                <w:div w:id="1383092422">
                  <w:marLeft w:val="480"/>
                  <w:marRight w:val="0"/>
                  <w:marTop w:val="0"/>
                  <w:marBottom w:val="0"/>
                  <w:divBdr>
                    <w:top w:val="none" w:sz="0" w:space="0" w:color="auto"/>
                    <w:left w:val="none" w:sz="0" w:space="0" w:color="auto"/>
                    <w:bottom w:val="none" w:sz="0" w:space="0" w:color="auto"/>
                    <w:right w:val="none" w:sz="0" w:space="0" w:color="auto"/>
                  </w:divBdr>
                </w:div>
                <w:div w:id="1380321472">
                  <w:marLeft w:val="480"/>
                  <w:marRight w:val="0"/>
                  <w:marTop w:val="0"/>
                  <w:marBottom w:val="0"/>
                  <w:divBdr>
                    <w:top w:val="none" w:sz="0" w:space="0" w:color="auto"/>
                    <w:left w:val="none" w:sz="0" w:space="0" w:color="auto"/>
                    <w:bottom w:val="none" w:sz="0" w:space="0" w:color="auto"/>
                    <w:right w:val="none" w:sz="0" w:space="0" w:color="auto"/>
                  </w:divBdr>
                </w:div>
                <w:div w:id="877358971">
                  <w:marLeft w:val="480"/>
                  <w:marRight w:val="0"/>
                  <w:marTop w:val="0"/>
                  <w:marBottom w:val="0"/>
                  <w:divBdr>
                    <w:top w:val="none" w:sz="0" w:space="0" w:color="auto"/>
                    <w:left w:val="none" w:sz="0" w:space="0" w:color="auto"/>
                    <w:bottom w:val="none" w:sz="0" w:space="0" w:color="auto"/>
                    <w:right w:val="none" w:sz="0" w:space="0" w:color="auto"/>
                  </w:divBdr>
                </w:div>
                <w:div w:id="1739477991">
                  <w:marLeft w:val="480"/>
                  <w:marRight w:val="0"/>
                  <w:marTop w:val="0"/>
                  <w:marBottom w:val="0"/>
                  <w:divBdr>
                    <w:top w:val="none" w:sz="0" w:space="0" w:color="auto"/>
                    <w:left w:val="none" w:sz="0" w:space="0" w:color="auto"/>
                    <w:bottom w:val="none" w:sz="0" w:space="0" w:color="auto"/>
                    <w:right w:val="none" w:sz="0" w:space="0" w:color="auto"/>
                  </w:divBdr>
                </w:div>
                <w:div w:id="1600992923">
                  <w:marLeft w:val="480"/>
                  <w:marRight w:val="0"/>
                  <w:marTop w:val="0"/>
                  <w:marBottom w:val="0"/>
                  <w:divBdr>
                    <w:top w:val="none" w:sz="0" w:space="0" w:color="auto"/>
                    <w:left w:val="none" w:sz="0" w:space="0" w:color="auto"/>
                    <w:bottom w:val="none" w:sz="0" w:space="0" w:color="auto"/>
                    <w:right w:val="none" w:sz="0" w:space="0" w:color="auto"/>
                  </w:divBdr>
                </w:div>
                <w:div w:id="1863780225">
                  <w:marLeft w:val="480"/>
                  <w:marRight w:val="0"/>
                  <w:marTop w:val="0"/>
                  <w:marBottom w:val="0"/>
                  <w:divBdr>
                    <w:top w:val="none" w:sz="0" w:space="0" w:color="auto"/>
                    <w:left w:val="none" w:sz="0" w:space="0" w:color="auto"/>
                    <w:bottom w:val="none" w:sz="0" w:space="0" w:color="auto"/>
                    <w:right w:val="none" w:sz="0" w:space="0" w:color="auto"/>
                  </w:divBdr>
                </w:div>
                <w:div w:id="1735006371">
                  <w:marLeft w:val="480"/>
                  <w:marRight w:val="0"/>
                  <w:marTop w:val="0"/>
                  <w:marBottom w:val="0"/>
                  <w:divBdr>
                    <w:top w:val="none" w:sz="0" w:space="0" w:color="auto"/>
                    <w:left w:val="none" w:sz="0" w:space="0" w:color="auto"/>
                    <w:bottom w:val="none" w:sz="0" w:space="0" w:color="auto"/>
                    <w:right w:val="none" w:sz="0" w:space="0" w:color="auto"/>
                  </w:divBdr>
                </w:div>
                <w:div w:id="671758059">
                  <w:marLeft w:val="480"/>
                  <w:marRight w:val="0"/>
                  <w:marTop w:val="0"/>
                  <w:marBottom w:val="0"/>
                  <w:divBdr>
                    <w:top w:val="none" w:sz="0" w:space="0" w:color="auto"/>
                    <w:left w:val="none" w:sz="0" w:space="0" w:color="auto"/>
                    <w:bottom w:val="none" w:sz="0" w:space="0" w:color="auto"/>
                    <w:right w:val="none" w:sz="0" w:space="0" w:color="auto"/>
                  </w:divBdr>
                </w:div>
                <w:div w:id="1773743700">
                  <w:marLeft w:val="480"/>
                  <w:marRight w:val="0"/>
                  <w:marTop w:val="0"/>
                  <w:marBottom w:val="0"/>
                  <w:divBdr>
                    <w:top w:val="none" w:sz="0" w:space="0" w:color="auto"/>
                    <w:left w:val="none" w:sz="0" w:space="0" w:color="auto"/>
                    <w:bottom w:val="none" w:sz="0" w:space="0" w:color="auto"/>
                    <w:right w:val="none" w:sz="0" w:space="0" w:color="auto"/>
                  </w:divBdr>
                </w:div>
                <w:div w:id="1452550289">
                  <w:marLeft w:val="480"/>
                  <w:marRight w:val="0"/>
                  <w:marTop w:val="0"/>
                  <w:marBottom w:val="0"/>
                  <w:divBdr>
                    <w:top w:val="none" w:sz="0" w:space="0" w:color="auto"/>
                    <w:left w:val="none" w:sz="0" w:space="0" w:color="auto"/>
                    <w:bottom w:val="none" w:sz="0" w:space="0" w:color="auto"/>
                    <w:right w:val="none" w:sz="0" w:space="0" w:color="auto"/>
                  </w:divBdr>
                </w:div>
                <w:div w:id="1217274189">
                  <w:marLeft w:val="480"/>
                  <w:marRight w:val="0"/>
                  <w:marTop w:val="0"/>
                  <w:marBottom w:val="0"/>
                  <w:divBdr>
                    <w:top w:val="none" w:sz="0" w:space="0" w:color="auto"/>
                    <w:left w:val="none" w:sz="0" w:space="0" w:color="auto"/>
                    <w:bottom w:val="none" w:sz="0" w:space="0" w:color="auto"/>
                    <w:right w:val="none" w:sz="0" w:space="0" w:color="auto"/>
                  </w:divBdr>
                </w:div>
                <w:div w:id="723866373">
                  <w:marLeft w:val="480"/>
                  <w:marRight w:val="0"/>
                  <w:marTop w:val="0"/>
                  <w:marBottom w:val="0"/>
                  <w:divBdr>
                    <w:top w:val="none" w:sz="0" w:space="0" w:color="auto"/>
                    <w:left w:val="none" w:sz="0" w:space="0" w:color="auto"/>
                    <w:bottom w:val="none" w:sz="0" w:space="0" w:color="auto"/>
                    <w:right w:val="none" w:sz="0" w:space="0" w:color="auto"/>
                  </w:divBdr>
                </w:div>
                <w:div w:id="227696354">
                  <w:marLeft w:val="480"/>
                  <w:marRight w:val="0"/>
                  <w:marTop w:val="0"/>
                  <w:marBottom w:val="0"/>
                  <w:divBdr>
                    <w:top w:val="none" w:sz="0" w:space="0" w:color="auto"/>
                    <w:left w:val="none" w:sz="0" w:space="0" w:color="auto"/>
                    <w:bottom w:val="none" w:sz="0" w:space="0" w:color="auto"/>
                    <w:right w:val="none" w:sz="0" w:space="0" w:color="auto"/>
                  </w:divBdr>
                </w:div>
                <w:div w:id="458718384">
                  <w:marLeft w:val="480"/>
                  <w:marRight w:val="0"/>
                  <w:marTop w:val="0"/>
                  <w:marBottom w:val="0"/>
                  <w:divBdr>
                    <w:top w:val="none" w:sz="0" w:space="0" w:color="auto"/>
                    <w:left w:val="none" w:sz="0" w:space="0" w:color="auto"/>
                    <w:bottom w:val="none" w:sz="0" w:space="0" w:color="auto"/>
                    <w:right w:val="none" w:sz="0" w:space="0" w:color="auto"/>
                  </w:divBdr>
                </w:div>
                <w:div w:id="617874224">
                  <w:marLeft w:val="480"/>
                  <w:marRight w:val="0"/>
                  <w:marTop w:val="0"/>
                  <w:marBottom w:val="0"/>
                  <w:divBdr>
                    <w:top w:val="none" w:sz="0" w:space="0" w:color="auto"/>
                    <w:left w:val="none" w:sz="0" w:space="0" w:color="auto"/>
                    <w:bottom w:val="none" w:sz="0" w:space="0" w:color="auto"/>
                    <w:right w:val="none" w:sz="0" w:space="0" w:color="auto"/>
                  </w:divBdr>
                </w:div>
                <w:div w:id="1543396296">
                  <w:marLeft w:val="480"/>
                  <w:marRight w:val="0"/>
                  <w:marTop w:val="0"/>
                  <w:marBottom w:val="0"/>
                  <w:divBdr>
                    <w:top w:val="none" w:sz="0" w:space="0" w:color="auto"/>
                    <w:left w:val="none" w:sz="0" w:space="0" w:color="auto"/>
                    <w:bottom w:val="none" w:sz="0" w:space="0" w:color="auto"/>
                    <w:right w:val="none" w:sz="0" w:space="0" w:color="auto"/>
                  </w:divBdr>
                </w:div>
                <w:div w:id="690112736">
                  <w:marLeft w:val="480"/>
                  <w:marRight w:val="0"/>
                  <w:marTop w:val="0"/>
                  <w:marBottom w:val="0"/>
                  <w:divBdr>
                    <w:top w:val="none" w:sz="0" w:space="0" w:color="auto"/>
                    <w:left w:val="none" w:sz="0" w:space="0" w:color="auto"/>
                    <w:bottom w:val="none" w:sz="0" w:space="0" w:color="auto"/>
                    <w:right w:val="none" w:sz="0" w:space="0" w:color="auto"/>
                  </w:divBdr>
                </w:div>
              </w:divsChild>
            </w:div>
            <w:div w:id="1409185217">
              <w:marLeft w:val="0"/>
              <w:marRight w:val="0"/>
              <w:marTop w:val="0"/>
              <w:marBottom w:val="0"/>
              <w:divBdr>
                <w:top w:val="none" w:sz="0" w:space="0" w:color="auto"/>
                <w:left w:val="none" w:sz="0" w:space="0" w:color="auto"/>
                <w:bottom w:val="none" w:sz="0" w:space="0" w:color="auto"/>
                <w:right w:val="none" w:sz="0" w:space="0" w:color="auto"/>
              </w:divBdr>
              <w:divsChild>
                <w:div w:id="1933540090">
                  <w:marLeft w:val="480"/>
                  <w:marRight w:val="0"/>
                  <w:marTop w:val="0"/>
                  <w:marBottom w:val="0"/>
                  <w:divBdr>
                    <w:top w:val="none" w:sz="0" w:space="0" w:color="auto"/>
                    <w:left w:val="none" w:sz="0" w:space="0" w:color="auto"/>
                    <w:bottom w:val="none" w:sz="0" w:space="0" w:color="auto"/>
                    <w:right w:val="none" w:sz="0" w:space="0" w:color="auto"/>
                  </w:divBdr>
                </w:div>
                <w:div w:id="1739554193">
                  <w:marLeft w:val="480"/>
                  <w:marRight w:val="0"/>
                  <w:marTop w:val="0"/>
                  <w:marBottom w:val="0"/>
                  <w:divBdr>
                    <w:top w:val="none" w:sz="0" w:space="0" w:color="auto"/>
                    <w:left w:val="none" w:sz="0" w:space="0" w:color="auto"/>
                    <w:bottom w:val="none" w:sz="0" w:space="0" w:color="auto"/>
                    <w:right w:val="none" w:sz="0" w:space="0" w:color="auto"/>
                  </w:divBdr>
                </w:div>
                <w:div w:id="1538157411">
                  <w:marLeft w:val="480"/>
                  <w:marRight w:val="0"/>
                  <w:marTop w:val="0"/>
                  <w:marBottom w:val="0"/>
                  <w:divBdr>
                    <w:top w:val="none" w:sz="0" w:space="0" w:color="auto"/>
                    <w:left w:val="none" w:sz="0" w:space="0" w:color="auto"/>
                    <w:bottom w:val="none" w:sz="0" w:space="0" w:color="auto"/>
                    <w:right w:val="none" w:sz="0" w:space="0" w:color="auto"/>
                  </w:divBdr>
                </w:div>
                <w:div w:id="1397706473">
                  <w:marLeft w:val="480"/>
                  <w:marRight w:val="0"/>
                  <w:marTop w:val="0"/>
                  <w:marBottom w:val="0"/>
                  <w:divBdr>
                    <w:top w:val="none" w:sz="0" w:space="0" w:color="auto"/>
                    <w:left w:val="none" w:sz="0" w:space="0" w:color="auto"/>
                    <w:bottom w:val="none" w:sz="0" w:space="0" w:color="auto"/>
                    <w:right w:val="none" w:sz="0" w:space="0" w:color="auto"/>
                  </w:divBdr>
                </w:div>
                <w:div w:id="1723479635">
                  <w:marLeft w:val="480"/>
                  <w:marRight w:val="0"/>
                  <w:marTop w:val="0"/>
                  <w:marBottom w:val="0"/>
                  <w:divBdr>
                    <w:top w:val="none" w:sz="0" w:space="0" w:color="auto"/>
                    <w:left w:val="none" w:sz="0" w:space="0" w:color="auto"/>
                    <w:bottom w:val="none" w:sz="0" w:space="0" w:color="auto"/>
                    <w:right w:val="none" w:sz="0" w:space="0" w:color="auto"/>
                  </w:divBdr>
                </w:div>
                <w:div w:id="672495954">
                  <w:marLeft w:val="480"/>
                  <w:marRight w:val="0"/>
                  <w:marTop w:val="0"/>
                  <w:marBottom w:val="0"/>
                  <w:divBdr>
                    <w:top w:val="none" w:sz="0" w:space="0" w:color="auto"/>
                    <w:left w:val="none" w:sz="0" w:space="0" w:color="auto"/>
                    <w:bottom w:val="none" w:sz="0" w:space="0" w:color="auto"/>
                    <w:right w:val="none" w:sz="0" w:space="0" w:color="auto"/>
                  </w:divBdr>
                </w:div>
                <w:div w:id="1610241979">
                  <w:marLeft w:val="480"/>
                  <w:marRight w:val="0"/>
                  <w:marTop w:val="0"/>
                  <w:marBottom w:val="0"/>
                  <w:divBdr>
                    <w:top w:val="none" w:sz="0" w:space="0" w:color="auto"/>
                    <w:left w:val="none" w:sz="0" w:space="0" w:color="auto"/>
                    <w:bottom w:val="none" w:sz="0" w:space="0" w:color="auto"/>
                    <w:right w:val="none" w:sz="0" w:space="0" w:color="auto"/>
                  </w:divBdr>
                </w:div>
                <w:div w:id="1129709891">
                  <w:marLeft w:val="480"/>
                  <w:marRight w:val="0"/>
                  <w:marTop w:val="0"/>
                  <w:marBottom w:val="0"/>
                  <w:divBdr>
                    <w:top w:val="none" w:sz="0" w:space="0" w:color="auto"/>
                    <w:left w:val="none" w:sz="0" w:space="0" w:color="auto"/>
                    <w:bottom w:val="none" w:sz="0" w:space="0" w:color="auto"/>
                    <w:right w:val="none" w:sz="0" w:space="0" w:color="auto"/>
                  </w:divBdr>
                </w:div>
                <w:div w:id="2146658397">
                  <w:marLeft w:val="480"/>
                  <w:marRight w:val="0"/>
                  <w:marTop w:val="0"/>
                  <w:marBottom w:val="0"/>
                  <w:divBdr>
                    <w:top w:val="none" w:sz="0" w:space="0" w:color="auto"/>
                    <w:left w:val="none" w:sz="0" w:space="0" w:color="auto"/>
                    <w:bottom w:val="none" w:sz="0" w:space="0" w:color="auto"/>
                    <w:right w:val="none" w:sz="0" w:space="0" w:color="auto"/>
                  </w:divBdr>
                </w:div>
                <w:div w:id="1295718485">
                  <w:marLeft w:val="480"/>
                  <w:marRight w:val="0"/>
                  <w:marTop w:val="0"/>
                  <w:marBottom w:val="0"/>
                  <w:divBdr>
                    <w:top w:val="none" w:sz="0" w:space="0" w:color="auto"/>
                    <w:left w:val="none" w:sz="0" w:space="0" w:color="auto"/>
                    <w:bottom w:val="none" w:sz="0" w:space="0" w:color="auto"/>
                    <w:right w:val="none" w:sz="0" w:space="0" w:color="auto"/>
                  </w:divBdr>
                </w:div>
                <w:div w:id="362751500">
                  <w:marLeft w:val="480"/>
                  <w:marRight w:val="0"/>
                  <w:marTop w:val="0"/>
                  <w:marBottom w:val="0"/>
                  <w:divBdr>
                    <w:top w:val="none" w:sz="0" w:space="0" w:color="auto"/>
                    <w:left w:val="none" w:sz="0" w:space="0" w:color="auto"/>
                    <w:bottom w:val="none" w:sz="0" w:space="0" w:color="auto"/>
                    <w:right w:val="none" w:sz="0" w:space="0" w:color="auto"/>
                  </w:divBdr>
                </w:div>
                <w:div w:id="469634591">
                  <w:marLeft w:val="480"/>
                  <w:marRight w:val="0"/>
                  <w:marTop w:val="0"/>
                  <w:marBottom w:val="0"/>
                  <w:divBdr>
                    <w:top w:val="none" w:sz="0" w:space="0" w:color="auto"/>
                    <w:left w:val="none" w:sz="0" w:space="0" w:color="auto"/>
                    <w:bottom w:val="none" w:sz="0" w:space="0" w:color="auto"/>
                    <w:right w:val="none" w:sz="0" w:space="0" w:color="auto"/>
                  </w:divBdr>
                </w:div>
                <w:div w:id="1463305394">
                  <w:marLeft w:val="480"/>
                  <w:marRight w:val="0"/>
                  <w:marTop w:val="0"/>
                  <w:marBottom w:val="0"/>
                  <w:divBdr>
                    <w:top w:val="none" w:sz="0" w:space="0" w:color="auto"/>
                    <w:left w:val="none" w:sz="0" w:space="0" w:color="auto"/>
                    <w:bottom w:val="none" w:sz="0" w:space="0" w:color="auto"/>
                    <w:right w:val="none" w:sz="0" w:space="0" w:color="auto"/>
                  </w:divBdr>
                </w:div>
                <w:div w:id="107479913">
                  <w:marLeft w:val="480"/>
                  <w:marRight w:val="0"/>
                  <w:marTop w:val="0"/>
                  <w:marBottom w:val="0"/>
                  <w:divBdr>
                    <w:top w:val="none" w:sz="0" w:space="0" w:color="auto"/>
                    <w:left w:val="none" w:sz="0" w:space="0" w:color="auto"/>
                    <w:bottom w:val="none" w:sz="0" w:space="0" w:color="auto"/>
                    <w:right w:val="none" w:sz="0" w:space="0" w:color="auto"/>
                  </w:divBdr>
                </w:div>
                <w:div w:id="1635062781">
                  <w:marLeft w:val="480"/>
                  <w:marRight w:val="0"/>
                  <w:marTop w:val="0"/>
                  <w:marBottom w:val="0"/>
                  <w:divBdr>
                    <w:top w:val="none" w:sz="0" w:space="0" w:color="auto"/>
                    <w:left w:val="none" w:sz="0" w:space="0" w:color="auto"/>
                    <w:bottom w:val="none" w:sz="0" w:space="0" w:color="auto"/>
                    <w:right w:val="none" w:sz="0" w:space="0" w:color="auto"/>
                  </w:divBdr>
                </w:div>
                <w:div w:id="1341197052">
                  <w:marLeft w:val="480"/>
                  <w:marRight w:val="0"/>
                  <w:marTop w:val="0"/>
                  <w:marBottom w:val="0"/>
                  <w:divBdr>
                    <w:top w:val="none" w:sz="0" w:space="0" w:color="auto"/>
                    <w:left w:val="none" w:sz="0" w:space="0" w:color="auto"/>
                    <w:bottom w:val="none" w:sz="0" w:space="0" w:color="auto"/>
                    <w:right w:val="none" w:sz="0" w:space="0" w:color="auto"/>
                  </w:divBdr>
                </w:div>
                <w:div w:id="19866213">
                  <w:marLeft w:val="480"/>
                  <w:marRight w:val="0"/>
                  <w:marTop w:val="0"/>
                  <w:marBottom w:val="0"/>
                  <w:divBdr>
                    <w:top w:val="none" w:sz="0" w:space="0" w:color="auto"/>
                    <w:left w:val="none" w:sz="0" w:space="0" w:color="auto"/>
                    <w:bottom w:val="none" w:sz="0" w:space="0" w:color="auto"/>
                    <w:right w:val="none" w:sz="0" w:space="0" w:color="auto"/>
                  </w:divBdr>
                </w:div>
                <w:div w:id="2099598885">
                  <w:marLeft w:val="480"/>
                  <w:marRight w:val="0"/>
                  <w:marTop w:val="0"/>
                  <w:marBottom w:val="0"/>
                  <w:divBdr>
                    <w:top w:val="none" w:sz="0" w:space="0" w:color="auto"/>
                    <w:left w:val="none" w:sz="0" w:space="0" w:color="auto"/>
                    <w:bottom w:val="none" w:sz="0" w:space="0" w:color="auto"/>
                    <w:right w:val="none" w:sz="0" w:space="0" w:color="auto"/>
                  </w:divBdr>
                </w:div>
                <w:div w:id="2027750262">
                  <w:marLeft w:val="480"/>
                  <w:marRight w:val="0"/>
                  <w:marTop w:val="0"/>
                  <w:marBottom w:val="0"/>
                  <w:divBdr>
                    <w:top w:val="none" w:sz="0" w:space="0" w:color="auto"/>
                    <w:left w:val="none" w:sz="0" w:space="0" w:color="auto"/>
                    <w:bottom w:val="none" w:sz="0" w:space="0" w:color="auto"/>
                    <w:right w:val="none" w:sz="0" w:space="0" w:color="auto"/>
                  </w:divBdr>
                </w:div>
                <w:div w:id="1170415099">
                  <w:marLeft w:val="480"/>
                  <w:marRight w:val="0"/>
                  <w:marTop w:val="0"/>
                  <w:marBottom w:val="0"/>
                  <w:divBdr>
                    <w:top w:val="none" w:sz="0" w:space="0" w:color="auto"/>
                    <w:left w:val="none" w:sz="0" w:space="0" w:color="auto"/>
                    <w:bottom w:val="none" w:sz="0" w:space="0" w:color="auto"/>
                    <w:right w:val="none" w:sz="0" w:space="0" w:color="auto"/>
                  </w:divBdr>
                </w:div>
                <w:div w:id="878052528">
                  <w:marLeft w:val="480"/>
                  <w:marRight w:val="0"/>
                  <w:marTop w:val="0"/>
                  <w:marBottom w:val="0"/>
                  <w:divBdr>
                    <w:top w:val="none" w:sz="0" w:space="0" w:color="auto"/>
                    <w:left w:val="none" w:sz="0" w:space="0" w:color="auto"/>
                    <w:bottom w:val="none" w:sz="0" w:space="0" w:color="auto"/>
                    <w:right w:val="none" w:sz="0" w:space="0" w:color="auto"/>
                  </w:divBdr>
                </w:div>
                <w:div w:id="1573731837">
                  <w:marLeft w:val="480"/>
                  <w:marRight w:val="0"/>
                  <w:marTop w:val="0"/>
                  <w:marBottom w:val="0"/>
                  <w:divBdr>
                    <w:top w:val="none" w:sz="0" w:space="0" w:color="auto"/>
                    <w:left w:val="none" w:sz="0" w:space="0" w:color="auto"/>
                    <w:bottom w:val="none" w:sz="0" w:space="0" w:color="auto"/>
                    <w:right w:val="none" w:sz="0" w:space="0" w:color="auto"/>
                  </w:divBdr>
                </w:div>
                <w:div w:id="440760355">
                  <w:marLeft w:val="480"/>
                  <w:marRight w:val="0"/>
                  <w:marTop w:val="0"/>
                  <w:marBottom w:val="0"/>
                  <w:divBdr>
                    <w:top w:val="none" w:sz="0" w:space="0" w:color="auto"/>
                    <w:left w:val="none" w:sz="0" w:space="0" w:color="auto"/>
                    <w:bottom w:val="none" w:sz="0" w:space="0" w:color="auto"/>
                    <w:right w:val="none" w:sz="0" w:space="0" w:color="auto"/>
                  </w:divBdr>
                </w:div>
                <w:div w:id="2040206231">
                  <w:marLeft w:val="480"/>
                  <w:marRight w:val="0"/>
                  <w:marTop w:val="0"/>
                  <w:marBottom w:val="0"/>
                  <w:divBdr>
                    <w:top w:val="none" w:sz="0" w:space="0" w:color="auto"/>
                    <w:left w:val="none" w:sz="0" w:space="0" w:color="auto"/>
                    <w:bottom w:val="none" w:sz="0" w:space="0" w:color="auto"/>
                    <w:right w:val="none" w:sz="0" w:space="0" w:color="auto"/>
                  </w:divBdr>
                </w:div>
                <w:div w:id="422071794">
                  <w:marLeft w:val="480"/>
                  <w:marRight w:val="0"/>
                  <w:marTop w:val="0"/>
                  <w:marBottom w:val="0"/>
                  <w:divBdr>
                    <w:top w:val="none" w:sz="0" w:space="0" w:color="auto"/>
                    <w:left w:val="none" w:sz="0" w:space="0" w:color="auto"/>
                    <w:bottom w:val="none" w:sz="0" w:space="0" w:color="auto"/>
                    <w:right w:val="none" w:sz="0" w:space="0" w:color="auto"/>
                  </w:divBdr>
                </w:div>
                <w:div w:id="1338116702">
                  <w:marLeft w:val="480"/>
                  <w:marRight w:val="0"/>
                  <w:marTop w:val="0"/>
                  <w:marBottom w:val="0"/>
                  <w:divBdr>
                    <w:top w:val="none" w:sz="0" w:space="0" w:color="auto"/>
                    <w:left w:val="none" w:sz="0" w:space="0" w:color="auto"/>
                    <w:bottom w:val="none" w:sz="0" w:space="0" w:color="auto"/>
                    <w:right w:val="none" w:sz="0" w:space="0" w:color="auto"/>
                  </w:divBdr>
                </w:div>
                <w:div w:id="943222042">
                  <w:marLeft w:val="480"/>
                  <w:marRight w:val="0"/>
                  <w:marTop w:val="0"/>
                  <w:marBottom w:val="0"/>
                  <w:divBdr>
                    <w:top w:val="none" w:sz="0" w:space="0" w:color="auto"/>
                    <w:left w:val="none" w:sz="0" w:space="0" w:color="auto"/>
                    <w:bottom w:val="none" w:sz="0" w:space="0" w:color="auto"/>
                    <w:right w:val="none" w:sz="0" w:space="0" w:color="auto"/>
                  </w:divBdr>
                </w:div>
                <w:div w:id="483010708">
                  <w:marLeft w:val="480"/>
                  <w:marRight w:val="0"/>
                  <w:marTop w:val="0"/>
                  <w:marBottom w:val="0"/>
                  <w:divBdr>
                    <w:top w:val="none" w:sz="0" w:space="0" w:color="auto"/>
                    <w:left w:val="none" w:sz="0" w:space="0" w:color="auto"/>
                    <w:bottom w:val="none" w:sz="0" w:space="0" w:color="auto"/>
                    <w:right w:val="none" w:sz="0" w:space="0" w:color="auto"/>
                  </w:divBdr>
                </w:div>
              </w:divsChild>
            </w:div>
            <w:div w:id="1341004135">
              <w:marLeft w:val="0"/>
              <w:marRight w:val="0"/>
              <w:marTop w:val="0"/>
              <w:marBottom w:val="0"/>
              <w:divBdr>
                <w:top w:val="none" w:sz="0" w:space="0" w:color="auto"/>
                <w:left w:val="none" w:sz="0" w:space="0" w:color="auto"/>
                <w:bottom w:val="none" w:sz="0" w:space="0" w:color="auto"/>
                <w:right w:val="none" w:sz="0" w:space="0" w:color="auto"/>
              </w:divBdr>
              <w:divsChild>
                <w:div w:id="2015301487">
                  <w:marLeft w:val="480"/>
                  <w:marRight w:val="0"/>
                  <w:marTop w:val="0"/>
                  <w:marBottom w:val="0"/>
                  <w:divBdr>
                    <w:top w:val="none" w:sz="0" w:space="0" w:color="auto"/>
                    <w:left w:val="none" w:sz="0" w:space="0" w:color="auto"/>
                    <w:bottom w:val="none" w:sz="0" w:space="0" w:color="auto"/>
                    <w:right w:val="none" w:sz="0" w:space="0" w:color="auto"/>
                  </w:divBdr>
                </w:div>
                <w:div w:id="657274015">
                  <w:marLeft w:val="480"/>
                  <w:marRight w:val="0"/>
                  <w:marTop w:val="0"/>
                  <w:marBottom w:val="0"/>
                  <w:divBdr>
                    <w:top w:val="none" w:sz="0" w:space="0" w:color="auto"/>
                    <w:left w:val="none" w:sz="0" w:space="0" w:color="auto"/>
                    <w:bottom w:val="none" w:sz="0" w:space="0" w:color="auto"/>
                    <w:right w:val="none" w:sz="0" w:space="0" w:color="auto"/>
                  </w:divBdr>
                </w:div>
                <w:div w:id="1011106193">
                  <w:marLeft w:val="480"/>
                  <w:marRight w:val="0"/>
                  <w:marTop w:val="0"/>
                  <w:marBottom w:val="0"/>
                  <w:divBdr>
                    <w:top w:val="none" w:sz="0" w:space="0" w:color="auto"/>
                    <w:left w:val="none" w:sz="0" w:space="0" w:color="auto"/>
                    <w:bottom w:val="none" w:sz="0" w:space="0" w:color="auto"/>
                    <w:right w:val="none" w:sz="0" w:space="0" w:color="auto"/>
                  </w:divBdr>
                </w:div>
                <w:div w:id="2038390855">
                  <w:marLeft w:val="480"/>
                  <w:marRight w:val="0"/>
                  <w:marTop w:val="0"/>
                  <w:marBottom w:val="0"/>
                  <w:divBdr>
                    <w:top w:val="none" w:sz="0" w:space="0" w:color="auto"/>
                    <w:left w:val="none" w:sz="0" w:space="0" w:color="auto"/>
                    <w:bottom w:val="none" w:sz="0" w:space="0" w:color="auto"/>
                    <w:right w:val="none" w:sz="0" w:space="0" w:color="auto"/>
                  </w:divBdr>
                </w:div>
                <w:div w:id="497889143">
                  <w:marLeft w:val="480"/>
                  <w:marRight w:val="0"/>
                  <w:marTop w:val="0"/>
                  <w:marBottom w:val="0"/>
                  <w:divBdr>
                    <w:top w:val="none" w:sz="0" w:space="0" w:color="auto"/>
                    <w:left w:val="none" w:sz="0" w:space="0" w:color="auto"/>
                    <w:bottom w:val="none" w:sz="0" w:space="0" w:color="auto"/>
                    <w:right w:val="none" w:sz="0" w:space="0" w:color="auto"/>
                  </w:divBdr>
                </w:div>
                <w:div w:id="2080396094">
                  <w:marLeft w:val="480"/>
                  <w:marRight w:val="0"/>
                  <w:marTop w:val="0"/>
                  <w:marBottom w:val="0"/>
                  <w:divBdr>
                    <w:top w:val="none" w:sz="0" w:space="0" w:color="auto"/>
                    <w:left w:val="none" w:sz="0" w:space="0" w:color="auto"/>
                    <w:bottom w:val="none" w:sz="0" w:space="0" w:color="auto"/>
                    <w:right w:val="none" w:sz="0" w:space="0" w:color="auto"/>
                  </w:divBdr>
                </w:div>
                <w:div w:id="294533380">
                  <w:marLeft w:val="480"/>
                  <w:marRight w:val="0"/>
                  <w:marTop w:val="0"/>
                  <w:marBottom w:val="0"/>
                  <w:divBdr>
                    <w:top w:val="none" w:sz="0" w:space="0" w:color="auto"/>
                    <w:left w:val="none" w:sz="0" w:space="0" w:color="auto"/>
                    <w:bottom w:val="none" w:sz="0" w:space="0" w:color="auto"/>
                    <w:right w:val="none" w:sz="0" w:space="0" w:color="auto"/>
                  </w:divBdr>
                </w:div>
                <w:div w:id="1838961026">
                  <w:marLeft w:val="480"/>
                  <w:marRight w:val="0"/>
                  <w:marTop w:val="0"/>
                  <w:marBottom w:val="0"/>
                  <w:divBdr>
                    <w:top w:val="none" w:sz="0" w:space="0" w:color="auto"/>
                    <w:left w:val="none" w:sz="0" w:space="0" w:color="auto"/>
                    <w:bottom w:val="none" w:sz="0" w:space="0" w:color="auto"/>
                    <w:right w:val="none" w:sz="0" w:space="0" w:color="auto"/>
                  </w:divBdr>
                </w:div>
                <w:div w:id="445585126">
                  <w:marLeft w:val="480"/>
                  <w:marRight w:val="0"/>
                  <w:marTop w:val="0"/>
                  <w:marBottom w:val="0"/>
                  <w:divBdr>
                    <w:top w:val="none" w:sz="0" w:space="0" w:color="auto"/>
                    <w:left w:val="none" w:sz="0" w:space="0" w:color="auto"/>
                    <w:bottom w:val="none" w:sz="0" w:space="0" w:color="auto"/>
                    <w:right w:val="none" w:sz="0" w:space="0" w:color="auto"/>
                  </w:divBdr>
                </w:div>
                <w:div w:id="230701257">
                  <w:marLeft w:val="480"/>
                  <w:marRight w:val="0"/>
                  <w:marTop w:val="0"/>
                  <w:marBottom w:val="0"/>
                  <w:divBdr>
                    <w:top w:val="none" w:sz="0" w:space="0" w:color="auto"/>
                    <w:left w:val="none" w:sz="0" w:space="0" w:color="auto"/>
                    <w:bottom w:val="none" w:sz="0" w:space="0" w:color="auto"/>
                    <w:right w:val="none" w:sz="0" w:space="0" w:color="auto"/>
                  </w:divBdr>
                </w:div>
                <w:div w:id="413475815">
                  <w:marLeft w:val="480"/>
                  <w:marRight w:val="0"/>
                  <w:marTop w:val="0"/>
                  <w:marBottom w:val="0"/>
                  <w:divBdr>
                    <w:top w:val="none" w:sz="0" w:space="0" w:color="auto"/>
                    <w:left w:val="none" w:sz="0" w:space="0" w:color="auto"/>
                    <w:bottom w:val="none" w:sz="0" w:space="0" w:color="auto"/>
                    <w:right w:val="none" w:sz="0" w:space="0" w:color="auto"/>
                  </w:divBdr>
                </w:div>
                <w:div w:id="1705986123">
                  <w:marLeft w:val="480"/>
                  <w:marRight w:val="0"/>
                  <w:marTop w:val="0"/>
                  <w:marBottom w:val="0"/>
                  <w:divBdr>
                    <w:top w:val="none" w:sz="0" w:space="0" w:color="auto"/>
                    <w:left w:val="none" w:sz="0" w:space="0" w:color="auto"/>
                    <w:bottom w:val="none" w:sz="0" w:space="0" w:color="auto"/>
                    <w:right w:val="none" w:sz="0" w:space="0" w:color="auto"/>
                  </w:divBdr>
                </w:div>
                <w:div w:id="2093892250">
                  <w:marLeft w:val="480"/>
                  <w:marRight w:val="0"/>
                  <w:marTop w:val="0"/>
                  <w:marBottom w:val="0"/>
                  <w:divBdr>
                    <w:top w:val="none" w:sz="0" w:space="0" w:color="auto"/>
                    <w:left w:val="none" w:sz="0" w:space="0" w:color="auto"/>
                    <w:bottom w:val="none" w:sz="0" w:space="0" w:color="auto"/>
                    <w:right w:val="none" w:sz="0" w:space="0" w:color="auto"/>
                  </w:divBdr>
                </w:div>
                <w:div w:id="958758076">
                  <w:marLeft w:val="480"/>
                  <w:marRight w:val="0"/>
                  <w:marTop w:val="0"/>
                  <w:marBottom w:val="0"/>
                  <w:divBdr>
                    <w:top w:val="none" w:sz="0" w:space="0" w:color="auto"/>
                    <w:left w:val="none" w:sz="0" w:space="0" w:color="auto"/>
                    <w:bottom w:val="none" w:sz="0" w:space="0" w:color="auto"/>
                    <w:right w:val="none" w:sz="0" w:space="0" w:color="auto"/>
                  </w:divBdr>
                </w:div>
                <w:div w:id="1946961595">
                  <w:marLeft w:val="480"/>
                  <w:marRight w:val="0"/>
                  <w:marTop w:val="0"/>
                  <w:marBottom w:val="0"/>
                  <w:divBdr>
                    <w:top w:val="none" w:sz="0" w:space="0" w:color="auto"/>
                    <w:left w:val="none" w:sz="0" w:space="0" w:color="auto"/>
                    <w:bottom w:val="none" w:sz="0" w:space="0" w:color="auto"/>
                    <w:right w:val="none" w:sz="0" w:space="0" w:color="auto"/>
                  </w:divBdr>
                </w:div>
                <w:div w:id="500707761">
                  <w:marLeft w:val="480"/>
                  <w:marRight w:val="0"/>
                  <w:marTop w:val="0"/>
                  <w:marBottom w:val="0"/>
                  <w:divBdr>
                    <w:top w:val="none" w:sz="0" w:space="0" w:color="auto"/>
                    <w:left w:val="none" w:sz="0" w:space="0" w:color="auto"/>
                    <w:bottom w:val="none" w:sz="0" w:space="0" w:color="auto"/>
                    <w:right w:val="none" w:sz="0" w:space="0" w:color="auto"/>
                  </w:divBdr>
                </w:div>
                <w:div w:id="1564565627">
                  <w:marLeft w:val="480"/>
                  <w:marRight w:val="0"/>
                  <w:marTop w:val="0"/>
                  <w:marBottom w:val="0"/>
                  <w:divBdr>
                    <w:top w:val="none" w:sz="0" w:space="0" w:color="auto"/>
                    <w:left w:val="none" w:sz="0" w:space="0" w:color="auto"/>
                    <w:bottom w:val="none" w:sz="0" w:space="0" w:color="auto"/>
                    <w:right w:val="none" w:sz="0" w:space="0" w:color="auto"/>
                  </w:divBdr>
                </w:div>
                <w:div w:id="1753427298">
                  <w:marLeft w:val="480"/>
                  <w:marRight w:val="0"/>
                  <w:marTop w:val="0"/>
                  <w:marBottom w:val="0"/>
                  <w:divBdr>
                    <w:top w:val="none" w:sz="0" w:space="0" w:color="auto"/>
                    <w:left w:val="none" w:sz="0" w:space="0" w:color="auto"/>
                    <w:bottom w:val="none" w:sz="0" w:space="0" w:color="auto"/>
                    <w:right w:val="none" w:sz="0" w:space="0" w:color="auto"/>
                  </w:divBdr>
                </w:div>
                <w:div w:id="769547036">
                  <w:marLeft w:val="480"/>
                  <w:marRight w:val="0"/>
                  <w:marTop w:val="0"/>
                  <w:marBottom w:val="0"/>
                  <w:divBdr>
                    <w:top w:val="none" w:sz="0" w:space="0" w:color="auto"/>
                    <w:left w:val="none" w:sz="0" w:space="0" w:color="auto"/>
                    <w:bottom w:val="none" w:sz="0" w:space="0" w:color="auto"/>
                    <w:right w:val="none" w:sz="0" w:space="0" w:color="auto"/>
                  </w:divBdr>
                </w:div>
                <w:div w:id="1924945180">
                  <w:marLeft w:val="480"/>
                  <w:marRight w:val="0"/>
                  <w:marTop w:val="0"/>
                  <w:marBottom w:val="0"/>
                  <w:divBdr>
                    <w:top w:val="none" w:sz="0" w:space="0" w:color="auto"/>
                    <w:left w:val="none" w:sz="0" w:space="0" w:color="auto"/>
                    <w:bottom w:val="none" w:sz="0" w:space="0" w:color="auto"/>
                    <w:right w:val="none" w:sz="0" w:space="0" w:color="auto"/>
                  </w:divBdr>
                </w:div>
                <w:div w:id="674381523">
                  <w:marLeft w:val="480"/>
                  <w:marRight w:val="0"/>
                  <w:marTop w:val="0"/>
                  <w:marBottom w:val="0"/>
                  <w:divBdr>
                    <w:top w:val="none" w:sz="0" w:space="0" w:color="auto"/>
                    <w:left w:val="none" w:sz="0" w:space="0" w:color="auto"/>
                    <w:bottom w:val="none" w:sz="0" w:space="0" w:color="auto"/>
                    <w:right w:val="none" w:sz="0" w:space="0" w:color="auto"/>
                  </w:divBdr>
                </w:div>
                <w:div w:id="1063287830">
                  <w:marLeft w:val="480"/>
                  <w:marRight w:val="0"/>
                  <w:marTop w:val="0"/>
                  <w:marBottom w:val="0"/>
                  <w:divBdr>
                    <w:top w:val="none" w:sz="0" w:space="0" w:color="auto"/>
                    <w:left w:val="none" w:sz="0" w:space="0" w:color="auto"/>
                    <w:bottom w:val="none" w:sz="0" w:space="0" w:color="auto"/>
                    <w:right w:val="none" w:sz="0" w:space="0" w:color="auto"/>
                  </w:divBdr>
                </w:div>
                <w:div w:id="184486234">
                  <w:marLeft w:val="480"/>
                  <w:marRight w:val="0"/>
                  <w:marTop w:val="0"/>
                  <w:marBottom w:val="0"/>
                  <w:divBdr>
                    <w:top w:val="none" w:sz="0" w:space="0" w:color="auto"/>
                    <w:left w:val="none" w:sz="0" w:space="0" w:color="auto"/>
                    <w:bottom w:val="none" w:sz="0" w:space="0" w:color="auto"/>
                    <w:right w:val="none" w:sz="0" w:space="0" w:color="auto"/>
                  </w:divBdr>
                </w:div>
                <w:div w:id="1449930673">
                  <w:marLeft w:val="480"/>
                  <w:marRight w:val="0"/>
                  <w:marTop w:val="0"/>
                  <w:marBottom w:val="0"/>
                  <w:divBdr>
                    <w:top w:val="none" w:sz="0" w:space="0" w:color="auto"/>
                    <w:left w:val="none" w:sz="0" w:space="0" w:color="auto"/>
                    <w:bottom w:val="none" w:sz="0" w:space="0" w:color="auto"/>
                    <w:right w:val="none" w:sz="0" w:space="0" w:color="auto"/>
                  </w:divBdr>
                </w:div>
                <w:div w:id="1104350468">
                  <w:marLeft w:val="480"/>
                  <w:marRight w:val="0"/>
                  <w:marTop w:val="0"/>
                  <w:marBottom w:val="0"/>
                  <w:divBdr>
                    <w:top w:val="none" w:sz="0" w:space="0" w:color="auto"/>
                    <w:left w:val="none" w:sz="0" w:space="0" w:color="auto"/>
                    <w:bottom w:val="none" w:sz="0" w:space="0" w:color="auto"/>
                    <w:right w:val="none" w:sz="0" w:space="0" w:color="auto"/>
                  </w:divBdr>
                </w:div>
                <w:div w:id="1892764662">
                  <w:marLeft w:val="480"/>
                  <w:marRight w:val="0"/>
                  <w:marTop w:val="0"/>
                  <w:marBottom w:val="0"/>
                  <w:divBdr>
                    <w:top w:val="none" w:sz="0" w:space="0" w:color="auto"/>
                    <w:left w:val="none" w:sz="0" w:space="0" w:color="auto"/>
                    <w:bottom w:val="none" w:sz="0" w:space="0" w:color="auto"/>
                    <w:right w:val="none" w:sz="0" w:space="0" w:color="auto"/>
                  </w:divBdr>
                </w:div>
                <w:div w:id="1238593321">
                  <w:marLeft w:val="480"/>
                  <w:marRight w:val="0"/>
                  <w:marTop w:val="0"/>
                  <w:marBottom w:val="0"/>
                  <w:divBdr>
                    <w:top w:val="none" w:sz="0" w:space="0" w:color="auto"/>
                    <w:left w:val="none" w:sz="0" w:space="0" w:color="auto"/>
                    <w:bottom w:val="none" w:sz="0" w:space="0" w:color="auto"/>
                    <w:right w:val="none" w:sz="0" w:space="0" w:color="auto"/>
                  </w:divBdr>
                </w:div>
                <w:div w:id="827986120">
                  <w:marLeft w:val="480"/>
                  <w:marRight w:val="0"/>
                  <w:marTop w:val="0"/>
                  <w:marBottom w:val="0"/>
                  <w:divBdr>
                    <w:top w:val="none" w:sz="0" w:space="0" w:color="auto"/>
                    <w:left w:val="none" w:sz="0" w:space="0" w:color="auto"/>
                    <w:bottom w:val="none" w:sz="0" w:space="0" w:color="auto"/>
                    <w:right w:val="none" w:sz="0" w:space="0" w:color="auto"/>
                  </w:divBdr>
                </w:div>
              </w:divsChild>
            </w:div>
            <w:div w:id="143936088">
              <w:marLeft w:val="0"/>
              <w:marRight w:val="0"/>
              <w:marTop w:val="0"/>
              <w:marBottom w:val="0"/>
              <w:divBdr>
                <w:top w:val="none" w:sz="0" w:space="0" w:color="auto"/>
                <w:left w:val="none" w:sz="0" w:space="0" w:color="auto"/>
                <w:bottom w:val="none" w:sz="0" w:space="0" w:color="auto"/>
                <w:right w:val="none" w:sz="0" w:space="0" w:color="auto"/>
              </w:divBdr>
              <w:divsChild>
                <w:div w:id="644048857">
                  <w:marLeft w:val="480"/>
                  <w:marRight w:val="0"/>
                  <w:marTop w:val="0"/>
                  <w:marBottom w:val="0"/>
                  <w:divBdr>
                    <w:top w:val="none" w:sz="0" w:space="0" w:color="auto"/>
                    <w:left w:val="none" w:sz="0" w:space="0" w:color="auto"/>
                    <w:bottom w:val="none" w:sz="0" w:space="0" w:color="auto"/>
                    <w:right w:val="none" w:sz="0" w:space="0" w:color="auto"/>
                  </w:divBdr>
                </w:div>
                <w:div w:id="69934065">
                  <w:marLeft w:val="480"/>
                  <w:marRight w:val="0"/>
                  <w:marTop w:val="0"/>
                  <w:marBottom w:val="0"/>
                  <w:divBdr>
                    <w:top w:val="none" w:sz="0" w:space="0" w:color="auto"/>
                    <w:left w:val="none" w:sz="0" w:space="0" w:color="auto"/>
                    <w:bottom w:val="none" w:sz="0" w:space="0" w:color="auto"/>
                    <w:right w:val="none" w:sz="0" w:space="0" w:color="auto"/>
                  </w:divBdr>
                </w:div>
                <w:div w:id="205992453">
                  <w:marLeft w:val="480"/>
                  <w:marRight w:val="0"/>
                  <w:marTop w:val="0"/>
                  <w:marBottom w:val="0"/>
                  <w:divBdr>
                    <w:top w:val="none" w:sz="0" w:space="0" w:color="auto"/>
                    <w:left w:val="none" w:sz="0" w:space="0" w:color="auto"/>
                    <w:bottom w:val="none" w:sz="0" w:space="0" w:color="auto"/>
                    <w:right w:val="none" w:sz="0" w:space="0" w:color="auto"/>
                  </w:divBdr>
                </w:div>
                <w:div w:id="116293526">
                  <w:marLeft w:val="480"/>
                  <w:marRight w:val="0"/>
                  <w:marTop w:val="0"/>
                  <w:marBottom w:val="0"/>
                  <w:divBdr>
                    <w:top w:val="none" w:sz="0" w:space="0" w:color="auto"/>
                    <w:left w:val="none" w:sz="0" w:space="0" w:color="auto"/>
                    <w:bottom w:val="none" w:sz="0" w:space="0" w:color="auto"/>
                    <w:right w:val="none" w:sz="0" w:space="0" w:color="auto"/>
                  </w:divBdr>
                </w:div>
                <w:div w:id="1588273968">
                  <w:marLeft w:val="480"/>
                  <w:marRight w:val="0"/>
                  <w:marTop w:val="0"/>
                  <w:marBottom w:val="0"/>
                  <w:divBdr>
                    <w:top w:val="none" w:sz="0" w:space="0" w:color="auto"/>
                    <w:left w:val="none" w:sz="0" w:space="0" w:color="auto"/>
                    <w:bottom w:val="none" w:sz="0" w:space="0" w:color="auto"/>
                    <w:right w:val="none" w:sz="0" w:space="0" w:color="auto"/>
                  </w:divBdr>
                </w:div>
                <w:div w:id="12659268">
                  <w:marLeft w:val="480"/>
                  <w:marRight w:val="0"/>
                  <w:marTop w:val="0"/>
                  <w:marBottom w:val="0"/>
                  <w:divBdr>
                    <w:top w:val="none" w:sz="0" w:space="0" w:color="auto"/>
                    <w:left w:val="none" w:sz="0" w:space="0" w:color="auto"/>
                    <w:bottom w:val="none" w:sz="0" w:space="0" w:color="auto"/>
                    <w:right w:val="none" w:sz="0" w:space="0" w:color="auto"/>
                  </w:divBdr>
                </w:div>
                <w:div w:id="1963339662">
                  <w:marLeft w:val="480"/>
                  <w:marRight w:val="0"/>
                  <w:marTop w:val="0"/>
                  <w:marBottom w:val="0"/>
                  <w:divBdr>
                    <w:top w:val="none" w:sz="0" w:space="0" w:color="auto"/>
                    <w:left w:val="none" w:sz="0" w:space="0" w:color="auto"/>
                    <w:bottom w:val="none" w:sz="0" w:space="0" w:color="auto"/>
                    <w:right w:val="none" w:sz="0" w:space="0" w:color="auto"/>
                  </w:divBdr>
                </w:div>
                <w:div w:id="1825511833">
                  <w:marLeft w:val="480"/>
                  <w:marRight w:val="0"/>
                  <w:marTop w:val="0"/>
                  <w:marBottom w:val="0"/>
                  <w:divBdr>
                    <w:top w:val="none" w:sz="0" w:space="0" w:color="auto"/>
                    <w:left w:val="none" w:sz="0" w:space="0" w:color="auto"/>
                    <w:bottom w:val="none" w:sz="0" w:space="0" w:color="auto"/>
                    <w:right w:val="none" w:sz="0" w:space="0" w:color="auto"/>
                  </w:divBdr>
                </w:div>
                <w:div w:id="241179236">
                  <w:marLeft w:val="480"/>
                  <w:marRight w:val="0"/>
                  <w:marTop w:val="0"/>
                  <w:marBottom w:val="0"/>
                  <w:divBdr>
                    <w:top w:val="none" w:sz="0" w:space="0" w:color="auto"/>
                    <w:left w:val="none" w:sz="0" w:space="0" w:color="auto"/>
                    <w:bottom w:val="none" w:sz="0" w:space="0" w:color="auto"/>
                    <w:right w:val="none" w:sz="0" w:space="0" w:color="auto"/>
                  </w:divBdr>
                </w:div>
                <w:div w:id="2021463010">
                  <w:marLeft w:val="480"/>
                  <w:marRight w:val="0"/>
                  <w:marTop w:val="0"/>
                  <w:marBottom w:val="0"/>
                  <w:divBdr>
                    <w:top w:val="none" w:sz="0" w:space="0" w:color="auto"/>
                    <w:left w:val="none" w:sz="0" w:space="0" w:color="auto"/>
                    <w:bottom w:val="none" w:sz="0" w:space="0" w:color="auto"/>
                    <w:right w:val="none" w:sz="0" w:space="0" w:color="auto"/>
                  </w:divBdr>
                </w:div>
                <w:div w:id="1216048115">
                  <w:marLeft w:val="480"/>
                  <w:marRight w:val="0"/>
                  <w:marTop w:val="0"/>
                  <w:marBottom w:val="0"/>
                  <w:divBdr>
                    <w:top w:val="none" w:sz="0" w:space="0" w:color="auto"/>
                    <w:left w:val="none" w:sz="0" w:space="0" w:color="auto"/>
                    <w:bottom w:val="none" w:sz="0" w:space="0" w:color="auto"/>
                    <w:right w:val="none" w:sz="0" w:space="0" w:color="auto"/>
                  </w:divBdr>
                </w:div>
                <w:div w:id="2021202675">
                  <w:marLeft w:val="480"/>
                  <w:marRight w:val="0"/>
                  <w:marTop w:val="0"/>
                  <w:marBottom w:val="0"/>
                  <w:divBdr>
                    <w:top w:val="none" w:sz="0" w:space="0" w:color="auto"/>
                    <w:left w:val="none" w:sz="0" w:space="0" w:color="auto"/>
                    <w:bottom w:val="none" w:sz="0" w:space="0" w:color="auto"/>
                    <w:right w:val="none" w:sz="0" w:space="0" w:color="auto"/>
                  </w:divBdr>
                </w:div>
                <w:div w:id="1524858730">
                  <w:marLeft w:val="480"/>
                  <w:marRight w:val="0"/>
                  <w:marTop w:val="0"/>
                  <w:marBottom w:val="0"/>
                  <w:divBdr>
                    <w:top w:val="none" w:sz="0" w:space="0" w:color="auto"/>
                    <w:left w:val="none" w:sz="0" w:space="0" w:color="auto"/>
                    <w:bottom w:val="none" w:sz="0" w:space="0" w:color="auto"/>
                    <w:right w:val="none" w:sz="0" w:space="0" w:color="auto"/>
                  </w:divBdr>
                </w:div>
                <w:div w:id="719791181">
                  <w:marLeft w:val="480"/>
                  <w:marRight w:val="0"/>
                  <w:marTop w:val="0"/>
                  <w:marBottom w:val="0"/>
                  <w:divBdr>
                    <w:top w:val="none" w:sz="0" w:space="0" w:color="auto"/>
                    <w:left w:val="none" w:sz="0" w:space="0" w:color="auto"/>
                    <w:bottom w:val="none" w:sz="0" w:space="0" w:color="auto"/>
                    <w:right w:val="none" w:sz="0" w:space="0" w:color="auto"/>
                  </w:divBdr>
                </w:div>
                <w:div w:id="839545238">
                  <w:marLeft w:val="480"/>
                  <w:marRight w:val="0"/>
                  <w:marTop w:val="0"/>
                  <w:marBottom w:val="0"/>
                  <w:divBdr>
                    <w:top w:val="none" w:sz="0" w:space="0" w:color="auto"/>
                    <w:left w:val="none" w:sz="0" w:space="0" w:color="auto"/>
                    <w:bottom w:val="none" w:sz="0" w:space="0" w:color="auto"/>
                    <w:right w:val="none" w:sz="0" w:space="0" w:color="auto"/>
                  </w:divBdr>
                </w:div>
                <w:div w:id="770854000">
                  <w:marLeft w:val="480"/>
                  <w:marRight w:val="0"/>
                  <w:marTop w:val="0"/>
                  <w:marBottom w:val="0"/>
                  <w:divBdr>
                    <w:top w:val="none" w:sz="0" w:space="0" w:color="auto"/>
                    <w:left w:val="none" w:sz="0" w:space="0" w:color="auto"/>
                    <w:bottom w:val="none" w:sz="0" w:space="0" w:color="auto"/>
                    <w:right w:val="none" w:sz="0" w:space="0" w:color="auto"/>
                  </w:divBdr>
                </w:div>
                <w:div w:id="2069956543">
                  <w:marLeft w:val="480"/>
                  <w:marRight w:val="0"/>
                  <w:marTop w:val="0"/>
                  <w:marBottom w:val="0"/>
                  <w:divBdr>
                    <w:top w:val="none" w:sz="0" w:space="0" w:color="auto"/>
                    <w:left w:val="none" w:sz="0" w:space="0" w:color="auto"/>
                    <w:bottom w:val="none" w:sz="0" w:space="0" w:color="auto"/>
                    <w:right w:val="none" w:sz="0" w:space="0" w:color="auto"/>
                  </w:divBdr>
                </w:div>
                <w:div w:id="900141073">
                  <w:marLeft w:val="480"/>
                  <w:marRight w:val="0"/>
                  <w:marTop w:val="0"/>
                  <w:marBottom w:val="0"/>
                  <w:divBdr>
                    <w:top w:val="none" w:sz="0" w:space="0" w:color="auto"/>
                    <w:left w:val="none" w:sz="0" w:space="0" w:color="auto"/>
                    <w:bottom w:val="none" w:sz="0" w:space="0" w:color="auto"/>
                    <w:right w:val="none" w:sz="0" w:space="0" w:color="auto"/>
                  </w:divBdr>
                </w:div>
                <w:div w:id="2045060565">
                  <w:marLeft w:val="480"/>
                  <w:marRight w:val="0"/>
                  <w:marTop w:val="0"/>
                  <w:marBottom w:val="0"/>
                  <w:divBdr>
                    <w:top w:val="none" w:sz="0" w:space="0" w:color="auto"/>
                    <w:left w:val="none" w:sz="0" w:space="0" w:color="auto"/>
                    <w:bottom w:val="none" w:sz="0" w:space="0" w:color="auto"/>
                    <w:right w:val="none" w:sz="0" w:space="0" w:color="auto"/>
                  </w:divBdr>
                </w:div>
                <w:div w:id="2114399850">
                  <w:marLeft w:val="480"/>
                  <w:marRight w:val="0"/>
                  <w:marTop w:val="0"/>
                  <w:marBottom w:val="0"/>
                  <w:divBdr>
                    <w:top w:val="none" w:sz="0" w:space="0" w:color="auto"/>
                    <w:left w:val="none" w:sz="0" w:space="0" w:color="auto"/>
                    <w:bottom w:val="none" w:sz="0" w:space="0" w:color="auto"/>
                    <w:right w:val="none" w:sz="0" w:space="0" w:color="auto"/>
                  </w:divBdr>
                </w:div>
                <w:div w:id="537088676">
                  <w:marLeft w:val="480"/>
                  <w:marRight w:val="0"/>
                  <w:marTop w:val="0"/>
                  <w:marBottom w:val="0"/>
                  <w:divBdr>
                    <w:top w:val="none" w:sz="0" w:space="0" w:color="auto"/>
                    <w:left w:val="none" w:sz="0" w:space="0" w:color="auto"/>
                    <w:bottom w:val="none" w:sz="0" w:space="0" w:color="auto"/>
                    <w:right w:val="none" w:sz="0" w:space="0" w:color="auto"/>
                  </w:divBdr>
                </w:div>
                <w:div w:id="102383372">
                  <w:marLeft w:val="480"/>
                  <w:marRight w:val="0"/>
                  <w:marTop w:val="0"/>
                  <w:marBottom w:val="0"/>
                  <w:divBdr>
                    <w:top w:val="none" w:sz="0" w:space="0" w:color="auto"/>
                    <w:left w:val="none" w:sz="0" w:space="0" w:color="auto"/>
                    <w:bottom w:val="none" w:sz="0" w:space="0" w:color="auto"/>
                    <w:right w:val="none" w:sz="0" w:space="0" w:color="auto"/>
                  </w:divBdr>
                </w:div>
                <w:div w:id="1351566808">
                  <w:marLeft w:val="480"/>
                  <w:marRight w:val="0"/>
                  <w:marTop w:val="0"/>
                  <w:marBottom w:val="0"/>
                  <w:divBdr>
                    <w:top w:val="none" w:sz="0" w:space="0" w:color="auto"/>
                    <w:left w:val="none" w:sz="0" w:space="0" w:color="auto"/>
                    <w:bottom w:val="none" w:sz="0" w:space="0" w:color="auto"/>
                    <w:right w:val="none" w:sz="0" w:space="0" w:color="auto"/>
                  </w:divBdr>
                </w:div>
                <w:div w:id="98382209">
                  <w:marLeft w:val="480"/>
                  <w:marRight w:val="0"/>
                  <w:marTop w:val="0"/>
                  <w:marBottom w:val="0"/>
                  <w:divBdr>
                    <w:top w:val="none" w:sz="0" w:space="0" w:color="auto"/>
                    <w:left w:val="none" w:sz="0" w:space="0" w:color="auto"/>
                    <w:bottom w:val="none" w:sz="0" w:space="0" w:color="auto"/>
                    <w:right w:val="none" w:sz="0" w:space="0" w:color="auto"/>
                  </w:divBdr>
                </w:div>
                <w:div w:id="1013580130">
                  <w:marLeft w:val="480"/>
                  <w:marRight w:val="0"/>
                  <w:marTop w:val="0"/>
                  <w:marBottom w:val="0"/>
                  <w:divBdr>
                    <w:top w:val="none" w:sz="0" w:space="0" w:color="auto"/>
                    <w:left w:val="none" w:sz="0" w:space="0" w:color="auto"/>
                    <w:bottom w:val="none" w:sz="0" w:space="0" w:color="auto"/>
                    <w:right w:val="none" w:sz="0" w:space="0" w:color="auto"/>
                  </w:divBdr>
                </w:div>
                <w:div w:id="361976054">
                  <w:marLeft w:val="480"/>
                  <w:marRight w:val="0"/>
                  <w:marTop w:val="0"/>
                  <w:marBottom w:val="0"/>
                  <w:divBdr>
                    <w:top w:val="none" w:sz="0" w:space="0" w:color="auto"/>
                    <w:left w:val="none" w:sz="0" w:space="0" w:color="auto"/>
                    <w:bottom w:val="none" w:sz="0" w:space="0" w:color="auto"/>
                    <w:right w:val="none" w:sz="0" w:space="0" w:color="auto"/>
                  </w:divBdr>
                </w:div>
                <w:div w:id="245116664">
                  <w:marLeft w:val="480"/>
                  <w:marRight w:val="0"/>
                  <w:marTop w:val="0"/>
                  <w:marBottom w:val="0"/>
                  <w:divBdr>
                    <w:top w:val="none" w:sz="0" w:space="0" w:color="auto"/>
                    <w:left w:val="none" w:sz="0" w:space="0" w:color="auto"/>
                    <w:bottom w:val="none" w:sz="0" w:space="0" w:color="auto"/>
                    <w:right w:val="none" w:sz="0" w:space="0" w:color="auto"/>
                  </w:divBdr>
                </w:div>
                <w:div w:id="2006202475">
                  <w:marLeft w:val="480"/>
                  <w:marRight w:val="0"/>
                  <w:marTop w:val="0"/>
                  <w:marBottom w:val="0"/>
                  <w:divBdr>
                    <w:top w:val="none" w:sz="0" w:space="0" w:color="auto"/>
                    <w:left w:val="none" w:sz="0" w:space="0" w:color="auto"/>
                    <w:bottom w:val="none" w:sz="0" w:space="0" w:color="auto"/>
                    <w:right w:val="none" w:sz="0" w:space="0" w:color="auto"/>
                  </w:divBdr>
                </w:div>
              </w:divsChild>
            </w:div>
            <w:div w:id="831915881">
              <w:marLeft w:val="0"/>
              <w:marRight w:val="0"/>
              <w:marTop w:val="0"/>
              <w:marBottom w:val="0"/>
              <w:divBdr>
                <w:top w:val="none" w:sz="0" w:space="0" w:color="auto"/>
                <w:left w:val="none" w:sz="0" w:space="0" w:color="auto"/>
                <w:bottom w:val="none" w:sz="0" w:space="0" w:color="auto"/>
                <w:right w:val="none" w:sz="0" w:space="0" w:color="auto"/>
              </w:divBdr>
              <w:divsChild>
                <w:div w:id="119954060">
                  <w:marLeft w:val="480"/>
                  <w:marRight w:val="0"/>
                  <w:marTop w:val="0"/>
                  <w:marBottom w:val="0"/>
                  <w:divBdr>
                    <w:top w:val="none" w:sz="0" w:space="0" w:color="auto"/>
                    <w:left w:val="none" w:sz="0" w:space="0" w:color="auto"/>
                    <w:bottom w:val="none" w:sz="0" w:space="0" w:color="auto"/>
                    <w:right w:val="none" w:sz="0" w:space="0" w:color="auto"/>
                  </w:divBdr>
                </w:div>
                <w:div w:id="1378167958">
                  <w:marLeft w:val="480"/>
                  <w:marRight w:val="0"/>
                  <w:marTop w:val="0"/>
                  <w:marBottom w:val="0"/>
                  <w:divBdr>
                    <w:top w:val="none" w:sz="0" w:space="0" w:color="auto"/>
                    <w:left w:val="none" w:sz="0" w:space="0" w:color="auto"/>
                    <w:bottom w:val="none" w:sz="0" w:space="0" w:color="auto"/>
                    <w:right w:val="none" w:sz="0" w:space="0" w:color="auto"/>
                  </w:divBdr>
                </w:div>
                <w:div w:id="5711507">
                  <w:marLeft w:val="480"/>
                  <w:marRight w:val="0"/>
                  <w:marTop w:val="0"/>
                  <w:marBottom w:val="0"/>
                  <w:divBdr>
                    <w:top w:val="none" w:sz="0" w:space="0" w:color="auto"/>
                    <w:left w:val="none" w:sz="0" w:space="0" w:color="auto"/>
                    <w:bottom w:val="none" w:sz="0" w:space="0" w:color="auto"/>
                    <w:right w:val="none" w:sz="0" w:space="0" w:color="auto"/>
                  </w:divBdr>
                </w:div>
                <w:div w:id="1442533743">
                  <w:marLeft w:val="480"/>
                  <w:marRight w:val="0"/>
                  <w:marTop w:val="0"/>
                  <w:marBottom w:val="0"/>
                  <w:divBdr>
                    <w:top w:val="none" w:sz="0" w:space="0" w:color="auto"/>
                    <w:left w:val="none" w:sz="0" w:space="0" w:color="auto"/>
                    <w:bottom w:val="none" w:sz="0" w:space="0" w:color="auto"/>
                    <w:right w:val="none" w:sz="0" w:space="0" w:color="auto"/>
                  </w:divBdr>
                </w:div>
                <w:div w:id="1007515746">
                  <w:marLeft w:val="480"/>
                  <w:marRight w:val="0"/>
                  <w:marTop w:val="0"/>
                  <w:marBottom w:val="0"/>
                  <w:divBdr>
                    <w:top w:val="none" w:sz="0" w:space="0" w:color="auto"/>
                    <w:left w:val="none" w:sz="0" w:space="0" w:color="auto"/>
                    <w:bottom w:val="none" w:sz="0" w:space="0" w:color="auto"/>
                    <w:right w:val="none" w:sz="0" w:space="0" w:color="auto"/>
                  </w:divBdr>
                </w:div>
                <w:div w:id="1723865875">
                  <w:marLeft w:val="480"/>
                  <w:marRight w:val="0"/>
                  <w:marTop w:val="0"/>
                  <w:marBottom w:val="0"/>
                  <w:divBdr>
                    <w:top w:val="none" w:sz="0" w:space="0" w:color="auto"/>
                    <w:left w:val="none" w:sz="0" w:space="0" w:color="auto"/>
                    <w:bottom w:val="none" w:sz="0" w:space="0" w:color="auto"/>
                    <w:right w:val="none" w:sz="0" w:space="0" w:color="auto"/>
                  </w:divBdr>
                </w:div>
                <w:div w:id="995956609">
                  <w:marLeft w:val="480"/>
                  <w:marRight w:val="0"/>
                  <w:marTop w:val="0"/>
                  <w:marBottom w:val="0"/>
                  <w:divBdr>
                    <w:top w:val="none" w:sz="0" w:space="0" w:color="auto"/>
                    <w:left w:val="none" w:sz="0" w:space="0" w:color="auto"/>
                    <w:bottom w:val="none" w:sz="0" w:space="0" w:color="auto"/>
                    <w:right w:val="none" w:sz="0" w:space="0" w:color="auto"/>
                  </w:divBdr>
                </w:div>
                <w:div w:id="1103649406">
                  <w:marLeft w:val="480"/>
                  <w:marRight w:val="0"/>
                  <w:marTop w:val="0"/>
                  <w:marBottom w:val="0"/>
                  <w:divBdr>
                    <w:top w:val="none" w:sz="0" w:space="0" w:color="auto"/>
                    <w:left w:val="none" w:sz="0" w:space="0" w:color="auto"/>
                    <w:bottom w:val="none" w:sz="0" w:space="0" w:color="auto"/>
                    <w:right w:val="none" w:sz="0" w:space="0" w:color="auto"/>
                  </w:divBdr>
                </w:div>
                <w:div w:id="615021728">
                  <w:marLeft w:val="480"/>
                  <w:marRight w:val="0"/>
                  <w:marTop w:val="0"/>
                  <w:marBottom w:val="0"/>
                  <w:divBdr>
                    <w:top w:val="none" w:sz="0" w:space="0" w:color="auto"/>
                    <w:left w:val="none" w:sz="0" w:space="0" w:color="auto"/>
                    <w:bottom w:val="none" w:sz="0" w:space="0" w:color="auto"/>
                    <w:right w:val="none" w:sz="0" w:space="0" w:color="auto"/>
                  </w:divBdr>
                </w:div>
                <w:div w:id="742944381">
                  <w:marLeft w:val="480"/>
                  <w:marRight w:val="0"/>
                  <w:marTop w:val="0"/>
                  <w:marBottom w:val="0"/>
                  <w:divBdr>
                    <w:top w:val="none" w:sz="0" w:space="0" w:color="auto"/>
                    <w:left w:val="none" w:sz="0" w:space="0" w:color="auto"/>
                    <w:bottom w:val="none" w:sz="0" w:space="0" w:color="auto"/>
                    <w:right w:val="none" w:sz="0" w:space="0" w:color="auto"/>
                  </w:divBdr>
                </w:div>
                <w:div w:id="1370449855">
                  <w:marLeft w:val="480"/>
                  <w:marRight w:val="0"/>
                  <w:marTop w:val="0"/>
                  <w:marBottom w:val="0"/>
                  <w:divBdr>
                    <w:top w:val="none" w:sz="0" w:space="0" w:color="auto"/>
                    <w:left w:val="none" w:sz="0" w:space="0" w:color="auto"/>
                    <w:bottom w:val="none" w:sz="0" w:space="0" w:color="auto"/>
                    <w:right w:val="none" w:sz="0" w:space="0" w:color="auto"/>
                  </w:divBdr>
                </w:div>
                <w:div w:id="542904836">
                  <w:marLeft w:val="480"/>
                  <w:marRight w:val="0"/>
                  <w:marTop w:val="0"/>
                  <w:marBottom w:val="0"/>
                  <w:divBdr>
                    <w:top w:val="none" w:sz="0" w:space="0" w:color="auto"/>
                    <w:left w:val="none" w:sz="0" w:space="0" w:color="auto"/>
                    <w:bottom w:val="none" w:sz="0" w:space="0" w:color="auto"/>
                    <w:right w:val="none" w:sz="0" w:space="0" w:color="auto"/>
                  </w:divBdr>
                </w:div>
                <w:div w:id="998730327">
                  <w:marLeft w:val="480"/>
                  <w:marRight w:val="0"/>
                  <w:marTop w:val="0"/>
                  <w:marBottom w:val="0"/>
                  <w:divBdr>
                    <w:top w:val="none" w:sz="0" w:space="0" w:color="auto"/>
                    <w:left w:val="none" w:sz="0" w:space="0" w:color="auto"/>
                    <w:bottom w:val="none" w:sz="0" w:space="0" w:color="auto"/>
                    <w:right w:val="none" w:sz="0" w:space="0" w:color="auto"/>
                  </w:divBdr>
                </w:div>
                <w:div w:id="661742489">
                  <w:marLeft w:val="480"/>
                  <w:marRight w:val="0"/>
                  <w:marTop w:val="0"/>
                  <w:marBottom w:val="0"/>
                  <w:divBdr>
                    <w:top w:val="none" w:sz="0" w:space="0" w:color="auto"/>
                    <w:left w:val="none" w:sz="0" w:space="0" w:color="auto"/>
                    <w:bottom w:val="none" w:sz="0" w:space="0" w:color="auto"/>
                    <w:right w:val="none" w:sz="0" w:space="0" w:color="auto"/>
                  </w:divBdr>
                </w:div>
                <w:div w:id="135995516">
                  <w:marLeft w:val="480"/>
                  <w:marRight w:val="0"/>
                  <w:marTop w:val="0"/>
                  <w:marBottom w:val="0"/>
                  <w:divBdr>
                    <w:top w:val="none" w:sz="0" w:space="0" w:color="auto"/>
                    <w:left w:val="none" w:sz="0" w:space="0" w:color="auto"/>
                    <w:bottom w:val="none" w:sz="0" w:space="0" w:color="auto"/>
                    <w:right w:val="none" w:sz="0" w:space="0" w:color="auto"/>
                  </w:divBdr>
                </w:div>
                <w:div w:id="1029144118">
                  <w:marLeft w:val="480"/>
                  <w:marRight w:val="0"/>
                  <w:marTop w:val="0"/>
                  <w:marBottom w:val="0"/>
                  <w:divBdr>
                    <w:top w:val="none" w:sz="0" w:space="0" w:color="auto"/>
                    <w:left w:val="none" w:sz="0" w:space="0" w:color="auto"/>
                    <w:bottom w:val="none" w:sz="0" w:space="0" w:color="auto"/>
                    <w:right w:val="none" w:sz="0" w:space="0" w:color="auto"/>
                  </w:divBdr>
                </w:div>
                <w:div w:id="380785838">
                  <w:marLeft w:val="480"/>
                  <w:marRight w:val="0"/>
                  <w:marTop w:val="0"/>
                  <w:marBottom w:val="0"/>
                  <w:divBdr>
                    <w:top w:val="none" w:sz="0" w:space="0" w:color="auto"/>
                    <w:left w:val="none" w:sz="0" w:space="0" w:color="auto"/>
                    <w:bottom w:val="none" w:sz="0" w:space="0" w:color="auto"/>
                    <w:right w:val="none" w:sz="0" w:space="0" w:color="auto"/>
                  </w:divBdr>
                </w:div>
                <w:div w:id="900216330">
                  <w:marLeft w:val="480"/>
                  <w:marRight w:val="0"/>
                  <w:marTop w:val="0"/>
                  <w:marBottom w:val="0"/>
                  <w:divBdr>
                    <w:top w:val="none" w:sz="0" w:space="0" w:color="auto"/>
                    <w:left w:val="none" w:sz="0" w:space="0" w:color="auto"/>
                    <w:bottom w:val="none" w:sz="0" w:space="0" w:color="auto"/>
                    <w:right w:val="none" w:sz="0" w:space="0" w:color="auto"/>
                  </w:divBdr>
                </w:div>
                <w:div w:id="1160273222">
                  <w:marLeft w:val="480"/>
                  <w:marRight w:val="0"/>
                  <w:marTop w:val="0"/>
                  <w:marBottom w:val="0"/>
                  <w:divBdr>
                    <w:top w:val="none" w:sz="0" w:space="0" w:color="auto"/>
                    <w:left w:val="none" w:sz="0" w:space="0" w:color="auto"/>
                    <w:bottom w:val="none" w:sz="0" w:space="0" w:color="auto"/>
                    <w:right w:val="none" w:sz="0" w:space="0" w:color="auto"/>
                  </w:divBdr>
                </w:div>
                <w:div w:id="2024167814">
                  <w:marLeft w:val="480"/>
                  <w:marRight w:val="0"/>
                  <w:marTop w:val="0"/>
                  <w:marBottom w:val="0"/>
                  <w:divBdr>
                    <w:top w:val="none" w:sz="0" w:space="0" w:color="auto"/>
                    <w:left w:val="none" w:sz="0" w:space="0" w:color="auto"/>
                    <w:bottom w:val="none" w:sz="0" w:space="0" w:color="auto"/>
                    <w:right w:val="none" w:sz="0" w:space="0" w:color="auto"/>
                  </w:divBdr>
                </w:div>
                <w:div w:id="2035495662">
                  <w:marLeft w:val="480"/>
                  <w:marRight w:val="0"/>
                  <w:marTop w:val="0"/>
                  <w:marBottom w:val="0"/>
                  <w:divBdr>
                    <w:top w:val="none" w:sz="0" w:space="0" w:color="auto"/>
                    <w:left w:val="none" w:sz="0" w:space="0" w:color="auto"/>
                    <w:bottom w:val="none" w:sz="0" w:space="0" w:color="auto"/>
                    <w:right w:val="none" w:sz="0" w:space="0" w:color="auto"/>
                  </w:divBdr>
                </w:div>
                <w:div w:id="1862429225">
                  <w:marLeft w:val="480"/>
                  <w:marRight w:val="0"/>
                  <w:marTop w:val="0"/>
                  <w:marBottom w:val="0"/>
                  <w:divBdr>
                    <w:top w:val="none" w:sz="0" w:space="0" w:color="auto"/>
                    <w:left w:val="none" w:sz="0" w:space="0" w:color="auto"/>
                    <w:bottom w:val="none" w:sz="0" w:space="0" w:color="auto"/>
                    <w:right w:val="none" w:sz="0" w:space="0" w:color="auto"/>
                  </w:divBdr>
                </w:div>
                <w:div w:id="1514611583">
                  <w:marLeft w:val="480"/>
                  <w:marRight w:val="0"/>
                  <w:marTop w:val="0"/>
                  <w:marBottom w:val="0"/>
                  <w:divBdr>
                    <w:top w:val="none" w:sz="0" w:space="0" w:color="auto"/>
                    <w:left w:val="none" w:sz="0" w:space="0" w:color="auto"/>
                    <w:bottom w:val="none" w:sz="0" w:space="0" w:color="auto"/>
                    <w:right w:val="none" w:sz="0" w:space="0" w:color="auto"/>
                  </w:divBdr>
                </w:div>
                <w:div w:id="1583294091">
                  <w:marLeft w:val="480"/>
                  <w:marRight w:val="0"/>
                  <w:marTop w:val="0"/>
                  <w:marBottom w:val="0"/>
                  <w:divBdr>
                    <w:top w:val="none" w:sz="0" w:space="0" w:color="auto"/>
                    <w:left w:val="none" w:sz="0" w:space="0" w:color="auto"/>
                    <w:bottom w:val="none" w:sz="0" w:space="0" w:color="auto"/>
                    <w:right w:val="none" w:sz="0" w:space="0" w:color="auto"/>
                  </w:divBdr>
                </w:div>
                <w:div w:id="1018502696">
                  <w:marLeft w:val="480"/>
                  <w:marRight w:val="0"/>
                  <w:marTop w:val="0"/>
                  <w:marBottom w:val="0"/>
                  <w:divBdr>
                    <w:top w:val="none" w:sz="0" w:space="0" w:color="auto"/>
                    <w:left w:val="none" w:sz="0" w:space="0" w:color="auto"/>
                    <w:bottom w:val="none" w:sz="0" w:space="0" w:color="auto"/>
                    <w:right w:val="none" w:sz="0" w:space="0" w:color="auto"/>
                  </w:divBdr>
                </w:div>
                <w:div w:id="90320370">
                  <w:marLeft w:val="480"/>
                  <w:marRight w:val="0"/>
                  <w:marTop w:val="0"/>
                  <w:marBottom w:val="0"/>
                  <w:divBdr>
                    <w:top w:val="none" w:sz="0" w:space="0" w:color="auto"/>
                    <w:left w:val="none" w:sz="0" w:space="0" w:color="auto"/>
                    <w:bottom w:val="none" w:sz="0" w:space="0" w:color="auto"/>
                    <w:right w:val="none" w:sz="0" w:space="0" w:color="auto"/>
                  </w:divBdr>
                </w:div>
                <w:div w:id="898246495">
                  <w:marLeft w:val="480"/>
                  <w:marRight w:val="0"/>
                  <w:marTop w:val="0"/>
                  <w:marBottom w:val="0"/>
                  <w:divBdr>
                    <w:top w:val="none" w:sz="0" w:space="0" w:color="auto"/>
                    <w:left w:val="none" w:sz="0" w:space="0" w:color="auto"/>
                    <w:bottom w:val="none" w:sz="0" w:space="0" w:color="auto"/>
                    <w:right w:val="none" w:sz="0" w:space="0" w:color="auto"/>
                  </w:divBdr>
                </w:div>
                <w:div w:id="134877256">
                  <w:marLeft w:val="480"/>
                  <w:marRight w:val="0"/>
                  <w:marTop w:val="0"/>
                  <w:marBottom w:val="0"/>
                  <w:divBdr>
                    <w:top w:val="none" w:sz="0" w:space="0" w:color="auto"/>
                    <w:left w:val="none" w:sz="0" w:space="0" w:color="auto"/>
                    <w:bottom w:val="none" w:sz="0" w:space="0" w:color="auto"/>
                    <w:right w:val="none" w:sz="0" w:space="0" w:color="auto"/>
                  </w:divBdr>
                </w:div>
              </w:divsChild>
            </w:div>
            <w:div w:id="1293511260">
              <w:marLeft w:val="0"/>
              <w:marRight w:val="0"/>
              <w:marTop w:val="0"/>
              <w:marBottom w:val="0"/>
              <w:divBdr>
                <w:top w:val="none" w:sz="0" w:space="0" w:color="auto"/>
                <w:left w:val="none" w:sz="0" w:space="0" w:color="auto"/>
                <w:bottom w:val="none" w:sz="0" w:space="0" w:color="auto"/>
                <w:right w:val="none" w:sz="0" w:space="0" w:color="auto"/>
              </w:divBdr>
              <w:divsChild>
                <w:div w:id="614947954">
                  <w:marLeft w:val="480"/>
                  <w:marRight w:val="0"/>
                  <w:marTop w:val="0"/>
                  <w:marBottom w:val="0"/>
                  <w:divBdr>
                    <w:top w:val="none" w:sz="0" w:space="0" w:color="auto"/>
                    <w:left w:val="none" w:sz="0" w:space="0" w:color="auto"/>
                    <w:bottom w:val="none" w:sz="0" w:space="0" w:color="auto"/>
                    <w:right w:val="none" w:sz="0" w:space="0" w:color="auto"/>
                  </w:divBdr>
                </w:div>
                <w:div w:id="301736279">
                  <w:marLeft w:val="480"/>
                  <w:marRight w:val="0"/>
                  <w:marTop w:val="0"/>
                  <w:marBottom w:val="0"/>
                  <w:divBdr>
                    <w:top w:val="none" w:sz="0" w:space="0" w:color="auto"/>
                    <w:left w:val="none" w:sz="0" w:space="0" w:color="auto"/>
                    <w:bottom w:val="none" w:sz="0" w:space="0" w:color="auto"/>
                    <w:right w:val="none" w:sz="0" w:space="0" w:color="auto"/>
                  </w:divBdr>
                </w:div>
                <w:div w:id="632256300">
                  <w:marLeft w:val="480"/>
                  <w:marRight w:val="0"/>
                  <w:marTop w:val="0"/>
                  <w:marBottom w:val="0"/>
                  <w:divBdr>
                    <w:top w:val="none" w:sz="0" w:space="0" w:color="auto"/>
                    <w:left w:val="none" w:sz="0" w:space="0" w:color="auto"/>
                    <w:bottom w:val="none" w:sz="0" w:space="0" w:color="auto"/>
                    <w:right w:val="none" w:sz="0" w:space="0" w:color="auto"/>
                  </w:divBdr>
                </w:div>
                <w:div w:id="2011786387">
                  <w:marLeft w:val="480"/>
                  <w:marRight w:val="0"/>
                  <w:marTop w:val="0"/>
                  <w:marBottom w:val="0"/>
                  <w:divBdr>
                    <w:top w:val="none" w:sz="0" w:space="0" w:color="auto"/>
                    <w:left w:val="none" w:sz="0" w:space="0" w:color="auto"/>
                    <w:bottom w:val="none" w:sz="0" w:space="0" w:color="auto"/>
                    <w:right w:val="none" w:sz="0" w:space="0" w:color="auto"/>
                  </w:divBdr>
                </w:div>
                <w:div w:id="1872960974">
                  <w:marLeft w:val="480"/>
                  <w:marRight w:val="0"/>
                  <w:marTop w:val="0"/>
                  <w:marBottom w:val="0"/>
                  <w:divBdr>
                    <w:top w:val="none" w:sz="0" w:space="0" w:color="auto"/>
                    <w:left w:val="none" w:sz="0" w:space="0" w:color="auto"/>
                    <w:bottom w:val="none" w:sz="0" w:space="0" w:color="auto"/>
                    <w:right w:val="none" w:sz="0" w:space="0" w:color="auto"/>
                  </w:divBdr>
                </w:div>
                <w:div w:id="1852328581">
                  <w:marLeft w:val="480"/>
                  <w:marRight w:val="0"/>
                  <w:marTop w:val="0"/>
                  <w:marBottom w:val="0"/>
                  <w:divBdr>
                    <w:top w:val="none" w:sz="0" w:space="0" w:color="auto"/>
                    <w:left w:val="none" w:sz="0" w:space="0" w:color="auto"/>
                    <w:bottom w:val="none" w:sz="0" w:space="0" w:color="auto"/>
                    <w:right w:val="none" w:sz="0" w:space="0" w:color="auto"/>
                  </w:divBdr>
                </w:div>
                <w:div w:id="1737391183">
                  <w:marLeft w:val="480"/>
                  <w:marRight w:val="0"/>
                  <w:marTop w:val="0"/>
                  <w:marBottom w:val="0"/>
                  <w:divBdr>
                    <w:top w:val="none" w:sz="0" w:space="0" w:color="auto"/>
                    <w:left w:val="none" w:sz="0" w:space="0" w:color="auto"/>
                    <w:bottom w:val="none" w:sz="0" w:space="0" w:color="auto"/>
                    <w:right w:val="none" w:sz="0" w:space="0" w:color="auto"/>
                  </w:divBdr>
                </w:div>
                <w:div w:id="16590717">
                  <w:marLeft w:val="480"/>
                  <w:marRight w:val="0"/>
                  <w:marTop w:val="0"/>
                  <w:marBottom w:val="0"/>
                  <w:divBdr>
                    <w:top w:val="none" w:sz="0" w:space="0" w:color="auto"/>
                    <w:left w:val="none" w:sz="0" w:space="0" w:color="auto"/>
                    <w:bottom w:val="none" w:sz="0" w:space="0" w:color="auto"/>
                    <w:right w:val="none" w:sz="0" w:space="0" w:color="auto"/>
                  </w:divBdr>
                </w:div>
                <w:div w:id="2145929647">
                  <w:marLeft w:val="480"/>
                  <w:marRight w:val="0"/>
                  <w:marTop w:val="0"/>
                  <w:marBottom w:val="0"/>
                  <w:divBdr>
                    <w:top w:val="none" w:sz="0" w:space="0" w:color="auto"/>
                    <w:left w:val="none" w:sz="0" w:space="0" w:color="auto"/>
                    <w:bottom w:val="none" w:sz="0" w:space="0" w:color="auto"/>
                    <w:right w:val="none" w:sz="0" w:space="0" w:color="auto"/>
                  </w:divBdr>
                </w:div>
                <w:div w:id="1676571502">
                  <w:marLeft w:val="480"/>
                  <w:marRight w:val="0"/>
                  <w:marTop w:val="0"/>
                  <w:marBottom w:val="0"/>
                  <w:divBdr>
                    <w:top w:val="none" w:sz="0" w:space="0" w:color="auto"/>
                    <w:left w:val="none" w:sz="0" w:space="0" w:color="auto"/>
                    <w:bottom w:val="none" w:sz="0" w:space="0" w:color="auto"/>
                    <w:right w:val="none" w:sz="0" w:space="0" w:color="auto"/>
                  </w:divBdr>
                </w:div>
                <w:div w:id="1555584128">
                  <w:marLeft w:val="480"/>
                  <w:marRight w:val="0"/>
                  <w:marTop w:val="0"/>
                  <w:marBottom w:val="0"/>
                  <w:divBdr>
                    <w:top w:val="none" w:sz="0" w:space="0" w:color="auto"/>
                    <w:left w:val="none" w:sz="0" w:space="0" w:color="auto"/>
                    <w:bottom w:val="none" w:sz="0" w:space="0" w:color="auto"/>
                    <w:right w:val="none" w:sz="0" w:space="0" w:color="auto"/>
                  </w:divBdr>
                </w:div>
                <w:div w:id="1320958021">
                  <w:marLeft w:val="480"/>
                  <w:marRight w:val="0"/>
                  <w:marTop w:val="0"/>
                  <w:marBottom w:val="0"/>
                  <w:divBdr>
                    <w:top w:val="none" w:sz="0" w:space="0" w:color="auto"/>
                    <w:left w:val="none" w:sz="0" w:space="0" w:color="auto"/>
                    <w:bottom w:val="none" w:sz="0" w:space="0" w:color="auto"/>
                    <w:right w:val="none" w:sz="0" w:space="0" w:color="auto"/>
                  </w:divBdr>
                </w:div>
                <w:div w:id="1436486327">
                  <w:marLeft w:val="480"/>
                  <w:marRight w:val="0"/>
                  <w:marTop w:val="0"/>
                  <w:marBottom w:val="0"/>
                  <w:divBdr>
                    <w:top w:val="none" w:sz="0" w:space="0" w:color="auto"/>
                    <w:left w:val="none" w:sz="0" w:space="0" w:color="auto"/>
                    <w:bottom w:val="none" w:sz="0" w:space="0" w:color="auto"/>
                    <w:right w:val="none" w:sz="0" w:space="0" w:color="auto"/>
                  </w:divBdr>
                </w:div>
                <w:div w:id="395324524">
                  <w:marLeft w:val="480"/>
                  <w:marRight w:val="0"/>
                  <w:marTop w:val="0"/>
                  <w:marBottom w:val="0"/>
                  <w:divBdr>
                    <w:top w:val="none" w:sz="0" w:space="0" w:color="auto"/>
                    <w:left w:val="none" w:sz="0" w:space="0" w:color="auto"/>
                    <w:bottom w:val="none" w:sz="0" w:space="0" w:color="auto"/>
                    <w:right w:val="none" w:sz="0" w:space="0" w:color="auto"/>
                  </w:divBdr>
                </w:div>
                <w:div w:id="1201015496">
                  <w:marLeft w:val="480"/>
                  <w:marRight w:val="0"/>
                  <w:marTop w:val="0"/>
                  <w:marBottom w:val="0"/>
                  <w:divBdr>
                    <w:top w:val="none" w:sz="0" w:space="0" w:color="auto"/>
                    <w:left w:val="none" w:sz="0" w:space="0" w:color="auto"/>
                    <w:bottom w:val="none" w:sz="0" w:space="0" w:color="auto"/>
                    <w:right w:val="none" w:sz="0" w:space="0" w:color="auto"/>
                  </w:divBdr>
                </w:div>
                <w:div w:id="953244037">
                  <w:marLeft w:val="480"/>
                  <w:marRight w:val="0"/>
                  <w:marTop w:val="0"/>
                  <w:marBottom w:val="0"/>
                  <w:divBdr>
                    <w:top w:val="none" w:sz="0" w:space="0" w:color="auto"/>
                    <w:left w:val="none" w:sz="0" w:space="0" w:color="auto"/>
                    <w:bottom w:val="none" w:sz="0" w:space="0" w:color="auto"/>
                    <w:right w:val="none" w:sz="0" w:space="0" w:color="auto"/>
                  </w:divBdr>
                </w:div>
                <w:div w:id="2015183621">
                  <w:marLeft w:val="480"/>
                  <w:marRight w:val="0"/>
                  <w:marTop w:val="0"/>
                  <w:marBottom w:val="0"/>
                  <w:divBdr>
                    <w:top w:val="none" w:sz="0" w:space="0" w:color="auto"/>
                    <w:left w:val="none" w:sz="0" w:space="0" w:color="auto"/>
                    <w:bottom w:val="none" w:sz="0" w:space="0" w:color="auto"/>
                    <w:right w:val="none" w:sz="0" w:space="0" w:color="auto"/>
                  </w:divBdr>
                </w:div>
                <w:div w:id="649142254">
                  <w:marLeft w:val="480"/>
                  <w:marRight w:val="0"/>
                  <w:marTop w:val="0"/>
                  <w:marBottom w:val="0"/>
                  <w:divBdr>
                    <w:top w:val="none" w:sz="0" w:space="0" w:color="auto"/>
                    <w:left w:val="none" w:sz="0" w:space="0" w:color="auto"/>
                    <w:bottom w:val="none" w:sz="0" w:space="0" w:color="auto"/>
                    <w:right w:val="none" w:sz="0" w:space="0" w:color="auto"/>
                  </w:divBdr>
                </w:div>
                <w:div w:id="2129275230">
                  <w:marLeft w:val="480"/>
                  <w:marRight w:val="0"/>
                  <w:marTop w:val="0"/>
                  <w:marBottom w:val="0"/>
                  <w:divBdr>
                    <w:top w:val="none" w:sz="0" w:space="0" w:color="auto"/>
                    <w:left w:val="none" w:sz="0" w:space="0" w:color="auto"/>
                    <w:bottom w:val="none" w:sz="0" w:space="0" w:color="auto"/>
                    <w:right w:val="none" w:sz="0" w:space="0" w:color="auto"/>
                  </w:divBdr>
                </w:div>
                <w:div w:id="304824072">
                  <w:marLeft w:val="480"/>
                  <w:marRight w:val="0"/>
                  <w:marTop w:val="0"/>
                  <w:marBottom w:val="0"/>
                  <w:divBdr>
                    <w:top w:val="none" w:sz="0" w:space="0" w:color="auto"/>
                    <w:left w:val="none" w:sz="0" w:space="0" w:color="auto"/>
                    <w:bottom w:val="none" w:sz="0" w:space="0" w:color="auto"/>
                    <w:right w:val="none" w:sz="0" w:space="0" w:color="auto"/>
                  </w:divBdr>
                </w:div>
                <w:div w:id="515192544">
                  <w:marLeft w:val="480"/>
                  <w:marRight w:val="0"/>
                  <w:marTop w:val="0"/>
                  <w:marBottom w:val="0"/>
                  <w:divBdr>
                    <w:top w:val="none" w:sz="0" w:space="0" w:color="auto"/>
                    <w:left w:val="none" w:sz="0" w:space="0" w:color="auto"/>
                    <w:bottom w:val="none" w:sz="0" w:space="0" w:color="auto"/>
                    <w:right w:val="none" w:sz="0" w:space="0" w:color="auto"/>
                  </w:divBdr>
                </w:div>
                <w:div w:id="1068458426">
                  <w:marLeft w:val="480"/>
                  <w:marRight w:val="0"/>
                  <w:marTop w:val="0"/>
                  <w:marBottom w:val="0"/>
                  <w:divBdr>
                    <w:top w:val="none" w:sz="0" w:space="0" w:color="auto"/>
                    <w:left w:val="none" w:sz="0" w:space="0" w:color="auto"/>
                    <w:bottom w:val="none" w:sz="0" w:space="0" w:color="auto"/>
                    <w:right w:val="none" w:sz="0" w:space="0" w:color="auto"/>
                  </w:divBdr>
                </w:div>
                <w:div w:id="1065568778">
                  <w:marLeft w:val="480"/>
                  <w:marRight w:val="0"/>
                  <w:marTop w:val="0"/>
                  <w:marBottom w:val="0"/>
                  <w:divBdr>
                    <w:top w:val="none" w:sz="0" w:space="0" w:color="auto"/>
                    <w:left w:val="none" w:sz="0" w:space="0" w:color="auto"/>
                    <w:bottom w:val="none" w:sz="0" w:space="0" w:color="auto"/>
                    <w:right w:val="none" w:sz="0" w:space="0" w:color="auto"/>
                  </w:divBdr>
                </w:div>
                <w:div w:id="2056268983">
                  <w:marLeft w:val="480"/>
                  <w:marRight w:val="0"/>
                  <w:marTop w:val="0"/>
                  <w:marBottom w:val="0"/>
                  <w:divBdr>
                    <w:top w:val="none" w:sz="0" w:space="0" w:color="auto"/>
                    <w:left w:val="none" w:sz="0" w:space="0" w:color="auto"/>
                    <w:bottom w:val="none" w:sz="0" w:space="0" w:color="auto"/>
                    <w:right w:val="none" w:sz="0" w:space="0" w:color="auto"/>
                  </w:divBdr>
                </w:div>
                <w:div w:id="1806316964">
                  <w:marLeft w:val="480"/>
                  <w:marRight w:val="0"/>
                  <w:marTop w:val="0"/>
                  <w:marBottom w:val="0"/>
                  <w:divBdr>
                    <w:top w:val="none" w:sz="0" w:space="0" w:color="auto"/>
                    <w:left w:val="none" w:sz="0" w:space="0" w:color="auto"/>
                    <w:bottom w:val="none" w:sz="0" w:space="0" w:color="auto"/>
                    <w:right w:val="none" w:sz="0" w:space="0" w:color="auto"/>
                  </w:divBdr>
                </w:div>
                <w:div w:id="1539733953">
                  <w:marLeft w:val="480"/>
                  <w:marRight w:val="0"/>
                  <w:marTop w:val="0"/>
                  <w:marBottom w:val="0"/>
                  <w:divBdr>
                    <w:top w:val="none" w:sz="0" w:space="0" w:color="auto"/>
                    <w:left w:val="none" w:sz="0" w:space="0" w:color="auto"/>
                    <w:bottom w:val="none" w:sz="0" w:space="0" w:color="auto"/>
                    <w:right w:val="none" w:sz="0" w:space="0" w:color="auto"/>
                  </w:divBdr>
                </w:div>
                <w:div w:id="410276833">
                  <w:marLeft w:val="480"/>
                  <w:marRight w:val="0"/>
                  <w:marTop w:val="0"/>
                  <w:marBottom w:val="0"/>
                  <w:divBdr>
                    <w:top w:val="none" w:sz="0" w:space="0" w:color="auto"/>
                    <w:left w:val="none" w:sz="0" w:space="0" w:color="auto"/>
                    <w:bottom w:val="none" w:sz="0" w:space="0" w:color="auto"/>
                    <w:right w:val="none" w:sz="0" w:space="0" w:color="auto"/>
                  </w:divBdr>
                </w:div>
                <w:div w:id="1930232986">
                  <w:marLeft w:val="480"/>
                  <w:marRight w:val="0"/>
                  <w:marTop w:val="0"/>
                  <w:marBottom w:val="0"/>
                  <w:divBdr>
                    <w:top w:val="none" w:sz="0" w:space="0" w:color="auto"/>
                    <w:left w:val="none" w:sz="0" w:space="0" w:color="auto"/>
                    <w:bottom w:val="none" w:sz="0" w:space="0" w:color="auto"/>
                    <w:right w:val="none" w:sz="0" w:space="0" w:color="auto"/>
                  </w:divBdr>
                </w:div>
                <w:div w:id="58136667">
                  <w:marLeft w:val="480"/>
                  <w:marRight w:val="0"/>
                  <w:marTop w:val="0"/>
                  <w:marBottom w:val="0"/>
                  <w:divBdr>
                    <w:top w:val="none" w:sz="0" w:space="0" w:color="auto"/>
                    <w:left w:val="none" w:sz="0" w:space="0" w:color="auto"/>
                    <w:bottom w:val="none" w:sz="0" w:space="0" w:color="auto"/>
                    <w:right w:val="none" w:sz="0" w:space="0" w:color="auto"/>
                  </w:divBdr>
                </w:div>
                <w:div w:id="2032223790">
                  <w:marLeft w:val="480"/>
                  <w:marRight w:val="0"/>
                  <w:marTop w:val="0"/>
                  <w:marBottom w:val="0"/>
                  <w:divBdr>
                    <w:top w:val="none" w:sz="0" w:space="0" w:color="auto"/>
                    <w:left w:val="none" w:sz="0" w:space="0" w:color="auto"/>
                    <w:bottom w:val="none" w:sz="0" w:space="0" w:color="auto"/>
                    <w:right w:val="none" w:sz="0" w:space="0" w:color="auto"/>
                  </w:divBdr>
                </w:div>
                <w:div w:id="1907570297">
                  <w:marLeft w:val="480"/>
                  <w:marRight w:val="0"/>
                  <w:marTop w:val="0"/>
                  <w:marBottom w:val="0"/>
                  <w:divBdr>
                    <w:top w:val="none" w:sz="0" w:space="0" w:color="auto"/>
                    <w:left w:val="none" w:sz="0" w:space="0" w:color="auto"/>
                    <w:bottom w:val="none" w:sz="0" w:space="0" w:color="auto"/>
                    <w:right w:val="none" w:sz="0" w:space="0" w:color="auto"/>
                  </w:divBdr>
                </w:div>
              </w:divsChild>
            </w:div>
            <w:div w:id="1970545652">
              <w:marLeft w:val="0"/>
              <w:marRight w:val="0"/>
              <w:marTop w:val="0"/>
              <w:marBottom w:val="0"/>
              <w:divBdr>
                <w:top w:val="none" w:sz="0" w:space="0" w:color="auto"/>
                <w:left w:val="none" w:sz="0" w:space="0" w:color="auto"/>
                <w:bottom w:val="none" w:sz="0" w:space="0" w:color="auto"/>
                <w:right w:val="none" w:sz="0" w:space="0" w:color="auto"/>
              </w:divBdr>
              <w:divsChild>
                <w:div w:id="1629161070">
                  <w:marLeft w:val="480"/>
                  <w:marRight w:val="0"/>
                  <w:marTop w:val="0"/>
                  <w:marBottom w:val="0"/>
                  <w:divBdr>
                    <w:top w:val="none" w:sz="0" w:space="0" w:color="auto"/>
                    <w:left w:val="none" w:sz="0" w:space="0" w:color="auto"/>
                    <w:bottom w:val="none" w:sz="0" w:space="0" w:color="auto"/>
                    <w:right w:val="none" w:sz="0" w:space="0" w:color="auto"/>
                  </w:divBdr>
                </w:div>
                <w:div w:id="1087582966">
                  <w:marLeft w:val="480"/>
                  <w:marRight w:val="0"/>
                  <w:marTop w:val="0"/>
                  <w:marBottom w:val="0"/>
                  <w:divBdr>
                    <w:top w:val="none" w:sz="0" w:space="0" w:color="auto"/>
                    <w:left w:val="none" w:sz="0" w:space="0" w:color="auto"/>
                    <w:bottom w:val="none" w:sz="0" w:space="0" w:color="auto"/>
                    <w:right w:val="none" w:sz="0" w:space="0" w:color="auto"/>
                  </w:divBdr>
                </w:div>
                <w:div w:id="370694451">
                  <w:marLeft w:val="480"/>
                  <w:marRight w:val="0"/>
                  <w:marTop w:val="0"/>
                  <w:marBottom w:val="0"/>
                  <w:divBdr>
                    <w:top w:val="none" w:sz="0" w:space="0" w:color="auto"/>
                    <w:left w:val="none" w:sz="0" w:space="0" w:color="auto"/>
                    <w:bottom w:val="none" w:sz="0" w:space="0" w:color="auto"/>
                    <w:right w:val="none" w:sz="0" w:space="0" w:color="auto"/>
                  </w:divBdr>
                </w:div>
                <w:div w:id="653531620">
                  <w:marLeft w:val="480"/>
                  <w:marRight w:val="0"/>
                  <w:marTop w:val="0"/>
                  <w:marBottom w:val="0"/>
                  <w:divBdr>
                    <w:top w:val="none" w:sz="0" w:space="0" w:color="auto"/>
                    <w:left w:val="none" w:sz="0" w:space="0" w:color="auto"/>
                    <w:bottom w:val="none" w:sz="0" w:space="0" w:color="auto"/>
                    <w:right w:val="none" w:sz="0" w:space="0" w:color="auto"/>
                  </w:divBdr>
                </w:div>
                <w:div w:id="1497112576">
                  <w:marLeft w:val="480"/>
                  <w:marRight w:val="0"/>
                  <w:marTop w:val="0"/>
                  <w:marBottom w:val="0"/>
                  <w:divBdr>
                    <w:top w:val="none" w:sz="0" w:space="0" w:color="auto"/>
                    <w:left w:val="none" w:sz="0" w:space="0" w:color="auto"/>
                    <w:bottom w:val="none" w:sz="0" w:space="0" w:color="auto"/>
                    <w:right w:val="none" w:sz="0" w:space="0" w:color="auto"/>
                  </w:divBdr>
                </w:div>
                <w:div w:id="749696325">
                  <w:marLeft w:val="480"/>
                  <w:marRight w:val="0"/>
                  <w:marTop w:val="0"/>
                  <w:marBottom w:val="0"/>
                  <w:divBdr>
                    <w:top w:val="none" w:sz="0" w:space="0" w:color="auto"/>
                    <w:left w:val="none" w:sz="0" w:space="0" w:color="auto"/>
                    <w:bottom w:val="none" w:sz="0" w:space="0" w:color="auto"/>
                    <w:right w:val="none" w:sz="0" w:space="0" w:color="auto"/>
                  </w:divBdr>
                </w:div>
                <w:div w:id="137769408">
                  <w:marLeft w:val="480"/>
                  <w:marRight w:val="0"/>
                  <w:marTop w:val="0"/>
                  <w:marBottom w:val="0"/>
                  <w:divBdr>
                    <w:top w:val="none" w:sz="0" w:space="0" w:color="auto"/>
                    <w:left w:val="none" w:sz="0" w:space="0" w:color="auto"/>
                    <w:bottom w:val="none" w:sz="0" w:space="0" w:color="auto"/>
                    <w:right w:val="none" w:sz="0" w:space="0" w:color="auto"/>
                  </w:divBdr>
                </w:div>
                <w:div w:id="977688170">
                  <w:marLeft w:val="480"/>
                  <w:marRight w:val="0"/>
                  <w:marTop w:val="0"/>
                  <w:marBottom w:val="0"/>
                  <w:divBdr>
                    <w:top w:val="none" w:sz="0" w:space="0" w:color="auto"/>
                    <w:left w:val="none" w:sz="0" w:space="0" w:color="auto"/>
                    <w:bottom w:val="none" w:sz="0" w:space="0" w:color="auto"/>
                    <w:right w:val="none" w:sz="0" w:space="0" w:color="auto"/>
                  </w:divBdr>
                </w:div>
                <w:div w:id="1101025703">
                  <w:marLeft w:val="480"/>
                  <w:marRight w:val="0"/>
                  <w:marTop w:val="0"/>
                  <w:marBottom w:val="0"/>
                  <w:divBdr>
                    <w:top w:val="none" w:sz="0" w:space="0" w:color="auto"/>
                    <w:left w:val="none" w:sz="0" w:space="0" w:color="auto"/>
                    <w:bottom w:val="none" w:sz="0" w:space="0" w:color="auto"/>
                    <w:right w:val="none" w:sz="0" w:space="0" w:color="auto"/>
                  </w:divBdr>
                </w:div>
                <w:div w:id="311912247">
                  <w:marLeft w:val="480"/>
                  <w:marRight w:val="0"/>
                  <w:marTop w:val="0"/>
                  <w:marBottom w:val="0"/>
                  <w:divBdr>
                    <w:top w:val="none" w:sz="0" w:space="0" w:color="auto"/>
                    <w:left w:val="none" w:sz="0" w:space="0" w:color="auto"/>
                    <w:bottom w:val="none" w:sz="0" w:space="0" w:color="auto"/>
                    <w:right w:val="none" w:sz="0" w:space="0" w:color="auto"/>
                  </w:divBdr>
                </w:div>
                <w:div w:id="1641955703">
                  <w:marLeft w:val="480"/>
                  <w:marRight w:val="0"/>
                  <w:marTop w:val="0"/>
                  <w:marBottom w:val="0"/>
                  <w:divBdr>
                    <w:top w:val="none" w:sz="0" w:space="0" w:color="auto"/>
                    <w:left w:val="none" w:sz="0" w:space="0" w:color="auto"/>
                    <w:bottom w:val="none" w:sz="0" w:space="0" w:color="auto"/>
                    <w:right w:val="none" w:sz="0" w:space="0" w:color="auto"/>
                  </w:divBdr>
                </w:div>
                <w:div w:id="17893339">
                  <w:marLeft w:val="480"/>
                  <w:marRight w:val="0"/>
                  <w:marTop w:val="0"/>
                  <w:marBottom w:val="0"/>
                  <w:divBdr>
                    <w:top w:val="none" w:sz="0" w:space="0" w:color="auto"/>
                    <w:left w:val="none" w:sz="0" w:space="0" w:color="auto"/>
                    <w:bottom w:val="none" w:sz="0" w:space="0" w:color="auto"/>
                    <w:right w:val="none" w:sz="0" w:space="0" w:color="auto"/>
                  </w:divBdr>
                </w:div>
                <w:div w:id="1531722545">
                  <w:marLeft w:val="480"/>
                  <w:marRight w:val="0"/>
                  <w:marTop w:val="0"/>
                  <w:marBottom w:val="0"/>
                  <w:divBdr>
                    <w:top w:val="none" w:sz="0" w:space="0" w:color="auto"/>
                    <w:left w:val="none" w:sz="0" w:space="0" w:color="auto"/>
                    <w:bottom w:val="none" w:sz="0" w:space="0" w:color="auto"/>
                    <w:right w:val="none" w:sz="0" w:space="0" w:color="auto"/>
                  </w:divBdr>
                </w:div>
                <w:div w:id="1640572452">
                  <w:marLeft w:val="480"/>
                  <w:marRight w:val="0"/>
                  <w:marTop w:val="0"/>
                  <w:marBottom w:val="0"/>
                  <w:divBdr>
                    <w:top w:val="none" w:sz="0" w:space="0" w:color="auto"/>
                    <w:left w:val="none" w:sz="0" w:space="0" w:color="auto"/>
                    <w:bottom w:val="none" w:sz="0" w:space="0" w:color="auto"/>
                    <w:right w:val="none" w:sz="0" w:space="0" w:color="auto"/>
                  </w:divBdr>
                </w:div>
                <w:div w:id="964581891">
                  <w:marLeft w:val="480"/>
                  <w:marRight w:val="0"/>
                  <w:marTop w:val="0"/>
                  <w:marBottom w:val="0"/>
                  <w:divBdr>
                    <w:top w:val="none" w:sz="0" w:space="0" w:color="auto"/>
                    <w:left w:val="none" w:sz="0" w:space="0" w:color="auto"/>
                    <w:bottom w:val="none" w:sz="0" w:space="0" w:color="auto"/>
                    <w:right w:val="none" w:sz="0" w:space="0" w:color="auto"/>
                  </w:divBdr>
                </w:div>
                <w:div w:id="1470587817">
                  <w:marLeft w:val="480"/>
                  <w:marRight w:val="0"/>
                  <w:marTop w:val="0"/>
                  <w:marBottom w:val="0"/>
                  <w:divBdr>
                    <w:top w:val="none" w:sz="0" w:space="0" w:color="auto"/>
                    <w:left w:val="none" w:sz="0" w:space="0" w:color="auto"/>
                    <w:bottom w:val="none" w:sz="0" w:space="0" w:color="auto"/>
                    <w:right w:val="none" w:sz="0" w:space="0" w:color="auto"/>
                  </w:divBdr>
                </w:div>
                <w:div w:id="1843542500">
                  <w:marLeft w:val="480"/>
                  <w:marRight w:val="0"/>
                  <w:marTop w:val="0"/>
                  <w:marBottom w:val="0"/>
                  <w:divBdr>
                    <w:top w:val="none" w:sz="0" w:space="0" w:color="auto"/>
                    <w:left w:val="none" w:sz="0" w:space="0" w:color="auto"/>
                    <w:bottom w:val="none" w:sz="0" w:space="0" w:color="auto"/>
                    <w:right w:val="none" w:sz="0" w:space="0" w:color="auto"/>
                  </w:divBdr>
                </w:div>
                <w:div w:id="1772041217">
                  <w:marLeft w:val="480"/>
                  <w:marRight w:val="0"/>
                  <w:marTop w:val="0"/>
                  <w:marBottom w:val="0"/>
                  <w:divBdr>
                    <w:top w:val="none" w:sz="0" w:space="0" w:color="auto"/>
                    <w:left w:val="none" w:sz="0" w:space="0" w:color="auto"/>
                    <w:bottom w:val="none" w:sz="0" w:space="0" w:color="auto"/>
                    <w:right w:val="none" w:sz="0" w:space="0" w:color="auto"/>
                  </w:divBdr>
                </w:div>
                <w:div w:id="699666721">
                  <w:marLeft w:val="480"/>
                  <w:marRight w:val="0"/>
                  <w:marTop w:val="0"/>
                  <w:marBottom w:val="0"/>
                  <w:divBdr>
                    <w:top w:val="none" w:sz="0" w:space="0" w:color="auto"/>
                    <w:left w:val="none" w:sz="0" w:space="0" w:color="auto"/>
                    <w:bottom w:val="none" w:sz="0" w:space="0" w:color="auto"/>
                    <w:right w:val="none" w:sz="0" w:space="0" w:color="auto"/>
                  </w:divBdr>
                </w:div>
                <w:div w:id="751239741">
                  <w:marLeft w:val="480"/>
                  <w:marRight w:val="0"/>
                  <w:marTop w:val="0"/>
                  <w:marBottom w:val="0"/>
                  <w:divBdr>
                    <w:top w:val="none" w:sz="0" w:space="0" w:color="auto"/>
                    <w:left w:val="none" w:sz="0" w:space="0" w:color="auto"/>
                    <w:bottom w:val="none" w:sz="0" w:space="0" w:color="auto"/>
                    <w:right w:val="none" w:sz="0" w:space="0" w:color="auto"/>
                  </w:divBdr>
                </w:div>
                <w:div w:id="1548948663">
                  <w:marLeft w:val="480"/>
                  <w:marRight w:val="0"/>
                  <w:marTop w:val="0"/>
                  <w:marBottom w:val="0"/>
                  <w:divBdr>
                    <w:top w:val="none" w:sz="0" w:space="0" w:color="auto"/>
                    <w:left w:val="none" w:sz="0" w:space="0" w:color="auto"/>
                    <w:bottom w:val="none" w:sz="0" w:space="0" w:color="auto"/>
                    <w:right w:val="none" w:sz="0" w:space="0" w:color="auto"/>
                  </w:divBdr>
                </w:div>
                <w:div w:id="1119488728">
                  <w:marLeft w:val="480"/>
                  <w:marRight w:val="0"/>
                  <w:marTop w:val="0"/>
                  <w:marBottom w:val="0"/>
                  <w:divBdr>
                    <w:top w:val="none" w:sz="0" w:space="0" w:color="auto"/>
                    <w:left w:val="none" w:sz="0" w:space="0" w:color="auto"/>
                    <w:bottom w:val="none" w:sz="0" w:space="0" w:color="auto"/>
                    <w:right w:val="none" w:sz="0" w:space="0" w:color="auto"/>
                  </w:divBdr>
                </w:div>
                <w:div w:id="2050254077">
                  <w:marLeft w:val="480"/>
                  <w:marRight w:val="0"/>
                  <w:marTop w:val="0"/>
                  <w:marBottom w:val="0"/>
                  <w:divBdr>
                    <w:top w:val="none" w:sz="0" w:space="0" w:color="auto"/>
                    <w:left w:val="none" w:sz="0" w:space="0" w:color="auto"/>
                    <w:bottom w:val="none" w:sz="0" w:space="0" w:color="auto"/>
                    <w:right w:val="none" w:sz="0" w:space="0" w:color="auto"/>
                  </w:divBdr>
                </w:div>
                <w:div w:id="1798259478">
                  <w:marLeft w:val="480"/>
                  <w:marRight w:val="0"/>
                  <w:marTop w:val="0"/>
                  <w:marBottom w:val="0"/>
                  <w:divBdr>
                    <w:top w:val="none" w:sz="0" w:space="0" w:color="auto"/>
                    <w:left w:val="none" w:sz="0" w:space="0" w:color="auto"/>
                    <w:bottom w:val="none" w:sz="0" w:space="0" w:color="auto"/>
                    <w:right w:val="none" w:sz="0" w:space="0" w:color="auto"/>
                  </w:divBdr>
                </w:div>
                <w:div w:id="755827745">
                  <w:marLeft w:val="480"/>
                  <w:marRight w:val="0"/>
                  <w:marTop w:val="0"/>
                  <w:marBottom w:val="0"/>
                  <w:divBdr>
                    <w:top w:val="none" w:sz="0" w:space="0" w:color="auto"/>
                    <w:left w:val="none" w:sz="0" w:space="0" w:color="auto"/>
                    <w:bottom w:val="none" w:sz="0" w:space="0" w:color="auto"/>
                    <w:right w:val="none" w:sz="0" w:space="0" w:color="auto"/>
                  </w:divBdr>
                </w:div>
                <w:div w:id="1760563847">
                  <w:marLeft w:val="480"/>
                  <w:marRight w:val="0"/>
                  <w:marTop w:val="0"/>
                  <w:marBottom w:val="0"/>
                  <w:divBdr>
                    <w:top w:val="none" w:sz="0" w:space="0" w:color="auto"/>
                    <w:left w:val="none" w:sz="0" w:space="0" w:color="auto"/>
                    <w:bottom w:val="none" w:sz="0" w:space="0" w:color="auto"/>
                    <w:right w:val="none" w:sz="0" w:space="0" w:color="auto"/>
                  </w:divBdr>
                </w:div>
                <w:div w:id="1111165141">
                  <w:marLeft w:val="480"/>
                  <w:marRight w:val="0"/>
                  <w:marTop w:val="0"/>
                  <w:marBottom w:val="0"/>
                  <w:divBdr>
                    <w:top w:val="none" w:sz="0" w:space="0" w:color="auto"/>
                    <w:left w:val="none" w:sz="0" w:space="0" w:color="auto"/>
                    <w:bottom w:val="none" w:sz="0" w:space="0" w:color="auto"/>
                    <w:right w:val="none" w:sz="0" w:space="0" w:color="auto"/>
                  </w:divBdr>
                </w:div>
                <w:div w:id="1255281592">
                  <w:marLeft w:val="480"/>
                  <w:marRight w:val="0"/>
                  <w:marTop w:val="0"/>
                  <w:marBottom w:val="0"/>
                  <w:divBdr>
                    <w:top w:val="none" w:sz="0" w:space="0" w:color="auto"/>
                    <w:left w:val="none" w:sz="0" w:space="0" w:color="auto"/>
                    <w:bottom w:val="none" w:sz="0" w:space="0" w:color="auto"/>
                    <w:right w:val="none" w:sz="0" w:space="0" w:color="auto"/>
                  </w:divBdr>
                </w:div>
                <w:div w:id="137773249">
                  <w:marLeft w:val="480"/>
                  <w:marRight w:val="0"/>
                  <w:marTop w:val="0"/>
                  <w:marBottom w:val="0"/>
                  <w:divBdr>
                    <w:top w:val="none" w:sz="0" w:space="0" w:color="auto"/>
                    <w:left w:val="none" w:sz="0" w:space="0" w:color="auto"/>
                    <w:bottom w:val="none" w:sz="0" w:space="0" w:color="auto"/>
                    <w:right w:val="none" w:sz="0" w:space="0" w:color="auto"/>
                  </w:divBdr>
                </w:div>
                <w:div w:id="1326518529">
                  <w:marLeft w:val="480"/>
                  <w:marRight w:val="0"/>
                  <w:marTop w:val="0"/>
                  <w:marBottom w:val="0"/>
                  <w:divBdr>
                    <w:top w:val="none" w:sz="0" w:space="0" w:color="auto"/>
                    <w:left w:val="none" w:sz="0" w:space="0" w:color="auto"/>
                    <w:bottom w:val="none" w:sz="0" w:space="0" w:color="auto"/>
                    <w:right w:val="none" w:sz="0" w:space="0" w:color="auto"/>
                  </w:divBdr>
                </w:div>
                <w:div w:id="1343967858">
                  <w:marLeft w:val="480"/>
                  <w:marRight w:val="0"/>
                  <w:marTop w:val="0"/>
                  <w:marBottom w:val="0"/>
                  <w:divBdr>
                    <w:top w:val="none" w:sz="0" w:space="0" w:color="auto"/>
                    <w:left w:val="none" w:sz="0" w:space="0" w:color="auto"/>
                    <w:bottom w:val="none" w:sz="0" w:space="0" w:color="auto"/>
                    <w:right w:val="none" w:sz="0" w:space="0" w:color="auto"/>
                  </w:divBdr>
                </w:div>
              </w:divsChild>
            </w:div>
            <w:div w:id="845293454">
              <w:marLeft w:val="0"/>
              <w:marRight w:val="0"/>
              <w:marTop w:val="0"/>
              <w:marBottom w:val="0"/>
              <w:divBdr>
                <w:top w:val="none" w:sz="0" w:space="0" w:color="auto"/>
                <w:left w:val="none" w:sz="0" w:space="0" w:color="auto"/>
                <w:bottom w:val="none" w:sz="0" w:space="0" w:color="auto"/>
                <w:right w:val="none" w:sz="0" w:space="0" w:color="auto"/>
              </w:divBdr>
              <w:divsChild>
                <w:div w:id="1193038671">
                  <w:marLeft w:val="480"/>
                  <w:marRight w:val="0"/>
                  <w:marTop w:val="0"/>
                  <w:marBottom w:val="0"/>
                  <w:divBdr>
                    <w:top w:val="none" w:sz="0" w:space="0" w:color="auto"/>
                    <w:left w:val="none" w:sz="0" w:space="0" w:color="auto"/>
                    <w:bottom w:val="none" w:sz="0" w:space="0" w:color="auto"/>
                    <w:right w:val="none" w:sz="0" w:space="0" w:color="auto"/>
                  </w:divBdr>
                </w:div>
                <w:div w:id="674381434">
                  <w:marLeft w:val="480"/>
                  <w:marRight w:val="0"/>
                  <w:marTop w:val="0"/>
                  <w:marBottom w:val="0"/>
                  <w:divBdr>
                    <w:top w:val="none" w:sz="0" w:space="0" w:color="auto"/>
                    <w:left w:val="none" w:sz="0" w:space="0" w:color="auto"/>
                    <w:bottom w:val="none" w:sz="0" w:space="0" w:color="auto"/>
                    <w:right w:val="none" w:sz="0" w:space="0" w:color="auto"/>
                  </w:divBdr>
                </w:div>
                <w:div w:id="1501308799">
                  <w:marLeft w:val="480"/>
                  <w:marRight w:val="0"/>
                  <w:marTop w:val="0"/>
                  <w:marBottom w:val="0"/>
                  <w:divBdr>
                    <w:top w:val="none" w:sz="0" w:space="0" w:color="auto"/>
                    <w:left w:val="none" w:sz="0" w:space="0" w:color="auto"/>
                    <w:bottom w:val="none" w:sz="0" w:space="0" w:color="auto"/>
                    <w:right w:val="none" w:sz="0" w:space="0" w:color="auto"/>
                  </w:divBdr>
                </w:div>
                <w:div w:id="869798181">
                  <w:marLeft w:val="480"/>
                  <w:marRight w:val="0"/>
                  <w:marTop w:val="0"/>
                  <w:marBottom w:val="0"/>
                  <w:divBdr>
                    <w:top w:val="none" w:sz="0" w:space="0" w:color="auto"/>
                    <w:left w:val="none" w:sz="0" w:space="0" w:color="auto"/>
                    <w:bottom w:val="none" w:sz="0" w:space="0" w:color="auto"/>
                    <w:right w:val="none" w:sz="0" w:space="0" w:color="auto"/>
                  </w:divBdr>
                </w:div>
                <w:div w:id="983899262">
                  <w:marLeft w:val="480"/>
                  <w:marRight w:val="0"/>
                  <w:marTop w:val="0"/>
                  <w:marBottom w:val="0"/>
                  <w:divBdr>
                    <w:top w:val="none" w:sz="0" w:space="0" w:color="auto"/>
                    <w:left w:val="none" w:sz="0" w:space="0" w:color="auto"/>
                    <w:bottom w:val="none" w:sz="0" w:space="0" w:color="auto"/>
                    <w:right w:val="none" w:sz="0" w:space="0" w:color="auto"/>
                  </w:divBdr>
                </w:div>
                <w:div w:id="290480009">
                  <w:marLeft w:val="480"/>
                  <w:marRight w:val="0"/>
                  <w:marTop w:val="0"/>
                  <w:marBottom w:val="0"/>
                  <w:divBdr>
                    <w:top w:val="none" w:sz="0" w:space="0" w:color="auto"/>
                    <w:left w:val="none" w:sz="0" w:space="0" w:color="auto"/>
                    <w:bottom w:val="none" w:sz="0" w:space="0" w:color="auto"/>
                    <w:right w:val="none" w:sz="0" w:space="0" w:color="auto"/>
                  </w:divBdr>
                </w:div>
                <w:div w:id="676272914">
                  <w:marLeft w:val="480"/>
                  <w:marRight w:val="0"/>
                  <w:marTop w:val="0"/>
                  <w:marBottom w:val="0"/>
                  <w:divBdr>
                    <w:top w:val="none" w:sz="0" w:space="0" w:color="auto"/>
                    <w:left w:val="none" w:sz="0" w:space="0" w:color="auto"/>
                    <w:bottom w:val="none" w:sz="0" w:space="0" w:color="auto"/>
                    <w:right w:val="none" w:sz="0" w:space="0" w:color="auto"/>
                  </w:divBdr>
                </w:div>
                <w:div w:id="16128418">
                  <w:marLeft w:val="480"/>
                  <w:marRight w:val="0"/>
                  <w:marTop w:val="0"/>
                  <w:marBottom w:val="0"/>
                  <w:divBdr>
                    <w:top w:val="none" w:sz="0" w:space="0" w:color="auto"/>
                    <w:left w:val="none" w:sz="0" w:space="0" w:color="auto"/>
                    <w:bottom w:val="none" w:sz="0" w:space="0" w:color="auto"/>
                    <w:right w:val="none" w:sz="0" w:space="0" w:color="auto"/>
                  </w:divBdr>
                </w:div>
                <w:div w:id="1646273424">
                  <w:marLeft w:val="480"/>
                  <w:marRight w:val="0"/>
                  <w:marTop w:val="0"/>
                  <w:marBottom w:val="0"/>
                  <w:divBdr>
                    <w:top w:val="none" w:sz="0" w:space="0" w:color="auto"/>
                    <w:left w:val="none" w:sz="0" w:space="0" w:color="auto"/>
                    <w:bottom w:val="none" w:sz="0" w:space="0" w:color="auto"/>
                    <w:right w:val="none" w:sz="0" w:space="0" w:color="auto"/>
                  </w:divBdr>
                </w:div>
                <w:div w:id="1577209471">
                  <w:marLeft w:val="480"/>
                  <w:marRight w:val="0"/>
                  <w:marTop w:val="0"/>
                  <w:marBottom w:val="0"/>
                  <w:divBdr>
                    <w:top w:val="none" w:sz="0" w:space="0" w:color="auto"/>
                    <w:left w:val="none" w:sz="0" w:space="0" w:color="auto"/>
                    <w:bottom w:val="none" w:sz="0" w:space="0" w:color="auto"/>
                    <w:right w:val="none" w:sz="0" w:space="0" w:color="auto"/>
                  </w:divBdr>
                </w:div>
                <w:div w:id="2020279080">
                  <w:marLeft w:val="480"/>
                  <w:marRight w:val="0"/>
                  <w:marTop w:val="0"/>
                  <w:marBottom w:val="0"/>
                  <w:divBdr>
                    <w:top w:val="none" w:sz="0" w:space="0" w:color="auto"/>
                    <w:left w:val="none" w:sz="0" w:space="0" w:color="auto"/>
                    <w:bottom w:val="none" w:sz="0" w:space="0" w:color="auto"/>
                    <w:right w:val="none" w:sz="0" w:space="0" w:color="auto"/>
                  </w:divBdr>
                </w:div>
                <w:div w:id="528102664">
                  <w:marLeft w:val="480"/>
                  <w:marRight w:val="0"/>
                  <w:marTop w:val="0"/>
                  <w:marBottom w:val="0"/>
                  <w:divBdr>
                    <w:top w:val="none" w:sz="0" w:space="0" w:color="auto"/>
                    <w:left w:val="none" w:sz="0" w:space="0" w:color="auto"/>
                    <w:bottom w:val="none" w:sz="0" w:space="0" w:color="auto"/>
                    <w:right w:val="none" w:sz="0" w:space="0" w:color="auto"/>
                  </w:divBdr>
                </w:div>
                <w:div w:id="145902215">
                  <w:marLeft w:val="480"/>
                  <w:marRight w:val="0"/>
                  <w:marTop w:val="0"/>
                  <w:marBottom w:val="0"/>
                  <w:divBdr>
                    <w:top w:val="none" w:sz="0" w:space="0" w:color="auto"/>
                    <w:left w:val="none" w:sz="0" w:space="0" w:color="auto"/>
                    <w:bottom w:val="none" w:sz="0" w:space="0" w:color="auto"/>
                    <w:right w:val="none" w:sz="0" w:space="0" w:color="auto"/>
                  </w:divBdr>
                </w:div>
                <w:div w:id="1135413625">
                  <w:marLeft w:val="480"/>
                  <w:marRight w:val="0"/>
                  <w:marTop w:val="0"/>
                  <w:marBottom w:val="0"/>
                  <w:divBdr>
                    <w:top w:val="none" w:sz="0" w:space="0" w:color="auto"/>
                    <w:left w:val="none" w:sz="0" w:space="0" w:color="auto"/>
                    <w:bottom w:val="none" w:sz="0" w:space="0" w:color="auto"/>
                    <w:right w:val="none" w:sz="0" w:space="0" w:color="auto"/>
                  </w:divBdr>
                </w:div>
                <w:div w:id="31276174">
                  <w:marLeft w:val="480"/>
                  <w:marRight w:val="0"/>
                  <w:marTop w:val="0"/>
                  <w:marBottom w:val="0"/>
                  <w:divBdr>
                    <w:top w:val="none" w:sz="0" w:space="0" w:color="auto"/>
                    <w:left w:val="none" w:sz="0" w:space="0" w:color="auto"/>
                    <w:bottom w:val="none" w:sz="0" w:space="0" w:color="auto"/>
                    <w:right w:val="none" w:sz="0" w:space="0" w:color="auto"/>
                  </w:divBdr>
                </w:div>
                <w:div w:id="1027096117">
                  <w:marLeft w:val="480"/>
                  <w:marRight w:val="0"/>
                  <w:marTop w:val="0"/>
                  <w:marBottom w:val="0"/>
                  <w:divBdr>
                    <w:top w:val="none" w:sz="0" w:space="0" w:color="auto"/>
                    <w:left w:val="none" w:sz="0" w:space="0" w:color="auto"/>
                    <w:bottom w:val="none" w:sz="0" w:space="0" w:color="auto"/>
                    <w:right w:val="none" w:sz="0" w:space="0" w:color="auto"/>
                  </w:divBdr>
                </w:div>
                <w:div w:id="278686865">
                  <w:marLeft w:val="480"/>
                  <w:marRight w:val="0"/>
                  <w:marTop w:val="0"/>
                  <w:marBottom w:val="0"/>
                  <w:divBdr>
                    <w:top w:val="none" w:sz="0" w:space="0" w:color="auto"/>
                    <w:left w:val="none" w:sz="0" w:space="0" w:color="auto"/>
                    <w:bottom w:val="none" w:sz="0" w:space="0" w:color="auto"/>
                    <w:right w:val="none" w:sz="0" w:space="0" w:color="auto"/>
                  </w:divBdr>
                </w:div>
                <w:div w:id="598024109">
                  <w:marLeft w:val="480"/>
                  <w:marRight w:val="0"/>
                  <w:marTop w:val="0"/>
                  <w:marBottom w:val="0"/>
                  <w:divBdr>
                    <w:top w:val="none" w:sz="0" w:space="0" w:color="auto"/>
                    <w:left w:val="none" w:sz="0" w:space="0" w:color="auto"/>
                    <w:bottom w:val="none" w:sz="0" w:space="0" w:color="auto"/>
                    <w:right w:val="none" w:sz="0" w:space="0" w:color="auto"/>
                  </w:divBdr>
                </w:div>
                <w:div w:id="990862854">
                  <w:marLeft w:val="480"/>
                  <w:marRight w:val="0"/>
                  <w:marTop w:val="0"/>
                  <w:marBottom w:val="0"/>
                  <w:divBdr>
                    <w:top w:val="none" w:sz="0" w:space="0" w:color="auto"/>
                    <w:left w:val="none" w:sz="0" w:space="0" w:color="auto"/>
                    <w:bottom w:val="none" w:sz="0" w:space="0" w:color="auto"/>
                    <w:right w:val="none" w:sz="0" w:space="0" w:color="auto"/>
                  </w:divBdr>
                </w:div>
                <w:div w:id="1125005921">
                  <w:marLeft w:val="480"/>
                  <w:marRight w:val="0"/>
                  <w:marTop w:val="0"/>
                  <w:marBottom w:val="0"/>
                  <w:divBdr>
                    <w:top w:val="none" w:sz="0" w:space="0" w:color="auto"/>
                    <w:left w:val="none" w:sz="0" w:space="0" w:color="auto"/>
                    <w:bottom w:val="none" w:sz="0" w:space="0" w:color="auto"/>
                    <w:right w:val="none" w:sz="0" w:space="0" w:color="auto"/>
                  </w:divBdr>
                </w:div>
                <w:div w:id="973682313">
                  <w:marLeft w:val="480"/>
                  <w:marRight w:val="0"/>
                  <w:marTop w:val="0"/>
                  <w:marBottom w:val="0"/>
                  <w:divBdr>
                    <w:top w:val="none" w:sz="0" w:space="0" w:color="auto"/>
                    <w:left w:val="none" w:sz="0" w:space="0" w:color="auto"/>
                    <w:bottom w:val="none" w:sz="0" w:space="0" w:color="auto"/>
                    <w:right w:val="none" w:sz="0" w:space="0" w:color="auto"/>
                  </w:divBdr>
                </w:div>
                <w:div w:id="983967604">
                  <w:marLeft w:val="480"/>
                  <w:marRight w:val="0"/>
                  <w:marTop w:val="0"/>
                  <w:marBottom w:val="0"/>
                  <w:divBdr>
                    <w:top w:val="none" w:sz="0" w:space="0" w:color="auto"/>
                    <w:left w:val="none" w:sz="0" w:space="0" w:color="auto"/>
                    <w:bottom w:val="none" w:sz="0" w:space="0" w:color="auto"/>
                    <w:right w:val="none" w:sz="0" w:space="0" w:color="auto"/>
                  </w:divBdr>
                </w:div>
                <w:div w:id="601111273">
                  <w:marLeft w:val="480"/>
                  <w:marRight w:val="0"/>
                  <w:marTop w:val="0"/>
                  <w:marBottom w:val="0"/>
                  <w:divBdr>
                    <w:top w:val="none" w:sz="0" w:space="0" w:color="auto"/>
                    <w:left w:val="none" w:sz="0" w:space="0" w:color="auto"/>
                    <w:bottom w:val="none" w:sz="0" w:space="0" w:color="auto"/>
                    <w:right w:val="none" w:sz="0" w:space="0" w:color="auto"/>
                  </w:divBdr>
                </w:div>
                <w:div w:id="437413588">
                  <w:marLeft w:val="480"/>
                  <w:marRight w:val="0"/>
                  <w:marTop w:val="0"/>
                  <w:marBottom w:val="0"/>
                  <w:divBdr>
                    <w:top w:val="none" w:sz="0" w:space="0" w:color="auto"/>
                    <w:left w:val="none" w:sz="0" w:space="0" w:color="auto"/>
                    <w:bottom w:val="none" w:sz="0" w:space="0" w:color="auto"/>
                    <w:right w:val="none" w:sz="0" w:space="0" w:color="auto"/>
                  </w:divBdr>
                </w:div>
                <w:div w:id="2050761262">
                  <w:marLeft w:val="480"/>
                  <w:marRight w:val="0"/>
                  <w:marTop w:val="0"/>
                  <w:marBottom w:val="0"/>
                  <w:divBdr>
                    <w:top w:val="none" w:sz="0" w:space="0" w:color="auto"/>
                    <w:left w:val="none" w:sz="0" w:space="0" w:color="auto"/>
                    <w:bottom w:val="none" w:sz="0" w:space="0" w:color="auto"/>
                    <w:right w:val="none" w:sz="0" w:space="0" w:color="auto"/>
                  </w:divBdr>
                </w:div>
                <w:div w:id="1038120889">
                  <w:marLeft w:val="480"/>
                  <w:marRight w:val="0"/>
                  <w:marTop w:val="0"/>
                  <w:marBottom w:val="0"/>
                  <w:divBdr>
                    <w:top w:val="none" w:sz="0" w:space="0" w:color="auto"/>
                    <w:left w:val="none" w:sz="0" w:space="0" w:color="auto"/>
                    <w:bottom w:val="none" w:sz="0" w:space="0" w:color="auto"/>
                    <w:right w:val="none" w:sz="0" w:space="0" w:color="auto"/>
                  </w:divBdr>
                </w:div>
                <w:div w:id="384915776">
                  <w:marLeft w:val="480"/>
                  <w:marRight w:val="0"/>
                  <w:marTop w:val="0"/>
                  <w:marBottom w:val="0"/>
                  <w:divBdr>
                    <w:top w:val="none" w:sz="0" w:space="0" w:color="auto"/>
                    <w:left w:val="none" w:sz="0" w:space="0" w:color="auto"/>
                    <w:bottom w:val="none" w:sz="0" w:space="0" w:color="auto"/>
                    <w:right w:val="none" w:sz="0" w:space="0" w:color="auto"/>
                  </w:divBdr>
                </w:div>
                <w:div w:id="136339904">
                  <w:marLeft w:val="480"/>
                  <w:marRight w:val="0"/>
                  <w:marTop w:val="0"/>
                  <w:marBottom w:val="0"/>
                  <w:divBdr>
                    <w:top w:val="none" w:sz="0" w:space="0" w:color="auto"/>
                    <w:left w:val="none" w:sz="0" w:space="0" w:color="auto"/>
                    <w:bottom w:val="none" w:sz="0" w:space="0" w:color="auto"/>
                    <w:right w:val="none" w:sz="0" w:space="0" w:color="auto"/>
                  </w:divBdr>
                </w:div>
                <w:div w:id="947003544">
                  <w:marLeft w:val="480"/>
                  <w:marRight w:val="0"/>
                  <w:marTop w:val="0"/>
                  <w:marBottom w:val="0"/>
                  <w:divBdr>
                    <w:top w:val="none" w:sz="0" w:space="0" w:color="auto"/>
                    <w:left w:val="none" w:sz="0" w:space="0" w:color="auto"/>
                    <w:bottom w:val="none" w:sz="0" w:space="0" w:color="auto"/>
                    <w:right w:val="none" w:sz="0" w:space="0" w:color="auto"/>
                  </w:divBdr>
                </w:div>
                <w:div w:id="1791820643">
                  <w:marLeft w:val="480"/>
                  <w:marRight w:val="0"/>
                  <w:marTop w:val="0"/>
                  <w:marBottom w:val="0"/>
                  <w:divBdr>
                    <w:top w:val="none" w:sz="0" w:space="0" w:color="auto"/>
                    <w:left w:val="none" w:sz="0" w:space="0" w:color="auto"/>
                    <w:bottom w:val="none" w:sz="0" w:space="0" w:color="auto"/>
                    <w:right w:val="none" w:sz="0" w:space="0" w:color="auto"/>
                  </w:divBdr>
                </w:div>
                <w:div w:id="105080771">
                  <w:marLeft w:val="480"/>
                  <w:marRight w:val="0"/>
                  <w:marTop w:val="0"/>
                  <w:marBottom w:val="0"/>
                  <w:divBdr>
                    <w:top w:val="none" w:sz="0" w:space="0" w:color="auto"/>
                    <w:left w:val="none" w:sz="0" w:space="0" w:color="auto"/>
                    <w:bottom w:val="none" w:sz="0" w:space="0" w:color="auto"/>
                    <w:right w:val="none" w:sz="0" w:space="0" w:color="auto"/>
                  </w:divBdr>
                </w:div>
                <w:div w:id="1002507207">
                  <w:marLeft w:val="480"/>
                  <w:marRight w:val="0"/>
                  <w:marTop w:val="0"/>
                  <w:marBottom w:val="0"/>
                  <w:divBdr>
                    <w:top w:val="none" w:sz="0" w:space="0" w:color="auto"/>
                    <w:left w:val="none" w:sz="0" w:space="0" w:color="auto"/>
                    <w:bottom w:val="none" w:sz="0" w:space="0" w:color="auto"/>
                    <w:right w:val="none" w:sz="0" w:space="0" w:color="auto"/>
                  </w:divBdr>
                </w:div>
                <w:div w:id="1569725850">
                  <w:marLeft w:val="480"/>
                  <w:marRight w:val="0"/>
                  <w:marTop w:val="0"/>
                  <w:marBottom w:val="0"/>
                  <w:divBdr>
                    <w:top w:val="none" w:sz="0" w:space="0" w:color="auto"/>
                    <w:left w:val="none" w:sz="0" w:space="0" w:color="auto"/>
                    <w:bottom w:val="none" w:sz="0" w:space="0" w:color="auto"/>
                    <w:right w:val="none" w:sz="0" w:space="0" w:color="auto"/>
                  </w:divBdr>
                </w:div>
              </w:divsChild>
            </w:div>
            <w:div w:id="1605503844">
              <w:marLeft w:val="0"/>
              <w:marRight w:val="0"/>
              <w:marTop w:val="0"/>
              <w:marBottom w:val="0"/>
              <w:divBdr>
                <w:top w:val="none" w:sz="0" w:space="0" w:color="auto"/>
                <w:left w:val="none" w:sz="0" w:space="0" w:color="auto"/>
                <w:bottom w:val="none" w:sz="0" w:space="0" w:color="auto"/>
                <w:right w:val="none" w:sz="0" w:space="0" w:color="auto"/>
              </w:divBdr>
              <w:divsChild>
                <w:div w:id="1699045636">
                  <w:marLeft w:val="480"/>
                  <w:marRight w:val="0"/>
                  <w:marTop w:val="0"/>
                  <w:marBottom w:val="0"/>
                  <w:divBdr>
                    <w:top w:val="none" w:sz="0" w:space="0" w:color="auto"/>
                    <w:left w:val="none" w:sz="0" w:space="0" w:color="auto"/>
                    <w:bottom w:val="none" w:sz="0" w:space="0" w:color="auto"/>
                    <w:right w:val="none" w:sz="0" w:space="0" w:color="auto"/>
                  </w:divBdr>
                </w:div>
                <w:div w:id="2094006754">
                  <w:marLeft w:val="480"/>
                  <w:marRight w:val="0"/>
                  <w:marTop w:val="0"/>
                  <w:marBottom w:val="0"/>
                  <w:divBdr>
                    <w:top w:val="none" w:sz="0" w:space="0" w:color="auto"/>
                    <w:left w:val="none" w:sz="0" w:space="0" w:color="auto"/>
                    <w:bottom w:val="none" w:sz="0" w:space="0" w:color="auto"/>
                    <w:right w:val="none" w:sz="0" w:space="0" w:color="auto"/>
                  </w:divBdr>
                </w:div>
                <w:div w:id="1190992466">
                  <w:marLeft w:val="480"/>
                  <w:marRight w:val="0"/>
                  <w:marTop w:val="0"/>
                  <w:marBottom w:val="0"/>
                  <w:divBdr>
                    <w:top w:val="none" w:sz="0" w:space="0" w:color="auto"/>
                    <w:left w:val="none" w:sz="0" w:space="0" w:color="auto"/>
                    <w:bottom w:val="none" w:sz="0" w:space="0" w:color="auto"/>
                    <w:right w:val="none" w:sz="0" w:space="0" w:color="auto"/>
                  </w:divBdr>
                </w:div>
                <w:div w:id="1235435228">
                  <w:marLeft w:val="480"/>
                  <w:marRight w:val="0"/>
                  <w:marTop w:val="0"/>
                  <w:marBottom w:val="0"/>
                  <w:divBdr>
                    <w:top w:val="none" w:sz="0" w:space="0" w:color="auto"/>
                    <w:left w:val="none" w:sz="0" w:space="0" w:color="auto"/>
                    <w:bottom w:val="none" w:sz="0" w:space="0" w:color="auto"/>
                    <w:right w:val="none" w:sz="0" w:space="0" w:color="auto"/>
                  </w:divBdr>
                </w:div>
                <w:div w:id="496657613">
                  <w:marLeft w:val="480"/>
                  <w:marRight w:val="0"/>
                  <w:marTop w:val="0"/>
                  <w:marBottom w:val="0"/>
                  <w:divBdr>
                    <w:top w:val="none" w:sz="0" w:space="0" w:color="auto"/>
                    <w:left w:val="none" w:sz="0" w:space="0" w:color="auto"/>
                    <w:bottom w:val="none" w:sz="0" w:space="0" w:color="auto"/>
                    <w:right w:val="none" w:sz="0" w:space="0" w:color="auto"/>
                  </w:divBdr>
                </w:div>
                <w:div w:id="610085845">
                  <w:marLeft w:val="480"/>
                  <w:marRight w:val="0"/>
                  <w:marTop w:val="0"/>
                  <w:marBottom w:val="0"/>
                  <w:divBdr>
                    <w:top w:val="none" w:sz="0" w:space="0" w:color="auto"/>
                    <w:left w:val="none" w:sz="0" w:space="0" w:color="auto"/>
                    <w:bottom w:val="none" w:sz="0" w:space="0" w:color="auto"/>
                    <w:right w:val="none" w:sz="0" w:space="0" w:color="auto"/>
                  </w:divBdr>
                </w:div>
                <w:div w:id="456342553">
                  <w:marLeft w:val="480"/>
                  <w:marRight w:val="0"/>
                  <w:marTop w:val="0"/>
                  <w:marBottom w:val="0"/>
                  <w:divBdr>
                    <w:top w:val="none" w:sz="0" w:space="0" w:color="auto"/>
                    <w:left w:val="none" w:sz="0" w:space="0" w:color="auto"/>
                    <w:bottom w:val="none" w:sz="0" w:space="0" w:color="auto"/>
                    <w:right w:val="none" w:sz="0" w:space="0" w:color="auto"/>
                  </w:divBdr>
                </w:div>
                <w:div w:id="685864511">
                  <w:marLeft w:val="480"/>
                  <w:marRight w:val="0"/>
                  <w:marTop w:val="0"/>
                  <w:marBottom w:val="0"/>
                  <w:divBdr>
                    <w:top w:val="none" w:sz="0" w:space="0" w:color="auto"/>
                    <w:left w:val="none" w:sz="0" w:space="0" w:color="auto"/>
                    <w:bottom w:val="none" w:sz="0" w:space="0" w:color="auto"/>
                    <w:right w:val="none" w:sz="0" w:space="0" w:color="auto"/>
                  </w:divBdr>
                </w:div>
                <w:div w:id="194739628">
                  <w:marLeft w:val="480"/>
                  <w:marRight w:val="0"/>
                  <w:marTop w:val="0"/>
                  <w:marBottom w:val="0"/>
                  <w:divBdr>
                    <w:top w:val="none" w:sz="0" w:space="0" w:color="auto"/>
                    <w:left w:val="none" w:sz="0" w:space="0" w:color="auto"/>
                    <w:bottom w:val="none" w:sz="0" w:space="0" w:color="auto"/>
                    <w:right w:val="none" w:sz="0" w:space="0" w:color="auto"/>
                  </w:divBdr>
                </w:div>
                <w:div w:id="1267271151">
                  <w:marLeft w:val="480"/>
                  <w:marRight w:val="0"/>
                  <w:marTop w:val="0"/>
                  <w:marBottom w:val="0"/>
                  <w:divBdr>
                    <w:top w:val="none" w:sz="0" w:space="0" w:color="auto"/>
                    <w:left w:val="none" w:sz="0" w:space="0" w:color="auto"/>
                    <w:bottom w:val="none" w:sz="0" w:space="0" w:color="auto"/>
                    <w:right w:val="none" w:sz="0" w:space="0" w:color="auto"/>
                  </w:divBdr>
                </w:div>
                <w:div w:id="544373075">
                  <w:marLeft w:val="480"/>
                  <w:marRight w:val="0"/>
                  <w:marTop w:val="0"/>
                  <w:marBottom w:val="0"/>
                  <w:divBdr>
                    <w:top w:val="none" w:sz="0" w:space="0" w:color="auto"/>
                    <w:left w:val="none" w:sz="0" w:space="0" w:color="auto"/>
                    <w:bottom w:val="none" w:sz="0" w:space="0" w:color="auto"/>
                    <w:right w:val="none" w:sz="0" w:space="0" w:color="auto"/>
                  </w:divBdr>
                </w:div>
                <w:div w:id="127935668">
                  <w:marLeft w:val="480"/>
                  <w:marRight w:val="0"/>
                  <w:marTop w:val="0"/>
                  <w:marBottom w:val="0"/>
                  <w:divBdr>
                    <w:top w:val="none" w:sz="0" w:space="0" w:color="auto"/>
                    <w:left w:val="none" w:sz="0" w:space="0" w:color="auto"/>
                    <w:bottom w:val="none" w:sz="0" w:space="0" w:color="auto"/>
                    <w:right w:val="none" w:sz="0" w:space="0" w:color="auto"/>
                  </w:divBdr>
                </w:div>
                <w:div w:id="287901956">
                  <w:marLeft w:val="480"/>
                  <w:marRight w:val="0"/>
                  <w:marTop w:val="0"/>
                  <w:marBottom w:val="0"/>
                  <w:divBdr>
                    <w:top w:val="none" w:sz="0" w:space="0" w:color="auto"/>
                    <w:left w:val="none" w:sz="0" w:space="0" w:color="auto"/>
                    <w:bottom w:val="none" w:sz="0" w:space="0" w:color="auto"/>
                    <w:right w:val="none" w:sz="0" w:space="0" w:color="auto"/>
                  </w:divBdr>
                </w:div>
                <w:div w:id="1656908142">
                  <w:marLeft w:val="480"/>
                  <w:marRight w:val="0"/>
                  <w:marTop w:val="0"/>
                  <w:marBottom w:val="0"/>
                  <w:divBdr>
                    <w:top w:val="none" w:sz="0" w:space="0" w:color="auto"/>
                    <w:left w:val="none" w:sz="0" w:space="0" w:color="auto"/>
                    <w:bottom w:val="none" w:sz="0" w:space="0" w:color="auto"/>
                    <w:right w:val="none" w:sz="0" w:space="0" w:color="auto"/>
                  </w:divBdr>
                </w:div>
                <w:div w:id="1285651469">
                  <w:marLeft w:val="480"/>
                  <w:marRight w:val="0"/>
                  <w:marTop w:val="0"/>
                  <w:marBottom w:val="0"/>
                  <w:divBdr>
                    <w:top w:val="none" w:sz="0" w:space="0" w:color="auto"/>
                    <w:left w:val="none" w:sz="0" w:space="0" w:color="auto"/>
                    <w:bottom w:val="none" w:sz="0" w:space="0" w:color="auto"/>
                    <w:right w:val="none" w:sz="0" w:space="0" w:color="auto"/>
                  </w:divBdr>
                </w:div>
                <w:div w:id="568199086">
                  <w:marLeft w:val="480"/>
                  <w:marRight w:val="0"/>
                  <w:marTop w:val="0"/>
                  <w:marBottom w:val="0"/>
                  <w:divBdr>
                    <w:top w:val="none" w:sz="0" w:space="0" w:color="auto"/>
                    <w:left w:val="none" w:sz="0" w:space="0" w:color="auto"/>
                    <w:bottom w:val="none" w:sz="0" w:space="0" w:color="auto"/>
                    <w:right w:val="none" w:sz="0" w:space="0" w:color="auto"/>
                  </w:divBdr>
                </w:div>
                <w:div w:id="826677530">
                  <w:marLeft w:val="480"/>
                  <w:marRight w:val="0"/>
                  <w:marTop w:val="0"/>
                  <w:marBottom w:val="0"/>
                  <w:divBdr>
                    <w:top w:val="none" w:sz="0" w:space="0" w:color="auto"/>
                    <w:left w:val="none" w:sz="0" w:space="0" w:color="auto"/>
                    <w:bottom w:val="none" w:sz="0" w:space="0" w:color="auto"/>
                    <w:right w:val="none" w:sz="0" w:space="0" w:color="auto"/>
                  </w:divBdr>
                </w:div>
                <w:div w:id="409427321">
                  <w:marLeft w:val="480"/>
                  <w:marRight w:val="0"/>
                  <w:marTop w:val="0"/>
                  <w:marBottom w:val="0"/>
                  <w:divBdr>
                    <w:top w:val="none" w:sz="0" w:space="0" w:color="auto"/>
                    <w:left w:val="none" w:sz="0" w:space="0" w:color="auto"/>
                    <w:bottom w:val="none" w:sz="0" w:space="0" w:color="auto"/>
                    <w:right w:val="none" w:sz="0" w:space="0" w:color="auto"/>
                  </w:divBdr>
                </w:div>
                <w:div w:id="186022974">
                  <w:marLeft w:val="480"/>
                  <w:marRight w:val="0"/>
                  <w:marTop w:val="0"/>
                  <w:marBottom w:val="0"/>
                  <w:divBdr>
                    <w:top w:val="none" w:sz="0" w:space="0" w:color="auto"/>
                    <w:left w:val="none" w:sz="0" w:space="0" w:color="auto"/>
                    <w:bottom w:val="none" w:sz="0" w:space="0" w:color="auto"/>
                    <w:right w:val="none" w:sz="0" w:space="0" w:color="auto"/>
                  </w:divBdr>
                </w:div>
                <w:div w:id="44454562">
                  <w:marLeft w:val="480"/>
                  <w:marRight w:val="0"/>
                  <w:marTop w:val="0"/>
                  <w:marBottom w:val="0"/>
                  <w:divBdr>
                    <w:top w:val="none" w:sz="0" w:space="0" w:color="auto"/>
                    <w:left w:val="none" w:sz="0" w:space="0" w:color="auto"/>
                    <w:bottom w:val="none" w:sz="0" w:space="0" w:color="auto"/>
                    <w:right w:val="none" w:sz="0" w:space="0" w:color="auto"/>
                  </w:divBdr>
                </w:div>
                <w:div w:id="958610464">
                  <w:marLeft w:val="480"/>
                  <w:marRight w:val="0"/>
                  <w:marTop w:val="0"/>
                  <w:marBottom w:val="0"/>
                  <w:divBdr>
                    <w:top w:val="none" w:sz="0" w:space="0" w:color="auto"/>
                    <w:left w:val="none" w:sz="0" w:space="0" w:color="auto"/>
                    <w:bottom w:val="none" w:sz="0" w:space="0" w:color="auto"/>
                    <w:right w:val="none" w:sz="0" w:space="0" w:color="auto"/>
                  </w:divBdr>
                </w:div>
                <w:div w:id="924073193">
                  <w:marLeft w:val="480"/>
                  <w:marRight w:val="0"/>
                  <w:marTop w:val="0"/>
                  <w:marBottom w:val="0"/>
                  <w:divBdr>
                    <w:top w:val="none" w:sz="0" w:space="0" w:color="auto"/>
                    <w:left w:val="none" w:sz="0" w:space="0" w:color="auto"/>
                    <w:bottom w:val="none" w:sz="0" w:space="0" w:color="auto"/>
                    <w:right w:val="none" w:sz="0" w:space="0" w:color="auto"/>
                  </w:divBdr>
                </w:div>
                <w:div w:id="1135565024">
                  <w:marLeft w:val="480"/>
                  <w:marRight w:val="0"/>
                  <w:marTop w:val="0"/>
                  <w:marBottom w:val="0"/>
                  <w:divBdr>
                    <w:top w:val="none" w:sz="0" w:space="0" w:color="auto"/>
                    <w:left w:val="none" w:sz="0" w:space="0" w:color="auto"/>
                    <w:bottom w:val="none" w:sz="0" w:space="0" w:color="auto"/>
                    <w:right w:val="none" w:sz="0" w:space="0" w:color="auto"/>
                  </w:divBdr>
                </w:div>
                <w:div w:id="914976899">
                  <w:marLeft w:val="480"/>
                  <w:marRight w:val="0"/>
                  <w:marTop w:val="0"/>
                  <w:marBottom w:val="0"/>
                  <w:divBdr>
                    <w:top w:val="none" w:sz="0" w:space="0" w:color="auto"/>
                    <w:left w:val="none" w:sz="0" w:space="0" w:color="auto"/>
                    <w:bottom w:val="none" w:sz="0" w:space="0" w:color="auto"/>
                    <w:right w:val="none" w:sz="0" w:space="0" w:color="auto"/>
                  </w:divBdr>
                </w:div>
                <w:div w:id="1985354398">
                  <w:marLeft w:val="480"/>
                  <w:marRight w:val="0"/>
                  <w:marTop w:val="0"/>
                  <w:marBottom w:val="0"/>
                  <w:divBdr>
                    <w:top w:val="none" w:sz="0" w:space="0" w:color="auto"/>
                    <w:left w:val="none" w:sz="0" w:space="0" w:color="auto"/>
                    <w:bottom w:val="none" w:sz="0" w:space="0" w:color="auto"/>
                    <w:right w:val="none" w:sz="0" w:space="0" w:color="auto"/>
                  </w:divBdr>
                </w:div>
                <w:div w:id="1069884655">
                  <w:marLeft w:val="480"/>
                  <w:marRight w:val="0"/>
                  <w:marTop w:val="0"/>
                  <w:marBottom w:val="0"/>
                  <w:divBdr>
                    <w:top w:val="none" w:sz="0" w:space="0" w:color="auto"/>
                    <w:left w:val="none" w:sz="0" w:space="0" w:color="auto"/>
                    <w:bottom w:val="none" w:sz="0" w:space="0" w:color="auto"/>
                    <w:right w:val="none" w:sz="0" w:space="0" w:color="auto"/>
                  </w:divBdr>
                </w:div>
                <w:div w:id="1861118702">
                  <w:marLeft w:val="480"/>
                  <w:marRight w:val="0"/>
                  <w:marTop w:val="0"/>
                  <w:marBottom w:val="0"/>
                  <w:divBdr>
                    <w:top w:val="none" w:sz="0" w:space="0" w:color="auto"/>
                    <w:left w:val="none" w:sz="0" w:space="0" w:color="auto"/>
                    <w:bottom w:val="none" w:sz="0" w:space="0" w:color="auto"/>
                    <w:right w:val="none" w:sz="0" w:space="0" w:color="auto"/>
                  </w:divBdr>
                </w:div>
                <w:div w:id="1101410586">
                  <w:marLeft w:val="480"/>
                  <w:marRight w:val="0"/>
                  <w:marTop w:val="0"/>
                  <w:marBottom w:val="0"/>
                  <w:divBdr>
                    <w:top w:val="none" w:sz="0" w:space="0" w:color="auto"/>
                    <w:left w:val="none" w:sz="0" w:space="0" w:color="auto"/>
                    <w:bottom w:val="none" w:sz="0" w:space="0" w:color="auto"/>
                    <w:right w:val="none" w:sz="0" w:space="0" w:color="auto"/>
                  </w:divBdr>
                </w:div>
                <w:div w:id="1119180804">
                  <w:marLeft w:val="480"/>
                  <w:marRight w:val="0"/>
                  <w:marTop w:val="0"/>
                  <w:marBottom w:val="0"/>
                  <w:divBdr>
                    <w:top w:val="none" w:sz="0" w:space="0" w:color="auto"/>
                    <w:left w:val="none" w:sz="0" w:space="0" w:color="auto"/>
                    <w:bottom w:val="none" w:sz="0" w:space="0" w:color="auto"/>
                    <w:right w:val="none" w:sz="0" w:space="0" w:color="auto"/>
                  </w:divBdr>
                </w:div>
                <w:div w:id="651906459">
                  <w:marLeft w:val="480"/>
                  <w:marRight w:val="0"/>
                  <w:marTop w:val="0"/>
                  <w:marBottom w:val="0"/>
                  <w:divBdr>
                    <w:top w:val="none" w:sz="0" w:space="0" w:color="auto"/>
                    <w:left w:val="none" w:sz="0" w:space="0" w:color="auto"/>
                    <w:bottom w:val="none" w:sz="0" w:space="0" w:color="auto"/>
                    <w:right w:val="none" w:sz="0" w:space="0" w:color="auto"/>
                  </w:divBdr>
                </w:div>
                <w:div w:id="1264723383">
                  <w:marLeft w:val="480"/>
                  <w:marRight w:val="0"/>
                  <w:marTop w:val="0"/>
                  <w:marBottom w:val="0"/>
                  <w:divBdr>
                    <w:top w:val="none" w:sz="0" w:space="0" w:color="auto"/>
                    <w:left w:val="none" w:sz="0" w:space="0" w:color="auto"/>
                    <w:bottom w:val="none" w:sz="0" w:space="0" w:color="auto"/>
                    <w:right w:val="none" w:sz="0" w:space="0" w:color="auto"/>
                  </w:divBdr>
                </w:div>
                <w:div w:id="1818640648">
                  <w:marLeft w:val="480"/>
                  <w:marRight w:val="0"/>
                  <w:marTop w:val="0"/>
                  <w:marBottom w:val="0"/>
                  <w:divBdr>
                    <w:top w:val="none" w:sz="0" w:space="0" w:color="auto"/>
                    <w:left w:val="none" w:sz="0" w:space="0" w:color="auto"/>
                    <w:bottom w:val="none" w:sz="0" w:space="0" w:color="auto"/>
                    <w:right w:val="none" w:sz="0" w:space="0" w:color="auto"/>
                  </w:divBdr>
                </w:div>
                <w:div w:id="1760906108">
                  <w:marLeft w:val="480"/>
                  <w:marRight w:val="0"/>
                  <w:marTop w:val="0"/>
                  <w:marBottom w:val="0"/>
                  <w:divBdr>
                    <w:top w:val="none" w:sz="0" w:space="0" w:color="auto"/>
                    <w:left w:val="none" w:sz="0" w:space="0" w:color="auto"/>
                    <w:bottom w:val="none" w:sz="0" w:space="0" w:color="auto"/>
                    <w:right w:val="none" w:sz="0" w:space="0" w:color="auto"/>
                  </w:divBdr>
                </w:div>
              </w:divsChild>
            </w:div>
            <w:div w:id="716784108">
              <w:marLeft w:val="0"/>
              <w:marRight w:val="0"/>
              <w:marTop w:val="0"/>
              <w:marBottom w:val="0"/>
              <w:divBdr>
                <w:top w:val="none" w:sz="0" w:space="0" w:color="auto"/>
                <w:left w:val="none" w:sz="0" w:space="0" w:color="auto"/>
                <w:bottom w:val="none" w:sz="0" w:space="0" w:color="auto"/>
                <w:right w:val="none" w:sz="0" w:space="0" w:color="auto"/>
              </w:divBdr>
              <w:divsChild>
                <w:div w:id="1252159969">
                  <w:marLeft w:val="480"/>
                  <w:marRight w:val="0"/>
                  <w:marTop w:val="0"/>
                  <w:marBottom w:val="0"/>
                  <w:divBdr>
                    <w:top w:val="none" w:sz="0" w:space="0" w:color="auto"/>
                    <w:left w:val="none" w:sz="0" w:space="0" w:color="auto"/>
                    <w:bottom w:val="none" w:sz="0" w:space="0" w:color="auto"/>
                    <w:right w:val="none" w:sz="0" w:space="0" w:color="auto"/>
                  </w:divBdr>
                </w:div>
                <w:div w:id="1759326436">
                  <w:marLeft w:val="480"/>
                  <w:marRight w:val="0"/>
                  <w:marTop w:val="0"/>
                  <w:marBottom w:val="0"/>
                  <w:divBdr>
                    <w:top w:val="none" w:sz="0" w:space="0" w:color="auto"/>
                    <w:left w:val="none" w:sz="0" w:space="0" w:color="auto"/>
                    <w:bottom w:val="none" w:sz="0" w:space="0" w:color="auto"/>
                    <w:right w:val="none" w:sz="0" w:space="0" w:color="auto"/>
                  </w:divBdr>
                </w:div>
                <w:div w:id="654141119">
                  <w:marLeft w:val="480"/>
                  <w:marRight w:val="0"/>
                  <w:marTop w:val="0"/>
                  <w:marBottom w:val="0"/>
                  <w:divBdr>
                    <w:top w:val="none" w:sz="0" w:space="0" w:color="auto"/>
                    <w:left w:val="none" w:sz="0" w:space="0" w:color="auto"/>
                    <w:bottom w:val="none" w:sz="0" w:space="0" w:color="auto"/>
                    <w:right w:val="none" w:sz="0" w:space="0" w:color="auto"/>
                  </w:divBdr>
                </w:div>
                <w:div w:id="1435246941">
                  <w:marLeft w:val="480"/>
                  <w:marRight w:val="0"/>
                  <w:marTop w:val="0"/>
                  <w:marBottom w:val="0"/>
                  <w:divBdr>
                    <w:top w:val="none" w:sz="0" w:space="0" w:color="auto"/>
                    <w:left w:val="none" w:sz="0" w:space="0" w:color="auto"/>
                    <w:bottom w:val="none" w:sz="0" w:space="0" w:color="auto"/>
                    <w:right w:val="none" w:sz="0" w:space="0" w:color="auto"/>
                  </w:divBdr>
                </w:div>
                <w:div w:id="220018303">
                  <w:marLeft w:val="480"/>
                  <w:marRight w:val="0"/>
                  <w:marTop w:val="0"/>
                  <w:marBottom w:val="0"/>
                  <w:divBdr>
                    <w:top w:val="none" w:sz="0" w:space="0" w:color="auto"/>
                    <w:left w:val="none" w:sz="0" w:space="0" w:color="auto"/>
                    <w:bottom w:val="none" w:sz="0" w:space="0" w:color="auto"/>
                    <w:right w:val="none" w:sz="0" w:space="0" w:color="auto"/>
                  </w:divBdr>
                </w:div>
                <w:div w:id="1075854382">
                  <w:marLeft w:val="480"/>
                  <w:marRight w:val="0"/>
                  <w:marTop w:val="0"/>
                  <w:marBottom w:val="0"/>
                  <w:divBdr>
                    <w:top w:val="none" w:sz="0" w:space="0" w:color="auto"/>
                    <w:left w:val="none" w:sz="0" w:space="0" w:color="auto"/>
                    <w:bottom w:val="none" w:sz="0" w:space="0" w:color="auto"/>
                    <w:right w:val="none" w:sz="0" w:space="0" w:color="auto"/>
                  </w:divBdr>
                </w:div>
                <w:div w:id="943541354">
                  <w:marLeft w:val="480"/>
                  <w:marRight w:val="0"/>
                  <w:marTop w:val="0"/>
                  <w:marBottom w:val="0"/>
                  <w:divBdr>
                    <w:top w:val="none" w:sz="0" w:space="0" w:color="auto"/>
                    <w:left w:val="none" w:sz="0" w:space="0" w:color="auto"/>
                    <w:bottom w:val="none" w:sz="0" w:space="0" w:color="auto"/>
                    <w:right w:val="none" w:sz="0" w:space="0" w:color="auto"/>
                  </w:divBdr>
                </w:div>
                <w:div w:id="344333149">
                  <w:marLeft w:val="480"/>
                  <w:marRight w:val="0"/>
                  <w:marTop w:val="0"/>
                  <w:marBottom w:val="0"/>
                  <w:divBdr>
                    <w:top w:val="none" w:sz="0" w:space="0" w:color="auto"/>
                    <w:left w:val="none" w:sz="0" w:space="0" w:color="auto"/>
                    <w:bottom w:val="none" w:sz="0" w:space="0" w:color="auto"/>
                    <w:right w:val="none" w:sz="0" w:space="0" w:color="auto"/>
                  </w:divBdr>
                </w:div>
                <w:div w:id="1193542881">
                  <w:marLeft w:val="480"/>
                  <w:marRight w:val="0"/>
                  <w:marTop w:val="0"/>
                  <w:marBottom w:val="0"/>
                  <w:divBdr>
                    <w:top w:val="none" w:sz="0" w:space="0" w:color="auto"/>
                    <w:left w:val="none" w:sz="0" w:space="0" w:color="auto"/>
                    <w:bottom w:val="none" w:sz="0" w:space="0" w:color="auto"/>
                    <w:right w:val="none" w:sz="0" w:space="0" w:color="auto"/>
                  </w:divBdr>
                </w:div>
                <w:div w:id="707099925">
                  <w:marLeft w:val="480"/>
                  <w:marRight w:val="0"/>
                  <w:marTop w:val="0"/>
                  <w:marBottom w:val="0"/>
                  <w:divBdr>
                    <w:top w:val="none" w:sz="0" w:space="0" w:color="auto"/>
                    <w:left w:val="none" w:sz="0" w:space="0" w:color="auto"/>
                    <w:bottom w:val="none" w:sz="0" w:space="0" w:color="auto"/>
                    <w:right w:val="none" w:sz="0" w:space="0" w:color="auto"/>
                  </w:divBdr>
                </w:div>
                <w:div w:id="1204517264">
                  <w:marLeft w:val="480"/>
                  <w:marRight w:val="0"/>
                  <w:marTop w:val="0"/>
                  <w:marBottom w:val="0"/>
                  <w:divBdr>
                    <w:top w:val="none" w:sz="0" w:space="0" w:color="auto"/>
                    <w:left w:val="none" w:sz="0" w:space="0" w:color="auto"/>
                    <w:bottom w:val="none" w:sz="0" w:space="0" w:color="auto"/>
                    <w:right w:val="none" w:sz="0" w:space="0" w:color="auto"/>
                  </w:divBdr>
                </w:div>
                <w:div w:id="771895999">
                  <w:marLeft w:val="480"/>
                  <w:marRight w:val="0"/>
                  <w:marTop w:val="0"/>
                  <w:marBottom w:val="0"/>
                  <w:divBdr>
                    <w:top w:val="none" w:sz="0" w:space="0" w:color="auto"/>
                    <w:left w:val="none" w:sz="0" w:space="0" w:color="auto"/>
                    <w:bottom w:val="none" w:sz="0" w:space="0" w:color="auto"/>
                    <w:right w:val="none" w:sz="0" w:space="0" w:color="auto"/>
                  </w:divBdr>
                </w:div>
                <w:div w:id="1564411535">
                  <w:marLeft w:val="480"/>
                  <w:marRight w:val="0"/>
                  <w:marTop w:val="0"/>
                  <w:marBottom w:val="0"/>
                  <w:divBdr>
                    <w:top w:val="none" w:sz="0" w:space="0" w:color="auto"/>
                    <w:left w:val="none" w:sz="0" w:space="0" w:color="auto"/>
                    <w:bottom w:val="none" w:sz="0" w:space="0" w:color="auto"/>
                    <w:right w:val="none" w:sz="0" w:space="0" w:color="auto"/>
                  </w:divBdr>
                </w:div>
                <w:div w:id="319650554">
                  <w:marLeft w:val="480"/>
                  <w:marRight w:val="0"/>
                  <w:marTop w:val="0"/>
                  <w:marBottom w:val="0"/>
                  <w:divBdr>
                    <w:top w:val="none" w:sz="0" w:space="0" w:color="auto"/>
                    <w:left w:val="none" w:sz="0" w:space="0" w:color="auto"/>
                    <w:bottom w:val="none" w:sz="0" w:space="0" w:color="auto"/>
                    <w:right w:val="none" w:sz="0" w:space="0" w:color="auto"/>
                  </w:divBdr>
                </w:div>
                <w:div w:id="2025327289">
                  <w:marLeft w:val="480"/>
                  <w:marRight w:val="0"/>
                  <w:marTop w:val="0"/>
                  <w:marBottom w:val="0"/>
                  <w:divBdr>
                    <w:top w:val="none" w:sz="0" w:space="0" w:color="auto"/>
                    <w:left w:val="none" w:sz="0" w:space="0" w:color="auto"/>
                    <w:bottom w:val="none" w:sz="0" w:space="0" w:color="auto"/>
                    <w:right w:val="none" w:sz="0" w:space="0" w:color="auto"/>
                  </w:divBdr>
                </w:div>
                <w:div w:id="1665351700">
                  <w:marLeft w:val="480"/>
                  <w:marRight w:val="0"/>
                  <w:marTop w:val="0"/>
                  <w:marBottom w:val="0"/>
                  <w:divBdr>
                    <w:top w:val="none" w:sz="0" w:space="0" w:color="auto"/>
                    <w:left w:val="none" w:sz="0" w:space="0" w:color="auto"/>
                    <w:bottom w:val="none" w:sz="0" w:space="0" w:color="auto"/>
                    <w:right w:val="none" w:sz="0" w:space="0" w:color="auto"/>
                  </w:divBdr>
                </w:div>
                <w:div w:id="1207914802">
                  <w:marLeft w:val="480"/>
                  <w:marRight w:val="0"/>
                  <w:marTop w:val="0"/>
                  <w:marBottom w:val="0"/>
                  <w:divBdr>
                    <w:top w:val="none" w:sz="0" w:space="0" w:color="auto"/>
                    <w:left w:val="none" w:sz="0" w:space="0" w:color="auto"/>
                    <w:bottom w:val="none" w:sz="0" w:space="0" w:color="auto"/>
                    <w:right w:val="none" w:sz="0" w:space="0" w:color="auto"/>
                  </w:divBdr>
                </w:div>
                <w:div w:id="51851237">
                  <w:marLeft w:val="480"/>
                  <w:marRight w:val="0"/>
                  <w:marTop w:val="0"/>
                  <w:marBottom w:val="0"/>
                  <w:divBdr>
                    <w:top w:val="none" w:sz="0" w:space="0" w:color="auto"/>
                    <w:left w:val="none" w:sz="0" w:space="0" w:color="auto"/>
                    <w:bottom w:val="none" w:sz="0" w:space="0" w:color="auto"/>
                    <w:right w:val="none" w:sz="0" w:space="0" w:color="auto"/>
                  </w:divBdr>
                </w:div>
                <w:div w:id="1743603930">
                  <w:marLeft w:val="480"/>
                  <w:marRight w:val="0"/>
                  <w:marTop w:val="0"/>
                  <w:marBottom w:val="0"/>
                  <w:divBdr>
                    <w:top w:val="none" w:sz="0" w:space="0" w:color="auto"/>
                    <w:left w:val="none" w:sz="0" w:space="0" w:color="auto"/>
                    <w:bottom w:val="none" w:sz="0" w:space="0" w:color="auto"/>
                    <w:right w:val="none" w:sz="0" w:space="0" w:color="auto"/>
                  </w:divBdr>
                </w:div>
                <w:div w:id="1590695930">
                  <w:marLeft w:val="480"/>
                  <w:marRight w:val="0"/>
                  <w:marTop w:val="0"/>
                  <w:marBottom w:val="0"/>
                  <w:divBdr>
                    <w:top w:val="none" w:sz="0" w:space="0" w:color="auto"/>
                    <w:left w:val="none" w:sz="0" w:space="0" w:color="auto"/>
                    <w:bottom w:val="none" w:sz="0" w:space="0" w:color="auto"/>
                    <w:right w:val="none" w:sz="0" w:space="0" w:color="auto"/>
                  </w:divBdr>
                </w:div>
                <w:div w:id="1308124084">
                  <w:marLeft w:val="480"/>
                  <w:marRight w:val="0"/>
                  <w:marTop w:val="0"/>
                  <w:marBottom w:val="0"/>
                  <w:divBdr>
                    <w:top w:val="none" w:sz="0" w:space="0" w:color="auto"/>
                    <w:left w:val="none" w:sz="0" w:space="0" w:color="auto"/>
                    <w:bottom w:val="none" w:sz="0" w:space="0" w:color="auto"/>
                    <w:right w:val="none" w:sz="0" w:space="0" w:color="auto"/>
                  </w:divBdr>
                </w:div>
                <w:div w:id="286550627">
                  <w:marLeft w:val="480"/>
                  <w:marRight w:val="0"/>
                  <w:marTop w:val="0"/>
                  <w:marBottom w:val="0"/>
                  <w:divBdr>
                    <w:top w:val="none" w:sz="0" w:space="0" w:color="auto"/>
                    <w:left w:val="none" w:sz="0" w:space="0" w:color="auto"/>
                    <w:bottom w:val="none" w:sz="0" w:space="0" w:color="auto"/>
                    <w:right w:val="none" w:sz="0" w:space="0" w:color="auto"/>
                  </w:divBdr>
                </w:div>
                <w:div w:id="1960988351">
                  <w:marLeft w:val="480"/>
                  <w:marRight w:val="0"/>
                  <w:marTop w:val="0"/>
                  <w:marBottom w:val="0"/>
                  <w:divBdr>
                    <w:top w:val="none" w:sz="0" w:space="0" w:color="auto"/>
                    <w:left w:val="none" w:sz="0" w:space="0" w:color="auto"/>
                    <w:bottom w:val="none" w:sz="0" w:space="0" w:color="auto"/>
                    <w:right w:val="none" w:sz="0" w:space="0" w:color="auto"/>
                  </w:divBdr>
                </w:div>
                <w:div w:id="102575788">
                  <w:marLeft w:val="480"/>
                  <w:marRight w:val="0"/>
                  <w:marTop w:val="0"/>
                  <w:marBottom w:val="0"/>
                  <w:divBdr>
                    <w:top w:val="none" w:sz="0" w:space="0" w:color="auto"/>
                    <w:left w:val="none" w:sz="0" w:space="0" w:color="auto"/>
                    <w:bottom w:val="none" w:sz="0" w:space="0" w:color="auto"/>
                    <w:right w:val="none" w:sz="0" w:space="0" w:color="auto"/>
                  </w:divBdr>
                </w:div>
                <w:div w:id="285310867">
                  <w:marLeft w:val="480"/>
                  <w:marRight w:val="0"/>
                  <w:marTop w:val="0"/>
                  <w:marBottom w:val="0"/>
                  <w:divBdr>
                    <w:top w:val="none" w:sz="0" w:space="0" w:color="auto"/>
                    <w:left w:val="none" w:sz="0" w:space="0" w:color="auto"/>
                    <w:bottom w:val="none" w:sz="0" w:space="0" w:color="auto"/>
                    <w:right w:val="none" w:sz="0" w:space="0" w:color="auto"/>
                  </w:divBdr>
                </w:div>
                <w:div w:id="1457985971">
                  <w:marLeft w:val="480"/>
                  <w:marRight w:val="0"/>
                  <w:marTop w:val="0"/>
                  <w:marBottom w:val="0"/>
                  <w:divBdr>
                    <w:top w:val="none" w:sz="0" w:space="0" w:color="auto"/>
                    <w:left w:val="none" w:sz="0" w:space="0" w:color="auto"/>
                    <w:bottom w:val="none" w:sz="0" w:space="0" w:color="auto"/>
                    <w:right w:val="none" w:sz="0" w:space="0" w:color="auto"/>
                  </w:divBdr>
                </w:div>
                <w:div w:id="1896313341">
                  <w:marLeft w:val="480"/>
                  <w:marRight w:val="0"/>
                  <w:marTop w:val="0"/>
                  <w:marBottom w:val="0"/>
                  <w:divBdr>
                    <w:top w:val="none" w:sz="0" w:space="0" w:color="auto"/>
                    <w:left w:val="none" w:sz="0" w:space="0" w:color="auto"/>
                    <w:bottom w:val="none" w:sz="0" w:space="0" w:color="auto"/>
                    <w:right w:val="none" w:sz="0" w:space="0" w:color="auto"/>
                  </w:divBdr>
                </w:div>
                <w:div w:id="494415388">
                  <w:marLeft w:val="480"/>
                  <w:marRight w:val="0"/>
                  <w:marTop w:val="0"/>
                  <w:marBottom w:val="0"/>
                  <w:divBdr>
                    <w:top w:val="none" w:sz="0" w:space="0" w:color="auto"/>
                    <w:left w:val="none" w:sz="0" w:space="0" w:color="auto"/>
                    <w:bottom w:val="none" w:sz="0" w:space="0" w:color="auto"/>
                    <w:right w:val="none" w:sz="0" w:space="0" w:color="auto"/>
                  </w:divBdr>
                </w:div>
                <w:div w:id="1834830245">
                  <w:marLeft w:val="480"/>
                  <w:marRight w:val="0"/>
                  <w:marTop w:val="0"/>
                  <w:marBottom w:val="0"/>
                  <w:divBdr>
                    <w:top w:val="none" w:sz="0" w:space="0" w:color="auto"/>
                    <w:left w:val="none" w:sz="0" w:space="0" w:color="auto"/>
                    <w:bottom w:val="none" w:sz="0" w:space="0" w:color="auto"/>
                    <w:right w:val="none" w:sz="0" w:space="0" w:color="auto"/>
                  </w:divBdr>
                </w:div>
                <w:div w:id="1481847880">
                  <w:marLeft w:val="480"/>
                  <w:marRight w:val="0"/>
                  <w:marTop w:val="0"/>
                  <w:marBottom w:val="0"/>
                  <w:divBdr>
                    <w:top w:val="none" w:sz="0" w:space="0" w:color="auto"/>
                    <w:left w:val="none" w:sz="0" w:space="0" w:color="auto"/>
                    <w:bottom w:val="none" w:sz="0" w:space="0" w:color="auto"/>
                    <w:right w:val="none" w:sz="0" w:space="0" w:color="auto"/>
                  </w:divBdr>
                </w:div>
                <w:div w:id="1488667774">
                  <w:marLeft w:val="480"/>
                  <w:marRight w:val="0"/>
                  <w:marTop w:val="0"/>
                  <w:marBottom w:val="0"/>
                  <w:divBdr>
                    <w:top w:val="none" w:sz="0" w:space="0" w:color="auto"/>
                    <w:left w:val="none" w:sz="0" w:space="0" w:color="auto"/>
                    <w:bottom w:val="none" w:sz="0" w:space="0" w:color="auto"/>
                    <w:right w:val="none" w:sz="0" w:space="0" w:color="auto"/>
                  </w:divBdr>
                </w:div>
                <w:div w:id="1012150465">
                  <w:marLeft w:val="480"/>
                  <w:marRight w:val="0"/>
                  <w:marTop w:val="0"/>
                  <w:marBottom w:val="0"/>
                  <w:divBdr>
                    <w:top w:val="none" w:sz="0" w:space="0" w:color="auto"/>
                    <w:left w:val="none" w:sz="0" w:space="0" w:color="auto"/>
                    <w:bottom w:val="none" w:sz="0" w:space="0" w:color="auto"/>
                    <w:right w:val="none" w:sz="0" w:space="0" w:color="auto"/>
                  </w:divBdr>
                </w:div>
                <w:div w:id="1840659498">
                  <w:marLeft w:val="480"/>
                  <w:marRight w:val="0"/>
                  <w:marTop w:val="0"/>
                  <w:marBottom w:val="0"/>
                  <w:divBdr>
                    <w:top w:val="none" w:sz="0" w:space="0" w:color="auto"/>
                    <w:left w:val="none" w:sz="0" w:space="0" w:color="auto"/>
                    <w:bottom w:val="none" w:sz="0" w:space="0" w:color="auto"/>
                    <w:right w:val="none" w:sz="0" w:space="0" w:color="auto"/>
                  </w:divBdr>
                </w:div>
              </w:divsChild>
            </w:div>
            <w:div w:id="1330714978">
              <w:marLeft w:val="0"/>
              <w:marRight w:val="0"/>
              <w:marTop w:val="0"/>
              <w:marBottom w:val="0"/>
              <w:divBdr>
                <w:top w:val="none" w:sz="0" w:space="0" w:color="auto"/>
                <w:left w:val="none" w:sz="0" w:space="0" w:color="auto"/>
                <w:bottom w:val="none" w:sz="0" w:space="0" w:color="auto"/>
                <w:right w:val="none" w:sz="0" w:space="0" w:color="auto"/>
              </w:divBdr>
              <w:divsChild>
                <w:div w:id="279458515">
                  <w:marLeft w:val="480"/>
                  <w:marRight w:val="0"/>
                  <w:marTop w:val="0"/>
                  <w:marBottom w:val="0"/>
                  <w:divBdr>
                    <w:top w:val="none" w:sz="0" w:space="0" w:color="auto"/>
                    <w:left w:val="none" w:sz="0" w:space="0" w:color="auto"/>
                    <w:bottom w:val="none" w:sz="0" w:space="0" w:color="auto"/>
                    <w:right w:val="none" w:sz="0" w:space="0" w:color="auto"/>
                  </w:divBdr>
                </w:div>
                <w:div w:id="1693722298">
                  <w:marLeft w:val="480"/>
                  <w:marRight w:val="0"/>
                  <w:marTop w:val="0"/>
                  <w:marBottom w:val="0"/>
                  <w:divBdr>
                    <w:top w:val="none" w:sz="0" w:space="0" w:color="auto"/>
                    <w:left w:val="none" w:sz="0" w:space="0" w:color="auto"/>
                    <w:bottom w:val="none" w:sz="0" w:space="0" w:color="auto"/>
                    <w:right w:val="none" w:sz="0" w:space="0" w:color="auto"/>
                  </w:divBdr>
                </w:div>
                <w:div w:id="1403723852">
                  <w:marLeft w:val="480"/>
                  <w:marRight w:val="0"/>
                  <w:marTop w:val="0"/>
                  <w:marBottom w:val="0"/>
                  <w:divBdr>
                    <w:top w:val="none" w:sz="0" w:space="0" w:color="auto"/>
                    <w:left w:val="none" w:sz="0" w:space="0" w:color="auto"/>
                    <w:bottom w:val="none" w:sz="0" w:space="0" w:color="auto"/>
                    <w:right w:val="none" w:sz="0" w:space="0" w:color="auto"/>
                  </w:divBdr>
                </w:div>
                <w:div w:id="645016291">
                  <w:marLeft w:val="480"/>
                  <w:marRight w:val="0"/>
                  <w:marTop w:val="0"/>
                  <w:marBottom w:val="0"/>
                  <w:divBdr>
                    <w:top w:val="none" w:sz="0" w:space="0" w:color="auto"/>
                    <w:left w:val="none" w:sz="0" w:space="0" w:color="auto"/>
                    <w:bottom w:val="none" w:sz="0" w:space="0" w:color="auto"/>
                    <w:right w:val="none" w:sz="0" w:space="0" w:color="auto"/>
                  </w:divBdr>
                </w:div>
                <w:div w:id="1607425676">
                  <w:marLeft w:val="480"/>
                  <w:marRight w:val="0"/>
                  <w:marTop w:val="0"/>
                  <w:marBottom w:val="0"/>
                  <w:divBdr>
                    <w:top w:val="none" w:sz="0" w:space="0" w:color="auto"/>
                    <w:left w:val="none" w:sz="0" w:space="0" w:color="auto"/>
                    <w:bottom w:val="none" w:sz="0" w:space="0" w:color="auto"/>
                    <w:right w:val="none" w:sz="0" w:space="0" w:color="auto"/>
                  </w:divBdr>
                </w:div>
                <w:div w:id="1136994442">
                  <w:marLeft w:val="480"/>
                  <w:marRight w:val="0"/>
                  <w:marTop w:val="0"/>
                  <w:marBottom w:val="0"/>
                  <w:divBdr>
                    <w:top w:val="none" w:sz="0" w:space="0" w:color="auto"/>
                    <w:left w:val="none" w:sz="0" w:space="0" w:color="auto"/>
                    <w:bottom w:val="none" w:sz="0" w:space="0" w:color="auto"/>
                    <w:right w:val="none" w:sz="0" w:space="0" w:color="auto"/>
                  </w:divBdr>
                </w:div>
                <w:div w:id="1014066027">
                  <w:marLeft w:val="480"/>
                  <w:marRight w:val="0"/>
                  <w:marTop w:val="0"/>
                  <w:marBottom w:val="0"/>
                  <w:divBdr>
                    <w:top w:val="none" w:sz="0" w:space="0" w:color="auto"/>
                    <w:left w:val="none" w:sz="0" w:space="0" w:color="auto"/>
                    <w:bottom w:val="none" w:sz="0" w:space="0" w:color="auto"/>
                    <w:right w:val="none" w:sz="0" w:space="0" w:color="auto"/>
                  </w:divBdr>
                </w:div>
                <w:div w:id="170608592">
                  <w:marLeft w:val="480"/>
                  <w:marRight w:val="0"/>
                  <w:marTop w:val="0"/>
                  <w:marBottom w:val="0"/>
                  <w:divBdr>
                    <w:top w:val="none" w:sz="0" w:space="0" w:color="auto"/>
                    <w:left w:val="none" w:sz="0" w:space="0" w:color="auto"/>
                    <w:bottom w:val="none" w:sz="0" w:space="0" w:color="auto"/>
                    <w:right w:val="none" w:sz="0" w:space="0" w:color="auto"/>
                  </w:divBdr>
                </w:div>
                <w:div w:id="302394213">
                  <w:marLeft w:val="480"/>
                  <w:marRight w:val="0"/>
                  <w:marTop w:val="0"/>
                  <w:marBottom w:val="0"/>
                  <w:divBdr>
                    <w:top w:val="none" w:sz="0" w:space="0" w:color="auto"/>
                    <w:left w:val="none" w:sz="0" w:space="0" w:color="auto"/>
                    <w:bottom w:val="none" w:sz="0" w:space="0" w:color="auto"/>
                    <w:right w:val="none" w:sz="0" w:space="0" w:color="auto"/>
                  </w:divBdr>
                </w:div>
                <w:div w:id="1756172871">
                  <w:marLeft w:val="480"/>
                  <w:marRight w:val="0"/>
                  <w:marTop w:val="0"/>
                  <w:marBottom w:val="0"/>
                  <w:divBdr>
                    <w:top w:val="none" w:sz="0" w:space="0" w:color="auto"/>
                    <w:left w:val="none" w:sz="0" w:space="0" w:color="auto"/>
                    <w:bottom w:val="none" w:sz="0" w:space="0" w:color="auto"/>
                    <w:right w:val="none" w:sz="0" w:space="0" w:color="auto"/>
                  </w:divBdr>
                </w:div>
                <w:div w:id="1116370268">
                  <w:marLeft w:val="480"/>
                  <w:marRight w:val="0"/>
                  <w:marTop w:val="0"/>
                  <w:marBottom w:val="0"/>
                  <w:divBdr>
                    <w:top w:val="none" w:sz="0" w:space="0" w:color="auto"/>
                    <w:left w:val="none" w:sz="0" w:space="0" w:color="auto"/>
                    <w:bottom w:val="none" w:sz="0" w:space="0" w:color="auto"/>
                    <w:right w:val="none" w:sz="0" w:space="0" w:color="auto"/>
                  </w:divBdr>
                </w:div>
                <w:div w:id="1693917646">
                  <w:marLeft w:val="480"/>
                  <w:marRight w:val="0"/>
                  <w:marTop w:val="0"/>
                  <w:marBottom w:val="0"/>
                  <w:divBdr>
                    <w:top w:val="none" w:sz="0" w:space="0" w:color="auto"/>
                    <w:left w:val="none" w:sz="0" w:space="0" w:color="auto"/>
                    <w:bottom w:val="none" w:sz="0" w:space="0" w:color="auto"/>
                    <w:right w:val="none" w:sz="0" w:space="0" w:color="auto"/>
                  </w:divBdr>
                </w:div>
                <w:div w:id="1674186416">
                  <w:marLeft w:val="480"/>
                  <w:marRight w:val="0"/>
                  <w:marTop w:val="0"/>
                  <w:marBottom w:val="0"/>
                  <w:divBdr>
                    <w:top w:val="none" w:sz="0" w:space="0" w:color="auto"/>
                    <w:left w:val="none" w:sz="0" w:space="0" w:color="auto"/>
                    <w:bottom w:val="none" w:sz="0" w:space="0" w:color="auto"/>
                    <w:right w:val="none" w:sz="0" w:space="0" w:color="auto"/>
                  </w:divBdr>
                </w:div>
                <w:div w:id="55320631">
                  <w:marLeft w:val="480"/>
                  <w:marRight w:val="0"/>
                  <w:marTop w:val="0"/>
                  <w:marBottom w:val="0"/>
                  <w:divBdr>
                    <w:top w:val="none" w:sz="0" w:space="0" w:color="auto"/>
                    <w:left w:val="none" w:sz="0" w:space="0" w:color="auto"/>
                    <w:bottom w:val="none" w:sz="0" w:space="0" w:color="auto"/>
                    <w:right w:val="none" w:sz="0" w:space="0" w:color="auto"/>
                  </w:divBdr>
                </w:div>
                <w:div w:id="1790203010">
                  <w:marLeft w:val="480"/>
                  <w:marRight w:val="0"/>
                  <w:marTop w:val="0"/>
                  <w:marBottom w:val="0"/>
                  <w:divBdr>
                    <w:top w:val="none" w:sz="0" w:space="0" w:color="auto"/>
                    <w:left w:val="none" w:sz="0" w:space="0" w:color="auto"/>
                    <w:bottom w:val="none" w:sz="0" w:space="0" w:color="auto"/>
                    <w:right w:val="none" w:sz="0" w:space="0" w:color="auto"/>
                  </w:divBdr>
                </w:div>
                <w:div w:id="753669078">
                  <w:marLeft w:val="480"/>
                  <w:marRight w:val="0"/>
                  <w:marTop w:val="0"/>
                  <w:marBottom w:val="0"/>
                  <w:divBdr>
                    <w:top w:val="none" w:sz="0" w:space="0" w:color="auto"/>
                    <w:left w:val="none" w:sz="0" w:space="0" w:color="auto"/>
                    <w:bottom w:val="none" w:sz="0" w:space="0" w:color="auto"/>
                    <w:right w:val="none" w:sz="0" w:space="0" w:color="auto"/>
                  </w:divBdr>
                </w:div>
                <w:div w:id="36203107">
                  <w:marLeft w:val="480"/>
                  <w:marRight w:val="0"/>
                  <w:marTop w:val="0"/>
                  <w:marBottom w:val="0"/>
                  <w:divBdr>
                    <w:top w:val="none" w:sz="0" w:space="0" w:color="auto"/>
                    <w:left w:val="none" w:sz="0" w:space="0" w:color="auto"/>
                    <w:bottom w:val="none" w:sz="0" w:space="0" w:color="auto"/>
                    <w:right w:val="none" w:sz="0" w:space="0" w:color="auto"/>
                  </w:divBdr>
                </w:div>
                <w:div w:id="236288400">
                  <w:marLeft w:val="480"/>
                  <w:marRight w:val="0"/>
                  <w:marTop w:val="0"/>
                  <w:marBottom w:val="0"/>
                  <w:divBdr>
                    <w:top w:val="none" w:sz="0" w:space="0" w:color="auto"/>
                    <w:left w:val="none" w:sz="0" w:space="0" w:color="auto"/>
                    <w:bottom w:val="none" w:sz="0" w:space="0" w:color="auto"/>
                    <w:right w:val="none" w:sz="0" w:space="0" w:color="auto"/>
                  </w:divBdr>
                </w:div>
                <w:div w:id="1068042970">
                  <w:marLeft w:val="480"/>
                  <w:marRight w:val="0"/>
                  <w:marTop w:val="0"/>
                  <w:marBottom w:val="0"/>
                  <w:divBdr>
                    <w:top w:val="none" w:sz="0" w:space="0" w:color="auto"/>
                    <w:left w:val="none" w:sz="0" w:space="0" w:color="auto"/>
                    <w:bottom w:val="none" w:sz="0" w:space="0" w:color="auto"/>
                    <w:right w:val="none" w:sz="0" w:space="0" w:color="auto"/>
                  </w:divBdr>
                </w:div>
                <w:div w:id="1523588759">
                  <w:marLeft w:val="480"/>
                  <w:marRight w:val="0"/>
                  <w:marTop w:val="0"/>
                  <w:marBottom w:val="0"/>
                  <w:divBdr>
                    <w:top w:val="none" w:sz="0" w:space="0" w:color="auto"/>
                    <w:left w:val="none" w:sz="0" w:space="0" w:color="auto"/>
                    <w:bottom w:val="none" w:sz="0" w:space="0" w:color="auto"/>
                    <w:right w:val="none" w:sz="0" w:space="0" w:color="auto"/>
                  </w:divBdr>
                </w:div>
                <w:div w:id="715008728">
                  <w:marLeft w:val="480"/>
                  <w:marRight w:val="0"/>
                  <w:marTop w:val="0"/>
                  <w:marBottom w:val="0"/>
                  <w:divBdr>
                    <w:top w:val="none" w:sz="0" w:space="0" w:color="auto"/>
                    <w:left w:val="none" w:sz="0" w:space="0" w:color="auto"/>
                    <w:bottom w:val="none" w:sz="0" w:space="0" w:color="auto"/>
                    <w:right w:val="none" w:sz="0" w:space="0" w:color="auto"/>
                  </w:divBdr>
                </w:div>
                <w:div w:id="715936063">
                  <w:marLeft w:val="480"/>
                  <w:marRight w:val="0"/>
                  <w:marTop w:val="0"/>
                  <w:marBottom w:val="0"/>
                  <w:divBdr>
                    <w:top w:val="none" w:sz="0" w:space="0" w:color="auto"/>
                    <w:left w:val="none" w:sz="0" w:space="0" w:color="auto"/>
                    <w:bottom w:val="none" w:sz="0" w:space="0" w:color="auto"/>
                    <w:right w:val="none" w:sz="0" w:space="0" w:color="auto"/>
                  </w:divBdr>
                </w:div>
                <w:div w:id="1963997465">
                  <w:marLeft w:val="480"/>
                  <w:marRight w:val="0"/>
                  <w:marTop w:val="0"/>
                  <w:marBottom w:val="0"/>
                  <w:divBdr>
                    <w:top w:val="none" w:sz="0" w:space="0" w:color="auto"/>
                    <w:left w:val="none" w:sz="0" w:space="0" w:color="auto"/>
                    <w:bottom w:val="none" w:sz="0" w:space="0" w:color="auto"/>
                    <w:right w:val="none" w:sz="0" w:space="0" w:color="auto"/>
                  </w:divBdr>
                </w:div>
                <w:div w:id="376244719">
                  <w:marLeft w:val="480"/>
                  <w:marRight w:val="0"/>
                  <w:marTop w:val="0"/>
                  <w:marBottom w:val="0"/>
                  <w:divBdr>
                    <w:top w:val="none" w:sz="0" w:space="0" w:color="auto"/>
                    <w:left w:val="none" w:sz="0" w:space="0" w:color="auto"/>
                    <w:bottom w:val="none" w:sz="0" w:space="0" w:color="auto"/>
                    <w:right w:val="none" w:sz="0" w:space="0" w:color="auto"/>
                  </w:divBdr>
                </w:div>
                <w:div w:id="467358429">
                  <w:marLeft w:val="480"/>
                  <w:marRight w:val="0"/>
                  <w:marTop w:val="0"/>
                  <w:marBottom w:val="0"/>
                  <w:divBdr>
                    <w:top w:val="none" w:sz="0" w:space="0" w:color="auto"/>
                    <w:left w:val="none" w:sz="0" w:space="0" w:color="auto"/>
                    <w:bottom w:val="none" w:sz="0" w:space="0" w:color="auto"/>
                    <w:right w:val="none" w:sz="0" w:space="0" w:color="auto"/>
                  </w:divBdr>
                </w:div>
                <w:div w:id="311719765">
                  <w:marLeft w:val="480"/>
                  <w:marRight w:val="0"/>
                  <w:marTop w:val="0"/>
                  <w:marBottom w:val="0"/>
                  <w:divBdr>
                    <w:top w:val="none" w:sz="0" w:space="0" w:color="auto"/>
                    <w:left w:val="none" w:sz="0" w:space="0" w:color="auto"/>
                    <w:bottom w:val="none" w:sz="0" w:space="0" w:color="auto"/>
                    <w:right w:val="none" w:sz="0" w:space="0" w:color="auto"/>
                  </w:divBdr>
                </w:div>
                <w:div w:id="405299422">
                  <w:marLeft w:val="480"/>
                  <w:marRight w:val="0"/>
                  <w:marTop w:val="0"/>
                  <w:marBottom w:val="0"/>
                  <w:divBdr>
                    <w:top w:val="none" w:sz="0" w:space="0" w:color="auto"/>
                    <w:left w:val="none" w:sz="0" w:space="0" w:color="auto"/>
                    <w:bottom w:val="none" w:sz="0" w:space="0" w:color="auto"/>
                    <w:right w:val="none" w:sz="0" w:space="0" w:color="auto"/>
                  </w:divBdr>
                </w:div>
                <w:div w:id="1257641307">
                  <w:marLeft w:val="480"/>
                  <w:marRight w:val="0"/>
                  <w:marTop w:val="0"/>
                  <w:marBottom w:val="0"/>
                  <w:divBdr>
                    <w:top w:val="none" w:sz="0" w:space="0" w:color="auto"/>
                    <w:left w:val="none" w:sz="0" w:space="0" w:color="auto"/>
                    <w:bottom w:val="none" w:sz="0" w:space="0" w:color="auto"/>
                    <w:right w:val="none" w:sz="0" w:space="0" w:color="auto"/>
                  </w:divBdr>
                </w:div>
                <w:div w:id="1461608769">
                  <w:marLeft w:val="480"/>
                  <w:marRight w:val="0"/>
                  <w:marTop w:val="0"/>
                  <w:marBottom w:val="0"/>
                  <w:divBdr>
                    <w:top w:val="none" w:sz="0" w:space="0" w:color="auto"/>
                    <w:left w:val="none" w:sz="0" w:space="0" w:color="auto"/>
                    <w:bottom w:val="none" w:sz="0" w:space="0" w:color="auto"/>
                    <w:right w:val="none" w:sz="0" w:space="0" w:color="auto"/>
                  </w:divBdr>
                </w:div>
                <w:div w:id="769473036">
                  <w:marLeft w:val="480"/>
                  <w:marRight w:val="0"/>
                  <w:marTop w:val="0"/>
                  <w:marBottom w:val="0"/>
                  <w:divBdr>
                    <w:top w:val="none" w:sz="0" w:space="0" w:color="auto"/>
                    <w:left w:val="none" w:sz="0" w:space="0" w:color="auto"/>
                    <w:bottom w:val="none" w:sz="0" w:space="0" w:color="auto"/>
                    <w:right w:val="none" w:sz="0" w:space="0" w:color="auto"/>
                  </w:divBdr>
                </w:div>
                <w:div w:id="1818257700">
                  <w:marLeft w:val="480"/>
                  <w:marRight w:val="0"/>
                  <w:marTop w:val="0"/>
                  <w:marBottom w:val="0"/>
                  <w:divBdr>
                    <w:top w:val="none" w:sz="0" w:space="0" w:color="auto"/>
                    <w:left w:val="none" w:sz="0" w:space="0" w:color="auto"/>
                    <w:bottom w:val="none" w:sz="0" w:space="0" w:color="auto"/>
                    <w:right w:val="none" w:sz="0" w:space="0" w:color="auto"/>
                  </w:divBdr>
                </w:div>
                <w:div w:id="790175579">
                  <w:marLeft w:val="480"/>
                  <w:marRight w:val="0"/>
                  <w:marTop w:val="0"/>
                  <w:marBottom w:val="0"/>
                  <w:divBdr>
                    <w:top w:val="none" w:sz="0" w:space="0" w:color="auto"/>
                    <w:left w:val="none" w:sz="0" w:space="0" w:color="auto"/>
                    <w:bottom w:val="none" w:sz="0" w:space="0" w:color="auto"/>
                    <w:right w:val="none" w:sz="0" w:space="0" w:color="auto"/>
                  </w:divBdr>
                </w:div>
                <w:div w:id="1756316068">
                  <w:marLeft w:val="480"/>
                  <w:marRight w:val="0"/>
                  <w:marTop w:val="0"/>
                  <w:marBottom w:val="0"/>
                  <w:divBdr>
                    <w:top w:val="none" w:sz="0" w:space="0" w:color="auto"/>
                    <w:left w:val="none" w:sz="0" w:space="0" w:color="auto"/>
                    <w:bottom w:val="none" w:sz="0" w:space="0" w:color="auto"/>
                    <w:right w:val="none" w:sz="0" w:space="0" w:color="auto"/>
                  </w:divBdr>
                </w:div>
              </w:divsChild>
            </w:div>
            <w:div w:id="664823869">
              <w:marLeft w:val="0"/>
              <w:marRight w:val="0"/>
              <w:marTop w:val="0"/>
              <w:marBottom w:val="0"/>
              <w:divBdr>
                <w:top w:val="none" w:sz="0" w:space="0" w:color="auto"/>
                <w:left w:val="none" w:sz="0" w:space="0" w:color="auto"/>
                <w:bottom w:val="none" w:sz="0" w:space="0" w:color="auto"/>
                <w:right w:val="none" w:sz="0" w:space="0" w:color="auto"/>
              </w:divBdr>
              <w:divsChild>
                <w:div w:id="1192955349">
                  <w:marLeft w:val="480"/>
                  <w:marRight w:val="0"/>
                  <w:marTop w:val="0"/>
                  <w:marBottom w:val="0"/>
                  <w:divBdr>
                    <w:top w:val="none" w:sz="0" w:space="0" w:color="auto"/>
                    <w:left w:val="none" w:sz="0" w:space="0" w:color="auto"/>
                    <w:bottom w:val="none" w:sz="0" w:space="0" w:color="auto"/>
                    <w:right w:val="none" w:sz="0" w:space="0" w:color="auto"/>
                  </w:divBdr>
                </w:div>
                <w:div w:id="593318172">
                  <w:marLeft w:val="480"/>
                  <w:marRight w:val="0"/>
                  <w:marTop w:val="0"/>
                  <w:marBottom w:val="0"/>
                  <w:divBdr>
                    <w:top w:val="none" w:sz="0" w:space="0" w:color="auto"/>
                    <w:left w:val="none" w:sz="0" w:space="0" w:color="auto"/>
                    <w:bottom w:val="none" w:sz="0" w:space="0" w:color="auto"/>
                    <w:right w:val="none" w:sz="0" w:space="0" w:color="auto"/>
                  </w:divBdr>
                </w:div>
                <w:div w:id="785077302">
                  <w:marLeft w:val="480"/>
                  <w:marRight w:val="0"/>
                  <w:marTop w:val="0"/>
                  <w:marBottom w:val="0"/>
                  <w:divBdr>
                    <w:top w:val="none" w:sz="0" w:space="0" w:color="auto"/>
                    <w:left w:val="none" w:sz="0" w:space="0" w:color="auto"/>
                    <w:bottom w:val="none" w:sz="0" w:space="0" w:color="auto"/>
                    <w:right w:val="none" w:sz="0" w:space="0" w:color="auto"/>
                  </w:divBdr>
                </w:div>
                <w:div w:id="963343775">
                  <w:marLeft w:val="480"/>
                  <w:marRight w:val="0"/>
                  <w:marTop w:val="0"/>
                  <w:marBottom w:val="0"/>
                  <w:divBdr>
                    <w:top w:val="none" w:sz="0" w:space="0" w:color="auto"/>
                    <w:left w:val="none" w:sz="0" w:space="0" w:color="auto"/>
                    <w:bottom w:val="none" w:sz="0" w:space="0" w:color="auto"/>
                    <w:right w:val="none" w:sz="0" w:space="0" w:color="auto"/>
                  </w:divBdr>
                </w:div>
                <w:div w:id="2018068670">
                  <w:marLeft w:val="480"/>
                  <w:marRight w:val="0"/>
                  <w:marTop w:val="0"/>
                  <w:marBottom w:val="0"/>
                  <w:divBdr>
                    <w:top w:val="none" w:sz="0" w:space="0" w:color="auto"/>
                    <w:left w:val="none" w:sz="0" w:space="0" w:color="auto"/>
                    <w:bottom w:val="none" w:sz="0" w:space="0" w:color="auto"/>
                    <w:right w:val="none" w:sz="0" w:space="0" w:color="auto"/>
                  </w:divBdr>
                </w:div>
                <w:div w:id="1012300643">
                  <w:marLeft w:val="480"/>
                  <w:marRight w:val="0"/>
                  <w:marTop w:val="0"/>
                  <w:marBottom w:val="0"/>
                  <w:divBdr>
                    <w:top w:val="none" w:sz="0" w:space="0" w:color="auto"/>
                    <w:left w:val="none" w:sz="0" w:space="0" w:color="auto"/>
                    <w:bottom w:val="none" w:sz="0" w:space="0" w:color="auto"/>
                    <w:right w:val="none" w:sz="0" w:space="0" w:color="auto"/>
                  </w:divBdr>
                </w:div>
                <w:div w:id="866869414">
                  <w:marLeft w:val="480"/>
                  <w:marRight w:val="0"/>
                  <w:marTop w:val="0"/>
                  <w:marBottom w:val="0"/>
                  <w:divBdr>
                    <w:top w:val="none" w:sz="0" w:space="0" w:color="auto"/>
                    <w:left w:val="none" w:sz="0" w:space="0" w:color="auto"/>
                    <w:bottom w:val="none" w:sz="0" w:space="0" w:color="auto"/>
                    <w:right w:val="none" w:sz="0" w:space="0" w:color="auto"/>
                  </w:divBdr>
                </w:div>
                <w:div w:id="1699694381">
                  <w:marLeft w:val="480"/>
                  <w:marRight w:val="0"/>
                  <w:marTop w:val="0"/>
                  <w:marBottom w:val="0"/>
                  <w:divBdr>
                    <w:top w:val="none" w:sz="0" w:space="0" w:color="auto"/>
                    <w:left w:val="none" w:sz="0" w:space="0" w:color="auto"/>
                    <w:bottom w:val="none" w:sz="0" w:space="0" w:color="auto"/>
                    <w:right w:val="none" w:sz="0" w:space="0" w:color="auto"/>
                  </w:divBdr>
                </w:div>
                <w:div w:id="458111896">
                  <w:marLeft w:val="480"/>
                  <w:marRight w:val="0"/>
                  <w:marTop w:val="0"/>
                  <w:marBottom w:val="0"/>
                  <w:divBdr>
                    <w:top w:val="none" w:sz="0" w:space="0" w:color="auto"/>
                    <w:left w:val="none" w:sz="0" w:space="0" w:color="auto"/>
                    <w:bottom w:val="none" w:sz="0" w:space="0" w:color="auto"/>
                    <w:right w:val="none" w:sz="0" w:space="0" w:color="auto"/>
                  </w:divBdr>
                </w:div>
                <w:div w:id="1113091877">
                  <w:marLeft w:val="480"/>
                  <w:marRight w:val="0"/>
                  <w:marTop w:val="0"/>
                  <w:marBottom w:val="0"/>
                  <w:divBdr>
                    <w:top w:val="none" w:sz="0" w:space="0" w:color="auto"/>
                    <w:left w:val="none" w:sz="0" w:space="0" w:color="auto"/>
                    <w:bottom w:val="none" w:sz="0" w:space="0" w:color="auto"/>
                    <w:right w:val="none" w:sz="0" w:space="0" w:color="auto"/>
                  </w:divBdr>
                </w:div>
                <w:div w:id="1955087615">
                  <w:marLeft w:val="480"/>
                  <w:marRight w:val="0"/>
                  <w:marTop w:val="0"/>
                  <w:marBottom w:val="0"/>
                  <w:divBdr>
                    <w:top w:val="none" w:sz="0" w:space="0" w:color="auto"/>
                    <w:left w:val="none" w:sz="0" w:space="0" w:color="auto"/>
                    <w:bottom w:val="none" w:sz="0" w:space="0" w:color="auto"/>
                    <w:right w:val="none" w:sz="0" w:space="0" w:color="auto"/>
                  </w:divBdr>
                </w:div>
                <w:div w:id="4022697">
                  <w:marLeft w:val="480"/>
                  <w:marRight w:val="0"/>
                  <w:marTop w:val="0"/>
                  <w:marBottom w:val="0"/>
                  <w:divBdr>
                    <w:top w:val="none" w:sz="0" w:space="0" w:color="auto"/>
                    <w:left w:val="none" w:sz="0" w:space="0" w:color="auto"/>
                    <w:bottom w:val="none" w:sz="0" w:space="0" w:color="auto"/>
                    <w:right w:val="none" w:sz="0" w:space="0" w:color="auto"/>
                  </w:divBdr>
                </w:div>
                <w:div w:id="938946979">
                  <w:marLeft w:val="480"/>
                  <w:marRight w:val="0"/>
                  <w:marTop w:val="0"/>
                  <w:marBottom w:val="0"/>
                  <w:divBdr>
                    <w:top w:val="none" w:sz="0" w:space="0" w:color="auto"/>
                    <w:left w:val="none" w:sz="0" w:space="0" w:color="auto"/>
                    <w:bottom w:val="none" w:sz="0" w:space="0" w:color="auto"/>
                    <w:right w:val="none" w:sz="0" w:space="0" w:color="auto"/>
                  </w:divBdr>
                </w:div>
                <w:div w:id="1450314864">
                  <w:marLeft w:val="480"/>
                  <w:marRight w:val="0"/>
                  <w:marTop w:val="0"/>
                  <w:marBottom w:val="0"/>
                  <w:divBdr>
                    <w:top w:val="none" w:sz="0" w:space="0" w:color="auto"/>
                    <w:left w:val="none" w:sz="0" w:space="0" w:color="auto"/>
                    <w:bottom w:val="none" w:sz="0" w:space="0" w:color="auto"/>
                    <w:right w:val="none" w:sz="0" w:space="0" w:color="auto"/>
                  </w:divBdr>
                </w:div>
                <w:div w:id="1078207684">
                  <w:marLeft w:val="480"/>
                  <w:marRight w:val="0"/>
                  <w:marTop w:val="0"/>
                  <w:marBottom w:val="0"/>
                  <w:divBdr>
                    <w:top w:val="none" w:sz="0" w:space="0" w:color="auto"/>
                    <w:left w:val="none" w:sz="0" w:space="0" w:color="auto"/>
                    <w:bottom w:val="none" w:sz="0" w:space="0" w:color="auto"/>
                    <w:right w:val="none" w:sz="0" w:space="0" w:color="auto"/>
                  </w:divBdr>
                </w:div>
                <w:div w:id="385959051">
                  <w:marLeft w:val="480"/>
                  <w:marRight w:val="0"/>
                  <w:marTop w:val="0"/>
                  <w:marBottom w:val="0"/>
                  <w:divBdr>
                    <w:top w:val="none" w:sz="0" w:space="0" w:color="auto"/>
                    <w:left w:val="none" w:sz="0" w:space="0" w:color="auto"/>
                    <w:bottom w:val="none" w:sz="0" w:space="0" w:color="auto"/>
                    <w:right w:val="none" w:sz="0" w:space="0" w:color="auto"/>
                  </w:divBdr>
                </w:div>
                <w:div w:id="646513208">
                  <w:marLeft w:val="480"/>
                  <w:marRight w:val="0"/>
                  <w:marTop w:val="0"/>
                  <w:marBottom w:val="0"/>
                  <w:divBdr>
                    <w:top w:val="none" w:sz="0" w:space="0" w:color="auto"/>
                    <w:left w:val="none" w:sz="0" w:space="0" w:color="auto"/>
                    <w:bottom w:val="none" w:sz="0" w:space="0" w:color="auto"/>
                    <w:right w:val="none" w:sz="0" w:space="0" w:color="auto"/>
                  </w:divBdr>
                </w:div>
                <w:div w:id="765804190">
                  <w:marLeft w:val="480"/>
                  <w:marRight w:val="0"/>
                  <w:marTop w:val="0"/>
                  <w:marBottom w:val="0"/>
                  <w:divBdr>
                    <w:top w:val="none" w:sz="0" w:space="0" w:color="auto"/>
                    <w:left w:val="none" w:sz="0" w:space="0" w:color="auto"/>
                    <w:bottom w:val="none" w:sz="0" w:space="0" w:color="auto"/>
                    <w:right w:val="none" w:sz="0" w:space="0" w:color="auto"/>
                  </w:divBdr>
                </w:div>
                <w:div w:id="1096559340">
                  <w:marLeft w:val="480"/>
                  <w:marRight w:val="0"/>
                  <w:marTop w:val="0"/>
                  <w:marBottom w:val="0"/>
                  <w:divBdr>
                    <w:top w:val="none" w:sz="0" w:space="0" w:color="auto"/>
                    <w:left w:val="none" w:sz="0" w:space="0" w:color="auto"/>
                    <w:bottom w:val="none" w:sz="0" w:space="0" w:color="auto"/>
                    <w:right w:val="none" w:sz="0" w:space="0" w:color="auto"/>
                  </w:divBdr>
                </w:div>
                <w:div w:id="943341223">
                  <w:marLeft w:val="480"/>
                  <w:marRight w:val="0"/>
                  <w:marTop w:val="0"/>
                  <w:marBottom w:val="0"/>
                  <w:divBdr>
                    <w:top w:val="none" w:sz="0" w:space="0" w:color="auto"/>
                    <w:left w:val="none" w:sz="0" w:space="0" w:color="auto"/>
                    <w:bottom w:val="none" w:sz="0" w:space="0" w:color="auto"/>
                    <w:right w:val="none" w:sz="0" w:space="0" w:color="auto"/>
                  </w:divBdr>
                </w:div>
                <w:div w:id="712118371">
                  <w:marLeft w:val="480"/>
                  <w:marRight w:val="0"/>
                  <w:marTop w:val="0"/>
                  <w:marBottom w:val="0"/>
                  <w:divBdr>
                    <w:top w:val="none" w:sz="0" w:space="0" w:color="auto"/>
                    <w:left w:val="none" w:sz="0" w:space="0" w:color="auto"/>
                    <w:bottom w:val="none" w:sz="0" w:space="0" w:color="auto"/>
                    <w:right w:val="none" w:sz="0" w:space="0" w:color="auto"/>
                  </w:divBdr>
                </w:div>
                <w:div w:id="702706294">
                  <w:marLeft w:val="480"/>
                  <w:marRight w:val="0"/>
                  <w:marTop w:val="0"/>
                  <w:marBottom w:val="0"/>
                  <w:divBdr>
                    <w:top w:val="none" w:sz="0" w:space="0" w:color="auto"/>
                    <w:left w:val="none" w:sz="0" w:space="0" w:color="auto"/>
                    <w:bottom w:val="none" w:sz="0" w:space="0" w:color="auto"/>
                    <w:right w:val="none" w:sz="0" w:space="0" w:color="auto"/>
                  </w:divBdr>
                </w:div>
                <w:div w:id="1301182664">
                  <w:marLeft w:val="480"/>
                  <w:marRight w:val="0"/>
                  <w:marTop w:val="0"/>
                  <w:marBottom w:val="0"/>
                  <w:divBdr>
                    <w:top w:val="none" w:sz="0" w:space="0" w:color="auto"/>
                    <w:left w:val="none" w:sz="0" w:space="0" w:color="auto"/>
                    <w:bottom w:val="none" w:sz="0" w:space="0" w:color="auto"/>
                    <w:right w:val="none" w:sz="0" w:space="0" w:color="auto"/>
                  </w:divBdr>
                </w:div>
                <w:div w:id="713577011">
                  <w:marLeft w:val="480"/>
                  <w:marRight w:val="0"/>
                  <w:marTop w:val="0"/>
                  <w:marBottom w:val="0"/>
                  <w:divBdr>
                    <w:top w:val="none" w:sz="0" w:space="0" w:color="auto"/>
                    <w:left w:val="none" w:sz="0" w:space="0" w:color="auto"/>
                    <w:bottom w:val="none" w:sz="0" w:space="0" w:color="auto"/>
                    <w:right w:val="none" w:sz="0" w:space="0" w:color="auto"/>
                  </w:divBdr>
                </w:div>
                <w:div w:id="401876181">
                  <w:marLeft w:val="480"/>
                  <w:marRight w:val="0"/>
                  <w:marTop w:val="0"/>
                  <w:marBottom w:val="0"/>
                  <w:divBdr>
                    <w:top w:val="none" w:sz="0" w:space="0" w:color="auto"/>
                    <w:left w:val="none" w:sz="0" w:space="0" w:color="auto"/>
                    <w:bottom w:val="none" w:sz="0" w:space="0" w:color="auto"/>
                    <w:right w:val="none" w:sz="0" w:space="0" w:color="auto"/>
                  </w:divBdr>
                </w:div>
                <w:div w:id="584345675">
                  <w:marLeft w:val="480"/>
                  <w:marRight w:val="0"/>
                  <w:marTop w:val="0"/>
                  <w:marBottom w:val="0"/>
                  <w:divBdr>
                    <w:top w:val="none" w:sz="0" w:space="0" w:color="auto"/>
                    <w:left w:val="none" w:sz="0" w:space="0" w:color="auto"/>
                    <w:bottom w:val="none" w:sz="0" w:space="0" w:color="auto"/>
                    <w:right w:val="none" w:sz="0" w:space="0" w:color="auto"/>
                  </w:divBdr>
                </w:div>
                <w:div w:id="553542751">
                  <w:marLeft w:val="480"/>
                  <w:marRight w:val="0"/>
                  <w:marTop w:val="0"/>
                  <w:marBottom w:val="0"/>
                  <w:divBdr>
                    <w:top w:val="none" w:sz="0" w:space="0" w:color="auto"/>
                    <w:left w:val="none" w:sz="0" w:space="0" w:color="auto"/>
                    <w:bottom w:val="none" w:sz="0" w:space="0" w:color="auto"/>
                    <w:right w:val="none" w:sz="0" w:space="0" w:color="auto"/>
                  </w:divBdr>
                </w:div>
                <w:div w:id="977805854">
                  <w:marLeft w:val="480"/>
                  <w:marRight w:val="0"/>
                  <w:marTop w:val="0"/>
                  <w:marBottom w:val="0"/>
                  <w:divBdr>
                    <w:top w:val="none" w:sz="0" w:space="0" w:color="auto"/>
                    <w:left w:val="none" w:sz="0" w:space="0" w:color="auto"/>
                    <w:bottom w:val="none" w:sz="0" w:space="0" w:color="auto"/>
                    <w:right w:val="none" w:sz="0" w:space="0" w:color="auto"/>
                  </w:divBdr>
                </w:div>
                <w:div w:id="1949700566">
                  <w:marLeft w:val="480"/>
                  <w:marRight w:val="0"/>
                  <w:marTop w:val="0"/>
                  <w:marBottom w:val="0"/>
                  <w:divBdr>
                    <w:top w:val="none" w:sz="0" w:space="0" w:color="auto"/>
                    <w:left w:val="none" w:sz="0" w:space="0" w:color="auto"/>
                    <w:bottom w:val="none" w:sz="0" w:space="0" w:color="auto"/>
                    <w:right w:val="none" w:sz="0" w:space="0" w:color="auto"/>
                  </w:divBdr>
                </w:div>
                <w:div w:id="1464075887">
                  <w:marLeft w:val="480"/>
                  <w:marRight w:val="0"/>
                  <w:marTop w:val="0"/>
                  <w:marBottom w:val="0"/>
                  <w:divBdr>
                    <w:top w:val="none" w:sz="0" w:space="0" w:color="auto"/>
                    <w:left w:val="none" w:sz="0" w:space="0" w:color="auto"/>
                    <w:bottom w:val="none" w:sz="0" w:space="0" w:color="auto"/>
                    <w:right w:val="none" w:sz="0" w:space="0" w:color="auto"/>
                  </w:divBdr>
                </w:div>
                <w:div w:id="1258636515">
                  <w:marLeft w:val="480"/>
                  <w:marRight w:val="0"/>
                  <w:marTop w:val="0"/>
                  <w:marBottom w:val="0"/>
                  <w:divBdr>
                    <w:top w:val="none" w:sz="0" w:space="0" w:color="auto"/>
                    <w:left w:val="none" w:sz="0" w:space="0" w:color="auto"/>
                    <w:bottom w:val="none" w:sz="0" w:space="0" w:color="auto"/>
                    <w:right w:val="none" w:sz="0" w:space="0" w:color="auto"/>
                  </w:divBdr>
                </w:div>
                <w:div w:id="1463301290">
                  <w:marLeft w:val="480"/>
                  <w:marRight w:val="0"/>
                  <w:marTop w:val="0"/>
                  <w:marBottom w:val="0"/>
                  <w:divBdr>
                    <w:top w:val="none" w:sz="0" w:space="0" w:color="auto"/>
                    <w:left w:val="none" w:sz="0" w:space="0" w:color="auto"/>
                    <w:bottom w:val="none" w:sz="0" w:space="0" w:color="auto"/>
                    <w:right w:val="none" w:sz="0" w:space="0" w:color="auto"/>
                  </w:divBdr>
                </w:div>
                <w:div w:id="1986473127">
                  <w:marLeft w:val="480"/>
                  <w:marRight w:val="0"/>
                  <w:marTop w:val="0"/>
                  <w:marBottom w:val="0"/>
                  <w:divBdr>
                    <w:top w:val="none" w:sz="0" w:space="0" w:color="auto"/>
                    <w:left w:val="none" w:sz="0" w:space="0" w:color="auto"/>
                    <w:bottom w:val="none" w:sz="0" w:space="0" w:color="auto"/>
                    <w:right w:val="none" w:sz="0" w:space="0" w:color="auto"/>
                  </w:divBdr>
                </w:div>
              </w:divsChild>
            </w:div>
            <w:div w:id="574555508">
              <w:marLeft w:val="0"/>
              <w:marRight w:val="0"/>
              <w:marTop w:val="0"/>
              <w:marBottom w:val="0"/>
              <w:divBdr>
                <w:top w:val="none" w:sz="0" w:space="0" w:color="auto"/>
                <w:left w:val="none" w:sz="0" w:space="0" w:color="auto"/>
                <w:bottom w:val="none" w:sz="0" w:space="0" w:color="auto"/>
                <w:right w:val="none" w:sz="0" w:space="0" w:color="auto"/>
              </w:divBdr>
              <w:divsChild>
                <w:div w:id="338435842">
                  <w:marLeft w:val="480"/>
                  <w:marRight w:val="0"/>
                  <w:marTop w:val="0"/>
                  <w:marBottom w:val="0"/>
                  <w:divBdr>
                    <w:top w:val="none" w:sz="0" w:space="0" w:color="auto"/>
                    <w:left w:val="none" w:sz="0" w:space="0" w:color="auto"/>
                    <w:bottom w:val="none" w:sz="0" w:space="0" w:color="auto"/>
                    <w:right w:val="none" w:sz="0" w:space="0" w:color="auto"/>
                  </w:divBdr>
                </w:div>
                <w:div w:id="455103895">
                  <w:marLeft w:val="480"/>
                  <w:marRight w:val="0"/>
                  <w:marTop w:val="0"/>
                  <w:marBottom w:val="0"/>
                  <w:divBdr>
                    <w:top w:val="none" w:sz="0" w:space="0" w:color="auto"/>
                    <w:left w:val="none" w:sz="0" w:space="0" w:color="auto"/>
                    <w:bottom w:val="none" w:sz="0" w:space="0" w:color="auto"/>
                    <w:right w:val="none" w:sz="0" w:space="0" w:color="auto"/>
                  </w:divBdr>
                </w:div>
                <w:div w:id="478691419">
                  <w:marLeft w:val="480"/>
                  <w:marRight w:val="0"/>
                  <w:marTop w:val="0"/>
                  <w:marBottom w:val="0"/>
                  <w:divBdr>
                    <w:top w:val="none" w:sz="0" w:space="0" w:color="auto"/>
                    <w:left w:val="none" w:sz="0" w:space="0" w:color="auto"/>
                    <w:bottom w:val="none" w:sz="0" w:space="0" w:color="auto"/>
                    <w:right w:val="none" w:sz="0" w:space="0" w:color="auto"/>
                  </w:divBdr>
                </w:div>
                <w:div w:id="1943996638">
                  <w:marLeft w:val="480"/>
                  <w:marRight w:val="0"/>
                  <w:marTop w:val="0"/>
                  <w:marBottom w:val="0"/>
                  <w:divBdr>
                    <w:top w:val="none" w:sz="0" w:space="0" w:color="auto"/>
                    <w:left w:val="none" w:sz="0" w:space="0" w:color="auto"/>
                    <w:bottom w:val="none" w:sz="0" w:space="0" w:color="auto"/>
                    <w:right w:val="none" w:sz="0" w:space="0" w:color="auto"/>
                  </w:divBdr>
                </w:div>
                <w:div w:id="1206680811">
                  <w:marLeft w:val="480"/>
                  <w:marRight w:val="0"/>
                  <w:marTop w:val="0"/>
                  <w:marBottom w:val="0"/>
                  <w:divBdr>
                    <w:top w:val="none" w:sz="0" w:space="0" w:color="auto"/>
                    <w:left w:val="none" w:sz="0" w:space="0" w:color="auto"/>
                    <w:bottom w:val="none" w:sz="0" w:space="0" w:color="auto"/>
                    <w:right w:val="none" w:sz="0" w:space="0" w:color="auto"/>
                  </w:divBdr>
                </w:div>
                <w:div w:id="2009213279">
                  <w:marLeft w:val="480"/>
                  <w:marRight w:val="0"/>
                  <w:marTop w:val="0"/>
                  <w:marBottom w:val="0"/>
                  <w:divBdr>
                    <w:top w:val="none" w:sz="0" w:space="0" w:color="auto"/>
                    <w:left w:val="none" w:sz="0" w:space="0" w:color="auto"/>
                    <w:bottom w:val="none" w:sz="0" w:space="0" w:color="auto"/>
                    <w:right w:val="none" w:sz="0" w:space="0" w:color="auto"/>
                  </w:divBdr>
                </w:div>
                <w:div w:id="784468078">
                  <w:marLeft w:val="480"/>
                  <w:marRight w:val="0"/>
                  <w:marTop w:val="0"/>
                  <w:marBottom w:val="0"/>
                  <w:divBdr>
                    <w:top w:val="none" w:sz="0" w:space="0" w:color="auto"/>
                    <w:left w:val="none" w:sz="0" w:space="0" w:color="auto"/>
                    <w:bottom w:val="none" w:sz="0" w:space="0" w:color="auto"/>
                    <w:right w:val="none" w:sz="0" w:space="0" w:color="auto"/>
                  </w:divBdr>
                </w:div>
                <w:div w:id="1725449419">
                  <w:marLeft w:val="480"/>
                  <w:marRight w:val="0"/>
                  <w:marTop w:val="0"/>
                  <w:marBottom w:val="0"/>
                  <w:divBdr>
                    <w:top w:val="none" w:sz="0" w:space="0" w:color="auto"/>
                    <w:left w:val="none" w:sz="0" w:space="0" w:color="auto"/>
                    <w:bottom w:val="none" w:sz="0" w:space="0" w:color="auto"/>
                    <w:right w:val="none" w:sz="0" w:space="0" w:color="auto"/>
                  </w:divBdr>
                </w:div>
                <w:div w:id="1043822303">
                  <w:marLeft w:val="480"/>
                  <w:marRight w:val="0"/>
                  <w:marTop w:val="0"/>
                  <w:marBottom w:val="0"/>
                  <w:divBdr>
                    <w:top w:val="none" w:sz="0" w:space="0" w:color="auto"/>
                    <w:left w:val="none" w:sz="0" w:space="0" w:color="auto"/>
                    <w:bottom w:val="none" w:sz="0" w:space="0" w:color="auto"/>
                    <w:right w:val="none" w:sz="0" w:space="0" w:color="auto"/>
                  </w:divBdr>
                </w:div>
                <w:div w:id="2029023040">
                  <w:marLeft w:val="480"/>
                  <w:marRight w:val="0"/>
                  <w:marTop w:val="0"/>
                  <w:marBottom w:val="0"/>
                  <w:divBdr>
                    <w:top w:val="none" w:sz="0" w:space="0" w:color="auto"/>
                    <w:left w:val="none" w:sz="0" w:space="0" w:color="auto"/>
                    <w:bottom w:val="none" w:sz="0" w:space="0" w:color="auto"/>
                    <w:right w:val="none" w:sz="0" w:space="0" w:color="auto"/>
                  </w:divBdr>
                </w:div>
                <w:div w:id="596865064">
                  <w:marLeft w:val="480"/>
                  <w:marRight w:val="0"/>
                  <w:marTop w:val="0"/>
                  <w:marBottom w:val="0"/>
                  <w:divBdr>
                    <w:top w:val="none" w:sz="0" w:space="0" w:color="auto"/>
                    <w:left w:val="none" w:sz="0" w:space="0" w:color="auto"/>
                    <w:bottom w:val="none" w:sz="0" w:space="0" w:color="auto"/>
                    <w:right w:val="none" w:sz="0" w:space="0" w:color="auto"/>
                  </w:divBdr>
                </w:div>
                <w:div w:id="1316840049">
                  <w:marLeft w:val="480"/>
                  <w:marRight w:val="0"/>
                  <w:marTop w:val="0"/>
                  <w:marBottom w:val="0"/>
                  <w:divBdr>
                    <w:top w:val="none" w:sz="0" w:space="0" w:color="auto"/>
                    <w:left w:val="none" w:sz="0" w:space="0" w:color="auto"/>
                    <w:bottom w:val="none" w:sz="0" w:space="0" w:color="auto"/>
                    <w:right w:val="none" w:sz="0" w:space="0" w:color="auto"/>
                  </w:divBdr>
                </w:div>
                <w:div w:id="901452668">
                  <w:marLeft w:val="480"/>
                  <w:marRight w:val="0"/>
                  <w:marTop w:val="0"/>
                  <w:marBottom w:val="0"/>
                  <w:divBdr>
                    <w:top w:val="none" w:sz="0" w:space="0" w:color="auto"/>
                    <w:left w:val="none" w:sz="0" w:space="0" w:color="auto"/>
                    <w:bottom w:val="none" w:sz="0" w:space="0" w:color="auto"/>
                    <w:right w:val="none" w:sz="0" w:space="0" w:color="auto"/>
                  </w:divBdr>
                </w:div>
                <w:div w:id="126239835">
                  <w:marLeft w:val="480"/>
                  <w:marRight w:val="0"/>
                  <w:marTop w:val="0"/>
                  <w:marBottom w:val="0"/>
                  <w:divBdr>
                    <w:top w:val="none" w:sz="0" w:space="0" w:color="auto"/>
                    <w:left w:val="none" w:sz="0" w:space="0" w:color="auto"/>
                    <w:bottom w:val="none" w:sz="0" w:space="0" w:color="auto"/>
                    <w:right w:val="none" w:sz="0" w:space="0" w:color="auto"/>
                  </w:divBdr>
                </w:div>
                <w:div w:id="1977561323">
                  <w:marLeft w:val="480"/>
                  <w:marRight w:val="0"/>
                  <w:marTop w:val="0"/>
                  <w:marBottom w:val="0"/>
                  <w:divBdr>
                    <w:top w:val="none" w:sz="0" w:space="0" w:color="auto"/>
                    <w:left w:val="none" w:sz="0" w:space="0" w:color="auto"/>
                    <w:bottom w:val="none" w:sz="0" w:space="0" w:color="auto"/>
                    <w:right w:val="none" w:sz="0" w:space="0" w:color="auto"/>
                  </w:divBdr>
                </w:div>
                <w:div w:id="934946729">
                  <w:marLeft w:val="480"/>
                  <w:marRight w:val="0"/>
                  <w:marTop w:val="0"/>
                  <w:marBottom w:val="0"/>
                  <w:divBdr>
                    <w:top w:val="none" w:sz="0" w:space="0" w:color="auto"/>
                    <w:left w:val="none" w:sz="0" w:space="0" w:color="auto"/>
                    <w:bottom w:val="none" w:sz="0" w:space="0" w:color="auto"/>
                    <w:right w:val="none" w:sz="0" w:space="0" w:color="auto"/>
                  </w:divBdr>
                </w:div>
                <w:div w:id="354035847">
                  <w:marLeft w:val="480"/>
                  <w:marRight w:val="0"/>
                  <w:marTop w:val="0"/>
                  <w:marBottom w:val="0"/>
                  <w:divBdr>
                    <w:top w:val="none" w:sz="0" w:space="0" w:color="auto"/>
                    <w:left w:val="none" w:sz="0" w:space="0" w:color="auto"/>
                    <w:bottom w:val="none" w:sz="0" w:space="0" w:color="auto"/>
                    <w:right w:val="none" w:sz="0" w:space="0" w:color="auto"/>
                  </w:divBdr>
                </w:div>
                <w:div w:id="1645112217">
                  <w:marLeft w:val="480"/>
                  <w:marRight w:val="0"/>
                  <w:marTop w:val="0"/>
                  <w:marBottom w:val="0"/>
                  <w:divBdr>
                    <w:top w:val="none" w:sz="0" w:space="0" w:color="auto"/>
                    <w:left w:val="none" w:sz="0" w:space="0" w:color="auto"/>
                    <w:bottom w:val="none" w:sz="0" w:space="0" w:color="auto"/>
                    <w:right w:val="none" w:sz="0" w:space="0" w:color="auto"/>
                  </w:divBdr>
                </w:div>
                <w:div w:id="1981957706">
                  <w:marLeft w:val="480"/>
                  <w:marRight w:val="0"/>
                  <w:marTop w:val="0"/>
                  <w:marBottom w:val="0"/>
                  <w:divBdr>
                    <w:top w:val="none" w:sz="0" w:space="0" w:color="auto"/>
                    <w:left w:val="none" w:sz="0" w:space="0" w:color="auto"/>
                    <w:bottom w:val="none" w:sz="0" w:space="0" w:color="auto"/>
                    <w:right w:val="none" w:sz="0" w:space="0" w:color="auto"/>
                  </w:divBdr>
                </w:div>
                <w:div w:id="753942334">
                  <w:marLeft w:val="480"/>
                  <w:marRight w:val="0"/>
                  <w:marTop w:val="0"/>
                  <w:marBottom w:val="0"/>
                  <w:divBdr>
                    <w:top w:val="none" w:sz="0" w:space="0" w:color="auto"/>
                    <w:left w:val="none" w:sz="0" w:space="0" w:color="auto"/>
                    <w:bottom w:val="none" w:sz="0" w:space="0" w:color="auto"/>
                    <w:right w:val="none" w:sz="0" w:space="0" w:color="auto"/>
                  </w:divBdr>
                </w:div>
                <w:div w:id="940651456">
                  <w:marLeft w:val="480"/>
                  <w:marRight w:val="0"/>
                  <w:marTop w:val="0"/>
                  <w:marBottom w:val="0"/>
                  <w:divBdr>
                    <w:top w:val="none" w:sz="0" w:space="0" w:color="auto"/>
                    <w:left w:val="none" w:sz="0" w:space="0" w:color="auto"/>
                    <w:bottom w:val="none" w:sz="0" w:space="0" w:color="auto"/>
                    <w:right w:val="none" w:sz="0" w:space="0" w:color="auto"/>
                  </w:divBdr>
                </w:div>
                <w:div w:id="1777479782">
                  <w:marLeft w:val="480"/>
                  <w:marRight w:val="0"/>
                  <w:marTop w:val="0"/>
                  <w:marBottom w:val="0"/>
                  <w:divBdr>
                    <w:top w:val="none" w:sz="0" w:space="0" w:color="auto"/>
                    <w:left w:val="none" w:sz="0" w:space="0" w:color="auto"/>
                    <w:bottom w:val="none" w:sz="0" w:space="0" w:color="auto"/>
                    <w:right w:val="none" w:sz="0" w:space="0" w:color="auto"/>
                  </w:divBdr>
                </w:div>
                <w:div w:id="1116488440">
                  <w:marLeft w:val="480"/>
                  <w:marRight w:val="0"/>
                  <w:marTop w:val="0"/>
                  <w:marBottom w:val="0"/>
                  <w:divBdr>
                    <w:top w:val="none" w:sz="0" w:space="0" w:color="auto"/>
                    <w:left w:val="none" w:sz="0" w:space="0" w:color="auto"/>
                    <w:bottom w:val="none" w:sz="0" w:space="0" w:color="auto"/>
                    <w:right w:val="none" w:sz="0" w:space="0" w:color="auto"/>
                  </w:divBdr>
                </w:div>
                <w:div w:id="1004436180">
                  <w:marLeft w:val="480"/>
                  <w:marRight w:val="0"/>
                  <w:marTop w:val="0"/>
                  <w:marBottom w:val="0"/>
                  <w:divBdr>
                    <w:top w:val="none" w:sz="0" w:space="0" w:color="auto"/>
                    <w:left w:val="none" w:sz="0" w:space="0" w:color="auto"/>
                    <w:bottom w:val="none" w:sz="0" w:space="0" w:color="auto"/>
                    <w:right w:val="none" w:sz="0" w:space="0" w:color="auto"/>
                  </w:divBdr>
                </w:div>
                <w:div w:id="1314530125">
                  <w:marLeft w:val="480"/>
                  <w:marRight w:val="0"/>
                  <w:marTop w:val="0"/>
                  <w:marBottom w:val="0"/>
                  <w:divBdr>
                    <w:top w:val="none" w:sz="0" w:space="0" w:color="auto"/>
                    <w:left w:val="none" w:sz="0" w:space="0" w:color="auto"/>
                    <w:bottom w:val="none" w:sz="0" w:space="0" w:color="auto"/>
                    <w:right w:val="none" w:sz="0" w:space="0" w:color="auto"/>
                  </w:divBdr>
                </w:div>
                <w:div w:id="1557742268">
                  <w:marLeft w:val="480"/>
                  <w:marRight w:val="0"/>
                  <w:marTop w:val="0"/>
                  <w:marBottom w:val="0"/>
                  <w:divBdr>
                    <w:top w:val="none" w:sz="0" w:space="0" w:color="auto"/>
                    <w:left w:val="none" w:sz="0" w:space="0" w:color="auto"/>
                    <w:bottom w:val="none" w:sz="0" w:space="0" w:color="auto"/>
                    <w:right w:val="none" w:sz="0" w:space="0" w:color="auto"/>
                  </w:divBdr>
                </w:div>
                <w:div w:id="990206962">
                  <w:marLeft w:val="480"/>
                  <w:marRight w:val="0"/>
                  <w:marTop w:val="0"/>
                  <w:marBottom w:val="0"/>
                  <w:divBdr>
                    <w:top w:val="none" w:sz="0" w:space="0" w:color="auto"/>
                    <w:left w:val="none" w:sz="0" w:space="0" w:color="auto"/>
                    <w:bottom w:val="none" w:sz="0" w:space="0" w:color="auto"/>
                    <w:right w:val="none" w:sz="0" w:space="0" w:color="auto"/>
                  </w:divBdr>
                </w:div>
                <w:div w:id="42948436">
                  <w:marLeft w:val="480"/>
                  <w:marRight w:val="0"/>
                  <w:marTop w:val="0"/>
                  <w:marBottom w:val="0"/>
                  <w:divBdr>
                    <w:top w:val="none" w:sz="0" w:space="0" w:color="auto"/>
                    <w:left w:val="none" w:sz="0" w:space="0" w:color="auto"/>
                    <w:bottom w:val="none" w:sz="0" w:space="0" w:color="auto"/>
                    <w:right w:val="none" w:sz="0" w:space="0" w:color="auto"/>
                  </w:divBdr>
                </w:div>
                <w:div w:id="1687362308">
                  <w:marLeft w:val="480"/>
                  <w:marRight w:val="0"/>
                  <w:marTop w:val="0"/>
                  <w:marBottom w:val="0"/>
                  <w:divBdr>
                    <w:top w:val="none" w:sz="0" w:space="0" w:color="auto"/>
                    <w:left w:val="none" w:sz="0" w:space="0" w:color="auto"/>
                    <w:bottom w:val="none" w:sz="0" w:space="0" w:color="auto"/>
                    <w:right w:val="none" w:sz="0" w:space="0" w:color="auto"/>
                  </w:divBdr>
                </w:div>
                <w:div w:id="1701397175">
                  <w:marLeft w:val="480"/>
                  <w:marRight w:val="0"/>
                  <w:marTop w:val="0"/>
                  <w:marBottom w:val="0"/>
                  <w:divBdr>
                    <w:top w:val="none" w:sz="0" w:space="0" w:color="auto"/>
                    <w:left w:val="none" w:sz="0" w:space="0" w:color="auto"/>
                    <w:bottom w:val="none" w:sz="0" w:space="0" w:color="auto"/>
                    <w:right w:val="none" w:sz="0" w:space="0" w:color="auto"/>
                  </w:divBdr>
                </w:div>
                <w:div w:id="56520525">
                  <w:marLeft w:val="480"/>
                  <w:marRight w:val="0"/>
                  <w:marTop w:val="0"/>
                  <w:marBottom w:val="0"/>
                  <w:divBdr>
                    <w:top w:val="none" w:sz="0" w:space="0" w:color="auto"/>
                    <w:left w:val="none" w:sz="0" w:space="0" w:color="auto"/>
                    <w:bottom w:val="none" w:sz="0" w:space="0" w:color="auto"/>
                    <w:right w:val="none" w:sz="0" w:space="0" w:color="auto"/>
                  </w:divBdr>
                </w:div>
                <w:div w:id="114519009">
                  <w:marLeft w:val="480"/>
                  <w:marRight w:val="0"/>
                  <w:marTop w:val="0"/>
                  <w:marBottom w:val="0"/>
                  <w:divBdr>
                    <w:top w:val="none" w:sz="0" w:space="0" w:color="auto"/>
                    <w:left w:val="none" w:sz="0" w:space="0" w:color="auto"/>
                    <w:bottom w:val="none" w:sz="0" w:space="0" w:color="auto"/>
                    <w:right w:val="none" w:sz="0" w:space="0" w:color="auto"/>
                  </w:divBdr>
                </w:div>
                <w:div w:id="918296388">
                  <w:marLeft w:val="480"/>
                  <w:marRight w:val="0"/>
                  <w:marTop w:val="0"/>
                  <w:marBottom w:val="0"/>
                  <w:divBdr>
                    <w:top w:val="none" w:sz="0" w:space="0" w:color="auto"/>
                    <w:left w:val="none" w:sz="0" w:space="0" w:color="auto"/>
                    <w:bottom w:val="none" w:sz="0" w:space="0" w:color="auto"/>
                    <w:right w:val="none" w:sz="0" w:space="0" w:color="auto"/>
                  </w:divBdr>
                </w:div>
              </w:divsChild>
            </w:div>
            <w:div w:id="1942645429">
              <w:marLeft w:val="0"/>
              <w:marRight w:val="0"/>
              <w:marTop w:val="0"/>
              <w:marBottom w:val="0"/>
              <w:divBdr>
                <w:top w:val="none" w:sz="0" w:space="0" w:color="auto"/>
                <w:left w:val="none" w:sz="0" w:space="0" w:color="auto"/>
                <w:bottom w:val="none" w:sz="0" w:space="0" w:color="auto"/>
                <w:right w:val="none" w:sz="0" w:space="0" w:color="auto"/>
              </w:divBdr>
              <w:divsChild>
                <w:div w:id="675500079">
                  <w:marLeft w:val="480"/>
                  <w:marRight w:val="0"/>
                  <w:marTop w:val="0"/>
                  <w:marBottom w:val="0"/>
                  <w:divBdr>
                    <w:top w:val="none" w:sz="0" w:space="0" w:color="auto"/>
                    <w:left w:val="none" w:sz="0" w:space="0" w:color="auto"/>
                    <w:bottom w:val="none" w:sz="0" w:space="0" w:color="auto"/>
                    <w:right w:val="none" w:sz="0" w:space="0" w:color="auto"/>
                  </w:divBdr>
                </w:div>
                <w:div w:id="999847119">
                  <w:marLeft w:val="480"/>
                  <w:marRight w:val="0"/>
                  <w:marTop w:val="0"/>
                  <w:marBottom w:val="0"/>
                  <w:divBdr>
                    <w:top w:val="none" w:sz="0" w:space="0" w:color="auto"/>
                    <w:left w:val="none" w:sz="0" w:space="0" w:color="auto"/>
                    <w:bottom w:val="none" w:sz="0" w:space="0" w:color="auto"/>
                    <w:right w:val="none" w:sz="0" w:space="0" w:color="auto"/>
                  </w:divBdr>
                </w:div>
                <w:div w:id="1302998476">
                  <w:marLeft w:val="480"/>
                  <w:marRight w:val="0"/>
                  <w:marTop w:val="0"/>
                  <w:marBottom w:val="0"/>
                  <w:divBdr>
                    <w:top w:val="none" w:sz="0" w:space="0" w:color="auto"/>
                    <w:left w:val="none" w:sz="0" w:space="0" w:color="auto"/>
                    <w:bottom w:val="none" w:sz="0" w:space="0" w:color="auto"/>
                    <w:right w:val="none" w:sz="0" w:space="0" w:color="auto"/>
                  </w:divBdr>
                </w:div>
                <w:div w:id="39012714">
                  <w:marLeft w:val="480"/>
                  <w:marRight w:val="0"/>
                  <w:marTop w:val="0"/>
                  <w:marBottom w:val="0"/>
                  <w:divBdr>
                    <w:top w:val="none" w:sz="0" w:space="0" w:color="auto"/>
                    <w:left w:val="none" w:sz="0" w:space="0" w:color="auto"/>
                    <w:bottom w:val="none" w:sz="0" w:space="0" w:color="auto"/>
                    <w:right w:val="none" w:sz="0" w:space="0" w:color="auto"/>
                  </w:divBdr>
                </w:div>
                <w:div w:id="349140049">
                  <w:marLeft w:val="480"/>
                  <w:marRight w:val="0"/>
                  <w:marTop w:val="0"/>
                  <w:marBottom w:val="0"/>
                  <w:divBdr>
                    <w:top w:val="none" w:sz="0" w:space="0" w:color="auto"/>
                    <w:left w:val="none" w:sz="0" w:space="0" w:color="auto"/>
                    <w:bottom w:val="none" w:sz="0" w:space="0" w:color="auto"/>
                    <w:right w:val="none" w:sz="0" w:space="0" w:color="auto"/>
                  </w:divBdr>
                </w:div>
                <w:div w:id="1655181449">
                  <w:marLeft w:val="480"/>
                  <w:marRight w:val="0"/>
                  <w:marTop w:val="0"/>
                  <w:marBottom w:val="0"/>
                  <w:divBdr>
                    <w:top w:val="none" w:sz="0" w:space="0" w:color="auto"/>
                    <w:left w:val="none" w:sz="0" w:space="0" w:color="auto"/>
                    <w:bottom w:val="none" w:sz="0" w:space="0" w:color="auto"/>
                    <w:right w:val="none" w:sz="0" w:space="0" w:color="auto"/>
                  </w:divBdr>
                </w:div>
                <w:div w:id="1847403672">
                  <w:marLeft w:val="480"/>
                  <w:marRight w:val="0"/>
                  <w:marTop w:val="0"/>
                  <w:marBottom w:val="0"/>
                  <w:divBdr>
                    <w:top w:val="none" w:sz="0" w:space="0" w:color="auto"/>
                    <w:left w:val="none" w:sz="0" w:space="0" w:color="auto"/>
                    <w:bottom w:val="none" w:sz="0" w:space="0" w:color="auto"/>
                    <w:right w:val="none" w:sz="0" w:space="0" w:color="auto"/>
                  </w:divBdr>
                </w:div>
                <w:div w:id="1763720776">
                  <w:marLeft w:val="480"/>
                  <w:marRight w:val="0"/>
                  <w:marTop w:val="0"/>
                  <w:marBottom w:val="0"/>
                  <w:divBdr>
                    <w:top w:val="none" w:sz="0" w:space="0" w:color="auto"/>
                    <w:left w:val="none" w:sz="0" w:space="0" w:color="auto"/>
                    <w:bottom w:val="none" w:sz="0" w:space="0" w:color="auto"/>
                    <w:right w:val="none" w:sz="0" w:space="0" w:color="auto"/>
                  </w:divBdr>
                </w:div>
                <w:div w:id="1676565259">
                  <w:marLeft w:val="480"/>
                  <w:marRight w:val="0"/>
                  <w:marTop w:val="0"/>
                  <w:marBottom w:val="0"/>
                  <w:divBdr>
                    <w:top w:val="none" w:sz="0" w:space="0" w:color="auto"/>
                    <w:left w:val="none" w:sz="0" w:space="0" w:color="auto"/>
                    <w:bottom w:val="none" w:sz="0" w:space="0" w:color="auto"/>
                    <w:right w:val="none" w:sz="0" w:space="0" w:color="auto"/>
                  </w:divBdr>
                </w:div>
                <w:div w:id="1354842230">
                  <w:marLeft w:val="480"/>
                  <w:marRight w:val="0"/>
                  <w:marTop w:val="0"/>
                  <w:marBottom w:val="0"/>
                  <w:divBdr>
                    <w:top w:val="none" w:sz="0" w:space="0" w:color="auto"/>
                    <w:left w:val="none" w:sz="0" w:space="0" w:color="auto"/>
                    <w:bottom w:val="none" w:sz="0" w:space="0" w:color="auto"/>
                    <w:right w:val="none" w:sz="0" w:space="0" w:color="auto"/>
                  </w:divBdr>
                </w:div>
                <w:div w:id="391463611">
                  <w:marLeft w:val="480"/>
                  <w:marRight w:val="0"/>
                  <w:marTop w:val="0"/>
                  <w:marBottom w:val="0"/>
                  <w:divBdr>
                    <w:top w:val="none" w:sz="0" w:space="0" w:color="auto"/>
                    <w:left w:val="none" w:sz="0" w:space="0" w:color="auto"/>
                    <w:bottom w:val="none" w:sz="0" w:space="0" w:color="auto"/>
                    <w:right w:val="none" w:sz="0" w:space="0" w:color="auto"/>
                  </w:divBdr>
                </w:div>
                <w:div w:id="185028365">
                  <w:marLeft w:val="480"/>
                  <w:marRight w:val="0"/>
                  <w:marTop w:val="0"/>
                  <w:marBottom w:val="0"/>
                  <w:divBdr>
                    <w:top w:val="none" w:sz="0" w:space="0" w:color="auto"/>
                    <w:left w:val="none" w:sz="0" w:space="0" w:color="auto"/>
                    <w:bottom w:val="none" w:sz="0" w:space="0" w:color="auto"/>
                    <w:right w:val="none" w:sz="0" w:space="0" w:color="auto"/>
                  </w:divBdr>
                </w:div>
                <w:div w:id="1076123751">
                  <w:marLeft w:val="480"/>
                  <w:marRight w:val="0"/>
                  <w:marTop w:val="0"/>
                  <w:marBottom w:val="0"/>
                  <w:divBdr>
                    <w:top w:val="none" w:sz="0" w:space="0" w:color="auto"/>
                    <w:left w:val="none" w:sz="0" w:space="0" w:color="auto"/>
                    <w:bottom w:val="none" w:sz="0" w:space="0" w:color="auto"/>
                    <w:right w:val="none" w:sz="0" w:space="0" w:color="auto"/>
                  </w:divBdr>
                </w:div>
                <w:div w:id="287244353">
                  <w:marLeft w:val="480"/>
                  <w:marRight w:val="0"/>
                  <w:marTop w:val="0"/>
                  <w:marBottom w:val="0"/>
                  <w:divBdr>
                    <w:top w:val="none" w:sz="0" w:space="0" w:color="auto"/>
                    <w:left w:val="none" w:sz="0" w:space="0" w:color="auto"/>
                    <w:bottom w:val="none" w:sz="0" w:space="0" w:color="auto"/>
                    <w:right w:val="none" w:sz="0" w:space="0" w:color="auto"/>
                  </w:divBdr>
                </w:div>
                <w:div w:id="1199389376">
                  <w:marLeft w:val="480"/>
                  <w:marRight w:val="0"/>
                  <w:marTop w:val="0"/>
                  <w:marBottom w:val="0"/>
                  <w:divBdr>
                    <w:top w:val="none" w:sz="0" w:space="0" w:color="auto"/>
                    <w:left w:val="none" w:sz="0" w:space="0" w:color="auto"/>
                    <w:bottom w:val="none" w:sz="0" w:space="0" w:color="auto"/>
                    <w:right w:val="none" w:sz="0" w:space="0" w:color="auto"/>
                  </w:divBdr>
                </w:div>
                <w:div w:id="53042987">
                  <w:marLeft w:val="480"/>
                  <w:marRight w:val="0"/>
                  <w:marTop w:val="0"/>
                  <w:marBottom w:val="0"/>
                  <w:divBdr>
                    <w:top w:val="none" w:sz="0" w:space="0" w:color="auto"/>
                    <w:left w:val="none" w:sz="0" w:space="0" w:color="auto"/>
                    <w:bottom w:val="none" w:sz="0" w:space="0" w:color="auto"/>
                    <w:right w:val="none" w:sz="0" w:space="0" w:color="auto"/>
                  </w:divBdr>
                </w:div>
                <w:div w:id="439572896">
                  <w:marLeft w:val="480"/>
                  <w:marRight w:val="0"/>
                  <w:marTop w:val="0"/>
                  <w:marBottom w:val="0"/>
                  <w:divBdr>
                    <w:top w:val="none" w:sz="0" w:space="0" w:color="auto"/>
                    <w:left w:val="none" w:sz="0" w:space="0" w:color="auto"/>
                    <w:bottom w:val="none" w:sz="0" w:space="0" w:color="auto"/>
                    <w:right w:val="none" w:sz="0" w:space="0" w:color="auto"/>
                  </w:divBdr>
                </w:div>
                <w:div w:id="15885834">
                  <w:marLeft w:val="480"/>
                  <w:marRight w:val="0"/>
                  <w:marTop w:val="0"/>
                  <w:marBottom w:val="0"/>
                  <w:divBdr>
                    <w:top w:val="none" w:sz="0" w:space="0" w:color="auto"/>
                    <w:left w:val="none" w:sz="0" w:space="0" w:color="auto"/>
                    <w:bottom w:val="none" w:sz="0" w:space="0" w:color="auto"/>
                    <w:right w:val="none" w:sz="0" w:space="0" w:color="auto"/>
                  </w:divBdr>
                </w:div>
                <w:div w:id="1064064521">
                  <w:marLeft w:val="480"/>
                  <w:marRight w:val="0"/>
                  <w:marTop w:val="0"/>
                  <w:marBottom w:val="0"/>
                  <w:divBdr>
                    <w:top w:val="none" w:sz="0" w:space="0" w:color="auto"/>
                    <w:left w:val="none" w:sz="0" w:space="0" w:color="auto"/>
                    <w:bottom w:val="none" w:sz="0" w:space="0" w:color="auto"/>
                    <w:right w:val="none" w:sz="0" w:space="0" w:color="auto"/>
                  </w:divBdr>
                </w:div>
                <w:div w:id="638650041">
                  <w:marLeft w:val="480"/>
                  <w:marRight w:val="0"/>
                  <w:marTop w:val="0"/>
                  <w:marBottom w:val="0"/>
                  <w:divBdr>
                    <w:top w:val="none" w:sz="0" w:space="0" w:color="auto"/>
                    <w:left w:val="none" w:sz="0" w:space="0" w:color="auto"/>
                    <w:bottom w:val="none" w:sz="0" w:space="0" w:color="auto"/>
                    <w:right w:val="none" w:sz="0" w:space="0" w:color="auto"/>
                  </w:divBdr>
                </w:div>
                <w:div w:id="1717437106">
                  <w:marLeft w:val="480"/>
                  <w:marRight w:val="0"/>
                  <w:marTop w:val="0"/>
                  <w:marBottom w:val="0"/>
                  <w:divBdr>
                    <w:top w:val="none" w:sz="0" w:space="0" w:color="auto"/>
                    <w:left w:val="none" w:sz="0" w:space="0" w:color="auto"/>
                    <w:bottom w:val="none" w:sz="0" w:space="0" w:color="auto"/>
                    <w:right w:val="none" w:sz="0" w:space="0" w:color="auto"/>
                  </w:divBdr>
                </w:div>
                <w:div w:id="2132897435">
                  <w:marLeft w:val="480"/>
                  <w:marRight w:val="0"/>
                  <w:marTop w:val="0"/>
                  <w:marBottom w:val="0"/>
                  <w:divBdr>
                    <w:top w:val="none" w:sz="0" w:space="0" w:color="auto"/>
                    <w:left w:val="none" w:sz="0" w:space="0" w:color="auto"/>
                    <w:bottom w:val="none" w:sz="0" w:space="0" w:color="auto"/>
                    <w:right w:val="none" w:sz="0" w:space="0" w:color="auto"/>
                  </w:divBdr>
                </w:div>
                <w:div w:id="1204363459">
                  <w:marLeft w:val="480"/>
                  <w:marRight w:val="0"/>
                  <w:marTop w:val="0"/>
                  <w:marBottom w:val="0"/>
                  <w:divBdr>
                    <w:top w:val="none" w:sz="0" w:space="0" w:color="auto"/>
                    <w:left w:val="none" w:sz="0" w:space="0" w:color="auto"/>
                    <w:bottom w:val="none" w:sz="0" w:space="0" w:color="auto"/>
                    <w:right w:val="none" w:sz="0" w:space="0" w:color="auto"/>
                  </w:divBdr>
                </w:div>
                <w:div w:id="1560093518">
                  <w:marLeft w:val="480"/>
                  <w:marRight w:val="0"/>
                  <w:marTop w:val="0"/>
                  <w:marBottom w:val="0"/>
                  <w:divBdr>
                    <w:top w:val="none" w:sz="0" w:space="0" w:color="auto"/>
                    <w:left w:val="none" w:sz="0" w:space="0" w:color="auto"/>
                    <w:bottom w:val="none" w:sz="0" w:space="0" w:color="auto"/>
                    <w:right w:val="none" w:sz="0" w:space="0" w:color="auto"/>
                  </w:divBdr>
                </w:div>
                <w:div w:id="2015914247">
                  <w:marLeft w:val="480"/>
                  <w:marRight w:val="0"/>
                  <w:marTop w:val="0"/>
                  <w:marBottom w:val="0"/>
                  <w:divBdr>
                    <w:top w:val="none" w:sz="0" w:space="0" w:color="auto"/>
                    <w:left w:val="none" w:sz="0" w:space="0" w:color="auto"/>
                    <w:bottom w:val="none" w:sz="0" w:space="0" w:color="auto"/>
                    <w:right w:val="none" w:sz="0" w:space="0" w:color="auto"/>
                  </w:divBdr>
                </w:div>
                <w:div w:id="1365447313">
                  <w:marLeft w:val="480"/>
                  <w:marRight w:val="0"/>
                  <w:marTop w:val="0"/>
                  <w:marBottom w:val="0"/>
                  <w:divBdr>
                    <w:top w:val="none" w:sz="0" w:space="0" w:color="auto"/>
                    <w:left w:val="none" w:sz="0" w:space="0" w:color="auto"/>
                    <w:bottom w:val="none" w:sz="0" w:space="0" w:color="auto"/>
                    <w:right w:val="none" w:sz="0" w:space="0" w:color="auto"/>
                  </w:divBdr>
                </w:div>
                <w:div w:id="1414429928">
                  <w:marLeft w:val="480"/>
                  <w:marRight w:val="0"/>
                  <w:marTop w:val="0"/>
                  <w:marBottom w:val="0"/>
                  <w:divBdr>
                    <w:top w:val="none" w:sz="0" w:space="0" w:color="auto"/>
                    <w:left w:val="none" w:sz="0" w:space="0" w:color="auto"/>
                    <w:bottom w:val="none" w:sz="0" w:space="0" w:color="auto"/>
                    <w:right w:val="none" w:sz="0" w:space="0" w:color="auto"/>
                  </w:divBdr>
                </w:div>
                <w:div w:id="2042126082">
                  <w:marLeft w:val="480"/>
                  <w:marRight w:val="0"/>
                  <w:marTop w:val="0"/>
                  <w:marBottom w:val="0"/>
                  <w:divBdr>
                    <w:top w:val="none" w:sz="0" w:space="0" w:color="auto"/>
                    <w:left w:val="none" w:sz="0" w:space="0" w:color="auto"/>
                    <w:bottom w:val="none" w:sz="0" w:space="0" w:color="auto"/>
                    <w:right w:val="none" w:sz="0" w:space="0" w:color="auto"/>
                  </w:divBdr>
                </w:div>
                <w:div w:id="1674213244">
                  <w:marLeft w:val="480"/>
                  <w:marRight w:val="0"/>
                  <w:marTop w:val="0"/>
                  <w:marBottom w:val="0"/>
                  <w:divBdr>
                    <w:top w:val="none" w:sz="0" w:space="0" w:color="auto"/>
                    <w:left w:val="none" w:sz="0" w:space="0" w:color="auto"/>
                    <w:bottom w:val="none" w:sz="0" w:space="0" w:color="auto"/>
                    <w:right w:val="none" w:sz="0" w:space="0" w:color="auto"/>
                  </w:divBdr>
                </w:div>
                <w:div w:id="116804244">
                  <w:marLeft w:val="480"/>
                  <w:marRight w:val="0"/>
                  <w:marTop w:val="0"/>
                  <w:marBottom w:val="0"/>
                  <w:divBdr>
                    <w:top w:val="none" w:sz="0" w:space="0" w:color="auto"/>
                    <w:left w:val="none" w:sz="0" w:space="0" w:color="auto"/>
                    <w:bottom w:val="none" w:sz="0" w:space="0" w:color="auto"/>
                    <w:right w:val="none" w:sz="0" w:space="0" w:color="auto"/>
                  </w:divBdr>
                </w:div>
                <w:div w:id="693656516">
                  <w:marLeft w:val="480"/>
                  <w:marRight w:val="0"/>
                  <w:marTop w:val="0"/>
                  <w:marBottom w:val="0"/>
                  <w:divBdr>
                    <w:top w:val="none" w:sz="0" w:space="0" w:color="auto"/>
                    <w:left w:val="none" w:sz="0" w:space="0" w:color="auto"/>
                    <w:bottom w:val="none" w:sz="0" w:space="0" w:color="auto"/>
                    <w:right w:val="none" w:sz="0" w:space="0" w:color="auto"/>
                  </w:divBdr>
                </w:div>
                <w:div w:id="135882812">
                  <w:marLeft w:val="480"/>
                  <w:marRight w:val="0"/>
                  <w:marTop w:val="0"/>
                  <w:marBottom w:val="0"/>
                  <w:divBdr>
                    <w:top w:val="none" w:sz="0" w:space="0" w:color="auto"/>
                    <w:left w:val="none" w:sz="0" w:space="0" w:color="auto"/>
                    <w:bottom w:val="none" w:sz="0" w:space="0" w:color="auto"/>
                    <w:right w:val="none" w:sz="0" w:space="0" w:color="auto"/>
                  </w:divBdr>
                </w:div>
                <w:div w:id="1733042645">
                  <w:marLeft w:val="480"/>
                  <w:marRight w:val="0"/>
                  <w:marTop w:val="0"/>
                  <w:marBottom w:val="0"/>
                  <w:divBdr>
                    <w:top w:val="none" w:sz="0" w:space="0" w:color="auto"/>
                    <w:left w:val="none" w:sz="0" w:space="0" w:color="auto"/>
                    <w:bottom w:val="none" w:sz="0" w:space="0" w:color="auto"/>
                    <w:right w:val="none" w:sz="0" w:space="0" w:color="auto"/>
                  </w:divBdr>
                </w:div>
              </w:divsChild>
            </w:div>
            <w:div w:id="1627277755">
              <w:marLeft w:val="0"/>
              <w:marRight w:val="0"/>
              <w:marTop w:val="0"/>
              <w:marBottom w:val="0"/>
              <w:divBdr>
                <w:top w:val="none" w:sz="0" w:space="0" w:color="auto"/>
                <w:left w:val="none" w:sz="0" w:space="0" w:color="auto"/>
                <w:bottom w:val="none" w:sz="0" w:space="0" w:color="auto"/>
                <w:right w:val="none" w:sz="0" w:space="0" w:color="auto"/>
              </w:divBdr>
              <w:divsChild>
                <w:div w:id="1691681376">
                  <w:marLeft w:val="480"/>
                  <w:marRight w:val="0"/>
                  <w:marTop w:val="0"/>
                  <w:marBottom w:val="0"/>
                  <w:divBdr>
                    <w:top w:val="none" w:sz="0" w:space="0" w:color="auto"/>
                    <w:left w:val="none" w:sz="0" w:space="0" w:color="auto"/>
                    <w:bottom w:val="none" w:sz="0" w:space="0" w:color="auto"/>
                    <w:right w:val="none" w:sz="0" w:space="0" w:color="auto"/>
                  </w:divBdr>
                </w:div>
                <w:div w:id="357582887">
                  <w:marLeft w:val="480"/>
                  <w:marRight w:val="0"/>
                  <w:marTop w:val="0"/>
                  <w:marBottom w:val="0"/>
                  <w:divBdr>
                    <w:top w:val="none" w:sz="0" w:space="0" w:color="auto"/>
                    <w:left w:val="none" w:sz="0" w:space="0" w:color="auto"/>
                    <w:bottom w:val="none" w:sz="0" w:space="0" w:color="auto"/>
                    <w:right w:val="none" w:sz="0" w:space="0" w:color="auto"/>
                  </w:divBdr>
                </w:div>
                <w:div w:id="363796221">
                  <w:marLeft w:val="480"/>
                  <w:marRight w:val="0"/>
                  <w:marTop w:val="0"/>
                  <w:marBottom w:val="0"/>
                  <w:divBdr>
                    <w:top w:val="none" w:sz="0" w:space="0" w:color="auto"/>
                    <w:left w:val="none" w:sz="0" w:space="0" w:color="auto"/>
                    <w:bottom w:val="none" w:sz="0" w:space="0" w:color="auto"/>
                    <w:right w:val="none" w:sz="0" w:space="0" w:color="auto"/>
                  </w:divBdr>
                </w:div>
                <w:div w:id="112213960">
                  <w:marLeft w:val="480"/>
                  <w:marRight w:val="0"/>
                  <w:marTop w:val="0"/>
                  <w:marBottom w:val="0"/>
                  <w:divBdr>
                    <w:top w:val="none" w:sz="0" w:space="0" w:color="auto"/>
                    <w:left w:val="none" w:sz="0" w:space="0" w:color="auto"/>
                    <w:bottom w:val="none" w:sz="0" w:space="0" w:color="auto"/>
                    <w:right w:val="none" w:sz="0" w:space="0" w:color="auto"/>
                  </w:divBdr>
                </w:div>
                <w:div w:id="1983727231">
                  <w:marLeft w:val="480"/>
                  <w:marRight w:val="0"/>
                  <w:marTop w:val="0"/>
                  <w:marBottom w:val="0"/>
                  <w:divBdr>
                    <w:top w:val="none" w:sz="0" w:space="0" w:color="auto"/>
                    <w:left w:val="none" w:sz="0" w:space="0" w:color="auto"/>
                    <w:bottom w:val="none" w:sz="0" w:space="0" w:color="auto"/>
                    <w:right w:val="none" w:sz="0" w:space="0" w:color="auto"/>
                  </w:divBdr>
                </w:div>
                <w:div w:id="46955986">
                  <w:marLeft w:val="480"/>
                  <w:marRight w:val="0"/>
                  <w:marTop w:val="0"/>
                  <w:marBottom w:val="0"/>
                  <w:divBdr>
                    <w:top w:val="none" w:sz="0" w:space="0" w:color="auto"/>
                    <w:left w:val="none" w:sz="0" w:space="0" w:color="auto"/>
                    <w:bottom w:val="none" w:sz="0" w:space="0" w:color="auto"/>
                    <w:right w:val="none" w:sz="0" w:space="0" w:color="auto"/>
                  </w:divBdr>
                </w:div>
                <w:div w:id="363336519">
                  <w:marLeft w:val="480"/>
                  <w:marRight w:val="0"/>
                  <w:marTop w:val="0"/>
                  <w:marBottom w:val="0"/>
                  <w:divBdr>
                    <w:top w:val="none" w:sz="0" w:space="0" w:color="auto"/>
                    <w:left w:val="none" w:sz="0" w:space="0" w:color="auto"/>
                    <w:bottom w:val="none" w:sz="0" w:space="0" w:color="auto"/>
                    <w:right w:val="none" w:sz="0" w:space="0" w:color="auto"/>
                  </w:divBdr>
                </w:div>
                <w:div w:id="556823676">
                  <w:marLeft w:val="480"/>
                  <w:marRight w:val="0"/>
                  <w:marTop w:val="0"/>
                  <w:marBottom w:val="0"/>
                  <w:divBdr>
                    <w:top w:val="none" w:sz="0" w:space="0" w:color="auto"/>
                    <w:left w:val="none" w:sz="0" w:space="0" w:color="auto"/>
                    <w:bottom w:val="none" w:sz="0" w:space="0" w:color="auto"/>
                    <w:right w:val="none" w:sz="0" w:space="0" w:color="auto"/>
                  </w:divBdr>
                </w:div>
                <w:div w:id="1533036199">
                  <w:marLeft w:val="480"/>
                  <w:marRight w:val="0"/>
                  <w:marTop w:val="0"/>
                  <w:marBottom w:val="0"/>
                  <w:divBdr>
                    <w:top w:val="none" w:sz="0" w:space="0" w:color="auto"/>
                    <w:left w:val="none" w:sz="0" w:space="0" w:color="auto"/>
                    <w:bottom w:val="none" w:sz="0" w:space="0" w:color="auto"/>
                    <w:right w:val="none" w:sz="0" w:space="0" w:color="auto"/>
                  </w:divBdr>
                </w:div>
                <w:div w:id="496238853">
                  <w:marLeft w:val="480"/>
                  <w:marRight w:val="0"/>
                  <w:marTop w:val="0"/>
                  <w:marBottom w:val="0"/>
                  <w:divBdr>
                    <w:top w:val="none" w:sz="0" w:space="0" w:color="auto"/>
                    <w:left w:val="none" w:sz="0" w:space="0" w:color="auto"/>
                    <w:bottom w:val="none" w:sz="0" w:space="0" w:color="auto"/>
                    <w:right w:val="none" w:sz="0" w:space="0" w:color="auto"/>
                  </w:divBdr>
                </w:div>
                <w:div w:id="475726831">
                  <w:marLeft w:val="480"/>
                  <w:marRight w:val="0"/>
                  <w:marTop w:val="0"/>
                  <w:marBottom w:val="0"/>
                  <w:divBdr>
                    <w:top w:val="none" w:sz="0" w:space="0" w:color="auto"/>
                    <w:left w:val="none" w:sz="0" w:space="0" w:color="auto"/>
                    <w:bottom w:val="none" w:sz="0" w:space="0" w:color="auto"/>
                    <w:right w:val="none" w:sz="0" w:space="0" w:color="auto"/>
                  </w:divBdr>
                </w:div>
                <w:div w:id="55323662">
                  <w:marLeft w:val="480"/>
                  <w:marRight w:val="0"/>
                  <w:marTop w:val="0"/>
                  <w:marBottom w:val="0"/>
                  <w:divBdr>
                    <w:top w:val="none" w:sz="0" w:space="0" w:color="auto"/>
                    <w:left w:val="none" w:sz="0" w:space="0" w:color="auto"/>
                    <w:bottom w:val="none" w:sz="0" w:space="0" w:color="auto"/>
                    <w:right w:val="none" w:sz="0" w:space="0" w:color="auto"/>
                  </w:divBdr>
                </w:div>
                <w:div w:id="572929819">
                  <w:marLeft w:val="480"/>
                  <w:marRight w:val="0"/>
                  <w:marTop w:val="0"/>
                  <w:marBottom w:val="0"/>
                  <w:divBdr>
                    <w:top w:val="none" w:sz="0" w:space="0" w:color="auto"/>
                    <w:left w:val="none" w:sz="0" w:space="0" w:color="auto"/>
                    <w:bottom w:val="none" w:sz="0" w:space="0" w:color="auto"/>
                    <w:right w:val="none" w:sz="0" w:space="0" w:color="auto"/>
                  </w:divBdr>
                </w:div>
                <w:div w:id="213082508">
                  <w:marLeft w:val="480"/>
                  <w:marRight w:val="0"/>
                  <w:marTop w:val="0"/>
                  <w:marBottom w:val="0"/>
                  <w:divBdr>
                    <w:top w:val="none" w:sz="0" w:space="0" w:color="auto"/>
                    <w:left w:val="none" w:sz="0" w:space="0" w:color="auto"/>
                    <w:bottom w:val="none" w:sz="0" w:space="0" w:color="auto"/>
                    <w:right w:val="none" w:sz="0" w:space="0" w:color="auto"/>
                  </w:divBdr>
                </w:div>
                <w:div w:id="1607346214">
                  <w:marLeft w:val="480"/>
                  <w:marRight w:val="0"/>
                  <w:marTop w:val="0"/>
                  <w:marBottom w:val="0"/>
                  <w:divBdr>
                    <w:top w:val="none" w:sz="0" w:space="0" w:color="auto"/>
                    <w:left w:val="none" w:sz="0" w:space="0" w:color="auto"/>
                    <w:bottom w:val="none" w:sz="0" w:space="0" w:color="auto"/>
                    <w:right w:val="none" w:sz="0" w:space="0" w:color="auto"/>
                  </w:divBdr>
                </w:div>
                <w:div w:id="1523938478">
                  <w:marLeft w:val="480"/>
                  <w:marRight w:val="0"/>
                  <w:marTop w:val="0"/>
                  <w:marBottom w:val="0"/>
                  <w:divBdr>
                    <w:top w:val="none" w:sz="0" w:space="0" w:color="auto"/>
                    <w:left w:val="none" w:sz="0" w:space="0" w:color="auto"/>
                    <w:bottom w:val="none" w:sz="0" w:space="0" w:color="auto"/>
                    <w:right w:val="none" w:sz="0" w:space="0" w:color="auto"/>
                  </w:divBdr>
                </w:div>
                <w:div w:id="1945921415">
                  <w:marLeft w:val="480"/>
                  <w:marRight w:val="0"/>
                  <w:marTop w:val="0"/>
                  <w:marBottom w:val="0"/>
                  <w:divBdr>
                    <w:top w:val="none" w:sz="0" w:space="0" w:color="auto"/>
                    <w:left w:val="none" w:sz="0" w:space="0" w:color="auto"/>
                    <w:bottom w:val="none" w:sz="0" w:space="0" w:color="auto"/>
                    <w:right w:val="none" w:sz="0" w:space="0" w:color="auto"/>
                  </w:divBdr>
                </w:div>
                <w:div w:id="1497068718">
                  <w:marLeft w:val="480"/>
                  <w:marRight w:val="0"/>
                  <w:marTop w:val="0"/>
                  <w:marBottom w:val="0"/>
                  <w:divBdr>
                    <w:top w:val="none" w:sz="0" w:space="0" w:color="auto"/>
                    <w:left w:val="none" w:sz="0" w:space="0" w:color="auto"/>
                    <w:bottom w:val="none" w:sz="0" w:space="0" w:color="auto"/>
                    <w:right w:val="none" w:sz="0" w:space="0" w:color="auto"/>
                  </w:divBdr>
                </w:div>
                <w:div w:id="1479489841">
                  <w:marLeft w:val="480"/>
                  <w:marRight w:val="0"/>
                  <w:marTop w:val="0"/>
                  <w:marBottom w:val="0"/>
                  <w:divBdr>
                    <w:top w:val="none" w:sz="0" w:space="0" w:color="auto"/>
                    <w:left w:val="none" w:sz="0" w:space="0" w:color="auto"/>
                    <w:bottom w:val="none" w:sz="0" w:space="0" w:color="auto"/>
                    <w:right w:val="none" w:sz="0" w:space="0" w:color="auto"/>
                  </w:divBdr>
                </w:div>
                <w:div w:id="692074751">
                  <w:marLeft w:val="480"/>
                  <w:marRight w:val="0"/>
                  <w:marTop w:val="0"/>
                  <w:marBottom w:val="0"/>
                  <w:divBdr>
                    <w:top w:val="none" w:sz="0" w:space="0" w:color="auto"/>
                    <w:left w:val="none" w:sz="0" w:space="0" w:color="auto"/>
                    <w:bottom w:val="none" w:sz="0" w:space="0" w:color="auto"/>
                    <w:right w:val="none" w:sz="0" w:space="0" w:color="auto"/>
                  </w:divBdr>
                </w:div>
                <w:div w:id="419833500">
                  <w:marLeft w:val="480"/>
                  <w:marRight w:val="0"/>
                  <w:marTop w:val="0"/>
                  <w:marBottom w:val="0"/>
                  <w:divBdr>
                    <w:top w:val="none" w:sz="0" w:space="0" w:color="auto"/>
                    <w:left w:val="none" w:sz="0" w:space="0" w:color="auto"/>
                    <w:bottom w:val="none" w:sz="0" w:space="0" w:color="auto"/>
                    <w:right w:val="none" w:sz="0" w:space="0" w:color="auto"/>
                  </w:divBdr>
                </w:div>
                <w:div w:id="1299192323">
                  <w:marLeft w:val="480"/>
                  <w:marRight w:val="0"/>
                  <w:marTop w:val="0"/>
                  <w:marBottom w:val="0"/>
                  <w:divBdr>
                    <w:top w:val="none" w:sz="0" w:space="0" w:color="auto"/>
                    <w:left w:val="none" w:sz="0" w:space="0" w:color="auto"/>
                    <w:bottom w:val="none" w:sz="0" w:space="0" w:color="auto"/>
                    <w:right w:val="none" w:sz="0" w:space="0" w:color="auto"/>
                  </w:divBdr>
                </w:div>
                <w:div w:id="1705515360">
                  <w:marLeft w:val="480"/>
                  <w:marRight w:val="0"/>
                  <w:marTop w:val="0"/>
                  <w:marBottom w:val="0"/>
                  <w:divBdr>
                    <w:top w:val="none" w:sz="0" w:space="0" w:color="auto"/>
                    <w:left w:val="none" w:sz="0" w:space="0" w:color="auto"/>
                    <w:bottom w:val="none" w:sz="0" w:space="0" w:color="auto"/>
                    <w:right w:val="none" w:sz="0" w:space="0" w:color="auto"/>
                  </w:divBdr>
                </w:div>
                <w:div w:id="338892505">
                  <w:marLeft w:val="480"/>
                  <w:marRight w:val="0"/>
                  <w:marTop w:val="0"/>
                  <w:marBottom w:val="0"/>
                  <w:divBdr>
                    <w:top w:val="none" w:sz="0" w:space="0" w:color="auto"/>
                    <w:left w:val="none" w:sz="0" w:space="0" w:color="auto"/>
                    <w:bottom w:val="none" w:sz="0" w:space="0" w:color="auto"/>
                    <w:right w:val="none" w:sz="0" w:space="0" w:color="auto"/>
                  </w:divBdr>
                </w:div>
                <w:div w:id="145129339">
                  <w:marLeft w:val="480"/>
                  <w:marRight w:val="0"/>
                  <w:marTop w:val="0"/>
                  <w:marBottom w:val="0"/>
                  <w:divBdr>
                    <w:top w:val="none" w:sz="0" w:space="0" w:color="auto"/>
                    <w:left w:val="none" w:sz="0" w:space="0" w:color="auto"/>
                    <w:bottom w:val="none" w:sz="0" w:space="0" w:color="auto"/>
                    <w:right w:val="none" w:sz="0" w:space="0" w:color="auto"/>
                  </w:divBdr>
                </w:div>
                <w:div w:id="1383093275">
                  <w:marLeft w:val="480"/>
                  <w:marRight w:val="0"/>
                  <w:marTop w:val="0"/>
                  <w:marBottom w:val="0"/>
                  <w:divBdr>
                    <w:top w:val="none" w:sz="0" w:space="0" w:color="auto"/>
                    <w:left w:val="none" w:sz="0" w:space="0" w:color="auto"/>
                    <w:bottom w:val="none" w:sz="0" w:space="0" w:color="auto"/>
                    <w:right w:val="none" w:sz="0" w:space="0" w:color="auto"/>
                  </w:divBdr>
                </w:div>
                <w:div w:id="1011761576">
                  <w:marLeft w:val="480"/>
                  <w:marRight w:val="0"/>
                  <w:marTop w:val="0"/>
                  <w:marBottom w:val="0"/>
                  <w:divBdr>
                    <w:top w:val="none" w:sz="0" w:space="0" w:color="auto"/>
                    <w:left w:val="none" w:sz="0" w:space="0" w:color="auto"/>
                    <w:bottom w:val="none" w:sz="0" w:space="0" w:color="auto"/>
                    <w:right w:val="none" w:sz="0" w:space="0" w:color="auto"/>
                  </w:divBdr>
                </w:div>
                <w:div w:id="1722245495">
                  <w:marLeft w:val="480"/>
                  <w:marRight w:val="0"/>
                  <w:marTop w:val="0"/>
                  <w:marBottom w:val="0"/>
                  <w:divBdr>
                    <w:top w:val="none" w:sz="0" w:space="0" w:color="auto"/>
                    <w:left w:val="none" w:sz="0" w:space="0" w:color="auto"/>
                    <w:bottom w:val="none" w:sz="0" w:space="0" w:color="auto"/>
                    <w:right w:val="none" w:sz="0" w:space="0" w:color="auto"/>
                  </w:divBdr>
                </w:div>
                <w:div w:id="695081021">
                  <w:marLeft w:val="480"/>
                  <w:marRight w:val="0"/>
                  <w:marTop w:val="0"/>
                  <w:marBottom w:val="0"/>
                  <w:divBdr>
                    <w:top w:val="none" w:sz="0" w:space="0" w:color="auto"/>
                    <w:left w:val="none" w:sz="0" w:space="0" w:color="auto"/>
                    <w:bottom w:val="none" w:sz="0" w:space="0" w:color="auto"/>
                    <w:right w:val="none" w:sz="0" w:space="0" w:color="auto"/>
                  </w:divBdr>
                </w:div>
                <w:div w:id="1549101936">
                  <w:marLeft w:val="480"/>
                  <w:marRight w:val="0"/>
                  <w:marTop w:val="0"/>
                  <w:marBottom w:val="0"/>
                  <w:divBdr>
                    <w:top w:val="none" w:sz="0" w:space="0" w:color="auto"/>
                    <w:left w:val="none" w:sz="0" w:space="0" w:color="auto"/>
                    <w:bottom w:val="none" w:sz="0" w:space="0" w:color="auto"/>
                    <w:right w:val="none" w:sz="0" w:space="0" w:color="auto"/>
                  </w:divBdr>
                </w:div>
                <w:div w:id="1302466774">
                  <w:marLeft w:val="480"/>
                  <w:marRight w:val="0"/>
                  <w:marTop w:val="0"/>
                  <w:marBottom w:val="0"/>
                  <w:divBdr>
                    <w:top w:val="none" w:sz="0" w:space="0" w:color="auto"/>
                    <w:left w:val="none" w:sz="0" w:space="0" w:color="auto"/>
                    <w:bottom w:val="none" w:sz="0" w:space="0" w:color="auto"/>
                    <w:right w:val="none" w:sz="0" w:space="0" w:color="auto"/>
                  </w:divBdr>
                </w:div>
                <w:div w:id="2100710564">
                  <w:marLeft w:val="480"/>
                  <w:marRight w:val="0"/>
                  <w:marTop w:val="0"/>
                  <w:marBottom w:val="0"/>
                  <w:divBdr>
                    <w:top w:val="none" w:sz="0" w:space="0" w:color="auto"/>
                    <w:left w:val="none" w:sz="0" w:space="0" w:color="auto"/>
                    <w:bottom w:val="none" w:sz="0" w:space="0" w:color="auto"/>
                    <w:right w:val="none" w:sz="0" w:space="0" w:color="auto"/>
                  </w:divBdr>
                </w:div>
                <w:div w:id="1157458777">
                  <w:marLeft w:val="480"/>
                  <w:marRight w:val="0"/>
                  <w:marTop w:val="0"/>
                  <w:marBottom w:val="0"/>
                  <w:divBdr>
                    <w:top w:val="none" w:sz="0" w:space="0" w:color="auto"/>
                    <w:left w:val="none" w:sz="0" w:space="0" w:color="auto"/>
                    <w:bottom w:val="none" w:sz="0" w:space="0" w:color="auto"/>
                    <w:right w:val="none" w:sz="0" w:space="0" w:color="auto"/>
                  </w:divBdr>
                </w:div>
              </w:divsChild>
            </w:div>
            <w:div w:id="252133646">
              <w:marLeft w:val="0"/>
              <w:marRight w:val="0"/>
              <w:marTop w:val="0"/>
              <w:marBottom w:val="0"/>
              <w:divBdr>
                <w:top w:val="none" w:sz="0" w:space="0" w:color="auto"/>
                <w:left w:val="none" w:sz="0" w:space="0" w:color="auto"/>
                <w:bottom w:val="none" w:sz="0" w:space="0" w:color="auto"/>
                <w:right w:val="none" w:sz="0" w:space="0" w:color="auto"/>
              </w:divBdr>
              <w:divsChild>
                <w:div w:id="793017342">
                  <w:marLeft w:val="480"/>
                  <w:marRight w:val="0"/>
                  <w:marTop w:val="0"/>
                  <w:marBottom w:val="0"/>
                  <w:divBdr>
                    <w:top w:val="none" w:sz="0" w:space="0" w:color="auto"/>
                    <w:left w:val="none" w:sz="0" w:space="0" w:color="auto"/>
                    <w:bottom w:val="none" w:sz="0" w:space="0" w:color="auto"/>
                    <w:right w:val="none" w:sz="0" w:space="0" w:color="auto"/>
                  </w:divBdr>
                </w:div>
                <w:div w:id="1499660960">
                  <w:marLeft w:val="480"/>
                  <w:marRight w:val="0"/>
                  <w:marTop w:val="0"/>
                  <w:marBottom w:val="0"/>
                  <w:divBdr>
                    <w:top w:val="none" w:sz="0" w:space="0" w:color="auto"/>
                    <w:left w:val="none" w:sz="0" w:space="0" w:color="auto"/>
                    <w:bottom w:val="none" w:sz="0" w:space="0" w:color="auto"/>
                    <w:right w:val="none" w:sz="0" w:space="0" w:color="auto"/>
                  </w:divBdr>
                </w:div>
                <w:div w:id="1167746653">
                  <w:marLeft w:val="480"/>
                  <w:marRight w:val="0"/>
                  <w:marTop w:val="0"/>
                  <w:marBottom w:val="0"/>
                  <w:divBdr>
                    <w:top w:val="none" w:sz="0" w:space="0" w:color="auto"/>
                    <w:left w:val="none" w:sz="0" w:space="0" w:color="auto"/>
                    <w:bottom w:val="none" w:sz="0" w:space="0" w:color="auto"/>
                    <w:right w:val="none" w:sz="0" w:space="0" w:color="auto"/>
                  </w:divBdr>
                </w:div>
                <w:div w:id="690953720">
                  <w:marLeft w:val="480"/>
                  <w:marRight w:val="0"/>
                  <w:marTop w:val="0"/>
                  <w:marBottom w:val="0"/>
                  <w:divBdr>
                    <w:top w:val="none" w:sz="0" w:space="0" w:color="auto"/>
                    <w:left w:val="none" w:sz="0" w:space="0" w:color="auto"/>
                    <w:bottom w:val="none" w:sz="0" w:space="0" w:color="auto"/>
                    <w:right w:val="none" w:sz="0" w:space="0" w:color="auto"/>
                  </w:divBdr>
                </w:div>
                <w:div w:id="1294680651">
                  <w:marLeft w:val="480"/>
                  <w:marRight w:val="0"/>
                  <w:marTop w:val="0"/>
                  <w:marBottom w:val="0"/>
                  <w:divBdr>
                    <w:top w:val="none" w:sz="0" w:space="0" w:color="auto"/>
                    <w:left w:val="none" w:sz="0" w:space="0" w:color="auto"/>
                    <w:bottom w:val="none" w:sz="0" w:space="0" w:color="auto"/>
                    <w:right w:val="none" w:sz="0" w:space="0" w:color="auto"/>
                  </w:divBdr>
                </w:div>
                <w:div w:id="1145320799">
                  <w:marLeft w:val="480"/>
                  <w:marRight w:val="0"/>
                  <w:marTop w:val="0"/>
                  <w:marBottom w:val="0"/>
                  <w:divBdr>
                    <w:top w:val="none" w:sz="0" w:space="0" w:color="auto"/>
                    <w:left w:val="none" w:sz="0" w:space="0" w:color="auto"/>
                    <w:bottom w:val="none" w:sz="0" w:space="0" w:color="auto"/>
                    <w:right w:val="none" w:sz="0" w:space="0" w:color="auto"/>
                  </w:divBdr>
                </w:div>
                <w:div w:id="396511023">
                  <w:marLeft w:val="480"/>
                  <w:marRight w:val="0"/>
                  <w:marTop w:val="0"/>
                  <w:marBottom w:val="0"/>
                  <w:divBdr>
                    <w:top w:val="none" w:sz="0" w:space="0" w:color="auto"/>
                    <w:left w:val="none" w:sz="0" w:space="0" w:color="auto"/>
                    <w:bottom w:val="none" w:sz="0" w:space="0" w:color="auto"/>
                    <w:right w:val="none" w:sz="0" w:space="0" w:color="auto"/>
                  </w:divBdr>
                </w:div>
                <w:div w:id="1696543446">
                  <w:marLeft w:val="480"/>
                  <w:marRight w:val="0"/>
                  <w:marTop w:val="0"/>
                  <w:marBottom w:val="0"/>
                  <w:divBdr>
                    <w:top w:val="none" w:sz="0" w:space="0" w:color="auto"/>
                    <w:left w:val="none" w:sz="0" w:space="0" w:color="auto"/>
                    <w:bottom w:val="none" w:sz="0" w:space="0" w:color="auto"/>
                    <w:right w:val="none" w:sz="0" w:space="0" w:color="auto"/>
                  </w:divBdr>
                </w:div>
                <w:div w:id="1551653597">
                  <w:marLeft w:val="480"/>
                  <w:marRight w:val="0"/>
                  <w:marTop w:val="0"/>
                  <w:marBottom w:val="0"/>
                  <w:divBdr>
                    <w:top w:val="none" w:sz="0" w:space="0" w:color="auto"/>
                    <w:left w:val="none" w:sz="0" w:space="0" w:color="auto"/>
                    <w:bottom w:val="none" w:sz="0" w:space="0" w:color="auto"/>
                    <w:right w:val="none" w:sz="0" w:space="0" w:color="auto"/>
                  </w:divBdr>
                </w:div>
                <w:div w:id="1970477715">
                  <w:marLeft w:val="480"/>
                  <w:marRight w:val="0"/>
                  <w:marTop w:val="0"/>
                  <w:marBottom w:val="0"/>
                  <w:divBdr>
                    <w:top w:val="none" w:sz="0" w:space="0" w:color="auto"/>
                    <w:left w:val="none" w:sz="0" w:space="0" w:color="auto"/>
                    <w:bottom w:val="none" w:sz="0" w:space="0" w:color="auto"/>
                    <w:right w:val="none" w:sz="0" w:space="0" w:color="auto"/>
                  </w:divBdr>
                </w:div>
                <w:div w:id="348265821">
                  <w:marLeft w:val="480"/>
                  <w:marRight w:val="0"/>
                  <w:marTop w:val="0"/>
                  <w:marBottom w:val="0"/>
                  <w:divBdr>
                    <w:top w:val="none" w:sz="0" w:space="0" w:color="auto"/>
                    <w:left w:val="none" w:sz="0" w:space="0" w:color="auto"/>
                    <w:bottom w:val="none" w:sz="0" w:space="0" w:color="auto"/>
                    <w:right w:val="none" w:sz="0" w:space="0" w:color="auto"/>
                  </w:divBdr>
                </w:div>
                <w:div w:id="19400751">
                  <w:marLeft w:val="480"/>
                  <w:marRight w:val="0"/>
                  <w:marTop w:val="0"/>
                  <w:marBottom w:val="0"/>
                  <w:divBdr>
                    <w:top w:val="none" w:sz="0" w:space="0" w:color="auto"/>
                    <w:left w:val="none" w:sz="0" w:space="0" w:color="auto"/>
                    <w:bottom w:val="none" w:sz="0" w:space="0" w:color="auto"/>
                    <w:right w:val="none" w:sz="0" w:space="0" w:color="auto"/>
                  </w:divBdr>
                </w:div>
                <w:div w:id="95756340">
                  <w:marLeft w:val="480"/>
                  <w:marRight w:val="0"/>
                  <w:marTop w:val="0"/>
                  <w:marBottom w:val="0"/>
                  <w:divBdr>
                    <w:top w:val="none" w:sz="0" w:space="0" w:color="auto"/>
                    <w:left w:val="none" w:sz="0" w:space="0" w:color="auto"/>
                    <w:bottom w:val="none" w:sz="0" w:space="0" w:color="auto"/>
                    <w:right w:val="none" w:sz="0" w:space="0" w:color="auto"/>
                  </w:divBdr>
                </w:div>
                <w:div w:id="1770856888">
                  <w:marLeft w:val="480"/>
                  <w:marRight w:val="0"/>
                  <w:marTop w:val="0"/>
                  <w:marBottom w:val="0"/>
                  <w:divBdr>
                    <w:top w:val="none" w:sz="0" w:space="0" w:color="auto"/>
                    <w:left w:val="none" w:sz="0" w:space="0" w:color="auto"/>
                    <w:bottom w:val="none" w:sz="0" w:space="0" w:color="auto"/>
                    <w:right w:val="none" w:sz="0" w:space="0" w:color="auto"/>
                  </w:divBdr>
                </w:div>
                <w:div w:id="758142087">
                  <w:marLeft w:val="480"/>
                  <w:marRight w:val="0"/>
                  <w:marTop w:val="0"/>
                  <w:marBottom w:val="0"/>
                  <w:divBdr>
                    <w:top w:val="none" w:sz="0" w:space="0" w:color="auto"/>
                    <w:left w:val="none" w:sz="0" w:space="0" w:color="auto"/>
                    <w:bottom w:val="none" w:sz="0" w:space="0" w:color="auto"/>
                    <w:right w:val="none" w:sz="0" w:space="0" w:color="auto"/>
                  </w:divBdr>
                </w:div>
                <w:div w:id="1487237903">
                  <w:marLeft w:val="480"/>
                  <w:marRight w:val="0"/>
                  <w:marTop w:val="0"/>
                  <w:marBottom w:val="0"/>
                  <w:divBdr>
                    <w:top w:val="none" w:sz="0" w:space="0" w:color="auto"/>
                    <w:left w:val="none" w:sz="0" w:space="0" w:color="auto"/>
                    <w:bottom w:val="none" w:sz="0" w:space="0" w:color="auto"/>
                    <w:right w:val="none" w:sz="0" w:space="0" w:color="auto"/>
                  </w:divBdr>
                </w:div>
                <w:div w:id="960651983">
                  <w:marLeft w:val="480"/>
                  <w:marRight w:val="0"/>
                  <w:marTop w:val="0"/>
                  <w:marBottom w:val="0"/>
                  <w:divBdr>
                    <w:top w:val="none" w:sz="0" w:space="0" w:color="auto"/>
                    <w:left w:val="none" w:sz="0" w:space="0" w:color="auto"/>
                    <w:bottom w:val="none" w:sz="0" w:space="0" w:color="auto"/>
                    <w:right w:val="none" w:sz="0" w:space="0" w:color="auto"/>
                  </w:divBdr>
                </w:div>
                <w:div w:id="1061054946">
                  <w:marLeft w:val="480"/>
                  <w:marRight w:val="0"/>
                  <w:marTop w:val="0"/>
                  <w:marBottom w:val="0"/>
                  <w:divBdr>
                    <w:top w:val="none" w:sz="0" w:space="0" w:color="auto"/>
                    <w:left w:val="none" w:sz="0" w:space="0" w:color="auto"/>
                    <w:bottom w:val="none" w:sz="0" w:space="0" w:color="auto"/>
                    <w:right w:val="none" w:sz="0" w:space="0" w:color="auto"/>
                  </w:divBdr>
                </w:div>
                <w:div w:id="452601874">
                  <w:marLeft w:val="480"/>
                  <w:marRight w:val="0"/>
                  <w:marTop w:val="0"/>
                  <w:marBottom w:val="0"/>
                  <w:divBdr>
                    <w:top w:val="none" w:sz="0" w:space="0" w:color="auto"/>
                    <w:left w:val="none" w:sz="0" w:space="0" w:color="auto"/>
                    <w:bottom w:val="none" w:sz="0" w:space="0" w:color="auto"/>
                    <w:right w:val="none" w:sz="0" w:space="0" w:color="auto"/>
                  </w:divBdr>
                </w:div>
                <w:div w:id="1174299468">
                  <w:marLeft w:val="480"/>
                  <w:marRight w:val="0"/>
                  <w:marTop w:val="0"/>
                  <w:marBottom w:val="0"/>
                  <w:divBdr>
                    <w:top w:val="none" w:sz="0" w:space="0" w:color="auto"/>
                    <w:left w:val="none" w:sz="0" w:space="0" w:color="auto"/>
                    <w:bottom w:val="none" w:sz="0" w:space="0" w:color="auto"/>
                    <w:right w:val="none" w:sz="0" w:space="0" w:color="auto"/>
                  </w:divBdr>
                </w:div>
                <w:div w:id="1899129749">
                  <w:marLeft w:val="480"/>
                  <w:marRight w:val="0"/>
                  <w:marTop w:val="0"/>
                  <w:marBottom w:val="0"/>
                  <w:divBdr>
                    <w:top w:val="none" w:sz="0" w:space="0" w:color="auto"/>
                    <w:left w:val="none" w:sz="0" w:space="0" w:color="auto"/>
                    <w:bottom w:val="none" w:sz="0" w:space="0" w:color="auto"/>
                    <w:right w:val="none" w:sz="0" w:space="0" w:color="auto"/>
                  </w:divBdr>
                </w:div>
                <w:div w:id="1427190168">
                  <w:marLeft w:val="480"/>
                  <w:marRight w:val="0"/>
                  <w:marTop w:val="0"/>
                  <w:marBottom w:val="0"/>
                  <w:divBdr>
                    <w:top w:val="none" w:sz="0" w:space="0" w:color="auto"/>
                    <w:left w:val="none" w:sz="0" w:space="0" w:color="auto"/>
                    <w:bottom w:val="none" w:sz="0" w:space="0" w:color="auto"/>
                    <w:right w:val="none" w:sz="0" w:space="0" w:color="auto"/>
                  </w:divBdr>
                </w:div>
                <w:div w:id="1000425456">
                  <w:marLeft w:val="480"/>
                  <w:marRight w:val="0"/>
                  <w:marTop w:val="0"/>
                  <w:marBottom w:val="0"/>
                  <w:divBdr>
                    <w:top w:val="none" w:sz="0" w:space="0" w:color="auto"/>
                    <w:left w:val="none" w:sz="0" w:space="0" w:color="auto"/>
                    <w:bottom w:val="none" w:sz="0" w:space="0" w:color="auto"/>
                    <w:right w:val="none" w:sz="0" w:space="0" w:color="auto"/>
                  </w:divBdr>
                </w:div>
                <w:div w:id="1478061832">
                  <w:marLeft w:val="480"/>
                  <w:marRight w:val="0"/>
                  <w:marTop w:val="0"/>
                  <w:marBottom w:val="0"/>
                  <w:divBdr>
                    <w:top w:val="none" w:sz="0" w:space="0" w:color="auto"/>
                    <w:left w:val="none" w:sz="0" w:space="0" w:color="auto"/>
                    <w:bottom w:val="none" w:sz="0" w:space="0" w:color="auto"/>
                    <w:right w:val="none" w:sz="0" w:space="0" w:color="auto"/>
                  </w:divBdr>
                </w:div>
                <w:div w:id="615646023">
                  <w:marLeft w:val="480"/>
                  <w:marRight w:val="0"/>
                  <w:marTop w:val="0"/>
                  <w:marBottom w:val="0"/>
                  <w:divBdr>
                    <w:top w:val="none" w:sz="0" w:space="0" w:color="auto"/>
                    <w:left w:val="none" w:sz="0" w:space="0" w:color="auto"/>
                    <w:bottom w:val="none" w:sz="0" w:space="0" w:color="auto"/>
                    <w:right w:val="none" w:sz="0" w:space="0" w:color="auto"/>
                  </w:divBdr>
                </w:div>
                <w:div w:id="913128089">
                  <w:marLeft w:val="480"/>
                  <w:marRight w:val="0"/>
                  <w:marTop w:val="0"/>
                  <w:marBottom w:val="0"/>
                  <w:divBdr>
                    <w:top w:val="none" w:sz="0" w:space="0" w:color="auto"/>
                    <w:left w:val="none" w:sz="0" w:space="0" w:color="auto"/>
                    <w:bottom w:val="none" w:sz="0" w:space="0" w:color="auto"/>
                    <w:right w:val="none" w:sz="0" w:space="0" w:color="auto"/>
                  </w:divBdr>
                </w:div>
                <w:div w:id="730538609">
                  <w:marLeft w:val="480"/>
                  <w:marRight w:val="0"/>
                  <w:marTop w:val="0"/>
                  <w:marBottom w:val="0"/>
                  <w:divBdr>
                    <w:top w:val="none" w:sz="0" w:space="0" w:color="auto"/>
                    <w:left w:val="none" w:sz="0" w:space="0" w:color="auto"/>
                    <w:bottom w:val="none" w:sz="0" w:space="0" w:color="auto"/>
                    <w:right w:val="none" w:sz="0" w:space="0" w:color="auto"/>
                  </w:divBdr>
                </w:div>
                <w:div w:id="1604798701">
                  <w:marLeft w:val="480"/>
                  <w:marRight w:val="0"/>
                  <w:marTop w:val="0"/>
                  <w:marBottom w:val="0"/>
                  <w:divBdr>
                    <w:top w:val="none" w:sz="0" w:space="0" w:color="auto"/>
                    <w:left w:val="none" w:sz="0" w:space="0" w:color="auto"/>
                    <w:bottom w:val="none" w:sz="0" w:space="0" w:color="auto"/>
                    <w:right w:val="none" w:sz="0" w:space="0" w:color="auto"/>
                  </w:divBdr>
                </w:div>
                <w:div w:id="963585619">
                  <w:marLeft w:val="480"/>
                  <w:marRight w:val="0"/>
                  <w:marTop w:val="0"/>
                  <w:marBottom w:val="0"/>
                  <w:divBdr>
                    <w:top w:val="none" w:sz="0" w:space="0" w:color="auto"/>
                    <w:left w:val="none" w:sz="0" w:space="0" w:color="auto"/>
                    <w:bottom w:val="none" w:sz="0" w:space="0" w:color="auto"/>
                    <w:right w:val="none" w:sz="0" w:space="0" w:color="auto"/>
                  </w:divBdr>
                </w:div>
                <w:div w:id="1332564064">
                  <w:marLeft w:val="480"/>
                  <w:marRight w:val="0"/>
                  <w:marTop w:val="0"/>
                  <w:marBottom w:val="0"/>
                  <w:divBdr>
                    <w:top w:val="none" w:sz="0" w:space="0" w:color="auto"/>
                    <w:left w:val="none" w:sz="0" w:space="0" w:color="auto"/>
                    <w:bottom w:val="none" w:sz="0" w:space="0" w:color="auto"/>
                    <w:right w:val="none" w:sz="0" w:space="0" w:color="auto"/>
                  </w:divBdr>
                </w:div>
                <w:div w:id="244461890">
                  <w:marLeft w:val="480"/>
                  <w:marRight w:val="0"/>
                  <w:marTop w:val="0"/>
                  <w:marBottom w:val="0"/>
                  <w:divBdr>
                    <w:top w:val="none" w:sz="0" w:space="0" w:color="auto"/>
                    <w:left w:val="none" w:sz="0" w:space="0" w:color="auto"/>
                    <w:bottom w:val="none" w:sz="0" w:space="0" w:color="auto"/>
                    <w:right w:val="none" w:sz="0" w:space="0" w:color="auto"/>
                  </w:divBdr>
                </w:div>
                <w:div w:id="903175006">
                  <w:marLeft w:val="480"/>
                  <w:marRight w:val="0"/>
                  <w:marTop w:val="0"/>
                  <w:marBottom w:val="0"/>
                  <w:divBdr>
                    <w:top w:val="none" w:sz="0" w:space="0" w:color="auto"/>
                    <w:left w:val="none" w:sz="0" w:space="0" w:color="auto"/>
                    <w:bottom w:val="none" w:sz="0" w:space="0" w:color="auto"/>
                    <w:right w:val="none" w:sz="0" w:space="0" w:color="auto"/>
                  </w:divBdr>
                </w:div>
                <w:div w:id="1444618047">
                  <w:marLeft w:val="480"/>
                  <w:marRight w:val="0"/>
                  <w:marTop w:val="0"/>
                  <w:marBottom w:val="0"/>
                  <w:divBdr>
                    <w:top w:val="none" w:sz="0" w:space="0" w:color="auto"/>
                    <w:left w:val="none" w:sz="0" w:space="0" w:color="auto"/>
                    <w:bottom w:val="none" w:sz="0" w:space="0" w:color="auto"/>
                    <w:right w:val="none" w:sz="0" w:space="0" w:color="auto"/>
                  </w:divBdr>
                </w:div>
                <w:div w:id="1391419469">
                  <w:marLeft w:val="480"/>
                  <w:marRight w:val="0"/>
                  <w:marTop w:val="0"/>
                  <w:marBottom w:val="0"/>
                  <w:divBdr>
                    <w:top w:val="none" w:sz="0" w:space="0" w:color="auto"/>
                    <w:left w:val="none" w:sz="0" w:space="0" w:color="auto"/>
                    <w:bottom w:val="none" w:sz="0" w:space="0" w:color="auto"/>
                    <w:right w:val="none" w:sz="0" w:space="0" w:color="auto"/>
                  </w:divBdr>
                </w:div>
              </w:divsChild>
            </w:div>
            <w:div w:id="1848399360">
              <w:marLeft w:val="0"/>
              <w:marRight w:val="0"/>
              <w:marTop w:val="0"/>
              <w:marBottom w:val="0"/>
              <w:divBdr>
                <w:top w:val="none" w:sz="0" w:space="0" w:color="auto"/>
                <w:left w:val="none" w:sz="0" w:space="0" w:color="auto"/>
                <w:bottom w:val="none" w:sz="0" w:space="0" w:color="auto"/>
                <w:right w:val="none" w:sz="0" w:space="0" w:color="auto"/>
              </w:divBdr>
              <w:divsChild>
                <w:div w:id="401413653">
                  <w:marLeft w:val="480"/>
                  <w:marRight w:val="0"/>
                  <w:marTop w:val="0"/>
                  <w:marBottom w:val="0"/>
                  <w:divBdr>
                    <w:top w:val="none" w:sz="0" w:space="0" w:color="auto"/>
                    <w:left w:val="none" w:sz="0" w:space="0" w:color="auto"/>
                    <w:bottom w:val="none" w:sz="0" w:space="0" w:color="auto"/>
                    <w:right w:val="none" w:sz="0" w:space="0" w:color="auto"/>
                  </w:divBdr>
                </w:div>
                <w:div w:id="1046949503">
                  <w:marLeft w:val="480"/>
                  <w:marRight w:val="0"/>
                  <w:marTop w:val="0"/>
                  <w:marBottom w:val="0"/>
                  <w:divBdr>
                    <w:top w:val="none" w:sz="0" w:space="0" w:color="auto"/>
                    <w:left w:val="none" w:sz="0" w:space="0" w:color="auto"/>
                    <w:bottom w:val="none" w:sz="0" w:space="0" w:color="auto"/>
                    <w:right w:val="none" w:sz="0" w:space="0" w:color="auto"/>
                  </w:divBdr>
                </w:div>
                <w:div w:id="1613780379">
                  <w:marLeft w:val="480"/>
                  <w:marRight w:val="0"/>
                  <w:marTop w:val="0"/>
                  <w:marBottom w:val="0"/>
                  <w:divBdr>
                    <w:top w:val="none" w:sz="0" w:space="0" w:color="auto"/>
                    <w:left w:val="none" w:sz="0" w:space="0" w:color="auto"/>
                    <w:bottom w:val="none" w:sz="0" w:space="0" w:color="auto"/>
                    <w:right w:val="none" w:sz="0" w:space="0" w:color="auto"/>
                  </w:divBdr>
                </w:div>
                <w:div w:id="850416402">
                  <w:marLeft w:val="480"/>
                  <w:marRight w:val="0"/>
                  <w:marTop w:val="0"/>
                  <w:marBottom w:val="0"/>
                  <w:divBdr>
                    <w:top w:val="none" w:sz="0" w:space="0" w:color="auto"/>
                    <w:left w:val="none" w:sz="0" w:space="0" w:color="auto"/>
                    <w:bottom w:val="none" w:sz="0" w:space="0" w:color="auto"/>
                    <w:right w:val="none" w:sz="0" w:space="0" w:color="auto"/>
                  </w:divBdr>
                </w:div>
                <w:div w:id="1859615540">
                  <w:marLeft w:val="480"/>
                  <w:marRight w:val="0"/>
                  <w:marTop w:val="0"/>
                  <w:marBottom w:val="0"/>
                  <w:divBdr>
                    <w:top w:val="none" w:sz="0" w:space="0" w:color="auto"/>
                    <w:left w:val="none" w:sz="0" w:space="0" w:color="auto"/>
                    <w:bottom w:val="none" w:sz="0" w:space="0" w:color="auto"/>
                    <w:right w:val="none" w:sz="0" w:space="0" w:color="auto"/>
                  </w:divBdr>
                </w:div>
                <w:div w:id="770469883">
                  <w:marLeft w:val="480"/>
                  <w:marRight w:val="0"/>
                  <w:marTop w:val="0"/>
                  <w:marBottom w:val="0"/>
                  <w:divBdr>
                    <w:top w:val="none" w:sz="0" w:space="0" w:color="auto"/>
                    <w:left w:val="none" w:sz="0" w:space="0" w:color="auto"/>
                    <w:bottom w:val="none" w:sz="0" w:space="0" w:color="auto"/>
                    <w:right w:val="none" w:sz="0" w:space="0" w:color="auto"/>
                  </w:divBdr>
                </w:div>
                <w:div w:id="680475439">
                  <w:marLeft w:val="480"/>
                  <w:marRight w:val="0"/>
                  <w:marTop w:val="0"/>
                  <w:marBottom w:val="0"/>
                  <w:divBdr>
                    <w:top w:val="none" w:sz="0" w:space="0" w:color="auto"/>
                    <w:left w:val="none" w:sz="0" w:space="0" w:color="auto"/>
                    <w:bottom w:val="none" w:sz="0" w:space="0" w:color="auto"/>
                    <w:right w:val="none" w:sz="0" w:space="0" w:color="auto"/>
                  </w:divBdr>
                </w:div>
                <w:div w:id="382145096">
                  <w:marLeft w:val="480"/>
                  <w:marRight w:val="0"/>
                  <w:marTop w:val="0"/>
                  <w:marBottom w:val="0"/>
                  <w:divBdr>
                    <w:top w:val="none" w:sz="0" w:space="0" w:color="auto"/>
                    <w:left w:val="none" w:sz="0" w:space="0" w:color="auto"/>
                    <w:bottom w:val="none" w:sz="0" w:space="0" w:color="auto"/>
                    <w:right w:val="none" w:sz="0" w:space="0" w:color="auto"/>
                  </w:divBdr>
                </w:div>
                <w:div w:id="1794905004">
                  <w:marLeft w:val="480"/>
                  <w:marRight w:val="0"/>
                  <w:marTop w:val="0"/>
                  <w:marBottom w:val="0"/>
                  <w:divBdr>
                    <w:top w:val="none" w:sz="0" w:space="0" w:color="auto"/>
                    <w:left w:val="none" w:sz="0" w:space="0" w:color="auto"/>
                    <w:bottom w:val="none" w:sz="0" w:space="0" w:color="auto"/>
                    <w:right w:val="none" w:sz="0" w:space="0" w:color="auto"/>
                  </w:divBdr>
                </w:div>
                <w:div w:id="1211071922">
                  <w:marLeft w:val="480"/>
                  <w:marRight w:val="0"/>
                  <w:marTop w:val="0"/>
                  <w:marBottom w:val="0"/>
                  <w:divBdr>
                    <w:top w:val="none" w:sz="0" w:space="0" w:color="auto"/>
                    <w:left w:val="none" w:sz="0" w:space="0" w:color="auto"/>
                    <w:bottom w:val="none" w:sz="0" w:space="0" w:color="auto"/>
                    <w:right w:val="none" w:sz="0" w:space="0" w:color="auto"/>
                  </w:divBdr>
                </w:div>
                <w:div w:id="1018195566">
                  <w:marLeft w:val="480"/>
                  <w:marRight w:val="0"/>
                  <w:marTop w:val="0"/>
                  <w:marBottom w:val="0"/>
                  <w:divBdr>
                    <w:top w:val="none" w:sz="0" w:space="0" w:color="auto"/>
                    <w:left w:val="none" w:sz="0" w:space="0" w:color="auto"/>
                    <w:bottom w:val="none" w:sz="0" w:space="0" w:color="auto"/>
                    <w:right w:val="none" w:sz="0" w:space="0" w:color="auto"/>
                  </w:divBdr>
                </w:div>
                <w:div w:id="162353716">
                  <w:marLeft w:val="480"/>
                  <w:marRight w:val="0"/>
                  <w:marTop w:val="0"/>
                  <w:marBottom w:val="0"/>
                  <w:divBdr>
                    <w:top w:val="none" w:sz="0" w:space="0" w:color="auto"/>
                    <w:left w:val="none" w:sz="0" w:space="0" w:color="auto"/>
                    <w:bottom w:val="none" w:sz="0" w:space="0" w:color="auto"/>
                    <w:right w:val="none" w:sz="0" w:space="0" w:color="auto"/>
                  </w:divBdr>
                </w:div>
                <w:div w:id="642927500">
                  <w:marLeft w:val="480"/>
                  <w:marRight w:val="0"/>
                  <w:marTop w:val="0"/>
                  <w:marBottom w:val="0"/>
                  <w:divBdr>
                    <w:top w:val="none" w:sz="0" w:space="0" w:color="auto"/>
                    <w:left w:val="none" w:sz="0" w:space="0" w:color="auto"/>
                    <w:bottom w:val="none" w:sz="0" w:space="0" w:color="auto"/>
                    <w:right w:val="none" w:sz="0" w:space="0" w:color="auto"/>
                  </w:divBdr>
                </w:div>
                <w:div w:id="1265384912">
                  <w:marLeft w:val="480"/>
                  <w:marRight w:val="0"/>
                  <w:marTop w:val="0"/>
                  <w:marBottom w:val="0"/>
                  <w:divBdr>
                    <w:top w:val="none" w:sz="0" w:space="0" w:color="auto"/>
                    <w:left w:val="none" w:sz="0" w:space="0" w:color="auto"/>
                    <w:bottom w:val="none" w:sz="0" w:space="0" w:color="auto"/>
                    <w:right w:val="none" w:sz="0" w:space="0" w:color="auto"/>
                  </w:divBdr>
                </w:div>
                <w:div w:id="1594045361">
                  <w:marLeft w:val="480"/>
                  <w:marRight w:val="0"/>
                  <w:marTop w:val="0"/>
                  <w:marBottom w:val="0"/>
                  <w:divBdr>
                    <w:top w:val="none" w:sz="0" w:space="0" w:color="auto"/>
                    <w:left w:val="none" w:sz="0" w:space="0" w:color="auto"/>
                    <w:bottom w:val="none" w:sz="0" w:space="0" w:color="auto"/>
                    <w:right w:val="none" w:sz="0" w:space="0" w:color="auto"/>
                  </w:divBdr>
                </w:div>
                <w:div w:id="782187989">
                  <w:marLeft w:val="480"/>
                  <w:marRight w:val="0"/>
                  <w:marTop w:val="0"/>
                  <w:marBottom w:val="0"/>
                  <w:divBdr>
                    <w:top w:val="none" w:sz="0" w:space="0" w:color="auto"/>
                    <w:left w:val="none" w:sz="0" w:space="0" w:color="auto"/>
                    <w:bottom w:val="none" w:sz="0" w:space="0" w:color="auto"/>
                    <w:right w:val="none" w:sz="0" w:space="0" w:color="auto"/>
                  </w:divBdr>
                </w:div>
                <w:div w:id="563877095">
                  <w:marLeft w:val="480"/>
                  <w:marRight w:val="0"/>
                  <w:marTop w:val="0"/>
                  <w:marBottom w:val="0"/>
                  <w:divBdr>
                    <w:top w:val="none" w:sz="0" w:space="0" w:color="auto"/>
                    <w:left w:val="none" w:sz="0" w:space="0" w:color="auto"/>
                    <w:bottom w:val="none" w:sz="0" w:space="0" w:color="auto"/>
                    <w:right w:val="none" w:sz="0" w:space="0" w:color="auto"/>
                  </w:divBdr>
                </w:div>
                <w:div w:id="2123260080">
                  <w:marLeft w:val="480"/>
                  <w:marRight w:val="0"/>
                  <w:marTop w:val="0"/>
                  <w:marBottom w:val="0"/>
                  <w:divBdr>
                    <w:top w:val="none" w:sz="0" w:space="0" w:color="auto"/>
                    <w:left w:val="none" w:sz="0" w:space="0" w:color="auto"/>
                    <w:bottom w:val="none" w:sz="0" w:space="0" w:color="auto"/>
                    <w:right w:val="none" w:sz="0" w:space="0" w:color="auto"/>
                  </w:divBdr>
                </w:div>
                <w:div w:id="1662924040">
                  <w:marLeft w:val="480"/>
                  <w:marRight w:val="0"/>
                  <w:marTop w:val="0"/>
                  <w:marBottom w:val="0"/>
                  <w:divBdr>
                    <w:top w:val="none" w:sz="0" w:space="0" w:color="auto"/>
                    <w:left w:val="none" w:sz="0" w:space="0" w:color="auto"/>
                    <w:bottom w:val="none" w:sz="0" w:space="0" w:color="auto"/>
                    <w:right w:val="none" w:sz="0" w:space="0" w:color="auto"/>
                  </w:divBdr>
                </w:div>
                <w:div w:id="53547874">
                  <w:marLeft w:val="480"/>
                  <w:marRight w:val="0"/>
                  <w:marTop w:val="0"/>
                  <w:marBottom w:val="0"/>
                  <w:divBdr>
                    <w:top w:val="none" w:sz="0" w:space="0" w:color="auto"/>
                    <w:left w:val="none" w:sz="0" w:space="0" w:color="auto"/>
                    <w:bottom w:val="none" w:sz="0" w:space="0" w:color="auto"/>
                    <w:right w:val="none" w:sz="0" w:space="0" w:color="auto"/>
                  </w:divBdr>
                </w:div>
                <w:div w:id="917905170">
                  <w:marLeft w:val="480"/>
                  <w:marRight w:val="0"/>
                  <w:marTop w:val="0"/>
                  <w:marBottom w:val="0"/>
                  <w:divBdr>
                    <w:top w:val="none" w:sz="0" w:space="0" w:color="auto"/>
                    <w:left w:val="none" w:sz="0" w:space="0" w:color="auto"/>
                    <w:bottom w:val="none" w:sz="0" w:space="0" w:color="auto"/>
                    <w:right w:val="none" w:sz="0" w:space="0" w:color="auto"/>
                  </w:divBdr>
                </w:div>
                <w:div w:id="344940399">
                  <w:marLeft w:val="480"/>
                  <w:marRight w:val="0"/>
                  <w:marTop w:val="0"/>
                  <w:marBottom w:val="0"/>
                  <w:divBdr>
                    <w:top w:val="none" w:sz="0" w:space="0" w:color="auto"/>
                    <w:left w:val="none" w:sz="0" w:space="0" w:color="auto"/>
                    <w:bottom w:val="none" w:sz="0" w:space="0" w:color="auto"/>
                    <w:right w:val="none" w:sz="0" w:space="0" w:color="auto"/>
                  </w:divBdr>
                </w:div>
                <w:div w:id="1110465522">
                  <w:marLeft w:val="480"/>
                  <w:marRight w:val="0"/>
                  <w:marTop w:val="0"/>
                  <w:marBottom w:val="0"/>
                  <w:divBdr>
                    <w:top w:val="none" w:sz="0" w:space="0" w:color="auto"/>
                    <w:left w:val="none" w:sz="0" w:space="0" w:color="auto"/>
                    <w:bottom w:val="none" w:sz="0" w:space="0" w:color="auto"/>
                    <w:right w:val="none" w:sz="0" w:space="0" w:color="auto"/>
                  </w:divBdr>
                </w:div>
                <w:div w:id="2109083075">
                  <w:marLeft w:val="480"/>
                  <w:marRight w:val="0"/>
                  <w:marTop w:val="0"/>
                  <w:marBottom w:val="0"/>
                  <w:divBdr>
                    <w:top w:val="none" w:sz="0" w:space="0" w:color="auto"/>
                    <w:left w:val="none" w:sz="0" w:space="0" w:color="auto"/>
                    <w:bottom w:val="none" w:sz="0" w:space="0" w:color="auto"/>
                    <w:right w:val="none" w:sz="0" w:space="0" w:color="auto"/>
                  </w:divBdr>
                </w:div>
                <w:div w:id="2015956614">
                  <w:marLeft w:val="480"/>
                  <w:marRight w:val="0"/>
                  <w:marTop w:val="0"/>
                  <w:marBottom w:val="0"/>
                  <w:divBdr>
                    <w:top w:val="none" w:sz="0" w:space="0" w:color="auto"/>
                    <w:left w:val="none" w:sz="0" w:space="0" w:color="auto"/>
                    <w:bottom w:val="none" w:sz="0" w:space="0" w:color="auto"/>
                    <w:right w:val="none" w:sz="0" w:space="0" w:color="auto"/>
                  </w:divBdr>
                </w:div>
                <w:div w:id="1179193562">
                  <w:marLeft w:val="480"/>
                  <w:marRight w:val="0"/>
                  <w:marTop w:val="0"/>
                  <w:marBottom w:val="0"/>
                  <w:divBdr>
                    <w:top w:val="none" w:sz="0" w:space="0" w:color="auto"/>
                    <w:left w:val="none" w:sz="0" w:space="0" w:color="auto"/>
                    <w:bottom w:val="none" w:sz="0" w:space="0" w:color="auto"/>
                    <w:right w:val="none" w:sz="0" w:space="0" w:color="auto"/>
                  </w:divBdr>
                </w:div>
                <w:div w:id="356545517">
                  <w:marLeft w:val="480"/>
                  <w:marRight w:val="0"/>
                  <w:marTop w:val="0"/>
                  <w:marBottom w:val="0"/>
                  <w:divBdr>
                    <w:top w:val="none" w:sz="0" w:space="0" w:color="auto"/>
                    <w:left w:val="none" w:sz="0" w:space="0" w:color="auto"/>
                    <w:bottom w:val="none" w:sz="0" w:space="0" w:color="auto"/>
                    <w:right w:val="none" w:sz="0" w:space="0" w:color="auto"/>
                  </w:divBdr>
                </w:div>
                <w:div w:id="2050832972">
                  <w:marLeft w:val="480"/>
                  <w:marRight w:val="0"/>
                  <w:marTop w:val="0"/>
                  <w:marBottom w:val="0"/>
                  <w:divBdr>
                    <w:top w:val="none" w:sz="0" w:space="0" w:color="auto"/>
                    <w:left w:val="none" w:sz="0" w:space="0" w:color="auto"/>
                    <w:bottom w:val="none" w:sz="0" w:space="0" w:color="auto"/>
                    <w:right w:val="none" w:sz="0" w:space="0" w:color="auto"/>
                  </w:divBdr>
                </w:div>
                <w:div w:id="260719038">
                  <w:marLeft w:val="480"/>
                  <w:marRight w:val="0"/>
                  <w:marTop w:val="0"/>
                  <w:marBottom w:val="0"/>
                  <w:divBdr>
                    <w:top w:val="none" w:sz="0" w:space="0" w:color="auto"/>
                    <w:left w:val="none" w:sz="0" w:space="0" w:color="auto"/>
                    <w:bottom w:val="none" w:sz="0" w:space="0" w:color="auto"/>
                    <w:right w:val="none" w:sz="0" w:space="0" w:color="auto"/>
                  </w:divBdr>
                </w:div>
                <w:div w:id="645355062">
                  <w:marLeft w:val="480"/>
                  <w:marRight w:val="0"/>
                  <w:marTop w:val="0"/>
                  <w:marBottom w:val="0"/>
                  <w:divBdr>
                    <w:top w:val="none" w:sz="0" w:space="0" w:color="auto"/>
                    <w:left w:val="none" w:sz="0" w:space="0" w:color="auto"/>
                    <w:bottom w:val="none" w:sz="0" w:space="0" w:color="auto"/>
                    <w:right w:val="none" w:sz="0" w:space="0" w:color="auto"/>
                  </w:divBdr>
                </w:div>
                <w:div w:id="1947808590">
                  <w:marLeft w:val="480"/>
                  <w:marRight w:val="0"/>
                  <w:marTop w:val="0"/>
                  <w:marBottom w:val="0"/>
                  <w:divBdr>
                    <w:top w:val="none" w:sz="0" w:space="0" w:color="auto"/>
                    <w:left w:val="none" w:sz="0" w:space="0" w:color="auto"/>
                    <w:bottom w:val="none" w:sz="0" w:space="0" w:color="auto"/>
                    <w:right w:val="none" w:sz="0" w:space="0" w:color="auto"/>
                  </w:divBdr>
                </w:div>
                <w:div w:id="1573152967">
                  <w:marLeft w:val="480"/>
                  <w:marRight w:val="0"/>
                  <w:marTop w:val="0"/>
                  <w:marBottom w:val="0"/>
                  <w:divBdr>
                    <w:top w:val="none" w:sz="0" w:space="0" w:color="auto"/>
                    <w:left w:val="none" w:sz="0" w:space="0" w:color="auto"/>
                    <w:bottom w:val="none" w:sz="0" w:space="0" w:color="auto"/>
                    <w:right w:val="none" w:sz="0" w:space="0" w:color="auto"/>
                  </w:divBdr>
                </w:div>
                <w:div w:id="959458752">
                  <w:marLeft w:val="480"/>
                  <w:marRight w:val="0"/>
                  <w:marTop w:val="0"/>
                  <w:marBottom w:val="0"/>
                  <w:divBdr>
                    <w:top w:val="none" w:sz="0" w:space="0" w:color="auto"/>
                    <w:left w:val="none" w:sz="0" w:space="0" w:color="auto"/>
                    <w:bottom w:val="none" w:sz="0" w:space="0" w:color="auto"/>
                    <w:right w:val="none" w:sz="0" w:space="0" w:color="auto"/>
                  </w:divBdr>
                </w:div>
                <w:div w:id="964654311">
                  <w:marLeft w:val="480"/>
                  <w:marRight w:val="0"/>
                  <w:marTop w:val="0"/>
                  <w:marBottom w:val="0"/>
                  <w:divBdr>
                    <w:top w:val="none" w:sz="0" w:space="0" w:color="auto"/>
                    <w:left w:val="none" w:sz="0" w:space="0" w:color="auto"/>
                    <w:bottom w:val="none" w:sz="0" w:space="0" w:color="auto"/>
                    <w:right w:val="none" w:sz="0" w:space="0" w:color="auto"/>
                  </w:divBdr>
                </w:div>
              </w:divsChild>
            </w:div>
            <w:div w:id="633213796">
              <w:marLeft w:val="0"/>
              <w:marRight w:val="0"/>
              <w:marTop w:val="0"/>
              <w:marBottom w:val="0"/>
              <w:divBdr>
                <w:top w:val="none" w:sz="0" w:space="0" w:color="auto"/>
                <w:left w:val="none" w:sz="0" w:space="0" w:color="auto"/>
                <w:bottom w:val="none" w:sz="0" w:space="0" w:color="auto"/>
                <w:right w:val="none" w:sz="0" w:space="0" w:color="auto"/>
              </w:divBdr>
              <w:divsChild>
                <w:div w:id="1524980832">
                  <w:marLeft w:val="480"/>
                  <w:marRight w:val="0"/>
                  <w:marTop w:val="0"/>
                  <w:marBottom w:val="0"/>
                  <w:divBdr>
                    <w:top w:val="none" w:sz="0" w:space="0" w:color="auto"/>
                    <w:left w:val="none" w:sz="0" w:space="0" w:color="auto"/>
                    <w:bottom w:val="none" w:sz="0" w:space="0" w:color="auto"/>
                    <w:right w:val="none" w:sz="0" w:space="0" w:color="auto"/>
                  </w:divBdr>
                </w:div>
                <w:div w:id="2098553110">
                  <w:marLeft w:val="480"/>
                  <w:marRight w:val="0"/>
                  <w:marTop w:val="0"/>
                  <w:marBottom w:val="0"/>
                  <w:divBdr>
                    <w:top w:val="none" w:sz="0" w:space="0" w:color="auto"/>
                    <w:left w:val="none" w:sz="0" w:space="0" w:color="auto"/>
                    <w:bottom w:val="none" w:sz="0" w:space="0" w:color="auto"/>
                    <w:right w:val="none" w:sz="0" w:space="0" w:color="auto"/>
                  </w:divBdr>
                </w:div>
                <w:div w:id="822889677">
                  <w:marLeft w:val="480"/>
                  <w:marRight w:val="0"/>
                  <w:marTop w:val="0"/>
                  <w:marBottom w:val="0"/>
                  <w:divBdr>
                    <w:top w:val="none" w:sz="0" w:space="0" w:color="auto"/>
                    <w:left w:val="none" w:sz="0" w:space="0" w:color="auto"/>
                    <w:bottom w:val="none" w:sz="0" w:space="0" w:color="auto"/>
                    <w:right w:val="none" w:sz="0" w:space="0" w:color="auto"/>
                  </w:divBdr>
                </w:div>
                <w:div w:id="1663199965">
                  <w:marLeft w:val="480"/>
                  <w:marRight w:val="0"/>
                  <w:marTop w:val="0"/>
                  <w:marBottom w:val="0"/>
                  <w:divBdr>
                    <w:top w:val="none" w:sz="0" w:space="0" w:color="auto"/>
                    <w:left w:val="none" w:sz="0" w:space="0" w:color="auto"/>
                    <w:bottom w:val="none" w:sz="0" w:space="0" w:color="auto"/>
                    <w:right w:val="none" w:sz="0" w:space="0" w:color="auto"/>
                  </w:divBdr>
                </w:div>
                <w:div w:id="1201283765">
                  <w:marLeft w:val="480"/>
                  <w:marRight w:val="0"/>
                  <w:marTop w:val="0"/>
                  <w:marBottom w:val="0"/>
                  <w:divBdr>
                    <w:top w:val="none" w:sz="0" w:space="0" w:color="auto"/>
                    <w:left w:val="none" w:sz="0" w:space="0" w:color="auto"/>
                    <w:bottom w:val="none" w:sz="0" w:space="0" w:color="auto"/>
                    <w:right w:val="none" w:sz="0" w:space="0" w:color="auto"/>
                  </w:divBdr>
                </w:div>
                <w:div w:id="127825233">
                  <w:marLeft w:val="480"/>
                  <w:marRight w:val="0"/>
                  <w:marTop w:val="0"/>
                  <w:marBottom w:val="0"/>
                  <w:divBdr>
                    <w:top w:val="none" w:sz="0" w:space="0" w:color="auto"/>
                    <w:left w:val="none" w:sz="0" w:space="0" w:color="auto"/>
                    <w:bottom w:val="none" w:sz="0" w:space="0" w:color="auto"/>
                    <w:right w:val="none" w:sz="0" w:space="0" w:color="auto"/>
                  </w:divBdr>
                </w:div>
                <w:div w:id="1498880283">
                  <w:marLeft w:val="480"/>
                  <w:marRight w:val="0"/>
                  <w:marTop w:val="0"/>
                  <w:marBottom w:val="0"/>
                  <w:divBdr>
                    <w:top w:val="none" w:sz="0" w:space="0" w:color="auto"/>
                    <w:left w:val="none" w:sz="0" w:space="0" w:color="auto"/>
                    <w:bottom w:val="none" w:sz="0" w:space="0" w:color="auto"/>
                    <w:right w:val="none" w:sz="0" w:space="0" w:color="auto"/>
                  </w:divBdr>
                </w:div>
                <w:div w:id="848519489">
                  <w:marLeft w:val="480"/>
                  <w:marRight w:val="0"/>
                  <w:marTop w:val="0"/>
                  <w:marBottom w:val="0"/>
                  <w:divBdr>
                    <w:top w:val="none" w:sz="0" w:space="0" w:color="auto"/>
                    <w:left w:val="none" w:sz="0" w:space="0" w:color="auto"/>
                    <w:bottom w:val="none" w:sz="0" w:space="0" w:color="auto"/>
                    <w:right w:val="none" w:sz="0" w:space="0" w:color="auto"/>
                  </w:divBdr>
                </w:div>
                <w:div w:id="680593264">
                  <w:marLeft w:val="480"/>
                  <w:marRight w:val="0"/>
                  <w:marTop w:val="0"/>
                  <w:marBottom w:val="0"/>
                  <w:divBdr>
                    <w:top w:val="none" w:sz="0" w:space="0" w:color="auto"/>
                    <w:left w:val="none" w:sz="0" w:space="0" w:color="auto"/>
                    <w:bottom w:val="none" w:sz="0" w:space="0" w:color="auto"/>
                    <w:right w:val="none" w:sz="0" w:space="0" w:color="auto"/>
                  </w:divBdr>
                </w:div>
                <w:div w:id="1548878159">
                  <w:marLeft w:val="480"/>
                  <w:marRight w:val="0"/>
                  <w:marTop w:val="0"/>
                  <w:marBottom w:val="0"/>
                  <w:divBdr>
                    <w:top w:val="none" w:sz="0" w:space="0" w:color="auto"/>
                    <w:left w:val="none" w:sz="0" w:space="0" w:color="auto"/>
                    <w:bottom w:val="none" w:sz="0" w:space="0" w:color="auto"/>
                    <w:right w:val="none" w:sz="0" w:space="0" w:color="auto"/>
                  </w:divBdr>
                </w:div>
                <w:div w:id="758212499">
                  <w:marLeft w:val="480"/>
                  <w:marRight w:val="0"/>
                  <w:marTop w:val="0"/>
                  <w:marBottom w:val="0"/>
                  <w:divBdr>
                    <w:top w:val="none" w:sz="0" w:space="0" w:color="auto"/>
                    <w:left w:val="none" w:sz="0" w:space="0" w:color="auto"/>
                    <w:bottom w:val="none" w:sz="0" w:space="0" w:color="auto"/>
                    <w:right w:val="none" w:sz="0" w:space="0" w:color="auto"/>
                  </w:divBdr>
                </w:div>
                <w:div w:id="718893827">
                  <w:marLeft w:val="480"/>
                  <w:marRight w:val="0"/>
                  <w:marTop w:val="0"/>
                  <w:marBottom w:val="0"/>
                  <w:divBdr>
                    <w:top w:val="none" w:sz="0" w:space="0" w:color="auto"/>
                    <w:left w:val="none" w:sz="0" w:space="0" w:color="auto"/>
                    <w:bottom w:val="none" w:sz="0" w:space="0" w:color="auto"/>
                    <w:right w:val="none" w:sz="0" w:space="0" w:color="auto"/>
                  </w:divBdr>
                </w:div>
                <w:div w:id="1534424142">
                  <w:marLeft w:val="480"/>
                  <w:marRight w:val="0"/>
                  <w:marTop w:val="0"/>
                  <w:marBottom w:val="0"/>
                  <w:divBdr>
                    <w:top w:val="none" w:sz="0" w:space="0" w:color="auto"/>
                    <w:left w:val="none" w:sz="0" w:space="0" w:color="auto"/>
                    <w:bottom w:val="none" w:sz="0" w:space="0" w:color="auto"/>
                    <w:right w:val="none" w:sz="0" w:space="0" w:color="auto"/>
                  </w:divBdr>
                </w:div>
                <w:div w:id="184951649">
                  <w:marLeft w:val="480"/>
                  <w:marRight w:val="0"/>
                  <w:marTop w:val="0"/>
                  <w:marBottom w:val="0"/>
                  <w:divBdr>
                    <w:top w:val="none" w:sz="0" w:space="0" w:color="auto"/>
                    <w:left w:val="none" w:sz="0" w:space="0" w:color="auto"/>
                    <w:bottom w:val="none" w:sz="0" w:space="0" w:color="auto"/>
                    <w:right w:val="none" w:sz="0" w:space="0" w:color="auto"/>
                  </w:divBdr>
                </w:div>
                <w:div w:id="1364331906">
                  <w:marLeft w:val="480"/>
                  <w:marRight w:val="0"/>
                  <w:marTop w:val="0"/>
                  <w:marBottom w:val="0"/>
                  <w:divBdr>
                    <w:top w:val="none" w:sz="0" w:space="0" w:color="auto"/>
                    <w:left w:val="none" w:sz="0" w:space="0" w:color="auto"/>
                    <w:bottom w:val="none" w:sz="0" w:space="0" w:color="auto"/>
                    <w:right w:val="none" w:sz="0" w:space="0" w:color="auto"/>
                  </w:divBdr>
                </w:div>
                <w:div w:id="875314571">
                  <w:marLeft w:val="480"/>
                  <w:marRight w:val="0"/>
                  <w:marTop w:val="0"/>
                  <w:marBottom w:val="0"/>
                  <w:divBdr>
                    <w:top w:val="none" w:sz="0" w:space="0" w:color="auto"/>
                    <w:left w:val="none" w:sz="0" w:space="0" w:color="auto"/>
                    <w:bottom w:val="none" w:sz="0" w:space="0" w:color="auto"/>
                    <w:right w:val="none" w:sz="0" w:space="0" w:color="auto"/>
                  </w:divBdr>
                </w:div>
                <w:div w:id="371225212">
                  <w:marLeft w:val="480"/>
                  <w:marRight w:val="0"/>
                  <w:marTop w:val="0"/>
                  <w:marBottom w:val="0"/>
                  <w:divBdr>
                    <w:top w:val="none" w:sz="0" w:space="0" w:color="auto"/>
                    <w:left w:val="none" w:sz="0" w:space="0" w:color="auto"/>
                    <w:bottom w:val="none" w:sz="0" w:space="0" w:color="auto"/>
                    <w:right w:val="none" w:sz="0" w:space="0" w:color="auto"/>
                  </w:divBdr>
                </w:div>
                <w:div w:id="588200550">
                  <w:marLeft w:val="480"/>
                  <w:marRight w:val="0"/>
                  <w:marTop w:val="0"/>
                  <w:marBottom w:val="0"/>
                  <w:divBdr>
                    <w:top w:val="none" w:sz="0" w:space="0" w:color="auto"/>
                    <w:left w:val="none" w:sz="0" w:space="0" w:color="auto"/>
                    <w:bottom w:val="none" w:sz="0" w:space="0" w:color="auto"/>
                    <w:right w:val="none" w:sz="0" w:space="0" w:color="auto"/>
                  </w:divBdr>
                </w:div>
                <w:div w:id="2119517962">
                  <w:marLeft w:val="480"/>
                  <w:marRight w:val="0"/>
                  <w:marTop w:val="0"/>
                  <w:marBottom w:val="0"/>
                  <w:divBdr>
                    <w:top w:val="none" w:sz="0" w:space="0" w:color="auto"/>
                    <w:left w:val="none" w:sz="0" w:space="0" w:color="auto"/>
                    <w:bottom w:val="none" w:sz="0" w:space="0" w:color="auto"/>
                    <w:right w:val="none" w:sz="0" w:space="0" w:color="auto"/>
                  </w:divBdr>
                </w:div>
                <w:div w:id="1990474659">
                  <w:marLeft w:val="480"/>
                  <w:marRight w:val="0"/>
                  <w:marTop w:val="0"/>
                  <w:marBottom w:val="0"/>
                  <w:divBdr>
                    <w:top w:val="none" w:sz="0" w:space="0" w:color="auto"/>
                    <w:left w:val="none" w:sz="0" w:space="0" w:color="auto"/>
                    <w:bottom w:val="none" w:sz="0" w:space="0" w:color="auto"/>
                    <w:right w:val="none" w:sz="0" w:space="0" w:color="auto"/>
                  </w:divBdr>
                </w:div>
                <w:div w:id="2131048407">
                  <w:marLeft w:val="480"/>
                  <w:marRight w:val="0"/>
                  <w:marTop w:val="0"/>
                  <w:marBottom w:val="0"/>
                  <w:divBdr>
                    <w:top w:val="none" w:sz="0" w:space="0" w:color="auto"/>
                    <w:left w:val="none" w:sz="0" w:space="0" w:color="auto"/>
                    <w:bottom w:val="none" w:sz="0" w:space="0" w:color="auto"/>
                    <w:right w:val="none" w:sz="0" w:space="0" w:color="auto"/>
                  </w:divBdr>
                </w:div>
                <w:div w:id="1249385336">
                  <w:marLeft w:val="480"/>
                  <w:marRight w:val="0"/>
                  <w:marTop w:val="0"/>
                  <w:marBottom w:val="0"/>
                  <w:divBdr>
                    <w:top w:val="none" w:sz="0" w:space="0" w:color="auto"/>
                    <w:left w:val="none" w:sz="0" w:space="0" w:color="auto"/>
                    <w:bottom w:val="none" w:sz="0" w:space="0" w:color="auto"/>
                    <w:right w:val="none" w:sz="0" w:space="0" w:color="auto"/>
                  </w:divBdr>
                </w:div>
                <w:div w:id="1631671905">
                  <w:marLeft w:val="480"/>
                  <w:marRight w:val="0"/>
                  <w:marTop w:val="0"/>
                  <w:marBottom w:val="0"/>
                  <w:divBdr>
                    <w:top w:val="none" w:sz="0" w:space="0" w:color="auto"/>
                    <w:left w:val="none" w:sz="0" w:space="0" w:color="auto"/>
                    <w:bottom w:val="none" w:sz="0" w:space="0" w:color="auto"/>
                    <w:right w:val="none" w:sz="0" w:space="0" w:color="auto"/>
                  </w:divBdr>
                </w:div>
                <w:div w:id="1629699117">
                  <w:marLeft w:val="480"/>
                  <w:marRight w:val="0"/>
                  <w:marTop w:val="0"/>
                  <w:marBottom w:val="0"/>
                  <w:divBdr>
                    <w:top w:val="none" w:sz="0" w:space="0" w:color="auto"/>
                    <w:left w:val="none" w:sz="0" w:space="0" w:color="auto"/>
                    <w:bottom w:val="none" w:sz="0" w:space="0" w:color="auto"/>
                    <w:right w:val="none" w:sz="0" w:space="0" w:color="auto"/>
                  </w:divBdr>
                </w:div>
                <w:div w:id="690692129">
                  <w:marLeft w:val="480"/>
                  <w:marRight w:val="0"/>
                  <w:marTop w:val="0"/>
                  <w:marBottom w:val="0"/>
                  <w:divBdr>
                    <w:top w:val="none" w:sz="0" w:space="0" w:color="auto"/>
                    <w:left w:val="none" w:sz="0" w:space="0" w:color="auto"/>
                    <w:bottom w:val="none" w:sz="0" w:space="0" w:color="auto"/>
                    <w:right w:val="none" w:sz="0" w:space="0" w:color="auto"/>
                  </w:divBdr>
                </w:div>
                <w:div w:id="554387513">
                  <w:marLeft w:val="480"/>
                  <w:marRight w:val="0"/>
                  <w:marTop w:val="0"/>
                  <w:marBottom w:val="0"/>
                  <w:divBdr>
                    <w:top w:val="none" w:sz="0" w:space="0" w:color="auto"/>
                    <w:left w:val="none" w:sz="0" w:space="0" w:color="auto"/>
                    <w:bottom w:val="none" w:sz="0" w:space="0" w:color="auto"/>
                    <w:right w:val="none" w:sz="0" w:space="0" w:color="auto"/>
                  </w:divBdr>
                </w:div>
                <w:div w:id="1424645636">
                  <w:marLeft w:val="480"/>
                  <w:marRight w:val="0"/>
                  <w:marTop w:val="0"/>
                  <w:marBottom w:val="0"/>
                  <w:divBdr>
                    <w:top w:val="none" w:sz="0" w:space="0" w:color="auto"/>
                    <w:left w:val="none" w:sz="0" w:space="0" w:color="auto"/>
                    <w:bottom w:val="none" w:sz="0" w:space="0" w:color="auto"/>
                    <w:right w:val="none" w:sz="0" w:space="0" w:color="auto"/>
                  </w:divBdr>
                </w:div>
                <w:div w:id="1371497158">
                  <w:marLeft w:val="480"/>
                  <w:marRight w:val="0"/>
                  <w:marTop w:val="0"/>
                  <w:marBottom w:val="0"/>
                  <w:divBdr>
                    <w:top w:val="none" w:sz="0" w:space="0" w:color="auto"/>
                    <w:left w:val="none" w:sz="0" w:space="0" w:color="auto"/>
                    <w:bottom w:val="none" w:sz="0" w:space="0" w:color="auto"/>
                    <w:right w:val="none" w:sz="0" w:space="0" w:color="auto"/>
                  </w:divBdr>
                </w:div>
                <w:div w:id="2029060639">
                  <w:marLeft w:val="480"/>
                  <w:marRight w:val="0"/>
                  <w:marTop w:val="0"/>
                  <w:marBottom w:val="0"/>
                  <w:divBdr>
                    <w:top w:val="none" w:sz="0" w:space="0" w:color="auto"/>
                    <w:left w:val="none" w:sz="0" w:space="0" w:color="auto"/>
                    <w:bottom w:val="none" w:sz="0" w:space="0" w:color="auto"/>
                    <w:right w:val="none" w:sz="0" w:space="0" w:color="auto"/>
                  </w:divBdr>
                </w:div>
                <w:div w:id="1974560153">
                  <w:marLeft w:val="480"/>
                  <w:marRight w:val="0"/>
                  <w:marTop w:val="0"/>
                  <w:marBottom w:val="0"/>
                  <w:divBdr>
                    <w:top w:val="none" w:sz="0" w:space="0" w:color="auto"/>
                    <w:left w:val="none" w:sz="0" w:space="0" w:color="auto"/>
                    <w:bottom w:val="none" w:sz="0" w:space="0" w:color="auto"/>
                    <w:right w:val="none" w:sz="0" w:space="0" w:color="auto"/>
                  </w:divBdr>
                </w:div>
                <w:div w:id="928197015">
                  <w:marLeft w:val="480"/>
                  <w:marRight w:val="0"/>
                  <w:marTop w:val="0"/>
                  <w:marBottom w:val="0"/>
                  <w:divBdr>
                    <w:top w:val="none" w:sz="0" w:space="0" w:color="auto"/>
                    <w:left w:val="none" w:sz="0" w:space="0" w:color="auto"/>
                    <w:bottom w:val="none" w:sz="0" w:space="0" w:color="auto"/>
                    <w:right w:val="none" w:sz="0" w:space="0" w:color="auto"/>
                  </w:divBdr>
                </w:div>
                <w:div w:id="445271476">
                  <w:marLeft w:val="480"/>
                  <w:marRight w:val="0"/>
                  <w:marTop w:val="0"/>
                  <w:marBottom w:val="0"/>
                  <w:divBdr>
                    <w:top w:val="none" w:sz="0" w:space="0" w:color="auto"/>
                    <w:left w:val="none" w:sz="0" w:space="0" w:color="auto"/>
                    <w:bottom w:val="none" w:sz="0" w:space="0" w:color="auto"/>
                    <w:right w:val="none" w:sz="0" w:space="0" w:color="auto"/>
                  </w:divBdr>
                </w:div>
                <w:div w:id="1589992">
                  <w:marLeft w:val="480"/>
                  <w:marRight w:val="0"/>
                  <w:marTop w:val="0"/>
                  <w:marBottom w:val="0"/>
                  <w:divBdr>
                    <w:top w:val="none" w:sz="0" w:space="0" w:color="auto"/>
                    <w:left w:val="none" w:sz="0" w:space="0" w:color="auto"/>
                    <w:bottom w:val="none" w:sz="0" w:space="0" w:color="auto"/>
                    <w:right w:val="none" w:sz="0" w:space="0" w:color="auto"/>
                  </w:divBdr>
                </w:div>
                <w:div w:id="1439374869">
                  <w:marLeft w:val="480"/>
                  <w:marRight w:val="0"/>
                  <w:marTop w:val="0"/>
                  <w:marBottom w:val="0"/>
                  <w:divBdr>
                    <w:top w:val="none" w:sz="0" w:space="0" w:color="auto"/>
                    <w:left w:val="none" w:sz="0" w:space="0" w:color="auto"/>
                    <w:bottom w:val="none" w:sz="0" w:space="0" w:color="auto"/>
                    <w:right w:val="none" w:sz="0" w:space="0" w:color="auto"/>
                  </w:divBdr>
                </w:div>
              </w:divsChild>
            </w:div>
            <w:div w:id="88695515">
              <w:marLeft w:val="0"/>
              <w:marRight w:val="0"/>
              <w:marTop w:val="0"/>
              <w:marBottom w:val="0"/>
              <w:divBdr>
                <w:top w:val="none" w:sz="0" w:space="0" w:color="auto"/>
                <w:left w:val="none" w:sz="0" w:space="0" w:color="auto"/>
                <w:bottom w:val="none" w:sz="0" w:space="0" w:color="auto"/>
                <w:right w:val="none" w:sz="0" w:space="0" w:color="auto"/>
              </w:divBdr>
              <w:divsChild>
                <w:div w:id="699207176">
                  <w:marLeft w:val="480"/>
                  <w:marRight w:val="0"/>
                  <w:marTop w:val="0"/>
                  <w:marBottom w:val="0"/>
                  <w:divBdr>
                    <w:top w:val="none" w:sz="0" w:space="0" w:color="auto"/>
                    <w:left w:val="none" w:sz="0" w:space="0" w:color="auto"/>
                    <w:bottom w:val="none" w:sz="0" w:space="0" w:color="auto"/>
                    <w:right w:val="none" w:sz="0" w:space="0" w:color="auto"/>
                  </w:divBdr>
                </w:div>
                <w:div w:id="1677417987">
                  <w:marLeft w:val="480"/>
                  <w:marRight w:val="0"/>
                  <w:marTop w:val="0"/>
                  <w:marBottom w:val="0"/>
                  <w:divBdr>
                    <w:top w:val="none" w:sz="0" w:space="0" w:color="auto"/>
                    <w:left w:val="none" w:sz="0" w:space="0" w:color="auto"/>
                    <w:bottom w:val="none" w:sz="0" w:space="0" w:color="auto"/>
                    <w:right w:val="none" w:sz="0" w:space="0" w:color="auto"/>
                  </w:divBdr>
                </w:div>
                <w:div w:id="1053231614">
                  <w:marLeft w:val="480"/>
                  <w:marRight w:val="0"/>
                  <w:marTop w:val="0"/>
                  <w:marBottom w:val="0"/>
                  <w:divBdr>
                    <w:top w:val="none" w:sz="0" w:space="0" w:color="auto"/>
                    <w:left w:val="none" w:sz="0" w:space="0" w:color="auto"/>
                    <w:bottom w:val="none" w:sz="0" w:space="0" w:color="auto"/>
                    <w:right w:val="none" w:sz="0" w:space="0" w:color="auto"/>
                  </w:divBdr>
                </w:div>
                <w:div w:id="1616518787">
                  <w:marLeft w:val="480"/>
                  <w:marRight w:val="0"/>
                  <w:marTop w:val="0"/>
                  <w:marBottom w:val="0"/>
                  <w:divBdr>
                    <w:top w:val="none" w:sz="0" w:space="0" w:color="auto"/>
                    <w:left w:val="none" w:sz="0" w:space="0" w:color="auto"/>
                    <w:bottom w:val="none" w:sz="0" w:space="0" w:color="auto"/>
                    <w:right w:val="none" w:sz="0" w:space="0" w:color="auto"/>
                  </w:divBdr>
                </w:div>
                <w:div w:id="638220613">
                  <w:marLeft w:val="480"/>
                  <w:marRight w:val="0"/>
                  <w:marTop w:val="0"/>
                  <w:marBottom w:val="0"/>
                  <w:divBdr>
                    <w:top w:val="none" w:sz="0" w:space="0" w:color="auto"/>
                    <w:left w:val="none" w:sz="0" w:space="0" w:color="auto"/>
                    <w:bottom w:val="none" w:sz="0" w:space="0" w:color="auto"/>
                    <w:right w:val="none" w:sz="0" w:space="0" w:color="auto"/>
                  </w:divBdr>
                </w:div>
                <w:div w:id="2132627066">
                  <w:marLeft w:val="480"/>
                  <w:marRight w:val="0"/>
                  <w:marTop w:val="0"/>
                  <w:marBottom w:val="0"/>
                  <w:divBdr>
                    <w:top w:val="none" w:sz="0" w:space="0" w:color="auto"/>
                    <w:left w:val="none" w:sz="0" w:space="0" w:color="auto"/>
                    <w:bottom w:val="none" w:sz="0" w:space="0" w:color="auto"/>
                    <w:right w:val="none" w:sz="0" w:space="0" w:color="auto"/>
                  </w:divBdr>
                </w:div>
                <w:div w:id="1242181479">
                  <w:marLeft w:val="480"/>
                  <w:marRight w:val="0"/>
                  <w:marTop w:val="0"/>
                  <w:marBottom w:val="0"/>
                  <w:divBdr>
                    <w:top w:val="none" w:sz="0" w:space="0" w:color="auto"/>
                    <w:left w:val="none" w:sz="0" w:space="0" w:color="auto"/>
                    <w:bottom w:val="none" w:sz="0" w:space="0" w:color="auto"/>
                    <w:right w:val="none" w:sz="0" w:space="0" w:color="auto"/>
                  </w:divBdr>
                </w:div>
                <w:div w:id="500195053">
                  <w:marLeft w:val="480"/>
                  <w:marRight w:val="0"/>
                  <w:marTop w:val="0"/>
                  <w:marBottom w:val="0"/>
                  <w:divBdr>
                    <w:top w:val="none" w:sz="0" w:space="0" w:color="auto"/>
                    <w:left w:val="none" w:sz="0" w:space="0" w:color="auto"/>
                    <w:bottom w:val="none" w:sz="0" w:space="0" w:color="auto"/>
                    <w:right w:val="none" w:sz="0" w:space="0" w:color="auto"/>
                  </w:divBdr>
                </w:div>
                <w:div w:id="1344358127">
                  <w:marLeft w:val="480"/>
                  <w:marRight w:val="0"/>
                  <w:marTop w:val="0"/>
                  <w:marBottom w:val="0"/>
                  <w:divBdr>
                    <w:top w:val="none" w:sz="0" w:space="0" w:color="auto"/>
                    <w:left w:val="none" w:sz="0" w:space="0" w:color="auto"/>
                    <w:bottom w:val="none" w:sz="0" w:space="0" w:color="auto"/>
                    <w:right w:val="none" w:sz="0" w:space="0" w:color="auto"/>
                  </w:divBdr>
                </w:div>
                <w:div w:id="1478955565">
                  <w:marLeft w:val="480"/>
                  <w:marRight w:val="0"/>
                  <w:marTop w:val="0"/>
                  <w:marBottom w:val="0"/>
                  <w:divBdr>
                    <w:top w:val="none" w:sz="0" w:space="0" w:color="auto"/>
                    <w:left w:val="none" w:sz="0" w:space="0" w:color="auto"/>
                    <w:bottom w:val="none" w:sz="0" w:space="0" w:color="auto"/>
                    <w:right w:val="none" w:sz="0" w:space="0" w:color="auto"/>
                  </w:divBdr>
                </w:div>
                <w:div w:id="1522235996">
                  <w:marLeft w:val="480"/>
                  <w:marRight w:val="0"/>
                  <w:marTop w:val="0"/>
                  <w:marBottom w:val="0"/>
                  <w:divBdr>
                    <w:top w:val="none" w:sz="0" w:space="0" w:color="auto"/>
                    <w:left w:val="none" w:sz="0" w:space="0" w:color="auto"/>
                    <w:bottom w:val="none" w:sz="0" w:space="0" w:color="auto"/>
                    <w:right w:val="none" w:sz="0" w:space="0" w:color="auto"/>
                  </w:divBdr>
                </w:div>
                <w:div w:id="1122963910">
                  <w:marLeft w:val="480"/>
                  <w:marRight w:val="0"/>
                  <w:marTop w:val="0"/>
                  <w:marBottom w:val="0"/>
                  <w:divBdr>
                    <w:top w:val="none" w:sz="0" w:space="0" w:color="auto"/>
                    <w:left w:val="none" w:sz="0" w:space="0" w:color="auto"/>
                    <w:bottom w:val="none" w:sz="0" w:space="0" w:color="auto"/>
                    <w:right w:val="none" w:sz="0" w:space="0" w:color="auto"/>
                  </w:divBdr>
                </w:div>
                <w:div w:id="1921987553">
                  <w:marLeft w:val="480"/>
                  <w:marRight w:val="0"/>
                  <w:marTop w:val="0"/>
                  <w:marBottom w:val="0"/>
                  <w:divBdr>
                    <w:top w:val="none" w:sz="0" w:space="0" w:color="auto"/>
                    <w:left w:val="none" w:sz="0" w:space="0" w:color="auto"/>
                    <w:bottom w:val="none" w:sz="0" w:space="0" w:color="auto"/>
                    <w:right w:val="none" w:sz="0" w:space="0" w:color="auto"/>
                  </w:divBdr>
                </w:div>
                <w:div w:id="1719475570">
                  <w:marLeft w:val="480"/>
                  <w:marRight w:val="0"/>
                  <w:marTop w:val="0"/>
                  <w:marBottom w:val="0"/>
                  <w:divBdr>
                    <w:top w:val="none" w:sz="0" w:space="0" w:color="auto"/>
                    <w:left w:val="none" w:sz="0" w:space="0" w:color="auto"/>
                    <w:bottom w:val="none" w:sz="0" w:space="0" w:color="auto"/>
                    <w:right w:val="none" w:sz="0" w:space="0" w:color="auto"/>
                  </w:divBdr>
                </w:div>
                <w:div w:id="860047139">
                  <w:marLeft w:val="480"/>
                  <w:marRight w:val="0"/>
                  <w:marTop w:val="0"/>
                  <w:marBottom w:val="0"/>
                  <w:divBdr>
                    <w:top w:val="none" w:sz="0" w:space="0" w:color="auto"/>
                    <w:left w:val="none" w:sz="0" w:space="0" w:color="auto"/>
                    <w:bottom w:val="none" w:sz="0" w:space="0" w:color="auto"/>
                    <w:right w:val="none" w:sz="0" w:space="0" w:color="auto"/>
                  </w:divBdr>
                </w:div>
                <w:div w:id="642587261">
                  <w:marLeft w:val="480"/>
                  <w:marRight w:val="0"/>
                  <w:marTop w:val="0"/>
                  <w:marBottom w:val="0"/>
                  <w:divBdr>
                    <w:top w:val="none" w:sz="0" w:space="0" w:color="auto"/>
                    <w:left w:val="none" w:sz="0" w:space="0" w:color="auto"/>
                    <w:bottom w:val="none" w:sz="0" w:space="0" w:color="auto"/>
                    <w:right w:val="none" w:sz="0" w:space="0" w:color="auto"/>
                  </w:divBdr>
                </w:div>
                <w:div w:id="1229266011">
                  <w:marLeft w:val="480"/>
                  <w:marRight w:val="0"/>
                  <w:marTop w:val="0"/>
                  <w:marBottom w:val="0"/>
                  <w:divBdr>
                    <w:top w:val="none" w:sz="0" w:space="0" w:color="auto"/>
                    <w:left w:val="none" w:sz="0" w:space="0" w:color="auto"/>
                    <w:bottom w:val="none" w:sz="0" w:space="0" w:color="auto"/>
                    <w:right w:val="none" w:sz="0" w:space="0" w:color="auto"/>
                  </w:divBdr>
                </w:div>
                <w:div w:id="1719939994">
                  <w:marLeft w:val="480"/>
                  <w:marRight w:val="0"/>
                  <w:marTop w:val="0"/>
                  <w:marBottom w:val="0"/>
                  <w:divBdr>
                    <w:top w:val="none" w:sz="0" w:space="0" w:color="auto"/>
                    <w:left w:val="none" w:sz="0" w:space="0" w:color="auto"/>
                    <w:bottom w:val="none" w:sz="0" w:space="0" w:color="auto"/>
                    <w:right w:val="none" w:sz="0" w:space="0" w:color="auto"/>
                  </w:divBdr>
                </w:div>
                <w:div w:id="604921157">
                  <w:marLeft w:val="480"/>
                  <w:marRight w:val="0"/>
                  <w:marTop w:val="0"/>
                  <w:marBottom w:val="0"/>
                  <w:divBdr>
                    <w:top w:val="none" w:sz="0" w:space="0" w:color="auto"/>
                    <w:left w:val="none" w:sz="0" w:space="0" w:color="auto"/>
                    <w:bottom w:val="none" w:sz="0" w:space="0" w:color="auto"/>
                    <w:right w:val="none" w:sz="0" w:space="0" w:color="auto"/>
                  </w:divBdr>
                </w:div>
                <w:div w:id="932973140">
                  <w:marLeft w:val="480"/>
                  <w:marRight w:val="0"/>
                  <w:marTop w:val="0"/>
                  <w:marBottom w:val="0"/>
                  <w:divBdr>
                    <w:top w:val="none" w:sz="0" w:space="0" w:color="auto"/>
                    <w:left w:val="none" w:sz="0" w:space="0" w:color="auto"/>
                    <w:bottom w:val="none" w:sz="0" w:space="0" w:color="auto"/>
                    <w:right w:val="none" w:sz="0" w:space="0" w:color="auto"/>
                  </w:divBdr>
                </w:div>
                <w:div w:id="870806876">
                  <w:marLeft w:val="480"/>
                  <w:marRight w:val="0"/>
                  <w:marTop w:val="0"/>
                  <w:marBottom w:val="0"/>
                  <w:divBdr>
                    <w:top w:val="none" w:sz="0" w:space="0" w:color="auto"/>
                    <w:left w:val="none" w:sz="0" w:space="0" w:color="auto"/>
                    <w:bottom w:val="none" w:sz="0" w:space="0" w:color="auto"/>
                    <w:right w:val="none" w:sz="0" w:space="0" w:color="auto"/>
                  </w:divBdr>
                </w:div>
                <w:div w:id="1946182332">
                  <w:marLeft w:val="480"/>
                  <w:marRight w:val="0"/>
                  <w:marTop w:val="0"/>
                  <w:marBottom w:val="0"/>
                  <w:divBdr>
                    <w:top w:val="none" w:sz="0" w:space="0" w:color="auto"/>
                    <w:left w:val="none" w:sz="0" w:space="0" w:color="auto"/>
                    <w:bottom w:val="none" w:sz="0" w:space="0" w:color="auto"/>
                    <w:right w:val="none" w:sz="0" w:space="0" w:color="auto"/>
                  </w:divBdr>
                </w:div>
                <w:div w:id="1653214486">
                  <w:marLeft w:val="480"/>
                  <w:marRight w:val="0"/>
                  <w:marTop w:val="0"/>
                  <w:marBottom w:val="0"/>
                  <w:divBdr>
                    <w:top w:val="none" w:sz="0" w:space="0" w:color="auto"/>
                    <w:left w:val="none" w:sz="0" w:space="0" w:color="auto"/>
                    <w:bottom w:val="none" w:sz="0" w:space="0" w:color="auto"/>
                    <w:right w:val="none" w:sz="0" w:space="0" w:color="auto"/>
                  </w:divBdr>
                </w:div>
                <w:div w:id="86508870">
                  <w:marLeft w:val="480"/>
                  <w:marRight w:val="0"/>
                  <w:marTop w:val="0"/>
                  <w:marBottom w:val="0"/>
                  <w:divBdr>
                    <w:top w:val="none" w:sz="0" w:space="0" w:color="auto"/>
                    <w:left w:val="none" w:sz="0" w:space="0" w:color="auto"/>
                    <w:bottom w:val="none" w:sz="0" w:space="0" w:color="auto"/>
                    <w:right w:val="none" w:sz="0" w:space="0" w:color="auto"/>
                  </w:divBdr>
                </w:div>
                <w:div w:id="1246955177">
                  <w:marLeft w:val="480"/>
                  <w:marRight w:val="0"/>
                  <w:marTop w:val="0"/>
                  <w:marBottom w:val="0"/>
                  <w:divBdr>
                    <w:top w:val="none" w:sz="0" w:space="0" w:color="auto"/>
                    <w:left w:val="none" w:sz="0" w:space="0" w:color="auto"/>
                    <w:bottom w:val="none" w:sz="0" w:space="0" w:color="auto"/>
                    <w:right w:val="none" w:sz="0" w:space="0" w:color="auto"/>
                  </w:divBdr>
                </w:div>
                <w:div w:id="159465370">
                  <w:marLeft w:val="480"/>
                  <w:marRight w:val="0"/>
                  <w:marTop w:val="0"/>
                  <w:marBottom w:val="0"/>
                  <w:divBdr>
                    <w:top w:val="none" w:sz="0" w:space="0" w:color="auto"/>
                    <w:left w:val="none" w:sz="0" w:space="0" w:color="auto"/>
                    <w:bottom w:val="none" w:sz="0" w:space="0" w:color="auto"/>
                    <w:right w:val="none" w:sz="0" w:space="0" w:color="auto"/>
                  </w:divBdr>
                </w:div>
                <w:div w:id="130293050">
                  <w:marLeft w:val="480"/>
                  <w:marRight w:val="0"/>
                  <w:marTop w:val="0"/>
                  <w:marBottom w:val="0"/>
                  <w:divBdr>
                    <w:top w:val="none" w:sz="0" w:space="0" w:color="auto"/>
                    <w:left w:val="none" w:sz="0" w:space="0" w:color="auto"/>
                    <w:bottom w:val="none" w:sz="0" w:space="0" w:color="auto"/>
                    <w:right w:val="none" w:sz="0" w:space="0" w:color="auto"/>
                  </w:divBdr>
                </w:div>
                <w:div w:id="1374037000">
                  <w:marLeft w:val="480"/>
                  <w:marRight w:val="0"/>
                  <w:marTop w:val="0"/>
                  <w:marBottom w:val="0"/>
                  <w:divBdr>
                    <w:top w:val="none" w:sz="0" w:space="0" w:color="auto"/>
                    <w:left w:val="none" w:sz="0" w:space="0" w:color="auto"/>
                    <w:bottom w:val="none" w:sz="0" w:space="0" w:color="auto"/>
                    <w:right w:val="none" w:sz="0" w:space="0" w:color="auto"/>
                  </w:divBdr>
                </w:div>
                <w:div w:id="1431127385">
                  <w:marLeft w:val="480"/>
                  <w:marRight w:val="0"/>
                  <w:marTop w:val="0"/>
                  <w:marBottom w:val="0"/>
                  <w:divBdr>
                    <w:top w:val="none" w:sz="0" w:space="0" w:color="auto"/>
                    <w:left w:val="none" w:sz="0" w:space="0" w:color="auto"/>
                    <w:bottom w:val="none" w:sz="0" w:space="0" w:color="auto"/>
                    <w:right w:val="none" w:sz="0" w:space="0" w:color="auto"/>
                  </w:divBdr>
                </w:div>
                <w:div w:id="354428357">
                  <w:marLeft w:val="480"/>
                  <w:marRight w:val="0"/>
                  <w:marTop w:val="0"/>
                  <w:marBottom w:val="0"/>
                  <w:divBdr>
                    <w:top w:val="none" w:sz="0" w:space="0" w:color="auto"/>
                    <w:left w:val="none" w:sz="0" w:space="0" w:color="auto"/>
                    <w:bottom w:val="none" w:sz="0" w:space="0" w:color="auto"/>
                    <w:right w:val="none" w:sz="0" w:space="0" w:color="auto"/>
                  </w:divBdr>
                </w:div>
                <w:div w:id="413556144">
                  <w:marLeft w:val="480"/>
                  <w:marRight w:val="0"/>
                  <w:marTop w:val="0"/>
                  <w:marBottom w:val="0"/>
                  <w:divBdr>
                    <w:top w:val="none" w:sz="0" w:space="0" w:color="auto"/>
                    <w:left w:val="none" w:sz="0" w:space="0" w:color="auto"/>
                    <w:bottom w:val="none" w:sz="0" w:space="0" w:color="auto"/>
                    <w:right w:val="none" w:sz="0" w:space="0" w:color="auto"/>
                  </w:divBdr>
                </w:div>
                <w:div w:id="1087071321">
                  <w:marLeft w:val="480"/>
                  <w:marRight w:val="0"/>
                  <w:marTop w:val="0"/>
                  <w:marBottom w:val="0"/>
                  <w:divBdr>
                    <w:top w:val="none" w:sz="0" w:space="0" w:color="auto"/>
                    <w:left w:val="none" w:sz="0" w:space="0" w:color="auto"/>
                    <w:bottom w:val="none" w:sz="0" w:space="0" w:color="auto"/>
                    <w:right w:val="none" w:sz="0" w:space="0" w:color="auto"/>
                  </w:divBdr>
                </w:div>
                <w:div w:id="1098062485">
                  <w:marLeft w:val="480"/>
                  <w:marRight w:val="0"/>
                  <w:marTop w:val="0"/>
                  <w:marBottom w:val="0"/>
                  <w:divBdr>
                    <w:top w:val="none" w:sz="0" w:space="0" w:color="auto"/>
                    <w:left w:val="none" w:sz="0" w:space="0" w:color="auto"/>
                    <w:bottom w:val="none" w:sz="0" w:space="0" w:color="auto"/>
                    <w:right w:val="none" w:sz="0" w:space="0" w:color="auto"/>
                  </w:divBdr>
                </w:div>
                <w:div w:id="1274244677">
                  <w:marLeft w:val="480"/>
                  <w:marRight w:val="0"/>
                  <w:marTop w:val="0"/>
                  <w:marBottom w:val="0"/>
                  <w:divBdr>
                    <w:top w:val="none" w:sz="0" w:space="0" w:color="auto"/>
                    <w:left w:val="none" w:sz="0" w:space="0" w:color="auto"/>
                    <w:bottom w:val="none" w:sz="0" w:space="0" w:color="auto"/>
                    <w:right w:val="none" w:sz="0" w:space="0" w:color="auto"/>
                  </w:divBdr>
                </w:div>
              </w:divsChild>
            </w:div>
            <w:div w:id="1974479139">
              <w:marLeft w:val="0"/>
              <w:marRight w:val="0"/>
              <w:marTop w:val="0"/>
              <w:marBottom w:val="0"/>
              <w:divBdr>
                <w:top w:val="none" w:sz="0" w:space="0" w:color="auto"/>
                <w:left w:val="none" w:sz="0" w:space="0" w:color="auto"/>
                <w:bottom w:val="none" w:sz="0" w:space="0" w:color="auto"/>
                <w:right w:val="none" w:sz="0" w:space="0" w:color="auto"/>
              </w:divBdr>
              <w:divsChild>
                <w:div w:id="1168012362">
                  <w:marLeft w:val="480"/>
                  <w:marRight w:val="0"/>
                  <w:marTop w:val="0"/>
                  <w:marBottom w:val="0"/>
                  <w:divBdr>
                    <w:top w:val="none" w:sz="0" w:space="0" w:color="auto"/>
                    <w:left w:val="none" w:sz="0" w:space="0" w:color="auto"/>
                    <w:bottom w:val="none" w:sz="0" w:space="0" w:color="auto"/>
                    <w:right w:val="none" w:sz="0" w:space="0" w:color="auto"/>
                  </w:divBdr>
                </w:div>
                <w:div w:id="1577082922">
                  <w:marLeft w:val="480"/>
                  <w:marRight w:val="0"/>
                  <w:marTop w:val="0"/>
                  <w:marBottom w:val="0"/>
                  <w:divBdr>
                    <w:top w:val="none" w:sz="0" w:space="0" w:color="auto"/>
                    <w:left w:val="none" w:sz="0" w:space="0" w:color="auto"/>
                    <w:bottom w:val="none" w:sz="0" w:space="0" w:color="auto"/>
                    <w:right w:val="none" w:sz="0" w:space="0" w:color="auto"/>
                  </w:divBdr>
                </w:div>
                <w:div w:id="1200750786">
                  <w:marLeft w:val="480"/>
                  <w:marRight w:val="0"/>
                  <w:marTop w:val="0"/>
                  <w:marBottom w:val="0"/>
                  <w:divBdr>
                    <w:top w:val="none" w:sz="0" w:space="0" w:color="auto"/>
                    <w:left w:val="none" w:sz="0" w:space="0" w:color="auto"/>
                    <w:bottom w:val="none" w:sz="0" w:space="0" w:color="auto"/>
                    <w:right w:val="none" w:sz="0" w:space="0" w:color="auto"/>
                  </w:divBdr>
                </w:div>
                <w:div w:id="536547939">
                  <w:marLeft w:val="480"/>
                  <w:marRight w:val="0"/>
                  <w:marTop w:val="0"/>
                  <w:marBottom w:val="0"/>
                  <w:divBdr>
                    <w:top w:val="none" w:sz="0" w:space="0" w:color="auto"/>
                    <w:left w:val="none" w:sz="0" w:space="0" w:color="auto"/>
                    <w:bottom w:val="none" w:sz="0" w:space="0" w:color="auto"/>
                    <w:right w:val="none" w:sz="0" w:space="0" w:color="auto"/>
                  </w:divBdr>
                </w:div>
                <w:div w:id="1547716418">
                  <w:marLeft w:val="480"/>
                  <w:marRight w:val="0"/>
                  <w:marTop w:val="0"/>
                  <w:marBottom w:val="0"/>
                  <w:divBdr>
                    <w:top w:val="none" w:sz="0" w:space="0" w:color="auto"/>
                    <w:left w:val="none" w:sz="0" w:space="0" w:color="auto"/>
                    <w:bottom w:val="none" w:sz="0" w:space="0" w:color="auto"/>
                    <w:right w:val="none" w:sz="0" w:space="0" w:color="auto"/>
                  </w:divBdr>
                </w:div>
                <w:div w:id="1014650046">
                  <w:marLeft w:val="480"/>
                  <w:marRight w:val="0"/>
                  <w:marTop w:val="0"/>
                  <w:marBottom w:val="0"/>
                  <w:divBdr>
                    <w:top w:val="none" w:sz="0" w:space="0" w:color="auto"/>
                    <w:left w:val="none" w:sz="0" w:space="0" w:color="auto"/>
                    <w:bottom w:val="none" w:sz="0" w:space="0" w:color="auto"/>
                    <w:right w:val="none" w:sz="0" w:space="0" w:color="auto"/>
                  </w:divBdr>
                </w:div>
                <w:div w:id="425926943">
                  <w:marLeft w:val="480"/>
                  <w:marRight w:val="0"/>
                  <w:marTop w:val="0"/>
                  <w:marBottom w:val="0"/>
                  <w:divBdr>
                    <w:top w:val="none" w:sz="0" w:space="0" w:color="auto"/>
                    <w:left w:val="none" w:sz="0" w:space="0" w:color="auto"/>
                    <w:bottom w:val="none" w:sz="0" w:space="0" w:color="auto"/>
                    <w:right w:val="none" w:sz="0" w:space="0" w:color="auto"/>
                  </w:divBdr>
                </w:div>
                <w:div w:id="921793060">
                  <w:marLeft w:val="480"/>
                  <w:marRight w:val="0"/>
                  <w:marTop w:val="0"/>
                  <w:marBottom w:val="0"/>
                  <w:divBdr>
                    <w:top w:val="none" w:sz="0" w:space="0" w:color="auto"/>
                    <w:left w:val="none" w:sz="0" w:space="0" w:color="auto"/>
                    <w:bottom w:val="none" w:sz="0" w:space="0" w:color="auto"/>
                    <w:right w:val="none" w:sz="0" w:space="0" w:color="auto"/>
                  </w:divBdr>
                </w:div>
                <w:div w:id="17393409">
                  <w:marLeft w:val="480"/>
                  <w:marRight w:val="0"/>
                  <w:marTop w:val="0"/>
                  <w:marBottom w:val="0"/>
                  <w:divBdr>
                    <w:top w:val="none" w:sz="0" w:space="0" w:color="auto"/>
                    <w:left w:val="none" w:sz="0" w:space="0" w:color="auto"/>
                    <w:bottom w:val="none" w:sz="0" w:space="0" w:color="auto"/>
                    <w:right w:val="none" w:sz="0" w:space="0" w:color="auto"/>
                  </w:divBdr>
                </w:div>
                <w:div w:id="922570388">
                  <w:marLeft w:val="480"/>
                  <w:marRight w:val="0"/>
                  <w:marTop w:val="0"/>
                  <w:marBottom w:val="0"/>
                  <w:divBdr>
                    <w:top w:val="none" w:sz="0" w:space="0" w:color="auto"/>
                    <w:left w:val="none" w:sz="0" w:space="0" w:color="auto"/>
                    <w:bottom w:val="none" w:sz="0" w:space="0" w:color="auto"/>
                    <w:right w:val="none" w:sz="0" w:space="0" w:color="auto"/>
                  </w:divBdr>
                </w:div>
                <w:div w:id="549804785">
                  <w:marLeft w:val="480"/>
                  <w:marRight w:val="0"/>
                  <w:marTop w:val="0"/>
                  <w:marBottom w:val="0"/>
                  <w:divBdr>
                    <w:top w:val="none" w:sz="0" w:space="0" w:color="auto"/>
                    <w:left w:val="none" w:sz="0" w:space="0" w:color="auto"/>
                    <w:bottom w:val="none" w:sz="0" w:space="0" w:color="auto"/>
                    <w:right w:val="none" w:sz="0" w:space="0" w:color="auto"/>
                  </w:divBdr>
                </w:div>
                <w:div w:id="1904827801">
                  <w:marLeft w:val="480"/>
                  <w:marRight w:val="0"/>
                  <w:marTop w:val="0"/>
                  <w:marBottom w:val="0"/>
                  <w:divBdr>
                    <w:top w:val="none" w:sz="0" w:space="0" w:color="auto"/>
                    <w:left w:val="none" w:sz="0" w:space="0" w:color="auto"/>
                    <w:bottom w:val="none" w:sz="0" w:space="0" w:color="auto"/>
                    <w:right w:val="none" w:sz="0" w:space="0" w:color="auto"/>
                  </w:divBdr>
                </w:div>
                <w:div w:id="1634405043">
                  <w:marLeft w:val="480"/>
                  <w:marRight w:val="0"/>
                  <w:marTop w:val="0"/>
                  <w:marBottom w:val="0"/>
                  <w:divBdr>
                    <w:top w:val="none" w:sz="0" w:space="0" w:color="auto"/>
                    <w:left w:val="none" w:sz="0" w:space="0" w:color="auto"/>
                    <w:bottom w:val="none" w:sz="0" w:space="0" w:color="auto"/>
                    <w:right w:val="none" w:sz="0" w:space="0" w:color="auto"/>
                  </w:divBdr>
                </w:div>
                <w:div w:id="260842846">
                  <w:marLeft w:val="480"/>
                  <w:marRight w:val="0"/>
                  <w:marTop w:val="0"/>
                  <w:marBottom w:val="0"/>
                  <w:divBdr>
                    <w:top w:val="none" w:sz="0" w:space="0" w:color="auto"/>
                    <w:left w:val="none" w:sz="0" w:space="0" w:color="auto"/>
                    <w:bottom w:val="none" w:sz="0" w:space="0" w:color="auto"/>
                    <w:right w:val="none" w:sz="0" w:space="0" w:color="auto"/>
                  </w:divBdr>
                </w:div>
                <w:div w:id="456603746">
                  <w:marLeft w:val="480"/>
                  <w:marRight w:val="0"/>
                  <w:marTop w:val="0"/>
                  <w:marBottom w:val="0"/>
                  <w:divBdr>
                    <w:top w:val="none" w:sz="0" w:space="0" w:color="auto"/>
                    <w:left w:val="none" w:sz="0" w:space="0" w:color="auto"/>
                    <w:bottom w:val="none" w:sz="0" w:space="0" w:color="auto"/>
                    <w:right w:val="none" w:sz="0" w:space="0" w:color="auto"/>
                  </w:divBdr>
                </w:div>
                <w:div w:id="231817024">
                  <w:marLeft w:val="480"/>
                  <w:marRight w:val="0"/>
                  <w:marTop w:val="0"/>
                  <w:marBottom w:val="0"/>
                  <w:divBdr>
                    <w:top w:val="none" w:sz="0" w:space="0" w:color="auto"/>
                    <w:left w:val="none" w:sz="0" w:space="0" w:color="auto"/>
                    <w:bottom w:val="none" w:sz="0" w:space="0" w:color="auto"/>
                    <w:right w:val="none" w:sz="0" w:space="0" w:color="auto"/>
                  </w:divBdr>
                </w:div>
                <w:div w:id="476267157">
                  <w:marLeft w:val="480"/>
                  <w:marRight w:val="0"/>
                  <w:marTop w:val="0"/>
                  <w:marBottom w:val="0"/>
                  <w:divBdr>
                    <w:top w:val="none" w:sz="0" w:space="0" w:color="auto"/>
                    <w:left w:val="none" w:sz="0" w:space="0" w:color="auto"/>
                    <w:bottom w:val="none" w:sz="0" w:space="0" w:color="auto"/>
                    <w:right w:val="none" w:sz="0" w:space="0" w:color="auto"/>
                  </w:divBdr>
                </w:div>
                <w:div w:id="1743483656">
                  <w:marLeft w:val="480"/>
                  <w:marRight w:val="0"/>
                  <w:marTop w:val="0"/>
                  <w:marBottom w:val="0"/>
                  <w:divBdr>
                    <w:top w:val="none" w:sz="0" w:space="0" w:color="auto"/>
                    <w:left w:val="none" w:sz="0" w:space="0" w:color="auto"/>
                    <w:bottom w:val="none" w:sz="0" w:space="0" w:color="auto"/>
                    <w:right w:val="none" w:sz="0" w:space="0" w:color="auto"/>
                  </w:divBdr>
                </w:div>
                <w:div w:id="639500574">
                  <w:marLeft w:val="480"/>
                  <w:marRight w:val="0"/>
                  <w:marTop w:val="0"/>
                  <w:marBottom w:val="0"/>
                  <w:divBdr>
                    <w:top w:val="none" w:sz="0" w:space="0" w:color="auto"/>
                    <w:left w:val="none" w:sz="0" w:space="0" w:color="auto"/>
                    <w:bottom w:val="none" w:sz="0" w:space="0" w:color="auto"/>
                    <w:right w:val="none" w:sz="0" w:space="0" w:color="auto"/>
                  </w:divBdr>
                </w:div>
                <w:div w:id="1791824335">
                  <w:marLeft w:val="480"/>
                  <w:marRight w:val="0"/>
                  <w:marTop w:val="0"/>
                  <w:marBottom w:val="0"/>
                  <w:divBdr>
                    <w:top w:val="none" w:sz="0" w:space="0" w:color="auto"/>
                    <w:left w:val="none" w:sz="0" w:space="0" w:color="auto"/>
                    <w:bottom w:val="none" w:sz="0" w:space="0" w:color="auto"/>
                    <w:right w:val="none" w:sz="0" w:space="0" w:color="auto"/>
                  </w:divBdr>
                </w:div>
                <w:div w:id="891236263">
                  <w:marLeft w:val="480"/>
                  <w:marRight w:val="0"/>
                  <w:marTop w:val="0"/>
                  <w:marBottom w:val="0"/>
                  <w:divBdr>
                    <w:top w:val="none" w:sz="0" w:space="0" w:color="auto"/>
                    <w:left w:val="none" w:sz="0" w:space="0" w:color="auto"/>
                    <w:bottom w:val="none" w:sz="0" w:space="0" w:color="auto"/>
                    <w:right w:val="none" w:sz="0" w:space="0" w:color="auto"/>
                  </w:divBdr>
                </w:div>
                <w:div w:id="885141104">
                  <w:marLeft w:val="480"/>
                  <w:marRight w:val="0"/>
                  <w:marTop w:val="0"/>
                  <w:marBottom w:val="0"/>
                  <w:divBdr>
                    <w:top w:val="none" w:sz="0" w:space="0" w:color="auto"/>
                    <w:left w:val="none" w:sz="0" w:space="0" w:color="auto"/>
                    <w:bottom w:val="none" w:sz="0" w:space="0" w:color="auto"/>
                    <w:right w:val="none" w:sz="0" w:space="0" w:color="auto"/>
                  </w:divBdr>
                </w:div>
                <w:div w:id="304547416">
                  <w:marLeft w:val="480"/>
                  <w:marRight w:val="0"/>
                  <w:marTop w:val="0"/>
                  <w:marBottom w:val="0"/>
                  <w:divBdr>
                    <w:top w:val="none" w:sz="0" w:space="0" w:color="auto"/>
                    <w:left w:val="none" w:sz="0" w:space="0" w:color="auto"/>
                    <w:bottom w:val="none" w:sz="0" w:space="0" w:color="auto"/>
                    <w:right w:val="none" w:sz="0" w:space="0" w:color="auto"/>
                  </w:divBdr>
                </w:div>
                <w:div w:id="1763378816">
                  <w:marLeft w:val="480"/>
                  <w:marRight w:val="0"/>
                  <w:marTop w:val="0"/>
                  <w:marBottom w:val="0"/>
                  <w:divBdr>
                    <w:top w:val="none" w:sz="0" w:space="0" w:color="auto"/>
                    <w:left w:val="none" w:sz="0" w:space="0" w:color="auto"/>
                    <w:bottom w:val="none" w:sz="0" w:space="0" w:color="auto"/>
                    <w:right w:val="none" w:sz="0" w:space="0" w:color="auto"/>
                  </w:divBdr>
                </w:div>
                <w:div w:id="1960329894">
                  <w:marLeft w:val="480"/>
                  <w:marRight w:val="0"/>
                  <w:marTop w:val="0"/>
                  <w:marBottom w:val="0"/>
                  <w:divBdr>
                    <w:top w:val="none" w:sz="0" w:space="0" w:color="auto"/>
                    <w:left w:val="none" w:sz="0" w:space="0" w:color="auto"/>
                    <w:bottom w:val="none" w:sz="0" w:space="0" w:color="auto"/>
                    <w:right w:val="none" w:sz="0" w:space="0" w:color="auto"/>
                  </w:divBdr>
                </w:div>
                <w:div w:id="2005624365">
                  <w:marLeft w:val="480"/>
                  <w:marRight w:val="0"/>
                  <w:marTop w:val="0"/>
                  <w:marBottom w:val="0"/>
                  <w:divBdr>
                    <w:top w:val="none" w:sz="0" w:space="0" w:color="auto"/>
                    <w:left w:val="none" w:sz="0" w:space="0" w:color="auto"/>
                    <w:bottom w:val="none" w:sz="0" w:space="0" w:color="auto"/>
                    <w:right w:val="none" w:sz="0" w:space="0" w:color="auto"/>
                  </w:divBdr>
                </w:div>
                <w:div w:id="1652757898">
                  <w:marLeft w:val="480"/>
                  <w:marRight w:val="0"/>
                  <w:marTop w:val="0"/>
                  <w:marBottom w:val="0"/>
                  <w:divBdr>
                    <w:top w:val="none" w:sz="0" w:space="0" w:color="auto"/>
                    <w:left w:val="none" w:sz="0" w:space="0" w:color="auto"/>
                    <w:bottom w:val="none" w:sz="0" w:space="0" w:color="auto"/>
                    <w:right w:val="none" w:sz="0" w:space="0" w:color="auto"/>
                  </w:divBdr>
                </w:div>
                <w:div w:id="1783453491">
                  <w:marLeft w:val="480"/>
                  <w:marRight w:val="0"/>
                  <w:marTop w:val="0"/>
                  <w:marBottom w:val="0"/>
                  <w:divBdr>
                    <w:top w:val="none" w:sz="0" w:space="0" w:color="auto"/>
                    <w:left w:val="none" w:sz="0" w:space="0" w:color="auto"/>
                    <w:bottom w:val="none" w:sz="0" w:space="0" w:color="auto"/>
                    <w:right w:val="none" w:sz="0" w:space="0" w:color="auto"/>
                  </w:divBdr>
                </w:div>
                <w:div w:id="1787001572">
                  <w:marLeft w:val="480"/>
                  <w:marRight w:val="0"/>
                  <w:marTop w:val="0"/>
                  <w:marBottom w:val="0"/>
                  <w:divBdr>
                    <w:top w:val="none" w:sz="0" w:space="0" w:color="auto"/>
                    <w:left w:val="none" w:sz="0" w:space="0" w:color="auto"/>
                    <w:bottom w:val="none" w:sz="0" w:space="0" w:color="auto"/>
                    <w:right w:val="none" w:sz="0" w:space="0" w:color="auto"/>
                  </w:divBdr>
                </w:div>
                <w:div w:id="443889390">
                  <w:marLeft w:val="480"/>
                  <w:marRight w:val="0"/>
                  <w:marTop w:val="0"/>
                  <w:marBottom w:val="0"/>
                  <w:divBdr>
                    <w:top w:val="none" w:sz="0" w:space="0" w:color="auto"/>
                    <w:left w:val="none" w:sz="0" w:space="0" w:color="auto"/>
                    <w:bottom w:val="none" w:sz="0" w:space="0" w:color="auto"/>
                    <w:right w:val="none" w:sz="0" w:space="0" w:color="auto"/>
                  </w:divBdr>
                </w:div>
                <w:div w:id="1801219555">
                  <w:marLeft w:val="480"/>
                  <w:marRight w:val="0"/>
                  <w:marTop w:val="0"/>
                  <w:marBottom w:val="0"/>
                  <w:divBdr>
                    <w:top w:val="none" w:sz="0" w:space="0" w:color="auto"/>
                    <w:left w:val="none" w:sz="0" w:space="0" w:color="auto"/>
                    <w:bottom w:val="none" w:sz="0" w:space="0" w:color="auto"/>
                    <w:right w:val="none" w:sz="0" w:space="0" w:color="auto"/>
                  </w:divBdr>
                </w:div>
                <w:div w:id="1305312851">
                  <w:marLeft w:val="480"/>
                  <w:marRight w:val="0"/>
                  <w:marTop w:val="0"/>
                  <w:marBottom w:val="0"/>
                  <w:divBdr>
                    <w:top w:val="none" w:sz="0" w:space="0" w:color="auto"/>
                    <w:left w:val="none" w:sz="0" w:space="0" w:color="auto"/>
                    <w:bottom w:val="none" w:sz="0" w:space="0" w:color="auto"/>
                    <w:right w:val="none" w:sz="0" w:space="0" w:color="auto"/>
                  </w:divBdr>
                </w:div>
                <w:div w:id="1635216696">
                  <w:marLeft w:val="480"/>
                  <w:marRight w:val="0"/>
                  <w:marTop w:val="0"/>
                  <w:marBottom w:val="0"/>
                  <w:divBdr>
                    <w:top w:val="none" w:sz="0" w:space="0" w:color="auto"/>
                    <w:left w:val="none" w:sz="0" w:space="0" w:color="auto"/>
                    <w:bottom w:val="none" w:sz="0" w:space="0" w:color="auto"/>
                    <w:right w:val="none" w:sz="0" w:space="0" w:color="auto"/>
                  </w:divBdr>
                </w:div>
                <w:div w:id="758908991">
                  <w:marLeft w:val="480"/>
                  <w:marRight w:val="0"/>
                  <w:marTop w:val="0"/>
                  <w:marBottom w:val="0"/>
                  <w:divBdr>
                    <w:top w:val="none" w:sz="0" w:space="0" w:color="auto"/>
                    <w:left w:val="none" w:sz="0" w:space="0" w:color="auto"/>
                    <w:bottom w:val="none" w:sz="0" w:space="0" w:color="auto"/>
                    <w:right w:val="none" w:sz="0" w:space="0" w:color="auto"/>
                  </w:divBdr>
                </w:div>
              </w:divsChild>
            </w:div>
            <w:div w:id="1661620142">
              <w:marLeft w:val="0"/>
              <w:marRight w:val="0"/>
              <w:marTop w:val="0"/>
              <w:marBottom w:val="0"/>
              <w:divBdr>
                <w:top w:val="none" w:sz="0" w:space="0" w:color="auto"/>
                <w:left w:val="none" w:sz="0" w:space="0" w:color="auto"/>
                <w:bottom w:val="none" w:sz="0" w:space="0" w:color="auto"/>
                <w:right w:val="none" w:sz="0" w:space="0" w:color="auto"/>
              </w:divBdr>
              <w:divsChild>
                <w:div w:id="1565414283">
                  <w:marLeft w:val="480"/>
                  <w:marRight w:val="0"/>
                  <w:marTop w:val="0"/>
                  <w:marBottom w:val="0"/>
                  <w:divBdr>
                    <w:top w:val="none" w:sz="0" w:space="0" w:color="auto"/>
                    <w:left w:val="none" w:sz="0" w:space="0" w:color="auto"/>
                    <w:bottom w:val="none" w:sz="0" w:space="0" w:color="auto"/>
                    <w:right w:val="none" w:sz="0" w:space="0" w:color="auto"/>
                  </w:divBdr>
                </w:div>
                <w:div w:id="355279359">
                  <w:marLeft w:val="480"/>
                  <w:marRight w:val="0"/>
                  <w:marTop w:val="0"/>
                  <w:marBottom w:val="0"/>
                  <w:divBdr>
                    <w:top w:val="none" w:sz="0" w:space="0" w:color="auto"/>
                    <w:left w:val="none" w:sz="0" w:space="0" w:color="auto"/>
                    <w:bottom w:val="none" w:sz="0" w:space="0" w:color="auto"/>
                    <w:right w:val="none" w:sz="0" w:space="0" w:color="auto"/>
                  </w:divBdr>
                </w:div>
                <w:div w:id="1018120014">
                  <w:marLeft w:val="480"/>
                  <w:marRight w:val="0"/>
                  <w:marTop w:val="0"/>
                  <w:marBottom w:val="0"/>
                  <w:divBdr>
                    <w:top w:val="none" w:sz="0" w:space="0" w:color="auto"/>
                    <w:left w:val="none" w:sz="0" w:space="0" w:color="auto"/>
                    <w:bottom w:val="none" w:sz="0" w:space="0" w:color="auto"/>
                    <w:right w:val="none" w:sz="0" w:space="0" w:color="auto"/>
                  </w:divBdr>
                </w:div>
                <w:div w:id="124660440">
                  <w:marLeft w:val="480"/>
                  <w:marRight w:val="0"/>
                  <w:marTop w:val="0"/>
                  <w:marBottom w:val="0"/>
                  <w:divBdr>
                    <w:top w:val="none" w:sz="0" w:space="0" w:color="auto"/>
                    <w:left w:val="none" w:sz="0" w:space="0" w:color="auto"/>
                    <w:bottom w:val="none" w:sz="0" w:space="0" w:color="auto"/>
                    <w:right w:val="none" w:sz="0" w:space="0" w:color="auto"/>
                  </w:divBdr>
                </w:div>
                <w:div w:id="629553353">
                  <w:marLeft w:val="480"/>
                  <w:marRight w:val="0"/>
                  <w:marTop w:val="0"/>
                  <w:marBottom w:val="0"/>
                  <w:divBdr>
                    <w:top w:val="none" w:sz="0" w:space="0" w:color="auto"/>
                    <w:left w:val="none" w:sz="0" w:space="0" w:color="auto"/>
                    <w:bottom w:val="none" w:sz="0" w:space="0" w:color="auto"/>
                    <w:right w:val="none" w:sz="0" w:space="0" w:color="auto"/>
                  </w:divBdr>
                </w:div>
                <w:div w:id="132796322">
                  <w:marLeft w:val="480"/>
                  <w:marRight w:val="0"/>
                  <w:marTop w:val="0"/>
                  <w:marBottom w:val="0"/>
                  <w:divBdr>
                    <w:top w:val="none" w:sz="0" w:space="0" w:color="auto"/>
                    <w:left w:val="none" w:sz="0" w:space="0" w:color="auto"/>
                    <w:bottom w:val="none" w:sz="0" w:space="0" w:color="auto"/>
                    <w:right w:val="none" w:sz="0" w:space="0" w:color="auto"/>
                  </w:divBdr>
                </w:div>
                <w:div w:id="331447956">
                  <w:marLeft w:val="480"/>
                  <w:marRight w:val="0"/>
                  <w:marTop w:val="0"/>
                  <w:marBottom w:val="0"/>
                  <w:divBdr>
                    <w:top w:val="none" w:sz="0" w:space="0" w:color="auto"/>
                    <w:left w:val="none" w:sz="0" w:space="0" w:color="auto"/>
                    <w:bottom w:val="none" w:sz="0" w:space="0" w:color="auto"/>
                    <w:right w:val="none" w:sz="0" w:space="0" w:color="auto"/>
                  </w:divBdr>
                </w:div>
                <w:div w:id="854733658">
                  <w:marLeft w:val="480"/>
                  <w:marRight w:val="0"/>
                  <w:marTop w:val="0"/>
                  <w:marBottom w:val="0"/>
                  <w:divBdr>
                    <w:top w:val="none" w:sz="0" w:space="0" w:color="auto"/>
                    <w:left w:val="none" w:sz="0" w:space="0" w:color="auto"/>
                    <w:bottom w:val="none" w:sz="0" w:space="0" w:color="auto"/>
                    <w:right w:val="none" w:sz="0" w:space="0" w:color="auto"/>
                  </w:divBdr>
                </w:div>
                <w:div w:id="741175688">
                  <w:marLeft w:val="480"/>
                  <w:marRight w:val="0"/>
                  <w:marTop w:val="0"/>
                  <w:marBottom w:val="0"/>
                  <w:divBdr>
                    <w:top w:val="none" w:sz="0" w:space="0" w:color="auto"/>
                    <w:left w:val="none" w:sz="0" w:space="0" w:color="auto"/>
                    <w:bottom w:val="none" w:sz="0" w:space="0" w:color="auto"/>
                    <w:right w:val="none" w:sz="0" w:space="0" w:color="auto"/>
                  </w:divBdr>
                </w:div>
                <w:div w:id="480579487">
                  <w:marLeft w:val="480"/>
                  <w:marRight w:val="0"/>
                  <w:marTop w:val="0"/>
                  <w:marBottom w:val="0"/>
                  <w:divBdr>
                    <w:top w:val="none" w:sz="0" w:space="0" w:color="auto"/>
                    <w:left w:val="none" w:sz="0" w:space="0" w:color="auto"/>
                    <w:bottom w:val="none" w:sz="0" w:space="0" w:color="auto"/>
                    <w:right w:val="none" w:sz="0" w:space="0" w:color="auto"/>
                  </w:divBdr>
                </w:div>
                <w:div w:id="1474101933">
                  <w:marLeft w:val="480"/>
                  <w:marRight w:val="0"/>
                  <w:marTop w:val="0"/>
                  <w:marBottom w:val="0"/>
                  <w:divBdr>
                    <w:top w:val="none" w:sz="0" w:space="0" w:color="auto"/>
                    <w:left w:val="none" w:sz="0" w:space="0" w:color="auto"/>
                    <w:bottom w:val="none" w:sz="0" w:space="0" w:color="auto"/>
                    <w:right w:val="none" w:sz="0" w:space="0" w:color="auto"/>
                  </w:divBdr>
                </w:div>
                <w:div w:id="631331005">
                  <w:marLeft w:val="480"/>
                  <w:marRight w:val="0"/>
                  <w:marTop w:val="0"/>
                  <w:marBottom w:val="0"/>
                  <w:divBdr>
                    <w:top w:val="none" w:sz="0" w:space="0" w:color="auto"/>
                    <w:left w:val="none" w:sz="0" w:space="0" w:color="auto"/>
                    <w:bottom w:val="none" w:sz="0" w:space="0" w:color="auto"/>
                    <w:right w:val="none" w:sz="0" w:space="0" w:color="auto"/>
                  </w:divBdr>
                </w:div>
                <w:div w:id="1724020167">
                  <w:marLeft w:val="480"/>
                  <w:marRight w:val="0"/>
                  <w:marTop w:val="0"/>
                  <w:marBottom w:val="0"/>
                  <w:divBdr>
                    <w:top w:val="none" w:sz="0" w:space="0" w:color="auto"/>
                    <w:left w:val="none" w:sz="0" w:space="0" w:color="auto"/>
                    <w:bottom w:val="none" w:sz="0" w:space="0" w:color="auto"/>
                    <w:right w:val="none" w:sz="0" w:space="0" w:color="auto"/>
                  </w:divBdr>
                </w:div>
                <w:div w:id="1964074818">
                  <w:marLeft w:val="480"/>
                  <w:marRight w:val="0"/>
                  <w:marTop w:val="0"/>
                  <w:marBottom w:val="0"/>
                  <w:divBdr>
                    <w:top w:val="none" w:sz="0" w:space="0" w:color="auto"/>
                    <w:left w:val="none" w:sz="0" w:space="0" w:color="auto"/>
                    <w:bottom w:val="none" w:sz="0" w:space="0" w:color="auto"/>
                    <w:right w:val="none" w:sz="0" w:space="0" w:color="auto"/>
                  </w:divBdr>
                </w:div>
                <w:div w:id="1675452292">
                  <w:marLeft w:val="480"/>
                  <w:marRight w:val="0"/>
                  <w:marTop w:val="0"/>
                  <w:marBottom w:val="0"/>
                  <w:divBdr>
                    <w:top w:val="none" w:sz="0" w:space="0" w:color="auto"/>
                    <w:left w:val="none" w:sz="0" w:space="0" w:color="auto"/>
                    <w:bottom w:val="none" w:sz="0" w:space="0" w:color="auto"/>
                    <w:right w:val="none" w:sz="0" w:space="0" w:color="auto"/>
                  </w:divBdr>
                </w:div>
                <w:div w:id="2104371887">
                  <w:marLeft w:val="480"/>
                  <w:marRight w:val="0"/>
                  <w:marTop w:val="0"/>
                  <w:marBottom w:val="0"/>
                  <w:divBdr>
                    <w:top w:val="none" w:sz="0" w:space="0" w:color="auto"/>
                    <w:left w:val="none" w:sz="0" w:space="0" w:color="auto"/>
                    <w:bottom w:val="none" w:sz="0" w:space="0" w:color="auto"/>
                    <w:right w:val="none" w:sz="0" w:space="0" w:color="auto"/>
                  </w:divBdr>
                </w:div>
                <w:div w:id="475531412">
                  <w:marLeft w:val="480"/>
                  <w:marRight w:val="0"/>
                  <w:marTop w:val="0"/>
                  <w:marBottom w:val="0"/>
                  <w:divBdr>
                    <w:top w:val="none" w:sz="0" w:space="0" w:color="auto"/>
                    <w:left w:val="none" w:sz="0" w:space="0" w:color="auto"/>
                    <w:bottom w:val="none" w:sz="0" w:space="0" w:color="auto"/>
                    <w:right w:val="none" w:sz="0" w:space="0" w:color="auto"/>
                  </w:divBdr>
                </w:div>
                <w:div w:id="796917996">
                  <w:marLeft w:val="480"/>
                  <w:marRight w:val="0"/>
                  <w:marTop w:val="0"/>
                  <w:marBottom w:val="0"/>
                  <w:divBdr>
                    <w:top w:val="none" w:sz="0" w:space="0" w:color="auto"/>
                    <w:left w:val="none" w:sz="0" w:space="0" w:color="auto"/>
                    <w:bottom w:val="none" w:sz="0" w:space="0" w:color="auto"/>
                    <w:right w:val="none" w:sz="0" w:space="0" w:color="auto"/>
                  </w:divBdr>
                </w:div>
                <w:div w:id="1631861442">
                  <w:marLeft w:val="480"/>
                  <w:marRight w:val="0"/>
                  <w:marTop w:val="0"/>
                  <w:marBottom w:val="0"/>
                  <w:divBdr>
                    <w:top w:val="none" w:sz="0" w:space="0" w:color="auto"/>
                    <w:left w:val="none" w:sz="0" w:space="0" w:color="auto"/>
                    <w:bottom w:val="none" w:sz="0" w:space="0" w:color="auto"/>
                    <w:right w:val="none" w:sz="0" w:space="0" w:color="auto"/>
                  </w:divBdr>
                </w:div>
                <w:div w:id="1117872816">
                  <w:marLeft w:val="480"/>
                  <w:marRight w:val="0"/>
                  <w:marTop w:val="0"/>
                  <w:marBottom w:val="0"/>
                  <w:divBdr>
                    <w:top w:val="none" w:sz="0" w:space="0" w:color="auto"/>
                    <w:left w:val="none" w:sz="0" w:space="0" w:color="auto"/>
                    <w:bottom w:val="none" w:sz="0" w:space="0" w:color="auto"/>
                    <w:right w:val="none" w:sz="0" w:space="0" w:color="auto"/>
                  </w:divBdr>
                </w:div>
                <w:div w:id="523515480">
                  <w:marLeft w:val="480"/>
                  <w:marRight w:val="0"/>
                  <w:marTop w:val="0"/>
                  <w:marBottom w:val="0"/>
                  <w:divBdr>
                    <w:top w:val="none" w:sz="0" w:space="0" w:color="auto"/>
                    <w:left w:val="none" w:sz="0" w:space="0" w:color="auto"/>
                    <w:bottom w:val="none" w:sz="0" w:space="0" w:color="auto"/>
                    <w:right w:val="none" w:sz="0" w:space="0" w:color="auto"/>
                  </w:divBdr>
                </w:div>
                <w:div w:id="2023891212">
                  <w:marLeft w:val="480"/>
                  <w:marRight w:val="0"/>
                  <w:marTop w:val="0"/>
                  <w:marBottom w:val="0"/>
                  <w:divBdr>
                    <w:top w:val="none" w:sz="0" w:space="0" w:color="auto"/>
                    <w:left w:val="none" w:sz="0" w:space="0" w:color="auto"/>
                    <w:bottom w:val="none" w:sz="0" w:space="0" w:color="auto"/>
                    <w:right w:val="none" w:sz="0" w:space="0" w:color="auto"/>
                  </w:divBdr>
                </w:div>
                <w:div w:id="1474441233">
                  <w:marLeft w:val="480"/>
                  <w:marRight w:val="0"/>
                  <w:marTop w:val="0"/>
                  <w:marBottom w:val="0"/>
                  <w:divBdr>
                    <w:top w:val="none" w:sz="0" w:space="0" w:color="auto"/>
                    <w:left w:val="none" w:sz="0" w:space="0" w:color="auto"/>
                    <w:bottom w:val="none" w:sz="0" w:space="0" w:color="auto"/>
                    <w:right w:val="none" w:sz="0" w:space="0" w:color="auto"/>
                  </w:divBdr>
                </w:div>
                <w:div w:id="308559328">
                  <w:marLeft w:val="480"/>
                  <w:marRight w:val="0"/>
                  <w:marTop w:val="0"/>
                  <w:marBottom w:val="0"/>
                  <w:divBdr>
                    <w:top w:val="none" w:sz="0" w:space="0" w:color="auto"/>
                    <w:left w:val="none" w:sz="0" w:space="0" w:color="auto"/>
                    <w:bottom w:val="none" w:sz="0" w:space="0" w:color="auto"/>
                    <w:right w:val="none" w:sz="0" w:space="0" w:color="auto"/>
                  </w:divBdr>
                </w:div>
                <w:div w:id="1505895763">
                  <w:marLeft w:val="480"/>
                  <w:marRight w:val="0"/>
                  <w:marTop w:val="0"/>
                  <w:marBottom w:val="0"/>
                  <w:divBdr>
                    <w:top w:val="none" w:sz="0" w:space="0" w:color="auto"/>
                    <w:left w:val="none" w:sz="0" w:space="0" w:color="auto"/>
                    <w:bottom w:val="none" w:sz="0" w:space="0" w:color="auto"/>
                    <w:right w:val="none" w:sz="0" w:space="0" w:color="auto"/>
                  </w:divBdr>
                </w:div>
                <w:div w:id="1870411920">
                  <w:marLeft w:val="480"/>
                  <w:marRight w:val="0"/>
                  <w:marTop w:val="0"/>
                  <w:marBottom w:val="0"/>
                  <w:divBdr>
                    <w:top w:val="none" w:sz="0" w:space="0" w:color="auto"/>
                    <w:left w:val="none" w:sz="0" w:space="0" w:color="auto"/>
                    <w:bottom w:val="none" w:sz="0" w:space="0" w:color="auto"/>
                    <w:right w:val="none" w:sz="0" w:space="0" w:color="auto"/>
                  </w:divBdr>
                </w:div>
                <w:div w:id="1980189548">
                  <w:marLeft w:val="480"/>
                  <w:marRight w:val="0"/>
                  <w:marTop w:val="0"/>
                  <w:marBottom w:val="0"/>
                  <w:divBdr>
                    <w:top w:val="none" w:sz="0" w:space="0" w:color="auto"/>
                    <w:left w:val="none" w:sz="0" w:space="0" w:color="auto"/>
                    <w:bottom w:val="none" w:sz="0" w:space="0" w:color="auto"/>
                    <w:right w:val="none" w:sz="0" w:space="0" w:color="auto"/>
                  </w:divBdr>
                </w:div>
                <w:div w:id="437913885">
                  <w:marLeft w:val="480"/>
                  <w:marRight w:val="0"/>
                  <w:marTop w:val="0"/>
                  <w:marBottom w:val="0"/>
                  <w:divBdr>
                    <w:top w:val="none" w:sz="0" w:space="0" w:color="auto"/>
                    <w:left w:val="none" w:sz="0" w:space="0" w:color="auto"/>
                    <w:bottom w:val="none" w:sz="0" w:space="0" w:color="auto"/>
                    <w:right w:val="none" w:sz="0" w:space="0" w:color="auto"/>
                  </w:divBdr>
                </w:div>
                <w:div w:id="746922706">
                  <w:marLeft w:val="480"/>
                  <w:marRight w:val="0"/>
                  <w:marTop w:val="0"/>
                  <w:marBottom w:val="0"/>
                  <w:divBdr>
                    <w:top w:val="none" w:sz="0" w:space="0" w:color="auto"/>
                    <w:left w:val="none" w:sz="0" w:space="0" w:color="auto"/>
                    <w:bottom w:val="none" w:sz="0" w:space="0" w:color="auto"/>
                    <w:right w:val="none" w:sz="0" w:space="0" w:color="auto"/>
                  </w:divBdr>
                </w:div>
                <w:div w:id="1922713806">
                  <w:marLeft w:val="480"/>
                  <w:marRight w:val="0"/>
                  <w:marTop w:val="0"/>
                  <w:marBottom w:val="0"/>
                  <w:divBdr>
                    <w:top w:val="none" w:sz="0" w:space="0" w:color="auto"/>
                    <w:left w:val="none" w:sz="0" w:space="0" w:color="auto"/>
                    <w:bottom w:val="none" w:sz="0" w:space="0" w:color="auto"/>
                    <w:right w:val="none" w:sz="0" w:space="0" w:color="auto"/>
                  </w:divBdr>
                </w:div>
                <w:div w:id="920021756">
                  <w:marLeft w:val="480"/>
                  <w:marRight w:val="0"/>
                  <w:marTop w:val="0"/>
                  <w:marBottom w:val="0"/>
                  <w:divBdr>
                    <w:top w:val="none" w:sz="0" w:space="0" w:color="auto"/>
                    <w:left w:val="none" w:sz="0" w:space="0" w:color="auto"/>
                    <w:bottom w:val="none" w:sz="0" w:space="0" w:color="auto"/>
                    <w:right w:val="none" w:sz="0" w:space="0" w:color="auto"/>
                  </w:divBdr>
                </w:div>
                <w:div w:id="1718165660">
                  <w:marLeft w:val="480"/>
                  <w:marRight w:val="0"/>
                  <w:marTop w:val="0"/>
                  <w:marBottom w:val="0"/>
                  <w:divBdr>
                    <w:top w:val="none" w:sz="0" w:space="0" w:color="auto"/>
                    <w:left w:val="none" w:sz="0" w:space="0" w:color="auto"/>
                    <w:bottom w:val="none" w:sz="0" w:space="0" w:color="auto"/>
                    <w:right w:val="none" w:sz="0" w:space="0" w:color="auto"/>
                  </w:divBdr>
                </w:div>
                <w:div w:id="406541792">
                  <w:marLeft w:val="480"/>
                  <w:marRight w:val="0"/>
                  <w:marTop w:val="0"/>
                  <w:marBottom w:val="0"/>
                  <w:divBdr>
                    <w:top w:val="none" w:sz="0" w:space="0" w:color="auto"/>
                    <w:left w:val="none" w:sz="0" w:space="0" w:color="auto"/>
                    <w:bottom w:val="none" w:sz="0" w:space="0" w:color="auto"/>
                    <w:right w:val="none" w:sz="0" w:space="0" w:color="auto"/>
                  </w:divBdr>
                </w:div>
                <w:div w:id="273829089">
                  <w:marLeft w:val="480"/>
                  <w:marRight w:val="0"/>
                  <w:marTop w:val="0"/>
                  <w:marBottom w:val="0"/>
                  <w:divBdr>
                    <w:top w:val="none" w:sz="0" w:space="0" w:color="auto"/>
                    <w:left w:val="none" w:sz="0" w:space="0" w:color="auto"/>
                    <w:bottom w:val="none" w:sz="0" w:space="0" w:color="auto"/>
                    <w:right w:val="none" w:sz="0" w:space="0" w:color="auto"/>
                  </w:divBdr>
                </w:div>
              </w:divsChild>
            </w:div>
            <w:div w:id="656541534">
              <w:marLeft w:val="0"/>
              <w:marRight w:val="0"/>
              <w:marTop w:val="0"/>
              <w:marBottom w:val="0"/>
              <w:divBdr>
                <w:top w:val="none" w:sz="0" w:space="0" w:color="auto"/>
                <w:left w:val="none" w:sz="0" w:space="0" w:color="auto"/>
                <w:bottom w:val="none" w:sz="0" w:space="0" w:color="auto"/>
                <w:right w:val="none" w:sz="0" w:space="0" w:color="auto"/>
              </w:divBdr>
              <w:divsChild>
                <w:div w:id="1639191303">
                  <w:marLeft w:val="480"/>
                  <w:marRight w:val="0"/>
                  <w:marTop w:val="0"/>
                  <w:marBottom w:val="0"/>
                  <w:divBdr>
                    <w:top w:val="none" w:sz="0" w:space="0" w:color="auto"/>
                    <w:left w:val="none" w:sz="0" w:space="0" w:color="auto"/>
                    <w:bottom w:val="none" w:sz="0" w:space="0" w:color="auto"/>
                    <w:right w:val="none" w:sz="0" w:space="0" w:color="auto"/>
                  </w:divBdr>
                </w:div>
                <w:div w:id="246114824">
                  <w:marLeft w:val="480"/>
                  <w:marRight w:val="0"/>
                  <w:marTop w:val="0"/>
                  <w:marBottom w:val="0"/>
                  <w:divBdr>
                    <w:top w:val="none" w:sz="0" w:space="0" w:color="auto"/>
                    <w:left w:val="none" w:sz="0" w:space="0" w:color="auto"/>
                    <w:bottom w:val="none" w:sz="0" w:space="0" w:color="auto"/>
                    <w:right w:val="none" w:sz="0" w:space="0" w:color="auto"/>
                  </w:divBdr>
                </w:div>
                <w:div w:id="1872644516">
                  <w:marLeft w:val="480"/>
                  <w:marRight w:val="0"/>
                  <w:marTop w:val="0"/>
                  <w:marBottom w:val="0"/>
                  <w:divBdr>
                    <w:top w:val="none" w:sz="0" w:space="0" w:color="auto"/>
                    <w:left w:val="none" w:sz="0" w:space="0" w:color="auto"/>
                    <w:bottom w:val="none" w:sz="0" w:space="0" w:color="auto"/>
                    <w:right w:val="none" w:sz="0" w:space="0" w:color="auto"/>
                  </w:divBdr>
                </w:div>
                <w:div w:id="1006177799">
                  <w:marLeft w:val="480"/>
                  <w:marRight w:val="0"/>
                  <w:marTop w:val="0"/>
                  <w:marBottom w:val="0"/>
                  <w:divBdr>
                    <w:top w:val="none" w:sz="0" w:space="0" w:color="auto"/>
                    <w:left w:val="none" w:sz="0" w:space="0" w:color="auto"/>
                    <w:bottom w:val="none" w:sz="0" w:space="0" w:color="auto"/>
                    <w:right w:val="none" w:sz="0" w:space="0" w:color="auto"/>
                  </w:divBdr>
                </w:div>
                <w:div w:id="1077678365">
                  <w:marLeft w:val="480"/>
                  <w:marRight w:val="0"/>
                  <w:marTop w:val="0"/>
                  <w:marBottom w:val="0"/>
                  <w:divBdr>
                    <w:top w:val="none" w:sz="0" w:space="0" w:color="auto"/>
                    <w:left w:val="none" w:sz="0" w:space="0" w:color="auto"/>
                    <w:bottom w:val="none" w:sz="0" w:space="0" w:color="auto"/>
                    <w:right w:val="none" w:sz="0" w:space="0" w:color="auto"/>
                  </w:divBdr>
                </w:div>
                <w:div w:id="262618005">
                  <w:marLeft w:val="480"/>
                  <w:marRight w:val="0"/>
                  <w:marTop w:val="0"/>
                  <w:marBottom w:val="0"/>
                  <w:divBdr>
                    <w:top w:val="none" w:sz="0" w:space="0" w:color="auto"/>
                    <w:left w:val="none" w:sz="0" w:space="0" w:color="auto"/>
                    <w:bottom w:val="none" w:sz="0" w:space="0" w:color="auto"/>
                    <w:right w:val="none" w:sz="0" w:space="0" w:color="auto"/>
                  </w:divBdr>
                </w:div>
                <w:div w:id="1614823678">
                  <w:marLeft w:val="480"/>
                  <w:marRight w:val="0"/>
                  <w:marTop w:val="0"/>
                  <w:marBottom w:val="0"/>
                  <w:divBdr>
                    <w:top w:val="none" w:sz="0" w:space="0" w:color="auto"/>
                    <w:left w:val="none" w:sz="0" w:space="0" w:color="auto"/>
                    <w:bottom w:val="none" w:sz="0" w:space="0" w:color="auto"/>
                    <w:right w:val="none" w:sz="0" w:space="0" w:color="auto"/>
                  </w:divBdr>
                </w:div>
                <w:div w:id="2112430515">
                  <w:marLeft w:val="480"/>
                  <w:marRight w:val="0"/>
                  <w:marTop w:val="0"/>
                  <w:marBottom w:val="0"/>
                  <w:divBdr>
                    <w:top w:val="none" w:sz="0" w:space="0" w:color="auto"/>
                    <w:left w:val="none" w:sz="0" w:space="0" w:color="auto"/>
                    <w:bottom w:val="none" w:sz="0" w:space="0" w:color="auto"/>
                    <w:right w:val="none" w:sz="0" w:space="0" w:color="auto"/>
                  </w:divBdr>
                </w:div>
                <w:div w:id="1495532571">
                  <w:marLeft w:val="480"/>
                  <w:marRight w:val="0"/>
                  <w:marTop w:val="0"/>
                  <w:marBottom w:val="0"/>
                  <w:divBdr>
                    <w:top w:val="none" w:sz="0" w:space="0" w:color="auto"/>
                    <w:left w:val="none" w:sz="0" w:space="0" w:color="auto"/>
                    <w:bottom w:val="none" w:sz="0" w:space="0" w:color="auto"/>
                    <w:right w:val="none" w:sz="0" w:space="0" w:color="auto"/>
                  </w:divBdr>
                </w:div>
                <w:div w:id="2128160324">
                  <w:marLeft w:val="480"/>
                  <w:marRight w:val="0"/>
                  <w:marTop w:val="0"/>
                  <w:marBottom w:val="0"/>
                  <w:divBdr>
                    <w:top w:val="none" w:sz="0" w:space="0" w:color="auto"/>
                    <w:left w:val="none" w:sz="0" w:space="0" w:color="auto"/>
                    <w:bottom w:val="none" w:sz="0" w:space="0" w:color="auto"/>
                    <w:right w:val="none" w:sz="0" w:space="0" w:color="auto"/>
                  </w:divBdr>
                </w:div>
                <w:div w:id="160899560">
                  <w:marLeft w:val="480"/>
                  <w:marRight w:val="0"/>
                  <w:marTop w:val="0"/>
                  <w:marBottom w:val="0"/>
                  <w:divBdr>
                    <w:top w:val="none" w:sz="0" w:space="0" w:color="auto"/>
                    <w:left w:val="none" w:sz="0" w:space="0" w:color="auto"/>
                    <w:bottom w:val="none" w:sz="0" w:space="0" w:color="auto"/>
                    <w:right w:val="none" w:sz="0" w:space="0" w:color="auto"/>
                  </w:divBdr>
                </w:div>
                <w:div w:id="1418283157">
                  <w:marLeft w:val="480"/>
                  <w:marRight w:val="0"/>
                  <w:marTop w:val="0"/>
                  <w:marBottom w:val="0"/>
                  <w:divBdr>
                    <w:top w:val="none" w:sz="0" w:space="0" w:color="auto"/>
                    <w:left w:val="none" w:sz="0" w:space="0" w:color="auto"/>
                    <w:bottom w:val="none" w:sz="0" w:space="0" w:color="auto"/>
                    <w:right w:val="none" w:sz="0" w:space="0" w:color="auto"/>
                  </w:divBdr>
                </w:div>
                <w:div w:id="665940342">
                  <w:marLeft w:val="480"/>
                  <w:marRight w:val="0"/>
                  <w:marTop w:val="0"/>
                  <w:marBottom w:val="0"/>
                  <w:divBdr>
                    <w:top w:val="none" w:sz="0" w:space="0" w:color="auto"/>
                    <w:left w:val="none" w:sz="0" w:space="0" w:color="auto"/>
                    <w:bottom w:val="none" w:sz="0" w:space="0" w:color="auto"/>
                    <w:right w:val="none" w:sz="0" w:space="0" w:color="auto"/>
                  </w:divBdr>
                </w:div>
                <w:div w:id="1561862989">
                  <w:marLeft w:val="480"/>
                  <w:marRight w:val="0"/>
                  <w:marTop w:val="0"/>
                  <w:marBottom w:val="0"/>
                  <w:divBdr>
                    <w:top w:val="none" w:sz="0" w:space="0" w:color="auto"/>
                    <w:left w:val="none" w:sz="0" w:space="0" w:color="auto"/>
                    <w:bottom w:val="none" w:sz="0" w:space="0" w:color="auto"/>
                    <w:right w:val="none" w:sz="0" w:space="0" w:color="auto"/>
                  </w:divBdr>
                </w:div>
                <w:div w:id="1435127326">
                  <w:marLeft w:val="480"/>
                  <w:marRight w:val="0"/>
                  <w:marTop w:val="0"/>
                  <w:marBottom w:val="0"/>
                  <w:divBdr>
                    <w:top w:val="none" w:sz="0" w:space="0" w:color="auto"/>
                    <w:left w:val="none" w:sz="0" w:space="0" w:color="auto"/>
                    <w:bottom w:val="none" w:sz="0" w:space="0" w:color="auto"/>
                    <w:right w:val="none" w:sz="0" w:space="0" w:color="auto"/>
                  </w:divBdr>
                </w:div>
                <w:div w:id="1893225808">
                  <w:marLeft w:val="480"/>
                  <w:marRight w:val="0"/>
                  <w:marTop w:val="0"/>
                  <w:marBottom w:val="0"/>
                  <w:divBdr>
                    <w:top w:val="none" w:sz="0" w:space="0" w:color="auto"/>
                    <w:left w:val="none" w:sz="0" w:space="0" w:color="auto"/>
                    <w:bottom w:val="none" w:sz="0" w:space="0" w:color="auto"/>
                    <w:right w:val="none" w:sz="0" w:space="0" w:color="auto"/>
                  </w:divBdr>
                </w:div>
                <w:div w:id="2041316541">
                  <w:marLeft w:val="480"/>
                  <w:marRight w:val="0"/>
                  <w:marTop w:val="0"/>
                  <w:marBottom w:val="0"/>
                  <w:divBdr>
                    <w:top w:val="none" w:sz="0" w:space="0" w:color="auto"/>
                    <w:left w:val="none" w:sz="0" w:space="0" w:color="auto"/>
                    <w:bottom w:val="none" w:sz="0" w:space="0" w:color="auto"/>
                    <w:right w:val="none" w:sz="0" w:space="0" w:color="auto"/>
                  </w:divBdr>
                </w:div>
                <w:div w:id="1617909213">
                  <w:marLeft w:val="480"/>
                  <w:marRight w:val="0"/>
                  <w:marTop w:val="0"/>
                  <w:marBottom w:val="0"/>
                  <w:divBdr>
                    <w:top w:val="none" w:sz="0" w:space="0" w:color="auto"/>
                    <w:left w:val="none" w:sz="0" w:space="0" w:color="auto"/>
                    <w:bottom w:val="none" w:sz="0" w:space="0" w:color="auto"/>
                    <w:right w:val="none" w:sz="0" w:space="0" w:color="auto"/>
                  </w:divBdr>
                </w:div>
                <w:div w:id="745494596">
                  <w:marLeft w:val="480"/>
                  <w:marRight w:val="0"/>
                  <w:marTop w:val="0"/>
                  <w:marBottom w:val="0"/>
                  <w:divBdr>
                    <w:top w:val="none" w:sz="0" w:space="0" w:color="auto"/>
                    <w:left w:val="none" w:sz="0" w:space="0" w:color="auto"/>
                    <w:bottom w:val="none" w:sz="0" w:space="0" w:color="auto"/>
                    <w:right w:val="none" w:sz="0" w:space="0" w:color="auto"/>
                  </w:divBdr>
                </w:div>
                <w:div w:id="1417747635">
                  <w:marLeft w:val="480"/>
                  <w:marRight w:val="0"/>
                  <w:marTop w:val="0"/>
                  <w:marBottom w:val="0"/>
                  <w:divBdr>
                    <w:top w:val="none" w:sz="0" w:space="0" w:color="auto"/>
                    <w:left w:val="none" w:sz="0" w:space="0" w:color="auto"/>
                    <w:bottom w:val="none" w:sz="0" w:space="0" w:color="auto"/>
                    <w:right w:val="none" w:sz="0" w:space="0" w:color="auto"/>
                  </w:divBdr>
                </w:div>
                <w:div w:id="572594001">
                  <w:marLeft w:val="480"/>
                  <w:marRight w:val="0"/>
                  <w:marTop w:val="0"/>
                  <w:marBottom w:val="0"/>
                  <w:divBdr>
                    <w:top w:val="none" w:sz="0" w:space="0" w:color="auto"/>
                    <w:left w:val="none" w:sz="0" w:space="0" w:color="auto"/>
                    <w:bottom w:val="none" w:sz="0" w:space="0" w:color="auto"/>
                    <w:right w:val="none" w:sz="0" w:space="0" w:color="auto"/>
                  </w:divBdr>
                </w:div>
                <w:div w:id="50622177">
                  <w:marLeft w:val="480"/>
                  <w:marRight w:val="0"/>
                  <w:marTop w:val="0"/>
                  <w:marBottom w:val="0"/>
                  <w:divBdr>
                    <w:top w:val="none" w:sz="0" w:space="0" w:color="auto"/>
                    <w:left w:val="none" w:sz="0" w:space="0" w:color="auto"/>
                    <w:bottom w:val="none" w:sz="0" w:space="0" w:color="auto"/>
                    <w:right w:val="none" w:sz="0" w:space="0" w:color="auto"/>
                  </w:divBdr>
                </w:div>
                <w:div w:id="1539312995">
                  <w:marLeft w:val="480"/>
                  <w:marRight w:val="0"/>
                  <w:marTop w:val="0"/>
                  <w:marBottom w:val="0"/>
                  <w:divBdr>
                    <w:top w:val="none" w:sz="0" w:space="0" w:color="auto"/>
                    <w:left w:val="none" w:sz="0" w:space="0" w:color="auto"/>
                    <w:bottom w:val="none" w:sz="0" w:space="0" w:color="auto"/>
                    <w:right w:val="none" w:sz="0" w:space="0" w:color="auto"/>
                  </w:divBdr>
                </w:div>
                <w:div w:id="151721393">
                  <w:marLeft w:val="480"/>
                  <w:marRight w:val="0"/>
                  <w:marTop w:val="0"/>
                  <w:marBottom w:val="0"/>
                  <w:divBdr>
                    <w:top w:val="none" w:sz="0" w:space="0" w:color="auto"/>
                    <w:left w:val="none" w:sz="0" w:space="0" w:color="auto"/>
                    <w:bottom w:val="none" w:sz="0" w:space="0" w:color="auto"/>
                    <w:right w:val="none" w:sz="0" w:space="0" w:color="auto"/>
                  </w:divBdr>
                </w:div>
                <w:div w:id="894664579">
                  <w:marLeft w:val="480"/>
                  <w:marRight w:val="0"/>
                  <w:marTop w:val="0"/>
                  <w:marBottom w:val="0"/>
                  <w:divBdr>
                    <w:top w:val="none" w:sz="0" w:space="0" w:color="auto"/>
                    <w:left w:val="none" w:sz="0" w:space="0" w:color="auto"/>
                    <w:bottom w:val="none" w:sz="0" w:space="0" w:color="auto"/>
                    <w:right w:val="none" w:sz="0" w:space="0" w:color="auto"/>
                  </w:divBdr>
                </w:div>
                <w:div w:id="19402692">
                  <w:marLeft w:val="480"/>
                  <w:marRight w:val="0"/>
                  <w:marTop w:val="0"/>
                  <w:marBottom w:val="0"/>
                  <w:divBdr>
                    <w:top w:val="none" w:sz="0" w:space="0" w:color="auto"/>
                    <w:left w:val="none" w:sz="0" w:space="0" w:color="auto"/>
                    <w:bottom w:val="none" w:sz="0" w:space="0" w:color="auto"/>
                    <w:right w:val="none" w:sz="0" w:space="0" w:color="auto"/>
                  </w:divBdr>
                </w:div>
                <w:div w:id="1553418575">
                  <w:marLeft w:val="480"/>
                  <w:marRight w:val="0"/>
                  <w:marTop w:val="0"/>
                  <w:marBottom w:val="0"/>
                  <w:divBdr>
                    <w:top w:val="none" w:sz="0" w:space="0" w:color="auto"/>
                    <w:left w:val="none" w:sz="0" w:space="0" w:color="auto"/>
                    <w:bottom w:val="none" w:sz="0" w:space="0" w:color="auto"/>
                    <w:right w:val="none" w:sz="0" w:space="0" w:color="auto"/>
                  </w:divBdr>
                </w:div>
                <w:div w:id="1912494844">
                  <w:marLeft w:val="480"/>
                  <w:marRight w:val="0"/>
                  <w:marTop w:val="0"/>
                  <w:marBottom w:val="0"/>
                  <w:divBdr>
                    <w:top w:val="none" w:sz="0" w:space="0" w:color="auto"/>
                    <w:left w:val="none" w:sz="0" w:space="0" w:color="auto"/>
                    <w:bottom w:val="none" w:sz="0" w:space="0" w:color="auto"/>
                    <w:right w:val="none" w:sz="0" w:space="0" w:color="auto"/>
                  </w:divBdr>
                </w:div>
                <w:div w:id="401218380">
                  <w:marLeft w:val="480"/>
                  <w:marRight w:val="0"/>
                  <w:marTop w:val="0"/>
                  <w:marBottom w:val="0"/>
                  <w:divBdr>
                    <w:top w:val="none" w:sz="0" w:space="0" w:color="auto"/>
                    <w:left w:val="none" w:sz="0" w:space="0" w:color="auto"/>
                    <w:bottom w:val="none" w:sz="0" w:space="0" w:color="auto"/>
                    <w:right w:val="none" w:sz="0" w:space="0" w:color="auto"/>
                  </w:divBdr>
                </w:div>
                <w:div w:id="925193730">
                  <w:marLeft w:val="480"/>
                  <w:marRight w:val="0"/>
                  <w:marTop w:val="0"/>
                  <w:marBottom w:val="0"/>
                  <w:divBdr>
                    <w:top w:val="none" w:sz="0" w:space="0" w:color="auto"/>
                    <w:left w:val="none" w:sz="0" w:space="0" w:color="auto"/>
                    <w:bottom w:val="none" w:sz="0" w:space="0" w:color="auto"/>
                    <w:right w:val="none" w:sz="0" w:space="0" w:color="auto"/>
                  </w:divBdr>
                </w:div>
                <w:div w:id="722024586">
                  <w:marLeft w:val="480"/>
                  <w:marRight w:val="0"/>
                  <w:marTop w:val="0"/>
                  <w:marBottom w:val="0"/>
                  <w:divBdr>
                    <w:top w:val="none" w:sz="0" w:space="0" w:color="auto"/>
                    <w:left w:val="none" w:sz="0" w:space="0" w:color="auto"/>
                    <w:bottom w:val="none" w:sz="0" w:space="0" w:color="auto"/>
                    <w:right w:val="none" w:sz="0" w:space="0" w:color="auto"/>
                  </w:divBdr>
                </w:div>
                <w:div w:id="395008368">
                  <w:marLeft w:val="480"/>
                  <w:marRight w:val="0"/>
                  <w:marTop w:val="0"/>
                  <w:marBottom w:val="0"/>
                  <w:divBdr>
                    <w:top w:val="none" w:sz="0" w:space="0" w:color="auto"/>
                    <w:left w:val="none" w:sz="0" w:space="0" w:color="auto"/>
                    <w:bottom w:val="none" w:sz="0" w:space="0" w:color="auto"/>
                    <w:right w:val="none" w:sz="0" w:space="0" w:color="auto"/>
                  </w:divBdr>
                </w:div>
                <w:div w:id="1241058320">
                  <w:marLeft w:val="480"/>
                  <w:marRight w:val="0"/>
                  <w:marTop w:val="0"/>
                  <w:marBottom w:val="0"/>
                  <w:divBdr>
                    <w:top w:val="none" w:sz="0" w:space="0" w:color="auto"/>
                    <w:left w:val="none" w:sz="0" w:space="0" w:color="auto"/>
                    <w:bottom w:val="none" w:sz="0" w:space="0" w:color="auto"/>
                    <w:right w:val="none" w:sz="0" w:space="0" w:color="auto"/>
                  </w:divBdr>
                </w:div>
                <w:div w:id="1417553156">
                  <w:marLeft w:val="480"/>
                  <w:marRight w:val="0"/>
                  <w:marTop w:val="0"/>
                  <w:marBottom w:val="0"/>
                  <w:divBdr>
                    <w:top w:val="none" w:sz="0" w:space="0" w:color="auto"/>
                    <w:left w:val="none" w:sz="0" w:space="0" w:color="auto"/>
                    <w:bottom w:val="none" w:sz="0" w:space="0" w:color="auto"/>
                    <w:right w:val="none" w:sz="0" w:space="0" w:color="auto"/>
                  </w:divBdr>
                </w:div>
              </w:divsChild>
            </w:div>
            <w:div w:id="2053190833">
              <w:marLeft w:val="0"/>
              <w:marRight w:val="0"/>
              <w:marTop w:val="0"/>
              <w:marBottom w:val="0"/>
              <w:divBdr>
                <w:top w:val="none" w:sz="0" w:space="0" w:color="auto"/>
                <w:left w:val="none" w:sz="0" w:space="0" w:color="auto"/>
                <w:bottom w:val="none" w:sz="0" w:space="0" w:color="auto"/>
                <w:right w:val="none" w:sz="0" w:space="0" w:color="auto"/>
              </w:divBdr>
              <w:divsChild>
                <w:div w:id="1514342124">
                  <w:marLeft w:val="480"/>
                  <w:marRight w:val="0"/>
                  <w:marTop w:val="0"/>
                  <w:marBottom w:val="0"/>
                  <w:divBdr>
                    <w:top w:val="none" w:sz="0" w:space="0" w:color="auto"/>
                    <w:left w:val="none" w:sz="0" w:space="0" w:color="auto"/>
                    <w:bottom w:val="none" w:sz="0" w:space="0" w:color="auto"/>
                    <w:right w:val="none" w:sz="0" w:space="0" w:color="auto"/>
                  </w:divBdr>
                </w:div>
                <w:div w:id="665863206">
                  <w:marLeft w:val="480"/>
                  <w:marRight w:val="0"/>
                  <w:marTop w:val="0"/>
                  <w:marBottom w:val="0"/>
                  <w:divBdr>
                    <w:top w:val="none" w:sz="0" w:space="0" w:color="auto"/>
                    <w:left w:val="none" w:sz="0" w:space="0" w:color="auto"/>
                    <w:bottom w:val="none" w:sz="0" w:space="0" w:color="auto"/>
                    <w:right w:val="none" w:sz="0" w:space="0" w:color="auto"/>
                  </w:divBdr>
                </w:div>
                <w:div w:id="2033724141">
                  <w:marLeft w:val="480"/>
                  <w:marRight w:val="0"/>
                  <w:marTop w:val="0"/>
                  <w:marBottom w:val="0"/>
                  <w:divBdr>
                    <w:top w:val="none" w:sz="0" w:space="0" w:color="auto"/>
                    <w:left w:val="none" w:sz="0" w:space="0" w:color="auto"/>
                    <w:bottom w:val="none" w:sz="0" w:space="0" w:color="auto"/>
                    <w:right w:val="none" w:sz="0" w:space="0" w:color="auto"/>
                  </w:divBdr>
                </w:div>
                <w:div w:id="1295407939">
                  <w:marLeft w:val="480"/>
                  <w:marRight w:val="0"/>
                  <w:marTop w:val="0"/>
                  <w:marBottom w:val="0"/>
                  <w:divBdr>
                    <w:top w:val="none" w:sz="0" w:space="0" w:color="auto"/>
                    <w:left w:val="none" w:sz="0" w:space="0" w:color="auto"/>
                    <w:bottom w:val="none" w:sz="0" w:space="0" w:color="auto"/>
                    <w:right w:val="none" w:sz="0" w:space="0" w:color="auto"/>
                  </w:divBdr>
                </w:div>
                <w:div w:id="1169565974">
                  <w:marLeft w:val="480"/>
                  <w:marRight w:val="0"/>
                  <w:marTop w:val="0"/>
                  <w:marBottom w:val="0"/>
                  <w:divBdr>
                    <w:top w:val="none" w:sz="0" w:space="0" w:color="auto"/>
                    <w:left w:val="none" w:sz="0" w:space="0" w:color="auto"/>
                    <w:bottom w:val="none" w:sz="0" w:space="0" w:color="auto"/>
                    <w:right w:val="none" w:sz="0" w:space="0" w:color="auto"/>
                  </w:divBdr>
                </w:div>
                <w:div w:id="843860567">
                  <w:marLeft w:val="480"/>
                  <w:marRight w:val="0"/>
                  <w:marTop w:val="0"/>
                  <w:marBottom w:val="0"/>
                  <w:divBdr>
                    <w:top w:val="none" w:sz="0" w:space="0" w:color="auto"/>
                    <w:left w:val="none" w:sz="0" w:space="0" w:color="auto"/>
                    <w:bottom w:val="none" w:sz="0" w:space="0" w:color="auto"/>
                    <w:right w:val="none" w:sz="0" w:space="0" w:color="auto"/>
                  </w:divBdr>
                </w:div>
                <w:div w:id="197086142">
                  <w:marLeft w:val="480"/>
                  <w:marRight w:val="0"/>
                  <w:marTop w:val="0"/>
                  <w:marBottom w:val="0"/>
                  <w:divBdr>
                    <w:top w:val="none" w:sz="0" w:space="0" w:color="auto"/>
                    <w:left w:val="none" w:sz="0" w:space="0" w:color="auto"/>
                    <w:bottom w:val="none" w:sz="0" w:space="0" w:color="auto"/>
                    <w:right w:val="none" w:sz="0" w:space="0" w:color="auto"/>
                  </w:divBdr>
                </w:div>
                <w:div w:id="1758862067">
                  <w:marLeft w:val="480"/>
                  <w:marRight w:val="0"/>
                  <w:marTop w:val="0"/>
                  <w:marBottom w:val="0"/>
                  <w:divBdr>
                    <w:top w:val="none" w:sz="0" w:space="0" w:color="auto"/>
                    <w:left w:val="none" w:sz="0" w:space="0" w:color="auto"/>
                    <w:bottom w:val="none" w:sz="0" w:space="0" w:color="auto"/>
                    <w:right w:val="none" w:sz="0" w:space="0" w:color="auto"/>
                  </w:divBdr>
                </w:div>
                <w:div w:id="1922328996">
                  <w:marLeft w:val="480"/>
                  <w:marRight w:val="0"/>
                  <w:marTop w:val="0"/>
                  <w:marBottom w:val="0"/>
                  <w:divBdr>
                    <w:top w:val="none" w:sz="0" w:space="0" w:color="auto"/>
                    <w:left w:val="none" w:sz="0" w:space="0" w:color="auto"/>
                    <w:bottom w:val="none" w:sz="0" w:space="0" w:color="auto"/>
                    <w:right w:val="none" w:sz="0" w:space="0" w:color="auto"/>
                  </w:divBdr>
                </w:div>
                <w:div w:id="1535994232">
                  <w:marLeft w:val="480"/>
                  <w:marRight w:val="0"/>
                  <w:marTop w:val="0"/>
                  <w:marBottom w:val="0"/>
                  <w:divBdr>
                    <w:top w:val="none" w:sz="0" w:space="0" w:color="auto"/>
                    <w:left w:val="none" w:sz="0" w:space="0" w:color="auto"/>
                    <w:bottom w:val="none" w:sz="0" w:space="0" w:color="auto"/>
                    <w:right w:val="none" w:sz="0" w:space="0" w:color="auto"/>
                  </w:divBdr>
                </w:div>
                <w:div w:id="959343271">
                  <w:marLeft w:val="480"/>
                  <w:marRight w:val="0"/>
                  <w:marTop w:val="0"/>
                  <w:marBottom w:val="0"/>
                  <w:divBdr>
                    <w:top w:val="none" w:sz="0" w:space="0" w:color="auto"/>
                    <w:left w:val="none" w:sz="0" w:space="0" w:color="auto"/>
                    <w:bottom w:val="none" w:sz="0" w:space="0" w:color="auto"/>
                    <w:right w:val="none" w:sz="0" w:space="0" w:color="auto"/>
                  </w:divBdr>
                </w:div>
                <w:div w:id="625819559">
                  <w:marLeft w:val="480"/>
                  <w:marRight w:val="0"/>
                  <w:marTop w:val="0"/>
                  <w:marBottom w:val="0"/>
                  <w:divBdr>
                    <w:top w:val="none" w:sz="0" w:space="0" w:color="auto"/>
                    <w:left w:val="none" w:sz="0" w:space="0" w:color="auto"/>
                    <w:bottom w:val="none" w:sz="0" w:space="0" w:color="auto"/>
                    <w:right w:val="none" w:sz="0" w:space="0" w:color="auto"/>
                  </w:divBdr>
                </w:div>
                <w:div w:id="215508584">
                  <w:marLeft w:val="480"/>
                  <w:marRight w:val="0"/>
                  <w:marTop w:val="0"/>
                  <w:marBottom w:val="0"/>
                  <w:divBdr>
                    <w:top w:val="none" w:sz="0" w:space="0" w:color="auto"/>
                    <w:left w:val="none" w:sz="0" w:space="0" w:color="auto"/>
                    <w:bottom w:val="none" w:sz="0" w:space="0" w:color="auto"/>
                    <w:right w:val="none" w:sz="0" w:space="0" w:color="auto"/>
                  </w:divBdr>
                </w:div>
                <w:div w:id="1075278331">
                  <w:marLeft w:val="480"/>
                  <w:marRight w:val="0"/>
                  <w:marTop w:val="0"/>
                  <w:marBottom w:val="0"/>
                  <w:divBdr>
                    <w:top w:val="none" w:sz="0" w:space="0" w:color="auto"/>
                    <w:left w:val="none" w:sz="0" w:space="0" w:color="auto"/>
                    <w:bottom w:val="none" w:sz="0" w:space="0" w:color="auto"/>
                    <w:right w:val="none" w:sz="0" w:space="0" w:color="auto"/>
                  </w:divBdr>
                </w:div>
                <w:div w:id="1288201617">
                  <w:marLeft w:val="480"/>
                  <w:marRight w:val="0"/>
                  <w:marTop w:val="0"/>
                  <w:marBottom w:val="0"/>
                  <w:divBdr>
                    <w:top w:val="none" w:sz="0" w:space="0" w:color="auto"/>
                    <w:left w:val="none" w:sz="0" w:space="0" w:color="auto"/>
                    <w:bottom w:val="none" w:sz="0" w:space="0" w:color="auto"/>
                    <w:right w:val="none" w:sz="0" w:space="0" w:color="auto"/>
                  </w:divBdr>
                </w:div>
                <w:div w:id="316880059">
                  <w:marLeft w:val="480"/>
                  <w:marRight w:val="0"/>
                  <w:marTop w:val="0"/>
                  <w:marBottom w:val="0"/>
                  <w:divBdr>
                    <w:top w:val="none" w:sz="0" w:space="0" w:color="auto"/>
                    <w:left w:val="none" w:sz="0" w:space="0" w:color="auto"/>
                    <w:bottom w:val="none" w:sz="0" w:space="0" w:color="auto"/>
                    <w:right w:val="none" w:sz="0" w:space="0" w:color="auto"/>
                  </w:divBdr>
                </w:div>
                <w:div w:id="57824480">
                  <w:marLeft w:val="480"/>
                  <w:marRight w:val="0"/>
                  <w:marTop w:val="0"/>
                  <w:marBottom w:val="0"/>
                  <w:divBdr>
                    <w:top w:val="none" w:sz="0" w:space="0" w:color="auto"/>
                    <w:left w:val="none" w:sz="0" w:space="0" w:color="auto"/>
                    <w:bottom w:val="none" w:sz="0" w:space="0" w:color="auto"/>
                    <w:right w:val="none" w:sz="0" w:space="0" w:color="auto"/>
                  </w:divBdr>
                </w:div>
                <w:div w:id="604384112">
                  <w:marLeft w:val="480"/>
                  <w:marRight w:val="0"/>
                  <w:marTop w:val="0"/>
                  <w:marBottom w:val="0"/>
                  <w:divBdr>
                    <w:top w:val="none" w:sz="0" w:space="0" w:color="auto"/>
                    <w:left w:val="none" w:sz="0" w:space="0" w:color="auto"/>
                    <w:bottom w:val="none" w:sz="0" w:space="0" w:color="auto"/>
                    <w:right w:val="none" w:sz="0" w:space="0" w:color="auto"/>
                  </w:divBdr>
                </w:div>
                <w:div w:id="61298421">
                  <w:marLeft w:val="480"/>
                  <w:marRight w:val="0"/>
                  <w:marTop w:val="0"/>
                  <w:marBottom w:val="0"/>
                  <w:divBdr>
                    <w:top w:val="none" w:sz="0" w:space="0" w:color="auto"/>
                    <w:left w:val="none" w:sz="0" w:space="0" w:color="auto"/>
                    <w:bottom w:val="none" w:sz="0" w:space="0" w:color="auto"/>
                    <w:right w:val="none" w:sz="0" w:space="0" w:color="auto"/>
                  </w:divBdr>
                </w:div>
                <w:div w:id="587545418">
                  <w:marLeft w:val="480"/>
                  <w:marRight w:val="0"/>
                  <w:marTop w:val="0"/>
                  <w:marBottom w:val="0"/>
                  <w:divBdr>
                    <w:top w:val="none" w:sz="0" w:space="0" w:color="auto"/>
                    <w:left w:val="none" w:sz="0" w:space="0" w:color="auto"/>
                    <w:bottom w:val="none" w:sz="0" w:space="0" w:color="auto"/>
                    <w:right w:val="none" w:sz="0" w:space="0" w:color="auto"/>
                  </w:divBdr>
                </w:div>
                <w:div w:id="499152224">
                  <w:marLeft w:val="480"/>
                  <w:marRight w:val="0"/>
                  <w:marTop w:val="0"/>
                  <w:marBottom w:val="0"/>
                  <w:divBdr>
                    <w:top w:val="none" w:sz="0" w:space="0" w:color="auto"/>
                    <w:left w:val="none" w:sz="0" w:space="0" w:color="auto"/>
                    <w:bottom w:val="none" w:sz="0" w:space="0" w:color="auto"/>
                    <w:right w:val="none" w:sz="0" w:space="0" w:color="auto"/>
                  </w:divBdr>
                </w:div>
                <w:div w:id="241526928">
                  <w:marLeft w:val="480"/>
                  <w:marRight w:val="0"/>
                  <w:marTop w:val="0"/>
                  <w:marBottom w:val="0"/>
                  <w:divBdr>
                    <w:top w:val="none" w:sz="0" w:space="0" w:color="auto"/>
                    <w:left w:val="none" w:sz="0" w:space="0" w:color="auto"/>
                    <w:bottom w:val="none" w:sz="0" w:space="0" w:color="auto"/>
                    <w:right w:val="none" w:sz="0" w:space="0" w:color="auto"/>
                  </w:divBdr>
                </w:div>
                <w:div w:id="2073114938">
                  <w:marLeft w:val="480"/>
                  <w:marRight w:val="0"/>
                  <w:marTop w:val="0"/>
                  <w:marBottom w:val="0"/>
                  <w:divBdr>
                    <w:top w:val="none" w:sz="0" w:space="0" w:color="auto"/>
                    <w:left w:val="none" w:sz="0" w:space="0" w:color="auto"/>
                    <w:bottom w:val="none" w:sz="0" w:space="0" w:color="auto"/>
                    <w:right w:val="none" w:sz="0" w:space="0" w:color="auto"/>
                  </w:divBdr>
                </w:div>
                <w:div w:id="150676818">
                  <w:marLeft w:val="480"/>
                  <w:marRight w:val="0"/>
                  <w:marTop w:val="0"/>
                  <w:marBottom w:val="0"/>
                  <w:divBdr>
                    <w:top w:val="none" w:sz="0" w:space="0" w:color="auto"/>
                    <w:left w:val="none" w:sz="0" w:space="0" w:color="auto"/>
                    <w:bottom w:val="none" w:sz="0" w:space="0" w:color="auto"/>
                    <w:right w:val="none" w:sz="0" w:space="0" w:color="auto"/>
                  </w:divBdr>
                </w:div>
                <w:div w:id="1074276786">
                  <w:marLeft w:val="480"/>
                  <w:marRight w:val="0"/>
                  <w:marTop w:val="0"/>
                  <w:marBottom w:val="0"/>
                  <w:divBdr>
                    <w:top w:val="none" w:sz="0" w:space="0" w:color="auto"/>
                    <w:left w:val="none" w:sz="0" w:space="0" w:color="auto"/>
                    <w:bottom w:val="none" w:sz="0" w:space="0" w:color="auto"/>
                    <w:right w:val="none" w:sz="0" w:space="0" w:color="auto"/>
                  </w:divBdr>
                </w:div>
                <w:div w:id="812411729">
                  <w:marLeft w:val="480"/>
                  <w:marRight w:val="0"/>
                  <w:marTop w:val="0"/>
                  <w:marBottom w:val="0"/>
                  <w:divBdr>
                    <w:top w:val="none" w:sz="0" w:space="0" w:color="auto"/>
                    <w:left w:val="none" w:sz="0" w:space="0" w:color="auto"/>
                    <w:bottom w:val="none" w:sz="0" w:space="0" w:color="auto"/>
                    <w:right w:val="none" w:sz="0" w:space="0" w:color="auto"/>
                  </w:divBdr>
                </w:div>
                <w:div w:id="936863104">
                  <w:marLeft w:val="480"/>
                  <w:marRight w:val="0"/>
                  <w:marTop w:val="0"/>
                  <w:marBottom w:val="0"/>
                  <w:divBdr>
                    <w:top w:val="none" w:sz="0" w:space="0" w:color="auto"/>
                    <w:left w:val="none" w:sz="0" w:space="0" w:color="auto"/>
                    <w:bottom w:val="none" w:sz="0" w:space="0" w:color="auto"/>
                    <w:right w:val="none" w:sz="0" w:space="0" w:color="auto"/>
                  </w:divBdr>
                </w:div>
                <w:div w:id="1940487516">
                  <w:marLeft w:val="480"/>
                  <w:marRight w:val="0"/>
                  <w:marTop w:val="0"/>
                  <w:marBottom w:val="0"/>
                  <w:divBdr>
                    <w:top w:val="none" w:sz="0" w:space="0" w:color="auto"/>
                    <w:left w:val="none" w:sz="0" w:space="0" w:color="auto"/>
                    <w:bottom w:val="none" w:sz="0" w:space="0" w:color="auto"/>
                    <w:right w:val="none" w:sz="0" w:space="0" w:color="auto"/>
                  </w:divBdr>
                </w:div>
                <w:div w:id="1401516240">
                  <w:marLeft w:val="480"/>
                  <w:marRight w:val="0"/>
                  <w:marTop w:val="0"/>
                  <w:marBottom w:val="0"/>
                  <w:divBdr>
                    <w:top w:val="none" w:sz="0" w:space="0" w:color="auto"/>
                    <w:left w:val="none" w:sz="0" w:space="0" w:color="auto"/>
                    <w:bottom w:val="none" w:sz="0" w:space="0" w:color="auto"/>
                    <w:right w:val="none" w:sz="0" w:space="0" w:color="auto"/>
                  </w:divBdr>
                </w:div>
                <w:div w:id="398596912">
                  <w:marLeft w:val="480"/>
                  <w:marRight w:val="0"/>
                  <w:marTop w:val="0"/>
                  <w:marBottom w:val="0"/>
                  <w:divBdr>
                    <w:top w:val="none" w:sz="0" w:space="0" w:color="auto"/>
                    <w:left w:val="none" w:sz="0" w:space="0" w:color="auto"/>
                    <w:bottom w:val="none" w:sz="0" w:space="0" w:color="auto"/>
                    <w:right w:val="none" w:sz="0" w:space="0" w:color="auto"/>
                  </w:divBdr>
                </w:div>
                <w:div w:id="189682793">
                  <w:marLeft w:val="480"/>
                  <w:marRight w:val="0"/>
                  <w:marTop w:val="0"/>
                  <w:marBottom w:val="0"/>
                  <w:divBdr>
                    <w:top w:val="none" w:sz="0" w:space="0" w:color="auto"/>
                    <w:left w:val="none" w:sz="0" w:space="0" w:color="auto"/>
                    <w:bottom w:val="none" w:sz="0" w:space="0" w:color="auto"/>
                    <w:right w:val="none" w:sz="0" w:space="0" w:color="auto"/>
                  </w:divBdr>
                </w:div>
                <w:div w:id="1906720748">
                  <w:marLeft w:val="480"/>
                  <w:marRight w:val="0"/>
                  <w:marTop w:val="0"/>
                  <w:marBottom w:val="0"/>
                  <w:divBdr>
                    <w:top w:val="none" w:sz="0" w:space="0" w:color="auto"/>
                    <w:left w:val="none" w:sz="0" w:space="0" w:color="auto"/>
                    <w:bottom w:val="none" w:sz="0" w:space="0" w:color="auto"/>
                    <w:right w:val="none" w:sz="0" w:space="0" w:color="auto"/>
                  </w:divBdr>
                </w:div>
                <w:div w:id="1840266056">
                  <w:marLeft w:val="480"/>
                  <w:marRight w:val="0"/>
                  <w:marTop w:val="0"/>
                  <w:marBottom w:val="0"/>
                  <w:divBdr>
                    <w:top w:val="none" w:sz="0" w:space="0" w:color="auto"/>
                    <w:left w:val="none" w:sz="0" w:space="0" w:color="auto"/>
                    <w:bottom w:val="none" w:sz="0" w:space="0" w:color="auto"/>
                    <w:right w:val="none" w:sz="0" w:space="0" w:color="auto"/>
                  </w:divBdr>
                </w:div>
                <w:div w:id="1160775867">
                  <w:marLeft w:val="480"/>
                  <w:marRight w:val="0"/>
                  <w:marTop w:val="0"/>
                  <w:marBottom w:val="0"/>
                  <w:divBdr>
                    <w:top w:val="none" w:sz="0" w:space="0" w:color="auto"/>
                    <w:left w:val="none" w:sz="0" w:space="0" w:color="auto"/>
                    <w:bottom w:val="none" w:sz="0" w:space="0" w:color="auto"/>
                    <w:right w:val="none" w:sz="0" w:space="0" w:color="auto"/>
                  </w:divBdr>
                </w:div>
              </w:divsChild>
            </w:div>
            <w:div w:id="1033772224">
              <w:marLeft w:val="0"/>
              <w:marRight w:val="0"/>
              <w:marTop w:val="0"/>
              <w:marBottom w:val="0"/>
              <w:divBdr>
                <w:top w:val="none" w:sz="0" w:space="0" w:color="auto"/>
                <w:left w:val="none" w:sz="0" w:space="0" w:color="auto"/>
                <w:bottom w:val="none" w:sz="0" w:space="0" w:color="auto"/>
                <w:right w:val="none" w:sz="0" w:space="0" w:color="auto"/>
              </w:divBdr>
              <w:divsChild>
                <w:div w:id="481047467">
                  <w:marLeft w:val="480"/>
                  <w:marRight w:val="0"/>
                  <w:marTop w:val="0"/>
                  <w:marBottom w:val="0"/>
                  <w:divBdr>
                    <w:top w:val="none" w:sz="0" w:space="0" w:color="auto"/>
                    <w:left w:val="none" w:sz="0" w:space="0" w:color="auto"/>
                    <w:bottom w:val="none" w:sz="0" w:space="0" w:color="auto"/>
                    <w:right w:val="none" w:sz="0" w:space="0" w:color="auto"/>
                  </w:divBdr>
                </w:div>
                <w:div w:id="1006520652">
                  <w:marLeft w:val="480"/>
                  <w:marRight w:val="0"/>
                  <w:marTop w:val="0"/>
                  <w:marBottom w:val="0"/>
                  <w:divBdr>
                    <w:top w:val="none" w:sz="0" w:space="0" w:color="auto"/>
                    <w:left w:val="none" w:sz="0" w:space="0" w:color="auto"/>
                    <w:bottom w:val="none" w:sz="0" w:space="0" w:color="auto"/>
                    <w:right w:val="none" w:sz="0" w:space="0" w:color="auto"/>
                  </w:divBdr>
                </w:div>
                <w:div w:id="157383916">
                  <w:marLeft w:val="480"/>
                  <w:marRight w:val="0"/>
                  <w:marTop w:val="0"/>
                  <w:marBottom w:val="0"/>
                  <w:divBdr>
                    <w:top w:val="none" w:sz="0" w:space="0" w:color="auto"/>
                    <w:left w:val="none" w:sz="0" w:space="0" w:color="auto"/>
                    <w:bottom w:val="none" w:sz="0" w:space="0" w:color="auto"/>
                    <w:right w:val="none" w:sz="0" w:space="0" w:color="auto"/>
                  </w:divBdr>
                </w:div>
                <w:div w:id="561253439">
                  <w:marLeft w:val="480"/>
                  <w:marRight w:val="0"/>
                  <w:marTop w:val="0"/>
                  <w:marBottom w:val="0"/>
                  <w:divBdr>
                    <w:top w:val="none" w:sz="0" w:space="0" w:color="auto"/>
                    <w:left w:val="none" w:sz="0" w:space="0" w:color="auto"/>
                    <w:bottom w:val="none" w:sz="0" w:space="0" w:color="auto"/>
                    <w:right w:val="none" w:sz="0" w:space="0" w:color="auto"/>
                  </w:divBdr>
                </w:div>
                <w:div w:id="1323267722">
                  <w:marLeft w:val="480"/>
                  <w:marRight w:val="0"/>
                  <w:marTop w:val="0"/>
                  <w:marBottom w:val="0"/>
                  <w:divBdr>
                    <w:top w:val="none" w:sz="0" w:space="0" w:color="auto"/>
                    <w:left w:val="none" w:sz="0" w:space="0" w:color="auto"/>
                    <w:bottom w:val="none" w:sz="0" w:space="0" w:color="auto"/>
                    <w:right w:val="none" w:sz="0" w:space="0" w:color="auto"/>
                  </w:divBdr>
                </w:div>
                <w:div w:id="823813451">
                  <w:marLeft w:val="480"/>
                  <w:marRight w:val="0"/>
                  <w:marTop w:val="0"/>
                  <w:marBottom w:val="0"/>
                  <w:divBdr>
                    <w:top w:val="none" w:sz="0" w:space="0" w:color="auto"/>
                    <w:left w:val="none" w:sz="0" w:space="0" w:color="auto"/>
                    <w:bottom w:val="none" w:sz="0" w:space="0" w:color="auto"/>
                    <w:right w:val="none" w:sz="0" w:space="0" w:color="auto"/>
                  </w:divBdr>
                </w:div>
                <w:div w:id="230044450">
                  <w:marLeft w:val="480"/>
                  <w:marRight w:val="0"/>
                  <w:marTop w:val="0"/>
                  <w:marBottom w:val="0"/>
                  <w:divBdr>
                    <w:top w:val="none" w:sz="0" w:space="0" w:color="auto"/>
                    <w:left w:val="none" w:sz="0" w:space="0" w:color="auto"/>
                    <w:bottom w:val="none" w:sz="0" w:space="0" w:color="auto"/>
                    <w:right w:val="none" w:sz="0" w:space="0" w:color="auto"/>
                  </w:divBdr>
                </w:div>
                <w:div w:id="812451347">
                  <w:marLeft w:val="480"/>
                  <w:marRight w:val="0"/>
                  <w:marTop w:val="0"/>
                  <w:marBottom w:val="0"/>
                  <w:divBdr>
                    <w:top w:val="none" w:sz="0" w:space="0" w:color="auto"/>
                    <w:left w:val="none" w:sz="0" w:space="0" w:color="auto"/>
                    <w:bottom w:val="none" w:sz="0" w:space="0" w:color="auto"/>
                    <w:right w:val="none" w:sz="0" w:space="0" w:color="auto"/>
                  </w:divBdr>
                </w:div>
                <w:div w:id="245380011">
                  <w:marLeft w:val="480"/>
                  <w:marRight w:val="0"/>
                  <w:marTop w:val="0"/>
                  <w:marBottom w:val="0"/>
                  <w:divBdr>
                    <w:top w:val="none" w:sz="0" w:space="0" w:color="auto"/>
                    <w:left w:val="none" w:sz="0" w:space="0" w:color="auto"/>
                    <w:bottom w:val="none" w:sz="0" w:space="0" w:color="auto"/>
                    <w:right w:val="none" w:sz="0" w:space="0" w:color="auto"/>
                  </w:divBdr>
                </w:div>
                <w:div w:id="840244098">
                  <w:marLeft w:val="480"/>
                  <w:marRight w:val="0"/>
                  <w:marTop w:val="0"/>
                  <w:marBottom w:val="0"/>
                  <w:divBdr>
                    <w:top w:val="none" w:sz="0" w:space="0" w:color="auto"/>
                    <w:left w:val="none" w:sz="0" w:space="0" w:color="auto"/>
                    <w:bottom w:val="none" w:sz="0" w:space="0" w:color="auto"/>
                    <w:right w:val="none" w:sz="0" w:space="0" w:color="auto"/>
                  </w:divBdr>
                </w:div>
                <w:div w:id="1484006676">
                  <w:marLeft w:val="480"/>
                  <w:marRight w:val="0"/>
                  <w:marTop w:val="0"/>
                  <w:marBottom w:val="0"/>
                  <w:divBdr>
                    <w:top w:val="none" w:sz="0" w:space="0" w:color="auto"/>
                    <w:left w:val="none" w:sz="0" w:space="0" w:color="auto"/>
                    <w:bottom w:val="none" w:sz="0" w:space="0" w:color="auto"/>
                    <w:right w:val="none" w:sz="0" w:space="0" w:color="auto"/>
                  </w:divBdr>
                </w:div>
                <w:div w:id="2032293529">
                  <w:marLeft w:val="480"/>
                  <w:marRight w:val="0"/>
                  <w:marTop w:val="0"/>
                  <w:marBottom w:val="0"/>
                  <w:divBdr>
                    <w:top w:val="none" w:sz="0" w:space="0" w:color="auto"/>
                    <w:left w:val="none" w:sz="0" w:space="0" w:color="auto"/>
                    <w:bottom w:val="none" w:sz="0" w:space="0" w:color="auto"/>
                    <w:right w:val="none" w:sz="0" w:space="0" w:color="auto"/>
                  </w:divBdr>
                </w:div>
                <w:div w:id="1453817170">
                  <w:marLeft w:val="480"/>
                  <w:marRight w:val="0"/>
                  <w:marTop w:val="0"/>
                  <w:marBottom w:val="0"/>
                  <w:divBdr>
                    <w:top w:val="none" w:sz="0" w:space="0" w:color="auto"/>
                    <w:left w:val="none" w:sz="0" w:space="0" w:color="auto"/>
                    <w:bottom w:val="none" w:sz="0" w:space="0" w:color="auto"/>
                    <w:right w:val="none" w:sz="0" w:space="0" w:color="auto"/>
                  </w:divBdr>
                </w:div>
                <w:div w:id="1932884041">
                  <w:marLeft w:val="480"/>
                  <w:marRight w:val="0"/>
                  <w:marTop w:val="0"/>
                  <w:marBottom w:val="0"/>
                  <w:divBdr>
                    <w:top w:val="none" w:sz="0" w:space="0" w:color="auto"/>
                    <w:left w:val="none" w:sz="0" w:space="0" w:color="auto"/>
                    <w:bottom w:val="none" w:sz="0" w:space="0" w:color="auto"/>
                    <w:right w:val="none" w:sz="0" w:space="0" w:color="auto"/>
                  </w:divBdr>
                </w:div>
                <w:div w:id="1129670152">
                  <w:marLeft w:val="480"/>
                  <w:marRight w:val="0"/>
                  <w:marTop w:val="0"/>
                  <w:marBottom w:val="0"/>
                  <w:divBdr>
                    <w:top w:val="none" w:sz="0" w:space="0" w:color="auto"/>
                    <w:left w:val="none" w:sz="0" w:space="0" w:color="auto"/>
                    <w:bottom w:val="none" w:sz="0" w:space="0" w:color="auto"/>
                    <w:right w:val="none" w:sz="0" w:space="0" w:color="auto"/>
                  </w:divBdr>
                </w:div>
                <w:div w:id="1424453238">
                  <w:marLeft w:val="480"/>
                  <w:marRight w:val="0"/>
                  <w:marTop w:val="0"/>
                  <w:marBottom w:val="0"/>
                  <w:divBdr>
                    <w:top w:val="none" w:sz="0" w:space="0" w:color="auto"/>
                    <w:left w:val="none" w:sz="0" w:space="0" w:color="auto"/>
                    <w:bottom w:val="none" w:sz="0" w:space="0" w:color="auto"/>
                    <w:right w:val="none" w:sz="0" w:space="0" w:color="auto"/>
                  </w:divBdr>
                </w:div>
                <w:div w:id="1335306816">
                  <w:marLeft w:val="480"/>
                  <w:marRight w:val="0"/>
                  <w:marTop w:val="0"/>
                  <w:marBottom w:val="0"/>
                  <w:divBdr>
                    <w:top w:val="none" w:sz="0" w:space="0" w:color="auto"/>
                    <w:left w:val="none" w:sz="0" w:space="0" w:color="auto"/>
                    <w:bottom w:val="none" w:sz="0" w:space="0" w:color="auto"/>
                    <w:right w:val="none" w:sz="0" w:space="0" w:color="auto"/>
                  </w:divBdr>
                </w:div>
                <w:div w:id="1870945444">
                  <w:marLeft w:val="480"/>
                  <w:marRight w:val="0"/>
                  <w:marTop w:val="0"/>
                  <w:marBottom w:val="0"/>
                  <w:divBdr>
                    <w:top w:val="none" w:sz="0" w:space="0" w:color="auto"/>
                    <w:left w:val="none" w:sz="0" w:space="0" w:color="auto"/>
                    <w:bottom w:val="none" w:sz="0" w:space="0" w:color="auto"/>
                    <w:right w:val="none" w:sz="0" w:space="0" w:color="auto"/>
                  </w:divBdr>
                </w:div>
                <w:div w:id="668019007">
                  <w:marLeft w:val="480"/>
                  <w:marRight w:val="0"/>
                  <w:marTop w:val="0"/>
                  <w:marBottom w:val="0"/>
                  <w:divBdr>
                    <w:top w:val="none" w:sz="0" w:space="0" w:color="auto"/>
                    <w:left w:val="none" w:sz="0" w:space="0" w:color="auto"/>
                    <w:bottom w:val="none" w:sz="0" w:space="0" w:color="auto"/>
                    <w:right w:val="none" w:sz="0" w:space="0" w:color="auto"/>
                  </w:divBdr>
                </w:div>
                <w:div w:id="1653868930">
                  <w:marLeft w:val="480"/>
                  <w:marRight w:val="0"/>
                  <w:marTop w:val="0"/>
                  <w:marBottom w:val="0"/>
                  <w:divBdr>
                    <w:top w:val="none" w:sz="0" w:space="0" w:color="auto"/>
                    <w:left w:val="none" w:sz="0" w:space="0" w:color="auto"/>
                    <w:bottom w:val="none" w:sz="0" w:space="0" w:color="auto"/>
                    <w:right w:val="none" w:sz="0" w:space="0" w:color="auto"/>
                  </w:divBdr>
                </w:div>
                <w:div w:id="972060505">
                  <w:marLeft w:val="480"/>
                  <w:marRight w:val="0"/>
                  <w:marTop w:val="0"/>
                  <w:marBottom w:val="0"/>
                  <w:divBdr>
                    <w:top w:val="none" w:sz="0" w:space="0" w:color="auto"/>
                    <w:left w:val="none" w:sz="0" w:space="0" w:color="auto"/>
                    <w:bottom w:val="none" w:sz="0" w:space="0" w:color="auto"/>
                    <w:right w:val="none" w:sz="0" w:space="0" w:color="auto"/>
                  </w:divBdr>
                </w:div>
                <w:div w:id="788626231">
                  <w:marLeft w:val="480"/>
                  <w:marRight w:val="0"/>
                  <w:marTop w:val="0"/>
                  <w:marBottom w:val="0"/>
                  <w:divBdr>
                    <w:top w:val="none" w:sz="0" w:space="0" w:color="auto"/>
                    <w:left w:val="none" w:sz="0" w:space="0" w:color="auto"/>
                    <w:bottom w:val="none" w:sz="0" w:space="0" w:color="auto"/>
                    <w:right w:val="none" w:sz="0" w:space="0" w:color="auto"/>
                  </w:divBdr>
                </w:div>
                <w:div w:id="601032151">
                  <w:marLeft w:val="480"/>
                  <w:marRight w:val="0"/>
                  <w:marTop w:val="0"/>
                  <w:marBottom w:val="0"/>
                  <w:divBdr>
                    <w:top w:val="none" w:sz="0" w:space="0" w:color="auto"/>
                    <w:left w:val="none" w:sz="0" w:space="0" w:color="auto"/>
                    <w:bottom w:val="none" w:sz="0" w:space="0" w:color="auto"/>
                    <w:right w:val="none" w:sz="0" w:space="0" w:color="auto"/>
                  </w:divBdr>
                </w:div>
                <w:div w:id="175966227">
                  <w:marLeft w:val="480"/>
                  <w:marRight w:val="0"/>
                  <w:marTop w:val="0"/>
                  <w:marBottom w:val="0"/>
                  <w:divBdr>
                    <w:top w:val="none" w:sz="0" w:space="0" w:color="auto"/>
                    <w:left w:val="none" w:sz="0" w:space="0" w:color="auto"/>
                    <w:bottom w:val="none" w:sz="0" w:space="0" w:color="auto"/>
                    <w:right w:val="none" w:sz="0" w:space="0" w:color="auto"/>
                  </w:divBdr>
                </w:div>
                <w:div w:id="1575241563">
                  <w:marLeft w:val="480"/>
                  <w:marRight w:val="0"/>
                  <w:marTop w:val="0"/>
                  <w:marBottom w:val="0"/>
                  <w:divBdr>
                    <w:top w:val="none" w:sz="0" w:space="0" w:color="auto"/>
                    <w:left w:val="none" w:sz="0" w:space="0" w:color="auto"/>
                    <w:bottom w:val="none" w:sz="0" w:space="0" w:color="auto"/>
                    <w:right w:val="none" w:sz="0" w:space="0" w:color="auto"/>
                  </w:divBdr>
                </w:div>
                <w:div w:id="380137180">
                  <w:marLeft w:val="480"/>
                  <w:marRight w:val="0"/>
                  <w:marTop w:val="0"/>
                  <w:marBottom w:val="0"/>
                  <w:divBdr>
                    <w:top w:val="none" w:sz="0" w:space="0" w:color="auto"/>
                    <w:left w:val="none" w:sz="0" w:space="0" w:color="auto"/>
                    <w:bottom w:val="none" w:sz="0" w:space="0" w:color="auto"/>
                    <w:right w:val="none" w:sz="0" w:space="0" w:color="auto"/>
                  </w:divBdr>
                </w:div>
                <w:div w:id="248008096">
                  <w:marLeft w:val="480"/>
                  <w:marRight w:val="0"/>
                  <w:marTop w:val="0"/>
                  <w:marBottom w:val="0"/>
                  <w:divBdr>
                    <w:top w:val="none" w:sz="0" w:space="0" w:color="auto"/>
                    <w:left w:val="none" w:sz="0" w:space="0" w:color="auto"/>
                    <w:bottom w:val="none" w:sz="0" w:space="0" w:color="auto"/>
                    <w:right w:val="none" w:sz="0" w:space="0" w:color="auto"/>
                  </w:divBdr>
                </w:div>
                <w:div w:id="441727040">
                  <w:marLeft w:val="480"/>
                  <w:marRight w:val="0"/>
                  <w:marTop w:val="0"/>
                  <w:marBottom w:val="0"/>
                  <w:divBdr>
                    <w:top w:val="none" w:sz="0" w:space="0" w:color="auto"/>
                    <w:left w:val="none" w:sz="0" w:space="0" w:color="auto"/>
                    <w:bottom w:val="none" w:sz="0" w:space="0" w:color="auto"/>
                    <w:right w:val="none" w:sz="0" w:space="0" w:color="auto"/>
                  </w:divBdr>
                </w:div>
                <w:div w:id="2827906">
                  <w:marLeft w:val="480"/>
                  <w:marRight w:val="0"/>
                  <w:marTop w:val="0"/>
                  <w:marBottom w:val="0"/>
                  <w:divBdr>
                    <w:top w:val="none" w:sz="0" w:space="0" w:color="auto"/>
                    <w:left w:val="none" w:sz="0" w:space="0" w:color="auto"/>
                    <w:bottom w:val="none" w:sz="0" w:space="0" w:color="auto"/>
                    <w:right w:val="none" w:sz="0" w:space="0" w:color="auto"/>
                  </w:divBdr>
                </w:div>
                <w:div w:id="1719237669">
                  <w:marLeft w:val="480"/>
                  <w:marRight w:val="0"/>
                  <w:marTop w:val="0"/>
                  <w:marBottom w:val="0"/>
                  <w:divBdr>
                    <w:top w:val="none" w:sz="0" w:space="0" w:color="auto"/>
                    <w:left w:val="none" w:sz="0" w:space="0" w:color="auto"/>
                    <w:bottom w:val="none" w:sz="0" w:space="0" w:color="auto"/>
                    <w:right w:val="none" w:sz="0" w:space="0" w:color="auto"/>
                  </w:divBdr>
                </w:div>
                <w:div w:id="1216500844">
                  <w:marLeft w:val="480"/>
                  <w:marRight w:val="0"/>
                  <w:marTop w:val="0"/>
                  <w:marBottom w:val="0"/>
                  <w:divBdr>
                    <w:top w:val="none" w:sz="0" w:space="0" w:color="auto"/>
                    <w:left w:val="none" w:sz="0" w:space="0" w:color="auto"/>
                    <w:bottom w:val="none" w:sz="0" w:space="0" w:color="auto"/>
                    <w:right w:val="none" w:sz="0" w:space="0" w:color="auto"/>
                  </w:divBdr>
                </w:div>
                <w:div w:id="1173034528">
                  <w:marLeft w:val="480"/>
                  <w:marRight w:val="0"/>
                  <w:marTop w:val="0"/>
                  <w:marBottom w:val="0"/>
                  <w:divBdr>
                    <w:top w:val="none" w:sz="0" w:space="0" w:color="auto"/>
                    <w:left w:val="none" w:sz="0" w:space="0" w:color="auto"/>
                    <w:bottom w:val="none" w:sz="0" w:space="0" w:color="auto"/>
                    <w:right w:val="none" w:sz="0" w:space="0" w:color="auto"/>
                  </w:divBdr>
                </w:div>
                <w:div w:id="1713916217">
                  <w:marLeft w:val="480"/>
                  <w:marRight w:val="0"/>
                  <w:marTop w:val="0"/>
                  <w:marBottom w:val="0"/>
                  <w:divBdr>
                    <w:top w:val="none" w:sz="0" w:space="0" w:color="auto"/>
                    <w:left w:val="none" w:sz="0" w:space="0" w:color="auto"/>
                    <w:bottom w:val="none" w:sz="0" w:space="0" w:color="auto"/>
                    <w:right w:val="none" w:sz="0" w:space="0" w:color="auto"/>
                  </w:divBdr>
                </w:div>
                <w:div w:id="924612999">
                  <w:marLeft w:val="480"/>
                  <w:marRight w:val="0"/>
                  <w:marTop w:val="0"/>
                  <w:marBottom w:val="0"/>
                  <w:divBdr>
                    <w:top w:val="none" w:sz="0" w:space="0" w:color="auto"/>
                    <w:left w:val="none" w:sz="0" w:space="0" w:color="auto"/>
                    <w:bottom w:val="none" w:sz="0" w:space="0" w:color="auto"/>
                    <w:right w:val="none" w:sz="0" w:space="0" w:color="auto"/>
                  </w:divBdr>
                </w:div>
                <w:div w:id="1853378584">
                  <w:marLeft w:val="480"/>
                  <w:marRight w:val="0"/>
                  <w:marTop w:val="0"/>
                  <w:marBottom w:val="0"/>
                  <w:divBdr>
                    <w:top w:val="none" w:sz="0" w:space="0" w:color="auto"/>
                    <w:left w:val="none" w:sz="0" w:space="0" w:color="auto"/>
                    <w:bottom w:val="none" w:sz="0" w:space="0" w:color="auto"/>
                    <w:right w:val="none" w:sz="0" w:space="0" w:color="auto"/>
                  </w:divBdr>
                </w:div>
              </w:divsChild>
            </w:div>
            <w:div w:id="1815903244">
              <w:marLeft w:val="0"/>
              <w:marRight w:val="0"/>
              <w:marTop w:val="0"/>
              <w:marBottom w:val="0"/>
              <w:divBdr>
                <w:top w:val="none" w:sz="0" w:space="0" w:color="auto"/>
                <w:left w:val="none" w:sz="0" w:space="0" w:color="auto"/>
                <w:bottom w:val="none" w:sz="0" w:space="0" w:color="auto"/>
                <w:right w:val="none" w:sz="0" w:space="0" w:color="auto"/>
              </w:divBdr>
              <w:divsChild>
                <w:div w:id="2049455656">
                  <w:marLeft w:val="480"/>
                  <w:marRight w:val="0"/>
                  <w:marTop w:val="0"/>
                  <w:marBottom w:val="0"/>
                  <w:divBdr>
                    <w:top w:val="none" w:sz="0" w:space="0" w:color="auto"/>
                    <w:left w:val="none" w:sz="0" w:space="0" w:color="auto"/>
                    <w:bottom w:val="none" w:sz="0" w:space="0" w:color="auto"/>
                    <w:right w:val="none" w:sz="0" w:space="0" w:color="auto"/>
                  </w:divBdr>
                </w:div>
                <w:div w:id="813330038">
                  <w:marLeft w:val="480"/>
                  <w:marRight w:val="0"/>
                  <w:marTop w:val="0"/>
                  <w:marBottom w:val="0"/>
                  <w:divBdr>
                    <w:top w:val="none" w:sz="0" w:space="0" w:color="auto"/>
                    <w:left w:val="none" w:sz="0" w:space="0" w:color="auto"/>
                    <w:bottom w:val="none" w:sz="0" w:space="0" w:color="auto"/>
                    <w:right w:val="none" w:sz="0" w:space="0" w:color="auto"/>
                  </w:divBdr>
                </w:div>
                <w:div w:id="1220020304">
                  <w:marLeft w:val="480"/>
                  <w:marRight w:val="0"/>
                  <w:marTop w:val="0"/>
                  <w:marBottom w:val="0"/>
                  <w:divBdr>
                    <w:top w:val="none" w:sz="0" w:space="0" w:color="auto"/>
                    <w:left w:val="none" w:sz="0" w:space="0" w:color="auto"/>
                    <w:bottom w:val="none" w:sz="0" w:space="0" w:color="auto"/>
                    <w:right w:val="none" w:sz="0" w:space="0" w:color="auto"/>
                  </w:divBdr>
                </w:div>
                <w:div w:id="1941716538">
                  <w:marLeft w:val="480"/>
                  <w:marRight w:val="0"/>
                  <w:marTop w:val="0"/>
                  <w:marBottom w:val="0"/>
                  <w:divBdr>
                    <w:top w:val="none" w:sz="0" w:space="0" w:color="auto"/>
                    <w:left w:val="none" w:sz="0" w:space="0" w:color="auto"/>
                    <w:bottom w:val="none" w:sz="0" w:space="0" w:color="auto"/>
                    <w:right w:val="none" w:sz="0" w:space="0" w:color="auto"/>
                  </w:divBdr>
                </w:div>
                <w:div w:id="1546941411">
                  <w:marLeft w:val="480"/>
                  <w:marRight w:val="0"/>
                  <w:marTop w:val="0"/>
                  <w:marBottom w:val="0"/>
                  <w:divBdr>
                    <w:top w:val="none" w:sz="0" w:space="0" w:color="auto"/>
                    <w:left w:val="none" w:sz="0" w:space="0" w:color="auto"/>
                    <w:bottom w:val="none" w:sz="0" w:space="0" w:color="auto"/>
                    <w:right w:val="none" w:sz="0" w:space="0" w:color="auto"/>
                  </w:divBdr>
                </w:div>
                <w:div w:id="1746756245">
                  <w:marLeft w:val="480"/>
                  <w:marRight w:val="0"/>
                  <w:marTop w:val="0"/>
                  <w:marBottom w:val="0"/>
                  <w:divBdr>
                    <w:top w:val="none" w:sz="0" w:space="0" w:color="auto"/>
                    <w:left w:val="none" w:sz="0" w:space="0" w:color="auto"/>
                    <w:bottom w:val="none" w:sz="0" w:space="0" w:color="auto"/>
                    <w:right w:val="none" w:sz="0" w:space="0" w:color="auto"/>
                  </w:divBdr>
                </w:div>
                <w:div w:id="428543675">
                  <w:marLeft w:val="480"/>
                  <w:marRight w:val="0"/>
                  <w:marTop w:val="0"/>
                  <w:marBottom w:val="0"/>
                  <w:divBdr>
                    <w:top w:val="none" w:sz="0" w:space="0" w:color="auto"/>
                    <w:left w:val="none" w:sz="0" w:space="0" w:color="auto"/>
                    <w:bottom w:val="none" w:sz="0" w:space="0" w:color="auto"/>
                    <w:right w:val="none" w:sz="0" w:space="0" w:color="auto"/>
                  </w:divBdr>
                </w:div>
                <w:div w:id="655643902">
                  <w:marLeft w:val="480"/>
                  <w:marRight w:val="0"/>
                  <w:marTop w:val="0"/>
                  <w:marBottom w:val="0"/>
                  <w:divBdr>
                    <w:top w:val="none" w:sz="0" w:space="0" w:color="auto"/>
                    <w:left w:val="none" w:sz="0" w:space="0" w:color="auto"/>
                    <w:bottom w:val="none" w:sz="0" w:space="0" w:color="auto"/>
                    <w:right w:val="none" w:sz="0" w:space="0" w:color="auto"/>
                  </w:divBdr>
                </w:div>
                <w:div w:id="1138568667">
                  <w:marLeft w:val="480"/>
                  <w:marRight w:val="0"/>
                  <w:marTop w:val="0"/>
                  <w:marBottom w:val="0"/>
                  <w:divBdr>
                    <w:top w:val="none" w:sz="0" w:space="0" w:color="auto"/>
                    <w:left w:val="none" w:sz="0" w:space="0" w:color="auto"/>
                    <w:bottom w:val="none" w:sz="0" w:space="0" w:color="auto"/>
                    <w:right w:val="none" w:sz="0" w:space="0" w:color="auto"/>
                  </w:divBdr>
                </w:div>
                <w:div w:id="1249120510">
                  <w:marLeft w:val="480"/>
                  <w:marRight w:val="0"/>
                  <w:marTop w:val="0"/>
                  <w:marBottom w:val="0"/>
                  <w:divBdr>
                    <w:top w:val="none" w:sz="0" w:space="0" w:color="auto"/>
                    <w:left w:val="none" w:sz="0" w:space="0" w:color="auto"/>
                    <w:bottom w:val="none" w:sz="0" w:space="0" w:color="auto"/>
                    <w:right w:val="none" w:sz="0" w:space="0" w:color="auto"/>
                  </w:divBdr>
                </w:div>
                <w:div w:id="2077362767">
                  <w:marLeft w:val="480"/>
                  <w:marRight w:val="0"/>
                  <w:marTop w:val="0"/>
                  <w:marBottom w:val="0"/>
                  <w:divBdr>
                    <w:top w:val="none" w:sz="0" w:space="0" w:color="auto"/>
                    <w:left w:val="none" w:sz="0" w:space="0" w:color="auto"/>
                    <w:bottom w:val="none" w:sz="0" w:space="0" w:color="auto"/>
                    <w:right w:val="none" w:sz="0" w:space="0" w:color="auto"/>
                  </w:divBdr>
                </w:div>
                <w:div w:id="201677875">
                  <w:marLeft w:val="480"/>
                  <w:marRight w:val="0"/>
                  <w:marTop w:val="0"/>
                  <w:marBottom w:val="0"/>
                  <w:divBdr>
                    <w:top w:val="none" w:sz="0" w:space="0" w:color="auto"/>
                    <w:left w:val="none" w:sz="0" w:space="0" w:color="auto"/>
                    <w:bottom w:val="none" w:sz="0" w:space="0" w:color="auto"/>
                    <w:right w:val="none" w:sz="0" w:space="0" w:color="auto"/>
                  </w:divBdr>
                </w:div>
                <w:div w:id="684752773">
                  <w:marLeft w:val="480"/>
                  <w:marRight w:val="0"/>
                  <w:marTop w:val="0"/>
                  <w:marBottom w:val="0"/>
                  <w:divBdr>
                    <w:top w:val="none" w:sz="0" w:space="0" w:color="auto"/>
                    <w:left w:val="none" w:sz="0" w:space="0" w:color="auto"/>
                    <w:bottom w:val="none" w:sz="0" w:space="0" w:color="auto"/>
                    <w:right w:val="none" w:sz="0" w:space="0" w:color="auto"/>
                  </w:divBdr>
                </w:div>
                <w:div w:id="1012803003">
                  <w:marLeft w:val="480"/>
                  <w:marRight w:val="0"/>
                  <w:marTop w:val="0"/>
                  <w:marBottom w:val="0"/>
                  <w:divBdr>
                    <w:top w:val="none" w:sz="0" w:space="0" w:color="auto"/>
                    <w:left w:val="none" w:sz="0" w:space="0" w:color="auto"/>
                    <w:bottom w:val="none" w:sz="0" w:space="0" w:color="auto"/>
                    <w:right w:val="none" w:sz="0" w:space="0" w:color="auto"/>
                  </w:divBdr>
                </w:div>
                <w:div w:id="213464797">
                  <w:marLeft w:val="480"/>
                  <w:marRight w:val="0"/>
                  <w:marTop w:val="0"/>
                  <w:marBottom w:val="0"/>
                  <w:divBdr>
                    <w:top w:val="none" w:sz="0" w:space="0" w:color="auto"/>
                    <w:left w:val="none" w:sz="0" w:space="0" w:color="auto"/>
                    <w:bottom w:val="none" w:sz="0" w:space="0" w:color="auto"/>
                    <w:right w:val="none" w:sz="0" w:space="0" w:color="auto"/>
                  </w:divBdr>
                </w:div>
                <w:div w:id="1533684261">
                  <w:marLeft w:val="480"/>
                  <w:marRight w:val="0"/>
                  <w:marTop w:val="0"/>
                  <w:marBottom w:val="0"/>
                  <w:divBdr>
                    <w:top w:val="none" w:sz="0" w:space="0" w:color="auto"/>
                    <w:left w:val="none" w:sz="0" w:space="0" w:color="auto"/>
                    <w:bottom w:val="none" w:sz="0" w:space="0" w:color="auto"/>
                    <w:right w:val="none" w:sz="0" w:space="0" w:color="auto"/>
                  </w:divBdr>
                </w:div>
                <w:div w:id="1732196688">
                  <w:marLeft w:val="480"/>
                  <w:marRight w:val="0"/>
                  <w:marTop w:val="0"/>
                  <w:marBottom w:val="0"/>
                  <w:divBdr>
                    <w:top w:val="none" w:sz="0" w:space="0" w:color="auto"/>
                    <w:left w:val="none" w:sz="0" w:space="0" w:color="auto"/>
                    <w:bottom w:val="none" w:sz="0" w:space="0" w:color="auto"/>
                    <w:right w:val="none" w:sz="0" w:space="0" w:color="auto"/>
                  </w:divBdr>
                </w:div>
                <w:div w:id="1032532847">
                  <w:marLeft w:val="480"/>
                  <w:marRight w:val="0"/>
                  <w:marTop w:val="0"/>
                  <w:marBottom w:val="0"/>
                  <w:divBdr>
                    <w:top w:val="none" w:sz="0" w:space="0" w:color="auto"/>
                    <w:left w:val="none" w:sz="0" w:space="0" w:color="auto"/>
                    <w:bottom w:val="none" w:sz="0" w:space="0" w:color="auto"/>
                    <w:right w:val="none" w:sz="0" w:space="0" w:color="auto"/>
                  </w:divBdr>
                </w:div>
                <w:div w:id="1369452999">
                  <w:marLeft w:val="480"/>
                  <w:marRight w:val="0"/>
                  <w:marTop w:val="0"/>
                  <w:marBottom w:val="0"/>
                  <w:divBdr>
                    <w:top w:val="none" w:sz="0" w:space="0" w:color="auto"/>
                    <w:left w:val="none" w:sz="0" w:space="0" w:color="auto"/>
                    <w:bottom w:val="none" w:sz="0" w:space="0" w:color="auto"/>
                    <w:right w:val="none" w:sz="0" w:space="0" w:color="auto"/>
                  </w:divBdr>
                </w:div>
                <w:div w:id="830874693">
                  <w:marLeft w:val="480"/>
                  <w:marRight w:val="0"/>
                  <w:marTop w:val="0"/>
                  <w:marBottom w:val="0"/>
                  <w:divBdr>
                    <w:top w:val="none" w:sz="0" w:space="0" w:color="auto"/>
                    <w:left w:val="none" w:sz="0" w:space="0" w:color="auto"/>
                    <w:bottom w:val="none" w:sz="0" w:space="0" w:color="auto"/>
                    <w:right w:val="none" w:sz="0" w:space="0" w:color="auto"/>
                  </w:divBdr>
                </w:div>
                <w:div w:id="2093309159">
                  <w:marLeft w:val="480"/>
                  <w:marRight w:val="0"/>
                  <w:marTop w:val="0"/>
                  <w:marBottom w:val="0"/>
                  <w:divBdr>
                    <w:top w:val="none" w:sz="0" w:space="0" w:color="auto"/>
                    <w:left w:val="none" w:sz="0" w:space="0" w:color="auto"/>
                    <w:bottom w:val="none" w:sz="0" w:space="0" w:color="auto"/>
                    <w:right w:val="none" w:sz="0" w:space="0" w:color="auto"/>
                  </w:divBdr>
                </w:div>
                <w:div w:id="698896029">
                  <w:marLeft w:val="480"/>
                  <w:marRight w:val="0"/>
                  <w:marTop w:val="0"/>
                  <w:marBottom w:val="0"/>
                  <w:divBdr>
                    <w:top w:val="none" w:sz="0" w:space="0" w:color="auto"/>
                    <w:left w:val="none" w:sz="0" w:space="0" w:color="auto"/>
                    <w:bottom w:val="none" w:sz="0" w:space="0" w:color="auto"/>
                    <w:right w:val="none" w:sz="0" w:space="0" w:color="auto"/>
                  </w:divBdr>
                </w:div>
                <w:div w:id="1956671689">
                  <w:marLeft w:val="480"/>
                  <w:marRight w:val="0"/>
                  <w:marTop w:val="0"/>
                  <w:marBottom w:val="0"/>
                  <w:divBdr>
                    <w:top w:val="none" w:sz="0" w:space="0" w:color="auto"/>
                    <w:left w:val="none" w:sz="0" w:space="0" w:color="auto"/>
                    <w:bottom w:val="none" w:sz="0" w:space="0" w:color="auto"/>
                    <w:right w:val="none" w:sz="0" w:space="0" w:color="auto"/>
                  </w:divBdr>
                </w:div>
                <w:div w:id="1839229429">
                  <w:marLeft w:val="480"/>
                  <w:marRight w:val="0"/>
                  <w:marTop w:val="0"/>
                  <w:marBottom w:val="0"/>
                  <w:divBdr>
                    <w:top w:val="none" w:sz="0" w:space="0" w:color="auto"/>
                    <w:left w:val="none" w:sz="0" w:space="0" w:color="auto"/>
                    <w:bottom w:val="none" w:sz="0" w:space="0" w:color="auto"/>
                    <w:right w:val="none" w:sz="0" w:space="0" w:color="auto"/>
                  </w:divBdr>
                </w:div>
                <w:div w:id="344018195">
                  <w:marLeft w:val="480"/>
                  <w:marRight w:val="0"/>
                  <w:marTop w:val="0"/>
                  <w:marBottom w:val="0"/>
                  <w:divBdr>
                    <w:top w:val="none" w:sz="0" w:space="0" w:color="auto"/>
                    <w:left w:val="none" w:sz="0" w:space="0" w:color="auto"/>
                    <w:bottom w:val="none" w:sz="0" w:space="0" w:color="auto"/>
                    <w:right w:val="none" w:sz="0" w:space="0" w:color="auto"/>
                  </w:divBdr>
                </w:div>
                <w:div w:id="1636253159">
                  <w:marLeft w:val="480"/>
                  <w:marRight w:val="0"/>
                  <w:marTop w:val="0"/>
                  <w:marBottom w:val="0"/>
                  <w:divBdr>
                    <w:top w:val="none" w:sz="0" w:space="0" w:color="auto"/>
                    <w:left w:val="none" w:sz="0" w:space="0" w:color="auto"/>
                    <w:bottom w:val="none" w:sz="0" w:space="0" w:color="auto"/>
                    <w:right w:val="none" w:sz="0" w:space="0" w:color="auto"/>
                  </w:divBdr>
                </w:div>
                <w:div w:id="1948078258">
                  <w:marLeft w:val="480"/>
                  <w:marRight w:val="0"/>
                  <w:marTop w:val="0"/>
                  <w:marBottom w:val="0"/>
                  <w:divBdr>
                    <w:top w:val="none" w:sz="0" w:space="0" w:color="auto"/>
                    <w:left w:val="none" w:sz="0" w:space="0" w:color="auto"/>
                    <w:bottom w:val="none" w:sz="0" w:space="0" w:color="auto"/>
                    <w:right w:val="none" w:sz="0" w:space="0" w:color="auto"/>
                  </w:divBdr>
                </w:div>
                <w:div w:id="1339775667">
                  <w:marLeft w:val="480"/>
                  <w:marRight w:val="0"/>
                  <w:marTop w:val="0"/>
                  <w:marBottom w:val="0"/>
                  <w:divBdr>
                    <w:top w:val="none" w:sz="0" w:space="0" w:color="auto"/>
                    <w:left w:val="none" w:sz="0" w:space="0" w:color="auto"/>
                    <w:bottom w:val="none" w:sz="0" w:space="0" w:color="auto"/>
                    <w:right w:val="none" w:sz="0" w:space="0" w:color="auto"/>
                  </w:divBdr>
                </w:div>
                <w:div w:id="639186181">
                  <w:marLeft w:val="480"/>
                  <w:marRight w:val="0"/>
                  <w:marTop w:val="0"/>
                  <w:marBottom w:val="0"/>
                  <w:divBdr>
                    <w:top w:val="none" w:sz="0" w:space="0" w:color="auto"/>
                    <w:left w:val="none" w:sz="0" w:space="0" w:color="auto"/>
                    <w:bottom w:val="none" w:sz="0" w:space="0" w:color="auto"/>
                    <w:right w:val="none" w:sz="0" w:space="0" w:color="auto"/>
                  </w:divBdr>
                </w:div>
                <w:div w:id="161430889">
                  <w:marLeft w:val="480"/>
                  <w:marRight w:val="0"/>
                  <w:marTop w:val="0"/>
                  <w:marBottom w:val="0"/>
                  <w:divBdr>
                    <w:top w:val="none" w:sz="0" w:space="0" w:color="auto"/>
                    <w:left w:val="none" w:sz="0" w:space="0" w:color="auto"/>
                    <w:bottom w:val="none" w:sz="0" w:space="0" w:color="auto"/>
                    <w:right w:val="none" w:sz="0" w:space="0" w:color="auto"/>
                  </w:divBdr>
                </w:div>
                <w:div w:id="199636402">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sChild>
            </w:div>
            <w:div w:id="1408527711">
              <w:marLeft w:val="0"/>
              <w:marRight w:val="0"/>
              <w:marTop w:val="0"/>
              <w:marBottom w:val="0"/>
              <w:divBdr>
                <w:top w:val="none" w:sz="0" w:space="0" w:color="auto"/>
                <w:left w:val="none" w:sz="0" w:space="0" w:color="auto"/>
                <w:bottom w:val="none" w:sz="0" w:space="0" w:color="auto"/>
                <w:right w:val="none" w:sz="0" w:space="0" w:color="auto"/>
              </w:divBdr>
              <w:divsChild>
                <w:div w:id="32771037">
                  <w:marLeft w:val="480"/>
                  <w:marRight w:val="0"/>
                  <w:marTop w:val="0"/>
                  <w:marBottom w:val="0"/>
                  <w:divBdr>
                    <w:top w:val="none" w:sz="0" w:space="0" w:color="auto"/>
                    <w:left w:val="none" w:sz="0" w:space="0" w:color="auto"/>
                    <w:bottom w:val="none" w:sz="0" w:space="0" w:color="auto"/>
                    <w:right w:val="none" w:sz="0" w:space="0" w:color="auto"/>
                  </w:divBdr>
                </w:div>
                <w:div w:id="872616140">
                  <w:marLeft w:val="480"/>
                  <w:marRight w:val="0"/>
                  <w:marTop w:val="0"/>
                  <w:marBottom w:val="0"/>
                  <w:divBdr>
                    <w:top w:val="none" w:sz="0" w:space="0" w:color="auto"/>
                    <w:left w:val="none" w:sz="0" w:space="0" w:color="auto"/>
                    <w:bottom w:val="none" w:sz="0" w:space="0" w:color="auto"/>
                    <w:right w:val="none" w:sz="0" w:space="0" w:color="auto"/>
                  </w:divBdr>
                </w:div>
                <w:div w:id="32966485">
                  <w:marLeft w:val="480"/>
                  <w:marRight w:val="0"/>
                  <w:marTop w:val="0"/>
                  <w:marBottom w:val="0"/>
                  <w:divBdr>
                    <w:top w:val="none" w:sz="0" w:space="0" w:color="auto"/>
                    <w:left w:val="none" w:sz="0" w:space="0" w:color="auto"/>
                    <w:bottom w:val="none" w:sz="0" w:space="0" w:color="auto"/>
                    <w:right w:val="none" w:sz="0" w:space="0" w:color="auto"/>
                  </w:divBdr>
                </w:div>
                <w:div w:id="1696037438">
                  <w:marLeft w:val="480"/>
                  <w:marRight w:val="0"/>
                  <w:marTop w:val="0"/>
                  <w:marBottom w:val="0"/>
                  <w:divBdr>
                    <w:top w:val="none" w:sz="0" w:space="0" w:color="auto"/>
                    <w:left w:val="none" w:sz="0" w:space="0" w:color="auto"/>
                    <w:bottom w:val="none" w:sz="0" w:space="0" w:color="auto"/>
                    <w:right w:val="none" w:sz="0" w:space="0" w:color="auto"/>
                  </w:divBdr>
                </w:div>
                <w:div w:id="1397432763">
                  <w:marLeft w:val="480"/>
                  <w:marRight w:val="0"/>
                  <w:marTop w:val="0"/>
                  <w:marBottom w:val="0"/>
                  <w:divBdr>
                    <w:top w:val="none" w:sz="0" w:space="0" w:color="auto"/>
                    <w:left w:val="none" w:sz="0" w:space="0" w:color="auto"/>
                    <w:bottom w:val="none" w:sz="0" w:space="0" w:color="auto"/>
                    <w:right w:val="none" w:sz="0" w:space="0" w:color="auto"/>
                  </w:divBdr>
                </w:div>
                <w:div w:id="439423074">
                  <w:marLeft w:val="480"/>
                  <w:marRight w:val="0"/>
                  <w:marTop w:val="0"/>
                  <w:marBottom w:val="0"/>
                  <w:divBdr>
                    <w:top w:val="none" w:sz="0" w:space="0" w:color="auto"/>
                    <w:left w:val="none" w:sz="0" w:space="0" w:color="auto"/>
                    <w:bottom w:val="none" w:sz="0" w:space="0" w:color="auto"/>
                    <w:right w:val="none" w:sz="0" w:space="0" w:color="auto"/>
                  </w:divBdr>
                </w:div>
                <w:div w:id="2093158024">
                  <w:marLeft w:val="480"/>
                  <w:marRight w:val="0"/>
                  <w:marTop w:val="0"/>
                  <w:marBottom w:val="0"/>
                  <w:divBdr>
                    <w:top w:val="none" w:sz="0" w:space="0" w:color="auto"/>
                    <w:left w:val="none" w:sz="0" w:space="0" w:color="auto"/>
                    <w:bottom w:val="none" w:sz="0" w:space="0" w:color="auto"/>
                    <w:right w:val="none" w:sz="0" w:space="0" w:color="auto"/>
                  </w:divBdr>
                </w:div>
                <w:div w:id="1945915339">
                  <w:marLeft w:val="480"/>
                  <w:marRight w:val="0"/>
                  <w:marTop w:val="0"/>
                  <w:marBottom w:val="0"/>
                  <w:divBdr>
                    <w:top w:val="none" w:sz="0" w:space="0" w:color="auto"/>
                    <w:left w:val="none" w:sz="0" w:space="0" w:color="auto"/>
                    <w:bottom w:val="none" w:sz="0" w:space="0" w:color="auto"/>
                    <w:right w:val="none" w:sz="0" w:space="0" w:color="auto"/>
                  </w:divBdr>
                </w:div>
                <w:div w:id="1100906427">
                  <w:marLeft w:val="480"/>
                  <w:marRight w:val="0"/>
                  <w:marTop w:val="0"/>
                  <w:marBottom w:val="0"/>
                  <w:divBdr>
                    <w:top w:val="none" w:sz="0" w:space="0" w:color="auto"/>
                    <w:left w:val="none" w:sz="0" w:space="0" w:color="auto"/>
                    <w:bottom w:val="none" w:sz="0" w:space="0" w:color="auto"/>
                    <w:right w:val="none" w:sz="0" w:space="0" w:color="auto"/>
                  </w:divBdr>
                </w:div>
                <w:div w:id="1454445835">
                  <w:marLeft w:val="480"/>
                  <w:marRight w:val="0"/>
                  <w:marTop w:val="0"/>
                  <w:marBottom w:val="0"/>
                  <w:divBdr>
                    <w:top w:val="none" w:sz="0" w:space="0" w:color="auto"/>
                    <w:left w:val="none" w:sz="0" w:space="0" w:color="auto"/>
                    <w:bottom w:val="none" w:sz="0" w:space="0" w:color="auto"/>
                    <w:right w:val="none" w:sz="0" w:space="0" w:color="auto"/>
                  </w:divBdr>
                </w:div>
                <w:div w:id="1423527945">
                  <w:marLeft w:val="480"/>
                  <w:marRight w:val="0"/>
                  <w:marTop w:val="0"/>
                  <w:marBottom w:val="0"/>
                  <w:divBdr>
                    <w:top w:val="none" w:sz="0" w:space="0" w:color="auto"/>
                    <w:left w:val="none" w:sz="0" w:space="0" w:color="auto"/>
                    <w:bottom w:val="none" w:sz="0" w:space="0" w:color="auto"/>
                    <w:right w:val="none" w:sz="0" w:space="0" w:color="auto"/>
                  </w:divBdr>
                </w:div>
                <w:div w:id="162286300">
                  <w:marLeft w:val="480"/>
                  <w:marRight w:val="0"/>
                  <w:marTop w:val="0"/>
                  <w:marBottom w:val="0"/>
                  <w:divBdr>
                    <w:top w:val="none" w:sz="0" w:space="0" w:color="auto"/>
                    <w:left w:val="none" w:sz="0" w:space="0" w:color="auto"/>
                    <w:bottom w:val="none" w:sz="0" w:space="0" w:color="auto"/>
                    <w:right w:val="none" w:sz="0" w:space="0" w:color="auto"/>
                  </w:divBdr>
                </w:div>
                <w:div w:id="130296604">
                  <w:marLeft w:val="480"/>
                  <w:marRight w:val="0"/>
                  <w:marTop w:val="0"/>
                  <w:marBottom w:val="0"/>
                  <w:divBdr>
                    <w:top w:val="none" w:sz="0" w:space="0" w:color="auto"/>
                    <w:left w:val="none" w:sz="0" w:space="0" w:color="auto"/>
                    <w:bottom w:val="none" w:sz="0" w:space="0" w:color="auto"/>
                    <w:right w:val="none" w:sz="0" w:space="0" w:color="auto"/>
                  </w:divBdr>
                </w:div>
                <w:div w:id="1829319163">
                  <w:marLeft w:val="480"/>
                  <w:marRight w:val="0"/>
                  <w:marTop w:val="0"/>
                  <w:marBottom w:val="0"/>
                  <w:divBdr>
                    <w:top w:val="none" w:sz="0" w:space="0" w:color="auto"/>
                    <w:left w:val="none" w:sz="0" w:space="0" w:color="auto"/>
                    <w:bottom w:val="none" w:sz="0" w:space="0" w:color="auto"/>
                    <w:right w:val="none" w:sz="0" w:space="0" w:color="auto"/>
                  </w:divBdr>
                </w:div>
                <w:div w:id="1965889670">
                  <w:marLeft w:val="480"/>
                  <w:marRight w:val="0"/>
                  <w:marTop w:val="0"/>
                  <w:marBottom w:val="0"/>
                  <w:divBdr>
                    <w:top w:val="none" w:sz="0" w:space="0" w:color="auto"/>
                    <w:left w:val="none" w:sz="0" w:space="0" w:color="auto"/>
                    <w:bottom w:val="none" w:sz="0" w:space="0" w:color="auto"/>
                    <w:right w:val="none" w:sz="0" w:space="0" w:color="auto"/>
                  </w:divBdr>
                </w:div>
                <w:div w:id="1505122373">
                  <w:marLeft w:val="480"/>
                  <w:marRight w:val="0"/>
                  <w:marTop w:val="0"/>
                  <w:marBottom w:val="0"/>
                  <w:divBdr>
                    <w:top w:val="none" w:sz="0" w:space="0" w:color="auto"/>
                    <w:left w:val="none" w:sz="0" w:space="0" w:color="auto"/>
                    <w:bottom w:val="none" w:sz="0" w:space="0" w:color="auto"/>
                    <w:right w:val="none" w:sz="0" w:space="0" w:color="auto"/>
                  </w:divBdr>
                </w:div>
                <w:div w:id="67769285">
                  <w:marLeft w:val="480"/>
                  <w:marRight w:val="0"/>
                  <w:marTop w:val="0"/>
                  <w:marBottom w:val="0"/>
                  <w:divBdr>
                    <w:top w:val="none" w:sz="0" w:space="0" w:color="auto"/>
                    <w:left w:val="none" w:sz="0" w:space="0" w:color="auto"/>
                    <w:bottom w:val="none" w:sz="0" w:space="0" w:color="auto"/>
                    <w:right w:val="none" w:sz="0" w:space="0" w:color="auto"/>
                  </w:divBdr>
                </w:div>
                <w:div w:id="1907840714">
                  <w:marLeft w:val="480"/>
                  <w:marRight w:val="0"/>
                  <w:marTop w:val="0"/>
                  <w:marBottom w:val="0"/>
                  <w:divBdr>
                    <w:top w:val="none" w:sz="0" w:space="0" w:color="auto"/>
                    <w:left w:val="none" w:sz="0" w:space="0" w:color="auto"/>
                    <w:bottom w:val="none" w:sz="0" w:space="0" w:color="auto"/>
                    <w:right w:val="none" w:sz="0" w:space="0" w:color="auto"/>
                  </w:divBdr>
                </w:div>
                <w:div w:id="373892916">
                  <w:marLeft w:val="480"/>
                  <w:marRight w:val="0"/>
                  <w:marTop w:val="0"/>
                  <w:marBottom w:val="0"/>
                  <w:divBdr>
                    <w:top w:val="none" w:sz="0" w:space="0" w:color="auto"/>
                    <w:left w:val="none" w:sz="0" w:space="0" w:color="auto"/>
                    <w:bottom w:val="none" w:sz="0" w:space="0" w:color="auto"/>
                    <w:right w:val="none" w:sz="0" w:space="0" w:color="auto"/>
                  </w:divBdr>
                </w:div>
                <w:div w:id="94981293">
                  <w:marLeft w:val="480"/>
                  <w:marRight w:val="0"/>
                  <w:marTop w:val="0"/>
                  <w:marBottom w:val="0"/>
                  <w:divBdr>
                    <w:top w:val="none" w:sz="0" w:space="0" w:color="auto"/>
                    <w:left w:val="none" w:sz="0" w:space="0" w:color="auto"/>
                    <w:bottom w:val="none" w:sz="0" w:space="0" w:color="auto"/>
                    <w:right w:val="none" w:sz="0" w:space="0" w:color="auto"/>
                  </w:divBdr>
                </w:div>
                <w:div w:id="886725454">
                  <w:marLeft w:val="480"/>
                  <w:marRight w:val="0"/>
                  <w:marTop w:val="0"/>
                  <w:marBottom w:val="0"/>
                  <w:divBdr>
                    <w:top w:val="none" w:sz="0" w:space="0" w:color="auto"/>
                    <w:left w:val="none" w:sz="0" w:space="0" w:color="auto"/>
                    <w:bottom w:val="none" w:sz="0" w:space="0" w:color="auto"/>
                    <w:right w:val="none" w:sz="0" w:space="0" w:color="auto"/>
                  </w:divBdr>
                </w:div>
                <w:div w:id="1571765469">
                  <w:marLeft w:val="480"/>
                  <w:marRight w:val="0"/>
                  <w:marTop w:val="0"/>
                  <w:marBottom w:val="0"/>
                  <w:divBdr>
                    <w:top w:val="none" w:sz="0" w:space="0" w:color="auto"/>
                    <w:left w:val="none" w:sz="0" w:space="0" w:color="auto"/>
                    <w:bottom w:val="none" w:sz="0" w:space="0" w:color="auto"/>
                    <w:right w:val="none" w:sz="0" w:space="0" w:color="auto"/>
                  </w:divBdr>
                </w:div>
                <w:div w:id="2055109763">
                  <w:marLeft w:val="480"/>
                  <w:marRight w:val="0"/>
                  <w:marTop w:val="0"/>
                  <w:marBottom w:val="0"/>
                  <w:divBdr>
                    <w:top w:val="none" w:sz="0" w:space="0" w:color="auto"/>
                    <w:left w:val="none" w:sz="0" w:space="0" w:color="auto"/>
                    <w:bottom w:val="none" w:sz="0" w:space="0" w:color="auto"/>
                    <w:right w:val="none" w:sz="0" w:space="0" w:color="auto"/>
                  </w:divBdr>
                </w:div>
                <w:div w:id="1810900811">
                  <w:marLeft w:val="480"/>
                  <w:marRight w:val="0"/>
                  <w:marTop w:val="0"/>
                  <w:marBottom w:val="0"/>
                  <w:divBdr>
                    <w:top w:val="none" w:sz="0" w:space="0" w:color="auto"/>
                    <w:left w:val="none" w:sz="0" w:space="0" w:color="auto"/>
                    <w:bottom w:val="none" w:sz="0" w:space="0" w:color="auto"/>
                    <w:right w:val="none" w:sz="0" w:space="0" w:color="auto"/>
                  </w:divBdr>
                </w:div>
                <w:div w:id="1937320561">
                  <w:marLeft w:val="480"/>
                  <w:marRight w:val="0"/>
                  <w:marTop w:val="0"/>
                  <w:marBottom w:val="0"/>
                  <w:divBdr>
                    <w:top w:val="none" w:sz="0" w:space="0" w:color="auto"/>
                    <w:left w:val="none" w:sz="0" w:space="0" w:color="auto"/>
                    <w:bottom w:val="none" w:sz="0" w:space="0" w:color="auto"/>
                    <w:right w:val="none" w:sz="0" w:space="0" w:color="auto"/>
                  </w:divBdr>
                </w:div>
                <w:div w:id="884678830">
                  <w:marLeft w:val="480"/>
                  <w:marRight w:val="0"/>
                  <w:marTop w:val="0"/>
                  <w:marBottom w:val="0"/>
                  <w:divBdr>
                    <w:top w:val="none" w:sz="0" w:space="0" w:color="auto"/>
                    <w:left w:val="none" w:sz="0" w:space="0" w:color="auto"/>
                    <w:bottom w:val="none" w:sz="0" w:space="0" w:color="auto"/>
                    <w:right w:val="none" w:sz="0" w:space="0" w:color="auto"/>
                  </w:divBdr>
                </w:div>
                <w:div w:id="1310938034">
                  <w:marLeft w:val="480"/>
                  <w:marRight w:val="0"/>
                  <w:marTop w:val="0"/>
                  <w:marBottom w:val="0"/>
                  <w:divBdr>
                    <w:top w:val="none" w:sz="0" w:space="0" w:color="auto"/>
                    <w:left w:val="none" w:sz="0" w:space="0" w:color="auto"/>
                    <w:bottom w:val="none" w:sz="0" w:space="0" w:color="auto"/>
                    <w:right w:val="none" w:sz="0" w:space="0" w:color="auto"/>
                  </w:divBdr>
                </w:div>
                <w:div w:id="1843427349">
                  <w:marLeft w:val="480"/>
                  <w:marRight w:val="0"/>
                  <w:marTop w:val="0"/>
                  <w:marBottom w:val="0"/>
                  <w:divBdr>
                    <w:top w:val="none" w:sz="0" w:space="0" w:color="auto"/>
                    <w:left w:val="none" w:sz="0" w:space="0" w:color="auto"/>
                    <w:bottom w:val="none" w:sz="0" w:space="0" w:color="auto"/>
                    <w:right w:val="none" w:sz="0" w:space="0" w:color="auto"/>
                  </w:divBdr>
                </w:div>
                <w:div w:id="2081558729">
                  <w:marLeft w:val="480"/>
                  <w:marRight w:val="0"/>
                  <w:marTop w:val="0"/>
                  <w:marBottom w:val="0"/>
                  <w:divBdr>
                    <w:top w:val="none" w:sz="0" w:space="0" w:color="auto"/>
                    <w:left w:val="none" w:sz="0" w:space="0" w:color="auto"/>
                    <w:bottom w:val="none" w:sz="0" w:space="0" w:color="auto"/>
                    <w:right w:val="none" w:sz="0" w:space="0" w:color="auto"/>
                  </w:divBdr>
                </w:div>
                <w:div w:id="2066874508">
                  <w:marLeft w:val="480"/>
                  <w:marRight w:val="0"/>
                  <w:marTop w:val="0"/>
                  <w:marBottom w:val="0"/>
                  <w:divBdr>
                    <w:top w:val="none" w:sz="0" w:space="0" w:color="auto"/>
                    <w:left w:val="none" w:sz="0" w:space="0" w:color="auto"/>
                    <w:bottom w:val="none" w:sz="0" w:space="0" w:color="auto"/>
                    <w:right w:val="none" w:sz="0" w:space="0" w:color="auto"/>
                  </w:divBdr>
                </w:div>
                <w:div w:id="154340729">
                  <w:marLeft w:val="480"/>
                  <w:marRight w:val="0"/>
                  <w:marTop w:val="0"/>
                  <w:marBottom w:val="0"/>
                  <w:divBdr>
                    <w:top w:val="none" w:sz="0" w:space="0" w:color="auto"/>
                    <w:left w:val="none" w:sz="0" w:space="0" w:color="auto"/>
                    <w:bottom w:val="none" w:sz="0" w:space="0" w:color="auto"/>
                    <w:right w:val="none" w:sz="0" w:space="0" w:color="auto"/>
                  </w:divBdr>
                </w:div>
                <w:div w:id="2045057898">
                  <w:marLeft w:val="480"/>
                  <w:marRight w:val="0"/>
                  <w:marTop w:val="0"/>
                  <w:marBottom w:val="0"/>
                  <w:divBdr>
                    <w:top w:val="none" w:sz="0" w:space="0" w:color="auto"/>
                    <w:left w:val="none" w:sz="0" w:space="0" w:color="auto"/>
                    <w:bottom w:val="none" w:sz="0" w:space="0" w:color="auto"/>
                    <w:right w:val="none" w:sz="0" w:space="0" w:color="auto"/>
                  </w:divBdr>
                </w:div>
              </w:divsChild>
            </w:div>
            <w:div w:id="1114710551">
              <w:marLeft w:val="0"/>
              <w:marRight w:val="0"/>
              <w:marTop w:val="0"/>
              <w:marBottom w:val="0"/>
              <w:divBdr>
                <w:top w:val="none" w:sz="0" w:space="0" w:color="auto"/>
                <w:left w:val="none" w:sz="0" w:space="0" w:color="auto"/>
                <w:bottom w:val="none" w:sz="0" w:space="0" w:color="auto"/>
                <w:right w:val="none" w:sz="0" w:space="0" w:color="auto"/>
              </w:divBdr>
              <w:divsChild>
                <w:div w:id="328337971">
                  <w:marLeft w:val="480"/>
                  <w:marRight w:val="0"/>
                  <w:marTop w:val="0"/>
                  <w:marBottom w:val="0"/>
                  <w:divBdr>
                    <w:top w:val="none" w:sz="0" w:space="0" w:color="auto"/>
                    <w:left w:val="none" w:sz="0" w:space="0" w:color="auto"/>
                    <w:bottom w:val="none" w:sz="0" w:space="0" w:color="auto"/>
                    <w:right w:val="none" w:sz="0" w:space="0" w:color="auto"/>
                  </w:divBdr>
                </w:div>
                <w:div w:id="1083919426">
                  <w:marLeft w:val="480"/>
                  <w:marRight w:val="0"/>
                  <w:marTop w:val="0"/>
                  <w:marBottom w:val="0"/>
                  <w:divBdr>
                    <w:top w:val="none" w:sz="0" w:space="0" w:color="auto"/>
                    <w:left w:val="none" w:sz="0" w:space="0" w:color="auto"/>
                    <w:bottom w:val="none" w:sz="0" w:space="0" w:color="auto"/>
                    <w:right w:val="none" w:sz="0" w:space="0" w:color="auto"/>
                  </w:divBdr>
                </w:div>
                <w:div w:id="385490811">
                  <w:marLeft w:val="480"/>
                  <w:marRight w:val="0"/>
                  <w:marTop w:val="0"/>
                  <w:marBottom w:val="0"/>
                  <w:divBdr>
                    <w:top w:val="none" w:sz="0" w:space="0" w:color="auto"/>
                    <w:left w:val="none" w:sz="0" w:space="0" w:color="auto"/>
                    <w:bottom w:val="none" w:sz="0" w:space="0" w:color="auto"/>
                    <w:right w:val="none" w:sz="0" w:space="0" w:color="auto"/>
                  </w:divBdr>
                </w:div>
                <w:div w:id="1379234965">
                  <w:marLeft w:val="480"/>
                  <w:marRight w:val="0"/>
                  <w:marTop w:val="0"/>
                  <w:marBottom w:val="0"/>
                  <w:divBdr>
                    <w:top w:val="none" w:sz="0" w:space="0" w:color="auto"/>
                    <w:left w:val="none" w:sz="0" w:space="0" w:color="auto"/>
                    <w:bottom w:val="none" w:sz="0" w:space="0" w:color="auto"/>
                    <w:right w:val="none" w:sz="0" w:space="0" w:color="auto"/>
                  </w:divBdr>
                </w:div>
                <w:div w:id="486701475">
                  <w:marLeft w:val="480"/>
                  <w:marRight w:val="0"/>
                  <w:marTop w:val="0"/>
                  <w:marBottom w:val="0"/>
                  <w:divBdr>
                    <w:top w:val="none" w:sz="0" w:space="0" w:color="auto"/>
                    <w:left w:val="none" w:sz="0" w:space="0" w:color="auto"/>
                    <w:bottom w:val="none" w:sz="0" w:space="0" w:color="auto"/>
                    <w:right w:val="none" w:sz="0" w:space="0" w:color="auto"/>
                  </w:divBdr>
                </w:div>
                <w:div w:id="266273137">
                  <w:marLeft w:val="480"/>
                  <w:marRight w:val="0"/>
                  <w:marTop w:val="0"/>
                  <w:marBottom w:val="0"/>
                  <w:divBdr>
                    <w:top w:val="none" w:sz="0" w:space="0" w:color="auto"/>
                    <w:left w:val="none" w:sz="0" w:space="0" w:color="auto"/>
                    <w:bottom w:val="none" w:sz="0" w:space="0" w:color="auto"/>
                    <w:right w:val="none" w:sz="0" w:space="0" w:color="auto"/>
                  </w:divBdr>
                </w:div>
                <w:div w:id="1694838829">
                  <w:marLeft w:val="480"/>
                  <w:marRight w:val="0"/>
                  <w:marTop w:val="0"/>
                  <w:marBottom w:val="0"/>
                  <w:divBdr>
                    <w:top w:val="none" w:sz="0" w:space="0" w:color="auto"/>
                    <w:left w:val="none" w:sz="0" w:space="0" w:color="auto"/>
                    <w:bottom w:val="none" w:sz="0" w:space="0" w:color="auto"/>
                    <w:right w:val="none" w:sz="0" w:space="0" w:color="auto"/>
                  </w:divBdr>
                </w:div>
                <w:div w:id="1269922396">
                  <w:marLeft w:val="480"/>
                  <w:marRight w:val="0"/>
                  <w:marTop w:val="0"/>
                  <w:marBottom w:val="0"/>
                  <w:divBdr>
                    <w:top w:val="none" w:sz="0" w:space="0" w:color="auto"/>
                    <w:left w:val="none" w:sz="0" w:space="0" w:color="auto"/>
                    <w:bottom w:val="none" w:sz="0" w:space="0" w:color="auto"/>
                    <w:right w:val="none" w:sz="0" w:space="0" w:color="auto"/>
                  </w:divBdr>
                </w:div>
                <w:div w:id="935408190">
                  <w:marLeft w:val="480"/>
                  <w:marRight w:val="0"/>
                  <w:marTop w:val="0"/>
                  <w:marBottom w:val="0"/>
                  <w:divBdr>
                    <w:top w:val="none" w:sz="0" w:space="0" w:color="auto"/>
                    <w:left w:val="none" w:sz="0" w:space="0" w:color="auto"/>
                    <w:bottom w:val="none" w:sz="0" w:space="0" w:color="auto"/>
                    <w:right w:val="none" w:sz="0" w:space="0" w:color="auto"/>
                  </w:divBdr>
                </w:div>
                <w:div w:id="147789395">
                  <w:marLeft w:val="480"/>
                  <w:marRight w:val="0"/>
                  <w:marTop w:val="0"/>
                  <w:marBottom w:val="0"/>
                  <w:divBdr>
                    <w:top w:val="none" w:sz="0" w:space="0" w:color="auto"/>
                    <w:left w:val="none" w:sz="0" w:space="0" w:color="auto"/>
                    <w:bottom w:val="none" w:sz="0" w:space="0" w:color="auto"/>
                    <w:right w:val="none" w:sz="0" w:space="0" w:color="auto"/>
                  </w:divBdr>
                </w:div>
                <w:div w:id="172766683">
                  <w:marLeft w:val="480"/>
                  <w:marRight w:val="0"/>
                  <w:marTop w:val="0"/>
                  <w:marBottom w:val="0"/>
                  <w:divBdr>
                    <w:top w:val="none" w:sz="0" w:space="0" w:color="auto"/>
                    <w:left w:val="none" w:sz="0" w:space="0" w:color="auto"/>
                    <w:bottom w:val="none" w:sz="0" w:space="0" w:color="auto"/>
                    <w:right w:val="none" w:sz="0" w:space="0" w:color="auto"/>
                  </w:divBdr>
                </w:div>
                <w:div w:id="607926207">
                  <w:marLeft w:val="480"/>
                  <w:marRight w:val="0"/>
                  <w:marTop w:val="0"/>
                  <w:marBottom w:val="0"/>
                  <w:divBdr>
                    <w:top w:val="none" w:sz="0" w:space="0" w:color="auto"/>
                    <w:left w:val="none" w:sz="0" w:space="0" w:color="auto"/>
                    <w:bottom w:val="none" w:sz="0" w:space="0" w:color="auto"/>
                    <w:right w:val="none" w:sz="0" w:space="0" w:color="auto"/>
                  </w:divBdr>
                </w:div>
                <w:div w:id="662437905">
                  <w:marLeft w:val="480"/>
                  <w:marRight w:val="0"/>
                  <w:marTop w:val="0"/>
                  <w:marBottom w:val="0"/>
                  <w:divBdr>
                    <w:top w:val="none" w:sz="0" w:space="0" w:color="auto"/>
                    <w:left w:val="none" w:sz="0" w:space="0" w:color="auto"/>
                    <w:bottom w:val="none" w:sz="0" w:space="0" w:color="auto"/>
                    <w:right w:val="none" w:sz="0" w:space="0" w:color="auto"/>
                  </w:divBdr>
                </w:div>
                <w:div w:id="65999230">
                  <w:marLeft w:val="480"/>
                  <w:marRight w:val="0"/>
                  <w:marTop w:val="0"/>
                  <w:marBottom w:val="0"/>
                  <w:divBdr>
                    <w:top w:val="none" w:sz="0" w:space="0" w:color="auto"/>
                    <w:left w:val="none" w:sz="0" w:space="0" w:color="auto"/>
                    <w:bottom w:val="none" w:sz="0" w:space="0" w:color="auto"/>
                    <w:right w:val="none" w:sz="0" w:space="0" w:color="auto"/>
                  </w:divBdr>
                </w:div>
                <w:div w:id="668140700">
                  <w:marLeft w:val="480"/>
                  <w:marRight w:val="0"/>
                  <w:marTop w:val="0"/>
                  <w:marBottom w:val="0"/>
                  <w:divBdr>
                    <w:top w:val="none" w:sz="0" w:space="0" w:color="auto"/>
                    <w:left w:val="none" w:sz="0" w:space="0" w:color="auto"/>
                    <w:bottom w:val="none" w:sz="0" w:space="0" w:color="auto"/>
                    <w:right w:val="none" w:sz="0" w:space="0" w:color="auto"/>
                  </w:divBdr>
                </w:div>
                <w:div w:id="1379285559">
                  <w:marLeft w:val="480"/>
                  <w:marRight w:val="0"/>
                  <w:marTop w:val="0"/>
                  <w:marBottom w:val="0"/>
                  <w:divBdr>
                    <w:top w:val="none" w:sz="0" w:space="0" w:color="auto"/>
                    <w:left w:val="none" w:sz="0" w:space="0" w:color="auto"/>
                    <w:bottom w:val="none" w:sz="0" w:space="0" w:color="auto"/>
                    <w:right w:val="none" w:sz="0" w:space="0" w:color="auto"/>
                  </w:divBdr>
                </w:div>
                <w:div w:id="1707754478">
                  <w:marLeft w:val="480"/>
                  <w:marRight w:val="0"/>
                  <w:marTop w:val="0"/>
                  <w:marBottom w:val="0"/>
                  <w:divBdr>
                    <w:top w:val="none" w:sz="0" w:space="0" w:color="auto"/>
                    <w:left w:val="none" w:sz="0" w:space="0" w:color="auto"/>
                    <w:bottom w:val="none" w:sz="0" w:space="0" w:color="auto"/>
                    <w:right w:val="none" w:sz="0" w:space="0" w:color="auto"/>
                  </w:divBdr>
                </w:div>
                <w:div w:id="801192210">
                  <w:marLeft w:val="480"/>
                  <w:marRight w:val="0"/>
                  <w:marTop w:val="0"/>
                  <w:marBottom w:val="0"/>
                  <w:divBdr>
                    <w:top w:val="none" w:sz="0" w:space="0" w:color="auto"/>
                    <w:left w:val="none" w:sz="0" w:space="0" w:color="auto"/>
                    <w:bottom w:val="none" w:sz="0" w:space="0" w:color="auto"/>
                    <w:right w:val="none" w:sz="0" w:space="0" w:color="auto"/>
                  </w:divBdr>
                </w:div>
                <w:div w:id="1929919194">
                  <w:marLeft w:val="480"/>
                  <w:marRight w:val="0"/>
                  <w:marTop w:val="0"/>
                  <w:marBottom w:val="0"/>
                  <w:divBdr>
                    <w:top w:val="none" w:sz="0" w:space="0" w:color="auto"/>
                    <w:left w:val="none" w:sz="0" w:space="0" w:color="auto"/>
                    <w:bottom w:val="none" w:sz="0" w:space="0" w:color="auto"/>
                    <w:right w:val="none" w:sz="0" w:space="0" w:color="auto"/>
                  </w:divBdr>
                </w:div>
                <w:div w:id="1430469330">
                  <w:marLeft w:val="480"/>
                  <w:marRight w:val="0"/>
                  <w:marTop w:val="0"/>
                  <w:marBottom w:val="0"/>
                  <w:divBdr>
                    <w:top w:val="none" w:sz="0" w:space="0" w:color="auto"/>
                    <w:left w:val="none" w:sz="0" w:space="0" w:color="auto"/>
                    <w:bottom w:val="none" w:sz="0" w:space="0" w:color="auto"/>
                    <w:right w:val="none" w:sz="0" w:space="0" w:color="auto"/>
                  </w:divBdr>
                </w:div>
                <w:div w:id="571357038">
                  <w:marLeft w:val="480"/>
                  <w:marRight w:val="0"/>
                  <w:marTop w:val="0"/>
                  <w:marBottom w:val="0"/>
                  <w:divBdr>
                    <w:top w:val="none" w:sz="0" w:space="0" w:color="auto"/>
                    <w:left w:val="none" w:sz="0" w:space="0" w:color="auto"/>
                    <w:bottom w:val="none" w:sz="0" w:space="0" w:color="auto"/>
                    <w:right w:val="none" w:sz="0" w:space="0" w:color="auto"/>
                  </w:divBdr>
                </w:div>
                <w:div w:id="345401331">
                  <w:marLeft w:val="480"/>
                  <w:marRight w:val="0"/>
                  <w:marTop w:val="0"/>
                  <w:marBottom w:val="0"/>
                  <w:divBdr>
                    <w:top w:val="none" w:sz="0" w:space="0" w:color="auto"/>
                    <w:left w:val="none" w:sz="0" w:space="0" w:color="auto"/>
                    <w:bottom w:val="none" w:sz="0" w:space="0" w:color="auto"/>
                    <w:right w:val="none" w:sz="0" w:space="0" w:color="auto"/>
                  </w:divBdr>
                </w:div>
                <w:div w:id="1906256432">
                  <w:marLeft w:val="480"/>
                  <w:marRight w:val="0"/>
                  <w:marTop w:val="0"/>
                  <w:marBottom w:val="0"/>
                  <w:divBdr>
                    <w:top w:val="none" w:sz="0" w:space="0" w:color="auto"/>
                    <w:left w:val="none" w:sz="0" w:space="0" w:color="auto"/>
                    <w:bottom w:val="none" w:sz="0" w:space="0" w:color="auto"/>
                    <w:right w:val="none" w:sz="0" w:space="0" w:color="auto"/>
                  </w:divBdr>
                </w:div>
                <w:div w:id="2050718087">
                  <w:marLeft w:val="480"/>
                  <w:marRight w:val="0"/>
                  <w:marTop w:val="0"/>
                  <w:marBottom w:val="0"/>
                  <w:divBdr>
                    <w:top w:val="none" w:sz="0" w:space="0" w:color="auto"/>
                    <w:left w:val="none" w:sz="0" w:space="0" w:color="auto"/>
                    <w:bottom w:val="none" w:sz="0" w:space="0" w:color="auto"/>
                    <w:right w:val="none" w:sz="0" w:space="0" w:color="auto"/>
                  </w:divBdr>
                </w:div>
                <w:div w:id="1413047482">
                  <w:marLeft w:val="480"/>
                  <w:marRight w:val="0"/>
                  <w:marTop w:val="0"/>
                  <w:marBottom w:val="0"/>
                  <w:divBdr>
                    <w:top w:val="none" w:sz="0" w:space="0" w:color="auto"/>
                    <w:left w:val="none" w:sz="0" w:space="0" w:color="auto"/>
                    <w:bottom w:val="none" w:sz="0" w:space="0" w:color="auto"/>
                    <w:right w:val="none" w:sz="0" w:space="0" w:color="auto"/>
                  </w:divBdr>
                </w:div>
                <w:div w:id="1196119507">
                  <w:marLeft w:val="480"/>
                  <w:marRight w:val="0"/>
                  <w:marTop w:val="0"/>
                  <w:marBottom w:val="0"/>
                  <w:divBdr>
                    <w:top w:val="none" w:sz="0" w:space="0" w:color="auto"/>
                    <w:left w:val="none" w:sz="0" w:space="0" w:color="auto"/>
                    <w:bottom w:val="none" w:sz="0" w:space="0" w:color="auto"/>
                    <w:right w:val="none" w:sz="0" w:space="0" w:color="auto"/>
                  </w:divBdr>
                </w:div>
                <w:div w:id="404110103">
                  <w:marLeft w:val="480"/>
                  <w:marRight w:val="0"/>
                  <w:marTop w:val="0"/>
                  <w:marBottom w:val="0"/>
                  <w:divBdr>
                    <w:top w:val="none" w:sz="0" w:space="0" w:color="auto"/>
                    <w:left w:val="none" w:sz="0" w:space="0" w:color="auto"/>
                    <w:bottom w:val="none" w:sz="0" w:space="0" w:color="auto"/>
                    <w:right w:val="none" w:sz="0" w:space="0" w:color="auto"/>
                  </w:divBdr>
                </w:div>
                <w:div w:id="31655156">
                  <w:marLeft w:val="480"/>
                  <w:marRight w:val="0"/>
                  <w:marTop w:val="0"/>
                  <w:marBottom w:val="0"/>
                  <w:divBdr>
                    <w:top w:val="none" w:sz="0" w:space="0" w:color="auto"/>
                    <w:left w:val="none" w:sz="0" w:space="0" w:color="auto"/>
                    <w:bottom w:val="none" w:sz="0" w:space="0" w:color="auto"/>
                    <w:right w:val="none" w:sz="0" w:space="0" w:color="auto"/>
                  </w:divBdr>
                </w:div>
                <w:div w:id="394477851">
                  <w:marLeft w:val="480"/>
                  <w:marRight w:val="0"/>
                  <w:marTop w:val="0"/>
                  <w:marBottom w:val="0"/>
                  <w:divBdr>
                    <w:top w:val="none" w:sz="0" w:space="0" w:color="auto"/>
                    <w:left w:val="none" w:sz="0" w:space="0" w:color="auto"/>
                    <w:bottom w:val="none" w:sz="0" w:space="0" w:color="auto"/>
                    <w:right w:val="none" w:sz="0" w:space="0" w:color="auto"/>
                  </w:divBdr>
                </w:div>
                <w:div w:id="1103955171">
                  <w:marLeft w:val="480"/>
                  <w:marRight w:val="0"/>
                  <w:marTop w:val="0"/>
                  <w:marBottom w:val="0"/>
                  <w:divBdr>
                    <w:top w:val="none" w:sz="0" w:space="0" w:color="auto"/>
                    <w:left w:val="none" w:sz="0" w:space="0" w:color="auto"/>
                    <w:bottom w:val="none" w:sz="0" w:space="0" w:color="auto"/>
                    <w:right w:val="none" w:sz="0" w:space="0" w:color="auto"/>
                  </w:divBdr>
                </w:div>
                <w:div w:id="316878687">
                  <w:marLeft w:val="480"/>
                  <w:marRight w:val="0"/>
                  <w:marTop w:val="0"/>
                  <w:marBottom w:val="0"/>
                  <w:divBdr>
                    <w:top w:val="none" w:sz="0" w:space="0" w:color="auto"/>
                    <w:left w:val="none" w:sz="0" w:space="0" w:color="auto"/>
                    <w:bottom w:val="none" w:sz="0" w:space="0" w:color="auto"/>
                    <w:right w:val="none" w:sz="0" w:space="0" w:color="auto"/>
                  </w:divBdr>
                </w:div>
                <w:div w:id="1456172899">
                  <w:marLeft w:val="480"/>
                  <w:marRight w:val="0"/>
                  <w:marTop w:val="0"/>
                  <w:marBottom w:val="0"/>
                  <w:divBdr>
                    <w:top w:val="none" w:sz="0" w:space="0" w:color="auto"/>
                    <w:left w:val="none" w:sz="0" w:space="0" w:color="auto"/>
                    <w:bottom w:val="none" w:sz="0" w:space="0" w:color="auto"/>
                    <w:right w:val="none" w:sz="0" w:space="0" w:color="auto"/>
                  </w:divBdr>
                </w:div>
              </w:divsChild>
            </w:div>
            <w:div w:id="1775513621">
              <w:marLeft w:val="0"/>
              <w:marRight w:val="0"/>
              <w:marTop w:val="0"/>
              <w:marBottom w:val="0"/>
              <w:divBdr>
                <w:top w:val="none" w:sz="0" w:space="0" w:color="auto"/>
                <w:left w:val="none" w:sz="0" w:space="0" w:color="auto"/>
                <w:bottom w:val="none" w:sz="0" w:space="0" w:color="auto"/>
                <w:right w:val="none" w:sz="0" w:space="0" w:color="auto"/>
              </w:divBdr>
              <w:divsChild>
                <w:div w:id="2115438681">
                  <w:marLeft w:val="480"/>
                  <w:marRight w:val="0"/>
                  <w:marTop w:val="0"/>
                  <w:marBottom w:val="0"/>
                  <w:divBdr>
                    <w:top w:val="none" w:sz="0" w:space="0" w:color="auto"/>
                    <w:left w:val="none" w:sz="0" w:space="0" w:color="auto"/>
                    <w:bottom w:val="none" w:sz="0" w:space="0" w:color="auto"/>
                    <w:right w:val="none" w:sz="0" w:space="0" w:color="auto"/>
                  </w:divBdr>
                </w:div>
                <w:div w:id="1033117653">
                  <w:marLeft w:val="480"/>
                  <w:marRight w:val="0"/>
                  <w:marTop w:val="0"/>
                  <w:marBottom w:val="0"/>
                  <w:divBdr>
                    <w:top w:val="none" w:sz="0" w:space="0" w:color="auto"/>
                    <w:left w:val="none" w:sz="0" w:space="0" w:color="auto"/>
                    <w:bottom w:val="none" w:sz="0" w:space="0" w:color="auto"/>
                    <w:right w:val="none" w:sz="0" w:space="0" w:color="auto"/>
                  </w:divBdr>
                </w:div>
                <w:div w:id="863328912">
                  <w:marLeft w:val="480"/>
                  <w:marRight w:val="0"/>
                  <w:marTop w:val="0"/>
                  <w:marBottom w:val="0"/>
                  <w:divBdr>
                    <w:top w:val="none" w:sz="0" w:space="0" w:color="auto"/>
                    <w:left w:val="none" w:sz="0" w:space="0" w:color="auto"/>
                    <w:bottom w:val="none" w:sz="0" w:space="0" w:color="auto"/>
                    <w:right w:val="none" w:sz="0" w:space="0" w:color="auto"/>
                  </w:divBdr>
                </w:div>
                <w:div w:id="1747071758">
                  <w:marLeft w:val="480"/>
                  <w:marRight w:val="0"/>
                  <w:marTop w:val="0"/>
                  <w:marBottom w:val="0"/>
                  <w:divBdr>
                    <w:top w:val="none" w:sz="0" w:space="0" w:color="auto"/>
                    <w:left w:val="none" w:sz="0" w:space="0" w:color="auto"/>
                    <w:bottom w:val="none" w:sz="0" w:space="0" w:color="auto"/>
                    <w:right w:val="none" w:sz="0" w:space="0" w:color="auto"/>
                  </w:divBdr>
                </w:div>
                <w:div w:id="804934715">
                  <w:marLeft w:val="480"/>
                  <w:marRight w:val="0"/>
                  <w:marTop w:val="0"/>
                  <w:marBottom w:val="0"/>
                  <w:divBdr>
                    <w:top w:val="none" w:sz="0" w:space="0" w:color="auto"/>
                    <w:left w:val="none" w:sz="0" w:space="0" w:color="auto"/>
                    <w:bottom w:val="none" w:sz="0" w:space="0" w:color="auto"/>
                    <w:right w:val="none" w:sz="0" w:space="0" w:color="auto"/>
                  </w:divBdr>
                </w:div>
                <w:div w:id="2084793174">
                  <w:marLeft w:val="480"/>
                  <w:marRight w:val="0"/>
                  <w:marTop w:val="0"/>
                  <w:marBottom w:val="0"/>
                  <w:divBdr>
                    <w:top w:val="none" w:sz="0" w:space="0" w:color="auto"/>
                    <w:left w:val="none" w:sz="0" w:space="0" w:color="auto"/>
                    <w:bottom w:val="none" w:sz="0" w:space="0" w:color="auto"/>
                    <w:right w:val="none" w:sz="0" w:space="0" w:color="auto"/>
                  </w:divBdr>
                </w:div>
                <w:div w:id="1892571070">
                  <w:marLeft w:val="480"/>
                  <w:marRight w:val="0"/>
                  <w:marTop w:val="0"/>
                  <w:marBottom w:val="0"/>
                  <w:divBdr>
                    <w:top w:val="none" w:sz="0" w:space="0" w:color="auto"/>
                    <w:left w:val="none" w:sz="0" w:space="0" w:color="auto"/>
                    <w:bottom w:val="none" w:sz="0" w:space="0" w:color="auto"/>
                    <w:right w:val="none" w:sz="0" w:space="0" w:color="auto"/>
                  </w:divBdr>
                </w:div>
                <w:div w:id="920681577">
                  <w:marLeft w:val="480"/>
                  <w:marRight w:val="0"/>
                  <w:marTop w:val="0"/>
                  <w:marBottom w:val="0"/>
                  <w:divBdr>
                    <w:top w:val="none" w:sz="0" w:space="0" w:color="auto"/>
                    <w:left w:val="none" w:sz="0" w:space="0" w:color="auto"/>
                    <w:bottom w:val="none" w:sz="0" w:space="0" w:color="auto"/>
                    <w:right w:val="none" w:sz="0" w:space="0" w:color="auto"/>
                  </w:divBdr>
                </w:div>
                <w:div w:id="2018997323">
                  <w:marLeft w:val="480"/>
                  <w:marRight w:val="0"/>
                  <w:marTop w:val="0"/>
                  <w:marBottom w:val="0"/>
                  <w:divBdr>
                    <w:top w:val="none" w:sz="0" w:space="0" w:color="auto"/>
                    <w:left w:val="none" w:sz="0" w:space="0" w:color="auto"/>
                    <w:bottom w:val="none" w:sz="0" w:space="0" w:color="auto"/>
                    <w:right w:val="none" w:sz="0" w:space="0" w:color="auto"/>
                  </w:divBdr>
                </w:div>
                <w:div w:id="2115783190">
                  <w:marLeft w:val="480"/>
                  <w:marRight w:val="0"/>
                  <w:marTop w:val="0"/>
                  <w:marBottom w:val="0"/>
                  <w:divBdr>
                    <w:top w:val="none" w:sz="0" w:space="0" w:color="auto"/>
                    <w:left w:val="none" w:sz="0" w:space="0" w:color="auto"/>
                    <w:bottom w:val="none" w:sz="0" w:space="0" w:color="auto"/>
                    <w:right w:val="none" w:sz="0" w:space="0" w:color="auto"/>
                  </w:divBdr>
                </w:div>
                <w:div w:id="1246649216">
                  <w:marLeft w:val="480"/>
                  <w:marRight w:val="0"/>
                  <w:marTop w:val="0"/>
                  <w:marBottom w:val="0"/>
                  <w:divBdr>
                    <w:top w:val="none" w:sz="0" w:space="0" w:color="auto"/>
                    <w:left w:val="none" w:sz="0" w:space="0" w:color="auto"/>
                    <w:bottom w:val="none" w:sz="0" w:space="0" w:color="auto"/>
                    <w:right w:val="none" w:sz="0" w:space="0" w:color="auto"/>
                  </w:divBdr>
                </w:div>
                <w:div w:id="1351564880">
                  <w:marLeft w:val="480"/>
                  <w:marRight w:val="0"/>
                  <w:marTop w:val="0"/>
                  <w:marBottom w:val="0"/>
                  <w:divBdr>
                    <w:top w:val="none" w:sz="0" w:space="0" w:color="auto"/>
                    <w:left w:val="none" w:sz="0" w:space="0" w:color="auto"/>
                    <w:bottom w:val="none" w:sz="0" w:space="0" w:color="auto"/>
                    <w:right w:val="none" w:sz="0" w:space="0" w:color="auto"/>
                  </w:divBdr>
                </w:div>
                <w:div w:id="389765769">
                  <w:marLeft w:val="480"/>
                  <w:marRight w:val="0"/>
                  <w:marTop w:val="0"/>
                  <w:marBottom w:val="0"/>
                  <w:divBdr>
                    <w:top w:val="none" w:sz="0" w:space="0" w:color="auto"/>
                    <w:left w:val="none" w:sz="0" w:space="0" w:color="auto"/>
                    <w:bottom w:val="none" w:sz="0" w:space="0" w:color="auto"/>
                    <w:right w:val="none" w:sz="0" w:space="0" w:color="auto"/>
                  </w:divBdr>
                </w:div>
                <w:div w:id="1731535333">
                  <w:marLeft w:val="480"/>
                  <w:marRight w:val="0"/>
                  <w:marTop w:val="0"/>
                  <w:marBottom w:val="0"/>
                  <w:divBdr>
                    <w:top w:val="none" w:sz="0" w:space="0" w:color="auto"/>
                    <w:left w:val="none" w:sz="0" w:space="0" w:color="auto"/>
                    <w:bottom w:val="none" w:sz="0" w:space="0" w:color="auto"/>
                    <w:right w:val="none" w:sz="0" w:space="0" w:color="auto"/>
                  </w:divBdr>
                </w:div>
                <w:div w:id="1403210103">
                  <w:marLeft w:val="480"/>
                  <w:marRight w:val="0"/>
                  <w:marTop w:val="0"/>
                  <w:marBottom w:val="0"/>
                  <w:divBdr>
                    <w:top w:val="none" w:sz="0" w:space="0" w:color="auto"/>
                    <w:left w:val="none" w:sz="0" w:space="0" w:color="auto"/>
                    <w:bottom w:val="none" w:sz="0" w:space="0" w:color="auto"/>
                    <w:right w:val="none" w:sz="0" w:space="0" w:color="auto"/>
                  </w:divBdr>
                </w:div>
                <w:div w:id="1751539358">
                  <w:marLeft w:val="480"/>
                  <w:marRight w:val="0"/>
                  <w:marTop w:val="0"/>
                  <w:marBottom w:val="0"/>
                  <w:divBdr>
                    <w:top w:val="none" w:sz="0" w:space="0" w:color="auto"/>
                    <w:left w:val="none" w:sz="0" w:space="0" w:color="auto"/>
                    <w:bottom w:val="none" w:sz="0" w:space="0" w:color="auto"/>
                    <w:right w:val="none" w:sz="0" w:space="0" w:color="auto"/>
                  </w:divBdr>
                </w:div>
                <w:div w:id="1964192284">
                  <w:marLeft w:val="480"/>
                  <w:marRight w:val="0"/>
                  <w:marTop w:val="0"/>
                  <w:marBottom w:val="0"/>
                  <w:divBdr>
                    <w:top w:val="none" w:sz="0" w:space="0" w:color="auto"/>
                    <w:left w:val="none" w:sz="0" w:space="0" w:color="auto"/>
                    <w:bottom w:val="none" w:sz="0" w:space="0" w:color="auto"/>
                    <w:right w:val="none" w:sz="0" w:space="0" w:color="auto"/>
                  </w:divBdr>
                </w:div>
                <w:div w:id="1886484446">
                  <w:marLeft w:val="480"/>
                  <w:marRight w:val="0"/>
                  <w:marTop w:val="0"/>
                  <w:marBottom w:val="0"/>
                  <w:divBdr>
                    <w:top w:val="none" w:sz="0" w:space="0" w:color="auto"/>
                    <w:left w:val="none" w:sz="0" w:space="0" w:color="auto"/>
                    <w:bottom w:val="none" w:sz="0" w:space="0" w:color="auto"/>
                    <w:right w:val="none" w:sz="0" w:space="0" w:color="auto"/>
                  </w:divBdr>
                </w:div>
                <w:div w:id="552080212">
                  <w:marLeft w:val="480"/>
                  <w:marRight w:val="0"/>
                  <w:marTop w:val="0"/>
                  <w:marBottom w:val="0"/>
                  <w:divBdr>
                    <w:top w:val="none" w:sz="0" w:space="0" w:color="auto"/>
                    <w:left w:val="none" w:sz="0" w:space="0" w:color="auto"/>
                    <w:bottom w:val="none" w:sz="0" w:space="0" w:color="auto"/>
                    <w:right w:val="none" w:sz="0" w:space="0" w:color="auto"/>
                  </w:divBdr>
                </w:div>
                <w:div w:id="159203020">
                  <w:marLeft w:val="480"/>
                  <w:marRight w:val="0"/>
                  <w:marTop w:val="0"/>
                  <w:marBottom w:val="0"/>
                  <w:divBdr>
                    <w:top w:val="none" w:sz="0" w:space="0" w:color="auto"/>
                    <w:left w:val="none" w:sz="0" w:space="0" w:color="auto"/>
                    <w:bottom w:val="none" w:sz="0" w:space="0" w:color="auto"/>
                    <w:right w:val="none" w:sz="0" w:space="0" w:color="auto"/>
                  </w:divBdr>
                </w:div>
                <w:div w:id="851843164">
                  <w:marLeft w:val="480"/>
                  <w:marRight w:val="0"/>
                  <w:marTop w:val="0"/>
                  <w:marBottom w:val="0"/>
                  <w:divBdr>
                    <w:top w:val="none" w:sz="0" w:space="0" w:color="auto"/>
                    <w:left w:val="none" w:sz="0" w:space="0" w:color="auto"/>
                    <w:bottom w:val="none" w:sz="0" w:space="0" w:color="auto"/>
                    <w:right w:val="none" w:sz="0" w:space="0" w:color="auto"/>
                  </w:divBdr>
                </w:div>
                <w:div w:id="535393971">
                  <w:marLeft w:val="480"/>
                  <w:marRight w:val="0"/>
                  <w:marTop w:val="0"/>
                  <w:marBottom w:val="0"/>
                  <w:divBdr>
                    <w:top w:val="none" w:sz="0" w:space="0" w:color="auto"/>
                    <w:left w:val="none" w:sz="0" w:space="0" w:color="auto"/>
                    <w:bottom w:val="none" w:sz="0" w:space="0" w:color="auto"/>
                    <w:right w:val="none" w:sz="0" w:space="0" w:color="auto"/>
                  </w:divBdr>
                </w:div>
                <w:div w:id="1786119041">
                  <w:marLeft w:val="480"/>
                  <w:marRight w:val="0"/>
                  <w:marTop w:val="0"/>
                  <w:marBottom w:val="0"/>
                  <w:divBdr>
                    <w:top w:val="none" w:sz="0" w:space="0" w:color="auto"/>
                    <w:left w:val="none" w:sz="0" w:space="0" w:color="auto"/>
                    <w:bottom w:val="none" w:sz="0" w:space="0" w:color="auto"/>
                    <w:right w:val="none" w:sz="0" w:space="0" w:color="auto"/>
                  </w:divBdr>
                </w:div>
                <w:div w:id="1745715074">
                  <w:marLeft w:val="480"/>
                  <w:marRight w:val="0"/>
                  <w:marTop w:val="0"/>
                  <w:marBottom w:val="0"/>
                  <w:divBdr>
                    <w:top w:val="none" w:sz="0" w:space="0" w:color="auto"/>
                    <w:left w:val="none" w:sz="0" w:space="0" w:color="auto"/>
                    <w:bottom w:val="none" w:sz="0" w:space="0" w:color="auto"/>
                    <w:right w:val="none" w:sz="0" w:space="0" w:color="auto"/>
                  </w:divBdr>
                </w:div>
                <w:div w:id="1249999446">
                  <w:marLeft w:val="480"/>
                  <w:marRight w:val="0"/>
                  <w:marTop w:val="0"/>
                  <w:marBottom w:val="0"/>
                  <w:divBdr>
                    <w:top w:val="none" w:sz="0" w:space="0" w:color="auto"/>
                    <w:left w:val="none" w:sz="0" w:space="0" w:color="auto"/>
                    <w:bottom w:val="none" w:sz="0" w:space="0" w:color="auto"/>
                    <w:right w:val="none" w:sz="0" w:space="0" w:color="auto"/>
                  </w:divBdr>
                </w:div>
                <w:div w:id="1688023916">
                  <w:marLeft w:val="480"/>
                  <w:marRight w:val="0"/>
                  <w:marTop w:val="0"/>
                  <w:marBottom w:val="0"/>
                  <w:divBdr>
                    <w:top w:val="none" w:sz="0" w:space="0" w:color="auto"/>
                    <w:left w:val="none" w:sz="0" w:space="0" w:color="auto"/>
                    <w:bottom w:val="none" w:sz="0" w:space="0" w:color="auto"/>
                    <w:right w:val="none" w:sz="0" w:space="0" w:color="auto"/>
                  </w:divBdr>
                </w:div>
                <w:div w:id="1589732340">
                  <w:marLeft w:val="480"/>
                  <w:marRight w:val="0"/>
                  <w:marTop w:val="0"/>
                  <w:marBottom w:val="0"/>
                  <w:divBdr>
                    <w:top w:val="none" w:sz="0" w:space="0" w:color="auto"/>
                    <w:left w:val="none" w:sz="0" w:space="0" w:color="auto"/>
                    <w:bottom w:val="none" w:sz="0" w:space="0" w:color="auto"/>
                    <w:right w:val="none" w:sz="0" w:space="0" w:color="auto"/>
                  </w:divBdr>
                </w:div>
                <w:div w:id="930159833">
                  <w:marLeft w:val="480"/>
                  <w:marRight w:val="0"/>
                  <w:marTop w:val="0"/>
                  <w:marBottom w:val="0"/>
                  <w:divBdr>
                    <w:top w:val="none" w:sz="0" w:space="0" w:color="auto"/>
                    <w:left w:val="none" w:sz="0" w:space="0" w:color="auto"/>
                    <w:bottom w:val="none" w:sz="0" w:space="0" w:color="auto"/>
                    <w:right w:val="none" w:sz="0" w:space="0" w:color="auto"/>
                  </w:divBdr>
                </w:div>
                <w:div w:id="907806885">
                  <w:marLeft w:val="480"/>
                  <w:marRight w:val="0"/>
                  <w:marTop w:val="0"/>
                  <w:marBottom w:val="0"/>
                  <w:divBdr>
                    <w:top w:val="none" w:sz="0" w:space="0" w:color="auto"/>
                    <w:left w:val="none" w:sz="0" w:space="0" w:color="auto"/>
                    <w:bottom w:val="none" w:sz="0" w:space="0" w:color="auto"/>
                    <w:right w:val="none" w:sz="0" w:space="0" w:color="auto"/>
                  </w:divBdr>
                </w:div>
                <w:div w:id="451831165">
                  <w:marLeft w:val="480"/>
                  <w:marRight w:val="0"/>
                  <w:marTop w:val="0"/>
                  <w:marBottom w:val="0"/>
                  <w:divBdr>
                    <w:top w:val="none" w:sz="0" w:space="0" w:color="auto"/>
                    <w:left w:val="none" w:sz="0" w:space="0" w:color="auto"/>
                    <w:bottom w:val="none" w:sz="0" w:space="0" w:color="auto"/>
                    <w:right w:val="none" w:sz="0" w:space="0" w:color="auto"/>
                  </w:divBdr>
                </w:div>
                <w:div w:id="188567692">
                  <w:marLeft w:val="480"/>
                  <w:marRight w:val="0"/>
                  <w:marTop w:val="0"/>
                  <w:marBottom w:val="0"/>
                  <w:divBdr>
                    <w:top w:val="none" w:sz="0" w:space="0" w:color="auto"/>
                    <w:left w:val="none" w:sz="0" w:space="0" w:color="auto"/>
                    <w:bottom w:val="none" w:sz="0" w:space="0" w:color="auto"/>
                    <w:right w:val="none" w:sz="0" w:space="0" w:color="auto"/>
                  </w:divBdr>
                </w:div>
                <w:div w:id="877623297">
                  <w:marLeft w:val="480"/>
                  <w:marRight w:val="0"/>
                  <w:marTop w:val="0"/>
                  <w:marBottom w:val="0"/>
                  <w:divBdr>
                    <w:top w:val="none" w:sz="0" w:space="0" w:color="auto"/>
                    <w:left w:val="none" w:sz="0" w:space="0" w:color="auto"/>
                    <w:bottom w:val="none" w:sz="0" w:space="0" w:color="auto"/>
                    <w:right w:val="none" w:sz="0" w:space="0" w:color="auto"/>
                  </w:divBdr>
                </w:div>
              </w:divsChild>
            </w:div>
            <w:div w:id="1791241539">
              <w:marLeft w:val="0"/>
              <w:marRight w:val="0"/>
              <w:marTop w:val="0"/>
              <w:marBottom w:val="0"/>
              <w:divBdr>
                <w:top w:val="none" w:sz="0" w:space="0" w:color="auto"/>
                <w:left w:val="none" w:sz="0" w:space="0" w:color="auto"/>
                <w:bottom w:val="none" w:sz="0" w:space="0" w:color="auto"/>
                <w:right w:val="none" w:sz="0" w:space="0" w:color="auto"/>
              </w:divBdr>
              <w:divsChild>
                <w:div w:id="1152067504">
                  <w:marLeft w:val="480"/>
                  <w:marRight w:val="0"/>
                  <w:marTop w:val="0"/>
                  <w:marBottom w:val="0"/>
                  <w:divBdr>
                    <w:top w:val="none" w:sz="0" w:space="0" w:color="auto"/>
                    <w:left w:val="none" w:sz="0" w:space="0" w:color="auto"/>
                    <w:bottom w:val="none" w:sz="0" w:space="0" w:color="auto"/>
                    <w:right w:val="none" w:sz="0" w:space="0" w:color="auto"/>
                  </w:divBdr>
                </w:div>
                <w:div w:id="438722130">
                  <w:marLeft w:val="480"/>
                  <w:marRight w:val="0"/>
                  <w:marTop w:val="0"/>
                  <w:marBottom w:val="0"/>
                  <w:divBdr>
                    <w:top w:val="none" w:sz="0" w:space="0" w:color="auto"/>
                    <w:left w:val="none" w:sz="0" w:space="0" w:color="auto"/>
                    <w:bottom w:val="none" w:sz="0" w:space="0" w:color="auto"/>
                    <w:right w:val="none" w:sz="0" w:space="0" w:color="auto"/>
                  </w:divBdr>
                </w:div>
                <w:div w:id="303508309">
                  <w:marLeft w:val="480"/>
                  <w:marRight w:val="0"/>
                  <w:marTop w:val="0"/>
                  <w:marBottom w:val="0"/>
                  <w:divBdr>
                    <w:top w:val="none" w:sz="0" w:space="0" w:color="auto"/>
                    <w:left w:val="none" w:sz="0" w:space="0" w:color="auto"/>
                    <w:bottom w:val="none" w:sz="0" w:space="0" w:color="auto"/>
                    <w:right w:val="none" w:sz="0" w:space="0" w:color="auto"/>
                  </w:divBdr>
                </w:div>
                <w:div w:id="1685783731">
                  <w:marLeft w:val="480"/>
                  <w:marRight w:val="0"/>
                  <w:marTop w:val="0"/>
                  <w:marBottom w:val="0"/>
                  <w:divBdr>
                    <w:top w:val="none" w:sz="0" w:space="0" w:color="auto"/>
                    <w:left w:val="none" w:sz="0" w:space="0" w:color="auto"/>
                    <w:bottom w:val="none" w:sz="0" w:space="0" w:color="auto"/>
                    <w:right w:val="none" w:sz="0" w:space="0" w:color="auto"/>
                  </w:divBdr>
                </w:div>
                <w:div w:id="1475366760">
                  <w:marLeft w:val="480"/>
                  <w:marRight w:val="0"/>
                  <w:marTop w:val="0"/>
                  <w:marBottom w:val="0"/>
                  <w:divBdr>
                    <w:top w:val="none" w:sz="0" w:space="0" w:color="auto"/>
                    <w:left w:val="none" w:sz="0" w:space="0" w:color="auto"/>
                    <w:bottom w:val="none" w:sz="0" w:space="0" w:color="auto"/>
                    <w:right w:val="none" w:sz="0" w:space="0" w:color="auto"/>
                  </w:divBdr>
                </w:div>
                <w:div w:id="2002661968">
                  <w:marLeft w:val="480"/>
                  <w:marRight w:val="0"/>
                  <w:marTop w:val="0"/>
                  <w:marBottom w:val="0"/>
                  <w:divBdr>
                    <w:top w:val="none" w:sz="0" w:space="0" w:color="auto"/>
                    <w:left w:val="none" w:sz="0" w:space="0" w:color="auto"/>
                    <w:bottom w:val="none" w:sz="0" w:space="0" w:color="auto"/>
                    <w:right w:val="none" w:sz="0" w:space="0" w:color="auto"/>
                  </w:divBdr>
                </w:div>
                <w:div w:id="1273785795">
                  <w:marLeft w:val="480"/>
                  <w:marRight w:val="0"/>
                  <w:marTop w:val="0"/>
                  <w:marBottom w:val="0"/>
                  <w:divBdr>
                    <w:top w:val="none" w:sz="0" w:space="0" w:color="auto"/>
                    <w:left w:val="none" w:sz="0" w:space="0" w:color="auto"/>
                    <w:bottom w:val="none" w:sz="0" w:space="0" w:color="auto"/>
                    <w:right w:val="none" w:sz="0" w:space="0" w:color="auto"/>
                  </w:divBdr>
                </w:div>
                <w:div w:id="1962103411">
                  <w:marLeft w:val="480"/>
                  <w:marRight w:val="0"/>
                  <w:marTop w:val="0"/>
                  <w:marBottom w:val="0"/>
                  <w:divBdr>
                    <w:top w:val="none" w:sz="0" w:space="0" w:color="auto"/>
                    <w:left w:val="none" w:sz="0" w:space="0" w:color="auto"/>
                    <w:bottom w:val="none" w:sz="0" w:space="0" w:color="auto"/>
                    <w:right w:val="none" w:sz="0" w:space="0" w:color="auto"/>
                  </w:divBdr>
                </w:div>
                <w:div w:id="412241472">
                  <w:marLeft w:val="480"/>
                  <w:marRight w:val="0"/>
                  <w:marTop w:val="0"/>
                  <w:marBottom w:val="0"/>
                  <w:divBdr>
                    <w:top w:val="none" w:sz="0" w:space="0" w:color="auto"/>
                    <w:left w:val="none" w:sz="0" w:space="0" w:color="auto"/>
                    <w:bottom w:val="none" w:sz="0" w:space="0" w:color="auto"/>
                    <w:right w:val="none" w:sz="0" w:space="0" w:color="auto"/>
                  </w:divBdr>
                </w:div>
                <w:div w:id="100682986">
                  <w:marLeft w:val="480"/>
                  <w:marRight w:val="0"/>
                  <w:marTop w:val="0"/>
                  <w:marBottom w:val="0"/>
                  <w:divBdr>
                    <w:top w:val="none" w:sz="0" w:space="0" w:color="auto"/>
                    <w:left w:val="none" w:sz="0" w:space="0" w:color="auto"/>
                    <w:bottom w:val="none" w:sz="0" w:space="0" w:color="auto"/>
                    <w:right w:val="none" w:sz="0" w:space="0" w:color="auto"/>
                  </w:divBdr>
                </w:div>
                <w:div w:id="1563053360">
                  <w:marLeft w:val="480"/>
                  <w:marRight w:val="0"/>
                  <w:marTop w:val="0"/>
                  <w:marBottom w:val="0"/>
                  <w:divBdr>
                    <w:top w:val="none" w:sz="0" w:space="0" w:color="auto"/>
                    <w:left w:val="none" w:sz="0" w:space="0" w:color="auto"/>
                    <w:bottom w:val="none" w:sz="0" w:space="0" w:color="auto"/>
                    <w:right w:val="none" w:sz="0" w:space="0" w:color="auto"/>
                  </w:divBdr>
                </w:div>
                <w:div w:id="1143817071">
                  <w:marLeft w:val="480"/>
                  <w:marRight w:val="0"/>
                  <w:marTop w:val="0"/>
                  <w:marBottom w:val="0"/>
                  <w:divBdr>
                    <w:top w:val="none" w:sz="0" w:space="0" w:color="auto"/>
                    <w:left w:val="none" w:sz="0" w:space="0" w:color="auto"/>
                    <w:bottom w:val="none" w:sz="0" w:space="0" w:color="auto"/>
                    <w:right w:val="none" w:sz="0" w:space="0" w:color="auto"/>
                  </w:divBdr>
                </w:div>
                <w:div w:id="416631713">
                  <w:marLeft w:val="480"/>
                  <w:marRight w:val="0"/>
                  <w:marTop w:val="0"/>
                  <w:marBottom w:val="0"/>
                  <w:divBdr>
                    <w:top w:val="none" w:sz="0" w:space="0" w:color="auto"/>
                    <w:left w:val="none" w:sz="0" w:space="0" w:color="auto"/>
                    <w:bottom w:val="none" w:sz="0" w:space="0" w:color="auto"/>
                    <w:right w:val="none" w:sz="0" w:space="0" w:color="auto"/>
                  </w:divBdr>
                </w:div>
                <w:div w:id="171183489">
                  <w:marLeft w:val="480"/>
                  <w:marRight w:val="0"/>
                  <w:marTop w:val="0"/>
                  <w:marBottom w:val="0"/>
                  <w:divBdr>
                    <w:top w:val="none" w:sz="0" w:space="0" w:color="auto"/>
                    <w:left w:val="none" w:sz="0" w:space="0" w:color="auto"/>
                    <w:bottom w:val="none" w:sz="0" w:space="0" w:color="auto"/>
                    <w:right w:val="none" w:sz="0" w:space="0" w:color="auto"/>
                  </w:divBdr>
                </w:div>
                <w:div w:id="442769253">
                  <w:marLeft w:val="480"/>
                  <w:marRight w:val="0"/>
                  <w:marTop w:val="0"/>
                  <w:marBottom w:val="0"/>
                  <w:divBdr>
                    <w:top w:val="none" w:sz="0" w:space="0" w:color="auto"/>
                    <w:left w:val="none" w:sz="0" w:space="0" w:color="auto"/>
                    <w:bottom w:val="none" w:sz="0" w:space="0" w:color="auto"/>
                    <w:right w:val="none" w:sz="0" w:space="0" w:color="auto"/>
                  </w:divBdr>
                </w:div>
                <w:div w:id="91556422">
                  <w:marLeft w:val="480"/>
                  <w:marRight w:val="0"/>
                  <w:marTop w:val="0"/>
                  <w:marBottom w:val="0"/>
                  <w:divBdr>
                    <w:top w:val="none" w:sz="0" w:space="0" w:color="auto"/>
                    <w:left w:val="none" w:sz="0" w:space="0" w:color="auto"/>
                    <w:bottom w:val="none" w:sz="0" w:space="0" w:color="auto"/>
                    <w:right w:val="none" w:sz="0" w:space="0" w:color="auto"/>
                  </w:divBdr>
                </w:div>
                <w:div w:id="568884066">
                  <w:marLeft w:val="480"/>
                  <w:marRight w:val="0"/>
                  <w:marTop w:val="0"/>
                  <w:marBottom w:val="0"/>
                  <w:divBdr>
                    <w:top w:val="none" w:sz="0" w:space="0" w:color="auto"/>
                    <w:left w:val="none" w:sz="0" w:space="0" w:color="auto"/>
                    <w:bottom w:val="none" w:sz="0" w:space="0" w:color="auto"/>
                    <w:right w:val="none" w:sz="0" w:space="0" w:color="auto"/>
                  </w:divBdr>
                </w:div>
                <w:div w:id="23754107">
                  <w:marLeft w:val="480"/>
                  <w:marRight w:val="0"/>
                  <w:marTop w:val="0"/>
                  <w:marBottom w:val="0"/>
                  <w:divBdr>
                    <w:top w:val="none" w:sz="0" w:space="0" w:color="auto"/>
                    <w:left w:val="none" w:sz="0" w:space="0" w:color="auto"/>
                    <w:bottom w:val="none" w:sz="0" w:space="0" w:color="auto"/>
                    <w:right w:val="none" w:sz="0" w:space="0" w:color="auto"/>
                  </w:divBdr>
                </w:div>
                <w:div w:id="404837970">
                  <w:marLeft w:val="480"/>
                  <w:marRight w:val="0"/>
                  <w:marTop w:val="0"/>
                  <w:marBottom w:val="0"/>
                  <w:divBdr>
                    <w:top w:val="none" w:sz="0" w:space="0" w:color="auto"/>
                    <w:left w:val="none" w:sz="0" w:space="0" w:color="auto"/>
                    <w:bottom w:val="none" w:sz="0" w:space="0" w:color="auto"/>
                    <w:right w:val="none" w:sz="0" w:space="0" w:color="auto"/>
                  </w:divBdr>
                </w:div>
                <w:div w:id="627904363">
                  <w:marLeft w:val="480"/>
                  <w:marRight w:val="0"/>
                  <w:marTop w:val="0"/>
                  <w:marBottom w:val="0"/>
                  <w:divBdr>
                    <w:top w:val="none" w:sz="0" w:space="0" w:color="auto"/>
                    <w:left w:val="none" w:sz="0" w:space="0" w:color="auto"/>
                    <w:bottom w:val="none" w:sz="0" w:space="0" w:color="auto"/>
                    <w:right w:val="none" w:sz="0" w:space="0" w:color="auto"/>
                  </w:divBdr>
                </w:div>
                <w:div w:id="429467502">
                  <w:marLeft w:val="480"/>
                  <w:marRight w:val="0"/>
                  <w:marTop w:val="0"/>
                  <w:marBottom w:val="0"/>
                  <w:divBdr>
                    <w:top w:val="none" w:sz="0" w:space="0" w:color="auto"/>
                    <w:left w:val="none" w:sz="0" w:space="0" w:color="auto"/>
                    <w:bottom w:val="none" w:sz="0" w:space="0" w:color="auto"/>
                    <w:right w:val="none" w:sz="0" w:space="0" w:color="auto"/>
                  </w:divBdr>
                </w:div>
                <w:div w:id="940339182">
                  <w:marLeft w:val="480"/>
                  <w:marRight w:val="0"/>
                  <w:marTop w:val="0"/>
                  <w:marBottom w:val="0"/>
                  <w:divBdr>
                    <w:top w:val="none" w:sz="0" w:space="0" w:color="auto"/>
                    <w:left w:val="none" w:sz="0" w:space="0" w:color="auto"/>
                    <w:bottom w:val="none" w:sz="0" w:space="0" w:color="auto"/>
                    <w:right w:val="none" w:sz="0" w:space="0" w:color="auto"/>
                  </w:divBdr>
                </w:div>
                <w:div w:id="455606720">
                  <w:marLeft w:val="480"/>
                  <w:marRight w:val="0"/>
                  <w:marTop w:val="0"/>
                  <w:marBottom w:val="0"/>
                  <w:divBdr>
                    <w:top w:val="none" w:sz="0" w:space="0" w:color="auto"/>
                    <w:left w:val="none" w:sz="0" w:space="0" w:color="auto"/>
                    <w:bottom w:val="none" w:sz="0" w:space="0" w:color="auto"/>
                    <w:right w:val="none" w:sz="0" w:space="0" w:color="auto"/>
                  </w:divBdr>
                </w:div>
                <w:div w:id="622882826">
                  <w:marLeft w:val="480"/>
                  <w:marRight w:val="0"/>
                  <w:marTop w:val="0"/>
                  <w:marBottom w:val="0"/>
                  <w:divBdr>
                    <w:top w:val="none" w:sz="0" w:space="0" w:color="auto"/>
                    <w:left w:val="none" w:sz="0" w:space="0" w:color="auto"/>
                    <w:bottom w:val="none" w:sz="0" w:space="0" w:color="auto"/>
                    <w:right w:val="none" w:sz="0" w:space="0" w:color="auto"/>
                  </w:divBdr>
                </w:div>
                <w:div w:id="1738243699">
                  <w:marLeft w:val="480"/>
                  <w:marRight w:val="0"/>
                  <w:marTop w:val="0"/>
                  <w:marBottom w:val="0"/>
                  <w:divBdr>
                    <w:top w:val="none" w:sz="0" w:space="0" w:color="auto"/>
                    <w:left w:val="none" w:sz="0" w:space="0" w:color="auto"/>
                    <w:bottom w:val="none" w:sz="0" w:space="0" w:color="auto"/>
                    <w:right w:val="none" w:sz="0" w:space="0" w:color="auto"/>
                  </w:divBdr>
                </w:div>
                <w:div w:id="516043618">
                  <w:marLeft w:val="480"/>
                  <w:marRight w:val="0"/>
                  <w:marTop w:val="0"/>
                  <w:marBottom w:val="0"/>
                  <w:divBdr>
                    <w:top w:val="none" w:sz="0" w:space="0" w:color="auto"/>
                    <w:left w:val="none" w:sz="0" w:space="0" w:color="auto"/>
                    <w:bottom w:val="none" w:sz="0" w:space="0" w:color="auto"/>
                    <w:right w:val="none" w:sz="0" w:space="0" w:color="auto"/>
                  </w:divBdr>
                </w:div>
                <w:div w:id="1475102501">
                  <w:marLeft w:val="480"/>
                  <w:marRight w:val="0"/>
                  <w:marTop w:val="0"/>
                  <w:marBottom w:val="0"/>
                  <w:divBdr>
                    <w:top w:val="none" w:sz="0" w:space="0" w:color="auto"/>
                    <w:left w:val="none" w:sz="0" w:space="0" w:color="auto"/>
                    <w:bottom w:val="none" w:sz="0" w:space="0" w:color="auto"/>
                    <w:right w:val="none" w:sz="0" w:space="0" w:color="auto"/>
                  </w:divBdr>
                </w:div>
                <w:div w:id="2035762367">
                  <w:marLeft w:val="480"/>
                  <w:marRight w:val="0"/>
                  <w:marTop w:val="0"/>
                  <w:marBottom w:val="0"/>
                  <w:divBdr>
                    <w:top w:val="none" w:sz="0" w:space="0" w:color="auto"/>
                    <w:left w:val="none" w:sz="0" w:space="0" w:color="auto"/>
                    <w:bottom w:val="none" w:sz="0" w:space="0" w:color="auto"/>
                    <w:right w:val="none" w:sz="0" w:space="0" w:color="auto"/>
                  </w:divBdr>
                </w:div>
                <w:div w:id="1868636701">
                  <w:marLeft w:val="480"/>
                  <w:marRight w:val="0"/>
                  <w:marTop w:val="0"/>
                  <w:marBottom w:val="0"/>
                  <w:divBdr>
                    <w:top w:val="none" w:sz="0" w:space="0" w:color="auto"/>
                    <w:left w:val="none" w:sz="0" w:space="0" w:color="auto"/>
                    <w:bottom w:val="none" w:sz="0" w:space="0" w:color="auto"/>
                    <w:right w:val="none" w:sz="0" w:space="0" w:color="auto"/>
                  </w:divBdr>
                </w:div>
                <w:div w:id="1444035663">
                  <w:marLeft w:val="480"/>
                  <w:marRight w:val="0"/>
                  <w:marTop w:val="0"/>
                  <w:marBottom w:val="0"/>
                  <w:divBdr>
                    <w:top w:val="none" w:sz="0" w:space="0" w:color="auto"/>
                    <w:left w:val="none" w:sz="0" w:space="0" w:color="auto"/>
                    <w:bottom w:val="none" w:sz="0" w:space="0" w:color="auto"/>
                    <w:right w:val="none" w:sz="0" w:space="0" w:color="auto"/>
                  </w:divBdr>
                </w:div>
                <w:div w:id="752311789">
                  <w:marLeft w:val="480"/>
                  <w:marRight w:val="0"/>
                  <w:marTop w:val="0"/>
                  <w:marBottom w:val="0"/>
                  <w:divBdr>
                    <w:top w:val="none" w:sz="0" w:space="0" w:color="auto"/>
                    <w:left w:val="none" w:sz="0" w:space="0" w:color="auto"/>
                    <w:bottom w:val="none" w:sz="0" w:space="0" w:color="auto"/>
                    <w:right w:val="none" w:sz="0" w:space="0" w:color="auto"/>
                  </w:divBdr>
                </w:div>
                <w:div w:id="2089687071">
                  <w:marLeft w:val="480"/>
                  <w:marRight w:val="0"/>
                  <w:marTop w:val="0"/>
                  <w:marBottom w:val="0"/>
                  <w:divBdr>
                    <w:top w:val="none" w:sz="0" w:space="0" w:color="auto"/>
                    <w:left w:val="none" w:sz="0" w:space="0" w:color="auto"/>
                    <w:bottom w:val="none" w:sz="0" w:space="0" w:color="auto"/>
                    <w:right w:val="none" w:sz="0" w:space="0" w:color="auto"/>
                  </w:divBdr>
                </w:div>
              </w:divsChild>
            </w:div>
            <w:div w:id="20321874">
              <w:marLeft w:val="0"/>
              <w:marRight w:val="0"/>
              <w:marTop w:val="0"/>
              <w:marBottom w:val="0"/>
              <w:divBdr>
                <w:top w:val="none" w:sz="0" w:space="0" w:color="auto"/>
                <w:left w:val="none" w:sz="0" w:space="0" w:color="auto"/>
                <w:bottom w:val="none" w:sz="0" w:space="0" w:color="auto"/>
                <w:right w:val="none" w:sz="0" w:space="0" w:color="auto"/>
              </w:divBdr>
              <w:divsChild>
                <w:div w:id="510221009">
                  <w:marLeft w:val="480"/>
                  <w:marRight w:val="0"/>
                  <w:marTop w:val="0"/>
                  <w:marBottom w:val="0"/>
                  <w:divBdr>
                    <w:top w:val="none" w:sz="0" w:space="0" w:color="auto"/>
                    <w:left w:val="none" w:sz="0" w:space="0" w:color="auto"/>
                    <w:bottom w:val="none" w:sz="0" w:space="0" w:color="auto"/>
                    <w:right w:val="none" w:sz="0" w:space="0" w:color="auto"/>
                  </w:divBdr>
                </w:div>
                <w:div w:id="431585205">
                  <w:marLeft w:val="480"/>
                  <w:marRight w:val="0"/>
                  <w:marTop w:val="0"/>
                  <w:marBottom w:val="0"/>
                  <w:divBdr>
                    <w:top w:val="none" w:sz="0" w:space="0" w:color="auto"/>
                    <w:left w:val="none" w:sz="0" w:space="0" w:color="auto"/>
                    <w:bottom w:val="none" w:sz="0" w:space="0" w:color="auto"/>
                    <w:right w:val="none" w:sz="0" w:space="0" w:color="auto"/>
                  </w:divBdr>
                </w:div>
                <w:div w:id="344745058">
                  <w:marLeft w:val="480"/>
                  <w:marRight w:val="0"/>
                  <w:marTop w:val="0"/>
                  <w:marBottom w:val="0"/>
                  <w:divBdr>
                    <w:top w:val="none" w:sz="0" w:space="0" w:color="auto"/>
                    <w:left w:val="none" w:sz="0" w:space="0" w:color="auto"/>
                    <w:bottom w:val="none" w:sz="0" w:space="0" w:color="auto"/>
                    <w:right w:val="none" w:sz="0" w:space="0" w:color="auto"/>
                  </w:divBdr>
                </w:div>
                <w:div w:id="954484155">
                  <w:marLeft w:val="480"/>
                  <w:marRight w:val="0"/>
                  <w:marTop w:val="0"/>
                  <w:marBottom w:val="0"/>
                  <w:divBdr>
                    <w:top w:val="none" w:sz="0" w:space="0" w:color="auto"/>
                    <w:left w:val="none" w:sz="0" w:space="0" w:color="auto"/>
                    <w:bottom w:val="none" w:sz="0" w:space="0" w:color="auto"/>
                    <w:right w:val="none" w:sz="0" w:space="0" w:color="auto"/>
                  </w:divBdr>
                </w:div>
                <w:div w:id="796337339">
                  <w:marLeft w:val="480"/>
                  <w:marRight w:val="0"/>
                  <w:marTop w:val="0"/>
                  <w:marBottom w:val="0"/>
                  <w:divBdr>
                    <w:top w:val="none" w:sz="0" w:space="0" w:color="auto"/>
                    <w:left w:val="none" w:sz="0" w:space="0" w:color="auto"/>
                    <w:bottom w:val="none" w:sz="0" w:space="0" w:color="auto"/>
                    <w:right w:val="none" w:sz="0" w:space="0" w:color="auto"/>
                  </w:divBdr>
                </w:div>
                <w:div w:id="727996122">
                  <w:marLeft w:val="480"/>
                  <w:marRight w:val="0"/>
                  <w:marTop w:val="0"/>
                  <w:marBottom w:val="0"/>
                  <w:divBdr>
                    <w:top w:val="none" w:sz="0" w:space="0" w:color="auto"/>
                    <w:left w:val="none" w:sz="0" w:space="0" w:color="auto"/>
                    <w:bottom w:val="none" w:sz="0" w:space="0" w:color="auto"/>
                    <w:right w:val="none" w:sz="0" w:space="0" w:color="auto"/>
                  </w:divBdr>
                </w:div>
                <w:div w:id="278034084">
                  <w:marLeft w:val="480"/>
                  <w:marRight w:val="0"/>
                  <w:marTop w:val="0"/>
                  <w:marBottom w:val="0"/>
                  <w:divBdr>
                    <w:top w:val="none" w:sz="0" w:space="0" w:color="auto"/>
                    <w:left w:val="none" w:sz="0" w:space="0" w:color="auto"/>
                    <w:bottom w:val="none" w:sz="0" w:space="0" w:color="auto"/>
                    <w:right w:val="none" w:sz="0" w:space="0" w:color="auto"/>
                  </w:divBdr>
                </w:div>
                <w:div w:id="249387199">
                  <w:marLeft w:val="480"/>
                  <w:marRight w:val="0"/>
                  <w:marTop w:val="0"/>
                  <w:marBottom w:val="0"/>
                  <w:divBdr>
                    <w:top w:val="none" w:sz="0" w:space="0" w:color="auto"/>
                    <w:left w:val="none" w:sz="0" w:space="0" w:color="auto"/>
                    <w:bottom w:val="none" w:sz="0" w:space="0" w:color="auto"/>
                    <w:right w:val="none" w:sz="0" w:space="0" w:color="auto"/>
                  </w:divBdr>
                </w:div>
                <w:div w:id="1197354007">
                  <w:marLeft w:val="480"/>
                  <w:marRight w:val="0"/>
                  <w:marTop w:val="0"/>
                  <w:marBottom w:val="0"/>
                  <w:divBdr>
                    <w:top w:val="none" w:sz="0" w:space="0" w:color="auto"/>
                    <w:left w:val="none" w:sz="0" w:space="0" w:color="auto"/>
                    <w:bottom w:val="none" w:sz="0" w:space="0" w:color="auto"/>
                    <w:right w:val="none" w:sz="0" w:space="0" w:color="auto"/>
                  </w:divBdr>
                </w:div>
                <w:div w:id="2112358575">
                  <w:marLeft w:val="480"/>
                  <w:marRight w:val="0"/>
                  <w:marTop w:val="0"/>
                  <w:marBottom w:val="0"/>
                  <w:divBdr>
                    <w:top w:val="none" w:sz="0" w:space="0" w:color="auto"/>
                    <w:left w:val="none" w:sz="0" w:space="0" w:color="auto"/>
                    <w:bottom w:val="none" w:sz="0" w:space="0" w:color="auto"/>
                    <w:right w:val="none" w:sz="0" w:space="0" w:color="auto"/>
                  </w:divBdr>
                </w:div>
                <w:div w:id="967468196">
                  <w:marLeft w:val="480"/>
                  <w:marRight w:val="0"/>
                  <w:marTop w:val="0"/>
                  <w:marBottom w:val="0"/>
                  <w:divBdr>
                    <w:top w:val="none" w:sz="0" w:space="0" w:color="auto"/>
                    <w:left w:val="none" w:sz="0" w:space="0" w:color="auto"/>
                    <w:bottom w:val="none" w:sz="0" w:space="0" w:color="auto"/>
                    <w:right w:val="none" w:sz="0" w:space="0" w:color="auto"/>
                  </w:divBdr>
                </w:div>
                <w:div w:id="179318959">
                  <w:marLeft w:val="480"/>
                  <w:marRight w:val="0"/>
                  <w:marTop w:val="0"/>
                  <w:marBottom w:val="0"/>
                  <w:divBdr>
                    <w:top w:val="none" w:sz="0" w:space="0" w:color="auto"/>
                    <w:left w:val="none" w:sz="0" w:space="0" w:color="auto"/>
                    <w:bottom w:val="none" w:sz="0" w:space="0" w:color="auto"/>
                    <w:right w:val="none" w:sz="0" w:space="0" w:color="auto"/>
                  </w:divBdr>
                </w:div>
                <w:div w:id="1311137762">
                  <w:marLeft w:val="480"/>
                  <w:marRight w:val="0"/>
                  <w:marTop w:val="0"/>
                  <w:marBottom w:val="0"/>
                  <w:divBdr>
                    <w:top w:val="none" w:sz="0" w:space="0" w:color="auto"/>
                    <w:left w:val="none" w:sz="0" w:space="0" w:color="auto"/>
                    <w:bottom w:val="none" w:sz="0" w:space="0" w:color="auto"/>
                    <w:right w:val="none" w:sz="0" w:space="0" w:color="auto"/>
                  </w:divBdr>
                </w:div>
                <w:div w:id="2012484812">
                  <w:marLeft w:val="480"/>
                  <w:marRight w:val="0"/>
                  <w:marTop w:val="0"/>
                  <w:marBottom w:val="0"/>
                  <w:divBdr>
                    <w:top w:val="none" w:sz="0" w:space="0" w:color="auto"/>
                    <w:left w:val="none" w:sz="0" w:space="0" w:color="auto"/>
                    <w:bottom w:val="none" w:sz="0" w:space="0" w:color="auto"/>
                    <w:right w:val="none" w:sz="0" w:space="0" w:color="auto"/>
                  </w:divBdr>
                </w:div>
                <w:div w:id="1726952545">
                  <w:marLeft w:val="480"/>
                  <w:marRight w:val="0"/>
                  <w:marTop w:val="0"/>
                  <w:marBottom w:val="0"/>
                  <w:divBdr>
                    <w:top w:val="none" w:sz="0" w:space="0" w:color="auto"/>
                    <w:left w:val="none" w:sz="0" w:space="0" w:color="auto"/>
                    <w:bottom w:val="none" w:sz="0" w:space="0" w:color="auto"/>
                    <w:right w:val="none" w:sz="0" w:space="0" w:color="auto"/>
                  </w:divBdr>
                </w:div>
                <w:div w:id="226915099">
                  <w:marLeft w:val="480"/>
                  <w:marRight w:val="0"/>
                  <w:marTop w:val="0"/>
                  <w:marBottom w:val="0"/>
                  <w:divBdr>
                    <w:top w:val="none" w:sz="0" w:space="0" w:color="auto"/>
                    <w:left w:val="none" w:sz="0" w:space="0" w:color="auto"/>
                    <w:bottom w:val="none" w:sz="0" w:space="0" w:color="auto"/>
                    <w:right w:val="none" w:sz="0" w:space="0" w:color="auto"/>
                  </w:divBdr>
                </w:div>
                <w:div w:id="57555076">
                  <w:marLeft w:val="480"/>
                  <w:marRight w:val="0"/>
                  <w:marTop w:val="0"/>
                  <w:marBottom w:val="0"/>
                  <w:divBdr>
                    <w:top w:val="none" w:sz="0" w:space="0" w:color="auto"/>
                    <w:left w:val="none" w:sz="0" w:space="0" w:color="auto"/>
                    <w:bottom w:val="none" w:sz="0" w:space="0" w:color="auto"/>
                    <w:right w:val="none" w:sz="0" w:space="0" w:color="auto"/>
                  </w:divBdr>
                </w:div>
                <w:div w:id="1115052547">
                  <w:marLeft w:val="480"/>
                  <w:marRight w:val="0"/>
                  <w:marTop w:val="0"/>
                  <w:marBottom w:val="0"/>
                  <w:divBdr>
                    <w:top w:val="none" w:sz="0" w:space="0" w:color="auto"/>
                    <w:left w:val="none" w:sz="0" w:space="0" w:color="auto"/>
                    <w:bottom w:val="none" w:sz="0" w:space="0" w:color="auto"/>
                    <w:right w:val="none" w:sz="0" w:space="0" w:color="auto"/>
                  </w:divBdr>
                </w:div>
                <w:div w:id="959456712">
                  <w:marLeft w:val="480"/>
                  <w:marRight w:val="0"/>
                  <w:marTop w:val="0"/>
                  <w:marBottom w:val="0"/>
                  <w:divBdr>
                    <w:top w:val="none" w:sz="0" w:space="0" w:color="auto"/>
                    <w:left w:val="none" w:sz="0" w:space="0" w:color="auto"/>
                    <w:bottom w:val="none" w:sz="0" w:space="0" w:color="auto"/>
                    <w:right w:val="none" w:sz="0" w:space="0" w:color="auto"/>
                  </w:divBdr>
                </w:div>
                <w:div w:id="160506193">
                  <w:marLeft w:val="480"/>
                  <w:marRight w:val="0"/>
                  <w:marTop w:val="0"/>
                  <w:marBottom w:val="0"/>
                  <w:divBdr>
                    <w:top w:val="none" w:sz="0" w:space="0" w:color="auto"/>
                    <w:left w:val="none" w:sz="0" w:space="0" w:color="auto"/>
                    <w:bottom w:val="none" w:sz="0" w:space="0" w:color="auto"/>
                    <w:right w:val="none" w:sz="0" w:space="0" w:color="auto"/>
                  </w:divBdr>
                </w:div>
                <w:div w:id="871189128">
                  <w:marLeft w:val="480"/>
                  <w:marRight w:val="0"/>
                  <w:marTop w:val="0"/>
                  <w:marBottom w:val="0"/>
                  <w:divBdr>
                    <w:top w:val="none" w:sz="0" w:space="0" w:color="auto"/>
                    <w:left w:val="none" w:sz="0" w:space="0" w:color="auto"/>
                    <w:bottom w:val="none" w:sz="0" w:space="0" w:color="auto"/>
                    <w:right w:val="none" w:sz="0" w:space="0" w:color="auto"/>
                  </w:divBdr>
                </w:div>
                <w:div w:id="1391608887">
                  <w:marLeft w:val="480"/>
                  <w:marRight w:val="0"/>
                  <w:marTop w:val="0"/>
                  <w:marBottom w:val="0"/>
                  <w:divBdr>
                    <w:top w:val="none" w:sz="0" w:space="0" w:color="auto"/>
                    <w:left w:val="none" w:sz="0" w:space="0" w:color="auto"/>
                    <w:bottom w:val="none" w:sz="0" w:space="0" w:color="auto"/>
                    <w:right w:val="none" w:sz="0" w:space="0" w:color="auto"/>
                  </w:divBdr>
                </w:div>
                <w:div w:id="231544692">
                  <w:marLeft w:val="480"/>
                  <w:marRight w:val="0"/>
                  <w:marTop w:val="0"/>
                  <w:marBottom w:val="0"/>
                  <w:divBdr>
                    <w:top w:val="none" w:sz="0" w:space="0" w:color="auto"/>
                    <w:left w:val="none" w:sz="0" w:space="0" w:color="auto"/>
                    <w:bottom w:val="none" w:sz="0" w:space="0" w:color="auto"/>
                    <w:right w:val="none" w:sz="0" w:space="0" w:color="auto"/>
                  </w:divBdr>
                </w:div>
                <w:div w:id="1463500842">
                  <w:marLeft w:val="480"/>
                  <w:marRight w:val="0"/>
                  <w:marTop w:val="0"/>
                  <w:marBottom w:val="0"/>
                  <w:divBdr>
                    <w:top w:val="none" w:sz="0" w:space="0" w:color="auto"/>
                    <w:left w:val="none" w:sz="0" w:space="0" w:color="auto"/>
                    <w:bottom w:val="none" w:sz="0" w:space="0" w:color="auto"/>
                    <w:right w:val="none" w:sz="0" w:space="0" w:color="auto"/>
                  </w:divBdr>
                </w:div>
                <w:div w:id="354775195">
                  <w:marLeft w:val="480"/>
                  <w:marRight w:val="0"/>
                  <w:marTop w:val="0"/>
                  <w:marBottom w:val="0"/>
                  <w:divBdr>
                    <w:top w:val="none" w:sz="0" w:space="0" w:color="auto"/>
                    <w:left w:val="none" w:sz="0" w:space="0" w:color="auto"/>
                    <w:bottom w:val="none" w:sz="0" w:space="0" w:color="auto"/>
                    <w:right w:val="none" w:sz="0" w:space="0" w:color="auto"/>
                  </w:divBdr>
                </w:div>
                <w:div w:id="193887685">
                  <w:marLeft w:val="480"/>
                  <w:marRight w:val="0"/>
                  <w:marTop w:val="0"/>
                  <w:marBottom w:val="0"/>
                  <w:divBdr>
                    <w:top w:val="none" w:sz="0" w:space="0" w:color="auto"/>
                    <w:left w:val="none" w:sz="0" w:space="0" w:color="auto"/>
                    <w:bottom w:val="none" w:sz="0" w:space="0" w:color="auto"/>
                    <w:right w:val="none" w:sz="0" w:space="0" w:color="auto"/>
                  </w:divBdr>
                </w:div>
                <w:div w:id="189731836">
                  <w:marLeft w:val="480"/>
                  <w:marRight w:val="0"/>
                  <w:marTop w:val="0"/>
                  <w:marBottom w:val="0"/>
                  <w:divBdr>
                    <w:top w:val="none" w:sz="0" w:space="0" w:color="auto"/>
                    <w:left w:val="none" w:sz="0" w:space="0" w:color="auto"/>
                    <w:bottom w:val="none" w:sz="0" w:space="0" w:color="auto"/>
                    <w:right w:val="none" w:sz="0" w:space="0" w:color="auto"/>
                  </w:divBdr>
                </w:div>
                <w:div w:id="715395368">
                  <w:marLeft w:val="480"/>
                  <w:marRight w:val="0"/>
                  <w:marTop w:val="0"/>
                  <w:marBottom w:val="0"/>
                  <w:divBdr>
                    <w:top w:val="none" w:sz="0" w:space="0" w:color="auto"/>
                    <w:left w:val="none" w:sz="0" w:space="0" w:color="auto"/>
                    <w:bottom w:val="none" w:sz="0" w:space="0" w:color="auto"/>
                    <w:right w:val="none" w:sz="0" w:space="0" w:color="auto"/>
                  </w:divBdr>
                </w:div>
                <w:div w:id="777525163">
                  <w:marLeft w:val="480"/>
                  <w:marRight w:val="0"/>
                  <w:marTop w:val="0"/>
                  <w:marBottom w:val="0"/>
                  <w:divBdr>
                    <w:top w:val="none" w:sz="0" w:space="0" w:color="auto"/>
                    <w:left w:val="none" w:sz="0" w:space="0" w:color="auto"/>
                    <w:bottom w:val="none" w:sz="0" w:space="0" w:color="auto"/>
                    <w:right w:val="none" w:sz="0" w:space="0" w:color="auto"/>
                  </w:divBdr>
                </w:div>
                <w:div w:id="2049527165">
                  <w:marLeft w:val="480"/>
                  <w:marRight w:val="0"/>
                  <w:marTop w:val="0"/>
                  <w:marBottom w:val="0"/>
                  <w:divBdr>
                    <w:top w:val="none" w:sz="0" w:space="0" w:color="auto"/>
                    <w:left w:val="none" w:sz="0" w:space="0" w:color="auto"/>
                    <w:bottom w:val="none" w:sz="0" w:space="0" w:color="auto"/>
                    <w:right w:val="none" w:sz="0" w:space="0" w:color="auto"/>
                  </w:divBdr>
                </w:div>
                <w:div w:id="1121680639">
                  <w:marLeft w:val="480"/>
                  <w:marRight w:val="0"/>
                  <w:marTop w:val="0"/>
                  <w:marBottom w:val="0"/>
                  <w:divBdr>
                    <w:top w:val="none" w:sz="0" w:space="0" w:color="auto"/>
                    <w:left w:val="none" w:sz="0" w:space="0" w:color="auto"/>
                    <w:bottom w:val="none" w:sz="0" w:space="0" w:color="auto"/>
                    <w:right w:val="none" w:sz="0" w:space="0" w:color="auto"/>
                  </w:divBdr>
                </w:div>
                <w:div w:id="1985237191">
                  <w:marLeft w:val="480"/>
                  <w:marRight w:val="0"/>
                  <w:marTop w:val="0"/>
                  <w:marBottom w:val="0"/>
                  <w:divBdr>
                    <w:top w:val="none" w:sz="0" w:space="0" w:color="auto"/>
                    <w:left w:val="none" w:sz="0" w:space="0" w:color="auto"/>
                    <w:bottom w:val="none" w:sz="0" w:space="0" w:color="auto"/>
                    <w:right w:val="none" w:sz="0" w:space="0" w:color="auto"/>
                  </w:divBdr>
                </w:div>
              </w:divsChild>
            </w:div>
            <w:div w:id="530727840">
              <w:marLeft w:val="0"/>
              <w:marRight w:val="0"/>
              <w:marTop w:val="0"/>
              <w:marBottom w:val="0"/>
              <w:divBdr>
                <w:top w:val="none" w:sz="0" w:space="0" w:color="auto"/>
                <w:left w:val="none" w:sz="0" w:space="0" w:color="auto"/>
                <w:bottom w:val="none" w:sz="0" w:space="0" w:color="auto"/>
                <w:right w:val="none" w:sz="0" w:space="0" w:color="auto"/>
              </w:divBdr>
              <w:divsChild>
                <w:div w:id="1320034605">
                  <w:marLeft w:val="480"/>
                  <w:marRight w:val="0"/>
                  <w:marTop w:val="0"/>
                  <w:marBottom w:val="0"/>
                  <w:divBdr>
                    <w:top w:val="none" w:sz="0" w:space="0" w:color="auto"/>
                    <w:left w:val="none" w:sz="0" w:space="0" w:color="auto"/>
                    <w:bottom w:val="none" w:sz="0" w:space="0" w:color="auto"/>
                    <w:right w:val="none" w:sz="0" w:space="0" w:color="auto"/>
                  </w:divBdr>
                </w:div>
                <w:div w:id="1135411445">
                  <w:marLeft w:val="480"/>
                  <w:marRight w:val="0"/>
                  <w:marTop w:val="0"/>
                  <w:marBottom w:val="0"/>
                  <w:divBdr>
                    <w:top w:val="none" w:sz="0" w:space="0" w:color="auto"/>
                    <w:left w:val="none" w:sz="0" w:space="0" w:color="auto"/>
                    <w:bottom w:val="none" w:sz="0" w:space="0" w:color="auto"/>
                    <w:right w:val="none" w:sz="0" w:space="0" w:color="auto"/>
                  </w:divBdr>
                </w:div>
                <w:div w:id="1152065428">
                  <w:marLeft w:val="480"/>
                  <w:marRight w:val="0"/>
                  <w:marTop w:val="0"/>
                  <w:marBottom w:val="0"/>
                  <w:divBdr>
                    <w:top w:val="none" w:sz="0" w:space="0" w:color="auto"/>
                    <w:left w:val="none" w:sz="0" w:space="0" w:color="auto"/>
                    <w:bottom w:val="none" w:sz="0" w:space="0" w:color="auto"/>
                    <w:right w:val="none" w:sz="0" w:space="0" w:color="auto"/>
                  </w:divBdr>
                </w:div>
                <w:div w:id="227811402">
                  <w:marLeft w:val="480"/>
                  <w:marRight w:val="0"/>
                  <w:marTop w:val="0"/>
                  <w:marBottom w:val="0"/>
                  <w:divBdr>
                    <w:top w:val="none" w:sz="0" w:space="0" w:color="auto"/>
                    <w:left w:val="none" w:sz="0" w:space="0" w:color="auto"/>
                    <w:bottom w:val="none" w:sz="0" w:space="0" w:color="auto"/>
                    <w:right w:val="none" w:sz="0" w:space="0" w:color="auto"/>
                  </w:divBdr>
                </w:div>
                <w:div w:id="1418358523">
                  <w:marLeft w:val="480"/>
                  <w:marRight w:val="0"/>
                  <w:marTop w:val="0"/>
                  <w:marBottom w:val="0"/>
                  <w:divBdr>
                    <w:top w:val="none" w:sz="0" w:space="0" w:color="auto"/>
                    <w:left w:val="none" w:sz="0" w:space="0" w:color="auto"/>
                    <w:bottom w:val="none" w:sz="0" w:space="0" w:color="auto"/>
                    <w:right w:val="none" w:sz="0" w:space="0" w:color="auto"/>
                  </w:divBdr>
                </w:div>
                <w:div w:id="1324821644">
                  <w:marLeft w:val="480"/>
                  <w:marRight w:val="0"/>
                  <w:marTop w:val="0"/>
                  <w:marBottom w:val="0"/>
                  <w:divBdr>
                    <w:top w:val="none" w:sz="0" w:space="0" w:color="auto"/>
                    <w:left w:val="none" w:sz="0" w:space="0" w:color="auto"/>
                    <w:bottom w:val="none" w:sz="0" w:space="0" w:color="auto"/>
                    <w:right w:val="none" w:sz="0" w:space="0" w:color="auto"/>
                  </w:divBdr>
                </w:div>
                <w:div w:id="132799884">
                  <w:marLeft w:val="480"/>
                  <w:marRight w:val="0"/>
                  <w:marTop w:val="0"/>
                  <w:marBottom w:val="0"/>
                  <w:divBdr>
                    <w:top w:val="none" w:sz="0" w:space="0" w:color="auto"/>
                    <w:left w:val="none" w:sz="0" w:space="0" w:color="auto"/>
                    <w:bottom w:val="none" w:sz="0" w:space="0" w:color="auto"/>
                    <w:right w:val="none" w:sz="0" w:space="0" w:color="auto"/>
                  </w:divBdr>
                </w:div>
                <w:div w:id="1964383515">
                  <w:marLeft w:val="480"/>
                  <w:marRight w:val="0"/>
                  <w:marTop w:val="0"/>
                  <w:marBottom w:val="0"/>
                  <w:divBdr>
                    <w:top w:val="none" w:sz="0" w:space="0" w:color="auto"/>
                    <w:left w:val="none" w:sz="0" w:space="0" w:color="auto"/>
                    <w:bottom w:val="none" w:sz="0" w:space="0" w:color="auto"/>
                    <w:right w:val="none" w:sz="0" w:space="0" w:color="auto"/>
                  </w:divBdr>
                </w:div>
                <w:div w:id="400831711">
                  <w:marLeft w:val="480"/>
                  <w:marRight w:val="0"/>
                  <w:marTop w:val="0"/>
                  <w:marBottom w:val="0"/>
                  <w:divBdr>
                    <w:top w:val="none" w:sz="0" w:space="0" w:color="auto"/>
                    <w:left w:val="none" w:sz="0" w:space="0" w:color="auto"/>
                    <w:bottom w:val="none" w:sz="0" w:space="0" w:color="auto"/>
                    <w:right w:val="none" w:sz="0" w:space="0" w:color="auto"/>
                  </w:divBdr>
                </w:div>
                <w:div w:id="1567453138">
                  <w:marLeft w:val="480"/>
                  <w:marRight w:val="0"/>
                  <w:marTop w:val="0"/>
                  <w:marBottom w:val="0"/>
                  <w:divBdr>
                    <w:top w:val="none" w:sz="0" w:space="0" w:color="auto"/>
                    <w:left w:val="none" w:sz="0" w:space="0" w:color="auto"/>
                    <w:bottom w:val="none" w:sz="0" w:space="0" w:color="auto"/>
                    <w:right w:val="none" w:sz="0" w:space="0" w:color="auto"/>
                  </w:divBdr>
                </w:div>
                <w:div w:id="65305540">
                  <w:marLeft w:val="480"/>
                  <w:marRight w:val="0"/>
                  <w:marTop w:val="0"/>
                  <w:marBottom w:val="0"/>
                  <w:divBdr>
                    <w:top w:val="none" w:sz="0" w:space="0" w:color="auto"/>
                    <w:left w:val="none" w:sz="0" w:space="0" w:color="auto"/>
                    <w:bottom w:val="none" w:sz="0" w:space="0" w:color="auto"/>
                    <w:right w:val="none" w:sz="0" w:space="0" w:color="auto"/>
                  </w:divBdr>
                </w:div>
                <w:div w:id="1219126105">
                  <w:marLeft w:val="480"/>
                  <w:marRight w:val="0"/>
                  <w:marTop w:val="0"/>
                  <w:marBottom w:val="0"/>
                  <w:divBdr>
                    <w:top w:val="none" w:sz="0" w:space="0" w:color="auto"/>
                    <w:left w:val="none" w:sz="0" w:space="0" w:color="auto"/>
                    <w:bottom w:val="none" w:sz="0" w:space="0" w:color="auto"/>
                    <w:right w:val="none" w:sz="0" w:space="0" w:color="auto"/>
                  </w:divBdr>
                </w:div>
                <w:div w:id="1767723601">
                  <w:marLeft w:val="480"/>
                  <w:marRight w:val="0"/>
                  <w:marTop w:val="0"/>
                  <w:marBottom w:val="0"/>
                  <w:divBdr>
                    <w:top w:val="none" w:sz="0" w:space="0" w:color="auto"/>
                    <w:left w:val="none" w:sz="0" w:space="0" w:color="auto"/>
                    <w:bottom w:val="none" w:sz="0" w:space="0" w:color="auto"/>
                    <w:right w:val="none" w:sz="0" w:space="0" w:color="auto"/>
                  </w:divBdr>
                </w:div>
                <w:div w:id="439371358">
                  <w:marLeft w:val="480"/>
                  <w:marRight w:val="0"/>
                  <w:marTop w:val="0"/>
                  <w:marBottom w:val="0"/>
                  <w:divBdr>
                    <w:top w:val="none" w:sz="0" w:space="0" w:color="auto"/>
                    <w:left w:val="none" w:sz="0" w:space="0" w:color="auto"/>
                    <w:bottom w:val="none" w:sz="0" w:space="0" w:color="auto"/>
                    <w:right w:val="none" w:sz="0" w:space="0" w:color="auto"/>
                  </w:divBdr>
                </w:div>
                <w:div w:id="504517496">
                  <w:marLeft w:val="480"/>
                  <w:marRight w:val="0"/>
                  <w:marTop w:val="0"/>
                  <w:marBottom w:val="0"/>
                  <w:divBdr>
                    <w:top w:val="none" w:sz="0" w:space="0" w:color="auto"/>
                    <w:left w:val="none" w:sz="0" w:space="0" w:color="auto"/>
                    <w:bottom w:val="none" w:sz="0" w:space="0" w:color="auto"/>
                    <w:right w:val="none" w:sz="0" w:space="0" w:color="auto"/>
                  </w:divBdr>
                </w:div>
                <w:div w:id="1109006782">
                  <w:marLeft w:val="480"/>
                  <w:marRight w:val="0"/>
                  <w:marTop w:val="0"/>
                  <w:marBottom w:val="0"/>
                  <w:divBdr>
                    <w:top w:val="none" w:sz="0" w:space="0" w:color="auto"/>
                    <w:left w:val="none" w:sz="0" w:space="0" w:color="auto"/>
                    <w:bottom w:val="none" w:sz="0" w:space="0" w:color="auto"/>
                    <w:right w:val="none" w:sz="0" w:space="0" w:color="auto"/>
                  </w:divBdr>
                </w:div>
                <w:div w:id="509835237">
                  <w:marLeft w:val="480"/>
                  <w:marRight w:val="0"/>
                  <w:marTop w:val="0"/>
                  <w:marBottom w:val="0"/>
                  <w:divBdr>
                    <w:top w:val="none" w:sz="0" w:space="0" w:color="auto"/>
                    <w:left w:val="none" w:sz="0" w:space="0" w:color="auto"/>
                    <w:bottom w:val="none" w:sz="0" w:space="0" w:color="auto"/>
                    <w:right w:val="none" w:sz="0" w:space="0" w:color="auto"/>
                  </w:divBdr>
                </w:div>
                <w:div w:id="711031348">
                  <w:marLeft w:val="480"/>
                  <w:marRight w:val="0"/>
                  <w:marTop w:val="0"/>
                  <w:marBottom w:val="0"/>
                  <w:divBdr>
                    <w:top w:val="none" w:sz="0" w:space="0" w:color="auto"/>
                    <w:left w:val="none" w:sz="0" w:space="0" w:color="auto"/>
                    <w:bottom w:val="none" w:sz="0" w:space="0" w:color="auto"/>
                    <w:right w:val="none" w:sz="0" w:space="0" w:color="auto"/>
                  </w:divBdr>
                </w:div>
                <w:div w:id="1014261589">
                  <w:marLeft w:val="480"/>
                  <w:marRight w:val="0"/>
                  <w:marTop w:val="0"/>
                  <w:marBottom w:val="0"/>
                  <w:divBdr>
                    <w:top w:val="none" w:sz="0" w:space="0" w:color="auto"/>
                    <w:left w:val="none" w:sz="0" w:space="0" w:color="auto"/>
                    <w:bottom w:val="none" w:sz="0" w:space="0" w:color="auto"/>
                    <w:right w:val="none" w:sz="0" w:space="0" w:color="auto"/>
                  </w:divBdr>
                </w:div>
                <w:div w:id="1031343969">
                  <w:marLeft w:val="480"/>
                  <w:marRight w:val="0"/>
                  <w:marTop w:val="0"/>
                  <w:marBottom w:val="0"/>
                  <w:divBdr>
                    <w:top w:val="none" w:sz="0" w:space="0" w:color="auto"/>
                    <w:left w:val="none" w:sz="0" w:space="0" w:color="auto"/>
                    <w:bottom w:val="none" w:sz="0" w:space="0" w:color="auto"/>
                    <w:right w:val="none" w:sz="0" w:space="0" w:color="auto"/>
                  </w:divBdr>
                </w:div>
                <w:div w:id="128138129">
                  <w:marLeft w:val="480"/>
                  <w:marRight w:val="0"/>
                  <w:marTop w:val="0"/>
                  <w:marBottom w:val="0"/>
                  <w:divBdr>
                    <w:top w:val="none" w:sz="0" w:space="0" w:color="auto"/>
                    <w:left w:val="none" w:sz="0" w:space="0" w:color="auto"/>
                    <w:bottom w:val="none" w:sz="0" w:space="0" w:color="auto"/>
                    <w:right w:val="none" w:sz="0" w:space="0" w:color="auto"/>
                  </w:divBdr>
                </w:div>
                <w:div w:id="1306154648">
                  <w:marLeft w:val="480"/>
                  <w:marRight w:val="0"/>
                  <w:marTop w:val="0"/>
                  <w:marBottom w:val="0"/>
                  <w:divBdr>
                    <w:top w:val="none" w:sz="0" w:space="0" w:color="auto"/>
                    <w:left w:val="none" w:sz="0" w:space="0" w:color="auto"/>
                    <w:bottom w:val="none" w:sz="0" w:space="0" w:color="auto"/>
                    <w:right w:val="none" w:sz="0" w:space="0" w:color="auto"/>
                  </w:divBdr>
                </w:div>
                <w:div w:id="388461706">
                  <w:marLeft w:val="480"/>
                  <w:marRight w:val="0"/>
                  <w:marTop w:val="0"/>
                  <w:marBottom w:val="0"/>
                  <w:divBdr>
                    <w:top w:val="none" w:sz="0" w:space="0" w:color="auto"/>
                    <w:left w:val="none" w:sz="0" w:space="0" w:color="auto"/>
                    <w:bottom w:val="none" w:sz="0" w:space="0" w:color="auto"/>
                    <w:right w:val="none" w:sz="0" w:space="0" w:color="auto"/>
                  </w:divBdr>
                </w:div>
                <w:div w:id="1984190312">
                  <w:marLeft w:val="480"/>
                  <w:marRight w:val="0"/>
                  <w:marTop w:val="0"/>
                  <w:marBottom w:val="0"/>
                  <w:divBdr>
                    <w:top w:val="none" w:sz="0" w:space="0" w:color="auto"/>
                    <w:left w:val="none" w:sz="0" w:space="0" w:color="auto"/>
                    <w:bottom w:val="none" w:sz="0" w:space="0" w:color="auto"/>
                    <w:right w:val="none" w:sz="0" w:space="0" w:color="auto"/>
                  </w:divBdr>
                </w:div>
                <w:div w:id="1430154307">
                  <w:marLeft w:val="480"/>
                  <w:marRight w:val="0"/>
                  <w:marTop w:val="0"/>
                  <w:marBottom w:val="0"/>
                  <w:divBdr>
                    <w:top w:val="none" w:sz="0" w:space="0" w:color="auto"/>
                    <w:left w:val="none" w:sz="0" w:space="0" w:color="auto"/>
                    <w:bottom w:val="none" w:sz="0" w:space="0" w:color="auto"/>
                    <w:right w:val="none" w:sz="0" w:space="0" w:color="auto"/>
                  </w:divBdr>
                </w:div>
                <w:div w:id="1630428456">
                  <w:marLeft w:val="480"/>
                  <w:marRight w:val="0"/>
                  <w:marTop w:val="0"/>
                  <w:marBottom w:val="0"/>
                  <w:divBdr>
                    <w:top w:val="none" w:sz="0" w:space="0" w:color="auto"/>
                    <w:left w:val="none" w:sz="0" w:space="0" w:color="auto"/>
                    <w:bottom w:val="none" w:sz="0" w:space="0" w:color="auto"/>
                    <w:right w:val="none" w:sz="0" w:space="0" w:color="auto"/>
                  </w:divBdr>
                </w:div>
                <w:div w:id="1724326274">
                  <w:marLeft w:val="480"/>
                  <w:marRight w:val="0"/>
                  <w:marTop w:val="0"/>
                  <w:marBottom w:val="0"/>
                  <w:divBdr>
                    <w:top w:val="none" w:sz="0" w:space="0" w:color="auto"/>
                    <w:left w:val="none" w:sz="0" w:space="0" w:color="auto"/>
                    <w:bottom w:val="none" w:sz="0" w:space="0" w:color="auto"/>
                    <w:right w:val="none" w:sz="0" w:space="0" w:color="auto"/>
                  </w:divBdr>
                </w:div>
                <w:div w:id="356778450">
                  <w:marLeft w:val="480"/>
                  <w:marRight w:val="0"/>
                  <w:marTop w:val="0"/>
                  <w:marBottom w:val="0"/>
                  <w:divBdr>
                    <w:top w:val="none" w:sz="0" w:space="0" w:color="auto"/>
                    <w:left w:val="none" w:sz="0" w:space="0" w:color="auto"/>
                    <w:bottom w:val="none" w:sz="0" w:space="0" w:color="auto"/>
                    <w:right w:val="none" w:sz="0" w:space="0" w:color="auto"/>
                  </w:divBdr>
                </w:div>
                <w:div w:id="1729261986">
                  <w:marLeft w:val="480"/>
                  <w:marRight w:val="0"/>
                  <w:marTop w:val="0"/>
                  <w:marBottom w:val="0"/>
                  <w:divBdr>
                    <w:top w:val="none" w:sz="0" w:space="0" w:color="auto"/>
                    <w:left w:val="none" w:sz="0" w:space="0" w:color="auto"/>
                    <w:bottom w:val="none" w:sz="0" w:space="0" w:color="auto"/>
                    <w:right w:val="none" w:sz="0" w:space="0" w:color="auto"/>
                  </w:divBdr>
                </w:div>
                <w:div w:id="1994674014">
                  <w:marLeft w:val="480"/>
                  <w:marRight w:val="0"/>
                  <w:marTop w:val="0"/>
                  <w:marBottom w:val="0"/>
                  <w:divBdr>
                    <w:top w:val="none" w:sz="0" w:space="0" w:color="auto"/>
                    <w:left w:val="none" w:sz="0" w:space="0" w:color="auto"/>
                    <w:bottom w:val="none" w:sz="0" w:space="0" w:color="auto"/>
                    <w:right w:val="none" w:sz="0" w:space="0" w:color="auto"/>
                  </w:divBdr>
                </w:div>
                <w:div w:id="1517689454">
                  <w:marLeft w:val="480"/>
                  <w:marRight w:val="0"/>
                  <w:marTop w:val="0"/>
                  <w:marBottom w:val="0"/>
                  <w:divBdr>
                    <w:top w:val="none" w:sz="0" w:space="0" w:color="auto"/>
                    <w:left w:val="none" w:sz="0" w:space="0" w:color="auto"/>
                    <w:bottom w:val="none" w:sz="0" w:space="0" w:color="auto"/>
                    <w:right w:val="none" w:sz="0" w:space="0" w:color="auto"/>
                  </w:divBdr>
                </w:div>
                <w:div w:id="84573103">
                  <w:marLeft w:val="480"/>
                  <w:marRight w:val="0"/>
                  <w:marTop w:val="0"/>
                  <w:marBottom w:val="0"/>
                  <w:divBdr>
                    <w:top w:val="none" w:sz="0" w:space="0" w:color="auto"/>
                    <w:left w:val="none" w:sz="0" w:space="0" w:color="auto"/>
                    <w:bottom w:val="none" w:sz="0" w:space="0" w:color="auto"/>
                    <w:right w:val="none" w:sz="0" w:space="0" w:color="auto"/>
                  </w:divBdr>
                </w:div>
              </w:divsChild>
            </w:div>
            <w:div w:id="63647576">
              <w:marLeft w:val="0"/>
              <w:marRight w:val="0"/>
              <w:marTop w:val="0"/>
              <w:marBottom w:val="0"/>
              <w:divBdr>
                <w:top w:val="none" w:sz="0" w:space="0" w:color="auto"/>
                <w:left w:val="none" w:sz="0" w:space="0" w:color="auto"/>
                <w:bottom w:val="none" w:sz="0" w:space="0" w:color="auto"/>
                <w:right w:val="none" w:sz="0" w:space="0" w:color="auto"/>
              </w:divBdr>
              <w:divsChild>
                <w:div w:id="1006909254">
                  <w:marLeft w:val="480"/>
                  <w:marRight w:val="0"/>
                  <w:marTop w:val="0"/>
                  <w:marBottom w:val="0"/>
                  <w:divBdr>
                    <w:top w:val="none" w:sz="0" w:space="0" w:color="auto"/>
                    <w:left w:val="none" w:sz="0" w:space="0" w:color="auto"/>
                    <w:bottom w:val="none" w:sz="0" w:space="0" w:color="auto"/>
                    <w:right w:val="none" w:sz="0" w:space="0" w:color="auto"/>
                  </w:divBdr>
                </w:div>
                <w:div w:id="71203551">
                  <w:marLeft w:val="480"/>
                  <w:marRight w:val="0"/>
                  <w:marTop w:val="0"/>
                  <w:marBottom w:val="0"/>
                  <w:divBdr>
                    <w:top w:val="none" w:sz="0" w:space="0" w:color="auto"/>
                    <w:left w:val="none" w:sz="0" w:space="0" w:color="auto"/>
                    <w:bottom w:val="none" w:sz="0" w:space="0" w:color="auto"/>
                    <w:right w:val="none" w:sz="0" w:space="0" w:color="auto"/>
                  </w:divBdr>
                </w:div>
                <w:div w:id="1861896447">
                  <w:marLeft w:val="480"/>
                  <w:marRight w:val="0"/>
                  <w:marTop w:val="0"/>
                  <w:marBottom w:val="0"/>
                  <w:divBdr>
                    <w:top w:val="none" w:sz="0" w:space="0" w:color="auto"/>
                    <w:left w:val="none" w:sz="0" w:space="0" w:color="auto"/>
                    <w:bottom w:val="none" w:sz="0" w:space="0" w:color="auto"/>
                    <w:right w:val="none" w:sz="0" w:space="0" w:color="auto"/>
                  </w:divBdr>
                </w:div>
                <w:div w:id="2118674703">
                  <w:marLeft w:val="480"/>
                  <w:marRight w:val="0"/>
                  <w:marTop w:val="0"/>
                  <w:marBottom w:val="0"/>
                  <w:divBdr>
                    <w:top w:val="none" w:sz="0" w:space="0" w:color="auto"/>
                    <w:left w:val="none" w:sz="0" w:space="0" w:color="auto"/>
                    <w:bottom w:val="none" w:sz="0" w:space="0" w:color="auto"/>
                    <w:right w:val="none" w:sz="0" w:space="0" w:color="auto"/>
                  </w:divBdr>
                </w:div>
                <w:div w:id="351760563">
                  <w:marLeft w:val="480"/>
                  <w:marRight w:val="0"/>
                  <w:marTop w:val="0"/>
                  <w:marBottom w:val="0"/>
                  <w:divBdr>
                    <w:top w:val="none" w:sz="0" w:space="0" w:color="auto"/>
                    <w:left w:val="none" w:sz="0" w:space="0" w:color="auto"/>
                    <w:bottom w:val="none" w:sz="0" w:space="0" w:color="auto"/>
                    <w:right w:val="none" w:sz="0" w:space="0" w:color="auto"/>
                  </w:divBdr>
                </w:div>
                <w:div w:id="917986187">
                  <w:marLeft w:val="480"/>
                  <w:marRight w:val="0"/>
                  <w:marTop w:val="0"/>
                  <w:marBottom w:val="0"/>
                  <w:divBdr>
                    <w:top w:val="none" w:sz="0" w:space="0" w:color="auto"/>
                    <w:left w:val="none" w:sz="0" w:space="0" w:color="auto"/>
                    <w:bottom w:val="none" w:sz="0" w:space="0" w:color="auto"/>
                    <w:right w:val="none" w:sz="0" w:space="0" w:color="auto"/>
                  </w:divBdr>
                </w:div>
                <w:div w:id="27531892">
                  <w:marLeft w:val="480"/>
                  <w:marRight w:val="0"/>
                  <w:marTop w:val="0"/>
                  <w:marBottom w:val="0"/>
                  <w:divBdr>
                    <w:top w:val="none" w:sz="0" w:space="0" w:color="auto"/>
                    <w:left w:val="none" w:sz="0" w:space="0" w:color="auto"/>
                    <w:bottom w:val="none" w:sz="0" w:space="0" w:color="auto"/>
                    <w:right w:val="none" w:sz="0" w:space="0" w:color="auto"/>
                  </w:divBdr>
                </w:div>
                <w:div w:id="1757676895">
                  <w:marLeft w:val="480"/>
                  <w:marRight w:val="0"/>
                  <w:marTop w:val="0"/>
                  <w:marBottom w:val="0"/>
                  <w:divBdr>
                    <w:top w:val="none" w:sz="0" w:space="0" w:color="auto"/>
                    <w:left w:val="none" w:sz="0" w:space="0" w:color="auto"/>
                    <w:bottom w:val="none" w:sz="0" w:space="0" w:color="auto"/>
                    <w:right w:val="none" w:sz="0" w:space="0" w:color="auto"/>
                  </w:divBdr>
                </w:div>
                <w:div w:id="375157622">
                  <w:marLeft w:val="480"/>
                  <w:marRight w:val="0"/>
                  <w:marTop w:val="0"/>
                  <w:marBottom w:val="0"/>
                  <w:divBdr>
                    <w:top w:val="none" w:sz="0" w:space="0" w:color="auto"/>
                    <w:left w:val="none" w:sz="0" w:space="0" w:color="auto"/>
                    <w:bottom w:val="none" w:sz="0" w:space="0" w:color="auto"/>
                    <w:right w:val="none" w:sz="0" w:space="0" w:color="auto"/>
                  </w:divBdr>
                </w:div>
                <w:div w:id="838348740">
                  <w:marLeft w:val="480"/>
                  <w:marRight w:val="0"/>
                  <w:marTop w:val="0"/>
                  <w:marBottom w:val="0"/>
                  <w:divBdr>
                    <w:top w:val="none" w:sz="0" w:space="0" w:color="auto"/>
                    <w:left w:val="none" w:sz="0" w:space="0" w:color="auto"/>
                    <w:bottom w:val="none" w:sz="0" w:space="0" w:color="auto"/>
                    <w:right w:val="none" w:sz="0" w:space="0" w:color="auto"/>
                  </w:divBdr>
                </w:div>
                <w:div w:id="389304813">
                  <w:marLeft w:val="480"/>
                  <w:marRight w:val="0"/>
                  <w:marTop w:val="0"/>
                  <w:marBottom w:val="0"/>
                  <w:divBdr>
                    <w:top w:val="none" w:sz="0" w:space="0" w:color="auto"/>
                    <w:left w:val="none" w:sz="0" w:space="0" w:color="auto"/>
                    <w:bottom w:val="none" w:sz="0" w:space="0" w:color="auto"/>
                    <w:right w:val="none" w:sz="0" w:space="0" w:color="auto"/>
                  </w:divBdr>
                </w:div>
                <w:div w:id="116068985">
                  <w:marLeft w:val="480"/>
                  <w:marRight w:val="0"/>
                  <w:marTop w:val="0"/>
                  <w:marBottom w:val="0"/>
                  <w:divBdr>
                    <w:top w:val="none" w:sz="0" w:space="0" w:color="auto"/>
                    <w:left w:val="none" w:sz="0" w:space="0" w:color="auto"/>
                    <w:bottom w:val="none" w:sz="0" w:space="0" w:color="auto"/>
                    <w:right w:val="none" w:sz="0" w:space="0" w:color="auto"/>
                  </w:divBdr>
                </w:div>
                <w:div w:id="1051926698">
                  <w:marLeft w:val="480"/>
                  <w:marRight w:val="0"/>
                  <w:marTop w:val="0"/>
                  <w:marBottom w:val="0"/>
                  <w:divBdr>
                    <w:top w:val="none" w:sz="0" w:space="0" w:color="auto"/>
                    <w:left w:val="none" w:sz="0" w:space="0" w:color="auto"/>
                    <w:bottom w:val="none" w:sz="0" w:space="0" w:color="auto"/>
                    <w:right w:val="none" w:sz="0" w:space="0" w:color="auto"/>
                  </w:divBdr>
                </w:div>
                <w:div w:id="515270563">
                  <w:marLeft w:val="480"/>
                  <w:marRight w:val="0"/>
                  <w:marTop w:val="0"/>
                  <w:marBottom w:val="0"/>
                  <w:divBdr>
                    <w:top w:val="none" w:sz="0" w:space="0" w:color="auto"/>
                    <w:left w:val="none" w:sz="0" w:space="0" w:color="auto"/>
                    <w:bottom w:val="none" w:sz="0" w:space="0" w:color="auto"/>
                    <w:right w:val="none" w:sz="0" w:space="0" w:color="auto"/>
                  </w:divBdr>
                </w:div>
                <w:div w:id="96876273">
                  <w:marLeft w:val="480"/>
                  <w:marRight w:val="0"/>
                  <w:marTop w:val="0"/>
                  <w:marBottom w:val="0"/>
                  <w:divBdr>
                    <w:top w:val="none" w:sz="0" w:space="0" w:color="auto"/>
                    <w:left w:val="none" w:sz="0" w:space="0" w:color="auto"/>
                    <w:bottom w:val="none" w:sz="0" w:space="0" w:color="auto"/>
                    <w:right w:val="none" w:sz="0" w:space="0" w:color="auto"/>
                  </w:divBdr>
                </w:div>
                <w:div w:id="1182015231">
                  <w:marLeft w:val="480"/>
                  <w:marRight w:val="0"/>
                  <w:marTop w:val="0"/>
                  <w:marBottom w:val="0"/>
                  <w:divBdr>
                    <w:top w:val="none" w:sz="0" w:space="0" w:color="auto"/>
                    <w:left w:val="none" w:sz="0" w:space="0" w:color="auto"/>
                    <w:bottom w:val="none" w:sz="0" w:space="0" w:color="auto"/>
                    <w:right w:val="none" w:sz="0" w:space="0" w:color="auto"/>
                  </w:divBdr>
                </w:div>
                <w:div w:id="562177269">
                  <w:marLeft w:val="480"/>
                  <w:marRight w:val="0"/>
                  <w:marTop w:val="0"/>
                  <w:marBottom w:val="0"/>
                  <w:divBdr>
                    <w:top w:val="none" w:sz="0" w:space="0" w:color="auto"/>
                    <w:left w:val="none" w:sz="0" w:space="0" w:color="auto"/>
                    <w:bottom w:val="none" w:sz="0" w:space="0" w:color="auto"/>
                    <w:right w:val="none" w:sz="0" w:space="0" w:color="auto"/>
                  </w:divBdr>
                </w:div>
                <w:div w:id="1482963571">
                  <w:marLeft w:val="480"/>
                  <w:marRight w:val="0"/>
                  <w:marTop w:val="0"/>
                  <w:marBottom w:val="0"/>
                  <w:divBdr>
                    <w:top w:val="none" w:sz="0" w:space="0" w:color="auto"/>
                    <w:left w:val="none" w:sz="0" w:space="0" w:color="auto"/>
                    <w:bottom w:val="none" w:sz="0" w:space="0" w:color="auto"/>
                    <w:right w:val="none" w:sz="0" w:space="0" w:color="auto"/>
                  </w:divBdr>
                </w:div>
                <w:div w:id="1489515127">
                  <w:marLeft w:val="480"/>
                  <w:marRight w:val="0"/>
                  <w:marTop w:val="0"/>
                  <w:marBottom w:val="0"/>
                  <w:divBdr>
                    <w:top w:val="none" w:sz="0" w:space="0" w:color="auto"/>
                    <w:left w:val="none" w:sz="0" w:space="0" w:color="auto"/>
                    <w:bottom w:val="none" w:sz="0" w:space="0" w:color="auto"/>
                    <w:right w:val="none" w:sz="0" w:space="0" w:color="auto"/>
                  </w:divBdr>
                </w:div>
                <w:div w:id="687294569">
                  <w:marLeft w:val="480"/>
                  <w:marRight w:val="0"/>
                  <w:marTop w:val="0"/>
                  <w:marBottom w:val="0"/>
                  <w:divBdr>
                    <w:top w:val="none" w:sz="0" w:space="0" w:color="auto"/>
                    <w:left w:val="none" w:sz="0" w:space="0" w:color="auto"/>
                    <w:bottom w:val="none" w:sz="0" w:space="0" w:color="auto"/>
                    <w:right w:val="none" w:sz="0" w:space="0" w:color="auto"/>
                  </w:divBdr>
                </w:div>
                <w:div w:id="2107190954">
                  <w:marLeft w:val="480"/>
                  <w:marRight w:val="0"/>
                  <w:marTop w:val="0"/>
                  <w:marBottom w:val="0"/>
                  <w:divBdr>
                    <w:top w:val="none" w:sz="0" w:space="0" w:color="auto"/>
                    <w:left w:val="none" w:sz="0" w:space="0" w:color="auto"/>
                    <w:bottom w:val="none" w:sz="0" w:space="0" w:color="auto"/>
                    <w:right w:val="none" w:sz="0" w:space="0" w:color="auto"/>
                  </w:divBdr>
                </w:div>
                <w:div w:id="884416890">
                  <w:marLeft w:val="480"/>
                  <w:marRight w:val="0"/>
                  <w:marTop w:val="0"/>
                  <w:marBottom w:val="0"/>
                  <w:divBdr>
                    <w:top w:val="none" w:sz="0" w:space="0" w:color="auto"/>
                    <w:left w:val="none" w:sz="0" w:space="0" w:color="auto"/>
                    <w:bottom w:val="none" w:sz="0" w:space="0" w:color="auto"/>
                    <w:right w:val="none" w:sz="0" w:space="0" w:color="auto"/>
                  </w:divBdr>
                </w:div>
                <w:div w:id="1401441410">
                  <w:marLeft w:val="480"/>
                  <w:marRight w:val="0"/>
                  <w:marTop w:val="0"/>
                  <w:marBottom w:val="0"/>
                  <w:divBdr>
                    <w:top w:val="none" w:sz="0" w:space="0" w:color="auto"/>
                    <w:left w:val="none" w:sz="0" w:space="0" w:color="auto"/>
                    <w:bottom w:val="none" w:sz="0" w:space="0" w:color="auto"/>
                    <w:right w:val="none" w:sz="0" w:space="0" w:color="auto"/>
                  </w:divBdr>
                </w:div>
                <w:div w:id="915936694">
                  <w:marLeft w:val="480"/>
                  <w:marRight w:val="0"/>
                  <w:marTop w:val="0"/>
                  <w:marBottom w:val="0"/>
                  <w:divBdr>
                    <w:top w:val="none" w:sz="0" w:space="0" w:color="auto"/>
                    <w:left w:val="none" w:sz="0" w:space="0" w:color="auto"/>
                    <w:bottom w:val="none" w:sz="0" w:space="0" w:color="auto"/>
                    <w:right w:val="none" w:sz="0" w:space="0" w:color="auto"/>
                  </w:divBdr>
                </w:div>
                <w:div w:id="1651864643">
                  <w:marLeft w:val="480"/>
                  <w:marRight w:val="0"/>
                  <w:marTop w:val="0"/>
                  <w:marBottom w:val="0"/>
                  <w:divBdr>
                    <w:top w:val="none" w:sz="0" w:space="0" w:color="auto"/>
                    <w:left w:val="none" w:sz="0" w:space="0" w:color="auto"/>
                    <w:bottom w:val="none" w:sz="0" w:space="0" w:color="auto"/>
                    <w:right w:val="none" w:sz="0" w:space="0" w:color="auto"/>
                  </w:divBdr>
                </w:div>
                <w:div w:id="1412459230">
                  <w:marLeft w:val="480"/>
                  <w:marRight w:val="0"/>
                  <w:marTop w:val="0"/>
                  <w:marBottom w:val="0"/>
                  <w:divBdr>
                    <w:top w:val="none" w:sz="0" w:space="0" w:color="auto"/>
                    <w:left w:val="none" w:sz="0" w:space="0" w:color="auto"/>
                    <w:bottom w:val="none" w:sz="0" w:space="0" w:color="auto"/>
                    <w:right w:val="none" w:sz="0" w:space="0" w:color="auto"/>
                  </w:divBdr>
                </w:div>
                <w:div w:id="1655336699">
                  <w:marLeft w:val="480"/>
                  <w:marRight w:val="0"/>
                  <w:marTop w:val="0"/>
                  <w:marBottom w:val="0"/>
                  <w:divBdr>
                    <w:top w:val="none" w:sz="0" w:space="0" w:color="auto"/>
                    <w:left w:val="none" w:sz="0" w:space="0" w:color="auto"/>
                    <w:bottom w:val="none" w:sz="0" w:space="0" w:color="auto"/>
                    <w:right w:val="none" w:sz="0" w:space="0" w:color="auto"/>
                  </w:divBdr>
                </w:div>
                <w:div w:id="1277521230">
                  <w:marLeft w:val="480"/>
                  <w:marRight w:val="0"/>
                  <w:marTop w:val="0"/>
                  <w:marBottom w:val="0"/>
                  <w:divBdr>
                    <w:top w:val="none" w:sz="0" w:space="0" w:color="auto"/>
                    <w:left w:val="none" w:sz="0" w:space="0" w:color="auto"/>
                    <w:bottom w:val="none" w:sz="0" w:space="0" w:color="auto"/>
                    <w:right w:val="none" w:sz="0" w:space="0" w:color="auto"/>
                  </w:divBdr>
                </w:div>
                <w:div w:id="1598052653">
                  <w:marLeft w:val="480"/>
                  <w:marRight w:val="0"/>
                  <w:marTop w:val="0"/>
                  <w:marBottom w:val="0"/>
                  <w:divBdr>
                    <w:top w:val="none" w:sz="0" w:space="0" w:color="auto"/>
                    <w:left w:val="none" w:sz="0" w:space="0" w:color="auto"/>
                    <w:bottom w:val="none" w:sz="0" w:space="0" w:color="auto"/>
                    <w:right w:val="none" w:sz="0" w:space="0" w:color="auto"/>
                  </w:divBdr>
                </w:div>
                <w:div w:id="976763210">
                  <w:marLeft w:val="480"/>
                  <w:marRight w:val="0"/>
                  <w:marTop w:val="0"/>
                  <w:marBottom w:val="0"/>
                  <w:divBdr>
                    <w:top w:val="none" w:sz="0" w:space="0" w:color="auto"/>
                    <w:left w:val="none" w:sz="0" w:space="0" w:color="auto"/>
                    <w:bottom w:val="none" w:sz="0" w:space="0" w:color="auto"/>
                    <w:right w:val="none" w:sz="0" w:space="0" w:color="auto"/>
                  </w:divBdr>
                </w:div>
                <w:div w:id="1779134079">
                  <w:marLeft w:val="480"/>
                  <w:marRight w:val="0"/>
                  <w:marTop w:val="0"/>
                  <w:marBottom w:val="0"/>
                  <w:divBdr>
                    <w:top w:val="none" w:sz="0" w:space="0" w:color="auto"/>
                    <w:left w:val="none" w:sz="0" w:space="0" w:color="auto"/>
                    <w:bottom w:val="none" w:sz="0" w:space="0" w:color="auto"/>
                    <w:right w:val="none" w:sz="0" w:space="0" w:color="auto"/>
                  </w:divBdr>
                </w:div>
                <w:div w:id="834883910">
                  <w:marLeft w:val="480"/>
                  <w:marRight w:val="0"/>
                  <w:marTop w:val="0"/>
                  <w:marBottom w:val="0"/>
                  <w:divBdr>
                    <w:top w:val="none" w:sz="0" w:space="0" w:color="auto"/>
                    <w:left w:val="none" w:sz="0" w:space="0" w:color="auto"/>
                    <w:bottom w:val="none" w:sz="0" w:space="0" w:color="auto"/>
                    <w:right w:val="none" w:sz="0" w:space="0" w:color="auto"/>
                  </w:divBdr>
                </w:div>
                <w:div w:id="2126845455">
                  <w:marLeft w:val="480"/>
                  <w:marRight w:val="0"/>
                  <w:marTop w:val="0"/>
                  <w:marBottom w:val="0"/>
                  <w:divBdr>
                    <w:top w:val="none" w:sz="0" w:space="0" w:color="auto"/>
                    <w:left w:val="none" w:sz="0" w:space="0" w:color="auto"/>
                    <w:bottom w:val="none" w:sz="0" w:space="0" w:color="auto"/>
                    <w:right w:val="none" w:sz="0" w:space="0" w:color="auto"/>
                  </w:divBdr>
                </w:div>
                <w:div w:id="1396852738">
                  <w:marLeft w:val="480"/>
                  <w:marRight w:val="0"/>
                  <w:marTop w:val="0"/>
                  <w:marBottom w:val="0"/>
                  <w:divBdr>
                    <w:top w:val="none" w:sz="0" w:space="0" w:color="auto"/>
                    <w:left w:val="none" w:sz="0" w:space="0" w:color="auto"/>
                    <w:bottom w:val="none" w:sz="0" w:space="0" w:color="auto"/>
                    <w:right w:val="none" w:sz="0" w:space="0" w:color="auto"/>
                  </w:divBdr>
                </w:div>
                <w:div w:id="341780713">
                  <w:marLeft w:val="480"/>
                  <w:marRight w:val="0"/>
                  <w:marTop w:val="0"/>
                  <w:marBottom w:val="0"/>
                  <w:divBdr>
                    <w:top w:val="none" w:sz="0" w:space="0" w:color="auto"/>
                    <w:left w:val="none" w:sz="0" w:space="0" w:color="auto"/>
                    <w:bottom w:val="none" w:sz="0" w:space="0" w:color="auto"/>
                    <w:right w:val="none" w:sz="0" w:space="0" w:color="auto"/>
                  </w:divBdr>
                </w:div>
              </w:divsChild>
            </w:div>
            <w:div w:id="890001023">
              <w:marLeft w:val="0"/>
              <w:marRight w:val="0"/>
              <w:marTop w:val="0"/>
              <w:marBottom w:val="0"/>
              <w:divBdr>
                <w:top w:val="none" w:sz="0" w:space="0" w:color="auto"/>
                <w:left w:val="none" w:sz="0" w:space="0" w:color="auto"/>
                <w:bottom w:val="none" w:sz="0" w:space="0" w:color="auto"/>
                <w:right w:val="none" w:sz="0" w:space="0" w:color="auto"/>
              </w:divBdr>
              <w:divsChild>
                <w:div w:id="1197356677">
                  <w:marLeft w:val="480"/>
                  <w:marRight w:val="0"/>
                  <w:marTop w:val="0"/>
                  <w:marBottom w:val="0"/>
                  <w:divBdr>
                    <w:top w:val="none" w:sz="0" w:space="0" w:color="auto"/>
                    <w:left w:val="none" w:sz="0" w:space="0" w:color="auto"/>
                    <w:bottom w:val="none" w:sz="0" w:space="0" w:color="auto"/>
                    <w:right w:val="none" w:sz="0" w:space="0" w:color="auto"/>
                  </w:divBdr>
                </w:div>
                <w:div w:id="309755110">
                  <w:marLeft w:val="480"/>
                  <w:marRight w:val="0"/>
                  <w:marTop w:val="0"/>
                  <w:marBottom w:val="0"/>
                  <w:divBdr>
                    <w:top w:val="none" w:sz="0" w:space="0" w:color="auto"/>
                    <w:left w:val="none" w:sz="0" w:space="0" w:color="auto"/>
                    <w:bottom w:val="none" w:sz="0" w:space="0" w:color="auto"/>
                    <w:right w:val="none" w:sz="0" w:space="0" w:color="auto"/>
                  </w:divBdr>
                </w:div>
                <w:div w:id="543099500">
                  <w:marLeft w:val="480"/>
                  <w:marRight w:val="0"/>
                  <w:marTop w:val="0"/>
                  <w:marBottom w:val="0"/>
                  <w:divBdr>
                    <w:top w:val="none" w:sz="0" w:space="0" w:color="auto"/>
                    <w:left w:val="none" w:sz="0" w:space="0" w:color="auto"/>
                    <w:bottom w:val="none" w:sz="0" w:space="0" w:color="auto"/>
                    <w:right w:val="none" w:sz="0" w:space="0" w:color="auto"/>
                  </w:divBdr>
                </w:div>
                <w:div w:id="1247034183">
                  <w:marLeft w:val="480"/>
                  <w:marRight w:val="0"/>
                  <w:marTop w:val="0"/>
                  <w:marBottom w:val="0"/>
                  <w:divBdr>
                    <w:top w:val="none" w:sz="0" w:space="0" w:color="auto"/>
                    <w:left w:val="none" w:sz="0" w:space="0" w:color="auto"/>
                    <w:bottom w:val="none" w:sz="0" w:space="0" w:color="auto"/>
                    <w:right w:val="none" w:sz="0" w:space="0" w:color="auto"/>
                  </w:divBdr>
                </w:div>
                <w:div w:id="465704881">
                  <w:marLeft w:val="480"/>
                  <w:marRight w:val="0"/>
                  <w:marTop w:val="0"/>
                  <w:marBottom w:val="0"/>
                  <w:divBdr>
                    <w:top w:val="none" w:sz="0" w:space="0" w:color="auto"/>
                    <w:left w:val="none" w:sz="0" w:space="0" w:color="auto"/>
                    <w:bottom w:val="none" w:sz="0" w:space="0" w:color="auto"/>
                    <w:right w:val="none" w:sz="0" w:space="0" w:color="auto"/>
                  </w:divBdr>
                </w:div>
                <w:div w:id="18626248">
                  <w:marLeft w:val="480"/>
                  <w:marRight w:val="0"/>
                  <w:marTop w:val="0"/>
                  <w:marBottom w:val="0"/>
                  <w:divBdr>
                    <w:top w:val="none" w:sz="0" w:space="0" w:color="auto"/>
                    <w:left w:val="none" w:sz="0" w:space="0" w:color="auto"/>
                    <w:bottom w:val="none" w:sz="0" w:space="0" w:color="auto"/>
                    <w:right w:val="none" w:sz="0" w:space="0" w:color="auto"/>
                  </w:divBdr>
                </w:div>
                <w:div w:id="776368801">
                  <w:marLeft w:val="480"/>
                  <w:marRight w:val="0"/>
                  <w:marTop w:val="0"/>
                  <w:marBottom w:val="0"/>
                  <w:divBdr>
                    <w:top w:val="none" w:sz="0" w:space="0" w:color="auto"/>
                    <w:left w:val="none" w:sz="0" w:space="0" w:color="auto"/>
                    <w:bottom w:val="none" w:sz="0" w:space="0" w:color="auto"/>
                    <w:right w:val="none" w:sz="0" w:space="0" w:color="auto"/>
                  </w:divBdr>
                </w:div>
                <w:div w:id="665940959">
                  <w:marLeft w:val="480"/>
                  <w:marRight w:val="0"/>
                  <w:marTop w:val="0"/>
                  <w:marBottom w:val="0"/>
                  <w:divBdr>
                    <w:top w:val="none" w:sz="0" w:space="0" w:color="auto"/>
                    <w:left w:val="none" w:sz="0" w:space="0" w:color="auto"/>
                    <w:bottom w:val="none" w:sz="0" w:space="0" w:color="auto"/>
                    <w:right w:val="none" w:sz="0" w:space="0" w:color="auto"/>
                  </w:divBdr>
                </w:div>
                <w:div w:id="1815180435">
                  <w:marLeft w:val="480"/>
                  <w:marRight w:val="0"/>
                  <w:marTop w:val="0"/>
                  <w:marBottom w:val="0"/>
                  <w:divBdr>
                    <w:top w:val="none" w:sz="0" w:space="0" w:color="auto"/>
                    <w:left w:val="none" w:sz="0" w:space="0" w:color="auto"/>
                    <w:bottom w:val="none" w:sz="0" w:space="0" w:color="auto"/>
                    <w:right w:val="none" w:sz="0" w:space="0" w:color="auto"/>
                  </w:divBdr>
                </w:div>
                <w:div w:id="1275210990">
                  <w:marLeft w:val="480"/>
                  <w:marRight w:val="0"/>
                  <w:marTop w:val="0"/>
                  <w:marBottom w:val="0"/>
                  <w:divBdr>
                    <w:top w:val="none" w:sz="0" w:space="0" w:color="auto"/>
                    <w:left w:val="none" w:sz="0" w:space="0" w:color="auto"/>
                    <w:bottom w:val="none" w:sz="0" w:space="0" w:color="auto"/>
                    <w:right w:val="none" w:sz="0" w:space="0" w:color="auto"/>
                  </w:divBdr>
                </w:div>
                <w:div w:id="1032346715">
                  <w:marLeft w:val="480"/>
                  <w:marRight w:val="0"/>
                  <w:marTop w:val="0"/>
                  <w:marBottom w:val="0"/>
                  <w:divBdr>
                    <w:top w:val="none" w:sz="0" w:space="0" w:color="auto"/>
                    <w:left w:val="none" w:sz="0" w:space="0" w:color="auto"/>
                    <w:bottom w:val="none" w:sz="0" w:space="0" w:color="auto"/>
                    <w:right w:val="none" w:sz="0" w:space="0" w:color="auto"/>
                  </w:divBdr>
                </w:div>
                <w:div w:id="1064990420">
                  <w:marLeft w:val="480"/>
                  <w:marRight w:val="0"/>
                  <w:marTop w:val="0"/>
                  <w:marBottom w:val="0"/>
                  <w:divBdr>
                    <w:top w:val="none" w:sz="0" w:space="0" w:color="auto"/>
                    <w:left w:val="none" w:sz="0" w:space="0" w:color="auto"/>
                    <w:bottom w:val="none" w:sz="0" w:space="0" w:color="auto"/>
                    <w:right w:val="none" w:sz="0" w:space="0" w:color="auto"/>
                  </w:divBdr>
                </w:div>
                <w:div w:id="1435977327">
                  <w:marLeft w:val="480"/>
                  <w:marRight w:val="0"/>
                  <w:marTop w:val="0"/>
                  <w:marBottom w:val="0"/>
                  <w:divBdr>
                    <w:top w:val="none" w:sz="0" w:space="0" w:color="auto"/>
                    <w:left w:val="none" w:sz="0" w:space="0" w:color="auto"/>
                    <w:bottom w:val="none" w:sz="0" w:space="0" w:color="auto"/>
                    <w:right w:val="none" w:sz="0" w:space="0" w:color="auto"/>
                  </w:divBdr>
                </w:div>
                <w:div w:id="680278053">
                  <w:marLeft w:val="480"/>
                  <w:marRight w:val="0"/>
                  <w:marTop w:val="0"/>
                  <w:marBottom w:val="0"/>
                  <w:divBdr>
                    <w:top w:val="none" w:sz="0" w:space="0" w:color="auto"/>
                    <w:left w:val="none" w:sz="0" w:space="0" w:color="auto"/>
                    <w:bottom w:val="none" w:sz="0" w:space="0" w:color="auto"/>
                    <w:right w:val="none" w:sz="0" w:space="0" w:color="auto"/>
                  </w:divBdr>
                </w:div>
                <w:div w:id="1915042812">
                  <w:marLeft w:val="480"/>
                  <w:marRight w:val="0"/>
                  <w:marTop w:val="0"/>
                  <w:marBottom w:val="0"/>
                  <w:divBdr>
                    <w:top w:val="none" w:sz="0" w:space="0" w:color="auto"/>
                    <w:left w:val="none" w:sz="0" w:space="0" w:color="auto"/>
                    <w:bottom w:val="none" w:sz="0" w:space="0" w:color="auto"/>
                    <w:right w:val="none" w:sz="0" w:space="0" w:color="auto"/>
                  </w:divBdr>
                </w:div>
                <w:div w:id="1238977833">
                  <w:marLeft w:val="480"/>
                  <w:marRight w:val="0"/>
                  <w:marTop w:val="0"/>
                  <w:marBottom w:val="0"/>
                  <w:divBdr>
                    <w:top w:val="none" w:sz="0" w:space="0" w:color="auto"/>
                    <w:left w:val="none" w:sz="0" w:space="0" w:color="auto"/>
                    <w:bottom w:val="none" w:sz="0" w:space="0" w:color="auto"/>
                    <w:right w:val="none" w:sz="0" w:space="0" w:color="auto"/>
                  </w:divBdr>
                </w:div>
                <w:div w:id="798496920">
                  <w:marLeft w:val="480"/>
                  <w:marRight w:val="0"/>
                  <w:marTop w:val="0"/>
                  <w:marBottom w:val="0"/>
                  <w:divBdr>
                    <w:top w:val="none" w:sz="0" w:space="0" w:color="auto"/>
                    <w:left w:val="none" w:sz="0" w:space="0" w:color="auto"/>
                    <w:bottom w:val="none" w:sz="0" w:space="0" w:color="auto"/>
                    <w:right w:val="none" w:sz="0" w:space="0" w:color="auto"/>
                  </w:divBdr>
                </w:div>
                <w:div w:id="316082466">
                  <w:marLeft w:val="480"/>
                  <w:marRight w:val="0"/>
                  <w:marTop w:val="0"/>
                  <w:marBottom w:val="0"/>
                  <w:divBdr>
                    <w:top w:val="none" w:sz="0" w:space="0" w:color="auto"/>
                    <w:left w:val="none" w:sz="0" w:space="0" w:color="auto"/>
                    <w:bottom w:val="none" w:sz="0" w:space="0" w:color="auto"/>
                    <w:right w:val="none" w:sz="0" w:space="0" w:color="auto"/>
                  </w:divBdr>
                </w:div>
                <w:div w:id="2005430740">
                  <w:marLeft w:val="480"/>
                  <w:marRight w:val="0"/>
                  <w:marTop w:val="0"/>
                  <w:marBottom w:val="0"/>
                  <w:divBdr>
                    <w:top w:val="none" w:sz="0" w:space="0" w:color="auto"/>
                    <w:left w:val="none" w:sz="0" w:space="0" w:color="auto"/>
                    <w:bottom w:val="none" w:sz="0" w:space="0" w:color="auto"/>
                    <w:right w:val="none" w:sz="0" w:space="0" w:color="auto"/>
                  </w:divBdr>
                </w:div>
                <w:div w:id="1915779086">
                  <w:marLeft w:val="480"/>
                  <w:marRight w:val="0"/>
                  <w:marTop w:val="0"/>
                  <w:marBottom w:val="0"/>
                  <w:divBdr>
                    <w:top w:val="none" w:sz="0" w:space="0" w:color="auto"/>
                    <w:left w:val="none" w:sz="0" w:space="0" w:color="auto"/>
                    <w:bottom w:val="none" w:sz="0" w:space="0" w:color="auto"/>
                    <w:right w:val="none" w:sz="0" w:space="0" w:color="auto"/>
                  </w:divBdr>
                </w:div>
                <w:div w:id="1845784043">
                  <w:marLeft w:val="480"/>
                  <w:marRight w:val="0"/>
                  <w:marTop w:val="0"/>
                  <w:marBottom w:val="0"/>
                  <w:divBdr>
                    <w:top w:val="none" w:sz="0" w:space="0" w:color="auto"/>
                    <w:left w:val="none" w:sz="0" w:space="0" w:color="auto"/>
                    <w:bottom w:val="none" w:sz="0" w:space="0" w:color="auto"/>
                    <w:right w:val="none" w:sz="0" w:space="0" w:color="auto"/>
                  </w:divBdr>
                </w:div>
                <w:div w:id="1816868039">
                  <w:marLeft w:val="480"/>
                  <w:marRight w:val="0"/>
                  <w:marTop w:val="0"/>
                  <w:marBottom w:val="0"/>
                  <w:divBdr>
                    <w:top w:val="none" w:sz="0" w:space="0" w:color="auto"/>
                    <w:left w:val="none" w:sz="0" w:space="0" w:color="auto"/>
                    <w:bottom w:val="none" w:sz="0" w:space="0" w:color="auto"/>
                    <w:right w:val="none" w:sz="0" w:space="0" w:color="auto"/>
                  </w:divBdr>
                </w:div>
                <w:div w:id="1528713258">
                  <w:marLeft w:val="480"/>
                  <w:marRight w:val="0"/>
                  <w:marTop w:val="0"/>
                  <w:marBottom w:val="0"/>
                  <w:divBdr>
                    <w:top w:val="none" w:sz="0" w:space="0" w:color="auto"/>
                    <w:left w:val="none" w:sz="0" w:space="0" w:color="auto"/>
                    <w:bottom w:val="none" w:sz="0" w:space="0" w:color="auto"/>
                    <w:right w:val="none" w:sz="0" w:space="0" w:color="auto"/>
                  </w:divBdr>
                </w:div>
                <w:div w:id="100147293">
                  <w:marLeft w:val="480"/>
                  <w:marRight w:val="0"/>
                  <w:marTop w:val="0"/>
                  <w:marBottom w:val="0"/>
                  <w:divBdr>
                    <w:top w:val="none" w:sz="0" w:space="0" w:color="auto"/>
                    <w:left w:val="none" w:sz="0" w:space="0" w:color="auto"/>
                    <w:bottom w:val="none" w:sz="0" w:space="0" w:color="auto"/>
                    <w:right w:val="none" w:sz="0" w:space="0" w:color="auto"/>
                  </w:divBdr>
                </w:div>
                <w:div w:id="324748634">
                  <w:marLeft w:val="480"/>
                  <w:marRight w:val="0"/>
                  <w:marTop w:val="0"/>
                  <w:marBottom w:val="0"/>
                  <w:divBdr>
                    <w:top w:val="none" w:sz="0" w:space="0" w:color="auto"/>
                    <w:left w:val="none" w:sz="0" w:space="0" w:color="auto"/>
                    <w:bottom w:val="none" w:sz="0" w:space="0" w:color="auto"/>
                    <w:right w:val="none" w:sz="0" w:space="0" w:color="auto"/>
                  </w:divBdr>
                </w:div>
                <w:div w:id="439110778">
                  <w:marLeft w:val="480"/>
                  <w:marRight w:val="0"/>
                  <w:marTop w:val="0"/>
                  <w:marBottom w:val="0"/>
                  <w:divBdr>
                    <w:top w:val="none" w:sz="0" w:space="0" w:color="auto"/>
                    <w:left w:val="none" w:sz="0" w:space="0" w:color="auto"/>
                    <w:bottom w:val="none" w:sz="0" w:space="0" w:color="auto"/>
                    <w:right w:val="none" w:sz="0" w:space="0" w:color="auto"/>
                  </w:divBdr>
                </w:div>
                <w:div w:id="1993291705">
                  <w:marLeft w:val="480"/>
                  <w:marRight w:val="0"/>
                  <w:marTop w:val="0"/>
                  <w:marBottom w:val="0"/>
                  <w:divBdr>
                    <w:top w:val="none" w:sz="0" w:space="0" w:color="auto"/>
                    <w:left w:val="none" w:sz="0" w:space="0" w:color="auto"/>
                    <w:bottom w:val="none" w:sz="0" w:space="0" w:color="auto"/>
                    <w:right w:val="none" w:sz="0" w:space="0" w:color="auto"/>
                  </w:divBdr>
                </w:div>
                <w:div w:id="1592810806">
                  <w:marLeft w:val="480"/>
                  <w:marRight w:val="0"/>
                  <w:marTop w:val="0"/>
                  <w:marBottom w:val="0"/>
                  <w:divBdr>
                    <w:top w:val="none" w:sz="0" w:space="0" w:color="auto"/>
                    <w:left w:val="none" w:sz="0" w:space="0" w:color="auto"/>
                    <w:bottom w:val="none" w:sz="0" w:space="0" w:color="auto"/>
                    <w:right w:val="none" w:sz="0" w:space="0" w:color="auto"/>
                  </w:divBdr>
                </w:div>
                <w:div w:id="123085539">
                  <w:marLeft w:val="480"/>
                  <w:marRight w:val="0"/>
                  <w:marTop w:val="0"/>
                  <w:marBottom w:val="0"/>
                  <w:divBdr>
                    <w:top w:val="none" w:sz="0" w:space="0" w:color="auto"/>
                    <w:left w:val="none" w:sz="0" w:space="0" w:color="auto"/>
                    <w:bottom w:val="none" w:sz="0" w:space="0" w:color="auto"/>
                    <w:right w:val="none" w:sz="0" w:space="0" w:color="auto"/>
                  </w:divBdr>
                </w:div>
                <w:div w:id="2143766860">
                  <w:marLeft w:val="480"/>
                  <w:marRight w:val="0"/>
                  <w:marTop w:val="0"/>
                  <w:marBottom w:val="0"/>
                  <w:divBdr>
                    <w:top w:val="none" w:sz="0" w:space="0" w:color="auto"/>
                    <w:left w:val="none" w:sz="0" w:space="0" w:color="auto"/>
                    <w:bottom w:val="none" w:sz="0" w:space="0" w:color="auto"/>
                    <w:right w:val="none" w:sz="0" w:space="0" w:color="auto"/>
                  </w:divBdr>
                </w:div>
                <w:div w:id="241571489">
                  <w:marLeft w:val="480"/>
                  <w:marRight w:val="0"/>
                  <w:marTop w:val="0"/>
                  <w:marBottom w:val="0"/>
                  <w:divBdr>
                    <w:top w:val="none" w:sz="0" w:space="0" w:color="auto"/>
                    <w:left w:val="none" w:sz="0" w:space="0" w:color="auto"/>
                    <w:bottom w:val="none" w:sz="0" w:space="0" w:color="auto"/>
                    <w:right w:val="none" w:sz="0" w:space="0" w:color="auto"/>
                  </w:divBdr>
                </w:div>
                <w:div w:id="1009336762">
                  <w:marLeft w:val="480"/>
                  <w:marRight w:val="0"/>
                  <w:marTop w:val="0"/>
                  <w:marBottom w:val="0"/>
                  <w:divBdr>
                    <w:top w:val="none" w:sz="0" w:space="0" w:color="auto"/>
                    <w:left w:val="none" w:sz="0" w:space="0" w:color="auto"/>
                    <w:bottom w:val="none" w:sz="0" w:space="0" w:color="auto"/>
                    <w:right w:val="none" w:sz="0" w:space="0" w:color="auto"/>
                  </w:divBdr>
                </w:div>
                <w:div w:id="589580546">
                  <w:marLeft w:val="480"/>
                  <w:marRight w:val="0"/>
                  <w:marTop w:val="0"/>
                  <w:marBottom w:val="0"/>
                  <w:divBdr>
                    <w:top w:val="none" w:sz="0" w:space="0" w:color="auto"/>
                    <w:left w:val="none" w:sz="0" w:space="0" w:color="auto"/>
                    <w:bottom w:val="none" w:sz="0" w:space="0" w:color="auto"/>
                    <w:right w:val="none" w:sz="0" w:space="0" w:color="auto"/>
                  </w:divBdr>
                </w:div>
                <w:div w:id="1727297486">
                  <w:marLeft w:val="480"/>
                  <w:marRight w:val="0"/>
                  <w:marTop w:val="0"/>
                  <w:marBottom w:val="0"/>
                  <w:divBdr>
                    <w:top w:val="none" w:sz="0" w:space="0" w:color="auto"/>
                    <w:left w:val="none" w:sz="0" w:space="0" w:color="auto"/>
                    <w:bottom w:val="none" w:sz="0" w:space="0" w:color="auto"/>
                    <w:right w:val="none" w:sz="0" w:space="0" w:color="auto"/>
                  </w:divBdr>
                </w:div>
                <w:div w:id="904875772">
                  <w:marLeft w:val="480"/>
                  <w:marRight w:val="0"/>
                  <w:marTop w:val="0"/>
                  <w:marBottom w:val="0"/>
                  <w:divBdr>
                    <w:top w:val="none" w:sz="0" w:space="0" w:color="auto"/>
                    <w:left w:val="none" w:sz="0" w:space="0" w:color="auto"/>
                    <w:bottom w:val="none" w:sz="0" w:space="0" w:color="auto"/>
                    <w:right w:val="none" w:sz="0" w:space="0" w:color="auto"/>
                  </w:divBdr>
                </w:div>
              </w:divsChild>
            </w:div>
            <w:div w:id="23023254">
              <w:marLeft w:val="0"/>
              <w:marRight w:val="0"/>
              <w:marTop w:val="0"/>
              <w:marBottom w:val="0"/>
              <w:divBdr>
                <w:top w:val="none" w:sz="0" w:space="0" w:color="auto"/>
                <w:left w:val="none" w:sz="0" w:space="0" w:color="auto"/>
                <w:bottom w:val="none" w:sz="0" w:space="0" w:color="auto"/>
                <w:right w:val="none" w:sz="0" w:space="0" w:color="auto"/>
              </w:divBdr>
              <w:divsChild>
                <w:div w:id="1465080269">
                  <w:marLeft w:val="480"/>
                  <w:marRight w:val="0"/>
                  <w:marTop w:val="0"/>
                  <w:marBottom w:val="0"/>
                  <w:divBdr>
                    <w:top w:val="none" w:sz="0" w:space="0" w:color="auto"/>
                    <w:left w:val="none" w:sz="0" w:space="0" w:color="auto"/>
                    <w:bottom w:val="none" w:sz="0" w:space="0" w:color="auto"/>
                    <w:right w:val="none" w:sz="0" w:space="0" w:color="auto"/>
                  </w:divBdr>
                </w:div>
                <w:div w:id="909773245">
                  <w:marLeft w:val="480"/>
                  <w:marRight w:val="0"/>
                  <w:marTop w:val="0"/>
                  <w:marBottom w:val="0"/>
                  <w:divBdr>
                    <w:top w:val="none" w:sz="0" w:space="0" w:color="auto"/>
                    <w:left w:val="none" w:sz="0" w:space="0" w:color="auto"/>
                    <w:bottom w:val="none" w:sz="0" w:space="0" w:color="auto"/>
                    <w:right w:val="none" w:sz="0" w:space="0" w:color="auto"/>
                  </w:divBdr>
                </w:div>
                <w:div w:id="544367314">
                  <w:marLeft w:val="480"/>
                  <w:marRight w:val="0"/>
                  <w:marTop w:val="0"/>
                  <w:marBottom w:val="0"/>
                  <w:divBdr>
                    <w:top w:val="none" w:sz="0" w:space="0" w:color="auto"/>
                    <w:left w:val="none" w:sz="0" w:space="0" w:color="auto"/>
                    <w:bottom w:val="none" w:sz="0" w:space="0" w:color="auto"/>
                    <w:right w:val="none" w:sz="0" w:space="0" w:color="auto"/>
                  </w:divBdr>
                </w:div>
                <w:div w:id="1028415234">
                  <w:marLeft w:val="480"/>
                  <w:marRight w:val="0"/>
                  <w:marTop w:val="0"/>
                  <w:marBottom w:val="0"/>
                  <w:divBdr>
                    <w:top w:val="none" w:sz="0" w:space="0" w:color="auto"/>
                    <w:left w:val="none" w:sz="0" w:space="0" w:color="auto"/>
                    <w:bottom w:val="none" w:sz="0" w:space="0" w:color="auto"/>
                    <w:right w:val="none" w:sz="0" w:space="0" w:color="auto"/>
                  </w:divBdr>
                </w:div>
                <w:div w:id="1827939967">
                  <w:marLeft w:val="480"/>
                  <w:marRight w:val="0"/>
                  <w:marTop w:val="0"/>
                  <w:marBottom w:val="0"/>
                  <w:divBdr>
                    <w:top w:val="none" w:sz="0" w:space="0" w:color="auto"/>
                    <w:left w:val="none" w:sz="0" w:space="0" w:color="auto"/>
                    <w:bottom w:val="none" w:sz="0" w:space="0" w:color="auto"/>
                    <w:right w:val="none" w:sz="0" w:space="0" w:color="auto"/>
                  </w:divBdr>
                </w:div>
                <w:div w:id="1759205500">
                  <w:marLeft w:val="480"/>
                  <w:marRight w:val="0"/>
                  <w:marTop w:val="0"/>
                  <w:marBottom w:val="0"/>
                  <w:divBdr>
                    <w:top w:val="none" w:sz="0" w:space="0" w:color="auto"/>
                    <w:left w:val="none" w:sz="0" w:space="0" w:color="auto"/>
                    <w:bottom w:val="none" w:sz="0" w:space="0" w:color="auto"/>
                    <w:right w:val="none" w:sz="0" w:space="0" w:color="auto"/>
                  </w:divBdr>
                </w:div>
                <w:div w:id="1024594813">
                  <w:marLeft w:val="480"/>
                  <w:marRight w:val="0"/>
                  <w:marTop w:val="0"/>
                  <w:marBottom w:val="0"/>
                  <w:divBdr>
                    <w:top w:val="none" w:sz="0" w:space="0" w:color="auto"/>
                    <w:left w:val="none" w:sz="0" w:space="0" w:color="auto"/>
                    <w:bottom w:val="none" w:sz="0" w:space="0" w:color="auto"/>
                    <w:right w:val="none" w:sz="0" w:space="0" w:color="auto"/>
                  </w:divBdr>
                </w:div>
                <w:div w:id="512377100">
                  <w:marLeft w:val="480"/>
                  <w:marRight w:val="0"/>
                  <w:marTop w:val="0"/>
                  <w:marBottom w:val="0"/>
                  <w:divBdr>
                    <w:top w:val="none" w:sz="0" w:space="0" w:color="auto"/>
                    <w:left w:val="none" w:sz="0" w:space="0" w:color="auto"/>
                    <w:bottom w:val="none" w:sz="0" w:space="0" w:color="auto"/>
                    <w:right w:val="none" w:sz="0" w:space="0" w:color="auto"/>
                  </w:divBdr>
                </w:div>
                <w:div w:id="259409677">
                  <w:marLeft w:val="480"/>
                  <w:marRight w:val="0"/>
                  <w:marTop w:val="0"/>
                  <w:marBottom w:val="0"/>
                  <w:divBdr>
                    <w:top w:val="none" w:sz="0" w:space="0" w:color="auto"/>
                    <w:left w:val="none" w:sz="0" w:space="0" w:color="auto"/>
                    <w:bottom w:val="none" w:sz="0" w:space="0" w:color="auto"/>
                    <w:right w:val="none" w:sz="0" w:space="0" w:color="auto"/>
                  </w:divBdr>
                </w:div>
                <w:div w:id="1210188273">
                  <w:marLeft w:val="480"/>
                  <w:marRight w:val="0"/>
                  <w:marTop w:val="0"/>
                  <w:marBottom w:val="0"/>
                  <w:divBdr>
                    <w:top w:val="none" w:sz="0" w:space="0" w:color="auto"/>
                    <w:left w:val="none" w:sz="0" w:space="0" w:color="auto"/>
                    <w:bottom w:val="none" w:sz="0" w:space="0" w:color="auto"/>
                    <w:right w:val="none" w:sz="0" w:space="0" w:color="auto"/>
                  </w:divBdr>
                </w:div>
                <w:div w:id="117259165">
                  <w:marLeft w:val="480"/>
                  <w:marRight w:val="0"/>
                  <w:marTop w:val="0"/>
                  <w:marBottom w:val="0"/>
                  <w:divBdr>
                    <w:top w:val="none" w:sz="0" w:space="0" w:color="auto"/>
                    <w:left w:val="none" w:sz="0" w:space="0" w:color="auto"/>
                    <w:bottom w:val="none" w:sz="0" w:space="0" w:color="auto"/>
                    <w:right w:val="none" w:sz="0" w:space="0" w:color="auto"/>
                  </w:divBdr>
                </w:div>
                <w:div w:id="236549431">
                  <w:marLeft w:val="480"/>
                  <w:marRight w:val="0"/>
                  <w:marTop w:val="0"/>
                  <w:marBottom w:val="0"/>
                  <w:divBdr>
                    <w:top w:val="none" w:sz="0" w:space="0" w:color="auto"/>
                    <w:left w:val="none" w:sz="0" w:space="0" w:color="auto"/>
                    <w:bottom w:val="none" w:sz="0" w:space="0" w:color="auto"/>
                    <w:right w:val="none" w:sz="0" w:space="0" w:color="auto"/>
                  </w:divBdr>
                </w:div>
                <w:div w:id="1855486841">
                  <w:marLeft w:val="480"/>
                  <w:marRight w:val="0"/>
                  <w:marTop w:val="0"/>
                  <w:marBottom w:val="0"/>
                  <w:divBdr>
                    <w:top w:val="none" w:sz="0" w:space="0" w:color="auto"/>
                    <w:left w:val="none" w:sz="0" w:space="0" w:color="auto"/>
                    <w:bottom w:val="none" w:sz="0" w:space="0" w:color="auto"/>
                    <w:right w:val="none" w:sz="0" w:space="0" w:color="auto"/>
                  </w:divBdr>
                </w:div>
                <w:div w:id="156724839">
                  <w:marLeft w:val="480"/>
                  <w:marRight w:val="0"/>
                  <w:marTop w:val="0"/>
                  <w:marBottom w:val="0"/>
                  <w:divBdr>
                    <w:top w:val="none" w:sz="0" w:space="0" w:color="auto"/>
                    <w:left w:val="none" w:sz="0" w:space="0" w:color="auto"/>
                    <w:bottom w:val="none" w:sz="0" w:space="0" w:color="auto"/>
                    <w:right w:val="none" w:sz="0" w:space="0" w:color="auto"/>
                  </w:divBdr>
                </w:div>
                <w:div w:id="2091460729">
                  <w:marLeft w:val="480"/>
                  <w:marRight w:val="0"/>
                  <w:marTop w:val="0"/>
                  <w:marBottom w:val="0"/>
                  <w:divBdr>
                    <w:top w:val="none" w:sz="0" w:space="0" w:color="auto"/>
                    <w:left w:val="none" w:sz="0" w:space="0" w:color="auto"/>
                    <w:bottom w:val="none" w:sz="0" w:space="0" w:color="auto"/>
                    <w:right w:val="none" w:sz="0" w:space="0" w:color="auto"/>
                  </w:divBdr>
                </w:div>
                <w:div w:id="844366815">
                  <w:marLeft w:val="480"/>
                  <w:marRight w:val="0"/>
                  <w:marTop w:val="0"/>
                  <w:marBottom w:val="0"/>
                  <w:divBdr>
                    <w:top w:val="none" w:sz="0" w:space="0" w:color="auto"/>
                    <w:left w:val="none" w:sz="0" w:space="0" w:color="auto"/>
                    <w:bottom w:val="none" w:sz="0" w:space="0" w:color="auto"/>
                    <w:right w:val="none" w:sz="0" w:space="0" w:color="auto"/>
                  </w:divBdr>
                </w:div>
                <w:div w:id="493421265">
                  <w:marLeft w:val="480"/>
                  <w:marRight w:val="0"/>
                  <w:marTop w:val="0"/>
                  <w:marBottom w:val="0"/>
                  <w:divBdr>
                    <w:top w:val="none" w:sz="0" w:space="0" w:color="auto"/>
                    <w:left w:val="none" w:sz="0" w:space="0" w:color="auto"/>
                    <w:bottom w:val="none" w:sz="0" w:space="0" w:color="auto"/>
                    <w:right w:val="none" w:sz="0" w:space="0" w:color="auto"/>
                  </w:divBdr>
                </w:div>
                <w:div w:id="455487472">
                  <w:marLeft w:val="480"/>
                  <w:marRight w:val="0"/>
                  <w:marTop w:val="0"/>
                  <w:marBottom w:val="0"/>
                  <w:divBdr>
                    <w:top w:val="none" w:sz="0" w:space="0" w:color="auto"/>
                    <w:left w:val="none" w:sz="0" w:space="0" w:color="auto"/>
                    <w:bottom w:val="none" w:sz="0" w:space="0" w:color="auto"/>
                    <w:right w:val="none" w:sz="0" w:space="0" w:color="auto"/>
                  </w:divBdr>
                </w:div>
                <w:div w:id="639654133">
                  <w:marLeft w:val="480"/>
                  <w:marRight w:val="0"/>
                  <w:marTop w:val="0"/>
                  <w:marBottom w:val="0"/>
                  <w:divBdr>
                    <w:top w:val="none" w:sz="0" w:space="0" w:color="auto"/>
                    <w:left w:val="none" w:sz="0" w:space="0" w:color="auto"/>
                    <w:bottom w:val="none" w:sz="0" w:space="0" w:color="auto"/>
                    <w:right w:val="none" w:sz="0" w:space="0" w:color="auto"/>
                  </w:divBdr>
                </w:div>
                <w:div w:id="1599289558">
                  <w:marLeft w:val="480"/>
                  <w:marRight w:val="0"/>
                  <w:marTop w:val="0"/>
                  <w:marBottom w:val="0"/>
                  <w:divBdr>
                    <w:top w:val="none" w:sz="0" w:space="0" w:color="auto"/>
                    <w:left w:val="none" w:sz="0" w:space="0" w:color="auto"/>
                    <w:bottom w:val="none" w:sz="0" w:space="0" w:color="auto"/>
                    <w:right w:val="none" w:sz="0" w:space="0" w:color="auto"/>
                  </w:divBdr>
                </w:div>
                <w:div w:id="2083216214">
                  <w:marLeft w:val="480"/>
                  <w:marRight w:val="0"/>
                  <w:marTop w:val="0"/>
                  <w:marBottom w:val="0"/>
                  <w:divBdr>
                    <w:top w:val="none" w:sz="0" w:space="0" w:color="auto"/>
                    <w:left w:val="none" w:sz="0" w:space="0" w:color="auto"/>
                    <w:bottom w:val="none" w:sz="0" w:space="0" w:color="auto"/>
                    <w:right w:val="none" w:sz="0" w:space="0" w:color="auto"/>
                  </w:divBdr>
                </w:div>
                <w:div w:id="535895958">
                  <w:marLeft w:val="480"/>
                  <w:marRight w:val="0"/>
                  <w:marTop w:val="0"/>
                  <w:marBottom w:val="0"/>
                  <w:divBdr>
                    <w:top w:val="none" w:sz="0" w:space="0" w:color="auto"/>
                    <w:left w:val="none" w:sz="0" w:space="0" w:color="auto"/>
                    <w:bottom w:val="none" w:sz="0" w:space="0" w:color="auto"/>
                    <w:right w:val="none" w:sz="0" w:space="0" w:color="auto"/>
                  </w:divBdr>
                </w:div>
                <w:div w:id="1223128815">
                  <w:marLeft w:val="480"/>
                  <w:marRight w:val="0"/>
                  <w:marTop w:val="0"/>
                  <w:marBottom w:val="0"/>
                  <w:divBdr>
                    <w:top w:val="none" w:sz="0" w:space="0" w:color="auto"/>
                    <w:left w:val="none" w:sz="0" w:space="0" w:color="auto"/>
                    <w:bottom w:val="none" w:sz="0" w:space="0" w:color="auto"/>
                    <w:right w:val="none" w:sz="0" w:space="0" w:color="auto"/>
                  </w:divBdr>
                </w:div>
                <w:div w:id="1728407700">
                  <w:marLeft w:val="480"/>
                  <w:marRight w:val="0"/>
                  <w:marTop w:val="0"/>
                  <w:marBottom w:val="0"/>
                  <w:divBdr>
                    <w:top w:val="none" w:sz="0" w:space="0" w:color="auto"/>
                    <w:left w:val="none" w:sz="0" w:space="0" w:color="auto"/>
                    <w:bottom w:val="none" w:sz="0" w:space="0" w:color="auto"/>
                    <w:right w:val="none" w:sz="0" w:space="0" w:color="auto"/>
                  </w:divBdr>
                </w:div>
                <w:div w:id="539755040">
                  <w:marLeft w:val="480"/>
                  <w:marRight w:val="0"/>
                  <w:marTop w:val="0"/>
                  <w:marBottom w:val="0"/>
                  <w:divBdr>
                    <w:top w:val="none" w:sz="0" w:space="0" w:color="auto"/>
                    <w:left w:val="none" w:sz="0" w:space="0" w:color="auto"/>
                    <w:bottom w:val="none" w:sz="0" w:space="0" w:color="auto"/>
                    <w:right w:val="none" w:sz="0" w:space="0" w:color="auto"/>
                  </w:divBdr>
                </w:div>
                <w:div w:id="375544322">
                  <w:marLeft w:val="480"/>
                  <w:marRight w:val="0"/>
                  <w:marTop w:val="0"/>
                  <w:marBottom w:val="0"/>
                  <w:divBdr>
                    <w:top w:val="none" w:sz="0" w:space="0" w:color="auto"/>
                    <w:left w:val="none" w:sz="0" w:space="0" w:color="auto"/>
                    <w:bottom w:val="none" w:sz="0" w:space="0" w:color="auto"/>
                    <w:right w:val="none" w:sz="0" w:space="0" w:color="auto"/>
                  </w:divBdr>
                </w:div>
                <w:div w:id="242418798">
                  <w:marLeft w:val="480"/>
                  <w:marRight w:val="0"/>
                  <w:marTop w:val="0"/>
                  <w:marBottom w:val="0"/>
                  <w:divBdr>
                    <w:top w:val="none" w:sz="0" w:space="0" w:color="auto"/>
                    <w:left w:val="none" w:sz="0" w:space="0" w:color="auto"/>
                    <w:bottom w:val="none" w:sz="0" w:space="0" w:color="auto"/>
                    <w:right w:val="none" w:sz="0" w:space="0" w:color="auto"/>
                  </w:divBdr>
                </w:div>
                <w:div w:id="1809279200">
                  <w:marLeft w:val="480"/>
                  <w:marRight w:val="0"/>
                  <w:marTop w:val="0"/>
                  <w:marBottom w:val="0"/>
                  <w:divBdr>
                    <w:top w:val="none" w:sz="0" w:space="0" w:color="auto"/>
                    <w:left w:val="none" w:sz="0" w:space="0" w:color="auto"/>
                    <w:bottom w:val="none" w:sz="0" w:space="0" w:color="auto"/>
                    <w:right w:val="none" w:sz="0" w:space="0" w:color="auto"/>
                  </w:divBdr>
                </w:div>
                <w:div w:id="187837007">
                  <w:marLeft w:val="480"/>
                  <w:marRight w:val="0"/>
                  <w:marTop w:val="0"/>
                  <w:marBottom w:val="0"/>
                  <w:divBdr>
                    <w:top w:val="none" w:sz="0" w:space="0" w:color="auto"/>
                    <w:left w:val="none" w:sz="0" w:space="0" w:color="auto"/>
                    <w:bottom w:val="none" w:sz="0" w:space="0" w:color="auto"/>
                    <w:right w:val="none" w:sz="0" w:space="0" w:color="auto"/>
                  </w:divBdr>
                </w:div>
                <w:div w:id="528493752">
                  <w:marLeft w:val="480"/>
                  <w:marRight w:val="0"/>
                  <w:marTop w:val="0"/>
                  <w:marBottom w:val="0"/>
                  <w:divBdr>
                    <w:top w:val="none" w:sz="0" w:space="0" w:color="auto"/>
                    <w:left w:val="none" w:sz="0" w:space="0" w:color="auto"/>
                    <w:bottom w:val="none" w:sz="0" w:space="0" w:color="auto"/>
                    <w:right w:val="none" w:sz="0" w:space="0" w:color="auto"/>
                  </w:divBdr>
                </w:div>
                <w:div w:id="686951362">
                  <w:marLeft w:val="480"/>
                  <w:marRight w:val="0"/>
                  <w:marTop w:val="0"/>
                  <w:marBottom w:val="0"/>
                  <w:divBdr>
                    <w:top w:val="none" w:sz="0" w:space="0" w:color="auto"/>
                    <w:left w:val="none" w:sz="0" w:space="0" w:color="auto"/>
                    <w:bottom w:val="none" w:sz="0" w:space="0" w:color="auto"/>
                    <w:right w:val="none" w:sz="0" w:space="0" w:color="auto"/>
                  </w:divBdr>
                </w:div>
                <w:div w:id="344475363">
                  <w:marLeft w:val="480"/>
                  <w:marRight w:val="0"/>
                  <w:marTop w:val="0"/>
                  <w:marBottom w:val="0"/>
                  <w:divBdr>
                    <w:top w:val="none" w:sz="0" w:space="0" w:color="auto"/>
                    <w:left w:val="none" w:sz="0" w:space="0" w:color="auto"/>
                    <w:bottom w:val="none" w:sz="0" w:space="0" w:color="auto"/>
                    <w:right w:val="none" w:sz="0" w:space="0" w:color="auto"/>
                  </w:divBdr>
                </w:div>
                <w:div w:id="138496443">
                  <w:marLeft w:val="480"/>
                  <w:marRight w:val="0"/>
                  <w:marTop w:val="0"/>
                  <w:marBottom w:val="0"/>
                  <w:divBdr>
                    <w:top w:val="none" w:sz="0" w:space="0" w:color="auto"/>
                    <w:left w:val="none" w:sz="0" w:space="0" w:color="auto"/>
                    <w:bottom w:val="none" w:sz="0" w:space="0" w:color="auto"/>
                    <w:right w:val="none" w:sz="0" w:space="0" w:color="auto"/>
                  </w:divBdr>
                </w:div>
                <w:div w:id="393160214">
                  <w:marLeft w:val="480"/>
                  <w:marRight w:val="0"/>
                  <w:marTop w:val="0"/>
                  <w:marBottom w:val="0"/>
                  <w:divBdr>
                    <w:top w:val="none" w:sz="0" w:space="0" w:color="auto"/>
                    <w:left w:val="none" w:sz="0" w:space="0" w:color="auto"/>
                    <w:bottom w:val="none" w:sz="0" w:space="0" w:color="auto"/>
                    <w:right w:val="none" w:sz="0" w:space="0" w:color="auto"/>
                  </w:divBdr>
                </w:div>
                <w:div w:id="618685875">
                  <w:marLeft w:val="480"/>
                  <w:marRight w:val="0"/>
                  <w:marTop w:val="0"/>
                  <w:marBottom w:val="0"/>
                  <w:divBdr>
                    <w:top w:val="none" w:sz="0" w:space="0" w:color="auto"/>
                    <w:left w:val="none" w:sz="0" w:space="0" w:color="auto"/>
                    <w:bottom w:val="none" w:sz="0" w:space="0" w:color="auto"/>
                    <w:right w:val="none" w:sz="0" w:space="0" w:color="auto"/>
                  </w:divBdr>
                </w:div>
                <w:div w:id="412288001">
                  <w:marLeft w:val="480"/>
                  <w:marRight w:val="0"/>
                  <w:marTop w:val="0"/>
                  <w:marBottom w:val="0"/>
                  <w:divBdr>
                    <w:top w:val="none" w:sz="0" w:space="0" w:color="auto"/>
                    <w:left w:val="none" w:sz="0" w:space="0" w:color="auto"/>
                    <w:bottom w:val="none" w:sz="0" w:space="0" w:color="auto"/>
                    <w:right w:val="none" w:sz="0" w:space="0" w:color="auto"/>
                  </w:divBdr>
                </w:div>
                <w:div w:id="430010422">
                  <w:marLeft w:val="480"/>
                  <w:marRight w:val="0"/>
                  <w:marTop w:val="0"/>
                  <w:marBottom w:val="0"/>
                  <w:divBdr>
                    <w:top w:val="none" w:sz="0" w:space="0" w:color="auto"/>
                    <w:left w:val="none" w:sz="0" w:space="0" w:color="auto"/>
                    <w:bottom w:val="none" w:sz="0" w:space="0" w:color="auto"/>
                    <w:right w:val="none" w:sz="0" w:space="0" w:color="auto"/>
                  </w:divBdr>
                </w:div>
                <w:div w:id="2101020793">
                  <w:marLeft w:val="480"/>
                  <w:marRight w:val="0"/>
                  <w:marTop w:val="0"/>
                  <w:marBottom w:val="0"/>
                  <w:divBdr>
                    <w:top w:val="none" w:sz="0" w:space="0" w:color="auto"/>
                    <w:left w:val="none" w:sz="0" w:space="0" w:color="auto"/>
                    <w:bottom w:val="none" w:sz="0" w:space="0" w:color="auto"/>
                    <w:right w:val="none" w:sz="0" w:space="0" w:color="auto"/>
                  </w:divBdr>
                </w:div>
              </w:divsChild>
            </w:div>
            <w:div w:id="1413619092">
              <w:marLeft w:val="0"/>
              <w:marRight w:val="0"/>
              <w:marTop w:val="0"/>
              <w:marBottom w:val="0"/>
              <w:divBdr>
                <w:top w:val="none" w:sz="0" w:space="0" w:color="auto"/>
                <w:left w:val="none" w:sz="0" w:space="0" w:color="auto"/>
                <w:bottom w:val="none" w:sz="0" w:space="0" w:color="auto"/>
                <w:right w:val="none" w:sz="0" w:space="0" w:color="auto"/>
              </w:divBdr>
              <w:divsChild>
                <w:div w:id="1905486817">
                  <w:marLeft w:val="480"/>
                  <w:marRight w:val="0"/>
                  <w:marTop w:val="0"/>
                  <w:marBottom w:val="0"/>
                  <w:divBdr>
                    <w:top w:val="none" w:sz="0" w:space="0" w:color="auto"/>
                    <w:left w:val="none" w:sz="0" w:space="0" w:color="auto"/>
                    <w:bottom w:val="none" w:sz="0" w:space="0" w:color="auto"/>
                    <w:right w:val="none" w:sz="0" w:space="0" w:color="auto"/>
                  </w:divBdr>
                </w:div>
                <w:div w:id="1084299578">
                  <w:marLeft w:val="480"/>
                  <w:marRight w:val="0"/>
                  <w:marTop w:val="0"/>
                  <w:marBottom w:val="0"/>
                  <w:divBdr>
                    <w:top w:val="none" w:sz="0" w:space="0" w:color="auto"/>
                    <w:left w:val="none" w:sz="0" w:space="0" w:color="auto"/>
                    <w:bottom w:val="none" w:sz="0" w:space="0" w:color="auto"/>
                    <w:right w:val="none" w:sz="0" w:space="0" w:color="auto"/>
                  </w:divBdr>
                </w:div>
                <w:div w:id="1610893368">
                  <w:marLeft w:val="480"/>
                  <w:marRight w:val="0"/>
                  <w:marTop w:val="0"/>
                  <w:marBottom w:val="0"/>
                  <w:divBdr>
                    <w:top w:val="none" w:sz="0" w:space="0" w:color="auto"/>
                    <w:left w:val="none" w:sz="0" w:space="0" w:color="auto"/>
                    <w:bottom w:val="none" w:sz="0" w:space="0" w:color="auto"/>
                    <w:right w:val="none" w:sz="0" w:space="0" w:color="auto"/>
                  </w:divBdr>
                </w:div>
                <w:div w:id="414981842">
                  <w:marLeft w:val="480"/>
                  <w:marRight w:val="0"/>
                  <w:marTop w:val="0"/>
                  <w:marBottom w:val="0"/>
                  <w:divBdr>
                    <w:top w:val="none" w:sz="0" w:space="0" w:color="auto"/>
                    <w:left w:val="none" w:sz="0" w:space="0" w:color="auto"/>
                    <w:bottom w:val="none" w:sz="0" w:space="0" w:color="auto"/>
                    <w:right w:val="none" w:sz="0" w:space="0" w:color="auto"/>
                  </w:divBdr>
                </w:div>
                <w:div w:id="1702583736">
                  <w:marLeft w:val="480"/>
                  <w:marRight w:val="0"/>
                  <w:marTop w:val="0"/>
                  <w:marBottom w:val="0"/>
                  <w:divBdr>
                    <w:top w:val="none" w:sz="0" w:space="0" w:color="auto"/>
                    <w:left w:val="none" w:sz="0" w:space="0" w:color="auto"/>
                    <w:bottom w:val="none" w:sz="0" w:space="0" w:color="auto"/>
                    <w:right w:val="none" w:sz="0" w:space="0" w:color="auto"/>
                  </w:divBdr>
                </w:div>
                <w:div w:id="87967734">
                  <w:marLeft w:val="480"/>
                  <w:marRight w:val="0"/>
                  <w:marTop w:val="0"/>
                  <w:marBottom w:val="0"/>
                  <w:divBdr>
                    <w:top w:val="none" w:sz="0" w:space="0" w:color="auto"/>
                    <w:left w:val="none" w:sz="0" w:space="0" w:color="auto"/>
                    <w:bottom w:val="none" w:sz="0" w:space="0" w:color="auto"/>
                    <w:right w:val="none" w:sz="0" w:space="0" w:color="auto"/>
                  </w:divBdr>
                </w:div>
                <w:div w:id="1372263144">
                  <w:marLeft w:val="480"/>
                  <w:marRight w:val="0"/>
                  <w:marTop w:val="0"/>
                  <w:marBottom w:val="0"/>
                  <w:divBdr>
                    <w:top w:val="none" w:sz="0" w:space="0" w:color="auto"/>
                    <w:left w:val="none" w:sz="0" w:space="0" w:color="auto"/>
                    <w:bottom w:val="none" w:sz="0" w:space="0" w:color="auto"/>
                    <w:right w:val="none" w:sz="0" w:space="0" w:color="auto"/>
                  </w:divBdr>
                </w:div>
                <w:div w:id="1397431585">
                  <w:marLeft w:val="480"/>
                  <w:marRight w:val="0"/>
                  <w:marTop w:val="0"/>
                  <w:marBottom w:val="0"/>
                  <w:divBdr>
                    <w:top w:val="none" w:sz="0" w:space="0" w:color="auto"/>
                    <w:left w:val="none" w:sz="0" w:space="0" w:color="auto"/>
                    <w:bottom w:val="none" w:sz="0" w:space="0" w:color="auto"/>
                    <w:right w:val="none" w:sz="0" w:space="0" w:color="auto"/>
                  </w:divBdr>
                </w:div>
                <w:div w:id="344794821">
                  <w:marLeft w:val="480"/>
                  <w:marRight w:val="0"/>
                  <w:marTop w:val="0"/>
                  <w:marBottom w:val="0"/>
                  <w:divBdr>
                    <w:top w:val="none" w:sz="0" w:space="0" w:color="auto"/>
                    <w:left w:val="none" w:sz="0" w:space="0" w:color="auto"/>
                    <w:bottom w:val="none" w:sz="0" w:space="0" w:color="auto"/>
                    <w:right w:val="none" w:sz="0" w:space="0" w:color="auto"/>
                  </w:divBdr>
                </w:div>
                <w:div w:id="1765765381">
                  <w:marLeft w:val="480"/>
                  <w:marRight w:val="0"/>
                  <w:marTop w:val="0"/>
                  <w:marBottom w:val="0"/>
                  <w:divBdr>
                    <w:top w:val="none" w:sz="0" w:space="0" w:color="auto"/>
                    <w:left w:val="none" w:sz="0" w:space="0" w:color="auto"/>
                    <w:bottom w:val="none" w:sz="0" w:space="0" w:color="auto"/>
                    <w:right w:val="none" w:sz="0" w:space="0" w:color="auto"/>
                  </w:divBdr>
                </w:div>
                <w:div w:id="1805779880">
                  <w:marLeft w:val="480"/>
                  <w:marRight w:val="0"/>
                  <w:marTop w:val="0"/>
                  <w:marBottom w:val="0"/>
                  <w:divBdr>
                    <w:top w:val="none" w:sz="0" w:space="0" w:color="auto"/>
                    <w:left w:val="none" w:sz="0" w:space="0" w:color="auto"/>
                    <w:bottom w:val="none" w:sz="0" w:space="0" w:color="auto"/>
                    <w:right w:val="none" w:sz="0" w:space="0" w:color="auto"/>
                  </w:divBdr>
                </w:div>
                <w:div w:id="1353914864">
                  <w:marLeft w:val="480"/>
                  <w:marRight w:val="0"/>
                  <w:marTop w:val="0"/>
                  <w:marBottom w:val="0"/>
                  <w:divBdr>
                    <w:top w:val="none" w:sz="0" w:space="0" w:color="auto"/>
                    <w:left w:val="none" w:sz="0" w:space="0" w:color="auto"/>
                    <w:bottom w:val="none" w:sz="0" w:space="0" w:color="auto"/>
                    <w:right w:val="none" w:sz="0" w:space="0" w:color="auto"/>
                  </w:divBdr>
                </w:div>
                <w:div w:id="641695661">
                  <w:marLeft w:val="480"/>
                  <w:marRight w:val="0"/>
                  <w:marTop w:val="0"/>
                  <w:marBottom w:val="0"/>
                  <w:divBdr>
                    <w:top w:val="none" w:sz="0" w:space="0" w:color="auto"/>
                    <w:left w:val="none" w:sz="0" w:space="0" w:color="auto"/>
                    <w:bottom w:val="none" w:sz="0" w:space="0" w:color="auto"/>
                    <w:right w:val="none" w:sz="0" w:space="0" w:color="auto"/>
                  </w:divBdr>
                </w:div>
                <w:div w:id="1085104511">
                  <w:marLeft w:val="480"/>
                  <w:marRight w:val="0"/>
                  <w:marTop w:val="0"/>
                  <w:marBottom w:val="0"/>
                  <w:divBdr>
                    <w:top w:val="none" w:sz="0" w:space="0" w:color="auto"/>
                    <w:left w:val="none" w:sz="0" w:space="0" w:color="auto"/>
                    <w:bottom w:val="none" w:sz="0" w:space="0" w:color="auto"/>
                    <w:right w:val="none" w:sz="0" w:space="0" w:color="auto"/>
                  </w:divBdr>
                </w:div>
                <w:div w:id="1637879701">
                  <w:marLeft w:val="480"/>
                  <w:marRight w:val="0"/>
                  <w:marTop w:val="0"/>
                  <w:marBottom w:val="0"/>
                  <w:divBdr>
                    <w:top w:val="none" w:sz="0" w:space="0" w:color="auto"/>
                    <w:left w:val="none" w:sz="0" w:space="0" w:color="auto"/>
                    <w:bottom w:val="none" w:sz="0" w:space="0" w:color="auto"/>
                    <w:right w:val="none" w:sz="0" w:space="0" w:color="auto"/>
                  </w:divBdr>
                </w:div>
                <w:div w:id="1524131543">
                  <w:marLeft w:val="480"/>
                  <w:marRight w:val="0"/>
                  <w:marTop w:val="0"/>
                  <w:marBottom w:val="0"/>
                  <w:divBdr>
                    <w:top w:val="none" w:sz="0" w:space="0" w:color="auto"/>
                    <w:left w:val="none" w:sz="0" w:space="0" w:color="auto"/>
                    <w:bottom w:val="none" w:sz="0" w:space="0" w:color="auto"/>
                    <w:right w:val="none" w:sz="0" w:space="0" w:color="auto"/>
                  </w:divBdr>
                </w:div>
                <w:div w:id="1783260002">
                  <w:marLeft w:val="480"/>
                  <w:marRight w:val="0"/>
                  <w:marTop w:val="0"/>
                  <w:marBottom w:val="0"/>
                  <w:divBdr>
                    <w:top w:val="none" w:sz="0" w:space="0" w:color="auto"/>
                    <w:left w:val="none" w:sz="0" w:space="0" w:color="auto"/>
                    <w:bottom w:val="none" w:sz="0" w:space="0" w:color="auto"/>
                    <w:right w:val="none" w:sz="0" w:space="0" w:color="auto"/>
                  </w:divBdr>
                </w:div>
                <w:div w:id="1568613278">
                  <w:marLeft w:val="480"/>
                  <w:marRight w:val="0"/>
                  <w:marTop w:val="0"/>
                  <w:marBottom w:val="0"/>
                  <w:divBdr>
                    <w:top w:val="none" w:sz="0" w:space="0" w:color="auto"/>
                    <w:left w:val="none" w:sz="0" w:space="0" w:color="auto"/>
                    <w:bottom w:val="none" w:sz="0" w:space="0" w:color="auto"/>
                    <w:right w:val="none" w:sz="0" w:space="0" w:color="auto"/>
                  </w:divBdr>
                </w:div>
                <w:div w:id="1880429666">
                  <w:marLeft w:val="480"/>
                  <w:marRight w:val="0"/>
                  <w:marTop w:val="0"/>
                  <w:marBottom w:val="0"/>
                  <w:divBdr>
                    <w:top w:val="none" w:sz="0" w:space="0" w:color="auto"/>
                    <w:left w:val="none" w:sz="0" w:space="0" w:color="auto"/>
                    <w:bottom w:val="none" w:sz="0" w:space="0" w:color="auto"/>
                    <w:right w:val="none" w:sz="0" w:space="0" w:color="auto"/>
                  </w:divBdr>
                </w:div>
                <w:div w:id="1876580506">
                  <w:marLeft w:val="480"/>
                  <w:marRight w:val="0"/>
                  <w:marTop w:val="0"/>
                  <w:marBottom w:val="0"/>
                  <w:divBdr>
                    <w:top w:val="none" w:sz="0" w:space="0" w:color="auto"/>
                    <w:left w:val="none" w:sz="0" w:space="0" w:color="auto"/>
                    <w:bottom w:val="none" w:sz="0" w:space="0" w:color="auto"/>
                    <w:right w:val="none" w:sz="0" w:space="0" w:color="auto"/>
                  </w:divBdr>
                </w:div>
                <w:div w:id="644897725">
                  <w:marLeft w:val="480"/>
                  <w:marRight w:val="0"/>
                  <w:marTop w:val="0"/>
                  <w:marBottom w:val="0"/>
                  <w:divBdr>
                    <w:top w:val="none" w:sz="0" w:space="0" w:color="auto"/>
                    <w:left w:val="none" w:sz="0" w:space="0" w:color="auto"/>
                    <w:bottom w:val="none" w:sz="0" w:space="0" w:color="auto"/>
                    <w:right w:val="none" w:sz="0" w:space="0" w:color="auto"/>
                  </w:divBdr>
                </w:div>
                <w:div w:id="2118332198">
                  <w:marLeft w:val="480"/>
                  <w:marRight w:val="0"/>
                  <w:marTop w:val="0"/>
                  <w:marBottom w:val="0"/>
                  <w:divBdr>
                    <w:top w:val="none" w:sz="0" w:space="0" w:color="auto"/>
                    <w:left w:val="none" w:sz="0" w:space="0" w:color="auto"/>
                    <w:bottom w:val="none" w:sz="0" w:space="0" w:color="auto"/>
                    <w:right w:val="none" w:sz="0" w:space="0" w:color="auto"/>
                  </w:divBdr>
                </w:div>
                <w:div w:id="1347054364">
                  <w:marLeft w:val="480"/>
                  <w:marRight w:val="0"/>
                  <w:marTop w:val="0"/>
                  <w:marBottom w:val="0"/>
                  <w:divBdr>
                    <w:top w:val="none" w:sz="0" w:space="0" w:color="auto"/>
                    <w:left w:val="none" w:sz="0" w:space="0" w:color="auto"/>
                    <w:bottom w:val="none" w:sz="0" w:space="0" w:color="auto"/>
                    <w:right w:val="none" w:sz="0" w:space="0" w:color="auto"/>
                  </w:divBdr>
                </w:div>
                <w:div w:id="646473797">
                  <w:marLeft w:val="480"/>
                  <w:marRight w:val="0"/>
                  <w:marTop w:val="0"/>
                  <w:marBottom w:val="0"/>
                  <w:divBdr>
                    <w:top w:val="none" w:sz="0" w:space="0" w:color="auto"/>
                    <w:left w:val="none" w:sz="0" w:space="0" w:color="auto"/>
                    <w:bottom w:val="none" w:sz="0" w:space="0" w:color="auto"/>
                    <w:right w:val="none" w:sz="0" w:space="0" w:color="auto"/>
                  </w:divBdr>
                </w:div>
                <w:div w:id="1487867265">
                  <w:marLeft w:val="480"/>
                  <w:marRight w:val="0"/>
                  <w:marTop w:val="0"/>
                  <w:marBottom w:val="0"/>
                  <w:divBdr>
                    <w:top w:val="none" w:sz="0" w:space="0" w:color="auto"/>
                    <w:left w:val="none" w:sz="0" w:space="0" w:color="auto"/>
                    <w:bottom w:val="none" w:sz="0" w:space="0" w:color="auto"/>
                    <w:right w:val="none" w:sz="0" w:space="0" w:color="auto"/>
                  </w:divBdr>
                </w:div>
                <w:div w:id="464742716">
                  <w:marLeft w:val="480"/>
                  <w:marRight w:val="0"/>
                  <w:marTop w:val="0"/>
                  <w:marBottom w:val="0"/>
                  <w:divBdr>
                    <w:top w:val="none" w:sz="0" w:space="0" w:color="auto"/>
                    <w:left w:val="none" w:sz="0" w:space="0" w:color="auto"/>
                    <w:bottom w:val="none" w:sz="0" w:space="0" w:color="auto"/>
                    <w:right w:val="none" w:sz="0" w:space="0" w:color="auto"/>
                  </w:divBdr>
                </w:div>
                <w:div w:id="1226378593">
                  <w:marLeft w:val="480"/>
                  <w:marRight w:val="0"/>
                  <w:marTop w:val="0"/>
                  <w:marBottom w:val="0"/>
                  <w:divBdr>
                    <w:top w:val="none" w:sz="0" w:space="0" w:color="auto"/>
                    <w:left w:val="none" w:sz="0" w:space="0" w:color="auto"/>
                    <w:bottom w:val="none" w:sz="0" w:space="0" w:color="auto"/>
                    <w:right w:val="none" w:sz="0" w:space="0" w:color="auto"/>
                  </w:divBdr>
                </w:div>
                <w:div w:id="1591307170">
                  <w:marLeft w:val="480"/>
                  <w:marRight w:val="0"/>
                  <w:marTop w:val="0"/>
                  <w:marBottom w:val="0"/>
                  <w:divBdr>
                    <w:top w:val="none" w:sz="0" w:space="0" w:color="auto"/>
                    <w:left w:val="none" w:sz="0" w:space="0" w:color="auto"/>
                    <w:bottom w:val="none" w:sz="0" w:space="0" w:color="auto"/>
                    <w:right w:val="none" w:sz="0" w:space="0" w:color="auto"/>
                  </w:divBdr>
                </w:div>
                <w:div w:id="1325205860">
                  <w:marLeft w:val="480"/>
                  <w:marRight w:val="0"/>
                  <w:marTop w:val="0"/>
                  <w:marBottom w:val="0"/>
                  <w:divBdr>
                    <w:top w:val="none" w:sz="0" w:space="0" w:color="auto"/>
                    <w:left w:val="none" w:sz="0" w:space="0" w:color="auto"/>
                    <w:bottom w:val="none" w:sz="0" w:space="0" w:color="auto"/>
                    <w:right w:val="none" w:sz="0" w:space="0" w:color="auto"/>
                  </w:divBdr>
                </w:div>
                <w:div w:id="1202210671">
                  <w:marLeft w:val="480"/>
                  <w:marRight w:val="0"/>
                  <w:marTop w:val="0"/>
                  <w:marBottom w:val="0"/>
                  <w:divBdr>
                    <w:top w:val="none" w:sz="0" w:space="0" w:color="auto"/>
                    <w:left w:val="none" w:sz="0" w:space="0" w:color="auto"/>
                    <w:bottom w:val="none" w:sz="0" w:space="0" w:color="auto"/>
                    <w:right w:val="none" w:sz="0" w:space="0" w:color="auto"/>
                  </w:divBdr>
                </w:div>
                <w:div w:id="325599528">
                  <w:marLeft w:val="480"/>
                  <w:marRight w:val="0"/>
                  <w:marTop w:val="0"/>
                  <w:marBottom w:val="0"/>
                  <w:divBdr>
                    <w:top w:val="none" w:sz="0" w:space="0" w:color="auto"/>
                    <w:left w:val="none" w:sz="0" w:space="0" w:color="auto"/>
                    <w:bottom w:val="none" w:sz="0" w:space="0" w:color="auto"/>
                    <w:right w:val="none" w:sz="0" w:space="0" w:color="auto"/>
                  </w:divBdr>
                </w:div>
                <w:div w:id="862863990">
                  <w:marLeft w:val="480"/>
                  <w:marRight w:val="0"/>
                  <w:marTop w:val="0"/>
                  <w:marBottom w:val="0"/>
                  <w:divBdr>
                    <w:top w:val="none" w:sz="0" w:space="0" w:color="auto"/>
                    <w:left w:val="none" w:sz="0" w:space="0" w:color="auto"/>
                    <w:bottom w:val="none" w:sz="0" w:space="0" w:color="auto"/>
                    <w:right w:val="none" w:sz="0" w:space="0" w:color="auto"/>
                  </w:divBdr>
                </w:div>
                <w:div w:id="1124151559">
                  <w:marLeft w:val="480"/>
                  <w:marRight w:val="0"/>
                  <w:marTop w:val="0"/>
                  <w:marBottom w:val="0"/>
                  <w:divBdr>
                    <w:top w:val="none" w:sz="0" w:space="0" w:color="auto"/>
                    <w:left w:val="none" w:sz="0" w:space="0" w:color="auto"/>
                    <w:bottom w:val="none" w:sz="0" w:space="0" w:color="auto"/>
                    <w:right w:val="none" w:sz="0" w:space="0" w:color="auto"/>
                  </w:divBdr>
                </w:div>
                <w:div w:id="2125539099">
                  <w:marLeft w:val="480"/>
                  <w:marRight w:val="0"/>
                  <w:marTop w:val="0"/>
                  <w:marBottom w:val="0"/>
                  <w:divBdr>
                    <w:top w:val="none" w:sz="0" w:space="0" w:color="auto"/>
                    <w:left w:val="none" w:sz="0" w:space="0" w:color="auto"/>
                    <w:bottom w:val="none" w:sz="0" w:space="0" w:color="auto"/>
                    <w:right w:val="none" w:sz="0" w:space="0" w:color="auto"/>
                  </w:divBdr>
                </w:div>
                <w:div w:id="1162042170">
                  <w:marLeft w:val="480"/>
                  <w:marRight w:val="0"/>
                  <w:marTop w:val="0"/>
                  <w:marBottom w:val="0"/>
                  <w:divBdr>
                    <w:top w:val="none" w:sz="0" w:space="0" w:color="auto"/>
                    <w:left w:val="none" w:sz="0" w:space="0" w:color="auto"/>
                    <w:bottom w:val="none" w:sz="0" w:space="0" w:color="auto"/>
                    <w:right w:val="none" w:sz="0" w:space="0" w:color="auto"/>
                  </w:divBdr>
                </w:div>
                <w:div w:id="1876502869">
                  <w:marLeft w:val="480"/>
                  <w:marRight w:val="0"/>
                  <w:marTop w:val="0"/>
                  <w:marBottom w:val="0"/>
                  <w:divBdr>
                    <w:top w:val="none" w:sz="0" w:space="0" w:color="auto"/>
                    <w:left w:val="none" w:sz="0" w:space="0" w:color="auto"/>
                    <w:bottom w:val="none" w:sz="0" w:space="0" w:color="auto"/>
                    <w:right w:val="none" w:sz="0" w:space="0" w:color="auto"/>
                  </w:divBdr>
                </w:div>
                <w:div w:id="1042822166">
                  <w:marLeft w:val="480"/>
                  <w:marRight w:val="0"/>
                  <w:marTop w:val="0"/>
                  <w:marBottom w:val="0"/>
                  <w:divBdr>
                    <w:top w:val="none" w:sz="0" w:space="0" w:color="auto"/>
                    <w:left w:val="none" w:sz="0" w:space="0" w:color="auto"/>
                    <w:bottom w:val="none" w:sz="0" w:space="0" w:color="auto"/>
                    <w:right w:val="none" w:sz="0" w:space="0" w:color="auto"/>
                  </w:divBdr>
                </w:div>
                <w:div w:id="1405571467">
                  <w:marLeft w:val="480"/>
                  <w:marRight w:val="0"/>
                  <w:marTop w:val="0"/>
                  <w:marBottom w:val="0"/>
                  <w:divBdr>
                    <w:top w:val="none" w:sz="0" w:space="0" w:color="auto"/>
                    <w:left w:val="none" w:sz="0" w:space="0" w:color="auto"/>
                    <w:bottom w:val="none" w:sz="0" w:space="0" w:color="auto"/>
                    <w:right w:val="none" w:sz="0" w:space="0" w:color="auto"/>
                  </w:divBdr>
                </w:div>
              </w:divsChild>
            </w:div>
            <w:div w:id="37973121">
              <w:marLeft w:val="0"/>
              <w:marRight w:val="0"/>
              <w:marTop w:val="0"/>
              <w:marBottom w:val="0"/>
              <w:divBdr>
                <w:top w:val="none" w:sz="0" w:space="0" w:color="auto"/>
                <w:left w:val="none" w:sz="0" w:space="0" w:color="auto"/>
                <w:bottom w:val="none" w:sz="0" w:space="0" w:color="auto"/>
                <w:right w:val="none" w:sz="0" w:space="0" w:color="auto"/>
              </w:divBdr>
              <w:divsChild>
                <w:div w:id="1688436111">
                  <w:marLeft w:val="480"/>
                  <w:marRight w:val="0"/>
                  <w:marTop w:val="0"/>
                  <w:marBottom w:val="0"/>
                  <w:divBdr>
                    <w:top w:val="none" w:sz="0" w:space="0" w:color="auto"/>
                    <w:left w:val="none" w:sz="0" w:space="0" w:color="auto"/>
                    <w:bottom w:val="none" w:sz="0" w:space="0" w:color="auto"/>
                    <w:right w:val="none" w:sz="0" w:space="0" w:color="auto"/>
                  </w:divBdr>
                </w:div>
                <w:div w:id="1932885871">
                  <w:marLeft w:val="480"/>
                  <w:marRight w:val="0"/>
                  <w:marTop w:val="0"/>
                  <w:marBottom w:val="0"/>
                  <w:divBdr>
                    <w:top w:val="none" w:sz="0" w:space="0" w:color="auto"/>
                    <w:left w:val="none" w:sz="0" w:space="0" w:color="auto"/>
                    <w:bottom w:val="none" w:sz="0" w:space="0" w:color="auto"/>
                    <w:right w:val="none" w:sz="0" w:space="0" w:color="auto"/>
                  </w:divBdr>
                </w:div>
                <w:div w:id="1726181550">
                  <w:marLeft w:val="480"/>
                  <w:marRight w:val="0"/>
                  <w:marTop w:val="0"/>
                  <w:marBottom w:val="0"/>
                  <w:divBdr>
                    <w:top w:val="none" w:sz="0" w:space="0" w:color="auto"/>
                    <w:left w:val="none" w:sz="0" w:space="0" w:color="auto"/>
                    <w:bottom w:val="none" w:sz="0" w:space="0" w:color="auto"/>
                    <w:right w:val="none" w:sz="0" w:space="0" w:color="auto"/>
                  </w:divBdr>
                </w:div>
                <w:div w:id="2133012820">
                  <w:marLeft w:val="480"/>
                  <w:marRight w:val="0"/>
                  <w:marTop w:val="0"/>
                  <w:marBottom w:val="0"/>
                  <w:divBdr>
                    <w:top w:val="none" w:sz="0" w:space="0" w:color="auto"/>
                    <w:left w:val="none" w:sz="0" w:space="0" w:color="auto"/>
                    <w:bottom w:val="none" w:sz="0" w:space="0" w:color="auto"/>
                    <w:right w:val="none" w:sz="0" w:space="0" w:color="auto"/>
                  </w:divBdr>
                </w:div>
                <w:div w:id="2057119200">
                  <w:marLeft w:val="480"/>
                  <w:marRight w:val="0"/>
                  <w:marTop w:val="0"/>
                  <w:marBottom w:val="0"/>
                  <w:divBdr>
                    <w:top w:val="none" w:sz="0" w:space="0" w:color="auto"/>
                    <w:left w:val="none" w:sz="0" w:space="0" w:color="auto"/>
                    <w:bottom w:val="none" w:sz="0" w:space="0" w:color="auto"/>
                    <w:right w:val="none" w:sz="0" w:space="0" w:color="auto"/>
                  </w:divBdr>
                </w:div>
                <w:div w:id="545216722">
                  <w:marLeft w:val="480"/>
                  <w:marRight w:val="0"/>
                  <w:marTop w:val="0"/>
                  <w:marBottom w:val="0"/>
                  <w:divBdr>
                    <w:top w:val="none" w:sz="0" w:space="0" w:color="auto"/>
                    <w:left w:val="none" w:sz="0" w:space="0" w:color="auto"/>
                    <w:bottom w:val="none" w:sz="0" w:space="0" w:color="auto"/>
                    <w:right w:val="none" w:sz="0" w:space="0" w:color="auto"/>
                  </w:divBdr>
                </w:div>
                <w:div w:id="516693679">
                  <w:marLeft w:val="480"/>
                  <w:marRight w:val="0"/>
                  <w:marTop w:val="0"/>
                  <w:marBottom w:val="0"/>
                  <w:divBdr>
                    <w:top w:val="none" w:sz="0" w:space="0" w:color="auto"/>
                    <w:left w:val="none" w:sz="0" w:space="0" w:color="auto"/>
                    <w:bottom w:val="none" w:sz="0" w:space="0" w:color="auto"/>
                    <w:right w:val="none" w:sz="0" w:space="0" w:color="auto"/>
                  </w:divBdr>
                </w:div>
                <w:div w:id="1087648797">
                  <w:marLeft w:val="480"/>
                  <w:marRight w:val="0"/>
                  <w:marTop w:val="0"/>
                  <w:marBottom w:val="0"/>
                  <w:divBdr>
                    <w:top w:val="none" w:sz="0" w:space="0" w:color="auto"/>
                    <w:left w:val="none" w:sz="0" w:space="0" w:color="auto"/>
                    <w:bottom w:val="none" w:sz="0" w:space="0" w:color="auto"/>
                    <w:right w:val="none" w:sz="0" w:space="0" w:color="auto"/>
                  </w:divBdr>
                </w:div>
                <w:div w:id="1360274186">
                  <w:marLeft w:val="480"/>
                  <w:marRight w:val="0"/>
                  <w:marTop w:val="0"/>
                  <w:marBottom w:val="0"/>
                  <w:divBdr>
                    <w:top w:val="none" w:sz="0" w:space="0" w:color="auto"/>
                    <w:left w:val="none" w:sz="0" w:space="0" w:color="auto"/>
                    <w:bottom w:val="none" w:sz="0" w:space="0" w:color="auto"/>
                    <w:right w:val="none" w:sz="0" w:space="0" w:color="auto"/>
                  </w:divBdr>
                </w:div>
                <w:div w:id="1128282417">
                  <w:marLeft w:val="480"/>
                  <w:marRight w:val="0"/>
                  <w:marTop w:val="0"/>
                  <w:marBottom w:val="0"/>
                  <w:divBdr>
                    <w:top w:val="none" w:sz="0" w:space="0" w:color="auto"/>
                    <w:left w:val="none" w:sz="0" w:space="0" w:color="auto"/>
                    <w:bottom w:val="none" w:sz="0" w:space="0" w:color="auto"/>
                    <w:right w:val="none" w:sz="0" w:space="0" w:color="auto"/>
                  </w:divBdr>
                </w:div>
                <w:div w:id="353849379">
                  <w:marLeft w:val="480"/>
                  <w:marRight w:val="0"/>
                  <w:marTop w:val="0"/>
                  <w:marBottom w:val="0"/>
                  <w:divBdr>
                    <w:top w:val="none" w:sz="0" w:space="0" w:color="auto"/>
                    <w:left w:val="none" w:sz="0" w:space="0" w:color="auto"/>
                    <w:bottom w:val="none" w:sz="0" w:space="0" w:color="auto"/>
                    <w:right w:val="none" w:sz="0" w:space="0" w:color="auto"/>
                  </w:divBdr>
                </w:div>
                <w:div w:id="1968000091">
                  <w:marLeft w:val="480"/>
                  <w:marRight w:val="0"/>
                  <w:marTop w:val="0"/>
                  <w:marBottom w:val="0"/>
                  <w:divBdr>
                    <w:top w:val="none" w:sz="0" w:space="0" w:color="auto"/>
                    <w:left w:val="none" w:sz="0" w:space="0" w:color="auto"/>
                    <w:bottom w:val="none" w:sz="0" w:space="0" w:color="auto"/>
                    <w:right w:val="none" w:sz="0" w:space="0" w:color="auto"/>
                  </w:divBdr>
                </w:div>
                <w:div w:id="1527251842">
                  <w:marLeft w:val="480"/>
                  <w:marRight w:val="0"/>
                  <w:marTop w:val="0"/>
                  <w:marBottom w:val="0"/>
                  <w:divBdr>
                    <w:top w:val="none" w:sz="0" w:space="0" w:color="auto"/>
                    <w:left w:val="none" w:sz="0" w:space="0" w:color="auto"/>
                    <w:bottom w:val="none" w:sz="0" w:space="0" w:color="auto"/>
                    <w:right w:val="none" w:sz="0" w:space="0" w:color="auto"/>
                  </w:divBdr>
                </w:div>
                <w:div w:id="144128166">
                  <w:marLeft w:val="480"/>
                  <w:marRight w:val="0"/>
                  <w:marTop w:val="0"/>
                  <w:marBottom w:val="0"/>
                  <w:divBdr>
                    <w:top w:val="none" w:sz="0" w:space="0" w:color="auto"/>
                    <w:left w:val="none" w:sz="0" w:space="0" w:color="auto"/>
                    <w:bottom w:val="none" w:sz="0" w:space="0" w:color="auto"/>
                    <w:right w:val="none" w:sz="0" w:space="0" w:color="auto"/>
                  </w:divBdr>
                </w:div>
                <w:div w:id="1062294892">
                  <w:marLeft w:val="480"/>
                  <w:marRight w:val="0"/>
                  <w:marTop w:val="0"/>
                  <w:marBottom w:val="0"/>
                  <w:divBdr>
                    <w:top w:val="none" w:sz="0" w:space="0" w:color="auto"/>
                    <w:left w:val="none" w:sz="0" w:space="0" w:color="auto"/>
                    <w:bottom w:val="none" w:sz="0" w:space="0" w:color="auto"/>
                    <w:right w:val="none" w:sz="0" w:space="0" w:color="auto"/>
                  </w:divBdr>
                </w:div>
                <w:div w:id="1132747537">
                  <w:marLeft w:val="480"/>
                  <w:marRight w:val="0"/>
                  <w:marTop w:val="0"/>
                  <w:marBottom w:val="0"/>
                  <w:divBdr>
                    <w:top w:val="none" w:sz="0" w:space="0" w:color="auto"/>
                    <w:left w:val="none" w:sz="0" w:space="0" w:color="auto"/>
                    <w:bottom w:val="none" w:sz="0" w:space="0" w:color="auto"/>
                    <w:right w:val="none" w:sz="0" w:space="0" w:color="auto"/>
                  </w:divBdr>
                </w:div>
                <w:div w:id="1248464821">
                  <w:marLeft w:val="480"/>
                  <w:marRight w:val="0"/>
                  <w:marTop w:val="0"/>
                  <w:marBottom w:val="0"/>
                  <w:divBdr>
                    <w:top w:val="none" w:sz="0" w:space="0" w:color="auto"/>
                    <w:left w:val="none" w:sz="0" w:space="0" w:color="auto"/>
                    <w:bottom w:val="none" w:sz="0" w:space="0" w:color="auto"/>
                    <w:right w:val="none" w:sz="0" w:space="0" w:color="auto"/>
                  </w:divBdr>
                </w:div>
                <w:div w:id="770247030">
                  <w:marLeft w:val="480"/>
                  <w:marRight w:val="0"/>
                  <w:marTop w:val="0"/>
                  <w:marBottom w:val="0"/>
                  <w:divBdr>
                    <w:top w:val="none" w:sz="0" w:space="0" w:color="auto"/>
                    <w:left w:val="none" w:sz="0" w:space="0" w:color="auto"/>
                    <w:bottom w:val="none" w:sz="0" w:space="0" w:color="auto"/>
                    <w:right w:val="none" w:sz="0" w:space="0" w:color="auto"/>
                  </w:divBdr>
                </w:div>
                <w:div w:id="1971012045">
                  <w:marLeft w:val="480"/>
                  <w:marRight w:val="0"/>
                  <w:marTop w:val="0"/>
                  <w:marBottom w:val="0"/>
                  <w:divBdr>
                    <w:top w:val="none" w:sz="0" w:space="0" w:color="auto"/>
                    <w:left w:val="none" w:sz="0" w:space="0" w:color="auto"/>
                    <w:bottom w:val="none" w:sz="0" w:space="0" w:color="auto"/>
                    <w:right w:val="none" w:sz="0" w:space="0" w:color="auto"/>
                  </w:divBdr>
                </w:div>
                <w:div w:id="1769961002">
                  <w:marLeft w:val="480"/>
                  <w:marRight w:val="0"/>
                  <w:marTop w:val="0"/>
                  <w:marBottom w:val="0"/>
                  <w:divBdr>
                    <w:top w:val="none" w:sz="0" w:space="0" w:color="auto"/>
                    <w:left w:val="none" w:sz="0" w:space="0" w:color="auto"/>
                    <w:bottom w:val="none" w:sz="0" w:space="0" w:color="auto"/>
                    <w:right w:val="none" w:sz="0" w:space="0" w:color="auto"/>
                  </w:divBdr>
                </w:div>
                <w:div w:id="1216769563">
                  <w:marLeft w:val="480"/>
                  <w:marRight w:val="0"/>
                  <w:marTop w:val="0"/>
                  <w:marBottom w:val="0"/>
                  <w:divBdr>
                    <w:top w:val="none" w:sz="0" w:space="0" w:color="auto"/>
                    <w:left w:val="none" w:sz="0" w:space="0" w:color="auto"/>
                    <w:bottom w:val="none" w:sz="0" w:space="0" w:color="auto"/>
                    <w:right w:val="none" w:sz="0" w:space="0" w:color="auto"/>
                  </w:divBdr>
                </w:div>
                <w:div w:id="810754310">
                  <w:marLeft w:val="480"/>
                  <w:marRight w:val="0"/>
                  <w:marTop w:val="0"/>
                  <w:marBottom w:val="0"/>
                  <w:divBdr>
                    <w:top w:val="none" w:sz="0" w:space="0" w:color="auto"/>
                    <w:left w:val="none" w:sz="0" w:space="0" w:color="auto"/>
                    <w:bottom w:val="none" w:sz="0" w:space="0" w:color="auto"/>
                    <w:right w:val="none" w:sz="0" w:space="0" w:color="auto"/>
                  </w:divBdr>
                </w:div>
                <w:div w:id="1893541828">
                  <w:marLeft w:val="480"/>
                  <w:marRight w:val="0"/>
                  <w:marTop w:val="0"/>
                  <w:marBottom w:val="0"/>
                  <w:divBdr>
                    <w:top w:val="none" w:sz="0" w:space="0" w:color="auto"/>
                    <w:left w:val="none" w:sz="0" w:space="0" w:color="auto"/>
                    <w:bottom w:val="none" w:sz="0" w:space="0" w:color="auto"/>
                    <w:right w:val="none" w:sz="0" w:space="0" w:color="auto"/>
                  </w:divBdr>
                </w:div>
                <w:div w:id="808472629">
                  <w:marLeft w:val="480"/>
                  <w:marRight w:val="0"/>
                  <w:marTop w:val="0"/>
                  <w:marBottom w:val="0"/>
                  <w:divBdr>
                    <w:top w:val="none" w:sz="0" w:space="0" w:color="auto"/>
                    <w:left w:val="none" w:sz="0" w:space="0" w:color="auto"/>
                    <w:bottom w:val="none" w:sz="0" w:space="0" w:color="auto"/>
                    <w:right w:val="none" w:sz="0" w:space="0" w:color="auto"/>
                  </w:divBdr>
                </w:div>
                <w:div w:id="741828148">
                  <w:marLeft w:val="480"/>
                  <w:marRight w:val="0"/>
                  <w:marTop w:val="0"/>
                  <w:marBottom w:val="0"/>
                  <w:divBdr>
                    <w:top w:val="none" w:sz="0" w:space="0" w:color="auto"/>
                    <w:left w:val="none" w:sz="0" w:space="0" w:color="auto"/>
                    <w:bottom w:val="none" w:sz="0" w:space="0" w:color="auto"/>
                    <w:right w:val="none" w:sz="0" w:space="0" w:color="auto"/>
                  </w:divBdr>
                </w:div>
                <w:div w:id="30230792">
                  <w:marLeft w:val="480"/>
                  <w:marRight w:val="0"/>
                  <w:marTop w:val="0"/>
                  <w:marBottom w:val="0"/>
                  <w:divBdr>
                    <w:top w:val="none" w:sz="0" w:space="0" w:color="auto"/>
                    <w:left w:val="none" w:sz="0" w:space="0" w:color="auto"/>
                    <w:bottom w:val="none" w:sz="0" w:space="0" w:color="auto"/>
                    <w:right w:val="none" w:sz="0" w:space="0" w:color="auto"/>
                  </w:divBdr>
                </w:div>
                <w:div w:id="1346008983">
                  <w:marLeft w:val="480"/>
                  <w:marRight w:val="0"/>
                  <w:marTop w:val="0"/>
                  <w:marBottom w:val="0"/>
                  <w:divBdr>
                    <w:top w:val="none" w:sz="0" w:space="0" w:color="auto"/>
                    <w:left w:val="none" w:sz="0" w:space="0" w:color="auto"/>
                    <w:bottom w:val="none" w:sz="0" w:space="0" w:color="auto"/>
                    <w:right w:val="none" w:sz="0" w:space="0" w:color="auto"/>
                  </w:divBdr>
                </w:div>
                <w:div w:id="1954709052">
                  <w:marLeft w:val="480"/>
                  <w:marRight w:val="0"/>
                  <w:marTop w:val="0"/>
                  <w:marBottom w:val="0"/>
                  <w:divBdr>
                    <w:top w:val="none" w:sz="0" w:space="0" w:color="auto"/>
                    <w:left w:val="none" w:sz="0" w:space="0" w:color="auto"/>
                    <w:bottom w:val="none" w:sz="0" w:space="0" w:color="auto"/>
                    <w:right w:val="none" w:sz="0" w:space="0" w:color="auto"/>
                  </w:divBdr>
                </w:div>
                <w:div w:id="1714498730">
                  <w:marLeft w:val="480"/>
                  <w:marRight w:val="0"/>
                  <w:marTop w:val="0"/>
                  <w:marBottom w:val="0"/>
                  <w:divBdr>
                    <w:top w:val="none" w:sz="0" w:space="0" w:color="auto"/>
                    <w:left w:val="none" w:sz="0" w:space="0" w:color="auto"/>
                    <w:bottom w:val="none" w:sz="0" w:space="0" w:color="auto"/>
                    <w:right w:val="none" w:sz="0" w:space="0" w:color="auto"/>
                  </w:divBdr>
                </w:div>
                <w:div w:id="456292063">
                  <w:marLeft w:val="480"/>
                  <w:marRight w:val="0"/>
                  <w:marTop w:val="0"/>
                  <w:marBottom w:val="0"/>
                  <w:divBdr>
                    <w:top w:val="none" w:sz="0" w:space="0" w:color="auto"/>
                    <w:left w:val="none" w:sz="0" w:space="0" w:color="auto"/>
                    <w:bottom w:val="none" w:sz="0" w:space="0" w:color="auto"/>
                    <w:right w:val="none" w:sz="0" w:space="0" w:color="auto"/>
                  </w:divBdr>
                </w:div>
                <w:div w:id="1779714234">
                  <w:marLeft w:val="480"/>
                  <w:marRight w:val="0"/>
                  <w:marTop w:val="0"/>
                  <w:marBottom w:val="0"/>
                  <w:divBdr>
                    <w:top w:val="none" w:sz="0" w:space="0" w:color="auto"/>
                    <w:left w:val="none" w:sz="0" w:space="0" w:color="auto"/>
                    <w:bottom w:val="none" w:sz="0" w:space="0" w:color="auto"/>
                    <w:right w:val="none" w:sz="0" w:space="0" w:color="auto"/>
                  </w:divBdr>
                </w:div>
                <w:div w:id="553195723">
                  <w:marLeft w:val="480"/>
                  <w:marRight w:val="0"/>
                  <w:marTop w:val="0"/>
                  <w:marBottom w:val="0"/>
                  <w:divBdr>
                    <w:top w:val="none" w:sz="0" w:space="0" w:color="auto"/>
                    <w:left w:val="none" w:sz="0" w:space="0" w:color="auto"/>
                    <w:bottom w:val="none" w:sz="0" w:space="0" w:color="auto"/>
                    <w:right w:val="none" w:sz="0" w:space="0" w:color="auto"/>
                  </w:divBdr>
                </w:div>
                <w:div w:id="738359992">
                  <w:marLeft w:val="480"/>
                  <w:marRight w:val="0"/>
                  <w:marTop w:val="0"/>
                  <w:marBottom w:val="0"/>
                  <w:divBdr>
                    <w:top w:val="none" w:sz="0" w:space="0" w:color="auto"/>
                    <w:left w:val="none" w:sz="0" w:space="0" w:color="auto"/>
                    <w:bottom w:val="none" w:sz="0" w:space="0" w:color="auto"/>
                    <w:right w:val="none" w:sz="0" w:space="0" w:color="auto"/>
                  </w:divBdr>
                </w:div>
                <w:div w:id="315576391">
                  <w:marLeft w:val="480"/>
                  <w:marRight w:val="0"/>
                  <w:marTop w:val="0"/>
                  <w:marBottom w:val="0"/>
                  <w:divBdr>
                    <w:top w:val="none" w:sz="0" w:space="0" w:color="auto"/>
                    <w:left w:val="none" w:sz="0" w:space="0" w:color="auto"/>
                    <w:bottom w:val="none" w:sz="0" w:space="0" w:color="auto"/>
                    <w:right w:val="none" w:sz="0" w:space="0" w:color="auto"/>
                  </w:divBdr>
                </w:div>
                <w:div w:id="1488936126">
                  <w:marLeft w:val="480"/>
                  <w:marRight w:val="0"/>
                  <w:marTop w:val="0"/>
                  <w:marBottom w:val="0"/>
                  <w:divBdr>
                    <w:top w:val="none" w:sz="0" w:space="0" w:color="auto"/>
                    <w:left w:val="none" w:sz="0" w:space="0" w:color="auto"/>
                    <w:bottom w:val="none" w:sz="0" w:space="0" w:color="auto"/>
                    <w:right w:val="none" w:sz="0" w:space="0" w:color="auto"/>
                  </w:divBdr>
                </w:div>
                <w:div w:id="282078434">
                  <w:marLeft w:val="480"/>
                  <w:marRight w:val="0"/>
                  <w:marTop w:val="0"/>
                  <w:marBottom w:val="0"/>
                  <w:divBdr>
                    <w:top w:val="none" w:sz="0" w:space="0" w:color="auto"/>
                    <w:left w:val="none" w:sz="0" w:space="0" w:color="auto"/>
                    <w:bottom w:val="none" w:sz="0" w:space="0" w:color="auto"/>
                    <w:right w:val="none" w:sz="0" w:space="0" w:color="auto"/>
                  </w:divBdr>
                </w:div>
                <w:div w:id="1705445591">
                  <w:marLeft w:val="480"/>
                  <w:marRight w:val="0"/>
                  <w:marTop w:val="0"/>
                  <w:marBottom w:val="0"/>
                  <w:divBdr>
                    <w:top w:val="none" w:sz="0" w:space="0" w:color="auto"/>
                    <w:left w:val="none" w:sz="0" w:space="0" w:color="auto"/>
                    <w:bottom w:val="none" w:sz="0" w:space="0" w:color="auto"/>
                    <w:right w:val="none" w:sz="0" w:space="0" w:color="auto"/>
                  </w:divBdr>
                </w:div>
                <w:div w:id="704402851">
                  <w:marLeft w:val="480"/>
                  <w:marRight w:val="0"/>
                  <w:marTop w:val="0"/>
                  <w:marBottom w:val="0"/>
                  <w:divBdr>
                    <w:top w:val="none" w:sz="0" w:space="0" w:color="auto"/>
                    <w:left w:val="none" w:sz="0" w:space="0" w:color="auto"/>
                    <w:bottom w:val="none" w:sz="0" w:space="0" w:color="auto"/>
                    <w:right w:val="none" w:sz="0" w:space="0" w:color="auto"/>
                  </w:divBdr>
                </w:div>
              </w:divsChild>
            </w:div>
            <w:div w:id="843742814">
              <w:marLeft w:val="0"/>
              <w:marRight w:val="0"/>
              <w:marTop w:val="0"/>
              <w:marBottom w:val="0"/>
              <w:divBdr>
                <w:top w:val="none" w:sz="0" w:space="0" w:color="auto"/>
                <w:left w:val="none" w:sz="0" w:space="0" w:color="auto"/>
                <w:bottom w:val="none" w:sz="0" w:space="0" w:color="auto"/>
                <w:right w:val="none" w:sz="0" w:space="0" w:color="auto"/>
              </w:divBdr>
              <w:divsChild>
                <w:div w:id="1193880053">
                  <w:marLeft w:val="480"/>
                  <w:marRight w:val="0"/>
                  <w:marTop w:val="0"/>
                  <w:marBottom w:val="0"/>
                  <w:divBdr>
                    <w:top w:val="none" w:sz="0" w:space="0" w:color="auto"/>
                    <w:left w:val="none" w:sz="0" w:space="0" w:color="auto"/>
                    <w:bottom w:val="none" w:sz="0" w:space="0" w:color="auto"/>
                    <w:right w:val="none" w:sz="0" w:space="0" w:color="auto"/>
                  </w:divBdr>
                </w:div>
                <w:div w:id="682559015">
                  <w:marLeft w:val="480"/>
                  <w:marRight w:val="0"/>
                  <w:marTop w:val="0"/>
                  <w:marBottom w:val="0"/>
                  <w:divBdr>
                    <w:top w:val="none" w:sz="0" w:space="0" w:color="auto"/>
                    <w:left w:val="none" w:sz="0" w:space="0" w:color="auto"/>
                    <w:bottom w:val="none" w:sz="0" w:space="0" w:color="auto"/>
                    <w:right w:val="none" w:sz="0" w:space="0" w:color="auto"/>
                  </w:divBdr>
                </w:div>
                <w:div w:id="432634583">
                  <w:marLeft w:val="480"/>
                  <w:marRight w:val="0"/>
                  <w:marTop w:val="0"/>
                  <w:marBottom w:val="0"/>
                  <w:divBdr>
                    <w:top w:val="none" w:sz="0" w:space="0" w:color="auto"/>
                    <w:left w:val="none" w:sz="0" w:space="0" w:color="auto"/>
                    <w:bottom w:val="none" w:sz="0" w:space="0" w:color="auto"/>
                    <w:right w:val="none" w:sz="0" w:space="0" w:color="auto"/>
                  </w:divBdr>
                </w:div>
                <w:div w:id="679816091">
                  <w:marLeft w:val="480"/>
                  <w:marRight w:val="0"/>
                  <w:marTop w:val="0"/>
                  <w:marBottom w:val="0"/>
                  <w:divBdr>
                    <w:top w:val="none" w:sz="0" w:space="0" w:color="auto"/>
                    <w:left w:val="none" w:sz="0" w:space="0" w:color="auto"/>
                    <w:bottom w:val="none" w:sz="0" w:space="0" w:color="auto"/>
                    <w:right w:val="none" w:sz="0" w:space="0" w:color="auto"/>
                  </w:divBdr>
                </w:div>
                <w:div w:id="1936671599">
                  <w:marLeft w:val="480"/>
                  <w:marRight w:val="0"/>
                  <w:marTop w:val="0"/>
                  <w:marBottom w:val="0"/>
                  <w:divBdr>
                    <w:top w:val="none" w:sz="0" w:space="0" w:color="auto"/>
                    <w:left w:val="none" w:sz="0" w:space="0" w:color="auto"/>
                    <w:bottom w:val="none" w:sz="0" w:space="0" w:color="auto"/>
                    <w:right w:val="none" w:sz="0" w:space="0" w:color="auto"/>
                  </w:divBdr>
                </w:div>
                <w:div w:id="317223040">
                  <w:marLeft w:val="480"/>
                  <w:marRight w:val="0"/>
                  <w:marTop w:val="0"/>
                  <w:marBottom w:val="0"/>
                  <w:divBdr>
                    <w:top w:val="none" w:sz="0" w:space="0" w:color="auto"/>
                    <w:left w:val="none" w:sz="0" w:space="0" w:color="auto"/>
                    <w:bottom w:val="none" w:sz="0" w:space="0" w:color="auto"/>
                    <w:right w:val="none" w:sz="0" w:space="0" w:color="auto"/>
                  </w:divBdr>
                </w:div>
                <w:div w:id="2048605293">
                  <w:marLeft w:val="480"/>
                  <w:marRight w:val="0"/>
                  <w:marTop w:val="0"/>
                  <w:marBottom w:val="0"/>
                  <w:divBdr>
                    <w:top w:val="none" w:sz="0" w:space="0" w:color="auto"/>
                    <w:left w:val="none" w:sz="0" w:space="0" w:color="auto"/>
                    <w:bottom w:val="none" w:sz="0" w:space="0" w:color="auto"/>
                    <w:right w:val="none" w:sz="0" w:space="0" w:color="auto"/>
                  </w:divBdr>
                </w:div>
                <w:div w:id="1005864196">
                  <w:marLeft w:val="480"/>
                  <w:marRight w:val="0"/>
                  <w:marTop w:val="0"/>
                  <w:marBottom w:val="0"/>
                  <w:divBdr>
                    <w:top w:val="none" w:sz="0" w:space="0" w:color="auto"/>
                    <w:left w:val="none" w:sz="0" w:space="0" w:color="auto"/>
                    <w:bottom w:val="none" w:sz="0" w:space="0" w:color="auto"/>
                    <w:right w:val="none" w:sz="0" w:space="0" w:color="auto"/>
                  </w:divBdr>
                </w:div>
                <w:div w:id="1446534426">
                  <w:marLeft w:val="480"/>
                  <w:marRight w:val="0"/>
                  <w:marTop w:val="0"/>
                  <w:marBottom w:val="0"/>
                  <w:divBdr>
                    <w:top w:val="none" w:sz="0" w:space="0" w:color="auto"/>
                    <w:left w:val="none" w:sz="0" w:space="0" w:color="auto"/>
                    <w:bottom w:val="none" w:sz="0" w:space="0" w:color="auto"/>
                    <w:right w:val="none" w:sz="0" w:space="0" w:color="auto"/>
                  </w:divBdr>
                </w:div>
                <w:div w:id="1170214570">
                  <w:marLeft w:val="480"/>
                  <w:marRight w:val="0"/>
                  <w:marTop w:val="0"/>
                  <w:marBottom w:val="0"/>
                  <w:divBdr>
                    <w:top w:val="none" w:sz="0" w:space="0" w:color="auto"/>
                    <w:left w:val="none" w:sz="0" w:space="0" w:color="auto"/>
                    <w:bottom w:val="none" w:sz="0" w:space="0" w:color="auto"/>
                    <w:right w:val="none" w:sz="0" w:space="0" w:color="auto"/>
                  </w:divBdr>
                </w:div>
                <w:div w:id="424615814">
                  <w:marLeft w:val="480"/>
                  <w:marRight w:val="0"/>
                  <w:marTop w:val="0"/>
                  <w:marBottom w:val="0"/>
                  <w:divBdr>
                    <w:top w:val="none" w:sz="0" w:space="0" w:color="auto"/>
                    <w:left w:val="none" w:sz="0" w:space="0" w:color="auto"/>
                    <w:bottom w:val="none" w:sz="0" w:space="0" w:color="auto"/>
                    <w:right w:val="none" w:sz="0" w:space="0" w:color="auto"/>
                  </w:divBdr>
                </w:div>
                <w:div w:id="1736467395">
                  <w:marLeft w:val="480"/>
                  <w:marRight w:val="0"/>
                  <w:marTop w:val="0"/>
                  <w:marBottom w:val="0"/>
                  <w:divBdr>
                    <w:top w:val="none" w:sz="0" w:space="0" w:color="auto"/>
                    <w:left w:val="none" w:sz="0" w:space="0" w:color="auto"/>
                    <w:bottom w:val="none" w:sz="0" w:space="0" w:color="auto"/>
                    <w:right w:val="none" w:sz="0" w:space="0" w:color="auto"/>
                  </w:divBdr>
                </w:div>
                <w:div w:id="1401440423">
                  <w:marLeft w:val="480"/>
                  <w:marRight w:val="0"/>
                  <w:marTop w:val="0"/>
                  <w:marBottom w:val="0"/>
                  <w:divBdr>
                    <w:top w:val="none" w:sz="0" w:space="0" w:color="auto"/>
                    <w:left w:val="none" w:sz="0" w:space="0" w:color="auto"/>
                    <w:bottom w:val="none" w:sz="0" w:space="0" w:color="auto"/>
                    <w:right w:val="none" w:sz="0" w:space="0" w:color="auto"/>
                  </w:divBdr>
                </w:div>
                <w:div w:id="1421947898">
                  <w:marLeft w:val="480"/>
                  <w:marRight w:val="0"/>
                  <w:marTop w:val="0"/>
                  <w:marBottom w:val="0"/>
                  <w:divBdr>
                    <w:top w:val="none" w:sz="0" w:space="0" w:color="auto"/>
                    <w:left w:val="none" w:sz="0" w:space="0" w:color="auto"/>
                    <w:bottom w:val="none" w:sz="0" w:space="0" w:color="auto"/>
                    <w:right w:val="none" w:sz="0" w:space="0" w:color="auto"/>
                  </w:divBdr>
                </w:div>
                <w:div w:id="314259218">
                  <w:marLeft w:val="480"/>
                  <w:marRight w:val="0"/>
                  <w:marTop w:val="0"/>
                  <w:marBottom w:val="0"/>
                  <w:divBdr>
                    <w:top w:val="none" w:sz="0" w:space="0" w:color="auto"/>
                    <w:left w:val="none" w:sz="0" w:space="0" w:color="auto"/>
                    <w:bottom w:val="none" w:sz="0" w:space="0" w:color="auto"/>
                    <w:right w:val="none" w:sz="0" w:space="0" w:color="auto"/>
                  </w:divBdr>
                </w:div>
                <w:div w:id="1271736850">
                  <w:marLeft w:val="480"/>
                  <w:marRight w:val="0"/>
                  <w:marTop w:val="0"/>
                  <w:marBottom w:val="0"/>
                  <w:divBdr>
                    <w:top w:val="none" w:sz="0" w:space="0" w:color="auto"/>
                    <w:left w:val="none" w:sz="0" w:space="0" w:color="auto"/>
                    <w:bottom w:val="none" w:sz="0" w:space="0" w:color="auto"/>
                    <w:right w:val="none" w:sz="0" w:space="0" w:color="auto"/>
                  </w:divBdr>
                </w:div>
                <w:div w:id="445125309">
                  <w:marLeft w:val="480"/>
                  <w:marRight w:val="0"/>
                  <w:marTop w:val="0"/>
                  <w:marBottom w:val="0"/>
                  <w:divBdr>
                    <w:top w:val="none" w:sz="0" w:space="0" w:color="auto"/>
                    <w:left w:val="none" w:sz="0" w:space="0" w:color="auto"/>
                    <w:bottom w:val="none" w:sz="0" w:space="0" w:color="auto"/>
                    <w:right w:val="none" w:sz="0" w:space="0" w:color="auto"/>
                  </w:divBdr>
                </w:div>
                <w:div w:id="1826697853">
                  <w:marLeft w:val="480"/>
                  <w:marRight w:val="0"/>
                  <w:marTop w:val="0"/>
                  <w:marBottom w:val="0"/>
                  <w:divBdr>
                    <w:top w:val="none" w:sz="0" w:space="0" w:color="auto"/>
                    <w:left w:val="none" w:sz="0" w:space="0" w:color="auto"/>
                    <w:bottom w:val="none" w:sz="0" w:space="0" w:color="auto"/>
                    <w:right w:val="none" w:sz="0" w:space="0" w:color="auto"/>
                  </w:divBdr>
                </w:div>
                <w:div w:id="131103071">
                  <w:marLeft w:val="480"/>
                  <w:marRight w:val="0"/>
                  <w:marTop w:val="0"/>
                  <w:marBottom w:val="0"/>
                  <w:divBdr>
                    <w:top w:val="none" w:sz="0" w:space="0" w:color="auto"/>
                    <w:left w:val="none" w:sz="0" w:space="0" w:color="auto"/>
                    <w:bottom w:val="none" w:sz="0" w:space="0" w:color="auto"/>
                    <w:right w:val="none" w:sz="0" w:space="0" w:color="auto"/>
                  </w:divBdr>
                </w:div>
                <w:div w:id="1285044725">
                  <w:marLeft w:val="480"/>
                  <w:marRight w:val="0"/>
                  <w:marTop w:val="0"/>
                  <w:marBottom w:val="0"/>
                  <w:divBdr>
                    <w:top w:val="none" w:sz="0" w:space="0" w:color="auto"/>
                    <w:left w:val="none" w:sz="0" w:space="0" w:color="auto"/>
                    <w:bottom w:val="none" w:sz="0" w:space="0" w:color="auto"/>
                    <w:right w:val="none" w:sz="0" w:space="0" w:color="auto"/>
                  </w:divBdr>
                </w:div>
                <w:div w:id="356348932">
                  <w:marLeft w:val="480"/>
                  <w:marRight w:val="0"/>
                  <w:marTop w:val="0"/>
                  <w:marBottom w:val="0"/>
                  <w:divBdr>
                    <w:top w:val="none" w:sz="0" w:space="0" w:color="auto"/>
                    <w:left w:val="none" w:sz="0" w:space="0" w:color="auto"/>
                    <w:bottom w:val="none" w:sz="0" w:space="0" w:color="auto"/>
                    <w:right w:val="none" w:sz="0" w:space="0" w:color="auto"/>
                  </w:divBdr>
                </w:div>
                <w:div w:id="1489862019">
                  <w:marLeft w:val="480"/>
                  <w:marRight w:val="0"/>
                  <w:marTop w:val="0"/>
                  <w:marBottom w:val="0"/>
                  <w:divBdr>
                    <w:top w:val="none" w:sz="0" w:space="0" w:color="auto"/>
                    <w:left w:val="none" w:sz="0" w:space="0" w:color="auto"/>
                    <w:bottom w:val="none" w:sz="0" w:space="0" w:color="auto"/>
                    <w:right w:val="none" w:sz="0" w:space="0" w:color="auto"/>
                  </w:divBdr>
                </w:div>
                <w:div w:id="833448047">
                  <w:marLeft w:val="480"/>
                  <w:marRight w:val="0"/>
                  <w:marTop w:val="0"/>
                  <w:marBottom w:val="0"/>
                  <w:divBdr>
                    <w:top w:val="none" w:sz="0" w:space="0" w:color="auto"/>
                    <w:left w:val="none" w:sz="0" w:space="0" w:color="auto"/>
                    <w:bottom w:val="none" w:sz="0" w:space="0" w:color="auto"/>
                    <w:right w:val="none" w:sz="0" w:space="0" w:color="auto"/>
                  </w:divBdr>
                </w:div>
                <w:div w:id="455679858">
                  <w:marLeft w:val="480"/>
                  <w:marRight w:val="0"/>
                  <w:marTop w:val="0"/>
                  <w:marBottom w:val="0"/>
                  <w:divBdr>
                    <w:top w:val="none" w:sz="0" w:space="0" w:color="auto"/>
                    <w:left w:val="none" w:sz="0" w:space="0" w:color="auto"/>
                    <w:bottom w:val="none" w:sz="0" w:space="0" w:color="auto"/>
                    <w:right w:val="none" w:sz="0" w:space="0" w:color="auto"/>
                  </w:divBdr>
                </w:div>
                <w:div w:id="2014137891">
                  <w:marLeft w:val="480"/>
                  <w:marRight w:val="0"/>
                  <w:marTop w:val="0"/>
                  <w:marBottom w:val="0"/>
                  <w:divBdr>
                    <w:top w:val="none" w:sz="0" w:space="0" w:color="auto"/>
                    <w:left w:val="none" w:sz="0" w:space="0" w:color="auto"/>
                    <w:bottom w:val="none" w:sz="0" w:space="0" w:color="auto"/>
                    <w:right w:val="none" w:sz="0" w:space="0" w:color="auto"/>
                  </w:divBdr>
                </w:div>
                <w:div w:id="1028725020">
                  <w:marLeft w:val="480"/>
                  <w:marRight w:val="0"/>
                  <w:marTop w:val="0"/>
                  <w:marBottom w:val="0"/>
                  <w:divBdr>
                    <w:top w:val="none" w:sz="0" w:space="0" w:color="auto"/>
                    <w:left w:val="none" w:sz="0" w:space="0" w:color="auto"/>
                    <w:bottom w:val="none" w:sz="0" w:space="0" w:color="auto"/>
                    <w:right w:val="none" w:sz="0" w:space="0" w:color="auto"/>
                  </w:divBdr>
                </w:div>
                <w:div w:id="1263106921">
                  <w:marLeft w:val="480"/>
                  <w:marRight w:val="0"/>
                  <w:marTop w:val="0"/>
                  <w:marBottom w:val="0"/>
                  <w:divBdr>
                    <w:top w:val="none" w:sz="0" w:space="0" w:color="auto"/>
                    <w:left w:val="none" w:sz="0" w:space="0" w:color="auto"/>
                    <w:bottom w:val="none" w:sz="0" w:space="0" w:color="auto"/>
                    <w:right w:val="none" w:sz="0" w:space="0" w:color="auto"/>
                  </w:divBdr>
                </w:div>
                <w:div w:id="560798081">
                  <w:marLeft w:val="480"/>
                  <w:marRight w:val="0"/>
                  <w:marTop w:val="0"/>
                  <w:marBottom w:val="0"/>
                  <w:divBdr>
                    <w:top w:val="none" w:sz="0" w:space="0" w:color="auto"/>
                    <w:left w:val="none" w:sz="0" w:space="0" w:color="auto"/>
                    <w:bottom w:val="none" w:sz="0" w:space="0" w:color="auto"/>
                    <w:right w:val="none" w:sz="0" w:space="0" w:color="auto"/>
                  </w:divBdr>
                </w:div>
                <w:div w:id="2053966092">
                  <w:marLeft w:val="480"/>
                  <w:marRight w:val="0"/>
                  <w:marTop w:val="0"/>
                  <w:marBottom w:val="0"/>
                  <w:divBdr>
                    <w:top w:val="none" w:sz="0" w:space="0" w:color="auto"/>
                    <w:left w:val="none" w:sz="0" w:space="0" w:color="auto"/>
                    <w:bottom w:val="none" w:sz="0" w:space="0" w:color="auto"/>
                    <w:right w:val="none" w:sz="0" w:space="0" w:color="auto"/>
                  </w:divBdr>
                </w:div>
                <w:div w:id="660087855">
                  <w:marLeft w:val="480"/>
                  <w:marRight w:val="0"/>
                  <w:marTop w:val="0"/>
                  <w:marBottom w:val="0"/>
                  <w:divBdr>
                    <w:top w:val="none" w:sz="0" w:space="0" w:color="auto"/>
                    <w:left w:val="none" w:sz="0" w:space="0" w:color="auto"/>
                    <w:bottom w:val="none" w:sz="0" w:space="0" w:color="auto"/>
                    <w:right w:val="none" w:sz="0" w:space="0" w:color="auto"/>
                  </w:divBdr>
                </w:div>
                <w:div w:id="911937458">
                  <w:marLeft w:val="480"/>
                  <w:marRight w:val="0"/>
                  <w:marTop w:val="0"/>
                  <w:marBottom w:val="0"/>
                  <w:divBdr>
                    <w:top w:val="none" w:sz="0" w:space="0" w:color="auto"/>
                    <w:left w:val="none" w:sz="0" w:space="0" w:color="auto"/>
                    <w:bottom w:val="none" w:sz="0" w:space="0" w:color="auto"/>
                    <w:right w:val="none" w:sz="0" w:space="0" w:color="auto"/>
                  </w:divBdr>
                </w:div>
                <w:div w:id="584454911">
                  <w:marLeft w:val="480"/>
                  <w:marRight w:val="0"/>
                  <w:marTop w:val="0"/>
                  <w:marBottom w:val="0"/>
                  <w:divBdr>
                    <w:top w:val="none" w:sz="0" w:space="0" w:color="auto"/>
                    <w:left w:val="none" w:sz="0" w:space="0" w:color="auto"/>
                    <w:bottom w:val="none" w:sz="0" w:space="0" w:color="auto"/>
                    <w:right w:val="none" w:sz="0" w:space="0" w:color="auto"/>
                  </w:divBdr>
                </w:div>
                <w:div w:id="1102721132">
                  <w:marLeft w:val="480"/>
                  <w:marRight w:val="0"/>
                  <w:marTop w:val="0"/>
                  <w:marBottom w:val="0"/>
                  <w:divBdr>
                    <w:top w:val="none" w:sz="0" w:space="0" w:color="auto"/>
                    <w:left w:val="none" w:sz="0" w:space="0" w:color="auto"/>
                    <w:bottom w:val="none" w:sz="0" w:space="0" w:color="auto"/>
                    <w:right w:val="none" w:sz="0" w:space="0" w:color="auto"/>
                  </w:divBdr>
                </w:div>
                <w:div w:id="631596424">
                  <w:marLeft w:val="480"/>
                  <w:marRight w:val="0"/>
                  <w:marTop w:val="0"/>
                  <w:marBottom w:val="0"/>
                  <w:divBdr>
                    <w:top w:val="none" w:sz="0" w:space="0" w:color="auto"/>
                    <w:left w:val="none" w:sz="0" w:space="0" w:color="auto"/>
                    <w:bottom w:val="none" w:sz="0" w:space="0" w:color="auto"/>
                    <w:right w:val="none" w:sz="0" w:space="0" w:color="auto"/>
                  </w:divBdr>
                </w:div>
                <w:div w:id="828985165">
                  <w:marLeft w:val="480"/>
                  <w:marRight w:val="0"/>
                  <w:marTop w:val="0"/>
                  <w:marBottom w:val="0"/>
                  <w:divBdr>
                    <w:top w:val="none" w:sz="0" w:space="0" w:color="auto"/>
                    <w:left w:val="none" w:sz="0" w:space="0" w:color="auto"/>
                    <w:bottom w:val="none" w:sz="0" w:space="0" w:color="auto"/>
                    <w:right w:val="none" w:sz="0" w:space="0" w:color="auto"/>
                  </w:divBdr>
                </w:div>
                <w:div w:id="1776753252">
                  <w:marLeft w:val="480"/>
                  <w:marRight w:val="0"/>
                  <w:marTop w:val="0"/>
                  <w:marBottom w:val="0"/>
                  <w:divBdr>
                    <w:top w:val="none" w:sz="0" w:space="0" w:color="auto"/>
                    <w:left w:val="none" w:sz="0" w:space="0" w:color="auto"/>
                    <w:bottom w:val="none" w:sz="0" w:space="0" w:color="auto"/>
                    <w:right w:val="none" w:sz="0" w:space="0" w:color="auto"/>
                  </w:divBdr>
                </w:div>
                <w:div w:id="1831092709">
                  <w:marLeft w:val="480"/>
                  <w:marRight w:val="0"/>
                  <w:marTop w:val="0"/>
                  <w:marBottom w:val="0"/>
                  <w:divBdr>
                    <w:top w:val="none" w:sz="0" w:space="0" w:color="auto"/>
                    <w:left w:val="none" w:sz="0" w:space="0" w:color="auto"/>
                    <w:bottom w:val="none" w:sz="0" w:space="0" w:color="auto"/>
                    <w:right w:val="none" w:sz="0" w:space="0" w:color="auto"/>
                  </w:divBdr>
                </w:div>
                <w:div w:id="154345849">
                  <w:marLeft w:val="480"/>
                  <w:marRight w:val="0"/>
                  <w:marTop w:val="0"/>
                  <w:marBottom w:val="0"/>
                  <w:divBdr>
                    <w:top w:val="none" w:sz="0" w:space="0" w:color="auto"/>
                    <w:left w:val="none" w:sz="0" w:space="0" w:color="auto"/>
                    <w:bottom w:val="none" w:sz="0" w:space="0" w:color="auto"/>
                    <w:right w:val="none" w:sz="0" w:space="0" w:color="auto"/>
                  </w:divBdr>
                </w:div>
              </w:divsChild>
            </w:div>
            <w:div w:id="1176534969">
              <w:marLeft w:val="0"/>
              <w:marRight w:val="0"/>
              <w:marTop w:val="0"/>
              <w:marBottom w:val="0"/>
              <w:divBdr>
                <w:top w:val="none" w:sz="0" w:space="0" w:color="auto"/>
                <w:left w:val="none" w:sz="0" w:space="0" w:color="auto"/>
                <w:bottom w:val="none" w:sz="0" w:space="0" w:color="auto"/>
                <w:right w:val="none" w:sz="0" w:space="0" w:color="auto"/>
              </w:divBdr>
              <w:divsChild>
                <w:div w:id="408573790">
                  <w:marLeft w:val="480"/>
                  <w:marRight w:val="0"/>
                  <w:marTop w:val="0"/>
                  <w:marBottom w:val="0"/>
                  <w:divBdr>
                    <w:top w:val="none" w:sz="0" w:space="0" w:color="auto"/>
                    <w:left w:val="none" w:sz="0" w:space="0" w:color="auto"/>
                    <w:bottom w:val="none" w:sz="0" w:space="0" w:color="auto"/>
                    <w:right w:val="none" w:sz="0" w:space="0" w:color="auto"/>
                  </w:divBdr>
                </w:div>
                <w:div w:id="1509368288">
                  <w:marLeft w:val="480"/>
                  <w:marRight w:val="0"/>
                  <w:marTop w:val="0"/>
                  <w:marBottom w:val="0"/>
                  <w:divBdr>
                    <w:top w:val="none" w:sz="0" w:space="0" w:color="auto"/>
                    <w:left w:val="none" w:sz="0" w:space="0" w:color="auto"/>
                    <w:bottom w:val="none" w:sz="0" w:space="0" w:color="auto"/>
                    <w:right w:val="none" w:sz="0" w:space="0" w:color="auto"/>
                  </w:divBdr>
                </w:div>
                <w:div w:id="618798674">
                  <w:marLeft w:val="480"/>
                  <w:marRight w:val="0"/>
                  <w:marTop w:val="0"/>
                  <w:marBottom w:val="0"/>
                  <w:divBdr>
                    <w:top w:val="none" w:sz="0" w:space="0" w:color="auto"/>
                    <w:left w:val="none" w:sz="0" w:space="0" w:color="auto"/>
                    <w:bottom w:val="none" w:sz="0" w:space="0" w:color="auto"/>
                    <w:right w:val="none" w:sz="0" w:space="0" w:color="auto"/>
                  </w:divBdr>
                </w:div>
                <w:div w:id="1045174749">
                  <w:marLeft w:val="480"/>
                  <w:marRight w:val="0"/>
                  <w:marTop w:val="0"/>
                  <w:marBottom w:val="0"/>
                  <w:divBdr>
                    <w:top w:val="none" w:sz="0" w:space="0" w:color="auto"/>
                    <w:left w:val="none" w:sz="0" w:space="0" w:color="auto"/>
                    <w:bottom w:val="none" w:sz="0" w:space="0" w:color="auto"/>
                    <w:right w:val="none" w:sz="0" w:space="0" w:color="auto"/>
                  </w:divBdr>
                </w:div>
                <w:div w:id="1365666289">
                  <w:marLeft w:val="480"/>
                  <w:marRight w:val="0"/>
                  <w:marTop w:val="0"/>
                  <w:marBottom w:val="0"/>
                  <w:divBdr>
                    <w:top w:val="none" w:sz="0" w:space="0" w:color="auto"/>
                    <w:left w:val="none" w:sz="0" w:space="0" w:color="auto"/>
                    <w:bottom w:val="none" w:sz="0" w:space="0" w:color="auto"/>
                    <w:right w:val="none" w:sz="0" w:space="0" w:color="auto"/>
                  </w:divBdr>
                </w:div>
                <w:div w:id="1773092681">
                  <w:marLeft w:val="480"/>
                  <w:marRight w:val="0"/>
                  <w:marTop w:val="0"/>
                  <w:marBottom w:val="0"/>
                  <w:divBdr>
                    <w:top w:val="none" w:sz="0" w:space="0" w:color="auto"/>
                    <w:left w:val="none" w:sz="0" w:space="0" w:color="auto"/>
                    <w:bottom w:val="none" w:sz="0" w:space="0" w:color="auto"/>
                    <w:right w:val="none" w:sz="0" w:space="0" w:color="auto"/>
                  </w:divBdr>
                </w:div>
                <w:div w:id="1678262314">
                  <w:marLeft w:val="480"/>
                  <w:marRight w:val="0"/>
                  <w:marTop w:val="0"/>
                  <w:marBottom w:val="0"/>
                  <w:divBdr>
                    <w:top w:val="none" w:sz="0" w:space="0" w:color="auto"/>
                    <w:left w:val="none" w:sz="0" w:space="0" w:color="auto"/>
                    <w:bottom w:val="none" w:sz="0" w:space="0" w:color="auto"/>
                    <w:right w:val="none" w:sz="0" w:space="0" w:color="auto"/>
                  </w:divBdr>
                </w:div>
                <w:div w:id="957489204">
                  <w:marLeft w:val="480"/>
                  <w:marRight w:val="0"/>
                  <w:marTop w:val="0"/>
                  <w:marBottom w:val="0"/>
                  <w:divBdr>
                    <w:top w:val="none" w:sz="0" w:space="0" w:color="auto"/>
                    <w:left w:val="none" w:sz="0" w:space="0" w:color="auto"/>
                    <w:bottom w:val="none" w:sz="0" w:space="0" w:color="auto"/>
                    <w:right w:val="none" w:sz="0" w:space="0" w:color="auto"/>
                  </w:divBdr>
                </w:div>
                <w:div w:id="1973633259">
                  <w:marLeft w:val="480"/>
                  <w:marRight w:val="0"/>
                  <w:marTop w:val="0"/>
                  <w:marBottom w:val="0"/>
                  <w:divBdr>
                    <w:top w:val="none" w:sz="0" w:space="0" w:color="auto"/>
                    <w:left w:val="none" w:sz="0" w:space="0" w:color="auto"/>
                    <w:bottom w:val="none" w:sz="0" w:space="0" w:color="auto"/>
                    <w:right w:val="none" w:sz="0" w:space="0" w:color="auto"/>
                  </w:divBdr>
                </w:div>
                <w:div w:id="575162765">
                  <w:marLeft w:val="480"/>
                  <w:marRight w:val="0"/>
                  <w:marTop w:val="0"/>
                  <w:marBottom w:val="0"/>
                  <w:divBdr>
                    <w:top w:val="none" w:sz="0" w:space="0" w:color="auto"/>
                    <w:left w:val="none" w:sz="0" w:space="0" w:color="auto"/>
                    <w:bottom w:val="none" w:sz="0" w:space="0" w:color="auto"/>
                    <w:right w:val="none" w:sz="0" w:space="0" w:color="auto"/>
                  </w:divBdr>
                </w:div>
                <w:div w:id="1163622916">
                  <w:marLeft w:val="480"/>
                  <w:marRight w:val="0"/>
                  <w:marTop w:val="0"/>
                  <w:marBottom w:val="0"/>
                  <w:divBdr>
                    <w:top w:val="none" w:sz="0" w:space="0" w:color="auto"/>
                    <w:left w:val="none" w:sz="0" w:space="0" w:color="auto"/>
                    <w:bottom w:val="none" w:sz="0" w:space="0" w:color="auto"/>
                    <w:right w:val="none" w:sz="0" w:space="0" w:color="auto"/>
                  </w:divBdr>
                </w:div>
                <w:div w:id="281155622">
                  <w:marLeft w:val="480"/>
                  <w:marRight w:val="0"/>
                  <w:marTop w:val="0"/>
                  <w:marBottom w:val="0"/>
                  <w:divBdr>
                    <w:top w:val="none" w:sz="0" w:space="0" w:color="auto"/>
                    <w:left w:val="none" w:sz="0" w:space="0" w:color="auto"/>
                    <w:bottom w:val="none" w:sz="0" w:space="0" w:color="auto"/>
                    <w:right w:val="none" w:sz="0" w:space="0" w:color="auto"/>
                  </w:divBdr>
                </w:div>
                <w:div w:id="2021538715">
                  <w:marLeft w:val="480"/>
                  <w:marRight w:val="0"/>
                  <w:marTop w:val="0"/>
                  <w:marBottom w:val="0"/>
                  <w:divBdr>
                    <w:top w:val="none" w:sz="0" w:space="0" w:color="auto"/>
                    <w:left w:val="none" w:sz="0" w:space="0" w:color="auto"/>
                    <w:bottom w:val="none" w:sz="0" w:space="0" w:color="auto"/>
                    <w:right w:val="none" w:sz="0" w:space="0" w:color="auto"/>
                  </w:divBdr>
                </w:div>
                <w:div w:id="997727221">
                  <w:marLeft w:val="480"/>
                  <w:marRight w:val="0"/>
                  <w:marTop w:val="0"/>
                  <w:marBottom w:val="0"/>
                  <w:divBdr>
                    <w:top w:val="none" w:sz="0" w:space="0" w:color="auto"/>
                    <w:left w:val="none" w:sz="0" w:space="0" w:color="auto"/>
                    <w:bottom w:val="none" w:sz="0" w:space="0" w:color="auto"/>
                    <w:right w:val="none" w:sz="0" w:space="0" w:color="auto"/>
                  </w:divBdr>
                </w:div>
                <w:div w:id="377167340">
                  <w:marLeft w:val="480"/>
                  <w:marRight w:val="0"/>
                  <w:marTop w:val="0"/>
                  <w:marBottom w:val="0"/>
                  <w:divBdr>
                    <w:top w:val="none" w:sz="0" w:space="0" w:color="auto"/>
                    <w:left w:val="none" w:sz="0" w:space="0" w:color="auto"/>
                    <w:bottom w:val="none" w:sz="0" w:space="0" w:color="auto"/>
                    <w:right w:val="none" w:sz="0" w:space="0" w:color="auto"/>
                  </w:divBdr>
                </w:div>
                <w:div w:id="1780949310">
                  <w:marLeft w:val="480"/>
                  <w:marRight w:val="0"/>
                  <w:marTop w:val="0"/>
                  <w:marBottom w:val="0"/>
                  <w:divBdr>
                    <w:top w:val="none" w:sz="0" w:space="0" w:color="auto"/>
                    <w:left w:val="none" w:sz="0" w:space="0" w:color="auto"/>
                    <w:bottom w:val="none" w:sz="0" w:space="0" w:color="auto"/>
                    <w:right w:val="none" w:sz="0" w:space="0" w:color="auto"/>
                  </w:divBdr>
                </w:div>
                <w:div w:id="1752773928">
                  <w:marLeft w:val="480"/>
                  <w:marRight w:val="0"/>
                  <w:marTop w:val="0"/>
                  <w:marBottom w:val="0"/>
                  <w:divBdr>
                    <w:top w:val="none" w:sz="0" w:space="0" w:color="auto"/>
                    <w:left w:val="none" w:sz="0" w:space="0" w:color="auto"/>
                    <w:bottom w:val="none" w:sz="0" w:space="0" w:color="auto"/>
                    <w:right w:val="none" w:sz="0" w:space="0" w:color="auto"/>
                  </w:divBdr>
                </w:div>
                <w:div w:id="1644311318">
                  <w:marLeft w:val="480"/>
                  <w:marRight w:val="0"/>
                  <w:marTop w:val="0"/>
                  <w:marBottom w:val="0"/>
                  <w:divBdr>
                    <w:top w:val="none" w:sz="0" w:space="0" w:color="auto"/>
                    <w:left w:val="none" w:sz="0" w:space="0" w:color="auto"/>
                    <w:bottom w:val="none" w:sz="0" w:space="0" w:color="auto"/>
                    <w:right w:val="none" w:sz="0" w:space="0" w:color="auto"/>
                  </w:divBdr>
                </w:div>
                <w:div w:id="1863744340">
                  <w:marLeft w:val="480"/>
                  <w:marRight w:val="0"/>
                  <w:marTop w:val="0"/>
                  <w:marBottom w:val="0"/>
                  <w:divBdr>
                    <w:top w:val="none" w:sz="0" w:space="0" w:color="auto"/>
                    <w:left w:val="none" w:sz="0" w:space="0" w:color="auto"/>
                    <w:bottom w:val="none" w:sz="0" w:space="0" w:color="auto"/>
                    <w:right w:val="none" w:sz="0" w:space="0" w:color="auto"/>
                  </w:divBdr>
                </w:div>
                <w:div w:id="1835534143">
                  <w:marLeft w:val="480"/>
                  <w:marRight w:val="0"/>
                  <w:marTop w:val="0"/>
                  <w:marBottom w:val="0"/>
                  <w:divBdr>
                    <w:top w:val="none" w:sz="0" w:space="0" w:color="auto"/>
                    <w:left w:val="none" w:sz="0" w:space="0" w:color="auto"/>
                    <w:bottom w:val="none" w:sz="0" w:space="0" w:color="auto"/>
                    <w:right w:val="none" w:sz="0" w:space="0" w:color="auto"/>
                  </w:divBdr>
                </w:div>
                <w:div w:id="65306193">
                  <w:marLeft w:val="480"/>
                  <w:marRight w:val="0"/>
                  <w:marTop w:val="0"/>
                  <w:marBottom w:val="0"/>
                  <w:divBdr>
                    <w:top w:val="none" w:sz="0" w:space="0" w:color="auto"/>
                    <w:left w:val="none" w:sz="0" w:space="0" w:color="auto"/>
                    <w:bottom w:val="none" w:sz="0" w:space="0" w:color="auto"/>
                    <w:right w:val="none" w:sz="0" w:space="0" w:color="auto"/>
                  </w:divBdr>
                </w:div>
                <w:div w:id="114759838">
                  <w:marLeft w:val="480"/>
                  <w:marRight w:val="0"/>
                  <w:marTop w:val="0"/>
                  <w:marBottom w:val="0"/>
                  <w:divBdr>
                    <w:top w:val="none" w:sz="0" w:space="0" w:color="auto"/>
                    <w:left w:val="none" w:sz="0" w:space="0" w:color="auto"/>
                    <w:bottom w:val="none" w:sz="0" w:space="0" w:color="auto"/>
                    <w:right w:val="none" w:sz="0" w:space="0" w:color="auto"/>
                  </w:divBdr>
                </w:div>
                <w:div w:id="59328772">
                  <w:marLeft w:val="480"/>
                  <w:marRight w:val="0"/>
                  <w:marTop w:val="0"/>
                  <w:marBottom w:val="0"/>
                  <w:divBdr>
                    <w:top w:val="none" w:sz="0" w:space="0" w:color="auto"/>
                    <w:left w:val="none" w:sz="0" w:space="0" w:color="auto"/>
                    <w:bottom w:val="none" w:sz="0" w:space="0" w:color="auto"/>
                    <w:right w:val="none" w:sz="0" w:space="0" w:color="auto"/>
                  </w:divBdr>
                </w:div>
                <w:div w:id="1137142735">
                  <w:marLeft w:val="480"/>
                  <w:marRight w:val="0"/>
                  <w:marTop w:val="0"/>
                  <w:marBottom w:val="0"/>
                  <w:divBdr>
                    <w:top w:val="none" w:sz="0" w:space="0" w:color="auto"/>
                    <w:left w:val="none" w:sz="0" w:space="0" w:color="auto"/>
                    <w:bottom w:val="none" w:sz="0" w:space="0" w:color="auto"/>
                    <w:right w:val="none" w:sz="0" w:space="0" w:color="auto"/>
                  </w:divBdr>
                </w:div>
                <w:div w:id="48307911">
                  <w:marLeft w:val="480"/>
                  <w:marRight w:val="0"/>
                  <w:marTop w:val="0"/>
                  <w:marBottom w:val="0"/>
                  <w:divBdr>
                    <w:top w:val="none" w:sz="0" w:space="0" w:color="auto"/>
                    <w:left w:val="none" w:sz="0" w:space="0" w:color="auto"/>
                    <w:bottom w:val="none" w:sz="0" w:space="0" w:color="auto"/>
                    <w:right w:val="none" w:sz="0" w:space="0" w:color="auto"/>
                  </w:divBdr>
                </w:div>
                <w:div w:id="1223759167">
                  <w:marLeft w:val="480"/>
                  <w:marRight w:val="0"/>
                  <w:marTop w:val="0"/>
                  <w:marBottom w:val="0"/>
                  <w:divBdr>
                    <w:top w:val="none" w:sz="0" w:space="0" w:color="auto"/>
                    <w:left w:val="none" w:sz="0" w:space="0" w:color="auto"/>
                    <w:bottom w:val="none" w:sz="0" w:space="0" w:color="auto"/>
                    <w:right w:val="none" w:sz="0" w:space="0" w:color="auto"/>
                  </w:divBdr>
                </w:div>
                <w:div w:id="615406096">
                  <w:marLeft w:val="480"/>
                  <w:marRight w:val="0"/>
                  <w:marTop w:val="0"/>
                  <w:marBottom w:val="0"/>
                  <w:divBdr>
                    <w:top w:val="none" w:sz="0" w:space="0" w:color="auto"/>
                    <w:left w:val="none" w:sz="0" w:space="0" w:color="auto"/>
                    <w:bottom w:val="none" w:sz="0" w:space="0" w:color="auto"/>
                    <w:right w:val="none" w:sz="0" w:space="0" w:color="auto"/>
                  </w:divBdr>
                </w:div>
                <w:div w:id="1043870941">
                  <w:marLeft w:val="480"/>
                  <w:marRight w:val="0"/>
                  <w:marTop w:val="0"/>
                  <w:marBottom w:val="0"/>
                  <w:divBdr>
                    <w:top w:val="none" w:sz="0" w:space="0" w:color="auto"/>
                    <w:left w:val="none" w:sz="0" w:space="0" w:color="auto"/>
                    <w:bottom w:val="none" w:sz="0" w:space="0" w:color="auto"/>
                    <w:right w:val="none" w:sz="0" w:space="0" w:color="auto"/>
                  </w:divBdr>
                </w:div>
                <w:div w:id="336932665">
                  <w:marLeft w:val="480"/>
                  <w:marRight w:val="0"/>
                  <w:marTop w:val="0"/>
                  <w:marBottom w:val="0"/>
                  <w:divBdr>
                    <w:top w:val="none" w:sz="0" w:space="0" w:color="auto"/>
                    <w:left w:val="none" w:sz="0" w:space="0" w:color="auto"/>
                    <w:bottom w:val="none" w:sz="0" w:space="0" w:color="auto"/>
                    <w:right w:val="none" w:sz="0" w:space="0" w:color="auto"/>
                  </w:divBdr>
                </w:div>
                <w:div w:id="1004819167">
                  <w:marLeft w:val="480"/>
                  <w:marRight w:val="0"/>
                  <w:marTop w:val="0"/>
                  <w:marBottom w:val="0"/>
                  <w:divBdr>
                    <w:top w:val="none" w:sz="0" w:space="0" w:color="auto"/>
                    <w:left w:val="none" w:sz="0" w:space="0" w:color="auto"/>
                    <w:bottom w:val="none" w:sz="0" w:space="0" w:color="auto"/>
                    <w:right w:val="none" w:sz="0" w:space="0" w:color="auto"/>
                  </w:divBdr>
                </w:div>
                <w:div w:id="1513908991">
                  <w:marLeft w:val="480"/>
                  <w:marRight w:val="0"/>
                  <w:marTop w:val="0"/>
                  <w:marBottom w:val="0"/>
                  <w:divBdr>
                    <w:top w:val="none" w:sz="0" w:space="0" w:color="auto"/>
                    <w:left w:val="none" w:sz="0" w:space="0" w:color="auto"/>
                    <w:bottom w:val="none" w:sz="0" w:space="0" w:color="auto"/>
                    <w:right w:val="none" w:sz="0" w:space="0" w:color="auto"/>
                  </w:divBdr>
                </w:div>
                <w:div w:id="1838183371">
                  <w:marLeft w:val="480"/>
                  <w:marRight w:val="0"/>
                  <w:marTop w:val="0"/>
                  <w:marBottom w:val="0"/>
                  <w:divBdr>
                    <w:top w:val="none" w:sz="0" w:space="0" w:color="auto"/>
                    <w:left w:val="none" w:sz="0" w:space="0" w:color="auto"/>
                    <w:bottom w:val="none" w:sz="0" w:space="0" w:color="auto"/>
                    <w:right w:val="none" w:sz="0" w:space="0" w:color="auto"/>
                  </w:divBdr>
                </w:div>
                <w:div w:id="1573007662">
                  <w:marLeft w:val="480"/>
                  <w:marRight w:val="0"/>
                  <w:marTop w:val="0"/>
                  <w:marBottom w:val="0"/>
                  <w:divBdr>
                    <w:top w:val="none" w:sz="0" w:space="0" w:color="auto"/>
                    <w:left w:val="none" w:sz="0" w:space="0" w:color="auto"/>
                    <w:bottom w:val="none" w:sz="0" w:space="0" w:color="auto"/>
                    <w:right w:val="none" w:sz="0" w:space="0" w:color="auto"/>
                  </w:divBdr>
                </w:div>
                <w:div w:id="1485663820">
                  <w:marLeft w:val="480"/>
                  <w:marRight w:val="0"/>
                  <w:marTop w:val="0"/>
                  <w:marBottom w:val="0"/>
                  <w:divBdr>
                    <w:top w:val="none" w:sz="0" w:space="0" w:color="auto"/>
                    <w:left w:val="none" w:sz="0" w:space="0" w:color="auto"/>
                    <w:bottom w:val="none" w:sz="0" w:space="0" w:color="auto"/>
                    <w:right w:val="none" w:sz="0" w:space="0" w:color="auto"/>
                  </w:divBdr>
                </w:div>
                <w:div w:id="339696079">
                  <w:marLeft w:val="480"/>
                  <w:marRight w:val="0"/>
                  <w:marTop w:val="0"/>
                  <w:marBottom w:val="0"/>
                  <w:divBdr>
                    <w:top w:val="none" w:sz="0" w:space="0" w:color="auto"/>
                    <w:left w:val="none" w:sz="0" w:space="0" w:color="auto"/>
                    <w:bottom w:val="none" w:sz="0" w:space="0" w:color="auto"/>
                    <w:right w:val="none" w:sz="0" w:space="0" w:color="auto"/>
                  </w:divBdr>
                </w:div>
                <w:div w:id="74597542">
                  <w:marLeft w:val="480"/>
                  <w:marRight w:val="0"/>
                  <w:marTop w:val="0"/>
                  <w:marBottom w:val="0"/>
                  <w:divBdr>
                    <w:top w:val="none" w:sz="0" w:space="0" w:color="auto"/>
                    <w:left w:val="none" w:sz="0" w:space="0" w:color="auto"/>
                    <w:bottom w:val="none" w:sz="0" w:space="0" w:color="auto"/>
                    <w:right w:val="none" w:sz="0" w:space="0" w:color="auto"/>
                  </w:divBdr>
                </w:div>
                <w:div w:id="902643359">
                  <w:marLeft w:val="480"/>
                  <w:marRight w:val="0"/>
                  <w:marTop w:val="0"/>
                  <w:marBottom w:val="0"/>
                  <w:divBdr>
                    <w:top w:val="none" w:sz="0" w:space="0" w:color="auto"/>
                    <w:left w:val="none" w:sz="0" w:space="0" w:color="auto"/>
                    <w:bottom w:val="none" w:sz="0" w:space="0" w:color="auto"/>
                    <w:right w:val="none" w:sz="0" w:space="0" w:color="auto"/>
                  </w:divBdr>
                </w:div>
                <w:div w:id="1767725344">
                  <w:marLeft w:val="480"/>
                  <w:marRight w:val="0"/>
                  <w:marTop w:val="0"/>
                  <w:marBottom w:val="0"/>
                  <w:divBdr>
                    <w:top w:val="none" w:sz="0" w:space="0" w:color="auto"/>
                    <w:left w:val="none" w:sz="0" w:space="0" w:color="auto"/>
                    <w:bottom w:val="none" w:sz="0" w:space="0" w:color="auto"/>
                    <w:right w:val="none" w:sz="0" w:space="0" w:color="auto"/>
                  </w:divBdr>
                </w:div>
              </w:divsChild>
            </w:div>
            <w:div w:id="1594970047">
              <w:marLeft w:val="0"/>
              <w:marRight w:val="0"/>
              <w:marTop w:val="0"/>
              <w:marBottom w:val="0"/>
              <w:divBdr>
                <w:top w:val="none" w:sz="0" w:space="0" w:color="auto"/>
                <w:left w:val="none" w:sz="0" w:space="0" w:color="auto"/>
                <w:bottom w:val="none" w:sz="0" w:space="0" w:color="auto"/>
                <w:right w:val="none" w:sz="0" w:space="0" w:color="auto"/>
              </w:divBdr>
              <w:divsChild>
                <w:div w:id="696467499">
                  <w:marLeft w:val="480"/>
                  <w:marRight w:val="0"/>
                  <w:marTop w:val="0"/>
                  <w:marBottom w:val="0"/>
                  <w:divBdr>
                    <w:top w:val="none" w:sz="0" w:space="0" w:color="auto"/>
                    <w:left w:val="none" w:sz="0" w:space="0" w:color="auto"/>
                    <w:bottom w:val="none" w:sz="0" w:space="0" w:color="auto"/>
                    <w:right w:val="none" w:sz="0" w:space="0" w:color="auto"/>
                  </w:divBdr>
                </w:div>
                <w:div w:id="1210342999">
                  <w:marLeft w:val="480"/>
                  <w:marRight w:val="0"/>
                  <w:marTop w:val="0"/>
                  <w:marBottom w:val="0"/>
                  <w:divBdr>
                    <w:top w:val="none" w:sz="0" w:space="0" w:color="auto"/>
                    <w:left w:val="none" w:sz="0" w:space="0" w:color="auto"/>
                    <w:bottom w:val="none" w:sz="0" w:space="0" w:color="auto"/>
                    <w:right w:val="none" w:sz="0" w:space="0" w:color="auto"/>
                  </w:divBdr>
                </w:div>
                <w:div w:id="1383403529">
                  <w:marLeft w:val="480"/>
                  <w:marRight w:val="0"/>
                  <w:marTop w:val="0"/>
                  <w:marBottom w:val="0"/>
                  <w:divBdr>
                    <w:top w:val="none" w:sz="0" w:space="0" w:color="auto"/>
                    <w:left w:val="none" w:sz="0" w:space="0" w:color="auto"/>
                    <w:bottom w:val="none" w:sz="0" w:space="0" w:color="auto"/>
                    <w:right w:val="none" w:sz="0" w:space="0" w:color="auto"/>
                  </w:divBdr>
                </w:div>
                <w:div w:id="1065032584">
                  <w:marLeft w:val="480"/>
                  <w:marRight w:val="0"/>
                  <w:marTop w:val="0"/>
                  <w:marBottom w:val="0"/>
                  <w:divBdr>
                    <w:top w:val="none" w:sz="0" w:space="0" w:color="auto"/>
                    <w:left w:val="none" w:sz="0" w:space="0" w:color="auto"/>
                    <w:bottom w:val="none" w:sz="0" w:space="0" w:color="auto"/>
                    <w:right w:val="none" w:sz="0" w:space="0" w:color="auto"/>
                  </w:divBdr>
                </w:div>
                <w:div w:id="873808151">
                  <w:marLeft w:val="480"/>
                  <w:marRight w:val="0"/>
                  <w:marTop w:val="0"/>
                  <w:marBottom w:val="0"/>
                  <w:divBdr>
                    <w:top w:val="none" w:sz="0" w:space="0" w:color="auto"/>
                    <w:left w:val="none" w:sz="0" w:space="0" w:color="auto"/>
                    <w:bottom w:val="none" w:sz="0" w:space="0" w:color="auto"/>
                    <w:right w:val="none" w:sz="0" w:space="0" w:color="auto"/>
                  </w:divBdr>
                </w:div>
                <w:div w:id="592786931">
                  <w:marLeft w:val="480"/>
                  <w:marRight w:val="0"/>
                  <w:marTop w:val="0"/>
                  <w:marBottom w:val="0"/>
                  <w:divBdr>
                    <w:top w:val="none" w:sz="0" w:space="0" w:color="auto"/>
                    <w:left w:val="none" w:sz="0" w:space="0" w:color="auto"/>
                    <w:bottom w:val="none" w:sz="0" w:space="0" w:color="auto"/>
                    <w:right w:val="none" w:sz="0" w:space="0" w:color="auto"/>
                  </w:divBdr>
                </w:div>
                <w:div w:id="864514034">
                  <w:marLeft w:val="480"/>
                  <w:marRight w:val="0"/>
                  <w:marTop w:val="0"/>
                  <w:marBottom w:val="0"/>
                  <w:divBdr>
                    <w:top w:val="none" w:sz="0" w:space="0" w:color="auto"/>
                    <w:left w:val="none" w:sz="0" w:space="0" w:color="auto"/>
                    <w:bottom w:val="none" w:sz="0" w:space="0" w:color="auto"/>
                    <w:right w:val="none" w:sz="0" w:space="0" w:color="auto"/>
                  </w:divBdr>
                </w:div>
                <w:div w:id="1227716586">
                  <w:marLeft w:val="480"/>
                  <w:marRight w:val="0"/>
                  <w:marTop w:val="0"/>
                  <w:marBottom w:val="0"/>
                  <w:divBdr>
                    <w:top w:val="none" w:sz="0" w:space="0" w:color="auto"/>
                    <w:left w:val="none" w:sz="0" w:space="0" w:color="auto"/>
                    <w:bottom w:val="none" w:sz="0" w:space="0" w:color="auto"/>
                    <w:right w:val="none" w:sz="0" w:space="0" w:color="auto"/>
                  </w:divBdr>
                </w:div>
                <w:div w:id="1713379648">
                  <w:marLeft w:val="480"/>
                  <w:marRight w:val="0"/>
                  <w:marTop w:val="0"/>
                  <w:marBottom w:val="0"/>
                  <w:divBdr>
                    <w:top w:val="none" w:sz="0" w:space="0" w:color="auto"/>
                    <w:left w:val="none" w:sz="0" w:space="0" w:color="auto"/>
                    <w:bottom w:val="none" w:sz="0" w:space="0" w:color="auto"/>
                    <w:right w:val="none" w:sz="0" w:space="0" w:color="auto"/>
                  </w:divBdr>
                </w:div>
                <w:div w:id="942569065">
                  <w:marLeft w:val="480"/>
                  <w:marRight w:val="0"/>
                  <w:marTop w:val="0"/>
                  <w:marBottom w:val="0"/>
                  <w:divBdr>
                    <w:top w:val="none" w:sz="0" w:space="0" w:color="auto"/>
                    <w:left w:val="none" w:sz="0" w:space="0" w:color="auto"/>
                    <w:bottom w:val="none" w:sz="0" w:space="0" w:color="auto"/>
                    <w:right w:val="none" w:sz="0" w:space="0" w:color="auto"/>
                  </w:divBdr>
                </w:div>
                <w:div w:id="1012683335">
                  <w:marLeft w:val="480"/>
                  <w:marRight w:val="0"/>
                  <w:marTop w:val="0"/>
                  <w:marBottom w:val="0"/>
                  <w:divBdr>
                    <w:top w:val="none" w:sz="0" w:space="0" w:color="auto"/>
                    <w:left w:val="none" w:sz="0" w:space="0" w:color="auto"/>
                    <w:bottom w:val="none" w:sz="0" w:space="0" w:color="auto"/>
                    <w:right w:val="none" w:sz="0" w:space="0" w:color="auto"/>
                  </w:divBdr>
                </w:div>
                <w:div w:id="142966612">
                  <w:marLeft w:val="480"/>
                  <w:marRight w:val="0"/>
                  <w:marTop w:val="0"/>
                  <w:marBottom w:val="0"/>
                  <w:divBdr>
                    <w:top w:val="none" w:sz="0" w:space="0" w:color="auto"/>
                    <w:left w:val="none" w:sz="0" w:space="0" w:color="auto"/>
                    <w:bottom w:val="none" w:sz="0" w:space="0" w:color="auto"/>
                    <w:right w:val="none" w:sz="0" w:space="0" w:color="auto"/>
                  </w:divBdr>
                </w:div>
                <w:div w:id="1655141911">
                  <w:marLeft w:val="480"/>
                  <w:marRight w:val="0"/>
                  <w:marTop w:val="0"/>
                  <w:marBottom w:val="0"/>
                  <w:divBdr>
                    <w:top w:val="none" w:sz="0" w:space="0" w:color="auto"/>
                    <w:left w:val="none" w:sz="0" w:space="0" w:color="auto"/>
                    <w:bottom w:val="none" w:sz="0" w:space="0" w:color="auto"/>
                    <w:right w:val="none" w:sz="0" w:space="0" w:color="auto"/>
                  </w:divBdr>
                </w:div>
                <w:div w:id="248196847">
                  <w:marLeft w:val="480"/>
                  <w:marRight w:val="0"/>
                  <w:marTop w:val="0"/>
                  <w:marBottom w:val="0"/>
                  <w:divBdr>
                    <w:top w:val="none" w:sz="0" w:space="0" w:color="auto"/>
                    <w:left w:val="none" w:sz="0" w:space="0" w:color="auto"/>
                    <w:bottom w:val="none" w:sz="0" w:space="0" w:color="auto"/>
                    <w:right w:val="none" w:sz="0" w:space="0" w:color="auto"/>
                  </w:divBdr>
                </w:div>
                <w:div w:id="330765085">
                  <w:marLeft w:val="480"/>
                  <w:marRight w:val="0"/>
                  <w:marTop w:val="0"/>
                  <w:marBottom w:val="0"/>
                  <w:divBdr>
                    <w:top w:val="none" w:sz="0" w:space="0" w:color="auto"/>
                    <w:left w:val="none" w:sz="0" w:space="0" w:color="auto"/>
                    <w:bottom w:val="none" w:sz="0" w:space="0" w:color="auto"/>
                    <w:right w:val="none" w:sz="0" w:space="0" w:color="auto"/>
                  </w:divBdr>
                </w:div>
                <w:div w:id="1407146960">
                  <w:marLeft w:val="480"/>
                  <w:marRight w:val="0"/>
                  <w:marTop w:val="0"/>
                  <w:marBottom w:val="0"/>
                  <w:divBdr>
                    <w:top w:val="none" w:sz="0" w:space="0" w:color="auto"/>
                    <w:left w:val="none" w:sz="0" w:space="0" w:color="auto"/>
                    <w:bottom w:val="none" w:sz="0" w:space="0" w:color="auto"/>
                    <w:right w:val="none" w:sz="0" w:space="0" w:color="auto"/>
                  </w:divBdr>
                </w:div>
                <w:div w:id="1674721981">
                  <w:marLeft w:val="480"/>
                  <w:marRight w:val="0"/>
                  <w:marTop w:val="0"/>
                  <w:marBottom w:val="0"/>
                  <w:divBdr>
                    <w:top w:val="none" w:sz="0" w:space="0" w:color="auto"/>
                    <w:left w:val="none" w:sz="0" w:space="0" w:color="auto"/>
                    <w:bottom w:val="none" w:sz="0" w:space="0" w:color="auto"/>
                    <w:right w:val="none" w:sz="0" w:space="0" w:color="auto"/>
                  </w:divBdr>
                </w:div>
                <w:div w:id="1895114315">
                  <w:marLeft w:val="480"/>
                  <w:marRight w:val="0"/>
                  <w:marTop w:val="0"/>
                  <w:marBottom w:val="0"/>
                  <w:divBdr>
                    <w:top w:val="none" w:sz="0" w:space="0" w:color="auto"/>
                    <w:left w:val="none" w:sz="0" w:space="0" w:color="auto"/>
                    <w:bottom w:val="none" w:sz="0" w:space="0" w:color="auto"/>
                    <w:right w:val="none" w:sz="0" w:space="0" w:color="auto"/>
                  </w:divBdr>
                </w:div>
                <w:div w:id="283275315">
                  <w:marLeft w:val="480"/>
                  <w:marRight w:val="0"/>
                  <w:marTop w:val="0"/>
                  <w:marBottom w:val="0"/>
                  <w:divBdr>
                    <w:top w:val="none" w:sz="0" w:space="0" w:color="auto"/>
                    <w:left w:val="none" w:sz="0" w:space="0" w:color="auto"/>
                    <w:bottom w:val="none" w:sz="0" w:space="0" w:color="auto"/>
                    <w:right w:val="none" w:sz="0" w:space="0" w:color="auto"/>
                  </w:divBdr>
                </w:div>
                <w:div w:id="215093460">
                  <w:marLeft w:val="480"/>
                  <w:marRight w:val="0"/>
                  <w:marTop w:val="0"/>
                  <w:marBottom w:val="0"/>
                  <w:divBdr>
                    <w:top w:val="none" w:sz="0" w:space="0" w:color="auto"/>
                    <w:left w:val="none" w:sz="0" w:space="0" w:color="auto"/>
                    <w:bottom w:val="none" w:sz="0" w:space="0" w:color="auto"/>
                    <w:right w:val="none" w:sz="0" w:space="0" w:color="auto"/>
                  </w:divBdr>
                </w:div>
                <w:div w:id="842162753">
                  <w:marLeft w:val="480"/>
                  <w:marRight w:val="0"/>
                  <w:marTop w:val="0"/>
                  <w:marBottom w:val="0"/>
                  <w:divBdr>
                    <w:top w:val="none" w:sz="0" w:space="0" w:color="auto"/>
                    <w:left w:val="none" w:sz="0" w:space="0" w:color="auto"/>
                    <w:bottom w:val="none" w:sz="0" w:space="0" w:color="auto"/>
                    <w:right w:val="none" w:sz="0" w:space="0" w:color="auto"/>
                  </w:divBdr>
                </w:div>
                <w:div w:id="49110488">
                  <w:marLeft w:val="480"/>
                  <w:marRight w:val="0"/>
                  <w:marTop w:val="0"/>
                  <w:marBottom w:val="0"/>
                  <w:divBdr>
                    <w:top w:val="none" w:sz="0" w:space="0" w:color="auto"/>
                    <w:left w:val="none" w:sz="0" w:space="0" w:color="auto"/>
                    <w:bottom w:val="none" w:sz="0" w:space="0" w:color="auto"/>
                    <w:right w:val="none" w:sz="0" w:space="0" w:color="auto"/>
                  </w:divBdr>
                </w:div>
                <w:div w:id="1571621436">
                  <w:marLeft w:val="480"/>
                  <w:marRight w:val="0"/>
                  <w:marTop w:val="0"/>
                  <w:marBottom w:val="0"/>
                  <w:divBdr>
                    <w:top w:val="none" w:sz="0" w:space="0" w:color="auto"/>
                    <w:left w:val="none" w:sz="0" w:space="0" w:color="auto"/>
                    <w:bottom w:val="none" w:sz="0" w:space="0" w:color="auto"/>
                    <w:right w:val="none" w:sz="0" w:space="0" w:color="auto"/>
                  </w:divBdr>
                </w:div>
                <w:div w:id="587465849">
                  <w:marLeft w:val="480"/>
                  <w:marRight w:val="0"/>
                  <w:marTop w:val="0"/>
                  <w:marBottom w:val="0"/>
                  <w:divBdr>
                    <w:top w:val="none" w:sz="0" w:space="0" w:color="auto"/>
                    <w:left w:val="none" w:sz="0" w:space="0" w:color="auto"/>
                    <w:bottom w:val="none" w:sz="0" w:space="0" w:color="auto"/>
                    <w:right w:val="none" w:sz="0" w:space="0" w:color="auto"/>
                  </w:divBdr>
                </w:div>
                <w:div w:id="202447303">
                  <w:marLeft w:val="480"/>
                  <w:marRight w:val="0"/>
                  <w:marTop w:val="0"/>
                  <w:marBottom w:val="0"/>
                  <w:divBdr>
                    <w:top w:val="none" w:sz="0" w:space="0" w:color="auto"/>
                    <w:left w:val="none" w:sz="0" w:space="0" w:color="auto"/>
                    <w:bottom w:val="none" w:sz="0" w:space="0" w:color="auto"/>
                    <w:right w:val="none" w:sz="0" w:space="0" w:color="auto"/>
                  </w:divBdr>
                </w:div>
                <w:div w:id="1759476886">
                  <w:marLeft w:val="480"/>
                  <w:marRight w:val="0"/>
                  <w:marTop w:val="0"/>
                  <w:marBottom w:val="0"/>
                  <w:divBdr>
                    <w:top w:val="none" w:sz="0" w:space="0" w:color="auto"/>
                    <w:left w:val="none" w:sz="0" w:space="0" w:color="auto"/>
                    <w:bottom w:val="none" w:sz="0" w:space="0" w:color="auto"/>
                    <w:right w:val="none" w:sz="0" w:space="0" w:color="auto"/>
                  </w:divBdr>
                </w:div>
                <w:div w:id="874998829">
                  <w:marLeft w:val="480"/>
                  <w:marRight w:val="0"/>
                  <w:marTop w:val="0"/>
                  <w:marBottom w:val="0"/>
                  <w:divBdr>
                    <w:top w:val="none" w:sz="0" w:space="0" w:color="auto"/>
                    <w:left w:val="none" w:sz="0" w:space="0" w:color="auto"/>
                    <w:bottom w:val="none" w:sz="0" w:space="0" w:color="auto"/>
                    <w:right w:val="none" w:sz="0" w:space="0" w:color="auto"/>
                  </w:divBdr>
                </w:div>
                <w:div w:id="699163331">
                  <w:marLeft w:val="480"/>
                  <w:marRight w:val="0"/>
                  <w:marTop w:val="0"/>
                  <w:marBottom w:val="0"/>
                  <w:divBdr>
                    <w:top w:val="none" w:sz="0" w:space="0" w:color="auto"/>
                    <w:left w:val="none" w:sz="0" w:space="0" w:color="auto"/>
                    <w:bottom w:val="none" w:sz="0" w:space="0" w:color="auto"/>
                    <w:right w:val="none" w:sz="0" w:space="0" w:color="auto"/>
                  </w:divBdr>
                </w:div>
                <w:div w:id="1877615779">
                  <w:marLeft w:val="480"/>
                  <w:marRight w:val="0"/>
                  <w:marTop w:val="0"/>
                  <w:marBottom w:val="0"/>
                  <w:divBdr>
                    <w:top w:val="none" w:sz="0" w:space="0" w:color="auto"/>
                    <w:left w:val="none" w:sz="0" w:space="0" w:color="auto"/>
                    <w:bottom w:val="none" w:sz="0" w:space="0" w:color="auto"/>
                    <w:right w:val="none" w:sz="0" w:space="0" w:color="auto"/>
                  </w:divBdr>
                </w:div>
                <w:div w:id="462387060">
                  <w:marLeft w:val="480"/>
                  <w:marRight w:val="0"/>
                  <w:marTop w:val="0"/>
                  <w:marBottom w:val="0"/>
                  <w:divBdr>
                    <w:top w:val="none" w:sz="0" w:space="0" w:color="auto"/>
                    <w:left w:val="none" w:sz="0" w:space="0" w:color="auto"/>
                    <w:bottom w:val="none" w:sz="0" w:space="0" w:color="auto"/>
                    <w:right w:val="none" w:sz="0" w:space="0" w:color="auto"/>
                  </w:divBdr>
                </w:div>
                <w:div w:id="1169827102">
                  <w:marLeft w:val="480"/>
                  <w:marRight w:val="0"/>
                  <w:marTop w:val="0"/>
                  <w:marBottom w:val="0"/>
                  <w:divBdr>
                    <w:top w:val="none" w:sz="0" w:space="0" w:color="auto"/>
                    <w:left w:val="none" w:sz="0" w:space="0" w:color="auto"/>
                    <w:bottom w:val="none" w:sz="0" w:space="0" w:color="auto"/>
                    <w:right w:val="none" w:sz="0" w:space="0" w:color="auto"/>
                  </w:divBdr>
                </w:div>
                <w:div w:id="1940093206">
                  <w:marLeft w:val="480"/>
                  <w:marRight w:val="0"/>
                  <w:marTop w:val="0"/>
                  <w:marBottom w:val="0"/>
                  <w:divBdr>
                    <w:top w:val="none" w:sz="0" w:space="0" w:color="auto"/>
                    <w:left w:val="none" w:sz="0" w:space="0" w:color="auto"/>
                    <w:bottom w:val="none" w:sz="0" w:space="0" w:color="auto"/>
                    <w:right w:val="none" w:sz="0" w:space="0" w:color="auto"/>
                  </w:divBdr>
                </w:div>
                <w:div w:id="1606159160">
                  <w:marLeft w:val="480"/>
                  <w:marRight w:val="0"/>
                  <w:marTop w:val="0"/>
                  <w:marBottom w:val="0"/>
                  <w:divBdr>
                    <w:top w:val="none" w:sz="0" w:space="0" w:color="auto"/>
                    <w:left w:val="none" w:sz="0" w:space="0" w:color="auto"/>
                    <w:bottom w:val="none" w:sz="0" w:space="0" w:color="auto"/>
                    <w:right w:val="none" w:sz="0" w:space="0" w:color="auto"/>
                  </w:divBdr>
                </w:div>
                <w:div w:id="2042657514">
                  <w:marLeft w:val="480"/>
                  <w:marRight w:val="0"/>
                  <w:marTop w:val="0"/>
                  <w:marBottom w:val="0"/>
                  <w:divBdr>
                    <w:top w:val="none" w:sz="0" w:space="0" w:color="auto"/>
                    <w:left w:val="none" w:sz="0" w:space="0" w:color="auto"/>
                    <w:bottom w:val="none" w:sz="0" w:space="0" w:color="auto"/>
                    <w:right w:val="none" w:sz="0" w:space="0" w:color="auto"/>
                  </w:divBdr>
                </w:div>
                <w:div w:id="306280122">
                  <w:marLeft w:val="480"/>
                  <w:marRight w:val="0"/>
                  <w:marTop w:val="0"/>
                  <w:marBottom w:val="0"/>
                  <w:divBdr>
                    <w:top w:val="none" w:sz="0" w:space="0" w:color="auto"/>
                    <w:left w:val="none" w:sz="0" w:space="0" w:color="auto"/>
                    <w:bottom w:val="none" w:sz="0" w:space="0" w:color="auto"/>
                    <w:right w:val="none" w:sz="0" w:space="0" w:color="auto"/>
                  </w:divBdr>
                </w:div>
                <w:div w:id="1689327170">
                  <w:marLeft w:val="480"/>
                  <w:marRight w:val="0"/>
                  <w:marTop w:val="0"/>
                  <w:marBottom w:val="0"/>
                  <w:divBdr>
                    <w:top w:val="none" w:sz="0" w:space="0" w:color="auto"/>
                    <w:left w:val="none" w:sz="0" w:space="0" w:color="auto"/>
                    <w:bottom w:val="none" w:sz="0" w:space="0" w:color="auto"/>
                    <w:right w:val="none" w:sz="0" w:space="0" w:color="auto"/>
                  </w:divBdr>
                </w:div>
                <w:div w:id="2054042528">
                  <w:marLeft w:val="480"/>
                  <w:marRight w:val="0"/>
                  <w:marTop w:val="0"/>
                  <w:marBottom w:val="0"/>
                  <w:divBdr>
                    <w:top w:val="none" w:sz="0" w:space="0" w:color="auto"/>
                    <w:left w:val="none" w:sz="0" w:space="0" w:color="auto"/>
                    <w:bottom w:val="none" w:sz="0" w:space="0" w:color="auto"/>
                    <w:right w:val="none" w:sz="0" w:space="0" w:color="auto"/>
                  </w:divBdr>
                </w:div>
                <w:div w:id="258951993">
                  <w:marLeft w:val="480"/>
                  <w:marRight w:val="0"/>
                  <w:marTop w:val="0"/>
                  <w:marBottom w:val="0"/>
                  <w:divBdr>
                    <w:top w:val="none" w:sz="0" w:space="0" w:color="auto"/>
                    <w:left w:val="none" w:sz="0" w:space="0" w:color="auto"/>
                    <w:bottom w:val="none" w:sz="0" w:space="0" w:color="auto"/>
                    <w:right w:val="none" w:sz="0" w:space="0" w:color="auto"/>
                  </w:divBdr>
                </w:div>
              </w:divsChild>
            </w:div>
            <w:div w:id="1369835267">
              <w:marLeft w:val="0"/>
              <w:marRight w:val="0"/>
              <w:marTop w:val="0"/>
              <w:marBottom w:val="0"/>
              <w:divBdr>
                <w:top w:val="none" w:sz="0" w:space="0" w:color="auto"/>
                <w:left w:val="none" w:sz="0" w:space="0" w:color="auto"/>
                <w:bottom w:val="none" w:sz="0" w:space="0" w:color="auto"/>
                <w:right w:val="none" w:sz="0" w:space="0" w:color="auto"/>
              </w:divBdr>
              <w:divsChild>
                <w:div w:id="510224678">
                  <w:marLeft w:val="480"/>
                  <w:marRight w:val="0"/>
                  <w:marTop w:val="0"/>
                  <w:marBottom w:val="0"/>
                  <w:divBdr>
                    <w:top w:val="none" w:sz="0" w:space="0" w:color="auto"/>
                    <w:left w:val="none" w:sz="0" w:space="0" w:color="auto"/>
                    <w:bottom w:val="none" w:sz="0" w:space="0" w:color="auto"/>
                    <w:right w:val="none" w:sz="0" w:space="0" w:color="auto"/>
                  </w:divBdr>
                </w:div>
                <w:div w:id="68315309">
                  <w:marLeft w:val="480"/>
                  <w:marRight w:val="0"/>
                  <w:marTop w:val="0"/>
                  <w:marBottom w:val="0"/>
                  <w:divBdr>
                    <w:top w:val="none" w:sz="0" w:space="0" w:color="auto"/>
                    <w:left w:val="none" w:sz="0" w:space="0" w:color="auto"/>
                    <w:bottom w:val="none" w:sz="0" w:space="0" w:color="auto"/>
                    <w:right w:val="none" w:sz="0" w:space="0" w:color="auto"/>
                  </w:divBdr>
                </w:div>
                <w:div w:id="1847599729">
                  <w:marLeft w:val="480"/>
                  <w:marRight w:val="0"/>
                  <w:marTop w:val="0"/>
                  <w:marBottom w:val="0"/>
                  <w:divBdr>
                    <w:top w:val="none" w:sz="0" w:space="0" w:color="auto"/>
                    <w:left w:val="none" w:sz="0" w:space="0" w:color="auto"/>
                    <w:bottom w:val="none" w:sz="0" w:space="0" w:color="auto"/>
                    <w:right w:val="none" w:sz="0" w:space="0" w:color="auto"/>
                  </w:divBdr>
                </w:div>
                <w:div w:id="1500658882">
                  <w:marLeft w:val="480"/>
                  <w:marRight w:val="0"/>
                  <w:marTop w:val="0"/>
                  <w:marBottom w:val="0"/>
                  <w:divBdr>
                    <w:top w:val="none" w:sz="0" w:space="0" w:color="auto"/>
                    <w:left w:val="none" w:sz="0" w:space="0" w:color="auto"/>
                    <w:bottom w:val="none" w:sz="0" w:space="0" w:color="auto"/>
                    <w:right w:val="none" w:sz="0" w:space="0" w:color="auto"/>
                  </w:divBdr>
                </w:div>
                <w:div w:id="2129228615">
                  <w:marLeft w:val="480"/>
                  <w:marRight w:val="0"/>
                  <w:marTop w:val="0"/>
                  <w:marBottom w:val="0"/>
                  <w:divBdr>
                    <w:top w:val="none" w:sz="0" w:space="0" w:color="auto"/>
                    <w:left w:val="none" w:sz="0" w:space="0" w:color="auto"/>
                    <w:bottom w:val="none" w:sz="0" w:space="0" w:color="auto"/>
                    <w:right w:val="none" w:sz="0" w:space="0" w:color="auto"/>
                  </w:divBdr>
                </w:div>
                <w:div w:id="523058311">
                  <w:marLeft w:val="480"/>
                  <w:marRight w:val="0"/>
                  <w:marTop w:val="0"/>
                  <w:marBottom w:val="0"/>
                  <w:divBdr>
                    <w:top w:val="none" w:sz="0" w:space="0" w:color="auto"/>
                    <w:left w:val="none" w:sz="0" w:space="0" w:color="auto"/>
                    <w:bottom w:val="none" w:sz="0" w:space="0" w:color="auto"/>
                    <w:right w:val="none" w:sz="0" w:space="0" w:color="auto"/>
                  </w:divBdr>
                </w:div>
                <w:div w:id="628629648">
                  <w:marLeft w:val="480"/>
                  <w:marRight w:val="0"/>
                  <w:marTop w:val="0"/>
                  <w:marBottom w:val="0"/>
                  <w:divBdr>
                    <w:top w:val="none" w:sz="0" w:space="0" w:color="auto"/>
                    <w:left w:val="none" w:sz="0" w:space="0" w:color="auto"/>
                    <w:bottom w:val="none" w:sz="0" w:space="0" w:color="auto"/>
                    <w:right w:val="none" w:sz="0" w:space="0" w:color="auto"/>
                  </w:divBdr>
                </w:div>
                <w:div w:id="917594088">
                  <w:marLeft w:val="480"/>
                  <w:marRight w:val="0"/>
                  <w:marTop w:val="0"/>
                  <w:marBottom w:val="0"/>
                  <w:divBdr>
                    <w:top w:val="none" w:sz="0" w:space="0" w:color="auto"/>
                    <w:left w:val="none" w:sz="0" w:space="0" w:color="auto"/>
                    <w:bottom w:val="none" w:sz="0" w:space="0" w:color="auto"/>
                    <w:right w:val="none" w:sz="0" w:space="0" w:color="auto"/>
                  </w:divBdr>
                </w:div>
                <w:div w:id="1913273532">
                  <w:marLeft w:val="480"/>
                  <w:marRight w:val="0"/>
                  <w:marTop w:val="0"/>
                  <w:marBottom w:val="0"/>
                  <w:divBdr>
                    <w:top w:val="none" w:sz="0" w:space="0" w:color="auto"/>
                    <w:left w:val="none" w:sz="0" w:space="0" w:color="auto"/>
                    <w:bottom w:val="none" w:sz="0" w:space="0" w:color="auto"/>
                    <w:right w:val="none" w:sz="0" w:space="0" w:color="auto"/>
                  </w:divBdr>
                </w:div>
                <w:div w:id="2143116050">
                  <w:marLeft w:val="480"/>
                  <w:marRight w:val="0"/>
                  <w:marTop w:val="0"/>
                  <w:marBottom w:val="0"/>
                  <w:divBdr>
                    <w:top w:val="none" w:sz="0" w:space="0" w:color="auto"/>
                    <w:left w:val="none" w:sz="0" w:space="0" w:color="auto"/>
                    <w:bottom w:val="none" w:sz="0" w:space="0" w:color="auto"/>
                    <w:right w:val="none" w:sz="0" w:space="0" w:color="auto"/>
                  </w:divBdr>
                </w:div>
                <w:div w:id="1562253648">
                  <w:marLeft w:val="480"/>
                  <w:marRight w:val="0"/>
                  <w:marTop w:val="0"/>
                  <w:marBottom w:val="0"/>
                  <w:divBdr>
                    <w:top w:val="none" w:sz="0" w:space="0" w:color="auto"/>
                    <w:left w:val="none" w:sz="0" w:space="0" w:color="auto"/>
                    <w:bottom w:val="none" w:sz="0" w:space="0" w:color="auto"/>
                    <w:right w:val="none" w:sz="0" w:space="0" w:color="auto"/>
                  </w:divBdr>
                </w:div>
                <w:div w:id="858280456">
                  <w:marLeft w:val="480"/>
                  <w:marRight w:val="0"/>
                  <w:marTop w:val="0"/>
                  <w:marBottom w:val="0"/>
                  <w:divBdr>
                    <w:top w:val="none" w:sz="0" w:space="0" w:color="auto"/>
                    <w:left w:val="none" w:sz="0" w:space="0" w:color="auto"/>
                    <w:bottom w:val="none" w:sz="0" w:space="0" w:color="auto"/>
                    <w:right w:val="none" w:sz="0" w:space="0" w:color="auto"/>
                  </w:divBdr>
                </w:div>
                <w:div w:id="416945209">
                  <w:marLeft w:val="480"/>
                  <w:marRight w:val="0"/>
                  <w:marTop w:val="0"/>
                  <w:marBottom w:val="0"/>
                  <w:divBdr>
                    <w:top w:val="none" w:sz="0" w:space="0" w:color="auto"/>
                    <w:left w:val="none" w:sz="0" w:space="0" w:color="auto"/>
                    <w:bottom w:val="none" w:sz="0" w:space="0" w:color="auto"/>
                    <w:right w:val="none" w:sz="0" w:space="0" w:color="auto"/>
                  </w:divBdr>
                </w:div>
                <w:div w:id="1691374735">
                  <w:marLeft w:val="480"/>
                  <w:marRight w:val="0"/>
                  <w:marTop w:val="0"/>
                  <w:marBottom w:val="0"/>
                  <w:divBdr>
                    <w:top w:val="none" w:sz="0" w:space="0" w:color="auto"/>
                    <w:left w:val="none" w:sz="0" w:space="0" w:color="auto"/>
                    <w:bottom w:val="none" w:sz="0" w:space="0" w:color="auto"/>
                    <w:right w:val="none" w:sz="0" w:space="0" w:color="auto"/>
                  </w:divBdr>
                </w:div>
                <w:div w:id="453596229">
                  <w:marLeft w:val="480"/>
                  <w:marRight w:val="0"/>
                  <w:marTop w:val="0"/>
                  <w:marBottom w:val="0"/>
                  <w:divBdr>
                    <w:top w:val="none" w:sz="0" w:space="0" w:color="auto"/>
                    <w:left w:val="none" w:sz="0" w:space="0" w:color="auto"/>
                    <w:bottom w:val="none" w:sz="0" w:space="0" w:color="auto"/>
                    <w:right w:val="none" w:sz="0" w:space="0" w:color="auto"/>
                  </w:divBdr>
                </w:div>
                <w:div w:id="58868239">
                  <w:marLeft w:val="480"/>
                  <w:marRight w:val="0"/>
                  <w:marTop w:val="0"/>
                  <w:marBottom w:val="0"/>
                  <w:divBdr>
                    <w:top w:val="none" w:sz="0" w:space="0" w:color="auto"/>
                    <w:left w:val="none" w:sz="0" w:space="0" w:color="auto"/>
                    <w:bottom w:val="none" w:sz="0" w:space="0" w:color="auto"/>
                    <w:right w:val="none" w:sz="0" w:space="0" w:color="auto"/>
                  </w:divBdr>
                </w:div>
                <w:div w:id="1234854240">
                  <w:marLeft w:val="480"/>
                  <w:marRight w:val="0"/>
                  <w:marTop w:val="0"/>
                  <w:marBottom w:val="0"/>
                  <w:divBdr>
                    <w:top w:val="none" w:sz="0" w:space="0" w:color="auto"/>
                    <w:left w:val="none" w:sz="0" w:space="0" w:color="auto"/>
                    <w:bottom w:val="none" w:sz="0" w:space="0" w:color="auto"/>
                    <w:right w:val="none" w:sz="0" w:space="0" w:color="auto"/>
                  </w:divBdr>
                </w:div>
                <w:div w:id="1373531156">
                  <w:marLeft w:val="480"/>
                  <w:marRight w:val="0"/>
                  <w:marTop w:val="0"/>
                  <w:marBottom w:val="0"/>
                  <w:divBdr>
                    <w:top w:val="none" w:sz="0" w:space="0" w:color="auto"/>
                    <w:left w:val="none" w:sz="0" w:space="0" w:color="auto"/>
                    <w:bottom w:val="none" w:sz="0" w:space="0" w:color="auto"/>
                    <w:right w:val="none" w:sz="0" w:space="0" w:color="auto"/>
                  </w:divBdr>
                </w:div>
                <w:div w:id="1886062941">
                  <w:marLeft w:val="480"/>
                  <w:marRight w:val="0"/>
                  <w:marTop w:val="0"/>
                  <w:marBottom w:val="0"/>
                  <w:divBdr>
                    <w:top w:val="none" w:sz="0" w:space="0" w:color="auto"/>
                    <w:left w:val="none" w:sz="0" w:space="0" w:color="auto"/>
                    <w:bottom w:val="none" w:sz="0" w:space="0" w:color="auto"/>
                    <w:right w:val="none" w:sz="0" w:space="0" w:color="auto"/>
                  </w:divBdr>
                </w:div>
                <w:div w:id="765426197">
                  <w:marLeft w:val="480"/>
                  <w:marRight w:val="0"/>
                  <w:marTop w:val="0"/>
                  <w:marBottom w:val="0"/>
                  <w:divBdr>
                    <w:top w:val="none" w:sz="0" w:space="0" w:color="auto"/>
                    <w:left w:val="none" w:sz="0" w:space="0" w:color="auto"/>
                    <w:bottom w:val="none" w:sz="0" w:space="0" w:color="auto"/>
                    <w:right w:val="none" w:sz="0" w:space="0" w:color="auto"/>
                  </w:divBdr>
                </w:div>
                <w:div w:id="534852831">
                  <w:marLeft w:val="480"/>
                  <w:marRight w:val="0"/>
                  <w:marTop w:val="0"/>
                  <w:marBottom w:val="0"/>
                  <w:divBdr>
                    <w:top w:val="none" w:sz="0" w:space="0" w:color="auto"/>
                    <w:left w:val="none" w:sz="0" w:space="0" w:color="auto"/>
                    <w:bottom w:val="none" w:sz="0" w:space="0" w:color="auto"/>
                    <w:right w:val="none" w:sz="0" w:space="0" w:color="auto"/>
                  </w:divBdr>
                </w:div>
                <w:div w:id="1667784245">
                  <w:marLeft w:val="480"/>
                  <w:marRight w:val="0"/>
                  <w:marTop w:val="0"/>
                  <w:marBottom w:val="0"/>
                  <w:divBdr>
                    <w:top w:val="none" w:sz="0" w:space="0" w:color="auto"/>
                    <w:left w:val="none" w:sz="0" w:space="0" w:color="auto"/>
                    <w:bottom w:val="none" w:sz="0" w:space="0" w:color="auto"/>
                    <w:right w:val="none" w:sz="0" w:space="0" w:color="auto"/>
                  </w:divBdr>
                </w:div>
                <w:div w:id="932468683">
                  <w:marLeft w:val="480"/>
                  <w:marRight w:val="0"/>
                  <w:marTop w:val="0"/>
                  <w:marBottom w:val="0"/>
                  <w:divBdr>
                    <w:top w:val="none" w:sz="0" w:space="0" w:color="auto"/>
                    <w:left w:val="none" w:sz="0" w:space="0" w:color="auto"/>
                    <w:bottom w:val="none" w:sz="0" w:space="0" w:color="auto"/>
                    <w:right w:val="none" w:sz="0" w:space="0" w:color="auto"/>
                  </w:divBdr>
                </w:div>
                <w:div w:id="724916560">
                  <w:marLeft w:val="480"/>
                  <w:marRight w:val="0"/>
                  <w:marTop w:val="0"/>
                  <w:marBottom w:val="0"/>
                  <w:divBdr>
                    <w:top w:val="none" w:sz="0" w:space="0" w:color="auto"/>
                    <w:left w:val="none" w:sz="0" w:space="0" w:color="auto"/>
                    <w:bottom w:val="none" w:sz="0" w:space="0" w:color="auto"/>
                    <w:right w:val="none" w:sz="0" w:space="0" w:color="auto"/>
                  </w:divBdr>
                </w:div>
                <w:div w:id="1827475168">
                  <w:marLeft w:val="480"/>
                  <w:marRight w:val="0"/>
                  <w:marTop w:val="0"/>
                  <w:marBottom w:val="0"/>
                  <w:divBdr>
                    <w:top w:val="none" w:sz="0" w:space="0" w:color="auto"/>
                    <w:left w:val="none" w:sz="0" w:space="0" w:color="auto"/>
                    <w:bottom w:val="none" w:sz="0" w:space="0" w:color="auto"/>
                    <w:right w:val="none" w:sz="0" w:space="0" w:color="auto"/>
                  </w:divBdr>
                </w:div>
                <w:div w:id="637222121">
                  <w:marLeft w:val="480"/>
                  <w:marRight w:val="0"/>
                  <w:marTop w:val="0"/>
                  <w:marBottom w:val="0"/>
                  <w:divBdr>
                    <w:top w:val="none" w:sz="0" w:space="0" w:color="auto"/>
                    <w:left w:val="none" w:sz="0" w:space="0" w:color="auto"/>
                    <w:bottom w:val="none" w:sz="0" w:space="0" w:color="auto"/>
                    <w:right w:val="none" w:sz="0" w:space="0" w:color="auto"/>
                  </w:divBdr>
                </w:div>
                <w:div w:id="1483540768">
                  <w:marLeft w:val="480"/>
                  <w:marRight w:val="0"/>
                  <w:marTop w:val="0"/>
                  <w:marBottom w:val="0"/>
                  <w:divBdr>
                    <w:top w:val="none" w:sz="0" w:space="0" w:color="auto"/>
                    <w:left w:val="none" w:sz="0" w:space="0" w:color="auto"/>
                    <w:bottom w:val="none" w:sz="0" w:space="0" w:color="auto"/>
                    <w:right w:val="none" w:sz="0" w:space="0" w:color="auto"/>
                  </w:divBdr>
                </w:div>
                <w:div w:id="579414982">
                  <w:marLeft w:val="480"/>
                  <w:marRight w:val="0"/>
                  <w:marTop w:val="0"/>
                  <w:marBottom w:val="0"/>
                  <w:divBdr>
                    <w:top w:val="none" w:sz="0" w:space="0" w:color="auto"/>
                    <w:left w:val="none" w:sz="0" w:space="0" w:color="auto"/>
                    <w:bottom w:val="none" w:sz="0" w:space="0" w:color="auto"/>
                    <w:right w:val="none" w:sz="0" w:space="0" w:color="auto"/>
                  </w:divBdr>
                </w:div>
                <w:div w:id="1440292263">
                  <w:marLeft w:val="480"/>
                  <w:marRight w:val="0"/>
                  <w:marTop w:val="0"/>
                  <w:marBottom w:val="0"/>
                  <w:divBdr>
                    <w:top w:val="none" w:sz="0" w:space="0" w:color="auto"/>
                    <w:left w:val="none" w:sz="0" w:space="0" w:color="auto"/>
                    <w:bottom w:val="none" w:sz="0" w:space="0" w:color="auto"/>
                    <w:right w:val="none" w:sz="0" w:space="0" w:color="auto"/>
                  </w:divBdr>
                </w:div>
                <w:div w:id="510221636">
                  <w:marLeft w:val="480"/>
                  <w:marRight w:val="0"/>
                  <w:marTop w:val="0"/>
                  <w:marBottom w:val="0"/>
                  <w:divBdr>
                    <w:top w:val="none" w:sz="0" w:space="0" w:color="auto"/>
                    <w:left w:val="none" w:sz="0" w:space="0" w:color="auto"/>
                    <w:bottom w:val="none" w:sz="0" w:space="0" w:color="auto"/>
                    <w:right w:val="none" w:sz="0" w:space="0" w:color="auto"/>
                  </w:divBdr>
                </w:div>
                <w:div w:id="690031350">
                  <w:marLeft w:val="480"/>
                  <w:marRight w:val="0"/>
                  <w:marTop w:val="0"/>
                  <w:marBottom w:val="0"/>
                  <w:divBdr>
                    <w:top w:val="none" w:sz="0" w:space="0" w:color="auto"/>
                    <w:left w:val="none" w:sz="0" w:space="0" w:color="auto"/>
                    <w:bottom w:val="none" w:sz="0" w:space="0" w:color="auto"/>
                    <w:right w:val="none" w:sz="0" w:space="0" w:color="auto"/>
                  </w:divBdr>
                </w:div>
                <w:div w:id="2075852964">
                  <w:marLeft w:val="480"/>
                  <w:marRight w:val="0"/>
                  <w:marTop w:val="0"/>
                  <w:marBottom w:val="0"/>
                  <w:divBdr>
                    <w:top w:val="none" w:sz="0" w:space="0" w:color="auto"/>
                    <w:left w:val="none" w:sz="0" w:space="0" w:color="auto"/>
                    <w:bottom w:val="none" w:sz="0" w:space="0" w:color="auto"/>
                    <w:right w:val="none" w:sz="0" w:space="0" w:color="auto"/>
                  </w:divBdr>
                </w:div>
                <w:div w:id="198595656">
                  <w:marLeft w:val="480"/>
                  <w:marRight w:val="0"/>
                  <w:marTop w:val="0"/>
                  <w:marBottom w:val="0"/>
                  <w:divBdr>
                    <w:top w:val="none" w:sz="0" w:space="0" w:color="auto"/>
                    <w:left w:val="none" w:sz="0" w:space="0" w:color="auto"/>
                    <w:bottom w:val="none" w:sz="0" w:space="0" w:color="auto"/>
                    <w:right w:val="none" w:sz="0" w:space="0" w:color="auto"/>
                  </w:divBdr>
                </w:div>
                <w:div w:id="1914074411">
                  <w:marLeft w:val="480"/>
                  <w:marRight w:val="0"/>
                  <w:marTop w:val="0"/>
                  <w:marBottom w:val="0"/>
                  <w:divBdr>
                    <w:top w:val="none" w:sz="0" w:space="0" w:color="auto"/>
                    <w:left w:val="none" w:sz="0" w:space="0" w:color="auto"/>
                    <w:bottom w:val="none" w:sz="0" w:space="0" w:color="auto"/>
                    <w:right w:val="none" w:sz="0" w:space="0" w:color="auto"/>
                  </w:divBdr>
                </w:div>
                <w:div w:id="784619108">
                  <w:marLeft w:val="480"/>
                  <w:marRight w:val="0"/>
                  <w:marTop w:val="0"/>
                  <w:marBottom w:val="0"/>
                  <w:divBdr>
                    <w:top w:val="none" w:sz="0" w:space="0" w:color="auto"/>
                    <w:left w:val="none" w:sz="0" w:space="0" w:color="auto"/>
                    <w:bottom w:val="none" w:sz="0" w:space="0" w:color="auto"/>
                    <w:right w:val="none" w:sz="0" w:space="0" w:color="auto"/>
                  </w:divBdr>
                </w:div>
                <w:div w:id="1602949076">
                  <w:marLeft w:val="480"/>
                  <w:marRight w:val="0"/>
                  <w:marTop w:val="0"/>
                  <w:marBottom w:val="0"/>
                  <w:divBdr>
                    <w:top w:val="none" w:sz="0" w:space="0" w:color="auto"/>
                    <w:left w:val="none" w:sz="0" w:space="0" w:color="auto"/>
                    <w:bottom w:val="none" w:sz="0" w:space="0" w:color="auto"/>
                    <w:right w:val="none" w:sz="0" w:space="0" w:color="auto"/>
                  </w:divBdr>
                </w:div>
                <w:div w:id="995033640">
                  <w:marLeft w:val="480"/>
                  <w:marRight w:val="0"/>
                  <w:marTop w:val="0"/>
                  <w:marBottom w:val="0"/>
                  <w:divBdr>
                    <w:top w:val="none" w:sz="0" w:space="0" w:color="auto"/>
                    <w:left w:val="none" w:sz="0" w:space="0" w:color="auto"/>
                    <w:bottom w:val="none" w:sz="0" w:space="0" w:color="auto"/>
                    <w:right w:val="none" w:sz="0" w:space="0" w:color="auto"/>
                  </w:divBdr>
                </w:div>
                <w:div w:id="1073042207">
                  <w:marLeft w:val="480"/>
                  <w:marRight w:val="0"/>
                  <w:marTop w:val="0"/>
                  <w:marBottom w:val="0"/>
                  <w:divBdr>
                    <w:top w:val="none" w:sz="0" w:space="0" w:color="auto"/>
                    <w:left w:val="none" w:sz="0" w:space="0" w:color="auto"/>
                    <w:bottom w:val="none" w:sz="0" w:space="0" w:color="auto"/>
                    <w:right w:val="none" w:sz="0" w:space="0" w:color="auto"/>
                  </w:divBdr>
                </w:div>
                <w:div w:id="1917082397">
                  <w:marLeft w:val="480"/>
                  <w:marRight w:val="0"/>
                  <w:marTop w:val="0"/>
                  <w:marBottom w:val="0"/>
                  <w:divBdr>
                    <w:top w:val="none" w:sz="0" w:space="0" w:color="auto"/>
                    <w:left w:val="none" w:sz="0" w:space="0" w:color="auto"/>
                    <w:bottom w:val="none" w:sz="0" w:space="0" w:color="auto"/>
                    <w:right w:val="none" w:sz="0" w:space="0" w:color="auto"/>
                  </w:divBdr>
                </w:div>
                <w:div w:id="198589249">
                  <w:marLeft w:val="480"/>
                  <w:marRight w:val="0"/>
                  <w:marTop w:val="0"/>
                  <w:marBottom w:val="0"/>
                  <w:divBdr>
                    <w:top w:val="none" w:sz="0" w:space="0" w:color="auto"/>
                    <w:left w:val="none" w:sz="0" w:space="0" w:color="auto"/>
                    <w:bottom w:val="none" w:sz="0" w:space="0" w:color="auto"/>
                    <w:right w:val="none" w:sz="0" w:space="0" w:color="auto"/>
                  </w:divBdr>
                </w:div>
              </w:divsChild>
            </w:div>
            <w:div w:id="757098628">
              <w:marLeft w:val="0"/>
              <w:marRight w:val="0"/>
              <w:marTop w:val="0"/>
              <w:marBottom w:val="0"/>
              <w:divBdr>
                <w:top w:val="none" w:sz="0" w:space="0" w:color="auto"/>
                <w:left w:val="none" w:sz="0" w:space="0" w:color="auto"/>
                <w:bottom w:val="none" w:sz="0" w:space="0" w:color="auto"/>
                <w:right w:val="none" w:sz="0" w:space="0" w:color="auto"/>
              </w:divBdr>
              <w:divsChild>
                <w:div w:id="737441337">
                  <w:marLeft w:val="480"/>
                  <w:marRight w:val="0"/>
                  <w:marTop w:val="0"/>
                  <w:marBottom w:val="0"/>
                  <w:divBdr>
                    <w:top w:val="none" w:sz="0" w:space="0" w:color="auto"/>
                    <w:left w:val="none" w:sz="0" w:space="0" w:color="auto"/>
                    <w:bottom w:val="none" w:sz="0" w:space="0" w:color="auto"/>
                    <w:right w:val="none" w:sz="0" w:space="0" w:color="auto"/>
                  </w:divBdr>
                </w:div>
                <w:div w:id="251090440">
                  <w:marLeft w:val="480"/>
                  <w:marRight w:val="0"/>
                  <w:marTop w:val="0"/>
                  <w:marBottom w:val="0"/>
                  <w:divBdr>
                    <w:top w:val="none" w:sz="0" w:space="0" w:color="auto"/>
                    <w:left w:val="none" w:sz="0" w:space="0" w:color="auto"/>
                    <w:bottom w:val="none" w:sz="0" w:space="0" w:color="auto"/>
                    <w:right w:val="none" w:sz="0" w:space="0" w:color="auto"/>
                  </w:divBdr>
                </w:div>
                <w:div w:id="272251094">
                  <w:marLeft w:val="480"/>
                  <w:marRight w:val="0"/>
                  <w:marTop w:val="0"/>
                  <w:marBottom w:val="0"/>
                  <w:divBdr>
                    <w:top w:val="none" w:sz="0" w:space="0" w:color="auto"/>
                    <w:left w:val="none" w:sz="0" w:space="0" w:color="auto"/>
                    <w:bottom w:val="none" w:sz="0" w:space="0" w:color="auto"/>
                    <w:right w:val="none" w:sz="0" w:space="0" w:color="auto"/>
                  </w:divBdr>
                </w:div>
                <w:div w:id="359090964">
                  <w:marLeft w:val="480"/>
                  <w:marRight w:val="0"/>
                  <w:marTop w:val="0"/>
                  <w:marBottom w:val="0"/>
                  <w:divBdr>
                    <w:top w:val="none" w:sz="0" w:space="0" w:color="auto"/>
                    <w:left w:val="none" w:sz="0" w:space="0" w:color="auto"/>
                    <w:bottom w:val="none" w:sz="0" w:space="0" w:color="auto"/>
                    <w:right w:val="none" w:sz="0" w:space="0" w:color="auto"/>
                  </w:divBdr>
                </w:div>
                <w:div w:id="1262684777">
                  <w:marLeft w:val="480"/>
                  <w:marRight w:val="0"/>
                  <w:marTop w:val="0"/>
                  <w:marBottom w:val="0"/>
                  <w:divBdr>
                    <w:top w:val="none" w:sz="0" w:space="0" w:color="auto"/>
                    <w:left w:val="none" w:sz="0" w:space="0" w:color="auto"/>
                    <w:bottom w:val="none" w:sz="0" w:space="0" w:color="auto"/>
                    <w:right w:val="none" w:sz="0" w:space="0" w:color="auto"/>
                  </w:divBdr>
                </w:div>
                <w:div w:id="1491751474">
                  <w:marLeft w:val="480"/>
                  <w:marRight w:val="0"/>
                  <w:marTop w:val="0"/>
                  <w:marBottom w:val="0"/>
                  <w:divBdr>
                    <w:top w:val="none" w:sz="0" w:space="0" w:color="auto"/>
                    <w:left w:val="none" w:sz="0" w:space="0" w:color="auto"/>
                    <w:bottom w:val="none" w:sz="0" w:space="0" w:color="auto"/>
                    <w:right w:val="none" w:sz="0" w:space="0" w:color="auto"/>
                  </w:divBdr>
                </w:div>
                <w:div w:id="1688628920">
                  <w:marLeft w:val="480"/>
                  <w:marRight w:val="0"/>
                  <w:marTop w:val="0"/>
                  <w:marBottom w:val="0"/>
                  <w:divBdr>
                    <w:top w:val="none" w:sz="0" w:space="0" w:color="auto"/>
                    <w:left w:val="none" w:sz="0" w:space="0" w:color="auto"/>
                    <w:bottom w:val="none" w:sz="0" w:space="0" w:color="auto"/>
                    <w:right w:val="none" w:sz="0" w:space="0" w:color="auto"/>
                  </w:divBdr>
                </w:div>
                <w:div w:id="850948597">
                  <w:marLeft w:val="480"/>
                  <w:marRight w:val="0"/>
                  <w:marTop w:val="0"/>
                  <w:marBottom w:val="0"/>
                  <w:divBdr>
                    <w:top w:val="none" w:sz="0" w:space="0" w:color="auto"/>
                    <w:left w:val="none" w:sz="0" w:space="0" w:color="auto"/>
                    <w:bottom w:val="none" w:sz="0" w:space="0" w:color="auto"/>
                    <w:right w:val="none" w:sz="0" w:space="0" w:color="auto"/>
                  </w:divBdr>
                </w:div>
                <w:div w:id="2021421917">
                  <w:marLeft w:val="480"/>
                  <w:marRight w:val="0"/>
                  <w:marTop w:val="0"/>
                  <w:marBottom w:val="0"/>
                  <w:divBdr>
                    <w:top w:val="none" w:sz="0" w:space="0" w:color="auto"/>
                    <w:left w:val="none" w:sz="0" w:space="0" w:color="auto"/>
                    <w:bottom w:val="none" w:sz="0" w:space="0" w:color="auto"/>
                    <w:right w:val="none" w:sz="0" w:space="0" w:color="auto"/>
                  </w:divBdr>
                </w:div>
                <w:div w:id="1734815673">
                  <w:marLeft w:val="480"/>
                  <w:marRight w:val="0"/>
                  <w:marTop w:val="0"/>
                  <w:marBottom w:val="0"/>
                  <w:divBdr>
                    <w:top w:val="none" w:sz="0" w:space="0" w:color="auto"/>
                    <w:left w:val="none" w:sz="0" w:space="0" w:color="auto"/>
                    <w:bottom w:val="none" w:sz="0" w:space="0" w:color="auto"/>
                    <w:right w:val="none" w:sz="0" w:space="0" w:color="auto"/>
                  </w:divBdr>
                </w:div>
                <w:div w:id="1907450650">
                  <w:marLeft w:val="480"/>
                  <w:marRight w:val="0"/>
                  <w:marTop w:val="0"/>
                  <w:marBottom w:val="0"/>
                  <w:divBdr>
                    <w:top w:val="none" w:sz="0" w:space="0" w:color="auto"/>
                    <w:left w:val="none" w:sz="0" w:space="0" w:color="auto"/>
                    <w:bottom w:val="none" w:sz="0" w:space="0" w:color="auto"/>
                    <w:right w:val="none" w:sz="0" w:space="0" w:color="auto"/>
                  </w:divBdr>
                </w:div>
                <w:div w:id="327825968">
                  <w:marLeft w:val="480"/>
                  <w:marRight w:val="0"/>
                  <w:marTop w:val="0"/>
                  <w:marBottom w:val="0"/>
                  <w:divBdr>
                    <w:top w:val="none" w:sz="0" w:space="0" w:color="auto"/>
                    <w:left w:val="none" w:sz="0" w:space="0" w:color="auto"/>
                    <w:bottom w:val="none" w:sz="0" w:space="0" w:color="auto"/>
                    <w:right w:val="none" w:sz="0" w:space="0" w:color="auto"/>
                  </w:divBdr>
                </w:div>
                <w:div w:id="1258560848">
                  <w:marLeft w:val="480"/>
                  <w:marRight w:val="0"/>
                  <w:marTop w:val="0"/>
                  <w:marBottom w:val="0"/>
                  <w:divBdr>
                    <w:top w:val="none" w:sz="0" w:space="0" w:color="auto"/>
                    <w:left w:val="none" w:sz="0" w:space="0" w:color="auto"/>
                    <w:bottom w:val="none" w:sz="0" w:space="0" w:color="auto"/>
                    <w:right w:val="none" w:sz="0" w:space="0" w:color="auto"/>
                  </w:divBdr>
                </w:div>
                <w:div w:id="438791623">
                  <w:marLeft w:val="480"/>
                  <w:marRight w:val="0"/>
                  <w:marTop w:val="0"/>
                  <w:marBottom w:val="0"/>
                  <w:divBdr>
                    <w:top w:val="none" w:sz="0" w:space="0" w:color="auto"/>
                    <w:left w:val="none" w:sz="0" w:space="0" w:color="auto"/>
                    <w:bottom w:val="none" w:sz="0" w:space="0" w:color="auto"/>
                    <w:right w:val="none" w:sz="0" w:space="0" w:color="auto"/>
                  </w:divBdr>
                </w:div>
                <w:div w:id="557790199">
                  <w:marLeft w:val="480"/>
                  <w:marRight w:val="0"/>
                  <w:marTop w:val="0"/>
                  <w:marBottom w:val="0"/>
                  <w:divBdr>
                    <w:top w:val="none" w:sz="0" w:space="0" w:color="auto"/>
                    <w:left w:val="none" w:sz="0" w:space="0" w:color="auto"/>
                    <w:bottom w:val="none" w:sz="0" w:space="0" w:color="auto"/>
                    <w:right w:val="none" w:sz="0" w:space="0" w:color="auto"/>
                  </w:divBdr>
                </w:div>
                <w:div w:id="793141034">
                  <w:marLeft w:val="480"/>
                  <w:marRight w:val="0"/>
                  <w:marTop w:val="0"/>
                  <w:marBottom w:val="0"/>
                  <w:divBdr>
                    <w:top w:val="none" w:sz="0" w:space="0" w:color="auto"/>
                    <w:left w:val="none" w:sz="0" w:space="0" w:color="auto"/>
                    <w:bottom w:val="none" w:sz="0" w:space="0" w:color="auto"/>
                    <w:right w:val="none" w:sz="0" w:space="0" w:color="auto"/>
                  </w:divBdr>
                </w:div>
                <w:div w:id="1601986464">
                  <w:marLeft w:val="480"/>
                  <w:marRight w:val="0"/>
                  <w:marTop w:val="0"/>
                  <w:marBottom w:val="0"/>
                  <w:divBdr>
                    <w:top w:val="none" w:sz="0" w:space="0" w:color="auto"/>
                    <w:left w:val="none" w:sz="0" w:space="0" w:color="auto"/>
                    <w:bottom w:val="none" w:sz="0" w:space="0" w:color="auto"/>
                    <w:right w:val="none" w:sz="0" w:space="0" w:color="auto"/>
                  </w:divBdr>
                </w:div>
                <w:div w:id="317270954">
                  <w:marLeft w:val="480"/>
                  <w:marRight w:val="0"/>
                  <w:marTop w:val="0"/>
                  <w:marBottom w:val="0"/>
                  <w:divBdr>
                    <w:top w:val="none" w:sz="0" w:space="0" w:color="auto"/>
                    <w:left w:val="none" w:sz="0" w:space="0" w:color="auto"/>
                    <w:bottom w:val="none" w:sz="0" w:space="0" w:color="auto"/>
                    <w:right w:val="none" w:sz="0" w:space="0" w:color="auto"/>
                  </w:divBdr>
                </w:div>
                <w:div w:id="947195848">
                  <w:marLeft w:val="480"/>
                  <w:marRight w:val="0"/>
                  <w:marTop w:val="0"/>
                  <w:marBottom w:val="0"/>
                  <w:divBdr>
                    <w:top w:val="none" w:sz="0" w:space="0" w:color="auto"/>
                    <w:left w:val="none" w:sz="0" w:space="0" w:color="auto"/>
                    <w:bottom w:val="none" w:sz="0" w:space="0" w:color="auto"/>
                    <w:right w:val="none" w:sz="0" w:space="0" w:color="auto"/>
                  </w:divBdr>
                </w:div>
                <w:div w:id="2030519269">
                  <w:marLeft w:val="480"/>
                  <w:marRight w:val="0"/>
                  <w:marTop w:val="0"/>
                  <w:marBottom w:val="0"/>
                  <w:divBdr>
                    <w:top w:val="none" w:sz="0" w:space="0" w:color="auto"/>
                    <w:left w:val="none" w:sz="0" w:space="0" w:color="auto"/>
                    <w:bottom w:val="none" w:sz="0" w:space="0" w:color="auto"/>
                    <w:right w:val="none" w:sz="0" w:space="0" w:color="auto"/>
                  </w:divBdr>
                </w:div>
                <w:div w:id="1067149762">
                  <w:marLeft w:val="480"/>
                  <w:marRight w:val="0"/>
                  <w:marTop w:val="0"/>
                  <w:marBottom w:val="0"/>
                  <w:divBdr>
                    <w:top w:val="none" w:sz="0" w:space="0" w:color="auto"/>
                    <w:left w:val="none" w:sz="0" w:space="0" w:color="auto"/>
                    <w:bottom w:val="none" w:sz="0" w:space="0" w:color="auto"/>
                    <w:right w:val="none" w:sz="0" w:space="0" w:color="auto"/>
                  </w:divBdr>
                </w:div>
                <w:div w:id="1733312793">
                  <w:marLeft w:val="480"/>
                  <w:marRight w:val="0"/>
                  <w:marTop w:val="0"/>
                  <w:marBottom w:val="0"/>
                  <w:divBdr>
                    <w:top w:val="none" w:sz="0" w:space="0" w:color="auto"/>
                    <w:left w:val="none" w:sz="0" w:space="0" w:color="auto"/>
                    <w:bottom w:val="none" w:sz="0" w:space="0" w:color="auto"/>
                    <w:right w:val="none" w:sz="0" w:space="0" w:color="auto"/>
                  </w:divBdr>
                </w:div>
                <w:div w:id="1871916643">
                  <w:marLeft w:val="480"/>
                  <w:marRight w:val="0"/>
                  <w:marTop w:val="0"/>
                  <w:marBottom w:val="0"/>
                  <w:divBdr>
                    <w:top w:val="none" w:sz="0" w:space="0" w:color="auto"/>
                    <w:left w:val="none" w:sz="0" w:space="0" w:color="auto"/>
                    <w:bottom w:val="none" w:sz="0" w:space="0" w:color="auto"/>
                    <w:right w:val="none" w:sz="0" w:space="0" w:color="auto"/>
                  </w:divBdr>
                </w:div>
                <w:div w:id="398670364">
                  <w:marLeft w:val="480"/>
                  <w:marRight w:val="0"/>
                  <w:marTop w:val="0"/>
                  <w:marBottom w:val="0"/>
                  <w:divBdr>
                    <w:top w:val="none" w:sz="0" w:space="0" w:color="auto"/>
                    <w:left w:val="none" w:sz="0" w:space="0" w:color="auto"/>
                    <w:bottom w:val="none" w:sz="0" w:space="0" w:color="auto"/>
                    <w:right w:val="none" w:sz="0" w:space="0" w:color="auto"/>
                  </w:divBdr>
                </w:div>
                <w:div w:id="1352878974">
                  <w:marLeft w:val="480"/>
                  <w:marRight w:val="0"/>
                  <w:marTop w:val="0"/>
                  <w:marBottom w:val="0"/>
                  <w:divBdr>
                    <w:top w:val="none" w:sz="0" w:space="0" w:color="auto"/>
                    <w:left w:val="none" w:sz="0" w:space="0" w:color="auto"/>
                    <w:bottom w:val="none" w:sz="0" w:space="0" w:color="auto"/>
                    <w:right w:val="none" w:sz="0" w:space="0" w:color="auto"/>
                  </w:divBdr>
                </w:div>
                <w:div w:id="1276907929">
                  <w:marLeft w:val="480"/>
                  <w:marRight w:val="0"/>
                  <w:marTop w:val="0"/>
                  <w:marBottom w:val="0"/>
                  <w:divBdr>
                    <w:top w:val="none" w:sz="0" w:space="0" w:color="auto"/>
                    <w:left w:val="none" w:sz="0" w:space="0" w:color="auto"/>
                    <w:bottom w:val="none" w:sz="0" w:space="0" w:color="auto"/>
                    <w:right w:val="none" w:sz="0" w:space="0" w:color="auto"/>
                  </w:divBdr>
                </w:div>
                <w:div w:id="978192671">
                  <w:marLeft w:val="480"/>
                  <w:marRight w:val="0"/>
                  <w:marTop w:val="0"/>
                  <w:marBottom w:val="0"/>
                  <w:divBdr>
                    <w:top w:val="none" w:sz="0" w:space="0" w:color="auto"/>
                    <w:left w:val="none" w:sz="0" w:space="0" w:color="auto"/>
                    <w:bottom w:val="none" w:sz="0" w:space="0" w:color="auto"/>
                    <w:right w:val="none" w:sz="0" w:space="0" w:color="auto"/>
                  </w:divBdr>
                </w:div>
                <w:div w:id="1660499702">
                  <w:marLeft w:val="480"/>
                  <w:marRight w:val="0"/>
                  <w:marTop w:val="0"/>
                  <w:marBottom w:val="0"/>
                  <w:divBdr>
                    <w:top w:val="none" w:sz="0" w:space="0" w:color="auto"/>
                    <w:left w:val="none" w:sz="0" w:space="0" w:color="auto"/>
                    <w:bottom w:val="none" w:sz="0" w:space="0" w:color="auto"/>
                    <w:right w:val="none" w:sz="0" w:space="0" w:color="auto"/>
                  </w:divBdr>
                </w:div>
                <w:div w:id="448665358">
                  <w:marLeft w:val="480"/>
                  <w:marRight w:val="0"/>
                  <w:marTop w:val="0"/>
                  <w:marBottom w:val="0"/>
                  <w:divBdr>
                    <w:top w:val="none" w:sz="0" w:space="0" w:color="auto"/>
                    <w:left w:val="none" w:sz="0" w:space="0" w:color="auto"/>
                    <w:bottom w:val="none" w:sz="0" w:space="0" w:color="auto"/>
                    <w:right w:val="none" w:sz="0" w:space="0" w:color="auto"/>
                  </w:divBdr>
                </w:div>
                <w:div w:id="2029482887">
                  <w:marLeft w:val="480"/>
                  <w:marRight w:val="0"/>
                  <w:marTop w:val="0"/>
                  <w:marBottom w:val="0"/>
                  <w:divBdr>
                    <w:top w:val="none" w:sz="0" w:space="0" w:color="auto"/>
                    <w:left w:val="none" w:sz="0" w:space="0" w:color="auto"/>
                    <w:bottom w:val="none" w:sz="0" w:space="0" w:color="auto"/>
                    <w:right w:val="none" w:sz="0" w:space="0" w:color="auto"/>
                  </w:divBdr>
                </w:div>
                <w:div w:id="893008674">
                  <w:marLeft w:val="480"/>
                  <w:marRight w:val="0"/>
                  <w:marTop w:val="0"/>
                  <w:marBottom w:val="0"/>
                  <w:divBdr>
                    <w:top w:val="none" w:sz="0" w:space="0" w:color="auto"/>
                    <w:left w:val="none" w:sz="0" w:space="0" w:color="auto"/>
                    <w:bottom w:val="none" w:sz="0" w:space="0" w:color="auto"/>
                    <w:right w:val="none" w:sz="0" w:space="0" w:color="auto"/>
                  </w:divBdr>
                </w:div>
                <w:div w:id="476798624">
                  <w:marLeft w:val="480"/>
                  <w:marRight w:val="0"/>
                  <w:marTop w:val="0"/>
                  <w:marBottom w:val="0"/>
                  <w:divBdr>
                    <w:top w:val="none" w:sz="0" w:space="0" w:color="auto"/>
                    <w:left w:val="none" w:sz="0" w:space="0" w:color="auto"/>
                    <w:bottom w:val="none" w:sz="0" w:space="0" w:color="auto"/>
                    <w:right w:val="none" w:sz="0" w:space="0" w:color="auto"/>
                  </w:divBdr>
                </w:div>
                <w:div w:id="864830863">
                  <w:marLeft w:val="480"/>
                  <w:marRight w:val="0"/>
                  <w:marTop w:val="0"/>
                  <w:marBottom w:val="0"/>
                  <w:divBdr>
                    <w:top w:val="none" w:sz="0" w:space="0" w:color="auto"/>
                    <w:left w:val="none" w:sz="0" w:space="0" w:color="auto"/>
                    <w:bottom w:val="none" w:sz="0" w:space="0" w:color="auto"/>
                    <w:right w:val="none" w:sz="0" w:space="0" w:color="auto"/>
                  </w:divBdr>
                </w:div>
                <w:div w:id="454175309">
                  <w:marLeft w:val="480"/>
                  <w:marRight w:val="0"/>
                  <w:marTop w:val="0"/>
                  <w:marBottom w:val="0"/>
                  <w:divBdr>
                    <w:top w:val="none" w:sz="0" w:space="0" w:color="auto"/>
                    <w:left w:val="none" w:sz="0" w:space="0" w:color="auto"/>
                    <w:bottom w:val="none" w:sz="0" w:space="0" w:color="auto"/>
                    <w:right w:val="none" w:sz="0" w:space="0" w:color="auto"/>
                  </w:divBdr>
                </w:div>
                <w:div w:id="1855994924">
                  <w:marLeft w:val="480"/>
                  <w:marRight w:val="0"/>
                  <w:marTop w:val="0"/>
                  <w:marBottom w:val="0"/>
                  <w:divBdr>
                    <w:top w:val="none" w:sz="0" w:space="0" w:color="auto"/>
                    <w:left w:val="none" w:sz="0" w:space="0" w:color="auto"/>
                    <w:bottom w:val="none" w:sz="0" w:space="0" w:color="auto"/>
                    <w:right w:val="none" w:sz="0" w:space="0" w:color="auto"/>
                  </w:divBdr>
                </w:div>
                <w:div w:id="1807312383">
                  <w:marLeft w:val="480"/>
                  <w:marRight w:val="0"/>
                  <w:marTop w:val="0"/>
                  <w:marBottom w:val="0"/>
                  <w:divBdr>
                    <w:top w:val="none" w:sz="0" w:space="0" w:color="auto"/>
                    <w:left w:val="none" w:sz="0" w:space="0" w:color="auto"/>
                    <w:bottom w:val="none" w:sz="0" w:space="0" w:color="auto"/>
                    <w:right w:val="none" w:sz="0" w:space="0" w:color="auto"/>
                  </w:divBdr>
                </w:div>
                <w:div w:id="142237569">
                  <w:marLeft w:val="480"/>
                  <w:marRight w:val="0"/>
                  <w:marTop w:val="0"/>
                  <w:marBottom w:val="0"/>
                  <w:divBdr>
                    <w:top w:val="none" w:sz="0" w:space="0" w:color="auto"/>
                    <w:left w:val="none" w:sz="0" w:space="0" w:color="auto"/>
                    <w:bottom w:val="none" w:sz="0" w:space="0" w:color="auto"/>
                    <w:right w:val="none" w:sz="0" w:space="0" w:color="auto"/>
                  </w:divBdr>
                </w:div>
                <w:div w:id="1787649606">
                  <w:marLeft w:val="480"/>
                  <w:marRight w:val="0"/>
                  <w:marTop w:val="0"/>
                  <w:marBottom w:val="0"/>
                  <w:divBdr>
                    <w:top w:val="none" w:sz="0" w:space="0" w:color="auto"/>
                    <w:left w:val="none" w:sz="0" w:space="0" w:color="auto"/>
                    <w:bottom w:val="none" w:sz="0" w:space="0" w:color="auto"/>
                    <w:right w:val="none" w:sz="0" w:space="0" w:color="auto"/>
                  </w:divBdr>
                </w:div>
                <w:div w:id="1227839319">
                  <w:marLeft w:val="480"/>
                  <w:marRight w:val="0"/>
                  <w:marTop w:val="0"/>
                  <w:marBottom w:val="0"/>
                  <w:divBdr>
                    <w:top w:val="none" w:sz="0" w:space="0" w:color="auto"/>
                    <w:left w:val="none" w:sz="0" w:space="0" w:color="auto"/>
                    <w:bottom w:val="none" w:sz="0" w:space="0" w:color="auto"/>
                    <w:right w:val="none" w:sz="0" w:space="0" w:color="auto"/>
                  </w:divBdr>
                </w:div>
                <w:div w:id="1001280008">
                  <w:marLeft w:val="480"/>
                  <w:marRight w:val="0"/>
                  <w:marTop w:val="0"/>
                  <w:marBottom w:val="0"/>
                  <w:divBdr>
                    <w:top w:val="none" w:sz="0" w:space="0" w:color="auto"/>
                    <w:left w:val="none" w:sz="0" w:space="0" w:color="auto"/>
                    <w:bottom w:val="none" w:sz="0" w:space="0" w:color="auto"/>
                    <w:right w:val="none" w:sz="0" w:space="0" w:color="auto"/>
                  </w:divBdr>
                </w:div>
              </w:divsChild>
            </w:div>
            <w:div w:id="1205406088">
              <w:marLeft w:val="0"/>
              <w:marRight w:val="0"/>
              <w:marTop w:val="0"/>
              <w:marBottom w:val="0"/>
              <w:divBdr>
                <w:top w:val="none" w:sz="0" w:space="0" w:color="auto"/>
                <w:left w:val="none" w:sz="0" w:space="0" w:color="auto"/>
                <w:bottom w:val="none" w:sz="0" w:space="0" w:color="auto"/>
                <w:right w:val="none" w:sz="0" w:space="0" w:color="auto"/>
              </w:divBdr>
              <w:divsChild>
                <w:div w:id="290407128">
                  <w:marLeft w:val="480"/>
                  <w:marRight w:val="0"/>
                  <w:marTop w:val="0"/>
                  <w:marBottom w:val="0"/>
                  <w:divBdr>
                    <w:top w:val="none" w:sz="0" w:space="0" w:color="auto"/>
                    <w:left w:val="none" w:sz="0" w:space="0" w:color="auto"/>
                    <w:bottom w:val="none" w:sz="0" w:space="0" w:color="auto"/>
                    <w:right w:val="none" w:sz="0" w:space="0" w:color="auto"/>
                  </w:divBdr>
                </w:div>
                <w:div w:id="10687839">
                  <w:marLeft w:val="480"/>
                  <w:marRight w:val="0"/>
                  <w:marTop w:val="0"/>
                  <w:marBottom w:val="0"/>
                  <w:divBdr>
                    <w:top w:val="none" w:sz="0" w:space="0" w:color="auto"/>
                    <w:left w:val="none" w:sz="0" w:space="0" w:color="auto"/>
                    <w:bottom w:val="none" w:sz="0" w:space="0" w:color="auto"/>
                    <w:right w:val="none" w:sz="0" w:space="0" w:color="auto"/>
                  </w:divBdr>
                </w:div>
                <w:div w:id="2066635545">
                  <w:marLeft w:val="480"/>
                  <w:marRight w:val="0"/>
                  <w:marTop w:val="0"/>
                  <w:marBottom w:val="0"/>
                  <w:divBdr>
                    <w:top w:val="none" w:sz="0" w:space="0" w:color="auto"/>
                    <w:left w:val="none" w:sz="0" w:space="0" w:color="auto"/>
                    <w:bottom w:val="none" w:sz="0" w:space="0" w:color="auto"/>
                    <w:right w:val="none" w:sz="0" w:space="0" w:color="auto"/>
                  </w:divBdr>
                </w:div>
                <w:div w:id="1600485387">
                  <w:marLeft w:val="480"/>
                  <w:marRight w:val="0"/>
                  <w:marTop w:val="0"/>
                  <w:marBottom w:val="0"/>
                  <w:divBdr>
                    <w:top w:val="none" w:sz="0" w:space="0" w:color="auto"/>
                    <w:left w:val="none" w:sz="0" w:space="0" w:color="auto"/>
                    <w:bottom w:val="none" w:sz="0" w:space="0" w:color="auto"/>
                    <w:right w:val="none" w:sz="0" w:space="0" w:color="auto"/>
                  </w:divBdr>
                </w:div>
                <w:div w:id="1996570254">
                  <w:marLeft w:val="480"/>
                  <w:marRight w:val="0"/>
                  <w:marTop w:val="0"/>
                  <w:marBottom w:val="0"/>
                  <w:divBdr>
                    <w:top w:val="none" w:sz="0" w:space="0" w:color="auto"/>
                    <w:left w:val="none" w:sz="0" w:space="0" w:color="auto"/>
                    <w:bottom w:val="none" w:sz="0" w:space="0" w:color="auto"/>
                    <w:right w:val="none" w:sz="0" w:space="0" w:color="auto"/>
                  </w:divBdr>
                </w:div>
                <w:div w:id="2063939886">
                  <w:marLeft w:val="480"/>
                  <w:marRight w:val="0"/>
                  <w:marTop w:val="0"/>
                  <w:marBottom w:val="0"/>
                  <w:divBdr>
                    <w:top w:val="none" w:sz="0" w:space="0" w:color="auto"/>
                    <w:left w:val="none" w:sz="0" w:space="0" w:color="auto"/>
                    <w:bottom w:val="none" w:sz="0" w:space="0" w:color="auto"/>
                    <w:right w:val="none" w:sz="0" w:space="0" w:color="auto"/>
                  </w:divBdr>
                </w:div>
                <w:div w:id="531454839">
                  <w:marLeft w:val="480"/>
                  <w:marRight w:val="0"/>
                  <w:marTop w:val="0"/>
                  <w:marBottom w:val="0"/>
                  <w:divBdr>
                    <w:top w:val="none" w:sz="0" w:space="0" w:color="auto"/>
                    <w:left w:val="none" w:sz="0" w:space="0" w:color="auto"/>
                    <w:bottom w:val="none" w:sz="0" w:space="0" w:color="auto"/>
                    <w:right w:val="none" w:sz="0" w:space="0" w:color="auto"/>
                  </w:divBdr>
                </w:div>
                <w:div w:id="2000383212">
                  <w:marLeft w:val="480"/>
                  <w:marRight w:val="0"/>
                  <w:marTop w:val="0"/>
                  <w:marBottom w:val="0"/>
                  <w:divBdr>
                    <w:top w:val="none" w:sz="0" w:space="0" w:color="auto"/>
                    <w:left w:val="none" w:sz="0" w:space="0" w:color="auto"/>
                    <w:bottom w:val="none" w:sz="0" w:space="0" w:color="auto"/>
                    <w:right w:val="none" w:sz="0" w:space="0" w:color="auto"/>
                  </w:divBdr>
                </w:div>
                <w:div w:id="1390767769">
                  <w:marLeft w:val="480"/>
                  <w:marRight w:val="0"/>
                  <w:marTop w:val="0"/>
                  <w:marBottom w:val="0"/>
                  <w:divBdr>
                    <w:top w:val="none" w:sz="0" w:space="0" w:color="auto"/>
                    <w:left w:val="none" w:sz="0" w:space="0" w:color="auto"/>
                    <w:bottom w:val="none" w:sz="0" w:space="0" w:color="auto"/>
                    <w:right w:val="none" w:sz="0" w:space="0" w:color="auto"/>
                  </w:divBdr>
                </w:div>
                <w:div w:id="366876924">
                  <w:marLeft w:val="480"/>
                  <w:marRight w:val="0"/>
                  <w:marTop w:val="0"/>
                  <w:marBottom w:val="0"/>
                  <w:divBdr>
                    <w:top w:val="none" w:sz="0" w:space="0" w:color="auto"/>
                    <w:left w:val="none" w:sz="0" w:space="0" w:color="auto"/>
                    <w:bottom w:val="none" w:sz="0" w:space="0" w:color="auto"/>
                    <w:right w:val="none" w:sz="0" w:space="0" w:color="auto"/>
                  </w:divBdr>
                </w:div>
                <w:div w:id="331300191">
                  <w:marLeft w:val="480"/>
                  <w:marRight w:val="0"/>
                  <w:marTop w:val="0"/>
                  <w:marBottom w:val="0"/>
                  <w:divBdr>
                    <w:top w:val="none" w:sz="0" w:space="0" w:color="auto"/>
                    <w:left w:val="none" w:sz="0" w:space="0" w:color="auto"/>
                    <w:bottom w:val="none" w:sz="0" w:space="0" w:color="auto"/>
                    <w:right w:val="none" w:sz="0" w:space="0" w:color="auto"/>
                  </w:divBdr>
                </w:div>
                <w:div w:id="303969890">
                  <w:marLeft w:val="480"/>
                  <w:marRight w:val="0"/>
                  <w:marTop w:val="0"/>
                  <w:marBottom w:val="0"/>
                  <w:divBdr>
                    <w:top w:val="none" w:sz="0" w:space="0" w:color="auto"/>
                    <w:left w:val="none" w:sz="0" w:space="0" w:color="auto"/>
                    <w:bottom w:val="none" w:sz="0" w:space="0" w:color="auto"/>
                    <w:right w:val="none" w:sz="0" w:space="0" w:color="auto"/>
                  </w:divBdr>
                </w:div>
                <w:div w:id="1778601149">
                  <w:marLeft w:val="480"/>
                  <w:marRight w:val="0"/>
                  <w:marTop w:val="0"/>
                  <w:marBottom w:val="0"/>
                  <w:divBdr>
                    <w:top w:val="none" w:sz="0" w:space="0" w:color="auto"/>
                    <w:left w:val="none" w:sz="0" w:space="0" w:color="auto"/>
                    <w:bottom w:val="none" w:sz="0" w:space="0" w:color="auto"/>
                    <w:right w:val="none" w:sz="0" w:space="0" w:color="auto"/>
                  </w:divBdr>
                </w:div>
                <w:div w:id="76170756">
                  <w:marLeft w:val="480"/>
                  <w:marRight w:val="0"/>
                  <w:marTop w:val="0"/>
                  <w:marBottom w:val="0"/>
                  <w:divBdr>
                    <w:top w:val="none" w:sz="0" w:space="0" w:color="auto"/>
                    <w:left w:val="none" w:sz="0" w:space="0" w:color="auto"/>
                    <w:bottom w:val="none" w:sz="0" w:space="0" w:color="auto"/>
                    <w:right w:val="none" w:sz="0" w:space="0" w:color="auto"/>
                  </w:divBdr>
                </w:div>
                <w:div w:id="455491840">
                  <w:marLeft w:val="480"/>
                  <w:marRight w:val="0"/>
                  <w:marTop w:val="0"/>
                  <w:marBottom w:val="0"/>
                  <w:divBdr>
                    <w:top w:val="none" w:sz="0" w:space="0" w:color="auto"/>
                    <w:left w:val="none" w:sz="0" w:space="0" w:color="auto"/>
                    <w:bottom w:val="none" w:sz="0" w:space="0" w:color="auto"/>
                    <w:right w:val="none" w:sz="0" w:space="0" w:color="auto"/>
                  </w:divBdr>
                </w:div>
                <w:div w:id="1014920663">
                  <w:marLeft w:val="480"/>
                  <w:marRight w:val="0"/>
                  <w:marTop w:val="0"/>
                  <w:marBottom w:val="0"/>
                  <w:divBdr>
                    <w:top w:val="none" w:sz="0" w:space="0" w:color="auto"/>
                    <w:left w:val="none" w:sz="0" w:space="0" w:color="auto"/>
                    <w:bottom w:val="none" w:sz="0" w:space="0" w:color="auto"/>
                    <w:right w:val="none" w:sz="0" w:space="0" w:color="auto"/>
                  </w:divBdr>
                </w:div>
                <w:div w:id="1415665556">
                  <w:marLeft w:val="480"/>
                  <w:marRight w:val="0"/>
                  <w:marTop w:val="0"/>
                  <w:marBottom w:val="0"/>
                  <w:divBdr>
                    <w:top w:val="none" w:sz="0" w:space="0" w:color="auto"/>
                    <w:left w:val="none" w:sz="0" w:space="0" w:color="auto"/>
                    <w:bottom w:val="none" w:sz="0" w:space="0" w:color="auto"/>
                    <w:right w:val="none" w:sz="0" w:space="0" w:color="auto"/>
                  </w:divBdr>
                </w:div>
                <w:div w:id="1500274629">
                  <w:marLeft w:val="480"/>
                  <w:marRight w:val="0"/>
                  <w:marTop w:val="0"/>
                  <w:marBottom w:val="0"/>
                  <w:divBdr>
                    <w:top w:val="none" w:sz="0" w:space="0" w:color="auto"/>
                    <w:left w:val="none" w:sz="0" w:space="0" w:color="auto"/>
                    <w:bottom w:val="none" w:sz="0" w:space="0" w:color="auto"/>
                    <w:right w:val="none" w:sz="0" w:space="0" w:color="auto"/>
                  </w:divBdr>
                </w:div>
                <w:div w:id="1054545252">
                  <w:marLeft w:val="480"/>
                  <w:marRight w:val="0"/>
                  <w:marTop w:val="0"/>
                  <w:marBottom w:val="0"/>
                  <w:divBdr>
                    <w:top w:val="none" w:sz="0" w:space="0" w:color="auto"/>
                    <w:left w:val="none" w:sz="0" w:space="0" w:color="auto"/>
                    <w:bottom w:val="none" w:sz="0" w:space="0" w:color="auto"/>
                    <w:right w:val="none" w:sz="0" w:space="0" w:color="auto"/>
                  </w:divBdr>
                </w:div>
                <w:div w:id="661204205">
                  <w:marLeft w:val="480"/>
                  <w:marRight w:val="0"/>
                  <w:marTop w:val="0"/>
                  <w:marBottom w:val="0"/>
                  <w:divBdr>
                    <w:top w:val="none" w:sz="0" w:space="0" w:color="auto"/>
                    <w:left w:val="none" w:sz="0" w:space="0" w:color="auto"/>
                    <w:bottom w:val="none" w:sz="0" w:space="0" w:color="auto"/>
                    <w:right w:val="none" w:sz="0" w:space="0" w:color="auto"/>
                  </w:divBdr>
                </w:div>
                <w:div w:id="480581956">
                  <w:marLeft w:val="480"/>
                  <w:marRight w:val="0"/>
                  <w:marTop w:val="0"/>
                  <w:marBottom w:val="0"/>
                  <w:divBdr>
                    <w:top w:val="none" w:sz="0" w:space="0" w:color="auto"/>
                    <w:left w:val="none" w:sz="0" w:space="0" w:color="auto"/>
                    <w:bottom w:val="none" w:sz="0" w:space="0" w:color="auto"/>
                    <w:right w:val="none" w:sz="0" w:space="0" w:color="auto"/>
                  </w:divBdr>
                </w:div>
                <w:div w:id="1520001817">
                  <w:marLeft w:val="480"/>
                  <w:marRight w:val="0"/>
                  <w:marTop w:val="0"/>
                  <w:marBottom w:val="0"/>
                  <w:divBdr>
                    <w:top w:val="none" w:sz="0" w:space="0" w:color="auto"/>
                    <w:left w:val="none" w:sz="0" w:space="0" w:color="auto"/>
                    <w:bottom w:val="none" w:sz="0" w:space="0" w:color="auto"/>
                    <w:right w:val="none" w:sz="0" w:space="0" w:color="auto"/>
                  </w:divBdr>
                </w:div>
                <w:div w:id="1416437751">
                  <w:marLeft w:val="480"/>
                  <w:marRight w:val="0"/>
                  <w:marTop w:val="0"/>
                  <w:marBottom w:val="0"/>
                  <w:divBdr>
                    <w:top w:val="none" w:sz="0" w:space="0" w:color="auto"/>
                    <w:left w:val="none" w:sz="0" w:space="0" w:color="auto"/>
                    <w:bottom w:val="none" w:sz="0" w:space="0" w:color="auto"/>
                    <w:right w:val="none" w:sz="0" w:space="0" w:color="auto"/>
                  </w:divBdr>
                </w:div>
                <w:div w:id="1334795621">
                  <w:marLeft w:val="480"/>
                  <w:marRight w:val="0"/>
                  <w:marTop w:val="0"/>
                  <w:marBottom w:val="0"/>
                  <w:divBdr>
                    <w:top w:val="none" w:sz="0" w:space="0" w:color="auto"/>
                    <w:left w:val="none" w:sz="0" w:space="0" w:color="auto"/>
                    <w:bottom w:val="none" w:sz="0" w:space="0" w:color="auto"/>
                    <w:right w:val="none" w:sz="0" w:space="0" w:color="auto"/>
                  </w:divBdr>
                </w:div>
                <w:div w:id="437144310">
                  <w:marLeft w:val="480"/>
                  <w:marRight w:val="0"/>
                  <w:marTop w:val="0"/>
                  <w:marBottom w:val="0"/>
                  <w:divBdr>
                    <w:top w:val="none" w:sz="0" w:space="0" w:color="auto"/>
                    <w:left w:val="none" w:sz="0" w:space="0" w:color="auto"/>
                    <w:bottom w:val="none" w:sz="0" w:space="0" w:color="auto"/>
                    <w:right w:val="none" w:sz="0" w:space="0" w:color="auto"/>
                  </w:divBdr>
                </w:div>
                <w:div w:id="1523547617">
                  <w:marLeft w:val="480"/>
                  <w:marRight w:val="0"/>
                  <w:marTop w:val="0"/>
                  <w:marBottom w:val="0"/>
                  <w:divBdr>
                    <w:top w:val="none" w:sz="0" w:space="0" w:color="auto"/>
                    <w:left w:val="none" w:sz="0" w:space="0" w:color="auto"/>
                    <w:bottom w:val="none" w:sz="0" w:space="0" w:color="auto"/>
                    <w:right w:val="none" w:sz="0" w:space="0" w:color="auto"/>
                  </w:divBdr>
                </w:div>
                <w:div w:id="1115947069">
                  <w:marLeft w:val="480"/>
                  <w:marRight w:val="0"/>
                  <w:marTop w:val="0"/>
                  <w:marBottom w:val="0"/>
                  <w:divBdr>
                    <w:top w:val="none" w:sz="0" w:space="0" w:color="auto"/>
                    <w:left w:val="none" w:sz="0" w:space="0" w:color="auto"/>
                    <w:bottom w:val="none" w:sz="0" w:space="0" w:color="auto"/>
                    <w:right w:val="none" w:sz="0" w:space="0" w:color="auto"/>
                  </w:divBdr>
                </w:div>
                <w:div w:id="892347384">
                  <w:marLeft w:val="480"/>
                  <w:marRight w:val="0"/>
                  <w:marTop w:val="0"/>
                  <w:marBottom w:val="0"/>
                  <w:divBdr>
                    <w:top w:val="none" w:sz="0" w:space="0" w:color="auto"/>
                    <w:left w:val="none" w:sz="0" w:space="0" w:color="auto"/>
                    <w:bottom w:val="none" w:sz="0" w:space="0" w:color="auto"/>
                    <w:right w:val="none" w:sz="0" w:space="0" w:color="auto"/>
                  </w:divBdr>
                </w:div>
                <w:div w:id="19279192">
                  <w:marLeft w:val="480"/>
                  <w:marRight w:val="0"/>
                  <w:marTop w:val="0"/>
                  <w:marBottom w:val="0"/>
                  <w:divBdr>
                    <w:top w:val="none" w:sz="0" w:space="0" w:color="auto"/>
                    <w:left w:val="none" w:sz="0" w:space="0" w:color="auto"/>
                    <w:bottom w:val="none" w:sz="0" w:space="0" w:color="auto"/>
                    <w:right w:val="none" w:sz="0" w:space="0" w:color="auto"/>
                  </w:divBdr>
                </w:div>
                <w:div w:id="495464270">
                  <w:marLeft w:val="480"/>
                  <w:marRight w:val="0"/>
                  <w:marTop w:val="0"/>
                  <w:marBottom w:val="0"/>
                  <w:divBdr>
                    <w:top w:val="none" w:sz="0" w:space="0" w:color="auto"/>
                    <w:left w:val="none" w:sz="0" w:space="0" w:color="auto"/>
                    <w:bottom w:val="none" w:sz="0" w:space="0" w:color="auto"/>
                    <w:right w:val="none" w:sz="0" w:space="0" w:color="auto"/>
                  </w:divBdr>
                </w:div>
                <w:div w:id="1440831746">
                  <w:marLeft w:val="480"/>
                  <w:marRight w:val="0"/>
                  <w:marTop w:val="0"/>
                  <w:marBottom w:val="0"/>
                  <w:divBdr>
                    <w:top w:val="none" w:sz="0" w:space="0" w:color="auto"/>
                    <w:left w:val="none" w:sz="0" w:space="0" w:color="auto"/>
                    <w:bottom w:val="none" w:sz="0" w:space="0" w:color="auto"/>
                    <w:right w:val="none" w:sz="0" w:space="0" w:color="auto"/>
                  </w:divBdr>
                </w:div>
                <w:div w:id="1079908049">
                  <w:marLeft w:val="480"/>
                  <w:marRight w:val="0"/>
                  <w:marTop w:val="0"/>
                  <w:marBottom w:val="0"/>
                  <w:divBdr>
                    <w:top w:val="none" w:sz="0" w:space="0" w:color="auto"/>
                    <w:left w:val="none" w:sz="0" w:space="0" w:color="auto"/>
                    <w:bottom w:val="none" w:sz="0" w:space="0" w:color="auto"/>
                    <w:right w:val="none" w:sz="0" w:space="0" w:color="auto"/>
                  </w:divBdr>
                </w:div>
                <w:div w:id="1380129566">
                  <w:marLeft w:val="480"/>
                  <w:marRight w:val="0"/>
                  <w:marTop w:val="0"/>
                  <w:marBottom w:val="0"/>
                  <w:divBdr>
                    <w:top w:val="none" w:sz="0" w:space="0" w:color="auto"/>
                    <w:left w:val="none" w:sz="0" w:space="0" w:color="auto"/>
                    <w:bottom w:val="none" w:sz="0" w:space="0" w:color="auto"/>
                    <w:right w:val="none" w:sz="0" w:space="0" w:color="auto"/>
                  </w:divBdr>
                </w:div>
                <w:div w:id="1370034166">
                  <w:marLeft w:val="480"/>
                  <w:marRight w:val="0"/>
                  <w:marTop w:val="0"/>
                  <w:marBottom w:val="0"/>
                  <w:divBdr>
                    <w:top w:val="none" w:sz="0" w:space="0" w:color="auto"/>
                    <w:left w:val="none" w:sz="0" w:space="0" w:color="auto"/>
                    <w:bottom w:val="none" w:sz="0" w:space="0" w:color="auto"/>
                    <w:right w:val="none" w:sz="0" w:space="0" w:color="auto"/>
                  </w:divBdr>
                </w:div>
                <w:div w:id="1647198214">
                  <w:marLeft w:val="480"/>
                  <w:marRight w:val="0"/>
                  <w:marTop w:val="0"/>
                  <w:marBottom w:val="0"/>
                  <w:divBdr>
                    <w:top w:val="none" w:sz="0" w:space="0" w:color="auto"/>
                    <w:left w:val="none" w:sz="0" w:space="0" w:color="auto"/>
                    <w:bottom w:val="none" w:sz="0" w:space="0" w:color="auto"/>
                    <w:right w:val="none" w:sz="0" w:space="0" w:color="auto"/>
                  </w:divBdr>
                </w:div>
                <w:div w:id="930506886">
                  <w:marLeft w:val="480"/>
                  <w:marRight w:val="0"/>
                  <w:marTop w:val="0"/>
                  <w:marBottom w:val="0"/>
                  <w:divBdr>
                    <w:top w:val="none" w:sz="0" w:space="0" w:color="auto"/>
                    <w:left w:val="none" w:sz="0" w:space="0" w:color="auto"/>
                    <w:bottom w:val="none" w:sz="0" w:space="0" w:color="auto"/>
                    <w:right w:val="none" w:sz="0" w:space="0" w:color="auto"/>
                  </w:divBdr>
                </w:div>
                <w:div w:id="86655807">
                  <w:marLeft w:val="480"/>
                  <w:marRight w:val="0"/>
                  <w:marTop w:val="0"/>
                  <w:marBottom w:val="0"/>
                  <w:divBdr>
                    <w:top w:val="none" w:sz="0" w:space="0" w:color="auto"/>
                    <w:left w:val="none" w:sz="0" w:space="0" w:color="auto"/>
                    <w:bottom w:val="none" w:sz="0" w:space="0" w:color="auto"/>
                    <w:right w:val="none" w:sz="0" w:space="0" w:color="auto"/>
                  </w:divBdr>
                </w:div>
                <w:div w:id="1500846845">
                  <w:marLeft w:val="480"/>
                  <w:marRight w:val="0"/>
                  <w:marTop w:val="0"/>
                  <w:marBottom w:val="0"/>
                  <w:divBdr>
                    <w:top w:val="none" w:sz="0" w:space="0" w:color="auto"/>
                    <w:left w:val="none" w:sz="0" w:space="0" w:color="auto"/>
                    <w:bottom w:val="none" w:sz="0" w:space="0" w:color="auto"/>
                    <w:right w:val="none" w:sz="0" w:space="0" w:color="auto"/>
                  </w:divBdr>
                </w:div>
                <w:div w:id="2111125632">
                  <w:marLeft w:val="480"/>
                  <w:marRight w:val="0"/>
                  <w:marTop w:val="0"/>
                  <w:marBottom w:val="0"/>
                  <w:divBdr>
                    <w:top w:val="none" w:sz="0" w:space="0" w:color="auto"/>
                    <w:left w:val="none" w:sz="0" w:space="0" w:color="auto"/>
                    <w:bottom w:val="none" w:sz="0" w:space="0" w:color="auto"/>
                    <w:right w:val="none" w:sz="0" w:space="0" w:color="auto"/>
                  </w:divBdr>
                </w:div>
                <w:div w:id="675230795">
                  <w:marLeft w:val="480"/>
                  <w:marRight w:val="0"/>
                  <w:marTop w:val="0"/>
                  <w:marBottom w:val="0"/>
                  <w:divBdr>
                    <w:top w:val="none" w:sz="0" w:space="0" w:color="auto"/>
                    <w:left w:val="none" w:sz="0" w:space="0" w:color="auto"/>
                    <w:bottom w:val="none" w:sz="0" w:space="0" w:color="auto"/>
                    <w:right w:val="none" w:sz="0" w:space="0" w:color="auto"/>
                  </w:divBdr>
                </w:div>
              </w:divsChild>
            </w:div>
            <w:div w:id="1105274907">
              <w:marLeft w:val="0"/>
              <w:marRight w:val="0"/>
              <w:marTop w:val="0"/>
              <w:marBottom w:val="0"/>
              <w:divBdr>
                <w:top w:val="none" w:sz="0" w:space="0" w:color="auto"/>
                <w:left w:val="none" w:sz="0" w:space="0" w:color="auto"/>
                <w:bottom w:val="none" w:sz="0" w:space="0" w:color="auto"/>
                <w:right w:val="none" w:sz="0" w:space="0" w:color="auto"/>
              </w:divBdr>
              <w:divsChild>
                <w:div w:id="45565176">
                  <w:marLeft w:val="480"/>
                  <w:marRight w:val="0"/>
                  <w:marTop w:val="0"/>
                  <w:marBottom w:val="0"/>
                  <w:divBdr>
                    <w:top w:val="none" w:sz="0" w:space="0" w:color="auto"/>
                    <w:left w:val="none" w:sz="0" w:space="0" w:color="auto"/>
                    <w:bottom w:val="none" w:sz="0" w:space="0" w:color="auto"/>
                    <w:right w:val="none" w:sz="0" w:space="0" w:color="auto"/>
                  </w:divBdr>
                </w:div>
                <w:div w:id="187567895">
                  <w:marLeft w:val="480"/>
                  <w:marRight w:val="0"/>
                  <w:marTop w:val="0"/>
                  <w:marBottom w:val="0"/>
                  <w:divBdr>
                    <w:top w:val="none" w:sz="0" w:space="0" w:color="auto"/>
                    <w:left w:val="none" w:sz="0" w:space="0" w:color="auto"/>
                    <w:bottom w:val="none" w:sz="0" w:space="0" w:color="auto"/>
                    <w:right w:val="none" w:sz="0" w:space="0" w:color="auto"/>
                  </w:divBdr>
                </w:div>
                <w:div w:id="1621914030">
                  <w:marLeft w:val="480"/>
                  <w:marRight w:val="0"/>
                  <w:marTop w:val="0"/>
                  <w:marBottom w:val="0"/>
                  <w:divBdr>
                    <w:top w:val="none" w:sz="0" w:space="0" w:color="auto"/>
                    <w:left w:val="none" w:sz="0" w:space="0" w:color="auto"/>
                    <w:bottom w:val="none" w:sz="0" w:space="0" w:color="auto"/>
                    <w:right w:val="none" w:sz="0" w:space="0" w:color="auto"/>
                  </w:divBdr>
                </w:div>
                <w:div w:id="1272735985">
                  <w:marLeft w:val="480"/>
                  <w:marRight w:val="0"/>
                  <w:marTop w:val="0"/>
                  <w:marBottom w:val="0"/>
                  <w:divBdr>
                    <w:top w:val="none" w:sz="0" w:space="0" w:color="auto"/>
                    <w:left w:val="none" w:sz="0" w:space="0" w:color="auto"/>
                    <w:bottom w:val="none" w:sz="0" w:space="0" w:color="auto"/>
                    <w:right w:val="none" w:sz="0" w:space="0" w:color="auto"/>
                  </w:divBdr>
                </w:div>
                <w:div w:id="380523334">
                  <w:marLeft w:val="480"/>
                  <w:marRight w:val="0"/>
                  <w:marTop w:val="0"/>
                  <w:marBottom w:val="0"/>
                  <w:divBdr>
                    <w:top w:val="none" w:sz="0" w:space="0" w:color="auto"/>
                    <w:left w:val="none" w:sz="0" w:space="0" w:color="auto"/>
                    <w:bottom w:val="none" w:sz="0" w:space="0" w:color="auto"/>
                    <w:right w:val="none" w:sz="0" w:space="0" w:color="auto"/>
                  </w:divBdr>
                </w:div>
                <w:div w:id="1326980169">
                  <w:marLeft w:val="480"/>
                  <w:marRight w:val="0"/>
                  <w:marTop w:val="0"/>
                  <w:marBottom w:val="0"/>
                  <w:divBdr>
                    <w:top w:val="none" w:sz="0" w:space="0" w:color="auto"/>
                    <w:left w:val="none" w:sz="0" w:space="0" w:color="auto"/>
                    <w:bottom w:val="none" w:sz="0" w:space="0" w:color="auto"/>
                    <w:right w:val="none" w:sz="0" w:space="0" w:color="auto"/>
                  </w:divBdr>
                </w:div>
                <w:div w:id="949554669">
                  <w:marLeft w:val="480"/>
                  <w:marRight w:val="0"/>
                  <w:marTop w:val="0"/>
                  <w:marBottom w:val="0"/>
                  <w:divBdr>
                    <w:top w:val="none" w:sz="0" w:space="0" w:color="auto"/>
                    <w:left w:val="none" w:sz="0" w:space="0" w:color="auto"/>
                    <w:bottom w:val="none" w:sz="0" w:space="0" w:color="auto"/>
                    <w:right w:val="none" w:sz="0" w:space="0" w:color="auto"/>
                  </w:divBdr>
                </w:div>
                <w:div w:id="1487432992">
                  <w:marLeft w:val="480"/>
                  <w:marRight w:val="0"/>
                  <w:marTop w:val="0"/>
                  <w:marBottom w:val="0"/>
                  <w:divBdr>
                    <w:top w:val="none" w:sz="0" w:space="0" w:color="auto"/>
                    <w:left w:val="none" w:sz="0" w:space="0" w:color="auto"/>
                    <w:bottom w:val="none" w:sz="0" w:space="0" w:color="auto"/>
                    <w:right w:val="none" w:sz="0" w:space="0" w:color="auto"/>
                  </w:divBdr>
                </w:div>
                <w:div w:id="208153851">
                  <w:marLeft w:val="480"/>
                  <w:marRight w:val="0"/>
                  <w:marTop w:val="0"/>
                  <w:marBottom w:val="0"/>
                  <w:divBdr>
                    <w:top w:val="none" w:sz="0" w:space="0" w:color="auto"/>
                    <w:left w:val="none" w:sz="0" w:space="0" w:color="auto"/>
                    <w:bottom w:val="none" w:sz="0" w:space="0" w:color="auto"/>
                    <w:right w:val="none" w:sz="0" w:space="0" w:color="auto"/>
                  </w:divBdr>
                </w:div>
                <w:div w:id="890961949">
                  <w:marLeft w:val="480"/>
                  <w:marRight w:val="0"/>
                  <w:marTop w:val="0"/>
                  <w:marBottom w:val="0"/>
                  <w:divBdr>
                    <w:top w:val="none" w:sz="0" w:space="0" w:color="auto"/>
                    <w:left w:val="none" w:sz="0" w:space="0" w:color="auto"/>
                    <w:bottom w:val="none" w:sz="0" w:space="0" w:color="auto"/>
                    <w:right w:val="none" w:sz="0" w:space="0" w:color="auto"/>
                  </w:divBdr>
                </w:div>
                <w:div w:id="1456364655">
                  <w:marLeft w:val="480"/>
                  <w:marRight w:val="0"/>
                  <w:marTop w:val="0"/>
                  <w:marBottom w:val="0"/>
                  <w:divBdr>
                    <w:top w:val="none" w:sz="0" w:space="0" w:color="auto"/>
                    <w:left w:val="none" w:sz="0" w:space="0" w:color="auto"/>
                    <w:bottom w:val="none" w:sz="0" w:space="0" w:color="auto"/>
                    <w:right w:val="none" w:sz="0" w:space="0" w:color="auto"/>
                  </w:divBdr>
                </w:div>
                <w:div w:id="1001157721">
                  <w:marLeft w:val="480"/>
                  <w:marRight w:val="0"/>
                  <w:marTop w:val="0"/>
                  <w:marBottom w:val="0"/>
                  <w:divBdr>
                    <w:top w:val="none" w:sz="0" w:space="0" w:color="auto"/>
                    <w:left w:val="none" w:sz="0" w:space="0" w:color="auto"/>
                    <w:bottom w:val="none" w:sz="0" w:space="0" w:color="auto"/>
                    <w:right w:val="none" w:sz="0" w:space="0" w:color="auto"/>
                  </w:divBdr>
                </w:div>
                <w:div w:id="722024521">
                  <w:marLeft w:val="480"/>
                  <w:marRight w:val="0"/>
                  <w:marTop w:val="0"/>
                  <w:marBottom w:val="0"/>
                  <w:divBdr>
                    <w:top w:val="none" w:sz="0" w:space="0" w:color="auto"/>
                    <w:left w:val="none" w:sz="0" w:space="0" w:color="auto"/>
                    <w:bottom w:val="none" w:sz="0" w:space="0" w:color="auto"/>
                    <w:right w:val="none" w:sz="0" w:space="0" w:color="auto"/>
                  </w:divBdr>
                </w:div>
                <w:div w:id="1434130167">
                  <w:marLeft w:val="480"/>
                  <w:marRight w:val="0"/>
                  <w:marTop w:val="0"/>
                  <w:marBottom w:val="0"/>
                  <w:divBdr>
                    <w:top w:val="none" w:sz="0" w:space="0" w:color="auto"/>
                    <w:left w:val="none" w:sz="0" w:space="0" w:color="auto"/>
                    <w:bottom w:val="none" w:sz="0" w:space="0" w:color="auto"/>
                    <w:right w:val="none" w:sz="0" w:space="0" w:color="auto"/>
                  </w:divBdr>
                </w:div>
                <w:div w:id="426854419">
                  <w:marLeft w:val="480"/>
                  <w:marRight w:val="0"/>
                  <w:marTop w:val="0"/>
                  <w:marBottom w:val="0"/>
                  <w:divBdr>
                    <w:top w:val="none" w:sz="0" w:space="0" w:color="auto"/>
                    <w:left w:val="none" w:sz="0" w:space="0" w:color="auto"/>
                    <w:bottom w:val="none" w:sz="0" w:space="0" w:color="auto"/>
                    <w:right w:val="none" w:sz="0" w:space="0" w:color="auto"/>
                  </w:divBdr>
                </w:div>
                <w:div w:id="385641177">
                  <w:marLeft w:val="480"/>
                  <w:marRight w:val="0"/>
                  <w:marTop w:val="0"/>
                  <w:marBottom w:val="0"/>
                  <w:divBdr>
                    <w:top w:val="none" w:sz="0" w:space="0" w:color="auto"/>
                    <w:left w:val="none" w:sz="0" w:space="0" w:color="auto"/>
                    <w:bottom w:val="none" w:sz="0" w:space="0" w:color="auto"/>
                    <w:right w:val="none" w:sz="0" w:space="0" w:color="auto"/>
                  </w:divBdr>
                </w:div>
                <w:div w:id="930620242">
                  <w:marLeft w:val="480"/>
                  <w:marRight w:val="0"/>
                  <w:marTop w:val="0"/>
                  <w:marBottom w:val="0"/>
                  <w:divBdr>
                    <w:top w:val="none" w:sz="0" w:space="0" w:color="auto"/>
                    <w:left w:val="none" w:sz="0" w:space="0" w:color="auto"/>
                    <w:bottom w:val="none" w:sz="0" w:space="0" w:color="auto"/>
                    <w:right w:val="none" w:sz="0" w:space="0" w:color="auto"/>
                  </w:divBdr>
                </w:div>
                <w:div w:id="365718312">
                  <w:marLeft w:val="480"/>
                  <w:marRight w:val="0"/>
                  <w:marTop w:val="0"/>
                  <w:marBottom w:val="0"/>
                  <w:divBdr>
                    <w:top w:val="none" w:sz="0" w:space="0" w:color="auto"/>
                    <w:left w:val="none" w:sz="0" w:space="0" w:color="auto"/>
                    <w:bottom w:val="none" w:sz="0" w:space="0" w:color="auto"/>
                    <w:right w:val="none" w:sz="0" w:space="0" w:color="auto"/>
                  </w:divBdr>
                </w:div>
                <w:div w:id="2053917430">
                  <w:marLeft w:val="480"/>
                  <w:marRight w:val="0"/>
                  <w:marTop w:val="0"/>
                  <w:marBottom w:val="0"/>
                  <w:divBdr>
                    <w:top w:val="none" w:sz="0" w:space="0" w:color="auto"/>
                    <w:left w:val="none" w:sz="0" w:space="0" w:color="auto"/>
                    <w:bottom w:val="none" w:sz="0" w:space="0" w:color="auto"/>
                    <w:right w:val="none" w:sz="0" w:space="0" w:color="auto"/>
                  </w:divBdr>
                </w:div>
                <w:div w:id="1480924075">
                  <w:marLeft w:val="480"/>
                  <w:marRight w:val="0"/>
                  <w:marTop w:val="0"/>
                  <w:marBottom w:val="0"/>
                  <w:divBdr>
                    <w:top w:val="none" w:sz="0" w:space="0" w:color="auto"/>
                    <w:left w:val="none" w:sz="0" w:space="0" w:color="auto"/>
                    <w:bottom w:val="none" w:sz="0" w:space="0" w:color="auto"/>
                    <w:right w:val="none" w:sz="0" w:space="0" w:color="auto"/>
                  </w:divBdr>
                </w:div>
                <w:div w:id="2112776578">
                  <w:marLeft w:val="480"/>
                  <w:marRight w:val="0"/>
                  <w:marTop w:val="0"/>
                  <w:marBottom w:val="0"/>
                  <w:divBdr>
                    <w:top w:val="none" w:sz="0" w:space="0" w:color="auto"/>
                    <w:left w:val="none" w:sz="0" w:space="0" w:color="auto"/>
                    <w:bottom w:val="none" w:sz="0" w:space="0" w:color="auto"/>
                    <w:right w:val="none" w:sz="0" w:space="0" w:color="auto"/>
                  </w:divBdr>
                </w:div>
                <w:div w:id="980235581">
                  <w:marLeft w:val="480"/>
                  <w:marRight w:val="0"/>
                  <w:marTop w:val="0"/>
                  <w:marBottom w:val="0"/>
                  <w:divBdr>
                    <w:top w:val="none" w:sz="0" w:space="0" w:color="auto"/>
                    <w:left w:val="none" w:sz="0" w:space="0" w:color="auto"/>
                    <w:bottom w:val="none" w:sz="0" w:space="0" w:color="auto"/>
                    <w:right w:val="none" w:sz="0" w:space="0" w:color="auto"/>
                  </w:divBdr>
                </w:div>
                <w:div w:id="70348357">
                  <w:marLeft w:val="480"/>
                  <w:marRight w:val="0"/>
                  <w:marTop w:val="0"/>
                  <w:marBottom w:val="0"/>
                  <w:divBdr>
                    <w:top w:val="none" w:sz="0" w:space="0" w:color="auto"/>
                    <w:left w:val="none" w:sz="0" w:space="0" w:color="auto"/>
                    <w:bottom w:val="none" w:sz="0" w:space="0" w:color="auto"/>
                    <w:right w:val="none" w:sz="0" w:space="0" w:color="auto"/>
                  </w:divBdr>
                </w:div>
                <w:div w:id="75443233">
                  <w:marLeft w:val="480"/>
                  <w:marRight w:val="0"/>
                  <w:marTop w:val="0"/>
                  <w:marBottom w:val="0"/>
                  <w:divBdr>
                    <w:top w:val="none" w:sz="0" w:space="0" w:color="auto"/>
                    <w:left w:val="none" w:sz="0" w:space="0" w:color="auto"/>
                    <w:bottom w:val="none" w:sz="0" w:space="0" w:color="auto"/>
                    <w:right w:val="none" w:sz="0" w:space="0" w:color="auto"/>
                  </w:divBdr>
                </w:div>
                <w:div w:id="354383056">
                  <w:marLeft w:val="480"/>
                  <w:marRight w:val="0"/>
                  <w:marTop w:val="0"/>
                  <w:marBottom w:val="0"/>
                  <w:divBdr>
                    <w:top w:val="none" w:sz="0" w:space="0" w:color="auto"/>
                    <w:left w:val="none" w:sz="0" w:space="0" w:color="auto"/>
                    <w:bottom w:val="none" w:sz="0" w:space="0" w:color="auto"/>
                    <w:right w:val="none" w:sz="0" w:space="0" w:color="auto"/>
                  </w:divBdr>
                </w:div>
                <w:div w:id="2018380991">
                  <w:marLeft w:val="480"/>
                  <w:marRight w:val="0"/>
                  <w:marTop w:val="0"/>
                  <w:marBottom w:val="0"/>
                  <w:divBdr>
                    <w:top w:val="none" w:sz="0" w:space="0" w:color="auto"/>
                    <w:left w:val="none" w:sz="0" w:space="0" w:color="auto"/>
                    <w:bottom w:val="none" w:sz="0" w:space="0" w:color="auto"/>
                    <w:right w:val="none" w:sz="0" w:space="0" w:color="auto"/>
                  </w:divBdr>
                </w:div>
                <w:div w:id="385107589">
                  <w:marLeft w:val="480"/>
                  <w:marRight w:val="0"/>
                  <w:marTop w:val="0"/>
                  <w:marBottom w:val="0"/>
                  <w:divBdr>
                    <w:top w:val="none" w:sz="0" w:space="0" w:color="auto"/>
                    <w:left w:val="none" w:sz="0" w:space="0" w:color="auto"/>
                    <w:bottom w:val="none" w:sz="0" w:space="0" w:color="auto"/>
                    <w:right w:val="none" w:sz="0" w:space="0" w:color="auto"/>
                  </w:divBdr>
                </w:div>
                <w:div w:id="1992565218">
                  <w:marLeft w:val="480"/>
                  <w:marRight w:val="0"/>
                  <w:marTop w:val="0"/>
                  <w:marBottom w:val="0"/>
                  <w:divBdr>
                    <w:top w:val="none" w:sz="0" w:space="0" w:color="auto"/>
                    <w:left w:val="none" w:sz="0" w:space="0" w:color="auto"/>
                    <w:bottom w:val="none" w:sz="0" w:space="0" w:color="auto"/>
                    <w:right w:val="none" w:sz="0" w:space="0" w:color="auto"/>
                  </w:divBdr>
                </w:div>
                <w:div w:id="1566184269">
                  <w:marLeft w:val="480"/>
                  <w:marRight w:val="0"/>
                  <w:marTop w:val="0"/>
                  <w:marBottom w:val="0"/>
                  <w:divBdr>
                    <w:top w:val="none" w:sz="0" w:space="0" w:color="auto"/>
                    <w:left w:val="none" w:sz="0" w:space="0" w:color="auto"/>
                    <w:bottom w:val="none" w:sz="0" w:space="0" w:color="auto"/>
                    <w:right w:val="none" w:sz="0" w:space="0" w:color="auto"/>
                  </w:divBdr>
                </w:div>
                <w:div w:id="2144888700">
                  <w:marLeft w:val="480"/>
                  <w:marRight w:val="0"/>
                  <w:marTop w:val="0"/>
                  <w:marBottom w:val="0"/>
                  <w:divBdr>
                    <w:top w:val="none" w:sz="0" w:space="0" w:color="auto"/>
                    <w:left w:val="none" w:sz="0" w:space="0" w:color="auto"/>
                    <w:bottom w:val="none" w:sz="0" w:space="0" w:color="auto"/>
                    <w:right w:val="none" w:sz="0" w:space="0" w:color="auto"/>
                  </w:divBdr>
                </w:div>
                <w:div w:id="868689475">
                  <w:marLeft w:val="480"/>
                  <w:marRight w:val="0"/>
                  <w:marTop w:val="0"/>
                  <w:marBottom w:val="0"/>
                  <w:divBdr>
                    <w:top w:val="none" w:sz="0" w:space="0" w:color="auto"/>
                    <w:left w:val="none" w:sz="0" w:space="0" w:color="auto"/>
                    <w:bottom w:val="none" w:sz="0" w:space="0" w:color="auto"/>
                    <w:right w:val="none" w:sz="0" w:space="0" w:color="auto"/>
                  </w:divBdr>
                </w:div>
                <w:div w:id="1954284011">
                  <w:marLeft w:val="480"/>
                  <w:marRight w:val="0"/>
                  <w:marTop w:val="0"/>
                  <w:marBottom w:val="0"/>
                  <w:divBdr>
                    <w:top w:val="none" w:sz="0" w:space="0" w:color="auto"/>
                    <w:left w:val="none" w:sz="0" w:space="0" w:color="auto"/>
                    <w:bottom w:val="none" w:sz="0" w:space="0" w:color="auto"/>
                    <w:right w:val="none" w:sz="0" w:space="0" w:color="auto"/>
                  </w:divBdr>
                </w:div>
                <w:div w:id="488442730">
                  <w:marLeft w:val="480"/>
                  <w:marRight w:val="0"/>
                  <w:marTop w:val="0"/>
                  <w:marBottom w:val="0"/>
                  <w:divBdr>
                    <w:top w:val="none" w:sz="0" w:space="0" w:color="auto"/>
                    <w:left w:val="none" w:sz="0" w:space="0" w:color="auto"/>
                    <w:bottom w:val="none" w:sz="0" w:space="0" w:color="auto"/>
                    <w:right w:val="none" w:sz="0" w:space="0" w:color="auto"/>
                  </w:divBdr>
                </w:div>
                <w:div w:id="1887520246">
                  <w:marLeft w:val="480"/>
                  <w:marRight w:val="0"/>
                  <w:marTop w:val="0"/>
                  <w:marBottom w:val="0"/>
                  <w:divBdr>
                    <w:top w:val="none" w:sz="0" w:space="0" w:color="auto"/>
                    <w:left w:val="none" w:sz="0" w:space="0" w:color="auto"/>
                    <w:bottom w:val="none" w:sz="0" w:space="0" w:color="auto"/>
                    <w:right w:val="none" w:sz="0" w:space="0" w:color="auto"/>
                  </w:divBdr>
                </w:div>
                <w:div w:id="2110852414">
                  <w:marLeft w:val="480"/>
                  <w:marRight w:val="0"/>
                  <w:marTop w:val="0"/>
                  <w:marBottom w:val="0"/>
                  <w:divBdr>
                    <w:top w:val="none" w:sz="0" w:space="0" w:color="auto"/>
                    <w:left w:val="none" w:sz="0" w:space="0" w:color="auto"/>
                    <w:bottom w:val="none" w:sz="0" w:space="0" w:color="auto"/>
                    <w:right w:val="none" w:sz="0" w:space="0" w:color="auto"/>
                  </w:divBdr>
                </w:div>
                <w:div w:id="83386326">
                  <w:marLeft w:val="480"/>
                  <w:marRight w:val="0"/>
                  <w:marTop w:val="0"/>
                  <w:marBottom w:val="0"/>
                  <w:divBdr>
                    <w:top w:val="none" w:sz="0" w:space="0" w:color="auto"/>
                    <w:left w:val="none" w:sz="0" w:space="0" w:color="auto"/>
                    <w:bottom w:val="none" w:sz="0" w:space="0" w:color="auto"/>
                    <w:right w:val="none" w:sz="0" w:space="0" w:color="auto"/>
                  </w:divBdr>
                </w:div>
                <w:div w:id="976421609">
                  <w:marLeft w:val="480"/>
                  <w:marRight w:val="0"/>
                  <w:marTop w:val="0"/>
                  <w:marBottom w:val="0"/>
                  <w:divBdr>
                    <w:top w:val="none" w:sz="0" w:space="0" w:color="auto"/>
                    <w:left w:val="none" w:sz="0" w:space="0" w:color="auto"/>
                    <w:bottom w:val="none" w:sz="0" w:space="0" w:color="auto"/>
                    <w:right w:val="none" w:sz="0" w:space="0" w:color="auto"/>
                  </w:divBdr>
                </w:div>
                <w:div w:id="805970330">
                  <w:marLeft w:val="480"/>
                  <w:marRight w:val="0"/>
                  <w:marTop w:val="0"/>
                  <w:marBottom w:val="0"/>
                  <w:divBdr>
                    <w:top w:val="none" w:sz="0" w:space="0" w:color="auto"/>
                    <w:left w:val="none" w:sz="0" w:space="0" w:color="auto"/>
                    <w:bottom w:val="none" w:sz="0" w:space="0" w:color="auto"/>
                    <w:right w:val="none" w:sz="0" w:space="0" w:color="auto"/>
                  </w:divBdr>
                </w:div>
                <w:div w:id="333344002">
                  <w:marLeft w:val="480"/>
                  <w:marRight w:val="0"/>
                  <w:marTop w:val="0"/>
                  <w:marBottom w:val="0"/>
                  <w:divBdr>
                    <w:top w:val="none" w:sz="0" w:space="0" w:color="auto"/>
                    <w:left w:val="none" w:sz="0" w:space="0" w:color="auto"/>
                    <w:bottom w:val="none" w:sz="0" w:space="0" w:color="auto"/>
                    <w:right w:val="none" w:sz="0" w:space="0" w:color="auto"/>
                  </w:divBdr>
                </w:div>
                <w:div w:id="487524871">
                  <w:marLeft w:val="480"/>
                  <w:marRight w:val="0"/>
                  <w:marTop w:val="0"/>
                  <w:marBottom w:val="0"/>
                  <w:divBdr>
                    <w:top w:val="none" w:sz="0" w:space="0" w:color="auto"/>
                    <w:left w:val="none" w:sz="0" w:space="0" w:color="auto"/>
                    <w:bottom w:val="none" w:sz="0" w:space="0" w:color="auto"/>
                    <w:right w:val="none" w:sz="0" w:space="0" w:color="auto"/>
                  </w:divBdr>
                </w:div>
              </w:divsChild>
            </w:div>
            <w:div w:id="1947541111">
              <w:marLeft w:val="0"/>
              <w:marRight w:val="0"/>
              <w:marTop w:val="0"/>
              <w:marBottom w:val="0"/>
              <w:divBdr>
                <w:top w:val="none" w:sz="0" w:space="0" w:color="auto"/>
                <w:left w:val="none" w:sz="0" w:space="0" w:color="auto"/>
                <w:bottom w:val="none" w:sz="0" w:space="0" w:color="auto"/>
                <w:right w:val="none" w:sz="0" w:space="0" w:color="auto"/>
              </w:divBdr>
              <w:divsChild>
                <w:div w:id="470682669">
                  <w:marLeft w:val="480"/>
                  <w:marRight w:val="0"/>
                  <w:marTop w:val="0"/>
                  <w:marBottom w:val="0"/>
                  <w:divBdr>
                    <w:top w:val="none" w:sz="0" w:space="0" w:color="auto"/>
                    <w:left w:val="none" w:sz="0" w:space="0" w:color="auto"/>
                    <w:bottom w:val="none" w:sz="0" w:space="0" w:color="auto"/>
                    <w:right w:val="none" w:sz="0" w:space="0" w:color="auto"/>
                  </w:divBdr>
                </w:div>
                <w:div w:id="407074657">
                  <w:marLeft w:val="480"/>
                  <w:marRight w:val="0"/>
                  <w:marTop w:val="0"/>
                  <w:marBottom w:val="0"/>
                  <w:divBdr>
                    <w:top w:val="none" w:sz="0" w:space="0" w:color="auto"/>
                    <w:left w:val="none" w:sz="0" w:space="0" w:color="auto"/>
                    <w:bottom w:val="none" w:sz="0" w:space="0" w:color="auto"/>
                    <w:right w:val="none" w:sz="0" w:space="0" w:color="auto"/>
                  </w:divBdr>
                </w:div>
                <w:div w:id="1851332570">
                  <w:marLeft w:val="480"/>
                  <w:marRight w:val="0"/>
                  <w:marTop w:val="0"/>
                  <w:marBottom w:val="0"/>
                  <w:divBdr>
                    <w:top w:val="none" w:sz="0" w:space="0" w:color="auto"/>
                    <w:left w:val="none" w:sz="0" w:space="0" w:color="auto"/>
                    <w:bottom w:val="none" w:sz="0" w:space="0" w:color="auto"/>
                    <w:right w:val="none" w:sz="0" w:space="0" w:color="auto"/>
                  </w:divBdr>
                </w:div>
                <w:div w:id="56174437">
                  <w:marLeft w:val="480"/>
                  <w:marRight w:val="0"/>
                  <w:marTop w:val="0"/>
                  <w:marBottom w:val="0"/>
                  <w:divBdr>
                    <w:top w:val="none" w:sz="0" w:space="0" w:color="auto"/>
                    <w:left w:val="none" w:sz="0" w:space="0" w:color="auto"/>
                    <w:bottom w:val="none" w:sz="0" w:space="0" w:color="auto"/>
                    <w:right w:val="none" w:sz="0" w:space="0" w:color="auto"/>
                  </w:divBdr>
                </w:div>
                <w:div w:id="1426340324">
                  <w:marLeft w:val="480"/>
                  <w:marRight w:val="0"/>
                  <w:marTop w:val="0"/>
                  <w:marBottom w:val="0"/>
                  <w:divBdr>
                    <w:top w:val="none" w:sz="0" w:space="0" w:color="auto"/>
                    <w:left w:val="none" w:sz="0" w:space="0" w:color="auto"/>
                    <w:bottom w:val="none" w:sz="0" w:space="0" w:color="auto"/>
                    <w:right w:val="none" w:sz="0" w:space="0" w:color="auto"/>
                  </w:divBdr>
                </w:div>
                <w:div w:id="1741101462">
                  <w:marLeft w:val="480"/>
                  <w:marRight w:val="0"/>
                  <w:marTop w:val="0"/>
                  <w:marBottom w:val="0"/>
                  <w:divBdr>
                    <w:top w:val="none" w:sz="0" w:space="0" w:color="auto"/>
                    <w:left w:val="none" w:sz="0" w:space="0" w:color="auto"/>
                    <w:bottom w:val="none" w:sz="0" w:space="0" w:color="auto"/>
                    <w:right w:val="none" w:sz="0" w:space="0" w:color="auto"/>
                  </w:divBdr>
                </w:div>
                <w:div w:id="581572065">
                  <w:marLeft w:val="480"/>
                  <w:marRight w:val="0"/>
                  <w:marTop w:val="0"/>
                  <w:marBottom w:val="0"/>
                  <w:divBdr>
                    <w:top w:val="none" w:sz="0" w:space="0" w:color="auto"/>
                    <w:left w:val="none" w:sz="0" w:space="0" w:color="auto"/>
                    <w:bottom w:val="none" w:sz="0" w:space="0" w:color="auto"/>
                    <w:right w:val="none" w:sz="0" w:space="0" w:color="auto"/>
                  </w:divBdr>
                </w:div>
                <w:div w:id="1902404922">
                  <w:marLeft w:val="480"/>
                  <w:marRight w:val="0"/>
                  <w:marTop w:val="0"/>
                  <w:marBottom w:val="0"/>
                  <w:divBdr>
                    <w:top w:val="none" w:sz="0" w:space="0" w:color="auto"/>
                    <w:left w:val="none" w:sz="0" w:space="0" w:color="auto"/>
                    <w:bottom w:val="none" w:sz="0" w:space="0" w:color="auto"/>
                    <w:right w:val="none" w:sz="0" w:space="0" w:color="auto"/>
                  </w:divBdr>
                </w:div>
                <w:div w:id="2071075717">
                  <w:marLeft w:val="480"/>
                  <w:marRight w:val="0"/>
                  <w:marTop w:val="0"/>
                  <w:marBottom w:val="0"/>
                  <w:divBdr>
                    <w:top w:val="none" w:sz="0" w:space="0" w:color="auto"/>
                    <w:left w:val="none" w:sz="0" w:space="0" w:color="auto"/>
                    <w:bottom w:val="none" w:sz="0" w:space="0" w:color="auto"/>
                    <w:right w:val="none" w:sz="0" w:space="0" w:color="auto"/>
                  </w:divBdr>
                </w:div>
                <w:div w:id="1072581246">
                  <w:marLeft w:val="480"/>
                  <w:marRight w:val="0"/>
                  <w:marTop w:val="0"/>
                  <w:marBottom w:val="0"/>
                  <w:divBdr>
                    <w:top w:val="none" w:sz="0" w:space="0" w:color="auto"/>
                    <w:left w:val="none" w:sz="0" w:space="0" w:color="auto"/>
                    <w:bottom w:val="none" w:sz="0" w:space="0" w:color="auto"/>
                    <w:right w:val="none" w:sz="0" w:space="0" w:color="auto"/>
                  </w:divBdr>
                </w:div>
                <w:div w:id="1855149484">
                  <w:marLeft w:val="480"/>
                  <w:marRight w:val="0"/>
                  <w:marTop w:val="0"/>
                  <w:marBottom w:val="0"/>
                  <w:divBdr>
                    <w:top w:val="none" w:sz="0" w:space="0" w:color="auto"/>
                    <w:left w:val="none" w:sz="0" w:space="0" w:color="auto"/>
                    <w:bottom w:val="none" w:sz="0" w:space="0" w:color="auto"/>
                    <w:right w:val="none" w:sz="0" w:space="0" w:color="auto"/>
                  </w:divBdr>
                </w:div>
                <w:div w:id="1048991512">
                  <w:marLeft w:val="480"/>
                  <w:marRight w:val="0"/>
                  <w:marTop w:val="0"/>
                  <w:marBottom w:val="0"/>
                  <w:divBdr>
                    <w:top w:val="none" w:sz="0" w:space="0" w:color="auto"/>
                    <w:left w:val="none" w:sz="0" w:space="0" w:color="auto"/>
                    <w:bottom w:val="none" w:sz="0" w:space="0" w:color="auto"/>
                    <w:right w:val="none" w:sz="0" w:space="0" w:color="auto"/>
                  </w:divBdr>
                </w:div>
                <w:div w:id="1134252866">
                  <w:marLeft w:val="480"/>
                  <w:marRight w:val="0"/>
                  <w:marTop w:val="0"/>
                  <w:marBottom w:val="0"/>
                  <w:divBdr>
                    <w:top w:val="none" w:sz="0" w:space="0" w:color="auto"/>
                    <w:left w:val="none" w:sz="0" w:space="0" w:color="auto"/>
                    <w:bottom w:val="none" w:sz="0" w:space="0" w:color="auto"/>
                    <w:right w:val="none" w:sz="0" w:space="0" w:color="auto"/>
                  </w:divBdr>
                </w:div>
                <w:div w:id="964502638">
                  <w:marLeft w:val="480"/>
                  <w:marRight w:val="0"/>
                  <w:marTop w:val="0"/>
                  <w:marBottom w:val="0"/>
                  <w:divBdr>
                    <w:top w:val="none" w:sz="0" w:space="0" w:color="auto"/>
                    <w:left w:val="none" w:sz="0" w:space="0" w:color="auto"/>
                    <w:bottom w:val="none" w:sz="0" w:space="0" w:color="auto"/>
                    <w:right w:val="none" w:sz="0" w:space="0" w:color="auto"/>
                  </w:divBdr>
                </w:div>
                <w:div w:id="773597947">
                  <w:marLeft w:val="480"/>
                  <w:marRight w:val="0"/>
                  <w:marTop w:val="0"/>
                  <w:marBottom w:val="0"/>
                  <w:divBdr>
                    <w:top w:val="none" w:sz="0" w:space="0" w:color="auto"/>
                    <w:left w:val="none" w:sz="0" w:space="0" w:color="auto"/>
                    <w:bottom w:val="none" w:sz="0" w:space="0" w:color="auto"/>
                    <w:right w:val="none" w:sz="0" w:space="0" w:color="auto"/>
                  </w:divBdr>
                </w:div>
                <w:div w:id="1638759187">
                  <w:marLeft w:val="480"/>
                  <w:marRight w:val="0"/>
                  <w:marTop w:val="0"/>
                  <w:marBottom w:val="0"/>
                  <w:divBdr>
                    <w:top w:val="none" w:sz="0" w:space="0" w:color="auto"/>
                    <w:left w:val="none" w:sz="0" w:space="0" w:color="auto"/>
                    <w:bottom w:val="none" w:sz="0" w:space="0" w:color="auto"/>
                    <w:right w:val="none" w:sz="0" w:space="0" w:color="auto"/>
                  </w:divBdr>
                </w:div>
                <w:div w:id="913315368">
                  <w:marLeft w:val="480"/>
                  <w:marRight w:val="0"/>
                  <w:marTop w:val="0"/>
                  <w:marBottom w:val="0"/>
                  <w:divBdr>
                    <w:top w:val="none" w:sz="0" w:space="0" w:color="auto"/>
                    <w:left w:val="none" w:sz="0" w:space="0" w:color="auto"/>
                    <w:bottom w:val="none" w:sz="0" w:space="0" w:color="auto"/>
                    <w:right w:val="none" w:sz="0" w:space="0" w:color="auto"/>
                  </w:divBdr>
                </w:div>
                <w:div w:id="2015302113">
                  <w:marLeft w:val="480"/>
                  <w:marRight w:val="0"/>
                  <w:marTop w:val="0"/>
                  <w:marBottom w:val="0"/>
                  <w:divBdr>
                    <w:top w:val="none" w:sz="0" w:space="0" w:color="auto"/>
                    <w:left w:val="none" w:sz="0" w:space="0" w:color="auto"/>
                    <w:bottom w:val="none" w:sz="0" w:space="0" w:color="auto"/>
                    <w:right w:val="none" w:sz="0" w:space="0" w:color="auto"/>
                  </w:divBdr>
                </w:div>
                <w:div w:id="37781463">
                  <w:marLeft w:val="480"/>
                  <w:marRight w:val="0"/>
                  <w:marTop w:val="0"/>
                  <w:marBottom w:val="0"/>
                  <w:divBdr>
                    <w:top w:val="none" w:sz="0" w:space="0" w:color="auto"/>
                    <w:left w:val="none" w:sz="0" w:space="0" w:color="auto"/>
                    <w:bottom w:val="none" w:sz="0" w:space="0" w:color="auto"/>
                    <w:right w:val="none" w:sz="0" w:space="0" w:color="auto"/>
                  </w:divBdr>
                </w:div>
                <w:div w:id="386150241">
                  <w:marLeft w:val="480"/>
                  <w:marRight w:val="0"/>
                  <w:marTop w:val="0"/>
                  <w:marBottom w:val="0"/>
                  <w:divBdr>
                    <w:top w:val="none" w:sz="0" w:space="0" w:color="auto"/>
                    <w:left w:val="none" w:sz="0" w:space="0" w:color="auto"/>
                    <w:bottom w:val="none" w:sz="0" w:space="0" w:color="auto"/>
                    <w:right w:val="none" w:sz="0" w:space="0" w:color="auto"/>
                  </w:divBdr>
                </w:div>
                <w:div w:id="571087108">
                  <w:marLeft w:val="480"/>
                  <w:marRight w:val="0"/>
                  <w:marTop w:val="0"/>
                  <w:marBottom w:val="0"/>
                  <w:divBdr>
                    <w:top w:val="none" w:sz="0" w:space="0" w:color="auto"/>
                    <w:left w:val="none" w:sz="0" w:space="0" w:color="auto"/>
                    <w:bottom w:val="none" w:sz="0" w:space="0" w:color="auto"/>
                    <w:right w:val="none" w:sz="0" w:space="0" w:color="auto"/>
                  </w:divBdr>
                </w:div>
                <w:div w:id="922839790">
                  <w:marLeft w:val="480"/>
                  <w:marRight w:val="0"/>
                  <w:marTop w:val="0"/>
                  <w:marBottom w:val="0"/>
                  <w:divBdr>
                    <w:top w:val="none" w:sz="0" w:space="0" w:color="auto"/>
                    <w:left w:val="none" w:sz="0" w:space="0" w:color="auto"/>
                    <w:bottom w:val="none" w:sz="0" w:space="0" w:color="auto"/>
                    <w:right w:val="none" w:sz="0" w:space="0" w:color="auto"/>
                  </w:divBdr>
                </w:div>
                <w:div w:id="1655912331">
                  <w:marLeft w:val="480"/>
                  <w:marRight w:val="0"/>
                  <w:marTop w:val="0"/>
                  <w:marBottom w:val="0"/>
                  <w:divBdr>
                    <w:top w:val="none" w:sz="0" w:space="0" w:color="auto"/>
                    <w:left w:val="none" w:sz="0" w:space="0" w:color="auto"/>
                    <w:bottom w:val="none" w:sz="0" w:space="0" w:color="auto"/>
                    <w:right w:val="none" w:sz="0" w:space="0" w:color="auto"/>
                  </w:divBdr>
                </w:div>
                <w:div w:id="1900510065">
                  <w:marLeft w:val="480"/>
                  <w:marRight w:val="0"/>
                  <w:marTop w:val="0"/>
                  <w:marBottom w:val="0"/>
                  <w:divBdr>
                    <w:top w:val="none" w:sz="0" w:space="0" w:color="auto"/>
                    <w:left w:val="none" w:sz="0" w:space="0" w:color="auto"/>
                    <w:bottom w:val="none" w:sz="0" w:space="0" w:color="auto"/>
                    <w:right w:val="none" w:sz="0" w:space="0" w:color="auto"/>
                  </w:divBdr>
                </w:div>
                <w:div w:id="1412584084">
                  <w:marLeft w:val="480"/>
                  <w:marRight w:val="0"/>
                  <w:marTop w:val="0"/>
                  <w:marBottom w:val="0"/>
                  <w:divBdr>
                    <w:top w:val="none" w:sz="0" w:space="0" w:color="auto"/>
                    <w:left w:val="none" w:sz="0" w:space="0" w:color="auto"/>
                    <w:bottom w:val="none" w:sz="0" w:space="0" w:color="auto"/>
                    <w:right w:val="none" w:sz="0" w:space="0" w:color="auto"/>
                  </w:divBdr>
                </w:div>
                <w:div w:id="610867998">
                  <w:marLeft w:val="480"/>
                  <w:marRight w:val="0"/>
                  <w:marTop w:val="0"/>
                  <w:marBottom w:val="0"/>
                  <w:divBdr>
                    <w:top w:val="none" w:sz="0" w:space="0" w:color="auto"/>
                    <w:left w:val="none" w:sz="0" w:space="0" w:color="auto"/>
                    <w:bottom w:val="none" w:sz="0" w:space="0" w:color="auto"/>
                    <w:right w:val="none" w:sz="0" w:space="0" w:color="auto"/>
                  </w:divBdr>
                </w:div>
                <w:div w:id="1406103464">
                  <w:marLeft w:val="480"/>
                  <w:marRight w:val="0"/>
                  <w:marTop w:val="0"/>
                  <w:marBottom w:val="0"/>
                  <w:divBdr>
                    <w:top w:val="none" w:sz="0" w:space="0" w:color="auto"/>
                    <w:left w:val="none" w:sz="0" w:space="0" w:color="auto"/>
                    <w:bottom w:val="none" w:sz="0" w:space="0" w:color="auto"/>
                    <w:right w:val="none" w:sz="0" w:space="0" w:color="auto"/>
                  </w:divBdr>
                </w:div>
                <w:div w:id="780341521">
                  <w:marLeft w:val="480"/>
                  <w:marRight w:val="0"/>
                  <w:marTop w:val="0"/>
                  <w:marBottom w:val="0"/>
                  <w:divBdr>
                    <w:top w:val="none" w:sz="0" w:space="0" w:color="auto"/>
                    <w:left w:val="none" w:sz="0" w:space="0" w:color="auto"/>
                    <w:bottom w:val="none" w:sz="0" w:space="0" w:color="auto"/>
                    <w:right w:val="none" w:sz="0" w:space="0" w:color="auto"/>
                  </w:divBdr>
                </w:div>
                <w:div w:id="1103037490">
                  <w:marLeft w:val="480"/>
                  <w:marRight w:val="0"/>
                  <w:marTop w:val="0"/>
                  <w:marBottom w:val="0"/>
                  <w:divBdr>
                    <w:top w:val="none" w:sz="0" w:space="0" w:color="auto"/>
                    <w:left w:val="none" w:sz="0" w:space="0" w:color="auto"/>
                    <w:bottom w:val="none" w:sz="0" w:space="0" w:color="auto"/>
                    <w:right w:val="none" w:sz="0" w:space="0" w:color="auto"/>
                  </w:divBdr>
                </w:div>
                <w:div w:id="1988166855">
                  <w:marLeft w:val="480"/>
                  <w:marRight w:val="0"/>
                  <w:marTop w:val="0"/>
                  <w:marBottom w:val="0"/>
                  <w:divBdr>
                    <w:top w:val="none" w:sz="0" w:space="0" w:color="auto"/>
                    <w:left w:val="none" w:sz="0" w:space="0" w:color="auto"/>
                    <w:bottom w:val="none" w:sz="0" w:space="0" w:color="auto"/>
                    <w:right w:val="none" w:sz="0" w:space="0" w:color="auto"/>
                  </w:divBdr>
                </w:div>
                <w:div w:id="1604993384">
                  <w:marLeft w:val="480"/>
                  <w:marRight w:val="0"/>
                  <w:marTop w:val="0"/>
                  <w:marBottom w:val="0"/>
                  <w:divBdr>
                    <w:top w:val="none" w:sz="0" w:space="0" w:color="auto"/>
                    <w:left w:val="none" w:sz="0" w:space="0" w:color="auto"/>
                    <w:bottom w:val="none" w:sz="0" w:space="0" w:color="auto"/>
                    <w:right w:val="none" w:sz="0" w:space="0" w:color="auto"/>
                  </w:divBdr>
                </w:div>
                <w:div w:id="1575622453">
                  <w:marLeft w:val="480"/>
                  <w:marRight w:val="0"/>
                  <w:marTop w:val="0"/>
                  <w:marBottom w:val="0"/>
                  <w:divBdr>
                    <w:top w:val="none" w:sz="0" w:space="0" w:color="auto"/>
                    <w:left w:val="none" w:sz="0" w:space="0" w:color="auto"/>
                    <w:bottom w:val="none" w:sz="0" w:space="0" w:color="auto"/>
                    <w:right w:val="none" w:sz="0" w:space="0" w:color="auto"/>
                  </w:divBdr>
                </w:div>
                <w:div w:id="1349480085">
                  <w:marLeft w:val="480"/>
                  <w:marRight w:val="0"/>
                  <w:marTop w:val="0"/>
                  <w:marBottom w:val="0"/>
                  <w:divBdr>
                    <w:top w:val="none" w:sz="0" w:space="0" w:color="auto"/>
                    <w:left w:val="none" w:sz="0" w:space="0" w:color="auto"/>
                    <w:bottom w:val="none" w:sz="0" w:space="0" w:color="auto"/>
                    <w:right w:val="none" w:sz="0" w:space="0" w:color="auto"/>
                  </w:divBdr>
                </w:div>
                <w:div w:id="78672930">
                  <w:marLeft w:val="480"/>
                  <w:marRight w:val="0"/>
                  <w:marTop w:val="0"/>
                  <w:marBottom w:val="0"/>
                  <w:divBdr>
                    <w:top w:val="none" w:sz="0" w:space="0" w:color="auto"/>
                    <w:left w:val="none" w:sz="0" w:space="0" w:color="auto"/>
                    <w:bottom w:val="none" w:sz="0" w:space="0" w:color="auto"/>
                    <w:right w:val="none" w:sz="0" w:space="0" w:color="auto"/>
                  </w:divBdr>
                </w:div>
                <w:div w:id="1629433545">
                  <w:marLeft w:val="480"/>
                  <w:marRight w:val="0"/>
                  <w:marTop w:val="0"/>
                  <w:marBottom w:val="0"/>
                  <w:divBdr>
                    <w:top w:val="none" w:sz="0" w:space="0" w:color="auto"/>
                    <w:left w:val="none" w:sz="0" w:space="0" w:color="auto"/>
                    <w:bottom w:val="none" w:sz="0" w:space="0" w:color="auto"/>
                    <w:right w:val="none" w:sz="0" w:space="0" w:color="auto"/>
                  </w:divBdr>
                </w:div>
                <w:div w:id="1871019816">
                  <w:marLeft w:val="480"/>
                  <w:marRight w:val="0"/>
                  <w:marTop w:val="0"/>
                  <w:marBottom w:val="0"/>
                  <w:divBdr>
                    <w:top w:val="none" w:sz="0" w:space="0" w:color="auto"/>
                    <w:left w:val="none" w:sz="0" w:space="0" w:color="auto"/>
                    <w:bottom w:val="none" w:sz="0" w:space="0" w:color="auto"/>
                    <w:right w:val="none" w:sz="0" w:space="0" w:color="auto"/>
                  </w:divBdr>
                </w:div>
                <w:div w:id="1040856847">
                  <w:marLeft w:val="480"/>
                  <w:marRight w:val="0"/>
                  <w:marTop w:val="0"/>
                  <w:marBottom w:val="0"/>
                  <w:divBdr>
                    <w:top w:val="none" w:sz="0" w:space="0" w:color="auto"/>
                    <w:left w:val="none" w:sz="0" w:space="0" w:color="auto"/>
                    <w:bottom w:val="none" w:sz="0" w:space="0" w:color="auto"/>
                    <w:right w:val="none" w:sz="0" w:space="0" w:color="auto"/>
                  </w:divBdr>
                </w:div>
                <w:div w:id="1473206353">
                  <w:marLeft w:val="480"/>
                  <w:marRight w:val="0"/>
                  <w:marTop w:val="0"/>
                  <w:marBottom w:val="0"/>
                  <w:divBdr>
                    <w:top w:val="none" w:sz="0" w:space="0" w:color="auto"/>
                    <w:left w:val="none" w:sz="0" w:space="0" w:color="auto"/>
                    <w:bottom w:val="none" w:sz="0" w:space="0" w:color="auto"/>
                    <w:right w:val="none" w:sz="0" w:space="0" w:color="auto"/>
                  </w:divBdr>
                </w:div>
                <w:div w:id="1310937843">
                  <w:marLeft w:val="480"/>
                  <w:marRight w:val="0"/>
                  <w:marTop w:val="0"/>
                  <w:marBottom w:val="0"/>
                  <w:divBdr>
                    <w:top w:val="none" w:sz="0" w:space="0" w:color="auto"/>
                    <w:left w:val="none" w:sz="0" w:space="0" w:color="auto"/>
                    <w:bottom w:val="none" w:sz="0" w:space="0" w:color="auto"/>
                    <w:right w:val="none" w:sz="0" w:space="0" w:color="auto"/>
                  </w:divBdr>
                </w:div>
                <w:div w:id="1202981932">
                  <w:marLeft w:val="480"/>
                  <w:marRight w:val="0"/>
                  <w:marTop w:val="0"/>
                  <w:marBottom w:val="0"/>
                  <w:divBdr>
                    <w:top w:val="none" w:sz="0" w:space="0" w:color="auto"/>
                    <w:left w:val="none" w:sz="0" w:space="0" w:color="auto"/>
                    <w:bottom w:val="none" w:sz="0" w:space="0" w:color="auto"/>
                    <w:right w:val="none" w:sz="0" w:space="0" w:color="auto"/>
                  </w:divBdr>
                </w:div>
                <w:div w:id="6568416">
                  <w:marLeft w:val="480"/>
                  <w:marRight w:val="0"/>
                  <w:marTop w:val="0"/>
                  <w:marBottom w:val="0"/>
                  <w:divBdr>
                    <w:top w:val="none" w:sz="0" w:space="0" w:color="auto"/>
                    <w:left w:val="none" w:sz="0" w:space="0" w:color="auto"/>
                    <w:bottom w:val="none" w:sz="0" w:space="0" w:color="auto"/>
                    <w:right w:val="none" w:sz="0" w:space="0" w:color="auto"/>
                  </w:divBdr>
                </w:div>
                <w:div w:id="1919094331">
                  <w:marLeft w:val="480"/>
                  <w:marRight w:val="0"/>
                  <w:marTop w:val="0"/>
                  <w:marBottom w:val="0"/>
                  <w:divBdr>
                    <w:top w:val="none" w:sz="0" w:space="0" w:color="auto"/>
                    <w:left w:val="none" w:sz="0" w:space="0" w:color="auto"/>
                    <w:bottom w:val="none" w:sz="0" w:space="0" w:color="auto"/>
                    <w:right w:val="none" w:sz="0" w:space="0" w:color="auto"/>
                  </w:divBdr>
                </w:div>
              </w:divsChild>
            </w:div>
            <w:div w:id="445661346">
              <w:marLeft w:val="0"/>
              <w:marRight w:val="0"/>
              <w:marTop w:val="0"/>
              <w:marBottom w:val="0"/>
              <w:divBdr>
                <w:top w:val="none" w:sz="0" w:space="0" w:color="auto"/>
                <w:left w:val="none" w:sz="0" w:space="0" w:color="auto"/>
                <w:bottom w:val="none" w:sz="0" w:space="0" w:color="auto"/>
                <w:right w:val="none" w:sz="0" w:space="0" w:color="auto"/>
              </w:divBdr>
              <w:divsChild>
                <w:div w:id="355497951">
                  <w:marLeft w:val="480"/>
                  <w:marRight w:val="0"/>
                  <w:marTop w:val="0"/>
                  <w:marBottom w:val="0"/>
                  <w:divBdr>
                    <w:top w:val="none" w:sz="0" w:space="0" w:color="auto"/>
                    <w:left w:val="none" w:sz="0" w:space="0" w:color="auto"/>
                    <w:bottom w:val="none" w:sz="0" w:space="0" w:color="auto"/>
                    <w:right w:val="none" w:sz="0" w:space="0" w:color="auto"/>
                  </w:divBdr>
                </w:div>
                <w:div w:id="1612710137">
                  <w:marLeft w:val="480"/>
                  <w:marRight w:val="0"/>
                  <w:marTop w:val="0"/>
                  <w:marBottom w:val="0"/>
                  <w:divBdr>
                    <w:top w:val="none" w:sz="0" w:space="0" w:color="auto"/>
                    <w:left w:val="none" w:sz="0" w:space="0" w:color="auto"/>
                    <w:bottom w:val="none" w:sz="0" w:space="0" w:color="auto"/>
                    <w:right w:val="none" w:sz="0" w:space="0" w:color="auto"/>
                  </w:divBdr>
                </w:div>
                <w:div w:id="1482427208">
                  <w:marLeft w:val="480"/>
                  <w:marRight w:val="0"/>
                  <w:marTop w:val="0"/>
                  <w:marBottom w:val="0"/>
                  <w:divBdr>
                    <w:top w:val="none" w:sz="0" w:space="0" w:color="auto"/>
                    <w:left w:val="none" w:sz="0" w:space="0" w:color="auto"/>
                    <w:bottom w:val="none" w:sz="0" w:space="0" w:color="auto"/>
                    <w:right w:val="none" w:sz="0" w:space="0" w:color="auto"/>
                  </w:divBdr>
                </w:div>
                <w:div w:id="1334261891">
                  <w:marLeft w:val="480"/>
                  <w:marRight w:val="0"/>
                  <w:marTop w:val="0"/>
                  <w:marBottom w:val="0"/>
                  <w:divBdr>
                    <w:top w:val="none" w:sz="0" w:space="0" w:color="auto"/>
                    <w:left w:val="none" w:sz="0" w:space="0" w:color="auto"/>
                    <w:bottom w:val="none" w:sz="0" w:space="0" w:color="auto"/>
                    <w:right w:val="none" w:sz="0" w:space="0" w:color="auto"/>
                  </w:divBdr>
                </w:div>
                <w:div w:id="120196501">
                  <w:marLeft w:val="480"/>
                  <w:marRight w:val="0"/>
                  <w:marTop w:val="0"/>
                  <w:marBottom w:val="0"/>
                  <w:divBdr>
                    <w:top w:val="none" w:sz="0" w:space="0" w:color="auto"/>
                    <w:left w:val="none" w:sz="0" w:space="0" w:color="auto"/>
                    <w:bottom w:val="none" w:sz="0" w:space="0" w:color="auto"/>
                    <w:right w:val="none" w:sz="0" w:space="0" w:color="auto"/>
                  </w:divBdr>
                </w:div>
                <w:div w:id="368189136">
                  <w:marLeft w:val="480"/>
                  <w:marRight w:val="0"/>
                  <w:marTop w:val="0"/>
                  <w:marBottom w:val="0"/>
                  <w:divBdr>
                    <w:top w:val="none" w:sz="0" w:space="0" w:color="auto"/>
                    <w:left w:val="none" w:sz="0" w:space="0" w:color="auto"/>
                    <w:bottom w:val="none" w:sz="0" w:space="0" w:color="auto"/>
                    <w:right w:val="none" w:sz="0" w:space="0" w:color="auto"/>
                  </w:divBdr>
                </w:div>
                <w:div w:id="376004805">
                  <w:marLeft w:val="480"/>
                  <w:marRight w:val="0"/>
                  <w:marTop w:val="0"/>
                  <w:marBottom w:val="0"/>
                  <w:divBdr>
                    <w:top w:val="none" w:sz="0" w:space="0" w:color="auto"/>
                    <w:left w:val="none" w:sz="0" w:space="0" w:color="auto"/>
                    <w:bottom w:val="none" w:sz="0" w:space="0" w:color="auto"/>
                    <w:right w:val="none" w:sz="0" w:space="0" w:color="auto"/>
                  </w:divBdr>
                </w:div>
                <w:div w:id="428282159">
                  <w:marLeft w:val="480"/>
                  <w:marRight w:val="0"/>
                  <w:marTop w:val="0"/>
                  <w:marBottom w:val="0"/>
                  <w:divBdr>
                    <w:top w:val="none" w:sz="0" w:space="0" w:color="auto"/>
                    <w:left w:val="none" w:sz="0" w:space="0" w:color="auto"/>
                    <w:bottom w:val="none" w:sz="0" w:space="0" w:color="auto"/>
                    <w:right w:val="none" w:sz="0" w:space="0" w:color="auto"/>
                  </w:divBdr>
                </w:div>
                <w:div w:id="1379815443">
                  <w:marLeft w:val="480"/>
                  <w:marRight w:val="0"/>
                  <w:marTop w:val="0"/>
                  <w:marBottom w:val="0"/>
                  <w:divBdr>
                    <w:top w:val="none" w:sz="0" w:space="0" w:color="auto"/>
                    <w:left w:val="none" w:sz="0" w:space="0" w:color="auto"/>
                    <w:bottom w:val="none" w:sz="0" w:space="0" w:color="auto"/>
                    <w:right w:val="none" w:sz="0" w:space="0" w:color="auto"/>
                  </w:divBdr>
                </w:div>
                <w:div w:id="2037123415">
                  <w:marLeft w:val="480"/>
                  <w:marRight w:val="0"/>
                  <w:marTop w:val="0"/>
                  <w:marBottom w:val="0"/>
                  <w:divBdr>
                    <w:top w:val="none" w:sz="0" w:space="0" w:color="auto"/>
                    <w:left w:val="none" w:sz="0" w:space="0" w:color="auto"/>
                    <w:bottom w:val="none" w:sz="0" w:space="0" w:color="auto"/>
                    <w:right w:val="none" w:sz="0" w:space="0" w:color="auto"/>
                  </w:divBdr>
                </w:div>
                <w:div w:id="1653174809">
                  <w:marLeft w:val="480"/>
                  <w:marRight w:val="0"/>
                  <w:marTop w:val="0"/>
                  <w:marBottom w:val="0"/>
                  <w:divBdr>
                    <w:top w:val="none" w:sz="0" w:space="0" w:color="auto"/>
                    <w:left w:val="none" w:sz="0" w:space="0" w:color="auto"/>
                    <w:bottom w:val="none" w:sz="0" w:space="0" w:color="auto"/>
                    <w:right w:val="none" w:sz="0" w:space="0" w:color="auto"/>
                  </w:divBdr>
                </w:div>
                <w:div w:id="1596937736">
                  <w:marLeft w:val="480"/>
                  <w:marRight w:val="0"/>
                  <w:marTop w:val="0"/>
                  <w:marBottom w:val="0"/>
                  <w:divBdr>
                    <w:top w:val="none" w:sz="0" w:space="0" w:color="auto"/>
                    <w:left w:val="none" w:sz="0" w:space="0" w:color="auto"/>
                    <w:bottom w:val="none" w:sz="0" w:space="0" w:color="auto"/>
                    <w:right w:val="none" w:sz="0" w:space="0" w:color="auto"/>
                  </w:divBdr>
                </w:div>
                <w:div w:id="88157787">
                  <w:marLeft w:val="480"/>
                  <w:marRight w:val="0"/>
                  <w:marTop w:val="0"/>
                  <w:marBottom w:val="0"/>
                  <w:divBdr>
                    <w:top w:val="none" w:sz="0" w:space="0" w:color="auto"/>
                    <w:left w:val="none" w:sz="0" w:space="0" w:color="auto"/>
                    <w:bottom w:val="none" w:sz="0" w:space="0" w:color="auto"/>
                    <w:right w:val="none" w:sz="0" w:space="0" w:color="auto"/>
                  </w:divBdr>
                </w:div>
                <w:div w:id="2002465901">
                  <w:marLeft w:val="480"/>
                  <w:marRight w:val="0"/>
                  <w:marTop w:val="0"/>
                  <w:marBottom w:val="0"/>
                  <w:divBdr>
                    <w:top w:val="none" w:sz="0" w:space="0" w:color="auto"/>
                    <w:left w:val="none" w:sz="0" w:space="0" w:color="auto"/>
                    <w:bottom w:val="none" w:sz="0" w:space="0" w:color="auto"/>
                    <w:right w:val="none" w:sz="0" w:space="0" w:color="auto"/>
                  </w:divBdr>
                </w:div>
                <w:div w:id="1591936341">
                  <w:marLeft w:val="480"/>
                  <w:marRight w:val="0"/>
                  <w:marTop w:val="0"/>
                  <w:marBottom w:val="0"/>
                  <w:divBdr>
                    <w:top w:val="none" w:sz="0" w:space="0" w:color="auto"/>
                    <w:left w:val="none" w:sz="0" w:space="0" w:color="auto"/>
                    <w:bottom w:val="none" w:sz="0" w:space="0" w:color="auto"/>
                    <w:right w:val="none" w:sz="0" w:space="0" w:color="auto"/>
                  </w:divBdr>
                </w:div>
                <w:div w:id="144856969">
                  <w:marLeft w:val="480"/>
                  <w:marRight w:val="0"/>
                  <w:marTop w:val="0"/>
                  <w:marBottom w:val="0"/>
                  <w:divBdr>
                    <w:top w:val="none" w:sz="0" w:space="0" w:color="auto"/>
                    <w:left w:val="none" w:sz="0" w:space="0" w:color="auto"/>
                    <w:bottom w:val="none" w:sz="0" w:space="0" w:color="auto"/>
                    <w:right w:val="none" w:sz="0" w:space="0" w:color="auto"/>
                  </w:divBdr>
                </w:div>
                <w:div w:id="1377395092">
                  <w:marLeft w:val="480"/>
                  <w:marRight w:val="0"/>
                  <w:marTop w:val="0"/>
                  <w:marBottom w:val="0"/>
                  <w:divBdr>
                    <w:top w:val="none" w:sz="0" w:space="0" w:color="auto"/>
                    <w:left w:val="none" w:sz="0" w:space="0" w:color="auto"/>
                    <w:bottom w:val="none" w:sz="0" w:space="0" w:color="auto"/>
                    <w:right w:val="none" w:sz="0" w:space="0" w:color="auto"/>
                  </w:divBdr>
                </w:div>
                <w:div w:id="69735316">
                  <w:marLeft w:val="480"/>
                  <w:marRight w:val="0"/>
                  <w:marTop w:val="0"/>
                  <w:marBottom w:val="0"/>
                  <w:divBdr>
                    <w:top w:val="none" w:sz="0" w:space="0" w:color="auto"/>
                    <w:left w:val="none" w:sz="0" w:space="0" w:color="auto"/>
                    <w:bottom w:val="none" w:sz="0" w:space="0" w:color="auto"/>
                    <w:right w:val="none" w:sz="0" w:space="0" w:color="auto"/>
                  </w:divBdr>
                </w:div>
                <w:div w:id="410390712">
                  <w:marLeft w:val="480"/>
                  <w:marRight w:val="0"/>
                  <w:marTop w:val="0"/>
                  <w:marBottom w:val="0"/>
                  <w:divBdr>
                    <w:top w:val="none" w:sz="0" w:space="0" w:color="auto"/>
                    <w:left w:val="none" w:sz="0" w:space="0" w:color="auto"/>
                    <w:bottom w:val="none" w:sz="0" w:space="0" w:color="auto"/>
                    <w:right w:val="none" w:sz="0" w:space="0" w:color="auto"/>
                  </w:divBdr>
                </w:div>
                <w:div w:id="2062484447">
                  <w:marLeft w:val="480"/>
                  <w:marRight w:val="0"/>
                  <w:marTop w:val="0"/>
                  <w:marBottom w:val="0"/>
                  <w:divBdr>
                    <w:top w:val="none" w:sz="0" w:space="0" w:color="auto"/>
                    <w:left w:val="none" w:sz="0" w:space="0" w:color="auto"/>
                    <w:bottom w:val="none" w:sz="0" w:space="0" w:color="auto"/>
                    <w:right w:val="none" w:sz="0" w:space="0" w:color="auto"/>
                  </w:divBdr>
                </w:div>
                <w:div w:id="338388210">
                  <w:marLeft w:val="480"/>
                  <w:marRight w:val="0"/>
                  <w:marTop w:val="0"/>
                  <w:marBottom w:val="0"/>
                  <w:divBdr>
                    <w:top w:val="none" w:sz="0" w:space="0" w:color="auto"/>
                    <w:left w:val="none" w:sz="0" w:space="0" w:color="auto"/>
                    <w:bottom w:val="none" w:sz="0" w:space="0" w:color="auto"/>
                    <w:right w:val="none" w:sz="0" w:space="0" w:color="auto"/>
                  </w:divBdr>
                </w:div>
                <w:div w:id="1042947808">
                  <w:marLeft w:val="480"/>
                  <w:marRight w:val="0"/>
                  <w:marTop w:val="0"/>
                  <w:marBottom w:val="0"/>
                  <w:divBdr>
                    <w:top w:val="none" w:sz="0" w:space="0" w:color="auto"/>
                    <w:left w:val="none" w:sz="0" w:space="0" w:color="auto"/>
                    <w:bottom w:val="none" w:sz="0" w:space="0" w:color="auto"/>
                    <w:right w:val="none" w:sz="0" w:space="0" w:color="auto"/>
                  </w:divBdr>
                </w:div>
                <w:div w:id="411656866">
                  <w:marLeft w:val="480"/>
                  <w:marRight w:val="0"/>
                  <w:marTop w:val="0"/>
                  <w:marBottom w:val="0"/>
                  <w:divBdr>
                    <w:top w:val="none" w:sz="0" w:space="0" w:color="auto"/>
                    <w:left w:val="none" w:sz="0" w:space="0" w:color="auto"/>
                    <w:bottom w:val="none" w:sz="0" w:space="0" w:color="auto"/>
                    <w:right w:val="none" w:sz="0" w:space="0" w:color="auto"/>
                  </w:divBdr>
                </w:div>
                <w:div w:id="1952977308">
                  <w:marLeft w:val="480"/>
                  <w:marRight w:val="0"/>
                  <w:marTop w:val="0"/>
                  <w:marBottom w:val="0"/>
                  <w:divBdr>
                    <w:top w:val="none" w:sz="0" w:space="0" w:color="auto"/>
                    <w:left w:val="none" w:sz="0" w:space="0" w:color="auto"/>
                    <w:bottom w:val="none" w:sz="0" w:space="0" w:color="auto"/>
                    <w:right w:val="none" w:sz="0" w:space="0" w:color="auto"/>
                  </w:divBdr>
                </w:div>
                <w:div w:id="563177414">
                  <w:marLeft w:val="480"/>
                  <w:marRight w:val="0"/>
                  <w:marTop w:val="0"/>
                  <w:marBottom w:val="0"/>
                  <w:divBdr>
                    <w:top w:val="none" w:sz="0" w:space="0" w:color="auto"/>
                    <w:left w:val="none" w:sz="0" w:space="0" w:color="auto"/>
                    <w:bottom w:val="none" w:sz="0" w:space="0" w:color="auto"/>
                    <w:right w:val="none" w:sz="0" w:space="0" w:color="auto"/>
                  </w:divBdr>
                </w:div>
                <w:div w:id="960378696">
                  <w:marLeft w:val="480"/>
                  <w:marRight w:val="0"/>
                  <w:marTop w:val="0"/>
                  <w:marBottom w:val="0"/>
                  <w:divBdr>
                    <w:top w:val="none" w:sz="0" w:space="0" w:color="auto"/>
                    <w:left w:val="none" w:sz="0" w:space="0" w:color="auto"/>
                    <w:bottom w:val="none" w:sz="0" w:space="0" w:color="auto"/>
                    <w:right w:val="none" w:sz="0" w:space="0" w:color="auto"/>
                  </w:divBdr>
                </w:div>
                <w:div w:id="1579288839">
                  <w:marLeft w:val="480"/>
                  <w:marRight w:val="0"/>
                  <w:marTop w:val="0"/>
                  <w:marBottom w:val="0"/>
                  <w:divBdr>
                    <w:top w:val="none" w:sz="0" w:space="0" w:color="auto"/>
                    <w:left w:val="none" w:sz="0" w:space="0" w:color="auto"/>
                    <w:bottom w:val="none" w:sz="0" w:space="0" w:color="auto"/>
                    <w:right w:val="none" w:sz="0" w:space="0" w:color="auto"/>
                  </w:divBdr>
                </w:div>
                <w:div w:id="1804956303">
                  <w:marLeft w:val="480"/>
                  <w:marRight w:val="0"/>
                  <w:marTop w:val="0"/>
                  <w:marBottom w:val="0"/>
                  <w:divBdr>
                    <w:top w:val="none" w:sz="0" w:space="0" w:color="auto"/>
                    <w:left w:val="none" w:sz="0" w:space="0" w:color="auto"/>
                    <w:bottom w:val="none" w:sz="0" w:space="0" w:color="auto"/>
                    <w:right w:val="none" w:sz="0" w:space="0" w:color="auto"/>
                  </w:divBdr>
                </w:div>
                <w:div w:id="270282696">
                  <w:marLeft w:val="480"/>
                  <w:marRight w:val="0"/>
                  <w:marTop w:val="0"/>
                  <w:marBottom w:val="0"/>
                  <w:divBdr>
                    <w:top w:val="none" w:sz="0" w:space="0" w:color="auto"/>
                    <w:left w:val="none" w:sz="0" w:space="0" w:color="auto"/>
                    <w:bottom w:val="none" w:sz="0" w:space="0" w:color="auto"/>
                    <w:right w:val="none" w:sz="0" w:space="0" w:color="auto"/>
                  </w:divBdr>
                </w:div>
                <w:div w:id="753016972">
                  <w:marLeft w:val="480"/>
                  <w:marRight w:val="0"/>
                  <w:marTop w:val="0"/>
                  <w:marBottom w:val="0"/>
                  <w:divBdr>
                    <w:top w:val="none" w:sz="0" w:space="0" w:color="auto"/>
                    <w:left w:val="none" w:sz="0" w:space="0" w:color="auto"/>
                    <w:bottom w:val="none" w:sz="0" w:space="0" w:color="auto"/>
                    <w:right w:val="none" w:sz="0" w:space="0" w:color="auto"/>
                  </w:divBdr>
                </w:div>
                <w:div w:id="574247645">
                  <w:marLeft w:val="480"/>
                  <w:marRight w:val="0"/>
                  <w:marTop w:val="0"/>
                  <w:marBottom w:val="0"/>
                  <w:divBdr>
                    <w:top w:val="none" w:sz="0" w:space="0" w:color="auto"/>
                    <w:left w:val="none" w:sz="0" w:space="0" w:color="auto"/>
                    <w:bottom w:val="none" w:sz="0" w:space="0" w:color="auto"/>
                    <w:right w:val="none" w:sz="0" w:space="0" w:color="auto"/>
                  </w:divBdr>
                </w:div>
                <w:div w:id="226654632">
                  <w:marLeft w:val="480"/>
                  <w:marRight w:val="0"/>
                  <w:marTop w:val="0"/>
                  <w:marBottom w:val="0"/>
                  <w:divBdr>
                    <w:top w:val="none" w:sz="0" w:space="0" w:color="auto"/>
                    <w:left w:val="none" w:sz="0" w:space="0" w:color="auto"/>
                    <w:bottom w:val="none" w:sz="0" w:space="0" w:color="auto"/>
                    <w:right w:val="none" w:sz="0" w:space="0" w:color="auto"/>
                  </w:divBdr>
                </w:div>
                <w:div w:id="1243177147">
                  <w:marLeft w:val="480"/>
                  <w:marRight w:val="0"/>
                  <w:marTop w:val="0"/>
                  <w:marBottom w:val="0"/>
                  <w:divBdr>
                    <w:top w:val="none" w:sz="0" w:space="0" w:color="auto"/>
                    <w:left w:val="none" w:sz="0" w:space="0" w:color="auto"/>
                    <w:bottom w:val="none" w:sz="0" w:space="0" w:color="auto"/>
                    <w:right w:val="none" w:sz="0" w:space="0" w:color="auto"/>
                  </w:divBdr>
                </w:div>
                <w:div w:id="2051294875">
                  <w:marLeft w:val="480"/>
                  <w:marRight w:val="0"/>
                  <w:marTop w:val="0"/>
                  <w:marBottom w:val="0"/>
                  <w:divBdr>
                    <w:top w:val="none" w:sz="0" w:space="0" w:color="auto"/>
                    <w:left w:val="none" w:sz="0" w:space="0" w:color="auto"/>
                    <w:bottom w:val="none" w:sz="0" w:space="0" w:color="auto"/>
                    <w:right w:val="none" w:sz="0" w:space="0" w:color="auto"/>
                  </w:divBdr>
                </w:div>
                <w:div w:id="1202086306">
                  <w:marLeft w:val="480"/>
                  <w:marRight w:val="0"/>
                  <w:marTop w:val="0"/>
                  <w:marBottom w:val="0"/>
                  <w:divBdr>
                    <w:top w:val="none" w:sz="0" w:space="0" w:color="auto"/>
                    <w:left w:val="none" w:sz="0" w:space="0" w:color="auto"/>
                    <w:bottom w:val="none" w:sz="0" w:space="0" w:color="auto"/>
                    <w:right w:val="none" w:sz="0" w:space="0" w:color="auto"/>
                  </w:divBdr>
                </w:div>
                <w:div w:id="835536730">
                  <w:marLeft w:val="480"/>
                  <w:marRight w:val="0"/>
                  <w:marTop w:val="0"/>
                  <w:marBottom w:val="0"/>
                  <w:divBdr>
                    <w:top w:val="none" w:sz="0" w:space="0" w:color="auto"/>
                    <w:left w:val="none" w:sz="0" w:space="0" w:color="auto"/>
                    <w:bottom w:val="none" w:sz="0" w:space="0" w:color="auto"/>
                    <w:right w:val="none" w:sz="0" w:space="0" w:color="auto"/>
                  </w:divBdr>
                </w:div>
                <w:div w:id="1978795413">
                  <w:marLeft w:val="480"/>
                  <w:marRight w:val="0"/>
                  <w:marTop w:val="0"/>
                  <w:marBottom w:val="0"/>
                  <w:divBdr>
                    <w:top w:val="none" w:sz="0" w:space="0" w:color="auto"/>
                    <w:left w:val="none" w:sz="0" w:space="0" w:color="auto"/>
                    <w:bottom w:val="none" w:sz="0" w:space="0" w:color="auto"/>
                    <w:right w:val="none" w:sz="0" w:space="0" w:color="auto"/>
                  </w:divBdr>
                </w:div>
                <w:div w:id="692878806">
                  <w:marLeft w:val="480"/>
                  <w:marRight w:val="0"/>
                  <w:marTop w:val="0"/>
                  <w:marBottom w:val="0"/>
                  <w:divBdr>
                    <w:top w:val="none" w:sz="0" w:space="0" w:color="auto"/>
                    <w:left w:val="none" w:sz="0" w:space="0" w:color="auto"/>
                    <w:bottom w:val="none" w:sz="0" w:space="0" w:color="auto"/>
                    <w:right w:val="none" w:sz="0" w:space="0" w:color="auto"/>
                  </w:divBdr>
                </w:div>
                <w:div w:id="890573411">
                  <w:marLeft w:val="480"/>
                  <w:marRight w:val="0"/>
                  <w:marTop w:val="0"/>
                  <w:marBottom w:val="0"/>
                  <w:divBdr>
                    <w:top w:val="none" w:sz="0" w:space="0" w:color="auto"/>
                    <w:left w:val="none" w:sz="0" w:space="0" w:color="auto"/>
                    <w:bottom w:val="none" w:sz="0" w:space="0" w:color="auto"/>
                    <w:right w:val="none" w:sz="0" w:space="0" w:color="auto"/>
                  </w:divBdr>
                </w:div>
                <w:div w:id="1992367527">
                  <w:marLeft w:val="480"/>
                  <w:marRight w:val="0"/>
                  <w:marTop w:val="0"/>
                  <w:marBottom w:val="0"/>
                  <w:divBdr>
                    <w:top w:val="none" w:sz="0" w:space="0" w:color="auto"/>
                    <w:left w:val="none" w:sz="0" w:space="0" w:color="auto"/>
                    <w:bottom w:val="none" w:sz="0" w:space="0" w:color="auto"/>
                    <w:right w:val="none" w:sz="0" w:space="0" w:color="auto"/>
                  </w:divBdr>
                </w:div>
                <w:div w:id="399670164">
                  <w:marLeft w:val="480"/>
                  <w:marRight w:val="0"/>
                  <w:marTop w:val="0"/>
                  <w:marBottom w:val="0"/>
                  <w:divBdr>
                    <w:top w:val="none" w:sz="0" w:space="0" w:color="auto"/>
                    <w:left w:val="none" w:sz="0" w:space="0" w:color="auto"/>
                    <w:bottom w:val="none" w:sz="0" w:space="0" w:color="auto"/>
                    <w:right w:val="none" w:sz="0" w:space="0" w:color="auto"/>
                  </w:divBdr>
                </w:div>
                <w:div w:id="108933558">
                  <w:marLeft w:val="480"/>
                  <w:marRight w:val="0"/>
                  <w:marTop w:val="0"/>
                  <w:marBottom w:val="0"/>
                  <w:divBdr>
                    <w:top w:val="none" w:sz="0" w:space="0" w:color="auto"/>
                    <w:left w:val="none" w:sz="0" w:space="0" w:color="auto"/>
                    <w:bottom w:val="none" w:sz="0" w:space="0" w:color="auto"/>
                    <w:right w:val="none" w:sz="0" w:space="0" w:color="auto"/>
                  </w:divBdr>
                </w:div>
              </w:divsChild>
            </w:div>
            <w:div w:id="535697136">
              <w:marLeft w:val="0"/>
              <w:marRight w:val="0"/>
              <w:marTop w:val="0"/>
              <w:marBottom w:val="0"/>
              <w:divBdr>
                <w:top w:val="none" w:sz="0" w:space="0" w:color="auto"/>
                <w:left w:val="none" w:sz="0" w:space="0" w:color="auto"/>
                <w:bottom w:val="none" w:sz="0" w:space="0" w:color="auto"/>
                <w:right w:val="none" w:sz="0" w:space="0" w:color="auto"/>
              </w:divBdr>
              <w:divsChild>
                <w:div w:id="2060736708">
                  <w:marLeft w:val="480"/>
                  <w:marRight w:val="0"/>
                  <w:marTop w:val="0"/>
                  <w:marBottom w:val="0"/>
                  <w:divBdr>
                    <w:top w:val="none" w:sz="0" w:space="0" w:color="auto"/>
                    <w:left w:val="none" w:sz="0" w:space="0" w:color="auto"/>
                    <w:bottom w:val="none" w:sz="0" w:space="0" w:color="auto"/>
                    <w:right w:val="none" w:sz="0" w:space="0" w:color="auto"/>
                  </w:divBdr>
                </w:div>
                <w:div w:id="146867169">
                  <w:marLeft w:val="480"/>
                  <w:marRight w:val="0"/>
                  <w:marTop w:val="0"/>
                  <w:marBottom w:val="0"/>
                  <w:divBdr>
                    <w:top w:val="none" w:sz="0" w:space="0" w:color="auto"/>
                    <w:left w:val="none" w:sz="0" w:space="0" w:color="auto"/>
                    <w:bottom w:val="none" w:sz="0" w:space="0" w:color="auto"/>
                    <w:right w:val="none" w:sz="0" w:space="0" w:color="auto"/>
                  </w:divBdr>
                </w:div>
                <w:div w:id="1419516932">
                  <w:marLeft w:val="480"/>
                  <w:marRight w:val="0"/>
                  <w:marTop w:val="0"/>
                  <w:marBottom w:val="0"/>
                  <w:divBdr>
                    <w:top w:val="none" w:sz="0" w:space="0" w:color="auto"/>
                    <w:left w:val="none" w:sz="0" w:space="0" w:color="auto"/>
                    <w:bottom w:val="none" w:sz="0" w:space="0" w:color="auto"/>
                    <w:right w:val="none" w:sz="0" w:space="0" w:color="auto"/>
                  </w:divBdr>
                </w:div>
                <w:div w:id="1578204101">
                  <w:marLeft w:val="480"/>
                  <w:marRight w:val="0"/>
                  <w:marTop w:val="0"/>
                  <w:marBottom w:val="0"/>
                  <w:divBdr>
                    <w:top w:val="none" w:sz="0" w:space="0" w:color="auto"/>
                    <w:left w:val="none" w:sz="0" w:space="0" w:color="auto"/>
                    <w:bottom w:val="none" w:sz="0" w:space="0" w:color="auto"/>
                    <w:right w:val="none" w:sz="0" w:space="0" w:color="auto"/>
                  </w:divBdr>
                </w:div>
                <w:div w:id="1683163219">
                  <w:marLeft w:val="480"/>
                  <w:marRight w:val="0"/>
                  <w:marTop w:val="0"/>
                  <w:marBottom w:val="0"/>
                  <w:divBdr>
                    <w:top w:val="none" w:sz="0" w:space="0" w:color="auto"/>
                    <w:left w:val="none" w:sz="0" w:space="0" w:color="auto"/>
                    <w:bottom w:val="none" w:sz="0" w:space="0" w:color="auto"/>
                    <w:right w:val="none" w:sz="0" w:space="0" w:color="auto"/>
                  </w:divBdr>
                </w:div>
                <w:div w:id="1940406414">
                  <w:marLeft w:val="480"/>
                  <w:marRight w:val="0"/>
                  <w:marTop w:val="0"/>
                  <w:marBottom w:val="0"/>
                  <w:divBdr>
                    <w:top w:val="none" w:sz="0" w:space="0" w:color="auto"/>
                    <w:left w:val="none" w:sz="0" w:space="0" w:color="auto"/>
                    <w:bottom w:val="none" w:sz="0" w:space="0" w:color="auto"/>
                    <w:right w:val="none" w:sz="0" w:space="0" w:color="auto"/>
                  </w:divBdr>
                </w:div>
                <w:div w:id="611089677">
                  <w:marLeft w:val="480"/>
                  <w:marRight w:val="0"/>
                  <w:marTop w:val="0"/>
                  <w:marBottom w:val="0"/>
                  <w:divBdr>
                    <w:top w:val="none" w:sz="0" w:space="0" w:color="auto"/>
                    <w:left w:val="none" w:sz="0" w:space="0" w:color="auto"/>
                    <w:bottom w:val="none" w:sz="0" w:space="0" w:color="auto"/>
                    <w:right w:val="none" w:sz="0" w:space="0" w:color="auto"/>
                  </w:divBdr>
                </w:div>
                <w:div w:id="455762396">
                  <w:marLeft w:val="480"/>
                  <w:marRight w:val="0"/>
                  <w:marTop w:val="0"/>
                  <w:marBottom w:val="0"/>
                  <w:divBdr>
                    <w:top w:val="none" w:sz="0" w:space="0" w:color="auto"/>
                    <w:left w:val="none" w:sz="0" w:space="0" w:color="auto"/>
                    <w:bottom w:val="none" w:sz="0" w:space="0" w:color="auto"/>
                    <w:right w:val="none" w:sz="0" w:space="0" w:color="auto"/>
                  </w:divBdr>
                </w:div>
                <w:div w:id="1654680196">
                  <w:marLeft w:val="480"/>
                  <w:marRight w:val="0"/>
                  <w:marTop w:val="0"/>
                  <w:marBottom w:val="0"/>
                  <w:divBdr>
                    <w:top w:val="none" w:sz="0" w:space="0" w:color="auto"/>
                    <w:left w:val="none" w:sz="0" w:space="0" w:color="auto"/>
                    <w:bottom w:val="none" w:sz="0" w:space="0" w:color="auto"/>
                    <w:right w:val="none" w:sz="0" w:space="0" w:color="auto"/>
                  </w:divBdr>
                </w:div>
                <w:div w:id="2138834428">
                  <w:marLeft w:val="480"/>
                  <w:marRight w:val="0"/>
                  <w:marTop w:val="0"/>
                  <w:marBottom w:val="0"/>
                  <w:divBdr>
                    <w:top w:val="none" w:sz="0" w:space="0" w:color="auto"/>
                    <w:left w:val="none" w:sz="0" w:space="0" w:color="auto"/>
                    <w:bottom w:val="none" w:sz="0" w:space="0" w:color="auto"/>
                    <w:right w:val="none" w:sz="0" w:space="0" w:color="auto"/>
                  </w:divBdr>
                </w:div>
                <w:div w:id="751044480">
                  <w:marLeft w:val="480"/>
                  <w:marRight w:val="0"/>
                  <w:marTop w:val="0"/>
                  <w:marBottom w:val="0"/>
                  <w:divBdr>
                    <w:top w:val="none" w:sz="0" w:space="0" w:color="auto"/>
                    <w:left w:val="none" w:sz="0" w:space="0" w:color="auto"/>
                    <w:bottom w:val="none" w:sz="0" w:space="0" w:color="auto"/>
                    <w:right w:val="none" w:sz="0" w:space="0" w:color="auto"/>
                  </w:divBdr>
                </w:div>
                <w:div w:id="1375732996">
                  <w:marLeft w:val="480"/>
                  <w:marRight w:val="0"/>
                  <w:marTop w:val="0"/>
                  <w:marBottom w:val="0"/>
                  <w:divBdr>
                    <w:top w:val="none" w:sz="0" w:space="0" w:color="auto"/>
                    <w:left w:val="none" w:sz="0" w:space="0" w:color="auto"/>
                    <w:bottom w:val="none" w:sz="0" w:space="0" w:color="auto"/>
                    <w:right w:val="none" w:sz="0" w:space="0" w:color="auto"/>
                  </w:divBdr>
                </w:div>
                <w:div w:id="2078700902">
                  <w:marLeft w:val="480"/>
                  <w:marRight w:val="0"/>
                  <w:marTop w:val="0"/>
                  <w:marBottom w:val="0"/>
                  <w:divBdr>
                    <w:top w:val="none" w:sz="0" w:space="0" w:color="auto"/>
                    <w:left w:val="none" w:sz="0" w:space="0" w:color="auto"/>
                    <w:bottom w:val="none" w:sz="0" w:space="0" w:color="auto"/>
                    <w:right w:val="none" w:sz="0" w:space="0" w:color="auto"/>
                  </w:divBdr>
                </w:div>
                <w:div w:id="34738113">
                  <w:marLeft w:val="480"/>
                  <w:marRight w:val="0"/>
                  <w:marTop w:val="0"/>
                  <w:marBottom w:val="0"/>
                  <w:divBdr>
                    <w:top w:val="none" w:sz="0" w:space="0" w:color="auto"/>
                    <w:left w:val="none" w:sz="0" w:space="0" w:color="auto"/>
                    <w:bottom w:val="none" w:sz="0" w:space="0" w:color="auto"/>
                    <w:right w:val="none" w:sz="0" w:space="0" w:color="auto"/>
                  </w:divBdr>
                </w:div>
                <w:div w:id="2043438892">
                  <w:marLeft w:val="480"/>
                  <w:marRight w:val="0"/>
                  <w:marTop w:val="0"/>
                  <w:marBottom w:val="0"/>
                  <w:divBdr>
                    <w:top w:val="none" w:sz="0" w:space="0" w:color="auto"/>
                    <w:left w:val="none" w:sz="0" w:space="0" w:color="auto"/>
                    <w:bottom w:val="none" w:sz="0" w:space="0" w:color="auto"/>
                    <w:right w:val="none" w:sz="0" w:space="0" w:color="auto"/>
                  </w:divBdr>
                </w:div>
                <w:div w:id="482309444">
                  <w:marLeft w:val="480"/>
                  <w:marRight w:val="0"/>
                  <w:marTop w:val="0"/>
                  <w:marBottom w:val="0"/>
                  <w:divBdr>
                    <w:top w:val="none" w:sz="0" w:space="0" w:color="auto"/>
                    <w:left w:val="none" w:sz="0" w:space="0" w:color="auto"/>
                    <w:bottom w:val="none" w:sz="0" w:space="0" w:color="auto"/>
                    <w:right w:val="none" w:sz="0" w:space="0" w:color="auto"/>
                  </w:divBdr>
                </w:div>
                <w:div w:id="1624966254">
                  <w:marLeft w:val="480"/>
                  <w:marRight w:val="0"/>
                  <w:marTop w:val="0"/>
                  <w:marBottom w:val="0"/>
                  <w:divBdr>
                    <w:top w:val="none" w:sz="0" w:space="0" w:color="auto"/>
                    <w:left w:val="none" w:sz="0" w:space="0" w:color="auto"/>
                    <w:bottom w:val="none" w:sz="0" w:space="0" w:color="auto"/>
                    <w:right w:val="none" w:sz="0" w:space="0" w:color="auto"/>
                  </w:divBdr>
                </w:div>
                <w:div w:id="107433824">
                  <w:marLeft w:val="480"/>
                  <w:marRight w:val="0"/>
                  <w:marTop w:val="0"/>
                  <w:marBottom w:val="0"/>
                  <w:divBdr>
                    <w:top w:val="none" w:sz="0" w:space="0" w:color="auto"/>
                    <w:left w:val="none" w:sz="0" w:space="0" w:color="auto"/>
                    <w:bottom w:val="none" w:sz="0" w:space="0" w:color="auto"/>
                    <w:right w:val="none" w:sz="0" w:space="0" w:color="auto"/>
                  </w:divBdr>
                </w:div>
                <w:div w:id="905608946">
                  <w:marLeft w:val="480"/>
                  <w:marRight w:val="0"/>
                  <w:marTop w:val="0"/>
                  <w:marBottom w:val="0"/>
                  <w:divBdr>
                    <w:top w:val="none" w:sz="0" w:space="0" w:color="auto"/>
                    <w:left w:val="none" w:sz="0" w:space="0" w:color="auto"/>
                    <w:bottom w:val="none" w:sz="0" w:space="0" w:color="auto"/>
                    <w:right w:val="none" w:sz="0" w:space="0" w:color="auto"/>
                  </w:divBdr>
                </w:div>
                <w:div w:id="969555095">
                  <w:marLeft w:val="480"/>
                  <w:marRight w:val="0"/>
                  <w:marTop w:val="0"/>
                  <w:marBottom w:val="0"/>
                  <w:divBdr>
                    <w:top w:val="none" w:sz="0" w:space="0" w:color="auto"/>
                    <w:left w:val="none" w:sz="0" w:space="0" w:color="auto"/>
                    <w:bottom w:val="none" w:sz="0" w:space="0" w:color="auto"/>
                    <w:right w:val="none" w:sz="0" w:space="0" w:color="auto"/>
                  </w:divBdr>
                </w:div>
                <w:div w:id="97338466">
                  <w:marLeft w:val="480"/>
                  <w:marRight w:val="0"/>
                  <w:marTop w:val="0"/>
                  <w:marBottom w:val="0"/>
                  <w:divBdr>
                    <w:top w:val="none" w:sz="0" w:space="0" w:color="auto"/>
                    <w:left w:val="none" w:sz="0" w:space="0" w:color="auto"/>
                    <w:bottom w:val="none" w:sz="0" w:space="0" w:color="auto"/>
                    <w:right w:val="none" w:sz="0" w:space="0" w:color="auto"/>
                  </w:divBdr>
                </w:div>
                <w:div w:id="1877694360">
                  <w:marLeft w:val="480"/>
                  <w:marRight w:val="0"/>
                  <w:marTop w:val="0"/>
                  <w:marBottom w:val="0"/>
                  <w:divBdr>
                    <w:top w:val="none" w:sz="0" w:space="0" w:color="auto"/>
                    <w:left w:val="none" w:sz="0" w:space="0" w:color="auto"/>
                    <w:bottom w:val="none" w:sz="0" w:space="0" w:color="auto"/>
                    <w:right w:val="none" w:sz="0" w:space="0" w:color="auto"/>
                  </w:divBdr>
                </w:div>
                <w:div w:id="1898857797">
                  <w:marLeft w:val="480"/>
                  <w:marRight w:val="0"/>
                  <w:marTop w:val="0"/>
                  <w:marBottom w:val="0"/>
                  <w:divBdr>
                    <w:top w:val="none" w:sz="0" w:space="0" w:color="auto"/>
                    <w:left w:val="none" w:sz="0" w:space="0" w:color="auto"/>
                    <w:bottom w:val="none" w:sz="0" w:space="0" w:color="auto"/>
                    <w:right w:val="none" w:sz="0" w:space="0" w:color="auto"/>
                  </w:divBdr>
                </w:div>
                <w:div w:id="390810020">
                  <w:marLeft w:val="480"/>
                  <w:marRight w:val="0"/>
                  <w:marTop w:val="0"/>
                  <w:marBottom w:val="0"/>
                  <w:divBdr>
                    <w:top w:val="none" w:sz="0" w:space="0" w:color="auto"/>
                    <w:left w:val="none" w:sz="0" w:space="0" w:color="auto"/>
                    <w:bottom w:val="none" w:sz="0" w:space="0" w:color="auto"/>
                    <w:right w:val="none" w:sz="0" w:space="0" w:color="auto"/>
                  </w:divBdr>
                </w:div>
                <w:div w:id="764346719">
                  <w:marLeft w:val="480"/>
                  <w:marRight w:val="0"/>
                  <w:marTop w:val="0"/>
                  <w:marBottom w:val="0"/>
                  <w:divBdr>
                    <w:top w:val="none" w:sz="0" w:space="0" w:color="auto"/>
                    <w:left w:val="none" w:sz="0" w:space="0" w:color="auto"/>
                    <w:bottom w:val="none" w:sz="0" w:space="0" w:color="auto"/>
                    <w:right w:val="none" w:sz="0" w:space="0" w:color="auto"/>
                  </w:divBdr>
                </w:div>
                <w:div w:id="333655162">
                  <w:marLeft w:val="480"/>
                  <w:marRight w:val="0"/>
                  <w:marTop w:val="0"/>
                  <w:marBottom w:val="0"/>
                  <w:divBdr>
                    <w:top w:val="none" w:sz="0" w:space="0" w:color="auto"/>
                    <w:left w:val="none" w:sz="0" w:space="0" w:color="auto"/>
                    <w:bottom w:val="none" w:sz="0" w:space="0" w:color="auto"/>
                    <w:right w:val="none" w:sz="0" w:space="0" w:color="auto"/>
                  </w:divBdr>
                </w:div>
                <w:div w:id="1185510969">
                  <w:marLeft w:val="480"/>
                  <w:marRight w:val="0"/>
                  <w:marTop w:val="0"/>
                  <w:marBottom w:val="0"/>
                  <w:divBdr>
                    <w:top w:val="none" w:sz="0" w:space="0" w:color="auto"/>
                    <w:left w:val="none" w:sz="0" w:space="0" w:color="auto"/>
                    <w:bottom w:val="none" w:sz="0" w:space="0" w:color="auto"/>
                    <w:right w:val="none" w:sz="0" w:space="0" w:color="auto"/>
                  </w:divBdr>
                </w:div>
                <w:div w:id="489057157">
                  <w:marLeft w:val="480"/>
                  <w:marRight w:val="0"/>
                  <w:marTop w:val="0"/>
                  <w:marBottom w:val="0"/>
                  <w:divBdr>
                    <w:top w:val="none" w:sz="0" w:space="0" w:color="auto"/>
                    <w:left w:val="none" w:sz="0" w:space="0" w:color="auto"/>
                    <w:bottom w:val="none" w:sz="0" w:space="0" w:color="auto"/>
                    <w:right w:val="none" w:sz="0" w:space="0" w:color="auto"/>
                  </w:divBdr>
                </w:div>
                <w:div w:id="1778988619">
                  <w:marLeft w:val="480"/>
                  <w:marRight w:val="0"/>
                  <w:marTop w:val="0"/>
                  <w:marBottom w:val="0"/>
                  <w:divBdr>
                    <w:top w:val="none" w:sz="0" w:space="0" w:color="auto"/>
                    <w:left w:val="none" w:sz="0" w:space="0" w:color="auto"/>
                    <w:bottom w:val="none" w:sz="0" w:space="0" w:color="auto"/>
                    <w:right w:val="none" w:sz="0" w:space="0" w:color="auto"/>
                  </w:divBdr>
                </w:div>
                <w:div w:id="1894730499">
                  <w:marLeft w:val="480"/>
                  <w:marRight w:val="0"/>
                  <w:marTop w:val="0"/>
                  <w:marBottom w:val="0"/>
                  <w:divBdr>
                    <w:top w:val="none" w:sz="0" w:space="0" w:color="auto"/>
                    <w:left w:val="none" w:sz="0" w:space="0" w:color="auto"/>
                    <w:bottom w:val="none" w:sz="0" w:space="0" w:color="auto"/>
                    <w:right w:val="none" w:sz="0" w:space="0" w:color="auto"/>
                  </w:divBdr>
                </w:div>
                <w:div w:id="1235431717">
                  <w:marLeft w:val="480"/>
                  <w:marRight w:val="0"/>
                  <w:marTop w:val="0"/>
                  <w:marBottom w:val="0"/>
                  <w:divBdr>
                    <w:top w:val="none" w:sz="0" w:space="0" w:color="auto"/>
                    <w:left w:val="none" w:sz="0" w:space="0" w:color="auto"/>
                    <w:bottom w:val="none" w:sz="0" w:space="0" w:color="auto"/>
                    <w:right w:val="none" w:sz="0" w:space="0" w:color="auto"/>
                  </w:divBdr>
                </w:div>
                <w:div w:id="1594241031">
                  <w:marLeft w:val="480"/>
                  <w:marRight w:val="0"/>
                  <w:marTop w:val="0"/>
                  <w:marBottom w:val="0"/>
                  <w:divBdr>
                    <w:top w:val="none" w:sz="0" w:space="0" w:color="auto"/>
                    <w:left w:val="none" w:sz="0" w:space="0" w:color="auto"/>
                    <w:bottom w:val="none" w:sz="0" w:space="0" w:color="auto"/>
                    <w:right w:val="none" w:sz="0" w:space="0" w:color="auto"/>
                  </w:divBdr>
                </w:div>
                <w:div w:id="304357902">
                  <w:marLeft w:val="480"/>
                  <w:marRight w:val="0"/>
                  <w:marTop w:val="0"/>
                  <w:marBottom w:val="0"/>
                  <w:divBdr>
                    <w:top w:val="none" w:sz="0" w:space="0" w:color="auto"/>
                    <w:left w:val="none" w:sz="0" w:space="0" w:color="auto"/>
                    <w:bottom w:val="none" w:sz="0" w:space="0" w:color="auto"/>
                    <w:right w:val="none" w:sz="0" w:space="0" w:color="auto"/>
                  </w:divBdr>
                </w:div>
                <w:div w:id="92943167">
                  <w:marLeft w:val="480"/>
                  <w:marRight w:val="0"/>
                  <w:marTop w:val="0"/>
                  <w:marBottom w:val="0"/>
                  <w:divBdr>
                    <w:top w:val="none" w:sz="0" w:space="0" w:color="auto"/>
                    <w:left w:val="none" w:sz="0" w:space="0" w:color="auto"/>
                    <w:bottom w:val="none" w:sz="0" w:space="0" w:color="auto"/>
                    <w:right w:val="none" w:sz="0" w:space="0" w:color="auto"/>
                  </w:divBdr>
                </w:div>
                <w:div w:id="253980714">
                  <w:marLeft w:val="480"/>
                  <w:marRight w:val="0"/>
                  <w:marTop w:val="0"/>
                  <w:marBottom w:val="0"/>
                  <w:divBdr>
                    <w:top w:val="none" w:sz="0" w:space="0" w:color="auto"/>
                    <w:left w:val="none" w:sz="0" w:space="0" w:color="auto"/>
                    <w:bottom w:val="none" w:sz="0" w:space="0" w:color="auto"/>
                    <w:right w:val="none" w:sz="0" w:space="0" w:color="auto"/>
                  </w:divBdr>
                </w:div>
                <w:div w:id="801315728">
                  <w:marLeft w:val="480"/>
                  <w:marRight w:val="0"/>
                  <w:marTop w:val="0"/>
                  <w:marBottom w:val="0"/>
                  <w:divBdr>
                    <w:top w:val="none" w:sz="0" w:space="0" w:color="auto"/>
                    <w:left w:val="none" w:sz="0" w:space="0" w:color="auto"/>
                    <w:bottom w:val="none" w:sz="0" w:space="0" w:color="auto"/>
                    <w:right w:val="none" w:sz="0" w:space="0" w:color="auto"/>
                  </w:divBdr>
                </w:div>
                <w:div w:id="1899823422">
                  <w:marLeft w:val="480"/>
                  <w:marRight w:val="0"/>
                  <w:marTop w:val="0"/>
                  <w:marBottom w:val="0"/>
                  <w:divBdr>
                    <w:top w:val="none" w:sz="0" w:space="0" w:color="auto"/>
                    <w:left w:val="none" w:sz="0" w:space="0" w:color="auto"/>
                    <w:bottom w:val="none" w:sz="0" w:space="0" w:color="auto"/>
                    <w:right w:val="none" w:sz="0" w:space="0" w:color="auto"/>
                  </w:divBdr>
                </w:div>
                <w:div w:id="921379158">
                  <w:marLeft w:val="480"/>
                  <w:marRight w:val="0"/>
                  <w:marTop w:val="0"/>
                  <w:marBottom w:val="0"/>
                  <w:divBdr>
                    <w:top w:val="none" w:sz="0" w:space="0" w:color="auto"/>
                    <w:left w:val="none" w:sz="0" w:space="0" w:color="auto"/>
                    <w:bottom w:val="none" w:sz="0" w:space="0" w:color="auto"/>
                    <w:right w:val="none" w:sz="0" w:space="0" w:color="auto"/>
                  </w:divBdr>
                </w:div>
                <w:div w:id="1767455214">
                  <w:marLeft w:val="480"/>
                  <w:marRight w:val="0"/>
                  <w:marTop w:val="0"/>
                  <w:marBottom w:val="0"/>
                  <w:divBdr>
                    <w:top w:val="none" w:sz="0" w:space="0" w:color="auto"/>
                    <w:left w:val="none" w:sz="0" w:space="0" w:color="auto"/>
                    <w:bottom w:val="none" w:sz="0" w:space="0" w:color="auto"/>
                    <w:right w:val="none" w:sz="0" w:space="0" w:color="auto"/>
                  </w:divBdr>
                </w:div>
                <w:div w:id="1805076983">
                  <w:marLeft w:val="480"/>
                  <w:marRight w:val="0"/>
                  <w:marTop w:val="0"/>
                  <w:marBottom w:val="0"/>
                  <w:divBdr>
                    <w:top w:val="none" w:sz="0" w:space="0" w:color="auto"/>
                    <w:left w:val="none" w:sz="0" w:space="0" w:color="auto"/>
                    <w:bottom w:val="none" w:sz="0" w:space="0" w:color="auto"/>
                    <w:right w:val="none" w:sz="0" w:space="0" w:color="auto"/>
                  </w:divBdr>
                </w:div>
                <w:div w:id="550580400">
                  <w:marLeft w:val="480"/>
                  <w:marRight w:val="0"/>
                  <w:marTop w:val="0"/>
                  <w:marBottom w:val="0"/>
                  <w:divBdr>
                    <w:top w:val="none" w:sz="0" w:space="0" w:color="auto"/>
                    <w:left w:val="none" w:sz="0" w:space="0" w:color="auto"/>
                    <w:bottom w:val="none" w:sz="0" w:space="0" w:color="auto"/>
                    <w:right w:val="none" w:sz="0" w:space="0" w:color="auto"/>
                  </w:divBdr>
                </w:div>
                <w:div w:id="1657610153">
                  <w:marLeft w:val="480"/>
                  <w:marRight w:val="0"/>
                  <w:marTop w:val="0"/>
                  <w:marBottom w:val="0"/>
                  <w:divBdr>
                    <w:top w:val="none" w:sz="0" w:space="0" w:color="auto"/>
                    <w:left w:val="none" w:sz="0" w:space="0" w:color="auto"/>
                    <w:bottom w:val="none" w:sz="0" w:space="0" w:color="auto"/>
                    <w:right w:val="none" w:sz="0" w:space="0" w:color="auto"/>
                  </w:divBdr>
                </w:div>
              </w:divsChild>
            </w:div>
            <w:div w:id="535243703">
              <w:marLeft w:val="0"/>
              <w:marRight w:val="0"/>
              <w:marTop w:val="0"/>
              <w:marBottom w:val="0"/>
              <w:divBdr>
                <w:top w:val="none" w:sz="0" w:space="0" w:color="auto"/>
                <w:left w:val="none" w:sz="0" w:space="0" w:color="auto"/>
                <w:bottom w:val="none" w:sz="0" w:space="0" w:color="auto"/>
                <w:right w:val="none" w:sz="0" w:space="0" w:color="auto"/>
              </w:divBdr>
              <w:divsChild>
                <w:div w:id="1582524436">
                  <w:marLeft w:val="480"/>
                  <w:marRight w:val="0"/>
                  <w:marTop w:val="0"/>
                  <w:marBottom w:val="0"/>
                  <w:divBdr>
                    <w:top w:val="none" w:sz="0" w:space="0" w:color="auto"/>
                    <w:left w:val="none" w:sz="0" w:space="0" w:color="auto"/>
                    <w:bottom w:val="none" w:sz="0" w:space="0" w:color="auto"/>
                    <w:right w:val="none" w:sz="0" w:space="0" w:color="auto"/>
                  </w:divBdr>
                </w:div>
                <w:div w:id="1546527897">
                  <w:marLeft w:val="480"/>
                  <w:marRight w:val="0"/>
                  <w:marTop w:val="0"/>
                  <w:marBottom w:val="0"/>
                  <w:divBdr>
                    <w:top w:val="none" w:sz="0" w:space="0" w:color="auto"/>
                    <w:left w:val="none" w:sz="0" w:space="0" w:color="auto"/>
                    <w:bottom w:val="none" w:sz="0" w:space="0" w:color="auto"/>
                    <w:right w:val="none" w:sz="0" w:space="0" w:color="auto"/>
                  </w:divBdr>
                </w:div>
                <w:div w:id="541132244">
                  <w:marLeft w:val="480"/>
                  <w:marRight w:val="0"/>
                  <w:marTop w:val="0"/>
                  <w:marBottom w:val="0"/>
                  <w:divBdr>
                    <w:top w:val="none" w:sz="0" w:space="0" w:color="auto"/>
                    <w:left w:val="none" w:sz="0" w:space="0" w:color="auto"/>
                    <w:bottom w:val="none" w:sz="0" w:space="0" w:color="auto"/>
                    <w:right w:val="none" w:sz="0" w:space="0" w:color="auto"/>
                  </w:divBdr>
                </w:div>
                <w:div w:id="355280401">
                  <w:marLeft w:val="480"/>
                  <w:marRight w:val="0"/>
                  <w:marTop w:val="0"/>
                  <w:marBottom w:val="0"/>
                  <w:divBdr>
                    <w:top w:val="none" w:sz="0" w:space="0" w:color="auto"/>
                    <w:left w:val="none" w:sz="0" w:space="0" w:color="auto"/>
                    <w:bottom w:val="none" w:sz="0" w:space="0" w:color="auto"/>
                    <w:right w:val="none" w:sz="0" w:space="0" w:color="auto"/>
                  </w:divBdr>
                </w:div>
                <w:div w:id="2130590229">
                  <w:marLeft w:val="480"/>
                  <w:marRight w:val="0"/>
                  <w:marTop w:val="0"/>
                  <w:marBottom w:val="0"/>
                  <w:divBdr>
                    <w:top w:val="none" w:sz="0" w:space="0" w:color="auto"/>
                    <w:left w:val="none" w:sz="0" w:space="0" w:color="auto"/>
                    <w:bottom w:val="none" w:sz="0" w:space="0" w:color="auto"/>
                    <w:right w:val="none" w:sz="0" w:space="0" w:color="auto"/>
                  </w:divBdr>
                </w:div>
                <w:div w:id="1452169033">
                  <w:marLeft w:val="480"/>
                  <w:marRight w:val="0"/>
                  <w:marTop w:val="0"/>
                  <w:marBottom w:val="0"/>
                  <w:divBdr>
                    <w:top w:val="none" w:sz="0" w:space="0" w:color="auto"/>
                    <w:left w:val="none" w:sz="0" w:space="0" w:color="auto"/>
                    <w:bottom w:val="none" w:sz="0" w:space="0" w:color="auto"/>
                    <w:right w:val="none" w:sz="0" w:space="0" w:color="auto"/>
                  </w:divBdr>
                </w:div>
                <w:div w:id="947471682">
                  <w:marLeft w:val="480"/>
                  <w:marRight w:val="0"/>
                  <w:marTop w:val="0"/>
                  <w:marBottom w:val="0"/>
                  <w:divBdr>
                    <w:top w:val="none" w:sz="0" w:space="0" w:color="auto"/>
                    <w:left w:val="none" w:sz="0" w:space="0" w:color="auto"/>
                    <w:bottom w:val="none" w:sz="0" w:space="0" w:color="auto"/>
                    <w:right w:val="none" w:sz="0" w:space="0" w:color="auto"/>
                  </w:divBdr>
                </w:div>
                <w:div w:id="561991300">
                  <w:marLeft w:val="480"/>
                  <w:marRight w:val="0"/>
                  <w:marTop w:val="0"/>
                  <w:marBottom w:val="0"/>
                  <w:divBdr>
                    <w:top w:val="none" w:sz="0" w:space="0" w:color="auto"/>
                    <w:left w:val="none" w:sz="0" w:space="0" w:color="auto"/>
                    <w:bottom w:val="none" w:sz="0" w:space="0" w:color="auto"/>
                    <w:right w:val="none" w:sz="0" w:space="0" w:color="auto"/>
                  </w:divBdr>
                </w:div>
                <w:div w:id="877475058">
                  <w:marLeft w:val="480"/>
                  <w:marRight w:val="0"/>
                  <w:marTop w:val="0"/>
                  <w:marBottom w:val="0"/>
                  <w:divBdr>
                    <w:top w:val="none" w:sz="0" w:space="0" w:color="auto"/>
                    <w:left w:val="none" w:sz="0" w:space="0" w:color="auto"/>
                    <w:bottom w:val="none" w:sz="0" w:space="0" w:color="auto"/>
                    <w:right w:val="none" w:sz="0" w:space="0" w:color="auto"/>
                  </w:divBdr>
                </w:div>
                <w:div w:id="792136230">
                  <w:marLeft w:val="480"/>
                  <w:marRight w:val="0"/>
                  <w:marTop w:val="0"/>
                  <w:marBottom w:val="0"/>
                  <w:divBdr>
                    <w:top w:val="none" w:sz="0" w:space="0" w:color="auto"/>
                    <w:left w:val="none" w:sz="0" w:space="0" w:color="auto"/>
                    <w:bottom w:val="none" w:sz="0" w:space="0" w:color="auto"/>
                    <w:right w:val="none" w:sz="0" w:space="0" w:color="auto"/>
                  </w:divBdr>
                </w:div>
                <w:div w:id="1467357526">
                  <w:marLeft w:val="480"/>
                  <w:marRight w:val="0"/>
                  <w:marTop w:val="0"/>
                  <w:marBottom w:val="0"/>
                  <w:divBdr>
                    <w:top w:val="none" w:sz="0" w:space="0" w:color="auto"/>
                    <w:left w:val="none" w:sz="0" w:space="0" w:color="auto"/>
                    <w:bottom w:val="none" w:sz="0" w:space="0" w:color="auto"/>
                    <w:right w:val="none" w:sz="0" w:space="0" w:color="auto"/>
                  </w:divBdr>
                </w:div>
                <w:div w:id="2143227099">
                  <w:marLeft w:val="480"/>
                  <w:marRight w:val="0"/>
                  <w:marTop w:val="0"/>
                  <w:marBottom w:val="0"/>
                  <w:divBdr>
                    <w:top w:val="none" w:sz="0" w:space="0" w:color="auto"/>
                    <w:left w:val="none" w:sz="0" w:space="0" w:color="auto"/>
                    <w:bottom w:val="none" w:sz="0" w:space="0" w:color="auto"/>
                    <w:right w:val="none" w:sz="0" w:space="0" w:color="auto"/>
                  </w:divBdr>
                </w:div>
                <w:div w:id="806355839">
                  <w:marLeft w:val="480"/>
                  <w:marRight w:val="0"/>
                  <w:marTop w:val="0"/>
                  <w:marBottom w:val="0"/>
                  <w:divBdr>
                    <w:top w:val="none" w:sz="0" w:space="0" w:color="auto"/>
                    <w:left w:val="none" w:sz="0" w:space="0" w:color="auto"/>
                    <w:bottom w:val="none" w:sz="0" w:space="0" w:color="auto"/>
                    <w:right w:val="none" w:sz="0" w:space="0" w:color="auto"/>
                  </w:divBdr>
                </w:div>
                <w:div w:id="608854466">
                  <w:marLeft w:val="480"/>
                  <w:marRight w:val="0"/>
                  <w:marTop w:val="0"/>
                  <w:marBottom w:val="0"/>
                  <w:divBdr>
                    <w:top w:val="none" w:sz="0" w:space="0" w:color="auto"/>
                    <w:left w:val="none" w:sz="0" w:space="0" w:color="auto"/>
                    <w:bottom w:val="none" w:sz="0" w:space="0" w:color="auto"/>
                    <w:right w:val="none" w:sz="0" w:space="0" w:color="auto"/>
                  </w:divBdr>
                </w:div>
                <w:div w:id="2135171134">
                  <w:marLeft w:val="480"/>
                  <w:marRight w:val="0"/>
                  <w:marTop w:val="0"/>
                  <w:marBottom w:val="0"/>
                  <w:divBdr>
                    <w:top w:val="none" w:sz="0" w:space="0" w:color="auto"/>
                    <w:left w:val="none" w:sz="0" w:space="0" w:color="auto"/>
                    <w:bottom w:val="none" w:sz="0" w:space="0" w:color="auto"/>
                    <w:right w:val="none" w:sz="0" w:space="0" w:color="auto"/>
                  </w:divBdr>
                </w:div>
                <w:div w:id="143203551">
                  <w:marLeft w:val="480"/>
                  <w:marRight w:val="0"/>
                  <w:marTop w:val="0"/>
                  <w:marBottom w:val="0"/>
                  <w:divBdr>
                    <w:top w:val="none" w:sz="0" w:space="0" w:color="auto"/>
                    <w:left w:val="none" w:sz="0" w:space="0" w:color="auto"/>
                    <w:bottom w:val="none" w:sz="0" w:space="0" w:color="auto"/>
                    <w:right w:val="none" w:sz="0" w:space="0" w:color="auto"/>
                  </w:divBdr>
                </w:div>
                <w:div w:id="837501622">
                  <w:marLeft w:val="480"/>
                  <w:marRight w:val="0"/>
                  <w:marTop w:val="0"/>
                  <w:marBottom w:val="0"/>
                  <w:divBdr>
                    <w:top w:val="none" w:sz="0" w:space="0" w:color="auto"/>
                    <w:left w:val="none" w:sz="0" w:space="0" w:color="auto"/>
                    <w:bottom w:val="none" w:sz="0" w:space="0" w:color="auto"/>
                    <w:right w:val="none" w:sz="0" w:space="0" w:color="auto"/>
                  </w:divBdr>
                </w:div>
                <w:div w:id="1617641901">
                  <w:marLeft w:val="480"/>
                  <w:marRight w:val="0"/>
                  <w:marTop w:val="0"/>
                  <w:marBottom w:val="0"/>
                  <w:divBdr>
                    <w:top w:val="none" w:sz="0" w:space="0" w:color="auto"/>
                    <w:left w:val="none" w:sz="0" w:space="0" w:color="auto"/>
                    <w:bottom w:val="none" w:sz="0" w:space="0" w:color="auto"/>
                    <w:right w:val="none" w:sz="0" w:space="0" w:color="auto"/>
                  </w:divBdr>
                </w:div>
                <w:div w:id="681321172">
                  <w:marLeft w:val="480"/>
                  <w:marRight w:val="0"/>
                  <w:marTop w:val="0"/>
                  <w:marBottom w:val="0"/>
                  <w:divBdr>
                    <w:top w:val="none" w:sz="0" w:space="0" w:color="auto"/>
                    <w:left w:val="none" w:sz="0" w:space="0" w:color="auto"/>
                    <w:bottom w:val="none" w:sz="0" w:space="0" w:color="auto"/>
                    <w:right w:val="none" w:sz="0" w:space="0" w:color="auto"/>
                  </w:divBdr>
                </w:div>
                <w:div w:id="1146513653">
                  <w:marLeft w:val="480"/>
                  <w:marRight w:val="0"/>
                  <w:marTop w:val="0"/>
                  <w:marBottom w:val="0"/>
                  <w:divBdr>
                    <w:top w:val="none" w:sz="0" w:space="0" w:color="auto"/>
                    <w:left w:val="none" w:sz="0" w:space="0" w:color="auto"/>
                    <w:bottom w:val="none" w:sz="0" w:space="0" w:color="auto"/>
                    <w:right w:val="none" w:sz="0" w:space="0" w:color="auto"/>
                  </w:divBdr>
                </w:div>
                <w:div w:id="444665245">
                  <w:marLeft w:val="480"/>
                  <w:marRight w:val="0"/>
                  <w:marTop w:val="0"/>
                  <w:marBottom w:val="0"/>
                  <w:divBdr>
                    <w:top w:val="none" w:sz="0" w:space="0" w:color="auto"/>
                    <w:left w:val="none" w:sz="0" w:space="0" w:color="auto"/>
                    <w:bottom w:val="none" w:sz="0" w:space="0" w:color="auto"/>
                    <w:right w:val="none" w:sz="0" w:space="0" w:color="auto"/>
                  </w:divBdr>
                </w:div>
                <w:div w:id="1146776185">
                  <w:marLeft w:val="480"/>
                  <w:marRight w:val="0"/>
                  <w:marTop w:val="0"/>
                  <w:marBottom w:val="0"/>
                  <w:divBdr>
                    <w:top w:val="none" w:sz="0" w:space="0" w:color="auto"/>
                    <w:left w:val="none" w:sz="0" w:space="0" w:color="auto"/>
                    <w:bottom w:val="none" w:sz="0" w:space="0" w:color="auto"/>
                    <w:right w:val="none" w:sz="0" w:space="0" w:color="auto"/>
                  </w:divBdr>
                </w:div>
                <w:div w:id="1393767453">
                  <w:marLeft w:val="480"/>
                  <w:marRight w:val="0"/>
                  <w:marTop w:val="0"/>
                  <w:marBottom w:val="0"/>
                  <w:divBdr>
                    <w:top w:val="none" w:sz="0" w:space="0" w:color="auto"/>
                    <w:left w:val="none" w:sz="0" w:space="0" w:color="auto"/>
                    <w:bottom w:val="none" w:sz="0" w:space="0" w:color="auto"/>
                    <w:right w:val="none" w:sz="0" w:space="0" w:color="auto"/>
                  </w:divBdr>
                </w:div>
                <w:div w:id="1336152070">
                  <w:marLeft w:val="480"/>
                  <w:marRight w:val="0"/>
                  <w:marTop w:val="0"/>
                  <w:marBottom w:val="0"/>
                  <w:divBdr>
                    <w:top w:val="none" w:sz="0" w:space="0" w:color="auto"/>
                    <w:left w:val="none" w:sz="0" w:space="0" w:color="auto"/>
                    <w:bottom w:val="none" w:sz="0" w:space="0" w:color="auto"/>
                    <w:right w:val="none" w:sz="0" w:space="0" w:color="auto"/>
                  </w:divBdr>
                </w:div>
                <w:div w:id="1169783968">
                  <w:marLeft w:val="480"/>
                  <w:marRight w:val="0"/>
                  <w:marTop w:val="0"/>
                  <w:marBottom w:val="0"/>
                  <w:divBdr>
                    <w:top w:val="none" w:sz="0" w:space="0" w:color="auto"/>
                    <w:left w:val="none" w:sz="0" w:space="0" w:color="auto"/>
                    <w:bottom w:val="none" w:sz="0" w:space="0" w:color="auto"/>
                    <w:right w:val="none" w:sz="0" w:space="0" w:color="auto"/>
                  </w:divBdr>
                </w:div>
                <w:div w:id="938677704">
                  <w:marLeft w:val="480"/>
                  <w:marRight w:val="0"/>
                  <w:marTop w:val="0"/>
                  <w:marBottom w:val="0"/>
                  <w:divBdr>
                    <w:top w:val="none" w:sz="0" w:space="0" w:color="auto"/>
                    <w:left w:val="none" w:sz="0" w:space="0" w:color="auto"/>
                    <w:bottom w:val="none" w:sz="0" w:space="0" w:color="auto"/>
                    <w:right w:val="none" w:sz="0" w:space="0" w:color="auto"/>
                  </w:divBdr>
                </w:div>
                <w:div w:id="945576570">
                  <w:marLeft w:val="480"/>
                  <w:marRight w:val="0"/>
                  <w:marTop w:val="0"/>
                  <w:marBottom w:val="0"/>
                  <w:divBdr>
                    <w:top w:val="none" w:sz="0" w:space="0" w:color="auto"/>
                    <w:left w:val="none" w:sz="0" w:space="0" w:color="auto"/>
                    <w:bottom w:val="none" w:sz="0" w:space="0" w:color="auto"/>
                    <w:right w:val="none" w:sz="0" w:space="0" w:color="auto"/>
                  </w:divBdr>
                </w:div>
                <w:div w:id="733310085">
                  <w:marLeft w:val="480"/>
                  <w:marRight w:val="0"/>
                  <w:marTop w:val="0"/>
                  <w:marBottom w:val="0"/>
                  <w:divBdr>
                    <w:top w:val="none" w:sz="0" w:space="0" w:color="auto"/>
                    <w:left w:val="none" w:sz="0" w:space="0" w:color="auto"/>
                    <w:bottom w:val="none" w:sz="0" w:space="0" w:color="auto"/>
                    <w:right w:val="none" w:sz="0" w:space="0" w:color="auto"/>
                  </w:divBdr>
                </w:div>
                <w:div w:id="1424178498">
                  <w:marLeft w:val="480"/>
                  <w:marRight w:val="0"/>
                  <w:marTop w:val="0"/>
                  <w:marBottom w:val="0"/>
                  <w:divBdr>
                    <w:top w:val="none" w:sz="0" w:space="0" w:color="auto"/>
                    <w:left w:val="none" w:sz="0" w:space="0" w:color="auto"/>
                    <w:bottom w:val="none" w:sz="0" w:space="0" w:color="auto"/>
                    <w:right w:val="none" w:sz="0" w:space="0" w:color="auto"/>
                  </w:divBdr>
                </w:div>
                <w:div w:id="479075049">
                  <w:marLeft w:val="480"/>
                  <w:marRight w:val="0"/>
                  <w:marTop w:val="0"/>
                  <w:marBottom w:val="0"/>
                  <w:divBdr>
                    <w:top w:val="none" w:sz="0" w:space="0" w:color="auto"/>
                    <w:left w:val="none" w:sz="0" w:space="0" w:color="auto"/>
                    <w:bottom w:val="none" w:sz="0" w:space="0" w:color="auto"/>
                    <w:right w:val="none" w:sz="0" w:space="0" w:color="auto"/>
                  </w:divBdr>
                </w:div>
                <w:div w:id="1643778684">
                  <w:marLeft w:val="480"/>
                  <w:marRight w:val="0"/>
                  <w:marTop w:val="0"/>
                  <w:marBottom w:val="0"/>
                  <w:divBdr>
                    <w:top w:val="none" w:sz="0" w:space="0" w:color="auto"/>
                    <w:left w:val="none" w:sz="0" w:space="0" w:color="auto"/>
                    <w:bottom w:val="none" w:sz="0" w:space="0" w:color="auto"/>
                    <w:right w:val="none" w:sz="0" w:space="0" w:color="auto"/>
                  </w:divBdr>
                </w:div>
                <w:div w:id="961695576">
                  <w:marLeft w:val="480"/>
                  <w:marRight w:val="0"/>
                  <w:marTop w:val="0"/>
                  <w:marBottom w:val="0"/>
                  <w:divBdr>
                    <w:top w:val="none" w:sz="0" w:space="0" w:color="auto"/>
                    <w:left w:val="none" w:sz="0" w:space="0" w:color="auto"/>
                    <w:bottom w:val="none" w:sz="0" w:space="0" w:color="auto"/>
                    <w:right w:val="none" w:sz="0" w:space="0" w:color="auto"/>
                  </w:divBdr>
                </w:div>
                <w:div w:id="162210295">
                  <w:marLeft w:val="480"/>
                  <w:marRight w:val="0"/>
                  <w:marTop w:val="0"/>
                  <w:marBottom w:val="0"/>
                  <w:divBdr>
                    <w:top w:val="none" w:sz="0" w:space="0" w:color="auto"/>
                    <w:left w:val="none" w:sz="0" w:space="0" w:color="auto"/>
                    <w:bottom w:val="none" w:sz="0" w:space="0" w:color="auto"/>
                    <w:right w:val="none" w:sz="0" w:space="0" w:color="auto"/>
                  </w:divBdr>
                </w:div>
                <w:div w:id="176191295">
                  <w:marLeft w:val="480"/>
                  <w:marRight w:val="0"/>
                  <w:marTop w:val="0"/>
                  <w:marBottom w:val="0"/>
                  <w:divBdr>
                    <w:top w:val="none" w:sz="0" w:space="0" w:color="auto"/>
                    <w:left w:val="none" w:sz="0" w:space="0" w:color="auto"/>
                    <w:bottom w:val="none" w:sz="0" w:space="0" w:color="auto"/>
                    <w:right w:val="none" w:sz="0" w:space="0" w:color="auto"/>
                  </w:divBdr>
                </w:div>
                <w:div w:id="1199706006">
                  <w:marLeft w:val="480"/>
                  <w:marRight w:val="0"/>
                  <w:marTop w:val="0"/>
                  <w:marBottom w:val="0"/>
                  <w:divBdr>
                    <w:top w:val="none" w:sz="0" w:space="0" w:color="auto"/>
                    <w:left w:val="none" w:sz="0" w:space="0" w:color="auto"/>
                    <w:bottom w:val="none" w:sz="0" w:space="0" w:color="auto"/>
                    <w:right w:val="none" w:sz="0" w:space="0" w:color="auto"/>
                  </w:divBdr>
                </w:div>
                <w:div w:id="1910529582">
                  <w:marLeft w:val="480"/>
                  <w:marRight w:val="0"/>
                  <w:marTop w:val="0"/>
                  <w:marBottom w:val="0"/>
                  <w:divBdr>
                    <w:top w:val="none" w:sz="0" w:space="0" w:color="auto"/>
                    <w:left w:val="none" w:sz="0" w:space="0" w:color="auto"/>
                    <w:bottom w:val="none" w:sz="0" w:space="0" w:color="auto"/>
                    <w:right w:val="none" w:sz="0" w:space="0" w:color="auto"/>
                  </w:divBdr>
                </w:div>
                <w:div w:id="977875626">
                  <w:marLeft w:val="480"/>
                  <w:marRight w:val="0"/>
                  <w:marTop w:val="0"/>
                  <w:marBottom w:val="0"/>
                  <w:divBdr>
                    <w:top w:val="none" w:sz="0" w:space="0" w:color="auto"/>
                    <w:left w:val="none" w:sz="0" w:space="0" w:color="auto"/>
                    <w:bottom w:val="none" w:sz="0" w:space="0" w:color="auto"/>
                    <w:right w:val="none" w:sz="0" w:space="0" w:color="auto"/>
                  </w:divBdr>
                </w:div>
                <w:div w:id="754132093">
                  <w:marLeft w:val="480"/>
                  <w:marRight w:val="0"/>
                  <w:marTop w:val="0"/>
                  <w:marBottom w:val="0"/>
                  <w:divBdr>
                    <w:top w:val="none" w:sz="0" w:space="0" w:color="auto"/>
                    <w:left w:val="none" w:sz="0" w:space="0" w:color="auto"/>
                    <w:bottom w:val="none" w:sz="0" w:space="0" w:color="auto"/>
                    <w:right w:val="none" w:sz="0" w:space="0" w:color="auto"/>
                  </w:divBdr>
                </w:div>
                <w:div w:id="1967270145">
                  <w:marLeft w:val="480"/>
                  <w:marRight w:val="0"/>
                  <w:marTop w:val="0"/>
                  <w:marBottom w:val="0"/>
                  <w:divBdr>
                    <w:top w:val="none" w:sz="0" w:space="0" w:color="auto"/>
                    <w:left w:val="none" w:sz="0" w:space="0" w:color="auto"/>
                    <w:bottom w:val="none" w:sz="0" w:space="0" w:color="auto"/>
                    <w:right w:val="none" w:sz="0" w:space="0" w:color="auto"/>
                  </w:divBdr>
                </w:div>
                <w:div w:id="559707542">
                  <w:marLeft w:val="480"/>
                  <w:marRight w:val="0"/>
                  <w:marTop w:val="0"/>
                  <w:marBottom w:val="0"/>
                  <w:divBdr>
                    <w:top w:val="none" w:sz="0" w:space="0" w:color="auto"/>
                    <w:left w:val="none" w:sz="0" w:space="0" w:color="auto"/>
                    <w:bottom w:val="none" w:sz="0" w:space="0" w:color="auto"/>
                    <w:right w:val="none" w:sz="0" w:space="0" w:color="auto"/>
                  </w:divBdr>
                </w:div>
                <w:div w:id="793863075">
                  <w:marLeft w:val="480"/>
                  <w:marRight w:val="0"/>
                  <w:marTop w:val="0"/>
                  <w:marBottom w:val="0"/>
                  <w:divBdr>
                    <w:top w:val="none" w:sz="0" w:space="0" w:color="auto"/>
                    <w:left w:val="none" w:sz="0" w:space="0" w:color="auto"/>
                    <w:bottom w:val="none" w:sz="0" w:space="0" w:color="auto"/>
                    <w:right w:val="none" w:sz="0" w:space="0" w:color="auto"/>
                  </w:divBdr>
                </w:div>
                <w:div w:id="1995988966">
                  <w:marLeft w:val="480"/>
                  <w:marRight w:val="0"/>
                  <w:marTop w:val="0"/>
                  <w:marBottom w:val="0"/>
                  <w:divBdr>
                    <w:top w:val="none" w:sz="0" w:space="0" w:color="auto"/>
                    <w:left w:val="none" w:sz="0" w:space="0" w:color="auto"/>
                    <w:bottom w:val="none" w:sz="0" w:space="0" w:color="auto"/>
                    <w:right w:val="none" w:sz="0" w:space="0" w:color="auto"/>
                  </w:divBdr>
                </w:div>
              </w:divsChild>
            </w:div>
            <w:div w:id="676688205">
              <w:marLeft w:val="0"/>
              <w:marRight w:val="0"/>
              <w:marTop w:val="0"/>
              <w:marBottom w:val="0"/>
              <w:divBdr>
                <w:top w:val="none" w:sz="0" w:space="0" w:color="auto"/>
                <w:left w:val="none" w:sz="0" w:space="0" w:color="auto"/>
                <w:bottom w:val="none" w:sz="0" w:space="0" w:color="auto"/>
                <w:right w:val="none" w:sz="0" w:space="0" w:color="auto"/>
              </w:divBdr>
              <w:divsChild>
                <w:div w:id="1146162859">
                  <w:marLeft w:val="480"/>
                  <w:marRight w:val="0"/>
                  <w:marTop w:val="0"/>
                  <w:marBottom w:val="0"/>
                  <w:divBdr>
                    <w:top w:val="none" w:sz="0" w:space="0" w:color="auto"/>
                    <w:left w:val="none" w:sz="0" w:space="0" w:color="auto"/>
                    <w:bottom w:val="none" w:sz="0" w:space="0" w:color="auto"/>
                    <w:right w:val="none" w:sz="0" w:space="0" w:color="auto"/>
                  </w:divBdr>
                </w:div>
                <w:div w:id="1191841374">
                  <w:marLeft w:val="480"/>
                  <w:marRight w:val="0"/>
                  <w:marTop w:val="0"/>
                  <w:marBottom w:val="0"/>
                  <w:divBdr>
                    <w:top w:val="none" w:sz="0" w:space="0" w:color="auto"/>
                    <w:left w:val="none" w:sz="0" w:space="0" w:color="auto"/>
                    <w:bottom w:val="none" w:sz="0" w:space="0" w:color="auto"/>
                    <w:right w:val="none" w:sz="0" w:space="0" w:color="auto"/>
                  </w:divBdr>
                </w:div>
                <w:div w:id="640622231">
                  <w:marLeft w:val="480"/>
                  <w:marRight w:val="0"/>
                  <w:marTop w:val="0"/>
                  <w:marBottom w:val="0"/>
                  <w:divBdr>
                    <w:top w:val="none" w:sz="0" w:space="0" w:color="auto"/>
                    <w:left w:val="none" w:sz="0" w:space="0" w:color="auto"/>
                    <w:bottom w:val="none" w:sz="0" w:space="0" w:color="auto"/>
                    <w:right w:val="none" w:sz="0" w:space="0" w:color="auto"/>
                  </w:divBdr>
                </w:div>
                <w:div w:id="369188901">
                  <w:marLeft w:val="480"/>
                  <w:marRight w:val="0"/>
                  <w:marTop w:val="0"/>
                  <w:marBottom w:val="0"/>
                  <w:divBdr>
                    <w:top w:val="none" w:sz="0" w:space="0" w:color="auto"/>
                    <w:left w:val="none" w:sz="0" w:space="0" w:color="auto"/>
                    <w:bottom w:val="none" w:sz="0" w:space="0" w:color="auto"/>
                    <w:right w:val="none" w:sz="0" w:space="0" w:color="auto"/>
                  </w:divBdr>
                </w:div>
                <w:div w:id="27221436">
                  <w:marLeft w:val="480"/>
                  <w:marRight w:val="0"/>
                  <w:marTop w:val="0"/>
                  <w:marBottom w:val="0"/>
                  <w:divBdr>
                    <w:top w:val="none" w:sz="0" w:space="0" w:color="auto"/>
                    <w:left w:val="none" w:sz="0" w:space="0" w:color="auto"/>
                    <w:bottom w:val="none" w:sz="0" w:space="0" w:color="auto"/>
                    <w:right w:val="none" w:sz="0" w:space="0" w:color="auto"/>
                  </w:divBdr>
                </w:div>
                <w:div w:id="594553242">
                  <w:marLeft w:val="480"/>
                  <w:marRight w:val="0"/>
                  <w:marTop w:val="0"/>
                  <w:marBottom w:val="0"/>
                  <w:divBdr>
                    <w:top w:val="none" w:sz="0" w:space="0" w:color="auto"/>
                    <w:left w:val="none" w:sz="0" w:space="0" w:color="auto"/>
                    <w:bottom w:val="none" w:sz="0" w:space="0" w:color="auto"/>
                    <w:right w:val="none" w:sz="0" w:space="0" w:color="auto"/>
                  </w:divBdr>
                </w:div>
                <w:div w:id="447940445">
                  <w:marLeft w:val="480"/>
                  <w:marRight w:val="0"/>
                  <w:marTop w:val="0"/>
                  <w:marBottom w:val="0"/>
                  <w:divBdr>
                    <w:top w:val="none" w:sz="0" w:space="0" w:color="auto"/>
                    <w:left w:val="none" w:sz="0" w:space="0" w:color="auto"/>
                    <w:bottom w:val="none" w:sz="0" w:space="0" w:color="auto"/>
                    <w:right w:val="none" w:sz="0" w:space="0" w:color="auto"/>
                  </w:divBdr>
                </w:div>
                <w:div w:id="2055229592">
                  <w:marLeft w:val="480"/>
                  <w:marRight w:val="0"/>
                  <w:marTop w:val="0"/>
                  <w:marBottom w:val="0"/>
                  <w:divBdr>
                    <w:top w:val="none" w:sz="0" w:space="0" w:color="auto"/>
                    <w:left w:val="none" w:sz="0" w:space="0" w:color="auto"/>
                    <w:bottom w:val="none" w:sz="0" w:space="0" w:color="auto"/>
                    <w:right w:val="none" w:sz="0" w:space="0" w:color="auto"/>
                  </w:divBdr>
                </w:div>
                <w:div w:id="1750809493">
                  <w:marLeft w:val="480"/>
                  <w:marRight w:val="0"/>
                  <w:marTop w:val="0"/>
                  <w:marBottom w:val="0"/>
                  <w:divBdr>
                    <w:top w:val="none" w:sz="0" w:space="0" w:color="auto"/>
                    <w:left w:val="none" w:sz="0" w:space="0" w:color="auto"/>
                    <w:bottom w:val="none" w:sz="0" w:space="0" w:color="auto"/>
                    <w:right w:val="none" w:sz="0" w:space="0" w:color="auto"/>
                  </w:divBdr>
                </w:div>
                <w:div w:id="1762290138">
                  <w:marLeft w:val="480"/>
                  <w:marRight w:val="0"/>
                  <w:marTop w:val="0"/>
                  <w:marBottom w:val="0"/>
                  <w:divBdr>
                    <w:top w:val="none" w:sz="0" w:space="0" w:color="auto"/>
                    <w:left w:val="none" w:sz="0" w:space="0" w:color="auto"/>
                    <w:bottom w:val="none" w:sz="0" w:space="0" w:color="auto"/>
                    <w:right w:val="none" w:sz="0" w:space="0" w:color="auto"/>
                  </w:divBdr>
                </w:div>
                <w:div w:id="101456807">
                  <w:marLeft w:val="480"/>
                  <w:marRight w:val="0"/>
                  <w:marTop w:val="0"/>
                  <w:marBottom w:val="0"/>
                  <w:divBdr>
                    <w:top w:val="none" w:sz="0" w:space="0" w:color="auto"/>
                    <w:left w:val="none" w:sz="0" w:space="0" w:color="auto"/>
                    <w:bottom w:val="none" w:sz="0" w:space="0" w:color="auto"/>
                    <w:right w:val="none" w:sz="0" w:space="0" w:color="auto"/>
                  </w:divBdr>
                </w:div>
                <w:div w:id="1426537502">
                  <w:marLeft w:val="480"/>
                  <w:marRight w:val="0"/>
                  <w:marTop w:val="0"/>
                  <w:marBottom w:val="0"/>
                  <w:divBdr>
                    <w:top w:val="none" w:sz="0" w:space="0" w:color="auto"/>
                    <w:left w:val="none" w:sz="0" w:space="0" w:color="auto"/>
                    <w:bottom w:val="none" w:sz="0" w:space="0" w:color="auto"/>
                    <w:right w:val="none" w:sz="0" w:space="0" w:color="auto"/>
                  </w:divBdr>
                </w:div>
                <w:div w:id="1469468041">
                  <w:marLeft w:val="480"/>
                  <w:marRight w:val="0"/>
                  <w:marTop w:val="0"/>
                  <w:marBottom w:val="0"/>
                  <w:divBdr>
                    <w:top w:val="none" w:sz="0" w:space="0" w:color="auto"/>
                    <w:left w:val="none" w:sz="0" w:space="0" w:color="auto"/>
                    <w:bottom w:val="none" w:sz="0" w:space="0" w:color="auto"/>
                    <w:right w:val="none" w:sz="0" w:space="0" w:color="auto"/>
                  </w:divBdr>
                </w:div>
                <w:div w:id="655455371">
                  <w:marLeft w:val="480"/>
                  <w:marRight w:val="0"/>
                  <w:marTop w:val="0"/>
                  <w:marBottom w:val="0"/>
                  <w:divBdr>
                    <w:top w:val="none" w:sz="0" w:space="0" w:color="auto"/>
                    <w:left w:val="none" w:sz="0" w:space="0" w:color="auto"/>
                    <w:bottom w:val="none" w:sz="0" w:space="0" w:color="auto"/>
                    <w:right w:val="none" w:sz="0" w:space="0" w:color="auto"/>
                  </w:divBdr>
                </w:div>
                <w:div w:id="442766672">
                  <w:marLeft w:val="480"/>
                  <w:marRight w:val="0"/>
                  <w:marTop w:val="0"/>
                  <w:marBottom w:val="0"/>
                  <w:divBdr>
                    <w:top w:val="none" w:sz="0" w:space="0" w:color="auto"/>
                    <w:left w:val="none" w:sz="0" w:space="0" w:color="auto"/>
                    <w:bottom w:val="none" w:sz="0" w:space="0" w:color="auto"/>
                    <w:right w:val="none" w:sz="0" w:space="0" w:color="auto"/>
                  </w:divBdr>
                </w:div>
                <w:div w:id="1043406339">
                  <w:marLeft w:val="480"/>
                  <w:marRight w:val="0"/>
                  <w:marTop w:val="0"/>
                  <w:marBottom w:val="0"/>
                  <w:divBdr>
                    <w:top w:val="none" w:sz="0" w:space="0" w:color="auto"/>
                    <w:left w:val="none" w:sz="0" w:space="0" w:color="auto"/>
                    <w:bottom w:val="none" w:sz="0" w:space="0" w:color="auto"/>
                    <w:right w:val="none" w:sz="0" w:space="0" w:color="auto"/>
                  </w:divBdr>
                </w:div>
                <w:div w:id="1480069947">
                  <w:marLeft w:val="480"/>
                  <w:marRight w:val="0"/>
                  <w:marTop w:val="0"/>
                  <w:marBottom w:val="0"/>
                  <w:divBdr>
                    <w:top w:val="none" w:sz="0" w:space="0" w:color="auto"/>
                    <w:left w:val="none" w:sz="0" w:space="0" w:color="auto"/>
                    <w:bottom w:val="none" w:sz="0" w:space="0" w:color="auto"/>
                    <w:right w:val="none" w:sz="0" w:space="0" w:color="auto"/>
                  </w:divBdr>
                </w:div>
                <w:div w:id="1276056627">
                  <w:marLeft w:val="480"/>
                  <w:marRight w:val="0"/>
                  <w:marTop w:val="0"/>
                  <w:marBottom w:val="0"/>
                  <w:divBdr>
                    <w:top w:val="none" w:sz="0" w:space="0" w:color="auto"/>
                    <w:left w:val="none" w:sz="0" w:space="0" w:color="auto"/>
                    <w:bottom w:val="none" w:sz="0" w:space="0" w:color="auto"/>
                    <w:right w:val="none" w:sz="0" w:space="0" w:color="auto"/>
                  </w:divBdr>
                </w:div>
                <w:div w:id="154997311">
                  <w:marLeft w:val="480"/>
                  <w:marRight w:val="0"/>
                  <w:marTop w:val="0"/>
                  <w:marBottom w:val="0"/>
                  <w:divBdr>
                    <w:top w:val="none" w:sz="0" w:space="0" w:color="auto"/>
                    <w:left w:val="none" w:sz="0" w:space="0" w:color="auto"/>
                    <w:bottom w:val="none" w:sz="0" w:space="0" w:color="auto"/>
                    <w:right w:val="none" w:sz="0" w:space="0" w:color="auto"/>
                  </w:divBdr>
                </w:div>
                <w:div w:id="2122413521">
                  <w:marLeft w:val="480"/>
                  <w:marRight w:val="0"/>
                  <w:marTop w:val="0"/>
                  <w:marBottom w:val="0"/>
                  <w:divBdr>
                    <w:top w:val="none" w:sz="0" w:space="0" w:color="auto"/>
                    <w:left w:val="none" w:sz="0" w:space="0" w:color="auto"/>
                    <w:bottom w:val="none" w:sz="0" w:space="0" w:color="auto"/>
                    <w:right w:val="none" w:sz="0" w:space="0" w:color="auto"/>
                  </w:divBdr>
                </w:div>
                <w:div w:id="1915042659">
                  <w:marLeft w:val="480"/>
                  <w:marRight w:val="0"/>
                  <w:marTop w:val="0"/>
                  <w:marBottom w:val="0"/>
                  <w:divBdr>
                    <w:top w:val="none" w:sz="0" w:space="0" w:color="auto"/>
                    <w:left w:val="none" w:sz="0" w:space="0" w:color="auto"/>
                    <w:bottom w:val="none" w:sz="0" w:space="0" w:color="auto"/>
                    <w:right w:val="none" w:sz="0" w:space="0" w:color="auto"/>
                  </w:divBdr>
                </w:div>
                <w:div w:id="1479761983">
                  <w:marLeft w:val="480"/>
                  <w:marRight w:val="0"/>
                  <w:marTop w:val="0"/>
                  <w:marBottom w:val="0"/>
                  <w:divBdr>
                    <w:top w:val="none" w:sz="0" w:space="0" w:color="auto"/>
                    <w:left w:val="none" w:sz="0" w:space="0" w:color="auto"/>
                    <w:bottom w:val="none" w:sz="0" w:space="0" w:color="auto"/>
                    <w:right w:val="none" w:sz="0" w:space="0" w:color="auto"/>
                  </w:divBdr>
                </w:div>
                <w:div w:id="1971589834">
                  <w:marLeft w:val="480"/>
                  <w:marRight w:val="0"/>
                  <w:marTop w:val="0"/>
                  <w:marBottom w:val="0"/>
                  <w:divBdr>
                    <w:top w:val="none" w:sz="0" w:space="0" w:color="auto"/>
                    <w:left w:val="none" w:sz="0" w:space="0" w:color="auto"/>
                    <w:bottom w:val="none" w:sz="0" w:space="0" w:color="auto"/>
                    <w:right w:val="none" w:sz="0" w:space="0" w:color="auto"/>
                  </w:divBdr>
                </w:div>
                <w:div w:id="1700281870">
                  <w:marLeft w:val="480"/>
                  <w:marRight w:val="0"/>
                  <w:marTop w:val="0"/>
                  <w:marBottom w:val="0"/>
                  <w:divBdr>
                    <w:top w:val="none" w:sz="0" w:space="0" w:color="auto"/>
                    <w:left w:val="none" w:sz="0" w:space="0" w:color="auto"/>
                    <w:bottom w:val="none" w:sz="0" w:space="0" w:color="auto"/>
                    <w:right w:val="none" w:sz="0" w:space="0" w:color="auto"/>
                  </w:divBdr>
                </w:div>
                <w:div w:id="726804588">
                  <w:marLeft w:val="480"/>
                  <w:marRight w:val="0"/>
                  <w:marTop w:val="0"/>
                  <w:marBottom w:val="0"/>
                  <w:divBdr>
                    <w:top w:val="none" w:sz="0" w:space="0" w:color="auto"/>
                    <w:left w:val="none" w:sz="0" w:space="0" w:color="auto"/>
                    <w:bottom w:val="none" w:sz="0" w:space="0" w:color="auto"/>
                    <w:right w:val="none" w:sz="0" w:space="0" w:color="auto"/>
                  </w:divBdr>
                </w:div>
                <w:div w:id="1005477041">
                  <w:marLeft w:val="480"/>
                  <w:marRight w:val="0"/>
                  <w:marTop w:val="0"/>
                  <w:marBottom w:val="0"/>
                  <w:divBdr>
                    <w:top w:val="none" w:sz="0" w:space="0" w:color="auto"/>
                    <w:left w:val="none" w:sz="0" w:space="0" w:color="auto"/>
                    <w:bottom w:val="none" w:sz="0" w:space="0" w:color="auto"/>
                    <w:right w:val="none" w:sz="0" w:space="0" w:color="auto"/>
                  </w:divBdr>
                </w:div>
                <w:div w:id="337467400">
                  <w:marLeft w:val="480"/>
                  <w:marRight w:val="0"/>
                  <w:marTop w:val="0"/>
                  <w:marBottom w:val="0"/>
                  <w:divBdr>
                    <w:top w:val="none" w:sz="0" w:space="0" w:color="auto"/>
                    <w:left w:val="none" w:sz="0" w:space="0" w:color="auto"/>
                    <w:bottom w:val="none" w:sz="0" w:space="0" w:color="auto"/>
                    <w:right w:val="none" w:sz="0" w:space="0" w:color="auto"/>
                  </w:divBdr>
                </w:div>
                <w:div w:id="983969560">
                  <w:marLeft w:val="480"/>
                  <w:marRight w:val="0"/>
                  <w:marTop w:val="0"/>
                  <w:marBottom w:val="0"/>
                  <w:divBdr>
                    <w:top w:val="none" w:sz="0" w:space="0" w:color="auto"/>
                    <w:left w:val="none" w:sz="0" w:space="0" w:color="auto"/>
                    <w:bottom w:val="none" w:sz="0" w:space="0" w:color="auto"/>
                    <w:right w:val="none" w:sz="0" w:space="0" w:color="auto"/>
                  </w:divBdr>
                </w:div>
                <w:div w:id="1091661153">
                  <w:marLeft w:val="480"/>
                  <w:marRight w:val="0"/>
                  <w:marTop w:val="0"/>
                  <w:marBottom w:val="0"/>
                  <w:divBdr>
                    <w:top w:val="none" w:sz="0" w:space="0" w:color="auto"/>
                    <w:left w:val="none" w:sz="0" w:space="0" w:color="auto"/>
                    <w:bottom w:val="none" w:sz="0" w:space="0" w:color="auto"/>
                    <w:right w:val="none" w:sz="0" w:space="0" w:color="auto"/>
                  </w:divBdr>
                </w:div>
                <w:div w:id="1327200647">
                  <w:marLeft w:val="480"/>
                  <w:marRight w:val="0"/>
                  <w:marTop w:val="0"/>
                  <w:marBottom w:val="0"/>
                  <w:divBdr>
                    <w:top w:val="none" w:sz="0" w:space="0" w:color="auto"/>
                    <w:left w:val="none" w:sz="0" w:space="0" w:color="auto"/>
                    <w:bottom w:val="none" w:sz="0" w:space="0" w:color="auto"/>
                    <w:right w:val="none" w:sz="0" w:space="0" w:color="auto"/>
                  </w:divBdr>
                </w:div>
                <w:div w:id="1532496255">
                  <w:marLeft w:val="480"/>
                  <w:marRight w:val="0"/>
                  <w:marTop w:val="0"/>
                  <w:marBottom w:val="0"/>
                  <w:divBdr>
                    <w:top w:val="none" w:sz="0" w:space="0" w:color="auto"/>
                    <w:left w:val="none" w:sz="0" w:space="0" w:color="auto"/>
                    <w:bottom w:val="none" w:sz="0" w:space="0" w:color="auto"/>
                    <w:right w:val="none" w:sz="0" w:space="0" w:color="auto"/>
                  </w:divBdr>
                </w:div>
                <w:div w:id="1723406637">
                  <w:marLeft w:val="480"/>
                  <w:marRight w:val="0"/>
                  <w:marTop w:val="0"/>
                  <w:marBottom w:val="0"/>
                  <w:divBdr>
                    <w:top w:val="none" w:sz="0" w:space="0" w:color="auto"/>
                    <w:left w:val="none" w:sz="0" w:space="0" w:color="auto"/>
                    <w:bottom w:val="none" w:sz="0" w:space="0" w:color="auto"/>
                    <w:right w:val="none" w:sz="0" w:space="0" w:color="auto"/>
                  </w:divBdr>
                </w:div>
                <w:div w:id="1540238492">
                  <w:marLeft w:val="480"/>
                  <w:marRight w:val="0"/>
                  <w:marTop w:val="0"/>
                  <w:marBottom w:val="0"/>
                  <w:divBdr>
                    <w:top w:val="none" w:sz="0" w:space="0" w:color="auto"/>
                    <w:left w:val="none" w:sz="0" w:space="0" w:color="auto"/>
                    <w:bottom w:val="none" w:sz="0" w:space="0" w:color="auto"/>
                    <w:right w:val="none" w:sz="0" w:space="0" w:color="auto"/>
                  </w:divBdr>
                </w:div>
                <w:div w:id="1762987454">
                  <w:marLeft w:val="480"/>
                  <w:marRight w:val="0"/>
                  <w:marTop w:val="0"/>
                  <w:marBottom w:val="0"/>
                  <w:divBdr>
                    <w:top w:val="none" w:sz="0" w:space="0" w:color="auto"/>
                    <w:left w:val="none" w:sz="0" w:space="0" w:color="auto"/>
                    <w:bottom w:val="none" w:sz="0" w:space="0" w:color="auto"/>
                    <w:right w:val="none" w:sz="0" w:space="0" w:color="auto"/>
                  </w:divBdr>
                </w:div>
                <w:div w:id="949387220">
                  <w:marLeft w:val="480"/>
                  <w:marRight w:val="0"/>
                  <w:marTop w:val="0"/>
                  <w:marBottom w:val="0"/>
                  <w:divBdr>
                    <w:top w:val="none" w:sz="0" w:space="0" w:color="auto"/>
                    <w:left w:val="none" w:sz="0" w:space="0" w:color="auto"/>
                    <w:bottom w:val="none" w:sz="0" w:space="0" w:color="auto"/>
                    <w:right w:val="none" w:sz="0" w:space="0" w:color="auto"/>
                  </w:divBdr>
                </w:div>
                <w:div w:id="58289987">
                  <w:marLeft w:val="480"/>
                  <w:marRight w:val="0"/>
                  <w:marTop w:val="0"/>
                  <w:marBottom w:val="0"/>
                  <w:divBdr>
                    <w:top w:val="none" w:sz="0" w:space="0" w:color="auto"/>
                    <w:left w:val="none" w:sz="0" w:space="0" w:color="auto"/>
                    <w:bottom w:val="none" w:sz="0" w:space="0" w:color="auto"/>
                    <w:right w:val="none" w:sz="0" w:space="0" w:color="auto"/>
                  </w:divBdr>
                </w:div>
                <w:div w:id="2025398072">
                  <w:marLeft w:val="480"/>
                  <w:marRight w:val="0"/>
                  <w:marTop w:val="0"/>
                  <w:marBottom w:val="0"/>
                  <w:divBdr>
                    <w:top w:val="none" w:sz="0" w:space="0" w:color="auto"/>
                    <w:left w:val="none" w:sz="0" w:space="0" w:color="auto"/>
                    <w:bottom w:val="none" w:sz="0" w:space="0" w:color="auto"/>
                    <w:right w:val="none" w:sz="0" w:space="0" w:color="auto"/>
                  </w:divBdr>
                </w:div>
                <w:div w:id="1265771534">
                  <w:marLeft w:val="480"/>
                  <w:marRight w:val="0"/>
                  <w:marTop w:val="0"/>
                  <w:marBottom w:val="0"/>
                  <w:divBdr>
                    <w:top w:val="none" w:sz="0" w:space="0" w:color="auto"/>
                    <w:left w:val="none" w:sz="0" w:space="0" w:color="auto"/>
                    <w:bottom w:val="none" w:sz="0" w:space="0" w:color="auto"/>
                    <w:right w:val="none" w:sz="0" w:space="0" w:color="auto"/>
                  </w:divBdr>
                </w:div>
                <w:div w:id="1284652300">
                  <w:marLeft w:val="480"/>
                  <w:marRight w:val="0"/>
                  <w:marTop w:val="0"/>
                  <w:marBottom w:val="0"/>
                  <w:divBdr>
                    <w:top w:val="none" w:sz="0" w:space="0" w:color="auto"/>
                    <w:left w:val="none" w:sz="0" w:space="0" w:color="auto"/>
                    <w:bottom w:val="none" w:sz="0" w:space="0" w:color="auto"/>
                    <w:right w:val="none" w:sz="0" w:space="0" w:color="auto"/>
                  </w:divBdr>
                </w:div>
                <w:div w:id="79302672">
                  <w:marLeft w:val="480"/>
                  <w:marRight w:val="0"/>
                  <w:marTop w:val="0"/>
                  <w:marBottom w:val="0"/>
                  <w:divBdr>
                    <w:top w:val="none" w:sz="0" w:space="0" w:color="auto"/>
                    <w:left w:val="none" w:sz="0" w:space="0" w:color="auto"/>
                    <w:bottom w:val="none" w:sz="0" w:space="0" w:color="auto"/>
                    <w:right w:val="none" w:sz="0" w:space="0" w:color="auto"/>
                  </w:divBdr>
                </w:div>
                <w:div w:id="1395396424">
                  <w:marLeft w:val="480"/>
                  <w:marRight w:val="0"/>
                  <w:marTop w:val="0"/>
                  <w:marBottom w:val="0"/>
                  <w:divBdr>
                    <w:top w:val="none" w:sz="0" w:space="0" w:color="auto"/>
                    <w:left w:val="none" w:sz="0" w:space="0" w:color="auto"/>
                    <w:bottom w:val="none" w:sz="0" w:space="0" w:color="auto"/>
                    <w:right w:val="none" w:sz="0" w:space="0" w:color="auto"/>
                  </w:divBdr>
                </w:div>
                <w:div w:id="1096294547">
                  <w:marLeft w:val="480"/>
                  <w:marRight w:val="0"/>
                  <w:marTop w:val="0"/>
                  <w:marBottom w:val="0"/>
                  <w:divBdr>
                    <w:top w:val="none" w:sz="0" w:space="0" w:color="auto"/>
                    <w:left w:val="none" w:sz="0" w:space="0" w:color="auto"/>
                    <w:bottom w:val="none" w:sz="0" w:space="0" w:color="auto"/>
                    <w:right w:val="none" w:sz="0" w:space="0" w:color="auto"/>
                  </w:divBdr>
                </w:div>
              </w:divsChild>
            </w:div>
            <w:div w:id="886374610">
              <w:marLeft w:val="0"/>
              <w:marRight w:val="0"/>
              <w:marTop w:val="0"/>
              <w:marBottom w:val="0"/>
              <w:divBdr>
                <w:top w:val="none" w:sz="0" w:space="0" w:color="auto"/>
                <w:left w:val="none" w:sz="0" w:space="0" w:color="auto"/>
                <w:bottom w:val="none" w:sz="0" w:space="0" w:color="auto"/>
                <w:right w:val="none" w:sz="0" w:space="0" w:color="auto"/>
              </w:divBdr>
              <w:divsChild>
                <w:div w:id="2028212939">
                  <w:marLeft w:val="480"/>
                  <w:marRight w:val="0"/>
                  <w:marTop w:val="0"/>
                  <w:marBottom w:val="0"/>
                  <w:divBdr>
                    <w:top w:val="none" w:sz="0" w:space="0" w:color="auto"/>
                    <w:left w:val="none" w:sz="0" w:space="0" w:color="auto"/>
                    <w:bottom w:val="none" w:sz="0" w:space="0" w:color="auto"/>
                    <w:right w:val="none" w:sz="0" w:space="0" w:color="auto"/>
                  </w:divBdr>
                </w:div>
                <w:div w:id="2108427850">
                  <w:marLeft w:val="480"/>
                  <w:marRight w:val="0"/>
                  <w:marTop w:val="0"/>
                  <w:marBottom w:val="0"/>
                  <w:divBdr>
                    <w:top w:val="none" w:sz="0" w:space="0" w:color="auto"/>
                    <w:left w:val="none" w:sz="0" w:space="0" w:color="auto"/>
                    <w:bottom w:val="none" w:sz="0" w:space="0" w:color="auto"/>
                    <w:right w:val="none" w:sz="0" w:space="0" w:color="auto"/>
                  </w:divBdr>
                </w:div>
                <w:div w:id="909271869">
                  <w:marLeft w:val="480"/>
                  <w:marRight w:val="0"/>
                  <w:marTop w:val="0"/>
                  <w:marBottom w:val="0"/>
                  <w:divBdr>
                    <w:top w:val="none" w:sz="0" w:space="0" w:color="auto"/>
                    <w:left w:val="none" w:sz="0" w:space="0" w:color="auto"/>
                    <w:bottom w:val="none" w:sz="0" w:space="0" w:color="auto"/>
                    <w:right w:val="none" w:sz="0" w:space="0" w:color="auto"/>
                  </w:divBdr>
                </w:div>
                <w:div w:id="1152059127">
                  <w:marLeft w:val="480"/>
                  <w:marRight w:val="0"/>
                  <w:marTop w:val="0"/>
                  <w:marBottom w:val="0"/>
                  <w:divBdr>
                    <w:top w:val="none" w:sz="0" w:space="0" w:color="auto"/>
                    <w:left w:val="none" w:sz="0" w:space="0" w:color="auto"/>
                    <w:bottom w:val="none" w:sz="0" w:space="0" w:color="auto"/>
                    <w:right w:val="none" w:sz="0" w:space="0" w:color="auto"/>
                  </w:divBdr>
                </w:div>
                <w:div w:id="891578374">
                  <w:marLeft w:val="480"/>
                  <w:marRight w:val="0"/>
                  <w:marTop w:val="0"/>
                  <w:marBottom w:val="0"/>
                  <w:divBdr>
                    <w:top w:val="none" w:sz="0" w:space="0" w:color="auto"/>
                    <w:left w:val="none" w:sz="0" w:space="0" w:color="auto"/>
                    <w:bottom w:val="none" w:sz="0" w:space="0" w:color="auto"/>
                    <w:right w:val="none" w:sz="0" w:space="0" w:color="auto"/>
                  </w:divBdr>
                </w:div>
                <w:div w:id="1284339967">
                  <w:marLeft w:val="480"/>
                  <w:marRight w:val="0"/>
                  <w:marTop w:val="0"/>
                  <w:marBottom w:val="0"/>
                  <w:divBdr>
                    <w:top w:val="none" w:sz="0" w:space="0" w:color="auto"/>
                    <w:left w:val="none" w:sz="0" w:space="0" w:color="auto"/>
                    <w:bottom w:val="none" w:sz="0" w:space="0" w:color="auto"/>
                    <w:right w:val="none" w:sz="0" w:space="0" w:color="auto"/>
                  </w:divBdr>
                </w:div>
                <w:div w:id="1962685724">
                  <w:marLeft w:val="480"/>
                  <w:marRight w:val="0"/>
                  <w:marTop w:val="0"/>
                  <w:marBottom w:val="0"/>
                  <w:divBdr>
                    <w:top w:val="none" w:sz="0" w:space="0" w:color="auto"/>
                    <w:left w:val="none" w:sz="0" w:space="0" w:color="auto"/>
                    <w:bottom w:val="none" w:sz="0" w:space="0" w:color="auto"/>
                    <w:right w:val="none" w:sz="0" w:space="0" w:color="auto"/>
                  </w:divBdr>
                </w:div>
                <w:div w:id="85542182">
                  <w:marLeft w:val="480"/>
                  <w:marRight w:val="0"/>
                  <w:marTop w:val="0"/>
                  <w:marBottom w:val="0"/>
                  <w:divBdr>
                    <w:top w:val="none" w:sz="0" w:space="0" w:color="auto"/>
                    <w:left w:val="none" w:sz="0" w:space="0" w:color="auto"/>
                    <w:bottom w:val="none" w:sz="0" w:space="0" w:color="auto"/>
                    <w:right w:val="none" w:sz="0" w:space="0" w:color="auto"/>
                  </w:divBdr>
                </w:div>
                <w:div w:id="1811052172">
                  <w:marLeft w:val="480"/>
                  <w:marRight w:val="0"/>
                  <w:marTop w:val="0"/>
                  <w:marBottom w:val="0"/>
                  <w:divBdr>
                    <w:top w:val="none" w:sz="0" w:space="0" w:color="auto"/>
                    <w:left w:val="none" w:sz="0" w:space="0" w:color="auto"/>
                    <w:bottom w:val="none" w:sz="0" w:space="0" w:color="auto"/>
                    <w:right w:val="none" w:sz="0" w:space="0" w:color="auto"/>
                  </w:divBdr>
                </w:div>
                <w:div w:id="2042438473">
                  <w:marLeft w:val="480"/>
                  <w:marRight w:val="0"/>
                  <w:marTop w:val="0"/>
                  <w:marBottom w:val="0"/>
                  <w:divBdr>
                    <w:top w:val="none" w:sz="0" w:space="0" w:color="auto"/>
                    <w:left w:val="none" w:sz="0" w:space="0" w:color="auto"/>
                    <w:bottom w:val="none" w:sz="0" w:space="0" w:color="auto"/>
                    <w:right w:val="none" w:sz="0" w:space="0" w:color="auto"/>
                  </w:divBdr>
                </w:div>
                <w:div w:id="1131557733">
                  <w:marLeft w:val="480"/>
                  <w:marRight w:val="0"/>
                  <w:marTop w:val="0"/>
                  <w:marBottom w:val="0"/>
                  <w:divBdr>
                    <w:top w:val="none" w:sz="0" w:space="0" w:color="auto"/>
                    <w:left w:val="none" w:sz="0" w:space="0" w:color="auto"/>
                    <w:bottom w:val="none" w:sz="0" w:space="0" w:color="auto"/>
                    <w:right w:val="none" w:sz="0" w:space="0" w:color="auto"/>
                  </w:divBdr>
                </w:div>
                <w:div w:id="840199165">
                  <w:marLeft w:val="480"/>
                  <w:marRight w:val="0"/>
                  <w:marTop w:val="0"/>
                  <w:marBottom w:val="0"/>
                  <w:divBdr>
                    <w:top w:val="none" w:sz="0" w:space="0" w:color="auto"/>
                    <w:left w:val="none" w:sz="0" w:space="0" w:color="auto"/>
                    <w:bottom w:val="none" w:sz="0" w:space="0" w:color="auto"/>
                    <w:right w:val="none" w:sz="0" w:space="0" w:color="auto"/>
                  </w:divBdr>
                </w:div>
                <w:div w:id="1602107549">
                  <w:marLeft w:val="480"/>
                  <w:marRight w:val="0"/>
                  <w:marTop w:val="0"/>
                  <w:marBottom w:val="0"/>
                  <w:divBdr>
                    <w:top w:val="none" w:sz="0" w:space="0" w:color="auto"/>
                    <w:left w:val="none" w:sz="0" w:space="0" w:color="auto"/>
                    <w:bottom w:val="none" w:sz="0" w:space="0" w:color="auto"/>
                    <w:right w:val="none" w:sz="0" w:space="0" w:color="auto"/>
                  </w:divBdr>
                </w:div>
                <w:div w:id="1788771299">
                  <w:marLeft w:val="480"/>
                  <w:marRight w:val="0"/>
                  <w:marTop w:val="0"/>
                  <w:marBottom w:val="0"/>
                  <w:divBdr>
                    <w:top w:val="none" w:sz="0" w:space="0" w:color="auto"/>
                    <w:left w:val="none" w:sz="0" w:space="0" w:color="auto"/>
                    <w:bottom w:val="none" w:sz="0" w:space="0" w:color="auto"/>
                    <w:right w:val="none" w:sz="0" w:space="0" w:color="auto"/>
                  </w:divBdr>
                </w:div>
                <w:div w:id="1610115567">
                  <w:marLeft w:val="480"/>
                  <w:marRight w:val="0"/>
                  <w:marTop w:val="0"/>
                  <w:marBottom w:val="0"/>
                  <w:divBdr>
                    <w:top w:val="none" w:sz="0" w:space="0" w:color="auto"/>
                    <w:left w:val="none" w:sz="0" w:space="0" w:color="auto"/>
                    <w:bottom w:val="none" w:sz="0" w:space="0" w:color="auto"/>
                    <w:right w:val="none" w:sz="0" w:space="0" w:color="auto"/>
                  </w:divBdr>
                </w:div>
                <w:div w:id="425075095">
                  <w:marLeft w:val="480"/>
                  <w:marRight w:val="0"/>
                  <w:marTop w:val="0"/>
                  <w:marBottom w:val="0"/>
                  <w:divBdr>
                    <w:top w:val="none" w:sz="0" w:space="0" w:color="auto"/>
                    <w:left w:val="none" w:sz="0" w:space="0" w:color="auto"/>
                    <w:bottom w:val="none" w:sz="0" w:space="0" w:color="auto"/>
                    <w:right w:val="none" w:sz="0" w:space="0" w:color="auto"/>
                  </w:divBdr>
                </w:div>
                <w:div w:id="1011836589">
                  <w:marLeft w:val="480"/>
                  <w:marRight w:val="0"/>
                  <w:marTop w:val="0"/>
                  <w:marBottom w:val="0"/>
                  <w:divBdr>
                    <w:top w:val="none" w:sz="0" w:space="0" w:color="auto"/>
                    <w:left w:val="none" w:sz="0" w:space="0" w:color="auto"/>
                    <w:bottom w:val="none" w:sz="0" w:space="0" w:color="auto"/>
                    <w:right w:val="none" w:sz="0" w:space="0" w:color="auto"/>
                  </w:divBdr>
                </w:div>
                <w:div w:id="241716836">
                  <w:marLeft w:val="480"/>
                  <w:marRight w:val="0"/>
                  <w:marTop w:val="0"/>
                  <w:marBottom w:val="0"/>
                  <w:divBdr>
                    <w:top w:val="none" w:sz="0" w:space="0" w:color="auto"/>
                    <w:left w:val="none" w:sz="0" w:space="0" w:color="auto"/>
                    <w:bottom w:val="none" w:sz="0" w:space="0" w:color="auto"/>
                    <w:right w:val="none" w:sz="0" w:space="0" w:color="auto"/>
                  </w:divBdr>
                </w:div>
                <w:div w:id="1742870111">
                  <w:marLeft w:val="480"/>
                  <w:marRight w:val="0"/>
                  <w:marTop w:val="0"/>
                  <w:marBottom w:val="0"/>
                  <w:divBdr>
                    <w:top w:val="none" w:sz="0" w:space="0" w:color="auto"/>
                    <w:left w:val="none" w:sz="0" w:space="0" w:color="auto"/>
                    <w:bottom w:val="none" w:sz="0" w:space="0" w:color="auto"/>
                    <w:right w:val="none" w:sz="0" w:space="0" w:color="auto"/>
                  </w:divBdr>
                </w:div>
                <w:div w:id="1244947423">
                  <w:marLeft w:val="480"/>
                  <w:marRight w:val="0"/>
                  <w:marTop w:val="0"/>
                  <w:marBottom w:val="0"/>
                  <w:divBdr>
                    <w:top w:val="none" w:sz="0" w:space="0" w:color="auto"/>
                    <w:left w:val="none" w:sz="0" w:space="0" w:color="auto"/>
                    <w:bottom w:val="none" w:sz="0" w:space="0" w:color="auto"/>
                    <w:right w:val="none" w:sz="0" w:space="0" w:color="auto"/>
                  </w:divBdr>
                </w:div>
                <w:div w:id="63795695">
                  <w:marLeft w:val="480"/>
                  <w:marRight w:val="0"/>
                  <w:marTop w:val="0"/>
                  <w:marBottom w:val="0"/>
                  <w:divBdr>
                    <w:top w:val="none" w:sz="0" w:space="0" w:color="auto"/>
                    <w:left w:val="none" w:sz="0" w:space="0" w:color="auto"/>
                    <w:bottom w:val="none" w:sz="0" w:space="0" w:color="auto"/>
                    <w:right w:val="none" w:sz="0" w:space="0" w:color="auto"/>
                  </w:divBdr>
                </w:div>
                <w:div w:id="81607465">
                  <w:marLeft w:val="480"/>
                  <w:marRight w:val="0"/>
                  <w:marTop w:val="0"/>
                  <w:marBottom w:val="0"/>
                  <w:divBdr>
                    <w:top w:val="none" w:sz="0" w:space="0" w:color="auto"/>
                    <w:left w:val="none" w:sz="0" w:space="0" w:color="auto"/>
                    <w:bottom w:val="none" w:sz="0" w:space="0" w:color="auto"/>
                    <w:right w:val="none" w:sz="0" w:space="0" w:color="auto"/>
                  </w:divBdr>
                </w:div>
                <w:div w:id="811294242">
                  <w:marLeft w:val="480"/>
                  <w:marRight w:val="0"/>
                  <w:marTop w:val="0"/>
                  <w:marBottom w:val="0"/>
                  <w:divBdr>
                    <w:top w:val="none" w:sz="0" w:space="0" w:color="auto"/>
                    <w:left w:val="none" w:sz="0" w:space="0" w:color="auto"/>
                    <w:bottom w:val="none" w:sz="0" w:space="0" w:color="auto"/>
                    <w:right w:val="none" w:sz="0" w:space="0" w:color="auto"/>
                  </w:divBdr>
                </w:div>
                <w:div w:id="1495336952">
                  <w:marLeft w:val="480"/>
                  <w:marRight w:val="0"/>
                  <w:marTop w:val="0"/>
                  <w:marBottom w:val="0"/>
                  <w:divBdr>
                    <w:top w:val="none" w:sz="0" w:space="0" w:color="auto"/>
                    <w:left w:val="none" w:sz="0" w:space="0" w:color="auto"/>
                    <w:bottom w:val="none" w:sz="0" w:space="0" w:color="auto"/>
                    <w:right w:val="none" w:sz="0" w:space="0" w:color="auto"/>
                  </w:divBdr>
                </w:div>
                <w:div w:id="766080866">
                  <w:marLeft w:val="480"/>
                  <w:marRight w:val="0"/>
                  <w:marTop w:val="0"/>
                  <w:marBottom w:val="0"/>
                  <w:divBdr>
                    <w:top w:val="none" w:sz="0" w:space="0" w:color="auto"/>
                    <w:left w:val="none" w:sz="0" w:space="0" w:color="auto"/>
                    <w:bottom w:val="none" w:sz="0" w:space="0" w:color="auto"/>
                    <w:right w:val="none" w:sz="0" w:space="0" w:color="auto"/>
                  </w:divBdr>
                </w:div>
                <w:div w:id="524556828">
                  <w:marLeft w:val="480"/>
                  <w:marRight w:val="0"/>
                  <w:marTop w:val="0"/>
                  <w:marBottom w:val="0"/>
                  <w:divBdr>
                    <w:top w:val="none" w:sz="0" w:space="0" w:color="auto"/>
                    <w:left w:val="none" w:sz="0" w:space="0" w:color="auto"/>
                    <w:bottom w:val="none" w:sz="0" w:space="0" w:color="auto"/>
                    <w:right w:val="none" w:sz="0" w:space="0" w:color="auto"/>
                  </w:divBdr>
                </w:div>
                <w:div w:id="819808169">
                  <w:marLeft w:val="480"/>
                  <w:marRight w:val="0"/>
                  <w:marTop w:val="0"/>
                  <w:marBottom w:val="0"/>
                  <w:divBdr>
                    <w:top w:val="none" w:sz="0" w:space="0" w:color="auto"/>
                    <w:left w:val="none" w:sz="0" w:space="0" w:color="auto"/>
                    <w:bottom w:val="none" w:sz="0" w:space="0" w:color="auto"/>
                    <w:right w:val="none" w:sz="0" w:space="0" w:color="auto"/>
                  </w:divBdr>
                </w:div>
                <w:div w:id="727150000">
                  <w:marLeft w:val="480"/>
                  <w:marRight w:val="0"/>
                  <w:marTop w:val="0"/>
                  <w:marBottom w:val="0"/>
                  <w:divBdr>
                    <w:top w:val="none" w:sz="0" w:space="0" w:color="auto"/>
                    <w:left w:val="none" w:sz="0" w:space="0" w:color="auto"/>
                    <w:bottom w:val="none" w:sz="0" w:space="0" w:color="auto"/>
                    <w:right w:val="none" w:sz="0" w:space="0" w:color="auto"/>
                  </w:divBdr>
                </w:div>
                <w:div w:id="763846452">
                  <w:marLeft w:val="480"/>
                  <w:marRight w:val="0"/>
                  <w:marTop w:val="0"/>
                  <w:marBottom w:val="0"/>
                  <w:divBdr>
                    <w:top w:val="none" w:sz="0" w:space="0" w:color="auto"/>
                    <w:left w:val="none" w:sz="0" w:space="0" w:color="auto"/>
                    <w:bottom w:val="none" w:sz="0" w:space="0" w:color="auto"/>
                    <w:right w:val="none" w:sz="0" w:space="0" w:color="auto"/>
                  </w:divBdr>
                </w:div>
                <w:div w:id="1771271803">
                  <w:marLeft w:val="480"/>
                  <w:marRight w:val="0"/>
                  <w:marTop w:val="0"/>
                  <w:marBottom w:val="0"/>
                  <w:divBdr>
                    <w:top w:val="none" w:sz="0" w:space="0" w:color="auto"/>
                    <w:left w:val="none" w:sz="0" w:space="0" w:color="auto"/>
                    <w:bottom w:val="none" w:sz="0" w:space="0" w:color="auto"/>
                    <w:right w:val="none" w:sz="0" w:space="0" w:color="auto"/>
                  </w:divBdr>
                </w:div>
                <w:div w:id="2069063974">
                  <w:marLeft w:val="480"/>
                  <w:marRight w:val="0"/>
                  <w:marTop w:val="0"/>
                  <w:marBottom w:val="0"/>
                  <w:divBdr>
                    <w:top w:val="none" w:sz="0" w:space="0" w:color="auto"/>
                    <w:left w:val="none" w:sz="0" w:space="0" w:color="auto"/>
                    <w:bottom w:val="none" w:sz="0" w:space="0" w:color="auto"/>
                    <w:right w:val="none" w:sz="0" w:space="0" w:color="auto"/>
                  </w:divBdr>
                </w:div>
                <w:div w:id="1916084211">
                  <w:marLeft w:val="480"/>
                  <w:marRight w:val="0"/>
                  <w:marTop w:val="0"/>
                  <w:marBottom w:val="0"/>
                  <w:divBdr>
                    <w:top w:val="none" w:sz="0" w:space="0" w:color="auto"/>
                    <w:left w:val="none" w:sz="0" w:space="0" w:color="auto"/>
                    <w:bottom w:val="none" w:sz="0" w:space="0" w:color="auto"/>
                    <w:right w:val="none" w:sz="0" w:space="0" w:color="auto"/>
                  </w:divBdr>
                </w:div>
                <w:div w:id="827130584">
                  <w:marLeft w:val="480"/>
                  <w:marRight w:val="0"/>
                  <w:marTop w:val="0"/>
                  <w:marBottom w:val="0"/>
                  <w:divBdr>
                    <w:top w:val="none" w:sz="0" w:space="0" w:color="auto"/>
                    <w:left w:val="none" w:sz="0" w:space="0" w:color="auto"/>
                    <w:bottom w:val="none" w:sz="0" w:space="0" w:color="auto"/>
                    <w:right w:val="none" w:sz="0" w:space="0" w:color="auto"/>
                  </w:divBdr>
                </w:div>
                <w:div w:id="284233383">
                  <w:marLeft w:val="480"/>
                  <w:marRight w:val="0"/>
                  <w:marTop w:val="0"/>
                  <w:marBottom w:val="0"/>
                  <w:divBdr>
                    <w:top w:val="none" w:sz="0" w:space="0" w:color="auto"/>
                    <w:left w:val="none" w:sz="0" w:space="0" w:color="auto"/>
                    <w:bottom w:val="none" w:sz="0" w:space="0" w:color="auto"/>
                    <w:right w:val="none" w:sz="0" w:space="0" w:color="auto"/>
                  </w:divBdr>
                </w:div>
                <w:div w:id="999888824">
                  <w:marLeft w:val="480"/>
                  <w:marRight w:val="0"/>
                  <w:marTop w:val="0"/>
                  <w:marBottom w:val="0"/>
                  <w:divBdr>
                    <w:top w:val="none" w:sz="0" w:space="0" w:color="auto"/>
                    <w:left w:val="none" w:sz="0" w:space="0" w:color="auto"/>
                    <w:bottom w:val="none" w:sz="0" w:space="0" w:color="auto"/>
                    <w:right w:val="none" w:sz="0" w:space="0" w:color="auto"/>
                  </w:divBdr>
                </w:div>
                <w:div w:id="72625889">
                  <w:marLeft w:val="480"/>
                  <w:marRight w:val="0"/>
                  <w:marTop w:val="0"/>
                  <w:marBottom w:val="0"/>
                  <w:divBdr>
                    <w:top w:val="none" w:sz="0" w:space="0" w:color="auto"/>
                    <w:left w:val="none" w:sz="0" w:space="0" w:color="auto"/>
                    <w:bottom w:val="none" w:sz="0" w:space="0" w:color="auto"/>
                    <w:right w:val="none" w:sz="0" w:space="0" w:color="auto"/>
                  </w:divBdr>
                </w:div>
                <w:div w:id="313072336">
                  <w:marLeft w:val="480"/>
                  <w:marRight w:val="0"/>
                  <w:marTop w:val="0"/>
                  <w:marBottom w:val="0"/>
                  <w:divBdr>
                    <w:top w:val="none" w:sz="0" w:space="0" w:color="auto"/>
                    <w:left w:val="none" w:sz="0" w:space="0" w:color="auto"/>
                    <w:bottom w:val="none" w:sz="0" w:space="0" w:color="auto"/>
                    <w:right w:val="none" w:sz="0" w:space="0" w:color="auto"/>
                  </w:divBdr>
                </w:div>
                <w:div w:id="693313515">
                  <w:marLeft w:val="480"/>
                  <w:marRight w:val="0"/>
                  <w:marTop w:val="0"/>
                  <w:marBottom w:val="0"/>
                  <w:divBdr>
                    <w:top w:val="none" w:sz="0" w:space="0" w:color="auto"/>
                    <w:left w:val="none" w:sz="0" w:space="0" w:color="auto"/>
                    <w:bottom w:val="none" w:sz="0" w:space="0" w:color="auto"/>
                    <w:right w:val="none" w:sz="0" w:space="0" w:color="auto"/>
                  </w:divBdr>
                </w:div>
                <w:div w:id="286549264">
                  <w:marLeft w:val="480"/>
                  <w:marRight w:val="0"/>
                  <w:marTop w:val="0"/>
                  <w:marBottom w:val="0"/>
                  <w:divBdr>
                    <w:top w:val="none" w:sz="0" w:space="0" w:color="auto"/>
                    <w:left w:val="none" w:sz="0" w:space="0" w:color="auto"/>
                    <w:bottom w:val="none" w:sz="0" w:space="0" w:color="auto"/>
                    <w:right w:val="none" w:sz="0" w:space="0" w:color="auto"/>
                  </w:divBdr>
                </w:div>
                <w:div w:id="969357193">
                  <w:marLeft w:val="480"/>
                  <w:marRight w:val="0"/>
                  <w:marTop w:val="0"/>
                  <w:marBottom w:val="0"/>
                  <w:divBdr>
                    <w:top w:val="none" w:sz="0" w:space="0" w:color="auto"/>
                    <w:left w:val="none" w:sz="0" w:space="0" w:color="auto"/>
                    <w:bottom w:val="none" w:sz="0" w:space="0" w:color="auto"/>
                    <w:right w:val="none" w:sz="0" w:space="0" w:color="auto"/>
                  </w:divBdr>
                </w:div>
                <w:div w:id="608388311">
                  <w:marLeft w:val="480"/>
                  <w:marRight w:val="0"/>
                  <w:marTop w:val="0"/>
                  <w:marBottom w:val="0"/>
                  <w:divBdr>
                    <w:top w:val="none" w:sz="0" w:space="0" w:color="auto"/>
                    <w:left w:val="none" w:sz="0" w:space="0" w:color="auto"/>
                    <w:bottom w:val="none" w:sz="0" w:space="0" w:color="auto"/>
                    <w:right w:val="none" w:sz="0" w:space="0" w:color="auto"/>
                  </w:divBdr>
                </w:div>
                <w:div w:id="156388182">
                  <w:marLeft w:val="480"/>
                  <w:marRight w:val="0"/>
                  <w:marTop w:val="0"/>
                  <w:marBottom w:val="0"/>
                  <w:divBdr>
                    <w:top w:val="none" w:sz="0" w:space="0" w:color="auto"/>
                    <w:left w:val="none" w:sz="0" w:space="0" w:color="auto"/>
                    <w:bottom w:val="none" w:sz="0" w:space="0" w:color="auto"/>
                    <w:right w:val="none" w:sz="0" w:space="0" w:color="auto"/>
                  </w:divBdr>
                </w:div>
              </w:divsChild>
            </w:div>
            <w:div w:id="118960626">
              <w:marLeft w:val="0"/>
              <w:marRight w:val="0"/>
              <w:marTop w:val="0"/>
              <w:marBottom w:val="0"/>
              <w:divBdr>
                <w:top w:val="none" w:sz="0" w:space="0" w:color="auto"/>
                <w:left w:val="none" w:sz="0" w:space="0" w:color="auto"/>
                <w:bottom w:val="none" w:sz="0" w:space="0" w:color="auto"/>
                <w:right w:val="none" w:sz="0" w:space="0" w:color="auto"/>
              </w:divBdr>
              <w:divsChild>
                <w:div w:id="222103711">
                  <w:marLeft w:val="480"/>
                  <w:marRight w:val="0"/>
                  <w:marTop w:val="0"/>
                  <w:marBottom w:val="0"/>
                  <w:divBdr>
                    <w:top w:val="none" w:sz="0" w:space="0" w:color="auto"/>
                    <w:left w:val="none" w:sz="0" w:space="0" w:color="auto"/>
                    <w:bottom w:val="none" w:sz="0" w:space="0" w:color="auto"/>
                    <w:right w:val="none" w:sz="0" w:space="0" w:color="auto"/>
                  </w:divBdr>
                </w:div>
                <w:div w:id="959990024">
                  <w:marLeft w:val="480"/>
                  <w:marRight w:val="0"/>
                  <w:marTop w:val="0"/>
                  <w:marBottom w:val="0"/>
                  <w:divBdr>
                    <w:top w:val="none" w:sz="0" w:space="0" w:color="auto"/>
                    <w:left w:val="none" w:sz="0" w:space="0" w:color="auto"/>
                    <w:bottom w:val="none" w:sz="0" w:space="0" w:color="auto"/>
                    <w:right w:val="none" w:sz="0" w:space="0" w:color="auto"/>
                  </w:divBdr>
                </w:div>
                <w:div w:id="1359508765">
                  <w:marLeft w:val="480"/>
                  <w:marRight w:val="0"/>
                  <w:marTop w:val="0"/>
                  <w:marBottom w:val="0"/>
                  <w:divBdr>
                    <w:top w:val="none" w:sz="0" w:space="0" w:color="auto"/>
                    <w:left w:val="none" w:sz="0" w:space="0" w:color="auto"/>
                    <w:bottom w:val="none" w:sz="0" w:space="0" w:color="auto"/>
                    <w:right w:val="none" w:sz="0" w:space="0" w:color="auto"/>
                  </w:divBdr>
                </w:div>
                <w:div w:id="314992996">
                  <w:marLeft w:val="480"/>
                  <w:marRight w:val="0"/>
                  <w:marTop w:val="0"/>
                  <w:marBottom w:val="0"/>
                  <w:divBdr>
                    <w:top w:val="none" w:sz="0" w:space="0" w:color="auto"/>
                    <w:left w:val="none" w:sz="0" w:space="0" w:color="auto"/>
                    <w:bottom w:val="none" w:sz="0" w:space="0" w:color="auto"/>
                    <w:right w:val="none" w:sz="0" w:space="0" w:color="auto"/>
                  </w:divBdr>
                </w:div>
                <w:div w:id="1430199516">
                  <w:marLeft w:val="480"/>
                  <w:marRight w:val="0"/>
                  <w:marTop w:val="0"/>
                  <w:marBottom w:val="0"/>
                  <w:divBdr>
                    <w:top w:val="none" w:sz="0" w:space="0" w:color="auto"/>
                    <w:left w:val="none" w:sz="0" w:space="0" w:color="auto"/>
                    <w:bottom w:val="none" w:sz="0" w:space="0" w:color="auto"/>
                    <w:right w:val="none" w:sz="0" w:space="0" w:color="auto"/>
                  </w:divBdr>
                </w:div>
                <w:div w:id="989358993">
                  <w:marLeft w:val="480"/>
                  <w:marRight w:val="0"/>
                  <w:marTop w:val="0"/>
                  <w:marBottom w:val="0"/>
                  <w:divBdr>
                    <w:top w:val="none" w:sz="0" w:space="0" w:color="auto"/>
                    <w:left w:val="none" w:sz="0" w:space="0" w:color="auto"/>
                    <w:bottom w:val="none" w:sz="0" w:space="0" w:color="auto"/>
                    <w:right w:val="none" w:sz="0" w:space="0" w:color="auto"/>
                  </w:divBdr>
                </w:div>
                <w:div w:id="1344238066">
                  <w:marLeft w:val="480"/>
                  <w:marRight w:val="0"/>
                  <w:marTop w:val="0"/>
                  <w:marBottom w:val="0"/>
                  <w:divBdr>
                    <w:top w:val="none" w:sz="0" w:space="0" w:color="auto"/>
                    <w:left w:val="none" w:sz="0" w:space="0" w:color="auto"/>
                    <w:bottom w:val="none" w:sz="0" w:space="0" w:color="auto"/>
                    <w:right w:val="none" w:sz="0" w:space="0" w:color="auto"/>
                  </w:divBdr>
                </w:div>
                <w:div w:id="2017270270">
                  <w:marLeft w:val="480"/>
                  <w:marRight w:val="0"/>
                  <w:marTop w:val="0"/>
                  <w:marBottom w:val="0"/>
                  <w:divBdr>
                    <w:top w:val="none" w:sz="0" w:space="0" w:color="auto"/>
                    <w:left w:val="none" w:sz="0" w:space="0" w:color="auto"/>
                    <w:bottom w:val="none" w:sz="0" w:space="0" w:color="auto"/>
                    <w:right w:val="none" w:sz="0" w:space="0" w:color="auto"/>
                  </w:divBdr>
                </w:div>
                <w:div w:id="858198233">
                  <w:marLeft w:val="480"/>
                  <w:marRight w:val="0"/>
                  <w:marTop w:val="0"/>
                  <w:marBottom w:val="0"/>
                  <w:divBdr>
                    <w:top w:val="none" w:sz="0" w:space="0" w:color="auto"/>
                    <w:left w:val="none" w:sz="0" w:space="0" w:color="auto"/>
                    <w:bottom w:val="none" w:sz="0" w:space="0" w:color="auto"/>
                    <w:right w:val="none" w:sz="0" w:space="0" w:color="auto"/>
                  </w:divBdr>
                </w:div>
                <w:div w:id="1330644256">
                  <w:marLeft w:val="480"/>
                  <w:marRight w:val="0"/>
                  <w:marTop w:val="0"/>
                  <w:marBottom w:val="0"/>
                  <w:divBdr>
                    <w:top w:val="none" w:sz="0" w:space="0" w:color="auto"/>
                    <w:left w:val="none" w:sz="0" w:space="0" w:color="auto"/>
                    <w:bottom w:val="none" w:sz="0" w:space="0" w:color="auto"/>
                    <w:right w:val="none" w:sz="0" w:space="0" w:color="auto"/>
                  </w:divBdr>
                </w:div>
                <w:div w:id="677847687">
                  <w:marLeft w:val="480"/>
                  <w:marRight w:val="0"/>
                  <w:marTop w:val="0"/>
                  <w:marBottom w:val="0"/>
                  <w:divBdr>
                    <w:top w:val="none" w:sz="0" w:space="0" w:color="auto"/>
                    <w:left w:val="none" w:sz="0" w:space="0" w:color="auto"/>
                    <w:bottom w:val="none" w:sz="0" w:space="0" w:color="auto"/>
                    <w:right w:val="none" w:sz="0" w:space="0" w:color="auto"/>
                  </w:divBdr>
                </w:div>
                <w:div w:id="505749211">
                  <w:marLeft w:val="480"/>
                  <w:marRight w:val="0"/>
                  <w:marTop w:val="0"/>
                  <w:marBottom w:val="0"/>
                  <w:divBdr>
                    <w:top w:val="none" w:sz="0" w:space="0" w:color="auto"/>
                    <w:left w:val="none" w:sz="0" w:space="0" w:color="auto"/>
                    <w:bottom w:val="none" w:sz="0" w:space="0" w:color="auto"/>
                    <w:right w:val="none" w:sz="0" w:space="0" w:color="auto"/>
                  </w:divBdr>
                </w:div>
                <w:div w:id="1054621254">
                  <w:marLeft w:val="480"/>
                  <w:marRight w:val="0"/>
                  <w:marTop w:val="0"/>
                  <w:marBottom w:val="0"/>
                  <w:divBdr>
                    <w:top w:val="none" w:sz="0" w:space="0" w:color="auto"/>
                    <w:left w:val="none" w:sz="0" w:space="0" w:color="auto"/>
                    <w:bottom w:val="none" w:sz="0" w:space="0" w:color="auto"/>
                    <w:right w:val="none" w:sz="0" w:space="0" w:color="auto"/>
                  </w:divBdr>
                </w:div>
                <w:div w:id="554438231">
                  <w:marLeft w:val="480"/>
                  <w:marRight w:val="0"/>
                  <w:marTop w:val="0"/>
                  <w:marBottom w:val="0"/>
                  <w:divBdr>
                    <w:top w:val="none" w:sz="0" w:space="0" w:color="auto"/>
                    <w:left w:val="none" w:sz="0" w:space="0" w:color="auto"/>
                    <w:bottom w:val="none" w:sz="0" w:space="0" w:color="auto"/>
                    <w:right w:val="none" w:sz="0" w:space="0" w:color="auto"/>
                  </w:divBdr>
                </w:div>
                <w:div w:id="982463555">
                  <w:marLeft w:val="480"/>
                  <w:marRight w:val="0"/>
                  <w:marTop w:val="0"/>
                  <w:marBottom w:val="0"/>
                  <w:divBdr>
                    <w:top w:val="none" w:sz="0" w:space="0" w:color="auto"/>
                    <w:left w:val="none" w:sz="0" w:space="0" w:color="auto"/>
                    <w:bottom w:val="none" w:sz="0" w:space="0" w:color="auto"/>
                    <w:right w:val="none" w:sz="0" w:space="0" w:color="auto"/>
                  </w:divBdr>
                </w:div>
                <w:div w:id="2064408114">
                  <w:marLeft w:val="480"/>
                  <w:marRight w:val="0"/>
                  <w:marTop w:val="0"/>
                  <w:marBottom w:val="0"/>
                  <w:divBdr>
                    <w:top w:val="none" w:sz="0" w:space="0" w:color="auto"/>
                    <w:left w:val="none" w:sz="0" w:space="0" w:color="auto"/>
                    <w:bottom w:val="none" w:sz="0" w:space="0" w:color="auto"/>
                    <w:right w:val="none" w:sz="0" w:space="0" w:color="auto"/>
                  </w:divBdr>
                </w:div>
                <w:div w:id="1052777530">
                  <w:marLeft w:val="480"/>
                  <w:marRight w:val="0"/>
                  <w:marTop w:val="0"/>
                  <w:marBottom w:val="0"/>
                  <w:divBdr>
                    <w:top w:val="none" w:sz="0" w:space="0" w:color="auto"/>
                    <w:left w:val="none" w:sz="0" w:space="0" w:color="auto"/>
                    <w:bottom w:val="none" w:sz="0" w:space="0" w:color="auto"/>
                    <w:right w:val="none" w:sz="0" w:space="0" w:color="auto"/>
                  </w:divBdr>
                </w:div>
                <w:div w:id="2081319734">
                  <w:marLeft w:val="480"/>
                  <w:marRight w:val="0"/>
                  <w:marTop w:val="0"/>
                  <w:marBottom w:val="0"/>
                  <w:divBdr>
                    <w:top w:val="none" w:sz="0" w:space="0" w:color="auto"/>
                    <w:left w:val="none" w:sz="0" w:space="0" w:color="auto"/>
                    <w:bottom w:val="none" w:sz="0" w:space="0" w:color="auto"/>
                    <w:right w:val="none" w:sz="0" w:space="0" w:color="auto"/>
                  </w:divBdr>
                </w:div>
                <w:div w:id="198393956">
                  <w:marLeft w:val="480"/>
                  <w:marRight w:val="0"/>
                  <w:marTop w:val="0"/>
                  <w:marBottom w:val="0"/>
                  <w:divBdr>
                    <w:top w:val="none" w:sz="0" w:space="0" w:color="auto"/>
                    <w:left w:val="none" w:sz="0" w:space="0" w:color="auto"/>
                    <w:bottom w:val="none" w:sz="0" w:space="0" w:color="auto"/>
                    <w:right w:val="none" w:sz="0" w:space="0" w:color="auto"/>
                  </w:divBdr>
                </w:div>
                <w:div w:id="1695157864">
                  <w:marLeft w:val="480"/>
                  <w:marRight w:val="0"/>
                  <w:marTop w:val="0"/>
                  <w:marBottom w:val="0"/>
                  <w:divBdr>
                    <w:top w:val="none" w:sz="0" w:space="0" w:color="auto"/>
                    <w:left w:val="none" w:sz="0" w:space="0" w:color="auto"/>
                    <w:bottom w:val="none" w:sz="0" w:space="0" w:color="auto"/>
                    <w:right w:val="none" w:sz="0" w:space="0" w:color="auto"/>
                  </w:divBdr>
                </w:div>
                <w:div w:id="1143504334">
                  <w:marLeft w:val="480"/>
                  <w:marRight w:val="0"/>
                  <w:marTop w:val="0"/>
                  <w:marBottom w:val="0"/>
                  <w:divBdr>
                    <w:top w:val="none" w:sz="0" w:space="0" w:color="auto"/>
                    <w:left w:val="none" w:sz="0" w:space="0" w:color="auto"/>
                    <w:bottom w:val="none" w:sz="0" w:space="0" w:color="auto"/>
                    <w:right w:val="none" w:sz="0" w:space="0" w:color="auto"/>
                  </w:divBdr>
                </w:div>
                <w:div w:id="2061242372">
                  <w:marLeft w:val="480"/>
                  <w:marRight w:val="0"/>
                  <w:marTop w:val="0"/>
                  <w:marBottom w:val="0"/>
                  <w:divBdr>
                    <w:top w:val="none" w:sz="0" w:space="0" w:color="auto"/>
                    <w:left w:val="none" w:sz="0" w:space="0" w:color="auto"/>
                    <w:bottom w:val="none" w:sz="0" w:space="0" w:color="auto"/>
                    <w:right w:val="none" w:sz="0" w:space="0" w:color="auto"/>
                  </w:divBdr>
                </w:div>
                <w:div w:id="2138450483">
                  <w:marLeft w:val="480"/>
                  <w:marRight w:val="0"/>
                  <w:marTop w:val="0"/>
                  <w:marBottom w:val="0"/>
                  <w:divBdr>
                    <w:top w:val="none" w:sz="0" w:space="0" w:color="auto"/>
                    <w:left w:val="none" w:sz="0" w:space="0" w:color="auto"/>
                    <w:bottom w:val="none" w:sz="0" w:space="0" w:color="auto"/>
                    <w:right w:val="none" w:sz="0" w:space="0" w:color="auto"/>
                  </w:divBdr>
                </w:div>
                <w:div w:id="100956787">
                  <w:marLeft w:val="480"/>
                  <w:marRight w:val="0"/>
                  <w:marTop w:val="0"/>
                  <w:marBottom w:val="0"/>
                  <w:divBdr>
                    <w:top w:val="none" w:sz="0" w:space="0" w:color="auto"/>
                    <w:left w:val="none" w:sz="0" w:space="0" w:color="auto"/>
                    <w:bottom w:val="none" w:sz="0" w:space="0" w:color="auto"/>
                    <w:right w:val="none" w:sz="0" w:space="0" w:color="auto"/>
                  </w:divBdr>
                </w:div>
                <w:div w:id="881135201">
                  <w:marLeft w:val="480"/>
                  <w:marRight w:val="0"/>
                  <w:marTop w:val="0"/>
                  <w:marBottom w:val="0"/>
                  <w:divBdr>
                    <w:top w:val="none" w:sz="0" w:space="0" w:color="auto"/>
                    <w:left w:val="none" w:sz="0" w:space="0" w:color="auto"/>
                    <w:bottom w:val="none" w:sz="0" w:space="0" w:color="auto"/>
                    <w:right w:val="none" w:sz="0" w:space="0" w:color="auto"/>
                  </w:divBdr>
                </w:div>
                <w:div w:id="639384869">
                  <w:marLeft w:val="480"/>
                  <w:marRight w:val="0"/>
                  <w:marTop w:val="0"/>
                  <w:marBottom w:val="0"/>
                  <w:divBdr>
                    <w:top w:val="none" w:sz="0" w:space="0" w:color="auto"/>
                    <w:left w:val="none" w:sz="0" w:space="0" w:color="auto"/>
                    <w:bottom w:val="none" w:sz="0" w:space="0" w:color="auto"/>
                    <w:right w:val="none" w:sz="0" w:space="0" w:color="auto"/>
                  </w:divBdr>
                </w:div>
                <w:div w:id="1303727291">
                  <w:marLeft w:val="480"/>
                  <w:marRight w:val="0"/>
                  <w:marTop w:val="0"/>
                  <w:marBottom w:val="0"/>
                  <w:divBdr>
                    <w:top w:val="none" w:sz="0" w:space="0" w:color="auto"/>
                    <w:left w:val="none" w:sz="0" w:space="0" w:color="auto"/>
                    <w:bottom w:val="none" w:sz="0" w:space="0" w:color="auto"/>
                    <w:right w:val="none" w:sz="0" w:space="0" w:color="auto"/>
                  </w:divBdr>
                </w:div>
                <w:div w:id="1278171456">
                  <w:marLeft w:val="480"/>
                  <w:marRight w:val="0"/>
                  <w:marTop w:val="0"/>
                  <w:marBottom w:val="0"/>
                  <w:divBdr>
                    <w:top w:val="none" w:sz="0" w:space="0" w:color="auto"/>
                    <w:left w:val="none" w:sz="0" w:space="0" w:color="auto"/>
                    <w:bottom w:val="none" w:sz="0" w:space="0" w:color="auto"/>
                    <w:right w:val="none" w:sz="0" w:space="0" w:color="auto"/>
                  </w:divBdr>
                </w:div>
                <w:div w:id="508372309">
                  <w:marLeft w:val="480"/>
                  <w:marRight w:val="0"/>
                  <w:marTop w:val="0"/>
                  <w:marBottom w:val="0"/>
                  <w:divBdr>
                    <w:top w:val="none" w:sz="0" w:space="0" w:color="auto"/>
                    <w:left w:val="none" w:sz="0" w:space="0" w:color="auto"/>
                    <w:bottom w:val="none" w:sz="0" w:space="0" w:color="auto"/>
                    <w:right w:val="none" w:sz="0" w:space="0" w:color="auto"/>
                  </w:divBdr>
                </w:div>
                <w:div w:id="833451202">
                  <w:marLeft w:val="480"/>
                  <w:marRight w:val="0"/>
                  <w:marTop w:val="0"/>
                  <w:marBottom w:val="0"/>
                  <w:divBdr>
                    <w:top w:val="none" w:sz="0" w:space="0" w:color="auto"/>
                    <w:left w:val="none" w:sz="0" w:space="0" w:color="auto"/>
                    <w:bottom w:val="none" w:sz="0" w:space="0" w:color="auto"/>
                    <w:right w:val="none" w:sz="0" w:space="0" w:color="auto"/>
                  </w:divBdr>
                </w:div>
                <w:div w:id="1628122102">
                  <w:marLeft w:val="480"/>
                  <w:marRight w:val="0"/>
                  <w:marTop w:val="0"/>
                  <w:marBottom w:val="0"/>
                  <w:divBdr>
                    <w:top w:val="none" w:sz="0" w:space="0" w:color="auto"/>
                    <w:left w:val="none" w:sz="0" w:space="0" w:color="auto"/>
                    <w:bottom w:val="none" w:sz="0" w:space="0" w:color="auto"/>
                    <w:right w:val="none" w:sz="0" w:space="0" w:color="auto"/>
                  </w:divBdr>
                </w:div>
                <w:div w:id="405340362">
                  <w:marLeft w:val="480"/>
                  <w:marRight w:val="0"/>
                  <w:marTop w:val="0"/>
                  <w:marBottom w:val="0"/>
                  <w:divBdr>
                    <w:top w:val="none" w:sz="0" w:space="0" w:color="auto"/>
                    <w:left w:val="none" w:sz="0" w:space="0" w:color="auto"/>
                    <w:bottom w:val="none" w:sz="0" w:space="0" w:color="auto"/>
                    <w:right w:val="none" w:sz="0" w:space="0" w:color="auto"/>
                  </w:divBdr>
                </w:div>
                <w:div w:id="1554073938">
                  <w:marLeft w:val="480"/>
                  <w:marRight w:val="0"/>
                  <w:marTop w:val="0"/>
                  <w:marBottom w:val="0"/>
                  <w:divBdr>
                    <w:top w:val="none" w:sz="0" w:space="0" w:color="auto"/>
                    <w:left w:val="none" w:sz="0" w:space="0" w:color="auto"/>
                    <w:bottom w:val="none" w:sz="0" w:space="0" w:color="auto"/>
                    <w:right w:val="none" w:sz="0" w:space="0" w:color="auto"/>
                  </w:divBdr>
                </w:div>
                <w:div w:id="1510176826">
                  <w:marLeft w:val="480"/>
                  <w:marRight w:val="0"/>
                  <w:marTop w:val="0"/>
                  <w:marBottom w:val="0"/>
                  <w:divBdr>
                    <w:top w:val="none" w:sz="0" w:space="0" w:color="auto"/>
                    <w:left w:val="none" w:sz="0" w:space="0" w:color="auto"/>
                    <w:bottom w:val="none" w:sz="0" w:space="0" w:color="auto"/>
                    <w:right w:val="none" w:sz="0" w:space="0" w:color="auto"/>
                  </w:divBdr>
                </w:div>
                <w:div w:id="61568941">
                  <w:marLeft w:val="480"/>
                  <w:marRight w:val="0"/>
                  <w:marTop w:val="0"/>
                  <w:marBottom w:val="0"/>
                  <w:divBdr>
                    <w:top w:val="none" w:sz="0" w:space="0" w:color="auto"/>
                    <w:left w:val="none" w:sz="0" w:space="0" w:color="auto"/>
                    <w:bottom w:val="none" w:sz="0" w:space="0" w:color="auto"/>
                    <w:right w:val="none" w:sz="0" w:space="0" w:color="auto"/>
                  </w:divBdr>
                </w:div>
                <w:div w:id="1468284277">
                  <w:marLeft w:val="480"/>
                  <w:marRight w:val="0"/>
                  <w:marTop w:val="0"/>
                  <w:marBottom w:val="0"/>
                  <w:divBdr>
                    <w:top w:val="none" w:sz="0" w:space="0" w:color="auto"/>
                    <w:left w:val="none" w:sz="0" w:space="0" w:color="auto"/>
                    <w:bottom w:val="none" w:sz="0" w:space="0" w:color="auto"/>
                    <w:right w:val="none" w:sz="0" w:space="0" w:color="auto"/>
                  </w:divBdr>
                </w:div>
                <w:div w:id="1174802280">
                  <w:marLeft w:val="480"/>
                  <w:marRight w:val="0"/>
                  <w:marTop w:val="0"/>
                  <w:marBottom w:val="0"/>
                  <w:divBdr>
                    <w:top w:val="none" w:sz="0" w:space="0" w:color="auto"/>
                    <w:left w:val="none" w:sz="0" w:space="0" w:color="auto"/>
                    <w:bottom w:val="none" w:sz="0" w:space="0" w:color="auto"/>
                    <w:right w:val="none" w:sz="0" w:space="0" w:color="auto"/>
                  </w:divBdr>
                </w:div>
                <w:div w:id="378750042">
                  <w:marLeft w:val="480"/>
                  <w:marRight w:val="0"/>
                  <w:marTop w:val="0"/>
                  <w:marBottom w:val="0"/>
                  <w:divBdr>
                    <w:top w:val="none" w:sz="0" w:space="0" w:color="auto"/>
                    <w:left w:val="none" w:sz="0" w:space="0" w:color="auto"/>
                    <w:bottom w:val="none" w:sz="0" w:space="0" w:color="auto"/>
                    <w:right w:val="none" w:sz="0" w:space="0" w:color="auto"/>
                  </w:divBdr>
                </w:div>
                <w:div w:id="1528718187">
                  <w:marLeft w:val="480"/>
                  <w:marRight w:val="0"/>
                  <w:marTop w:val="0"/>
                  <w:marBottom w:val="0"/>
                  <w:divBdr>
                    <w:top w:val="none" w:sz="0" w:space="0" w:color="auto"/>
                    <w:left w:val="none" w:sz="0" w:space="0" w:color="auto"/>
                    <w:bottom w:val="none" w:sz="0" w:space="0" w:color="auto"/>
                    <w:right w:val="none" w:sz="0" w:space="0" w:color="auto"/>
                  </w:divBdr>
                </w:div>
                <w:div w:id="654839999">
                  <w:marLeft w:val="480"/>
                  <w:marRight w:val="0"/>
                  <w:marTop w:val="0"/>
                  <w:marBottom w:val="0"/>
                  <w:divBdr>
                    <w:top w:val="none" w:sz="0" w:space="0" w:color="auto"/>
                    <w:left w:val="none" w:sz="0" w:space="0" w:color="auto"/>
                    <w:bottom w:val="none" w:sz="0" w:space="0" w:color="auto"/>
                    <w:right w:val="none" w:sz="0" w:space="0" w:color="auto"/>
                  </w:divBdr>
                </w:div>
                <w:div w:id="67075933">
                  <w:marLeft w:val="480"/>
                  <w:marRight w:val="0"/>
                  <w:marTop w:val="0"/>
                  <w:marBottom w:val="0"/>
                  <w:divBdr>
                    <w:top w:val="none" w:sz="0" w:space="0" w:color="auto"/>
                    <w:left w:val="none" w:sz="0" w:space="0" w:color="auto"/>
                    <w:bottom w:val="none" w:sz="0" w:space="0" w:color="auto"/>
                    <w:right w:val="none" w:sz="0" w:space="0" w:color="auto"/>
                  </w:divBdr>
                </w:div>
                <w:div w:id="1016006343">
                  <w:marLeft w:val="480"/>
                  <w:marRight w:val="0"/>
                  <w:marTop w:val="0"/>
                  <w:marBottom w:val="0"/>
                  <w:divBdr>
                    <w:top w:val="none" w:sz="0" w:space="0" w:color="auto"/>
                    <w:left w:val="none" w:sz="0" w:space="0" w:color="auto"/>
                    <w:bottom w:val="none" w:sz="0" w:space="0" w:color="auto"/>
                    <w:right w:val="none" w:sz="0" w:space="0" w:color="auto"/>
                  </w:divBdr>
                </w:div>
              </w:divsChild>
            </w:div>
            <w:div w:id="1165437716">
              <w:marLeft w:val="0"/>
              <w:marRight w:val="0"/>
              <w:marTop w:val="0"/>
              <w:marBottom w:val="0"/>
              <w:divBdr>
                <w:top w:val="none" w:sz="0" w:space="0" w:color="auto"/>
                <w:left w:val="none" w:sz="0" w:space="0" w:color="auto"/>
                <w:bottom w:val="none" w:sz="0" w:space="0" w:color="auto"/>
                <w:right w:val="none" w:sz="0" w:space="0" w:color="auto"/>
              </w:divBdr>
              <w:divsChild>
                <w:div w:id="1222254950">
                  <w:marLeft w:val="480"/>
                  <w:marRight w:val="0"/>
                  <w:marTop w:val="0"/>
                  <w:marBottom w:val="0"/>
                  <w:divBdr>
                    <w:top w:val="none" w:sz="0" w:space="0" w:color="auto"/>
                    <w:left w:val="none" w:sz="0" w:space="0" w:color="auto"/>
                    <w:bottom w:val="none" w:sz="0" w:space="0" w:color="auto"/>
                    <w:right w:val="none" w:sz="0" w:space="0" w:color="auto"/>
                  </w:divBdr>
                </w:div>
                <w:div w:id="1184904170">
                  <w:marLeft w:val="480"/>
                  <w:marRight w:val="0"/>
                  <w:marTop w:val="0"/>
                  <w:marBottom w:val="0"/>
                  <w:divBdr>
                    <w:top w:val="none" w:sz="0" w:space="0" w:color="auto"/>
                    <w:left w:val="none" w:sz="0" w:space="0" w:color="auto"/>
                    <w:bottom w:val="none" w:sz="0" w:space="0" w:color="auto"/>
                    <w:right w:val="none" w:sz="0" w:space="0" w:color="auto"/>
                  </w:divBdr>
                </w:div>
                <w:div w:id="497767856">
                  <w:marLeft w:val="480"/>
                  <w:marRight w:val="0"/>
                  <w:marTop w:val="0"/>
                  <w:marBottom w:val="0"/>
                  <w:divBdr>
                    <w:top w:val="none" w:sz="0" w:space="0" w:color="auto"/>
                    <w:left w:val="none" w:sz="0" w:space="0" w:color="auto"/>
                    <w:bottom w:val="none" w:sz="0" w:space="0" w:color="auto"/>
                    <w:right w:val="none" w:sz="0" w:space="0" w:color="auto"/>
                  </w:divBdr>
                </w:div>
                <w:div w:id="1945570793">
                  <w:marLeft w:val="480"/>
                  <w:marRight w:val="0"/>
                  <w:marTop w:val="0"/>
                  <w:marBottom w:val="0"/>
                  <w:divBdr>
                    <w:top w:val="none" w:sz="0" w:space="0" w:color="auto"/>
                    <w:left w:val="none" w:sz="0" w:space="0" w:color="auto"/>
                    <w:bottom w:val="none" w:sz="0" w:space="0" w:color="auto"/>
                    <w:right w:val="none" w:sz="0" w:space="0" w:color="auto"/>
                  </w:divBdr>
                </w:div>
                <w:div w:id="825435972">
                  <w:marLeft w:val="480"/>
                  <w:marRight w:val="0"/>
                  <w:marTop w:val="0"/>
                  <w:marBottom w:val="0"/>
                  <w:divBdr>
                    <w:top w:val="none" w:sz="0" w:space="0" w:color="auto"/>
                    <w:left w:val="none" w:sz="0" w:space="0" w:color="auto"/>
                    <w:bottom w:val="none" w:sz="0" w:space="0" w:color="auto"/>
                    <w:right w:val="none" w:sz="0" w:space="0" w:color="auto"/>
                  </w:divBdr>
                </w:div>
                <w:div w:id="2137750177">
                  <w:marLeft w:val="480"/>
                  <w:marRight w:val="0"/>
                  <w:marTop w:val="0"/>
                  <w:marBottom w:val="0"/>
                  <w:divBdr>
                    <w:top w:val="none" w:sz="0" w:space="0" w:color="auto"/>
                    <w:left w:val="none" w:sz="0" w:space="0" w:color="auto"/>
                    <w:bottom w:val="none" w:sz="0" w:space="0" w:color="auto"/>
                    <w:right w:val="none" w:sz="0" w:space="0" w:color="auto"/>
                  </w:divBdr>
                </w:div>
                <w:div w:id="406615926">
                  <w:marLeft w:val="480"/>
                  <w:marRight w:val="0"/>
                  <w:marTop w:val="0"/>
                  <w:marBottom w:val="0"/>
                  <w:divBdr>
                    <w:top w:val="none" w:sz="0" w:space="0" w:color="auto"/>
                    <w:left w:val="none" w:sz="0" w:space="0" w:color="auto"/>
                    <w:bottom w:val="none" w:sz="0" w:space="0" w:color="auto"/>
                    <w:right w:val="none" w:sz="0" w:space="0" w:color="auto"/>
                  </w:divBdr>
                </w:div>
                <w:div w:id="147328497">
                  <w:marLeft w:val="480"/>
                  <w:marRight w:val="0"/>
                  <w:marTop w:val="0"/>
                  <w:marBottom w:val="0"/>
                  <w:divBdr>
                    <w:top w:val="none" w:sz="0" w:space="0" w:color="auto"/>
                    <w:left w:val="none" w:sz="0" w:space="0" w:color="auto"/>
                    <w:bottom w:val="none" w:sz="0" w:space="0" w:color="auto"/>
                    <w:right w:val="none" w:sz="0" w:space="0" w:color="auto"/>
                  </w:divBdr>
                </w:div>
                <w:div w:id="1847095233">
                  <w:marLeft w:val="480"/>
                  <w:marRight w:val="0"/>
                  <w:marTop w:val="0"/>
                  <w:marBottom w:val="0"/>
                  <w:divBdr>
                    <w:top w:val="none" w:sz="0" w:space="0" w:color="auto"/>
                    <w:left w:val="none" w:sz="0" w:space="0" w:color="auto"/>
                    <w:bottom w:val="none" w:sz="0" w:space="0" w:color="auto"/>
                    <w:right w:val="none" w:sz="0" w:space="0" w:color="auto"/>
                  </w:divBdr>
                </w:div>
                <w:div w:id="1533883485">
                  <w:marLeft w:val="480"/>
                  <w:marRight w:val="0"/>
                  <w:marTop w:val="0"/>
                  <w:marBottom w:val="0"/>
                  <w:divBdr>
                    <w:top w:val="none" w:sz="0" w:space="0" w:color="auto"/>
                    <w:left w:val="none" w:sz="0" w:space="0" w:color="auto"/>
                    <w:bottom w:val="none" w:sz="0" w:space="0" w:color="auto"/>
                    <w:right w:val="none" w:sz="0" w:space="0" w:color="auto"/>
                  </w:divBdr>
                </w:div>
                <w:div w:id="1856261497">
                  <w:marLeft w:val="480"/>
                  <w:marRight w:val="0"/>
                  <w:marTop w:val="0"/>
                  <w:marBottom w:val="0"/>
                  <w:divBdr>
                    <w:top w:val="none" w:sz="0" w:space="0" w:color="auto"/>
                    <w:left w:val="none" w:sz="0" w:space="0" w:color="auto"/>
                    <w:bottom w:val="none" w:sz="0" w:space="0" w:color="auto"/>
                    <w:right w:val="none" w:sz="0" w:space="0" w:color="auto"/>
                  </w:divBdr>
                </w:div>
                <w:div w:id="1195657666">
                  <w:marLeft w:val="480"/>
                  <w:marRight w:val="0"/>
                  <w:marTop w:val="0"/>
                  <w:marBottom w:val="0"/>
                  <w:divBdr>
                    <w:top w:val="none" w:sz="0" w:space="0" w:color="auto"/>
                    <w:left w:val="none" w:sz="0" w:space="0" w:color="auto"/>
                    <w:bottom w:val="none" w:sz="0" w:space="0" w:color="auto"/>
                    <w:right w:val="none" w:sz="0" w:space="0" w:color="auto"/>
                  </w:divBdr>
                </w:div>
                <w:div w:id="764543186">
                  <w:marLeft w:val="480"/>
                  <w:marRight w:val="0"/>
                  <w:marTop w:val="0"/>
                  <w:marBottom w:val="0"/>
                  <w:divBdr>
                    <w:top w:val="none" w:sz="0" w:space="0" w:color="auto"/>
                    <w:left w:val="none" w:sz="0" w:space="0" w:color="auto"/>
                    <w:bottom w:val="none" w:sz="0" w:space="0" w:color="auto"/>
                    <w:right w:val="none" w:sz="0" w:space="0" w:color="auto"/>
                  </w:divBdr>
                </w:div>
                <w:div w:id="120736566">
                  <w:marLeft w:val="480"/>
                  <w:marRight w:val="0"/>
                  <w:marTop w:val="0"/>
                  <w:marBottom w:val="0"/>
                  <w:divBdr>
                    <w:top w:val="none" w:sz="0" w:space="0" w:color="auto"/>
                    <w:left w:val="none" w:sz="0" w:space="0" w:color="auto"/>
                    <w:bottom w:val="none" w:sz="0" w:space="0" w:color="auto"/>
                    <w:right w:val="none" w:sz="0" w:space="0" w:color="auto"/>
                  </w:divBdr>
                </w:div>
                <w:div w:id="67073535">
                  <w:marLeft w:val="480"/>
                  <w:marRight w:val="0"/>
                  <w:marTop w:val="0"/>
                  <w:marBottom w:val="0"/>
                  <w:divBdr>
                    <w:top w:val="none" w:sz="0" w:space="0" w:color="auto"/>
                    <w:left w:val="none" w:sz="0" w:space="0" w:color="auto"/>
                    <w:bottom w:val="none" w:sz="0" w:space="0" w:color="auto"/>
                    <w:right w:val="none" w:sz="0" w:space="0" w:color="auto"/>
                  </w:divBdr>
                </w:div>
                <w:div w:id="1520238793">
                  <w:marLeft w:val="480"/>
                  <w:marRight w:val="0"/>
                  <w:marTop w:val="0"/>
                  <w:marBottom w:val="0"/>
                  <w:divBdr>
                    <w:top w:val="none" w:sz="0" w:space="0" w:color="auto"/>
                    <w:left w:val="none" w:sz="0" w:space="0" w:color="auto"/>
                    <w:bottom w:val="none" w:sz="0" w:space="0" w:color="auto"/>
                    <w:right w:val="none" w:sz="0" w:space="0" w:color="auto"/>
                  </w:divBdr>
                </w:div>
                <w:div w:id="367801260">
                  <w:marLeft w:val="480"/>
                  <w:marRight w:val="0"/>
                  <w:marTop w:val="0"/>
                  <w:marBottom w:val="0"/>
                  <w:divBdr>
                    <w:top w:val="none" w:sz="0" w:space="0" w:color="auto"/>
                    <w:left w:val="none" w:sz="0" w:space="0" w:color="auto"/>
                    <w:bottom w:val="none" w:sz="0" w:space="0" w:color="auto"/>
                    <w:right w:val="none" w:sz="0" w:space="0" w:color="auto"/>
                  </w:divBdr>
                </w:div>
                <w:div w:id="1389454730">
                  <w:marLeft w:val="480"/>
                  <w:marRight w:val="0"/>
                  <w:marTop w:val="0"/>
                  <w:marBottom w:val="0"/>
                  <w:divBdr>
                    <w:top w:val="none" w:sz="0" w:space="0" w:color="auto"/>
                    <w:left w:val="none" w:sz="0" w:space="0" w:color="auto"/>
                    <w:bottom w:val="none" w:sz="0" w:space="0" w:color="auto"/>
                    <w:right w:val="none" w:sz="0" w:space="0" w:color="auto"/>
                  </w:divBdr>
                </w:div>
                <w:div w:id="378213700">
                  <w:marLeft w:val="480"/>
                  <w:marRight w:val="0"/>
                  <w:marTop w:val="0"/>
                  <w:marBottom w:val="0"/>
                  <w:divBdr>
                    <w:top w:val="none" w:sz="0" w:space="0" w:color="auto"/>
                    <w:left w:val="none" w:sz="0" w:space="0" w:color="auto"/>
                    <w:bottom w:val="none" w:sz="0" w:space="0" w:color="auto"/>
                    <w:right w:val="none" w:sz="0" w:space="0" w:color="auto"/>
                  </w:divBdr>
                </w:div>
                <w:div w:id="1486626271">
                  <w:marLeft w:val="480"/>
                  <w:marRight w:val="0"/>
                  <w:marTop w:val="0"/>
                  <w:marBottom w:val="0"/>
                  <w:divBdr>
                    <w:top w:val="none" w:sz="0" w:space="0" w:color="auto"/>
                    <w:left w:val="none" w:sz="0" w:space="0" w:color="auto"/>
                    <w:bottom w:val="none" w:sz="0" w:space="0" w:color="auto"/>
                    <w:right w:val="none" w:sz="0" w:space="0" w:color="auto"/>
                  </w:divBdr>
                </w:div>
                <w:div w:id="123623373">
                  <w:marLeft w:val="480"/>
                  <w:marRight w:val="0"/>
                  <w:marTop w:val="0"/>
                  <w:marBottom w:val="0"/>
                  <w:divBdr>
                    <w:top w:val="none" w:sz="0" w:space="0" w:color="auto"/>
                    <w:left w:val="none" w:sz="0" w:space="0" w:color="auto"/>
                    <w:bottom w:val="none" w:sz="0" w:space="0" w:color="auto"/>
                    <w:right w:val="none" w:sz="0" w:space="0" w:color="auto"/>
                  </w:divBdr>
                </w:div>
                <w:div w:id="746795">
                  <w:marLeft w:val="480"/>
                  <w:marRight w:val="0"/>
                  <w:marTop w:val="0"/>
                  <w:marBottom w:val="0"/>
                  <w:divBdr>
                    <w:top w:val="none" w:sz="0" w:space="0" w:color="auto"/>
                    <w:left w:val="none" w:sz="0" w:space="0" w:color="auto"/>
                    <w:bottom w:val="none" w:sz="0" w:space="0" w:color="auto"/>
                    <w:right w:val="none" w:sz="0" w:space="0" w:color="auto"/>
                  </w:divBdr>
                </w:div>
                <w:div w:id="1371686863">
                  <w:marLeft w:val="480"/>
                  <w:marRight w:val="0"/>
                  <w:marTop w:val="0"/>
                  <w:marBottom w:val="0"/>
                  <w:divBdr>
                    <w:top w:val="none" w:sz="0" w:space="0" w:color="auto"/>
                    <w:left w:val="none" w:sz="0" w:space="0" w:color="auto"/>
                    <w:bottom w:val="none" w:sz="0" w:space="0" w:color="auto"/>
                    <w:right w:val="none" w:sz="0" w:space="0" w:color="auto"/>
                  </w:divBdr>
                </w:div>
                <w:div w:id="1758096132">
                  <w:marLeft w:val="480"/>
                  <w:marRight w:val="0"/>
                  <w:marTop w:val="0"/>
                  <w:marBottom w:val="0"/>
                  <w:divBdr>
                    <w:top w:val="none" w:sz="0" w:space="0" w:color="auto"/>
                    <w:left w:val="none" w:sz="0" w:space="0" w:color="auto"/>
                    <w:bottom w:val="none" w:sz="0" w:space="0" w:color="auto"/>
                    <w:right w:val="none" w:sz="0" w:space="0" w:color="auto"/>
                  </w:divBdr>
                </w:div>
                <w:div w:id="564877859">
                  <w:marLeft w:val="480"/>
                  <w:marRight w:val="0"/>
                  <w:marTop w:val="0"/>
                  <w:marBottom w:val="0"/>
                  <w:divBdr>
                    <w:top w:val="none" w:sz="0" w:space="0" w:color="auto"/>
                    <w:left w:val="none" w:sz="0" w:space="0" w:color="auto"/>
                    <w:bottom w:val="none" w:sz="0" w:space="0" w:color="auto"/>
                    <w:right w:val="none" w:sz="0" w:space="0" w:color="auto"/>
                  </w:divBdr>
                </w:div>
                <w:div w:id="37362123">
                  <w:marLeft w:val="480"/>
                  <w:marRight w:val="0"/>
                  <w:marTop w:val="0"/>
                  <w:marBottom w:val="0"/>
                  <w:divBdr>
                    <w:top w:val="none" w:sz="0" w:space="0" w:color="auto"/>
                    <w:left w:val="none" w:sz="0" w:space="0" w:color="auto"/>
                    <w:bottom w:val="none" w:sz="0" w:space="0" w:color="auto"/>
                    <w:right w:val="none" w:sz="0" w:space="0" w:color="auto"/>
                  </w:divBdr>
                </w:div>
                <w:div w:id="2120446816">
                  <w:marLeft w:val="480"/>
                  <w:marRight w:val="0"/>
                  <w:marTop w:val="0"/>
                  <w:marBottom w:val="0"/>
                  <w:divBdr>
                    <w:top w:val="none" w:sz="0" w:space="0" w:color="auto"/>
                    <w:left w:val="none" w:sz="0" w:space="0" w:color="auto"/>
                    <w:bottom w:val="none" w:sz="0" w:space="0" w:color="auto"/>
                    <w:right w:val="none" w:sz="0" w:space="0" w:color="auto"/>
                  </w:divBdr>
                </w:div>
                <w:div w:id="1401440737">
                  <w:marLeft w:val="480"/>
                  <w:marRight w:val="0"/>
                  <w:marTop w:val="0"/>
                  <w:marBottom w:val="0"/>
                  <w:divBdr>
                    <w:top w:val="none" w:sz="0" w:space="0" w:color="auto"/>
                    <w:left w:val="none" w:sz="0" w:space="0" w:color="auto"/>
                    <w:bottom w:val="none" w:sz="0" w:space="0" w:color="auto"/>
                    <w:right w:val="none" w:sz="0" w:space="0" w:color="auto"/>
                  </w:divBdr>
                </w:div>
                <w:div w:id="1722483907">
                  <w:marLeft w:val="480"/>
                  <w:marRight w:val="0"/>
                  <w:marTop w:val="0"/>
                  <w:marBottom w:val="0"/>
                  <w:divBdr>
                    <w:top w:val="none" w:sz="0" w:space="0" w:color="auto"/>
                    <w:left w:val="none" w:sz="0" w:space="0" w:color="auto"/>
                    <w:bottom w:val="none" w:sz="0" w:space="0" w:color="auto"/>
                    <w:right w:val="none" w:sz="0" w:space="0" w:color="auto"/>
                  </w:divBdr>
                </w:div>
                <w:div w:id="1039208864">
                  <w:marLeft w:val="480"/>
                  <w:marRight w:val="0"/>
                  <w:marTop w:val="0"/>
                  <w:marBottom w:val="0"/>
                  <w:divBdr>
                    <w:top w:val="none" w:sz="0" w:space="0" w:color="auto"/>
                    <w:left w:val="none" w:sz="0" w:space="0" w:color="auto"/>
                    <w:bottom w:val="none" w:sz="0" w:space="0" w:color="auto"/>
                    <w:right w:val="none" w:sz="0" w:space="0" w:color="auto"/>
                  </w:divBdr>
                </w:div>
                <w:div w:id="748119512">
                  <w:marLeft w:val="480"/>
                  <w:marRight w:val="0"/>
                  <w:marTop w:val="0"/>
                  <w:marBottom w:val="0"/>
                  <w:divBdr>
                    <w:top w:val="none" w:sz="0" w:space="0" w:color="auto"/>
                    <w:left w:val="none" w:sz="0" w:space="0" w:color="auto"/>
                    <w:bottom w:val="none" w:sz="0" w:space="0" w:color="auto"/>
                    <w:right w:val="none" w:sz="0" w:space="0" w:color="auto"/>
                  </w:divBdr>
                </w:div>
                <w:div w:id="726994628">
                  <w:marLeft w:val="480"/>
                  <w:marRight w:val="0"/>
                  <w:marTop w:val="0"/>
                  <w:marBottom w:val="0"/>
                  <w:divBdr>
                    <w:top w:val="none" w:sz="0" w:space="0" w:color="auto"/>
                    <w:left w:val="none" w:sz="0" w:space="0" w:color="auto"/>
                    <w:bottom w:val="none" w:sz="0" w:space="0" w:color="auto"/>
                    <w:right w:val="none" w:sz="0" w:space="0" w:color="auto"/>
                  </w:divBdr>
                </w:div>
                <w:div w:id="213809553">
                  <w:marLeft w:val="480"/>
                  <w:marRight w:val="0"/>
                  <w:marTop w:val="0"/>
                  <w:marBottom w:val="0"/>
                  <w:divBdr>
                    <w:top w:val="none" w:sz="0" w:space="0" w:color="auto"/>
                    <w:left w:val="none" w:sz="0" w:space="0" w:color="auto"/>
                    <w:bottom w:val="none" w:sz="0" w:space="0" w:color="auto"/>
                    <w:right w:val="none" w:sz="0" w:space="0" w:color="auto"/>
                  </w:divBdr>
                </w:div>
                <w:div w:id="1241209127">
                  <w:marLeft w:val="480"/>
                  <w:marRight w:val="0"/>
                  <w:marTop w:val="0"/>
                  <w:marBottom w:val="0"/>
                  <w:divBdr>
                    <w:top w:val="none" w:sz="0" w:space="0" w:color="auto"/>
                    <w:left w:val="none" w:sz="0" w:space="0" w:color="auto"/>
                    <w:bottom w:val="none" w:sz="0" w:space="0" w:color="auto"/>
                    <w:right w:val="none" w:sz="0" w:space="0" w:color="auto"/>
                  </w:divBdr>
                </w:div>
                <w:div w:id="1145242541">
                  <w:marLeft w:val="480"/>
                  <w:marRight w:val="0"/>
                  <w:marTop w:val="0"/>
                  <w:marBottom w:val="0"/>
                  <w:divBdr>
                    <w:top w:val="none" w:sz="0" w:space="0" w:color="auto"/>
                    <w:left w:val="none" w:sz="0" w:space="0" w:color="auto"/>
                    <w:bottom w:val="none" w:sz="0" w:space="0" w:color="auto"/>
                    <w:right w:val="none" w:sz="0" w:space="0" w:color="auto"/>
                  </w:divBdr>
                </w:div>
                <w:div w:id="369500244">
                  <w:marLeft w:val="480"/>
                  <w:marRight w:val="0"/>
                  <w:marTop w:val="0"/>
                  <w:marBottom w:val="0"/>
                  <w:divBdr>
                    <w:top w:val="none" w:sz="0" w:space="0" w:color="auto"/>
                    <w:left w:val="none" w:sz="0" w:space="0" w:color="auto"/>
                    <w:bottom w:val="none" w:sz="0" w:space="0" w:color="auto"/>
                    <w:right w:val="none" w:sz="0" w:space="0" w:color="auto"/>
                  </w:divBdr>
                </w:div>
                <w:div w:id="1342776296">
                  <w:marLeft w:val="480"/>
                  <w:marRight w:val="0"/>
                  <w:marTop w:val="0"/>
                  <w:marBottom w:val="0"/>
                  <w:divBdr>
                    <w:top w:val="none" w:sz="0" w:space="0" w:color="auto"/>
                    <w:left w:val="none" w:sz="0" w:space="0" w:color="auto"/>
                    <w:bottom w:val="none" w:sz="0" w:space="0" w:color="auto"/>
                    <w:right w:val="none" w:sz="0" w:space="0" w:color="auto"/>
                  </w:divBdr>
                </w:div>
                <w:div w:id="314799585">
                  <w:marLeft w:val="480"/>
                  <w:marRight w:val="0"/>
                  <w:marTop w:val="0"/>
                  <w:marBottom w:val="0"/>
                  <w:divBdr>
                    <w:top w:val="none" w:sz="0" w:space="0" w:color="auto"/>
                    <w:left w:val="none" w:sz="0" w:space="0" w:color="auto"/>
                    <w:bottom w:val="none" w:sz="0" w:space="0" w:color="auto"/>
                    <w:right w:val="none" w:sz="0" w:space="0" w:color="auto"/>
                  </w:divBdr>
                </w:div>
                <w:div w:id="1385330975">
                  <w:marLeft w:val="480"/>
                  <w:marRight w:val="0"/>
                  <w:marTop w:val="0"/>
                  <w:marBottom w:val="0"/>
                  <w:divBdr>
                    <w:top w:val="none" w:sz="0" w:space="0" w:color="auto"/>
                    <w:left w:val="none" w:sz="0" w:space="0" w:color="auto"/>
                    <w:bottom w:val="none" w:sz="0" w:space="0" w:color="auto"/>
                    <w:right w:val="none" w:sz="0" w:space="0" w:color="auto"/>
                  </w:divBdr>
                </w:div>
                <w:div w:id="1185942681">
                  <w:marLeft w:val="480"/>
                  <w:marRight w:val="0"/>
                  <w:marTop w:val="0"/>
                  <w:marBottom w:val="0"/>
                  <w:divBdr>
                    <w:top w:val="none" w:sz="0" w:space="0" w:color="auto"/>
                    <w:left w:val="none" w:sz="0" w:space="0" w:color="auto"/>
                    <w:bottom w:val="none" w:sz="0" w:space="0" w:color="auto"/>
                    <w:right w:val="none" w:sz="0" w:space="0" w:color="auto"/>
                  </w:divBdr>
                </w:div>
                <w:div w:id="1629823163">
                  <w:marLeft w:val="480"/>
                  <w:marRight w:val="0"/>
                  <w:marTop w:val="0"/>
                  <w:marBottom w:val="0"/>
                  <w:divBdr>
                    <w:top w:val="none" w:sz="0" w:space="0" w:color="auto"/>
                    <w:left w:val="none" w:sz="0" w:space="0" w:color="auto"/>
                    <w:bottom w:val="none" w:sz="0" w:space="0" w:color="auto"/>
                    <w:right w:val="none" w:sz="0" w:space="0" w:color="auto"/>
                  </w:divBdr>
                </w:div>
                <w:div w:id="959266742">
                  <w:marLeft w:val="480"/>
                  <w:marRight w:val="0"/>
                  <w:marTop w:val="0"/>
                  <w:marBottom w:val="0"/>
                  <w:divBdr>
                    <w:top w:val="none" w:sz="0" w:space="0" w:color="auto"/>
                    <w:left w:val="none" w:sz="0" w:space="0" w:color="auto"/>
                    <w:bottom w:val="none" w:sz="0" w:space="0" w:color="auto"/>
                    <w:right w:val="none" w:sz="0" w:space="0" w:color="auto"/>
                  </w:divBdr>
                </w:div>
              </w:divsChild>
            </w:div>
            <w:div w:id="2030594624">
              <w:marLeft w:val="0"/>
              <w:marRight w:val="0"/>
              <w:marTop w:val="0"/>
              <w:marBottom w:val="0"/>
              <w:divBdr>
                <w:top w:val="none" w:sz="0" w:space="0" w:color="auto"/>
                <w:left w:val="none" w:sz="0" w:space="0" w:color="auto"/>
                <w:bottom w:val="none" w:sz="0" w:space="0" w:color="auto"/>
                <w:right w:val="none" w:sz="0" w:space="0" w:color="auto"/>
              </w:divBdr>
              <w:divsChild>
                <w:div w:id="1419407128">
                  <w:marLeft w:val="480"/>
                  <w:marRight w:val="0"/>
                  <w:marTop w:val="0"/>
                  <w:marBottom w:val="0"/>
                  <w:divBdr>
                    <w:top w:val="none" w:sz="0" w:space="0" w:color="auto"/>
                    <w:left w:val="none" w:sz="0" w:space="0" w:color="auto"/>
                    <w:bottom w:val="none" w:sz="0" w:space="0" w:color="auto"/>
                    <w:right w:val="none" w:sz="0" w:space="0" w:color="auto"/>
                  </w:divBdr>
                </w:div>
                <w:div w:id="154880085">
                  <w:marLeft w:val="480"/>
                  <w:marRight w:val="0"/>
                  <w:marTop w:val="0"/>
                  <w:marBottom w:val="0"/>
                  <w:divBdr>
                    <w:top w:val="none" w:sz="0" w:space="0" w:color="auto"/>
                    <w:left w:val="none" w:sz="0" w:space="0" w:color="auto"/>
                    <w:bottom w:val="none" w:sz="0" w:space="0" w:color="auto"/>
                    <w:right w:val="none" w:sz="0" w:space="0" w:color="auto"/>
                  </w:divBdr>
                </w:div>
                <w:div w:id="2132164867">
                  <w:marLeft w:val="480"/>
                  <w:marRight w:val="0"/>
                  <w:marTop w:val="0"/>
                  <w:marBottom w:val="0"/>
                  <w:divBdr>
                    <w:top w:val="none" w:sz="0" w:space="0" w:color="auto"/>
                    <w:left w:val="none" w:sz="0" w:space="0" w:color="auto"/>
                    <w:bottom w:val="none" w:sz="0" w:space="0" w:color="auto"/>
                    <w:right w:val="none" w:sz="0" w:space="0" w:color="auto"/>
                  </w:divBdr>
                </w:div>
                <w:div w:id="453331894">
                  <w:marLeft w:val="480"/>
                  <w:marRight w:val="0"/>
                  <w:marTop w:val="0"/>
                  <w:marBottom w:val="0"/>
                  <w:divBdr>
                    <w:top w:val="none" w:sz="0" w:space="0" w:color="auto"/>
                    <w:left w:val="none" w:sz="0" w:space="0" w:color="auto"/>
                    <w:bottom w:val="none" w:sz="0" w:space="0" w:color="auto"/>
                    <w:right w:val="none" w:sz="0" w:space="0" w:color="auto"/>
                  </w:divBdr>
                </w:div>
                <w:div w:id="876158803">
                  <w:marLeft w:val="480"/>
                  <w:marRight w:val="0"/>
                  <w:marTop w:val="0"/>
                  <w:marBottom w:val="0"/>
                  <w:divBdr>
                    <w:top w:val="none" w:sz="0" w:space="0" w:color="auto"/>
                    <w:left w:val="none" w:sz="0" w:space="0" w:color="auto"/>
                    <w:bottom w:val="none" w:sz="0" w:space="0" w:color="auto"/>
                    <w:right w:val="none" w:sz="0" w:space="0" w:color="auto"/>
                  </w:divBdr>
                </w:div>
                <w:div w:id="914706667">
                  <w:marLeft w:val="480"/>
                  <w:marRight w:val="0"/>
                  <w:marTop w:val="0"/>
                  <w:marBottom w:val="0"/>
                  <w:divBdr>
                    <w:top w:val="none" w:sz="0" w:space="0" w:color="auto"/>
                    <w:left w:val="none" w:sz="0" w:space="0" w:color="auto"/>
                    <w:bottom w:val="none" w:sz="0" w:space="0" w:color="auto"/>
                    <w:right w:val="none" w:sz="0" w:space="0" w:color="auto"/>
                  </w:divBdr>
                </w:div>
                <w:div w:id="1781873999">
                  <w:marLeft w:val="480"/>
                  <w:marRight w:val="0"/>
                  <w:marTop w:val="0"/>
                  <w:marBottom w:val="0"/>
                  <w:divBdr>
                    <w:top w:val="none" w:sz="0" w:space="0" w:color="auto"/>
                    <w:left w:val="none" w:sz="0" w:space="0" w:color="auto"/>
                    <w:bottom w:val="none" w:sz="0" w:space="0" w:color="auto"/>
                    <w:right w:val="none" w:sz="0" w:space="0" w:color="auto"/>
                  </w:divBdr>
                </w:div>
                <w:div w:id="506363883">
                  <w:marLeft w:val="480"/>
                  <w:marRight w:val="0"/>
                  <w:marTop w:val="0"/>
                  <w:marBottom w:val="0"/>
                  <w:divBdr>
                    <w:top w:val="none" w:sz="0" w:space="0" w:color="auto"/>
                    <w:left w:val="none" w:sz="0" w:space="0" w:color="auto"/>
                    <w:bottom w:val="none" w:sz="0" w:space="0" w:color="auto"/>
                    <w:right w:val="none" w:sz="0" w:space="0" w:color="auto"/>
                  </w:divBdr>
                </w:div>
                <w:div w:id="2138645489">
                  <w:marLeft w:val="480"/>
                  <w:marRight w:val="0"/>
                  <w:marTop w:val="0"/>
                  <w:marBottom w:val="0"/>
                  <w:divBdr>
                    <w:top w:val="none" w:sz="0" w:space="0" w:color="auto"/>
                    <w:left w:val="none" w:sz="0" w:space="0" w:color="auto"/>
                    <w:bottom w:val="none" w:sz="0" w:space="0" w:color="auto"/>
                    <w:right w:val="none" w:sz="0" w:space="0" w:color="auto"/>
                  </w:divBdr>
                </w:div>
                <w:div w:id="1596130761">
                  <w:marLeft w:val="480"/>
                  <w:marRight w:val="0"/>
                  <w:marTop w:val="0"/>
                  <w:marBottom w:val="0"/>
                  <w:divBdr>
                    <w:top w:val="none" w:sz="0" w:space="0" w:color="auto"/>
                    <w:left w:val="none" w:sz="0" w:space="0" w:color="auto"/>
                    <w:bottom w:val="none" w:sz="0" w:space="0" w:color="auto"/>
                    <w:right w:val="none" w:sz="0" w:space="0" w:color="auto"/>
                  </w:divBdr>
                </w:div>
                <w:div w:id="81225582">
                  <w:marLeft w:val="480"/>
                  <w:marRight w:val="0"/>
                  <w:marTop w:val="0"/>
                  <w:marBottom w:val="0"/>
                  <w:divBdr>
                    <w:top w:val="none" w:sz="0" w:space="0" w:color="auto"/>
                    <w:left w:val="none" w:sz="0" w:space="0" w:color="auto"/>
                    <w:bottom w:val="none" w:sz="0" w:space="0" w:color="auto"/>
                    <w:right w:val="none" w:sz="0" w:space="0" w:color="auto"/>
                  </w:divBdr>
                </w:div>
                <w:div w:id="2099708890">
                  <w:marLeft w:val="480"/>
                  <w:marRight w:val="0"/>
                  <w:marTop w:val="0"/>
                  <w:marBottom w:val="0"/>
                  <w:divBdr>
                    <w:top w:val="none" w:sz="0" w:space="0" w:color="auto"/>
                    <w:left w:val="none" w:sz="0" w:space="0" w:color="auto"/>
                    <w:bottom w:val="none" w:sz="0" w:space="0" w:color="auto"/>
                    <w:right w:val="none" w:sz="0" w:space="0" w:color="auto"/>
                  </w:divBdr>
                </w:div>
                <w:div w:id="1222012917">
                  <w:marLeft w:val="480"/>
                  <w:marRight w:val="0"/>
                  <w:marTop w:val="0"/>
                  <w:marBottom w:val="0"/>
                  <w:divBdr>
                    <w:top w:val="none" w:sz="0" w:space="0" w:color="auto"/>
                    <w:left w:val="none" w:sz="0" w:space="0" w:color="auto"/>
                    <w:bottom w:val="none" w:sz="0" w:space="0" w:color="auto"/>
                    <w:right w:val="none" w:sz="0" w:space="0" w:color="auto"/>
                  </w:divBdr>
                </w:div>
                <w:div w:id="1082533531">
                  <w:marLeft w:val="480"/>
                  <w:marRight w:val="0"/>
                  <w:marTop w:val="0"/>
                  <w:marBottom w:val="0"/>
                  <w:divBdr>
                    <w:top w:val="none" w:sz="0" w:space="0" w:color="auto"/>
                    <w:left w:val="none" w:sz="0" w:space="0" w:color="auto"/>
                    <w:bottom w:val="none" w:sz="0" w:space="0" w:color="auto"/>
                    <w:right w:val="none" w:sz="0" w:space="0" w:color="auto"/>
                  </w:divBdr>
                </w:div>
                <w:div w:id="397094257">
                  <w:marLeft w:val="480"/>
                  <w:marRight w:val="0"/>
                  <w:marTop w:val="0"/>
                  <w:marBottom w:val="0"/>
                  <w:divBdr>
                    <w:top w:val="none" w:sz="0" w:space="0" w:color="auto"/>
                    <w:left w:val="none" w:sz="0" w:space="0" w:color="auto"/>
                    <w:bottom w:val="none" w:sz="0" w:space="0" w:color="auto"/>
                    <w:right w:val="none" w:sz="0" w:space="0" w:color="auto"/>
                  </w:divBdr>
                </w:div>
                <w:div w:id="1884557834">
                  <w:marLeft w:val="480"/>
                  <w:marRight w:val="0"/>
                  <w:marTop w:val="0"/>
                  <w:marBottom w:val="0"/>
                  <w:divBdr>
                    <w:top w:val="none" w:sz="0" w:space="0" w:color="auto"/>
                    <w:left w:val="none" w:sz="0" w:space="0" w:color="auto"/>
                    <w:bottom w:val="none" w:sz="0" w:space="0" w:color="auto"/>
                    <w:right w:val="none" w:sz="0" w:space="0" w:color="auto"/>
                  </w:divBdr>
                </w:div>
                <w:div w:id="510489635">
                  <w:marLeft w:val="480"/>
                  <w:marRight w:val="0"/>
                  <w:marTop w:val="0"/>
                  <w:marBottom w:val="0"/>
                  <w:divBdr>
                    <w:top w:val="none" w:sz="0" w:space="0" w:color="auto"/>
                    <w:left w:val="none" w:sz="0" w:space="0" w:color="auto"/>
                    <w:bottom w:val="none" w:sz="0" w:space="0" w:color="auto"/>
                    <w:right w:val="none" w:sz="0" w:space="0" w:color="auto"/>
                  </w:divBdr>
                </w:div>
                <w:div w:id="336157864">
                  <w:marLeft w:val="480"/>
                  <w:marRight w:val="0"/>
                  <w:marTop w:val="0"/>
                  <w:marBottom w:val="0"/>
                  <w:divBdr>
                    <w:top w:val="none" w:sz="0" w:space="0" w:color="auto"/>
                    <w:left w:val="none" w:sz="0" w:space="0" w:color="auto"/>
                    <w:bottom w:val="none" w:sz="0" w:space="0" w:color="auto"/>
                    <w:right w:val="none" w:sz="0" w:space="0" w:color="auto"/>
                  </w:divBdr>
                </w:div>
                <w:div w:id="924650508">
                  <w:marLeft w:val="480"/>
                  <w:marRight w:val="0"/>
                  <w:marTop w:val="0"/>
                  <w:marBottom w:val="0"/>
                  <w:divBdr>
                    <w:top w:val="none" w:sz="0" w:space="0" w:color="auto"/>
                    <w:left w:val="none" w:sz="0" w:space="0" w:color="auto"/>
                    <w:bottom w:val="none" w:sz="0" w:space="0" w:color="auto"/>
                    <w:right w:val="none" w:sz="0" w:space="0" w:color="auto"/>
                  </w:divBdr>
                </w:div>
                <w:div w:id="1156653030">
                  <w:marLeft w:val="480"/>
                  <w:marRight w:val="0"/>
                  <w:marTop w:val="0"/>
                  <w:marBottom w:val="0"/>
                  <w:divBdr>
                    <w:top w:val="none" w:sz="0" w:space="0" w:color="auto"/>
                    <w:left w:val="none" w:sz="0" w:space="0" w:color="auto"/>
                    <w:bottom w:val="none" w:sz="0" w:space="0" w:color="auto"/>
                    <w:right w:val="none" w:sz="0" w:space="0" w:color="auto"/>
                  </w:divBdr>
                </w:div>
                <w:div w:id="1172253740">
                  <w:marLeft w:val="480"/>
                  <w:marRight w:val="0"/>
                  <w:marTop w:val="0"/>
                  <w:marBottom w:val="0"/>
                  <w:divBdr>
                    <w:top w:val="none" w:sz="0" w:space="0" w:color="auto"/>
                    <w:left w:val="none" w:sz="0" w:space="0" w:color="auto"/>
                    <w:bottom w:val="none" w:sz="0" w:space="0" w:color="auto"/>
                    <w:right w:val="none" w:sz="0" w:space="0" w:color="auto"/>
                  </w:divBdr>
                </w:div>
                <w:div w:id="529954415">
                  <w:marLeft w:val="480"/>
                  <w:marRight w:val="0"/>
                  <w:marTop w:val="0"/>
                  <w:marBottom w:val="0"/>
                  <w:divBdr>
                    <w:top w:val="none" w:sz="0" w:space="0" w:color="auto"/>
                    <w:left w:val="none" w:sz="0" w:space="0" w:color="auto"/>
                    <w:bottom w:val="none" w:sz="0" w:space="0" w:color="auto"/>
                    <w:right w:val="none" w:sz="0" w:space="0" w:color="auto"/>
                  </w:divBdr>
                </w:div>
                <w:div w:id="430010908">
                  <w:marLeft w:val="480"/>
                  <w:marRight w:val="0"/>
                  <w:marTop w:val="0"/>
                  <w:marBottom w:val="0"/>
                  <w:divBdr>
                    <w:top w:val="none" w:sz="0" w:space="0" w:color="auto"/>
                    <w:left w:val="none" w:sz="0" w:space="0" w:color="auto"/>
                    <w:bottom w:val="none" w:sz="0" w:space="0" w:color="auto"/>
                    <w:right w:val="none" w:sz="0" w:space="0" w:color="auto"/>
                  </w:divBdr>
                </w:div>
                <w:div w:id="1407801240">
                  <w:marLeft w:val="480"/>
                  <w:marRight w:val="0"/>
                  <w:marTop w:val="0"/>
                  <w:marBottom w:val="0"/>
                  <w:divBdr>
                    <w:top w:val="none" w:sz="0" w:space="0" w:color="auto"/>
                    <w:left w:val="none" w:sz="0" w:space="0" w:color="auto"/>
                    <w:bottom w:val="none" w:sz="0" w:space="0" w:color="auto"/>
                    <w:right w:val="none" w:sz="0" w:space="0" w:color="auto"/>
                  </w:divBdr>
                </w:div>
                <w:div w:id="339544792">
                  <w:marLeft w:val="480"/>
                  <w:marRight w:val="0"/>
                  <w:marTop w:val="0"/>
                  <w:marBottom w:val="0"/>
                  <w:divBdr>
                    <w:top w:val="none" w:sz="0" w:space="0" w:color="auto"/>
                    <w:left w:val="none" w:sz="0" w:space="0" w:color="auto"/>
                    <w:bottom w:val="none" w:sz="0" w:space="0" w:color="auto"/>
                    <w:right w:val="none" w:sz="0" w:space="0" w:color="auto"/>
                  </w:divBdr>
                </w:div>
                <w:div w:id="166949614">
                  <w:marLeft w:val="480"/>
                  <w:marRight w:val="0"/>
                  <w:marTop w:val="0"/>
                  <w:marBottom w:val="0"/>
                  <w:divBdr>
                    <w:top w:val="none" w:sz="0" w:space="0" w:color="auto"/>
                    <w:left w:val="none" w:sz="0" w:space="0" w:color="auto"/>
                    <w:bottom w:val="none" w:sz="0" w:space="0" w:color="auto"/>
                    <w:right w:val="none" w:sz="0" w:space="0" w:color="auto"/>
                  </w:divBdr>
                </w:div>
                <w:div w:id="918103004">
                  <w:marLeft w:val="480"/>
                  <w:marRight w:val="0"/>
                  <w:marTop w:val="0"/>
                  <w:marBottom w:val="0"/>
                  <w:divBdr>
                    <w:top w:val="none" w:sz="0" w:space="0" w:color="auto"/>
                    <w:left w:val="none" w:sz="0" w:space="0" w:color="auto"/>
                    <w:bottom w:val="none" w:sz="0" w:space="0" w:color="auto"/>
                    <w:right w:val="none" w:sz="0" w:space="0" w:color="auto"/>
                  </w:divBdr>
                </w:div>
                <w:div w:id="1124883107">
                  <w:marLeft w:val="480"/>
                  <w:marRight w:val="0"/>
                  <w:marTop w:val="0"/>
                  <w:marBottom w:val="0"/>
                  <w:divBdr>
                    <w:top w:val="none" w:sz="0" w:space="0" w:color="auto"/>
                    <w:left w:val="none" w:sz="0" w:space="0" w:color="auto"/>
                    <w:bottom w:val="none" w:sz="0" w:space="0" w:color="auto"/>
                    <w:right w:val="none" w:sz="0" w:space="0" w:color="auto"/>
                  </w:divBdr>
                </w:div>
                <w:div w:id="1400707014">
                  <w:marLeft w:val="480"/>
                  <w:marRight w:val="0"/>
                  <w:marTop w:val="0"/>
                  <w:marBottom w:val="0"/>
                  <w:divBdr>
                    <w:top w:val="none" w:sz="0" w:space="0" w:color="auto"/>
                    <w:left w:val="none" w:sz="0" w:space="0" w:color="auto"/>
                    <w:bottom w:val="none" w:sz="0" w:space="0" w:color="auto"/>
                    <w:right w:val="none" w:sz="0" w:space="0" w:color="auto"/>
                  </w:divBdr>
                </w:div>
                <w:div w:id="281965403">
                  <w:marLeft w:val="480"/>
                  <w:marRight w:val="0"/>
                  <w:marTop w:val="0"/>
                  <w:marBottom w:val="0"/>
                  <w:divBdr>
                    <w:top w:val="none" w:sz="0" w:space="0" w:color="auto"/>
                    <w:left w:val="none" w:sz="0" w:space="0" w:color="auto"/>
                    <w:bottom w:val="none" w:sz="0" w:space="0" w:color="auto"/>
                    <w:right w:val="none" w:sz="0" w:space="0" w:color="auto"/>
                  </w:divBdr>
                </w:div>
                <w:div w:id="454763560">
                  <w:marLeft w:val="480"/>
                  <w:marRight w:val="0"/>
                  <w:marTop w:val="0"/>
                  <w:marBottom w:val="0"/>
                  <w:divBdr>
                    <w:top w:val="none" w:sz="0" w:space="0" w:color="auto"/>
                    <w:left w:val="none" w:sz="0" w:space="0" w:color="auto"/>
                    <w:bottom w:val="none" w:sz="0" w:space="0" w:color="auto"/>
                    <w:right w:val="none" w:sz="0" w:space="0" w:color="auto"/>
                  </w:divBdr>
                </w:div>
                <w:div w:id="652297216">
                  <w:marLeft w:val="480"/>
                  <w:marRight w:val="0"/>
                  <w:marTop w:val="0"/>
                  <w:marBottom w:val="0"/>
                  <w:divBdr>
                    <w:top w:val="none" w:sz="0" w:space="0" w:color="auto"/>
                    <w:left w:val="none" w:sz="0" w:space="0" w:color="auto"/>
                    <w:bottom w:val="none" w:sz="0" w:space="0" w:color="auto"/>
                    <w:right w:val="none" w:sz="0" w:space="0" w:color="auto"/>
                  </w:divBdr>
                </w:div>
                <w:div w:id="1301569737">
                  <w:marLeft w:val="480"/>
                  <w:marRight w:val="0"/>
                  <w:marTop w:val="0"/>
                  <w:marBottom w:val="0"/>
                  <w:divBdr>
                    <w:top w:val="none" w:sz="0" w:space="0" w:color="auto"/>
                    <w:left w:val="none" w:sz="0" w:space="0" w:color="auto"/>
                    <w:bottom w:val="none" w:sz="0" w:space="0" w:color="auto"/>
                    <w:right w:val="none" w:sz="0" w:space="0" w:color="auto"/>
                  </w:divBdr>
                </w:div>
                <w:div w:id="305353771">
                  <w:marLeft w:val="480"/>
                  <w:marRight w:val="0"/>
                  <w:marTop w:val="0"/>
                  <w:marBottom w:val="0"/>
                  <w:divBdr>
                    <w:top w:val="none" w:sz="0" w:space="0" w:color="auto"/>
                    <w:left w:val="none" w:sz="0" w:space="0" w:color="auto"/>
                    <w:bottom w:val="none" w:sz="0" w:space="0" w:color="auto"/>
                    <w:right w:val="none" w:sz="0" w:space="0" w:color="auto"/>
                  </w:divBdr>
                </w:div>
                <w:div w:id="692807371">
                  <w:marLeft w:val="480"/>
                  <w:marRight w:val="0"/>
                  <w:marTop w:val="0"/>
                  <w:marBottom w:val="0"/>
                  <w:divBdr>
                    <w:top w:val="none" w:sz="0" w:space="0" w:color="auto"/>
                    <w:left w:val="none" w:sz="0" w:space="0" w:color="auto"/>
                    <w:bottom w:val="none" w:sz="0" w:space="0" w:color="auto"/>
                    <w:right w:val="none" w:sz="0" w:space="0" w:color="auto"/>
                  </w:divBdr>
                </w:div>
                <w:div w:id="459881459">
                  <w:marLeft w:val="480"/>
                  <w:marRight w:val="0"/>
                  <w:marTop w:val="0"/>
                  <w:marBottom w:val="0"/>
                  <w:divBdr>
                    <w:top w:val="none" w:sz="0" w:space="0" w:color="auto"/>
                    <w:left w:val="none" w:sz="0" w:space="0" w:color="auto"/>
                    <w:bottom w:val="none" w:sz="0" w:space="0" w:color="auto"/>
                    <w:right w:val="none" w:sz="0" w:space="0" w:color="auto"/>
                  </w:divBdr>
                </w:div>
                <w:div w:id="1725791504">
                  <w:marLeft w:val="480"/>
                  <w:marRight w:val="0"/>
                  <w:marTop w:val="0"/>
                  <w:marBottom w:val="0"/>
                  <w:divBdr>
                    <w:top w:val="none" w:sz="0" w:space="0" w:color="auto"/>
                    <w:left w:val="none" w:sz="0" w:space="0" w:color="auto"/>
                    <w:bottom w:val="none" w:sz="0" w:space="0" w:color="auto"/>
                    <w:right w:val="none" w:sz="0" w:space="0" w:color="auto"/>
                  </w:divBdr>
                </w:div>
                <w:div w:id="2147041165">
                  <w:marLeft w:val="480"/>
                  <w:marRight w:val="0"/>
                  <w:marTop w:val="0"/>
                  <w:marBottom w:val="0"/>
                  <w:divBdr>
                    <w:top w:val="none" w:sz="0" w:space="0" w:color="auto"/>
                    <w:left w:val="none" w:sz="0" w:space="0" w:color="auto"/>
                    <w:bottom w:val="none" w:sz="0" w:space="0" w:color="auto"/>
                    <w:right w:val="none" w:sz="0" w:space="0" w:color="auto"/>
                  </w:divBdr>
                </w:div>
                <w:div w:id="459342667">
                  <w:marLeft w:val="480"/>
                  <w:marRight w:val="0"/>
                  <w:marTop w:val="0"/>
                  <w:marBottom w:val="0"/>
                  <w:divBdr>
                    <w:top w:val="none" w:sz="0" w:space="0" w:color="auto"/>
                    <w:left w:val="none" w:sz="0" w:space="0" w:color="auto"/>
                    <w:bottom w:val="none" w:sz="0" w:space="0" w:color="auto"/>
                    <w:right w:val="none" w:sz="0" w:space="0" w:color="auto"/>
                  </w:divBdr>
                </w:div>
                <w:div w:id="1680695455">
                  <w:marLeft w:val="480"/>
                  <w:marRight w:val="0"/>
                  <w:marTop w:val="0"/>
                  <w:marBottom w:val="0"/>
                  <w:divBdr>
                    <w:top w:val="none" w:sz="0" w:space="0" w:color="auto"/>
                    <w:left w:val="none" w:sz="0" w:space="0" w:color="auto"/>
                    <w:bottom w:val="none" w:sz="0" w:space="0" w:color="auto"/>
                    <w:right w:val="none" w:sz="0" w:space="0" w:color="auto"/>
                  </w:divBdr>
                </w:div>
                <w:div w:id="1300960506">
                  <w:marLeft w:val="480"/>
                  <w:marRight w:val="0"/>
                  <w:marTop w:val="0"/>
                  <w:marBottom w:val="0"/>
                  <w:divBdr>
                    <w:top w:val="none" w:sz="0" w:space="0" w:color="auto"/>
                    <w:left w:val="none" w:sz="0" w:space="0" w:color="auto"/>
                    <w:bottom w:val="none" w:sz="0" w:space="0" w:color="auto"/>
                    <w:right w:val="none" w:sz="0" w:space="0" w:color="auto"/>
                  </w:divBdr>
                </w:div>
                <w:div w:id="1239513990">
                  <w:marLeft w:val="480"/>
                  <w:marRight w:val="0"/>
                  <w:marTop w:val="0"/>
                  <w:marBottom w:val="0"/>
                  <w:divBdr>
                    <w:top w:val="none" w:sz="0" w:space="0" w:color="auto"/>
                    <w:left w:val="none" w:sz="0" w:space="0" w:color="auto"/>
                    <w:bottom w:val="none" w:sz="0" w:space="0" w:color="auto"/>
                    <w:right w:val="none" w:sz="0" w:space="0" w:color="auto"/>
                  </w:divBdr>
                </w:div>
              </w:divsChild>
            </w:div>
            <w:div w:id="67003571">
              <w:marLeft w:val="0"/>
              <w:marRight w:val="0"/>
              <w:marTop w:val="0"/>
              <w:marBottom w:val="0"/>
              <w:divBdr>
                <w:top w:val="none" w:sz="0" w:space="0" w:color="auto"/>
                <w:left w:val="none" w:sz="0" w:space="0" w:color="auto"/>
                <w:bottom w:val="none" w:sz="0" w:space="0" w:color="auto"/>
                <w:right w:val="none" w:sz="0" w:space="0" w:color="auto"/>
              </w:divBdr>
              <w:divsChild>
                <w:div w:id="523641928">
                  <w:marLeft w:val="480"/>
                  <w:marRight w:val="0"/>
                  <w:marTop w:val="0"/>
                  <w:marBottom w:val="0"/>
                  <w:divBdr>
                    <w:top w:val="none" w:sz="0" w:space="0" w:color="auto"/>
                    <w:left w:val="none" w:sz="0" w:space="0" w:color="auto"/>
                    <w:bottom w:val="none" w:sz="0" w:space="0" w:color="auto"/>
                    <w:right w:val="none" w:sz="0" w:space="0" w:color="auto"/>
                  </w:divBdr>
                </w:div>
                <w:div w:id="2020035724">
                  <w:marLeft w:val="480"/>
                  <w:marRight w:val="0"/>
                  <w:marTop w:val="0"/>
                  <w:marBottom w:val="0"/>
                  <w:divBdr>
                    <w:top w:val="none" w:sz="0" w:space="0" w:color="auto"/>
                    <w:left w:val="none" w:sz="0" w:space="0" w:color="auto"/>
                    <w:bottom w:val="none" w:sz="0" w:space="0" w:color="auto"/>
                    <w:right w:val="none" w:sz="0" w:space="0" w:color="auto"/>
                  </w:divBdr>
                </w:div>
                <w:div w:id="611975866">
                  <w:marLeft w:val="480"/>
                  <w:marRight w:val="0"/>
                  <w:marTop w:val="0"/>
                  <w:marBottom w:val="0"/>
                  <w:divBdr>
                    <w:top w:val="none" w:sz="0" w:space="0" w:color="auto"/>
                    <w:left w:val="none" w:sz="0" w:space="0" w:color="auto"/>
                    <w:bottom w:val="none" w:sz="0" w:space="0" w:color="auto"/>
                    <w:right w:val="none" w:sz="0" w:space="0" w:color="auto"/>
                  </w:divBdr>
                </w:div>
                <w:div w:id="754016095">
                  <w:marLeft w:val="480"/>
                  <w:marRight w:val="0"/>
                  <w:marTop w:val="0"/>
                  <w:marBottom w:val="0"/>
                  <w:divBdr>
                    <w:top w:val="none" w:sz="0" w:space="0" w:color="auto"/>
                    <w:left w:val="none" w:sz="0" w:space="0" w:color="auto"/>
                    <w:bottom w:val="none" w:sz="0" w:space="0" w:color="auto"/>
                    <w:right w:val="none" w:sz="0" w:space="0" w:color="auto"/>
                  </w:divBdr>
                </w:div>
                <w:div w:id="1355502582">
                  <w:marLeft w:val="480"/>
                  <w:marRight w:val="0"/>
                  <w:marTop w:val="0"/>
                  <w:marBottom w:val="0"/>
                  <w:divBdr>
                    <w:top w:val="none" w:sz="0" w:space="0" w:color="auto"/>
                    <w:left w:val="none" w:sz="0" w:space="0" w:color="auto"/>
                    <w:bottom w:val="none" w:sz="0" w:space="0" w:color="auto"/>
                    <w:right w:val="none" w:sz="0" w:space="0" w:color="auto"/>
                  </w:divBdr>
                </w:div>
                <w:div w:id="334265440">
                  <w:marLeft w:val="480"/>
                  <w:marRight w:val="0"/>
                  <w:marTop w:val="0"/>
                  <w:marBottom w:val="0"/>
                  <w:divBdr>
                    <w:top w:val="none" w:sz="0" w:space="0" w:color="auto"/>
                    <w:left w:val="none" w:sz="0" w:space="0" w:color="auto"/>
                    <w:bottom w:val="none" w:sz="0" w:space="0" w:color="auto"/>
                    <w:right w:val="none" w:sz="0" w:space="0" w:color="auto"/>
                  </w:divBdr>
                </w:div>
                <w:div w:id="685058009">
                  <w:marLeft w:val="480"/>
                  <w:marRight w:val="0"/>
                  <w:marTop w:val="0"/>
                  <w:marBottom w:val="0"/>
                  <w:divBdr>
                    <w:top w:val="none" w:sz="0" w:space="0" w:color="auto"/>
                    <w:left w:val="none" w:sz="0" w:space="0" w:color="auto"/>
                    <w:bottom w:val="none" w:sz="0" w:space="0" w:color="auto"/>
                    <w:right w:val="none" w:sz="0" w:space="0" w:color="auto"/>
                  </w:divBdr>
                </w:div>
                <w:div w:id="1269119843">
                  <w:marLeft w:val="480"/>
                  <w:marRight w:val="0"/>
                  <w:marTop w:val="0"/>
                  <w:marBottom w:val="0"/>
                  <w:divBdr>
                    <w:top w:val="none" w:sz="0" w:space="0" w:color="auto"/>
                    <w:left w:val="none" w:sz="0" w:space="0" w:color="auto"/>
                    <w:bottom w:val="none" w:sz="0" w:space="0" w:color="auto"/>
                    <w:right w:val="none" w:sz="0" w:space="0" w:color="auto"/>
                  </w:divBdr>
                </w:div>
                <w:div w:id="1865901617">
                  <w:marLeft w:val="480"/>
                  <w:marRight w:val="0"/>
                  <w:marTop w:val="0"/>
                  <w:marBottom w:val="0"/>
                  <w:divBdr>
                    <w:top w:val="none" w:sz="0" w:space="0" w:color="auto"/>
                    <w:left w:val="none" w:sz="0" w:space="0" w:color="auto"/>
                    <w:bottom w:val="none" w:sz="0" w:space="0" w:color="auto"/>
                    <w:right w:val="none" w:sz="0" w:space="0" w:color="auto"/>
                  </w:divBdr>
                </w:div>
                <w:div w:id="29378193">
                  <w:marLeft w:val="480"/>
                  <w:marRight w:val="0"/>
                  <w:marTop w:val="0"/>
                  <w:marBottom w:val="0"/>
                  <w:divBdr>
                    <w:top w:val="none" w:sz="0" w:space="0" w:color="auto"/>
                    <w:left w:val="none" w:sz="0" w:space="0" w:color="auto"/>
                    <w:bottom w:val="none" w:sz="0" w:space="0" w:color="auto"/>
                    <w:right w:val="none" w:sz="0" w:space="0" w:color="auto"/>
                  </w:divBdr>
                </w:div>
                <w:div w:id="968631494">
                  <w:marLeft w:val="480"/>
                  <w:marRight w:val="0"/>
                  <w:marTop w:val="0"/>
                  <w:marBottom w:val="0"/>
                  <w:divBdr>
                    <w:top w:val="none" w:sz="0" w:space="0" w:color="auto"/>
                    <w:left w:val="none" w:sz="0" w:space="0" w:color="auto"/>
                    <w:bottom w:val="none" w:sz="0" w:space="0" w:color="auto"/>
                    <w:right w:val="none" w:sz="0" w:space="0" w:color="auto"/>
                  </w:divBdr>
                </w:div>
                <w:div w:id="1674336641">
                  <w:marLeft w:val="480"/>
                  <w:marRight w:val="0"/>
                  <w:marTop w:val="0"/>
                  <w:marBottom w:val="0"/>
                  <w:divBdr>
                    <w:top w:val="none" w:sz="0" w:space="0" w:color="auto"/>
                    <w:left w:val="none" w:sz="0" w:space="0" w:color="auto"/>
                    <w:bottom w:val="none" w:sz="0" w:space="0" w:color="auto"/>
                    <w:right w:val="none" w:sz="0" w:space="0" w:color="auto"/>
                  </w:divBdr>
                </w:div>
                <w:div w:id="1005863907">
                  <w:marLeft w:val="480"/>
                  <w:marRight w:val="0"/>
                  <w:marTop w:val="0"/>
                  <w:marBottom w:val="0"/>
                  <w:divBdr>
                    <w:top w:val="none" w:sz="0" w:space="0" w:color="auto"/>
                    <w:left w:val="none" w:sz="0" w:space="0" w:color="auto"/>
                    <w:bottom w:val="none" w:sz="0" w:space="0" w:color="auto"/>
                    <w:right w:val="none" w:sz="0" w:space="0" w:color="auto"/>
                  </w:divBdr>
                </w:div>
                <w:div w:id="2031906385">
                  <w:marLeft w:val="480"/>
                  <w:marRight w:val="0"/>
                  <w:marTop w:val="0"/>
                  <w:marBottom w:val="0"/>
                  <w:divBdr>
                    <w:top w:val="none" w:sz="0" w:space="0" w:color="auto"/>
                    <w:left w:val="none" w:sz="0" w:space="0" w:color="auto"/>
                    <w:bottom w:val="none" w:sz="0" w:space="0" w:color="auto"/>
                    <w:right w:val="none" w:sz="0" w:space="0" w:color="auto"/>
                  </w:divBdr>
                </w:div>
                <w:div w:id="1004670544">
                  <w:marLeft w:val="480"/>
                  <w:marRight w:val="0"/>
                  <w:marTop w:val="0"/>
                  <w:marBottom w:val="0"/>
                  <w:divBdr>
                    <w:top w:val="none" w:sz="0" w:space="0" w:color="auto"/>
                    <w:left w:val="none" w:sz="0" w:space="0" w:color="auto"/>
                    <w:bottom w:val="none" w:sz="0" w:space="0" w:color="auto"/>
                    <w:right w:val="none" w:sz="0" w:space="0" w:color="auto"/>
                  </w:divBdr>
                </w:div>
                <w:div w:id="554316453">
                  <w:marLeft w:val="480"/>
                  <w:marRight w:val="0"/>
                  <w:marTop w:val="0"/>
                  <w:marBottom w:val="0"/>
                  <w:divBdr>
                    <w:top w:val="none" w:sz="0" w:space="0" w:color="auto"/>
                    <w:left w:val="none" w:sz="0" w:space="0" w:color="auto"/>
                    <w:bottom w:val="none" w:sz="0" w:space="0" w:color="auto"/>
                    <w:right w:val="none" w:sz="0" w:space="0" w:color="auto"/>
                  </w:divBdr>
                </w:div>
                <w:div w:id="1925340734">
                  <w:marLeft w:val="480"/>
                  <w:marRight w:val="0"/>
                  <w:marTop w:val="0"/>
                  <w:marBottom w:val="0"/>
                  <w:divBdr>
                    <w:top w:val="none" w:sz="0" w:space="0" w:color="auto"/>
                    <w:left w:val="none" w:sz="0" w:space="0" w:color="auto"/>
                    <w:bottom w:val="none" w:sz="0" w:space="0" w:color="auto"/>
                    <w:right w:val="none" w:sz="0" w:space="0" w:color="auto"/>
                  </w:divBdr>
                </w:div>
                <w:div w:id="434636922">
                  <w:marLeft w:val="480"/>
                  <w:marRight w:val="0"/>
                  <w:marTop w:val="0"/>
                  <w:marBottom w:val="0"/>
                  <w:divBdr>
                    <w:top w:val="none" w:sz="0" w:space="0" w:color="auto"/>
                    <w:left w:val="none" w:sz="0" w:space="0" w:color="auto"/>
                    <w:bottom w:val="none" w:sz="0" w:space="0" w:color="auto"/>
                    <w:right w:val="none" w:sz="0" w:space="0" w:color="auto"/>
                  </w:divBdr>
                </w:div>
                <w:div w:id="1122697861">
                  <w:marLeft w:val="480"/>
                  <w:marRight w:val="0"/>
                  <w:marTop w:val="0"/>
                  <w:marBottom w:val="0"/>
                  <w:divBdr>
                    <w:top w:val="none" w:sz="0" w:space="0" w:color="auto"/>
                    <w:left w:val="none" w:sz="0" w:space="0" w:color="auto"/>
                    <w:bottom w:val="none" w:sz="0" w:space="0" w:color="auto"/>
                    <w:right w:val="none" w:sz="0" w:space="0" w:color="auto"/>
                  </w:divBdr>
                </w:div>
                <w:div w:id="958296341">
                  <w:marLeft w:val="480"/>
                  <w:marRight w:val="0"/>
                  <w:marTop w:val="0"/>
                  <w:marBottom w:val="0"/>
                  <w:divBdr>
                    <w:top w:val="none" w:sz="0" w:space="0" w:color="auto"/>
                    <w:left w:val="none" w:sz="0" w:space="0" w:color="auto"/>
                    <w:bottom w:val="none" w:sz="0" w:space="0" w:color="auto"/>
                    <w:right w:val="none" w:sz="0" w:space="0" w:color="auto"/>
                  </w:divBdr>
                </w:div>
                <w:div w:id="1521314224">
                  <w:marLeft w:val="480"/>
                  <w:marRight w:val="0"/>
                  <w:marTop w:val="0"/>
                  <w:marBottom w:val="0"/>
                  <w:divBdr>
                    <w:top w:val="none" w:sz="0" w:space="0" w:color="auto"/>
                    <w:left w:val="none" w:sz="0" w:space="0" w:color="auto"/>
                    <w:bottom w:val="none" w:sz="0" w:space="0" w:color="auto"/>
                    <w:right w:val="none" w:sz="0" w:space="0" w:color="auto"/>
                  </w:divBdr>
                </w:div>
                <w:div w:id="988365037">
                  <w:marLeft w:val="480"/>
                  <w:marRight w:val="0"/>
                  <w:marTop w:val="0"/>
                  <w:marBottom w:val="0"/>
                  <w:divBdr>
                    <w:top w:val="none" w:sz="0" w:space="0" w:color="auto"/>
                    <w:left w:val="none" w:sz="0" w:space="0" w:color="auto"/>
                    <w:bottom w:val="none" w:sz="0" w:space="0" w:color="auto"/>
                    <w:right w:val="none" w:sz="0" w:space="0" w:color="auto"/>
                  </w:divBdr>
                </w:div>
                <w:div w:id="1804230358">
                  <w:marLeft w:val="480"/>
                  <w:marRight w:val="0"/>
                  <w:marTop w:val="0"/>
                  <w:marBottom w:val="0"/>
                  <w:divBdr>
                    <w:top w:val="none" w:sz="0" w:space="0" w:color="auto"/>
                    <w:left w:val="none" w:sz="0" w:space="0" w:color="auto"/>
                    <w:bottom w:val="none" w:sz="0" w:space="0" w:color="auto"/>
                    <w:right w:val="none" w:sz="0" w:space="0" w:color="auto"/>
                  </w:divBdr>
                </w:div>
                <w:div w:id="1499611852">
                  <w:marLeft w:val="480"/>
                  <w:marRight w:val="0"/>
                  <w:marTop w:val="0"/>
                  <w:marBottom w:val="0"/>
                  <w:divBdr>
                    <w:top w:val="none" w:sz="0" w:space="0" w:color="auto"/>
                    <w:left w:val="none" w:sz="0" w:space="0" w:color="auto"/>
                    <w:bottom w:val="none" w:sz="0" w:space="0" w:color="auto"/>
                    <w:right w:val="none" w:sz="0" w:space="0" w:color="auto"/>
                  </w:divBdr>
                </w:div>
                <w:div w:id="513879719">
                  <w:marLeft w:val="480"/>
                  <w:marRight w:val="0"/>
                  <w:marTop w:val="0"/>
                  <w:marBottom w:val="0"/>
                  <w:divBdr>
                    <w:top w:val="none" w:sz="0" w:space="0" w:color="auto"/>
                    <w:left w:val="none" w:sz="0" w:space="0" w:color="auto"/>
                    <w:bottom w:val="none" w:sz="0" w:space="0" w:color="auto"/>
                    <w:right w:val="none" w:sz="0" w:space="0" w:color="auto"/>
                  </w:divBdr>
                </w:div>
                <w:div w:id="1372926024">
                  <w:marLeft w:val="480"/>
                  <w:marRight w:val="0"/>
                  <w:marTop w:val="0"/>
                  <w:marBottom w:val="0"/>
                  <w:divBdr>
                    <w:top w:val="none" w:sz="0" w:space="0" w:color="auto"/>
                    <w:left w:val="none" w:sz="0" w:space="0" w:color="auto"/>
                    <w:bottom w:val="none" w:sz="0" w:space="0" w:color="auto"/>
                    <w:right w:val="none" w:sz="0" w:space="0" w:color="auto"/>
                  </w:divBdr>
                </w:div>
                <w:div w:id="1397388911">
                  <w:marLeft w:val="480"/>
                  <w:marRight w:val="0"/>
                  <w:marTop w:val="0"/>
                  <w:marBottom w:val="0"/>
                  <w:divBdr>
                    <w:top w:val="none" w:sz="0" w:space="0" w:color="auto"/>
                    <w:left w:val="none" w:sz="0" w:space="0" w:color="auto"/>
                    <w:bottom w:val="none" w:sz="0" w:space="0" w:color="auto"/>
                    <w:right w:val="none" w:sz="0" w:space="0" w:color="auto"/>
                  </w:divBdr>
                </w:div>
                <w:div w:id="780606414">
                  <w:marLeft w:val="480"/>
                  <w:marRight w:val="0"/>
                  <w:marTop w:val="0"/>
                  <w:marBottom w:val="0"/>
                  <w:divBdr>
                    <w:top w:val="none" w:sz="0" w:space="0" w:color="auto"/>
                    <w:left w:val="none" w:sz="0" w:space="0" w:color="auto"/>
                    <w:bottom w:val="none" w:sz="0" w:space="0" w:color="auto"/>
                    <w:right w:val="none" w:sz="0" w:space="0" w:color="auto"/>
                  </w:divBdr>
                </w:div>
                <w:div w:id="1127119338">
                  <w:marLeft w:val="480"/>
                  <w:marRight w:val="0"/>
                  <w:marTop w:val="0"/>
                  <w:marBottom w:val="0"/>
                  <w:divBdr>
                    <w:top w:val="none" w:sz="0" w:space="0" w:color="auto"/>
                    <w:left w:val="none" w:sz="0" w:space="0" w:color="auto"/>
                    <w:bottom w:val="none" w:sz="0" w:space="0" w:color="auto"/>
                    <w:right w:val="none" w:sz="0" w:space="0" w:color="auto"/>
                  </w:divBdr>
                </w:div>
                <w:div w:id="770510164">
                  <w:marLeft w:val="480"/>
                  <w:marRight w:val="0"/>
                  <w:marTop w:val="0"/>
                  <w:marBottom w:val="0"/>
                  <w:divBdr>
                    <w:top w:val="none" w:sz="0" w:space="0" w:color="auto"/>
                    <w:left w:val="none" w:sz="0" w:space="0" w:color="auto"/>
                    <w:bottom w:val="none" w:sz="0" w:space="0" w:color="auto"/>
                    <w:right w:val="none" w:sz="0" w:space="0" w:color="auto"/>
                  </w:divBdr>
                </w:div>
                <w:div w:id="1534539452">
                  <w:marLeft w:val="480"/>
                  <w:marRight w:val="0"/>
                  <w:marTop w:val="0"/>
                  <w:marBottom w:val="0"/>
                  <w:divBdr>
                    <w:top w:val="none" w:sz="0" w:space="0" w:color="auto"/>
                    <w:left w:val="none" w:sz="0" w:space="0" w:color="auto"/>
                    <w:bottom w:val="none" w:sz="0" w:space="0" w:color="auto"/>
                    <w:right w:val="none" w:sz="0" w:space="0" w:color="auto"/>
                  </w:divBdr>
                </w:div>
                <w:div w:id="1662201223">
                  <w:marLeft w:val="480"/>
                  <w:marRight w:val="0"/>
                  <w:marTop w:val="0"/>
                  <w:marBottom w:val="0"/>
                  <w:divBdr>
                    <w:top w:val="none" w:sz="0" w:space="0" w:color="auto"/>
                    <w:left w:val="none" w:sz="0" w:space="0" w:color="auto"/>
                    <w:bottom w:val="none" w:sz="0" w:space="0" w:color="auto"/>
                    <w:right w:val="none" w:sz="0" w:space="0" w:color="auto"/>
                  </w:divBdr>
                </w:div>
                <w:div w:id="804196259">
                  <w:marLeft w:val="480"/>
                  <w:marRight w:val="0"/>
                  <w:marTop w:val="0"/>
                  <w:marBottom w:val="0"/>
                  <w:divBdr>
                    <w:top w:val="none" w:sz="0" w:space="0" w:color="auto"/>
                    <w:left w:val="none" w:sz="0" w:space="0" w:color="auto"/>
                    <w:bottom w:val="none" w:sz="0" w:space="0" w:color="auto"/>
                    <w:right w:val="none" w:sz="0" w:space="0" w:color="auto"/>
                  </w:divBdr>
                </w:div>
                <w:div w:id="1678534647">
                  <w:marLeft w:val="480"/>
                  <w:marRight w:val="0"/>
                  <w:marTop w:val="0"/>
                  <w:marBottom w:val="0"/>
                  <w:divBdr>
                    <w:top w:val="none" w:sz="0" w:space="0" w:color="auto"/>
                    <w:left w:val="none" w:sz="0" w:space="0" w:color="auto"/>
                    <w:bottom w:val="none" w:sz="0" w:space="0" w:color="auto"/>
                    <w:right w:val="none" w:sz="0" w:space="0" w:color="auto"/>
                  </w:divBdr>
                </w:div>
                <w:div w:id="356781832">
                  <w:marLeft w:val="480"/>
                  <w:marRight w:val="0"/>
                  <w:marTop w:val="0"/>
                  <w:marBottom w:val="0"/>
                  <w:divBdr>
                    <w:top w:val="none" w:sz="0" w:space="0" w:color="auto"/>
                    <w:left w:val="none" w:sz="0" w:space="0" w:color="auto"/>
                    <w:bottom w:val="none" w:sz="0" w:space="0" w:color="auto"/>
                    <w:right w:val="none" w:sz="0" w:space="0" w:color="auto"/>
                  </w:divBdr>
                </w:div>
                <w:div w:id="941450391">
                  <w:marLeft w:val="480"/>
                  <w:marRight w:val="0"/>
                  <w:marTop w:val="0"/>
                  <w:marBottom w:val="0"/>
                  <w:divBdr>
                    <w:top w:val="none" w:sz="0" w:space="0" w:color="auto"/>
                    <w:left w:val="none" w:sz="0" w:space="0" w:color="auto"/>
                    <w:bottom w:val="none" w:sz="0" w:space="0" w:color="auto"/>
                    <w:right w:val="none" w:sz="0" w:space="0" w:color="auto"/>
                  </w:divBdr>
                </w:div>
                <w:div w:id="277372724">
                  <w:marLeft w:val="480"/>
                  <w:marRight w:val="0"/>
                  <w:marTop w:val="0"/>
                  <w:marBottom w:val="0"/>
                  <w:divBdr>
                    <w:top w:val="none" w:sz="0" w:space="0" w:color="auto"/>
                    <w:left w:val="none" w:sz="0" w:space="0" w:color="auto"/>
                    <w:bottom w:val="none" w:sz="0" w:space="0" w:color="auto"/>
                    <w:right w:val="none" w:sz="0" w:space="0" w:color="auto"/>
                  </w:divBdr>
                </w:div>
                <w:div w:id="1911957543">
                  <w:marLeft w:val="480"/>
                  <w:marRight w:val="0"/>
                  <w:marTop w:val="0"/>
                  <w:marBottom w:val="0"/>
                  <w:divBdr>
                    <w:top w:val="none" w:sz="0" w:space="0" w:color="auto"/>
                    <w:left w:val="none" w:sz="0" w:space="0" w:color="auto"/>
                    <w:bottom w:val="none" w:sz="0" w:space="0" w:color="auto"/>
                    <w:right w:val="none" w:sz="0" w:space="0" w:color="auto"/>
                  </w:divBdr>
                </w:div>
                <w:div w:id="2132819681">
                  <w:marLeft w:val="480"/>
                  <w:marRight w:val="0"/>
                  <w:marTop w:val="0"/>
                  <w:marBottom w:val="0"/>
                  <w:divBdr>
                    <w:top w:val="none" w:sz="0" w:space="0" w:color="auto"/>
                    <w:left w:val="none" w:sz="0" w:space="0" w:color="auto"/>
                    <w:bottom w:val="none" w:sz="0" w:space="0" w:color="auto"/>
                    <w:right w:val="none" w:sz="0" w:space="0" w:color="auto"/>
                  </w:divBdr>
                </w:div>
                <w:div w:id="1633704309">
                  <w:marLeft w:val="480"/>
                  <w:marRight w:val="0"/>
                  <w:marTop w:val="0"/>
                  <w:marBottom w:val="0"/>
                  <w:divBdr>
                    <w:top w:val="none" w:sz="0" w:space="0" w:color="auto"/>
                    <w:left w:val="none" w:sz="0" w:space="0" w:color="auto"/>
                    <w:bottom w:val="none" w:sz="0" w:space="0" w:color="auto"/>
                    <w:right w:val="none" w:sz="0" w:space="0" w:color="auto"/>
                  </w:divBdr>
                </w:div>
                <w:div w:id="2023507900">
                  <w:marLeft w:val="480"/>
                  <w:marRight w:val="0"/>
                  <w:marTop w:val="0"/>
                  <w:marBottom w:val="0"/>
                  <w:divBdr>
                    <w:top w:val="none" w:sz="0" w:space="0" w:color="auto"/>
                    <w:left w:val="none" w:sz="0" w:space="0" w:color="auto"/>
                    <w:bottom w:val="none" w:sz="0" w:space="0" w:color="auto"/>
                    <w:right w:val="none" w:sz="0" w:space="0" w:color="auto"/>
                  </w:divBdr>
                </w:div>
                <w:div w:id="538713300">
                  <w:marLeft w:val="480"/>
                  <w:marRight w:val="0"/>
                  <w:marTop w:val="0"/>
                  <w:marBottom w:val="0"/>
                  <w:divBdr>
                    <w:top w:val="none" w:sz="0" w:space="0" w:color="auto"/>
                    <w:left w:val="none" w:sz="0" w:space="0" w:color="auto"/>
                    <w:bottom w:val="none" w:sz="0" w:space="0" w:color="auto"/>
                    <w:right w:val="none" w:sz="0" w:space="0" w:color="auto"/>
                  </w:divBdr>
                </w:div>
              </w:divsChild>
            </w:div>
            <w:div w:id="1182353101">
              <w:marLeft w:val="0"/>
              <w:marRight w:val="0"/>
              <w:marTop w:val="0"/>
              <w:marBottom w:val="0"/>
              <w:divBdr>
                <w:top w:val="none" w:sz="0" w:space="0" w:color="auto"/>
                <w:left w:val="none" w:sz="0" w:space="0" w:color="auto"/>
                <w:bottom w:val="none" w:sz="0" w:space="0" w:color="auto"/>
                <w:right w:val="none" w:sz="0" w:space="0" w:color="auto"/>
              </w:divBdr>
              <w:divsChild>
                <w:div w:id="1821576996">
                  <w:marLeft w:val="480"/>
                  <w:marRight w:val="0"/>
                  <w:marTop w:val="0"/>
                  <w:marBottom w:val="0"/>
                  <w:divBdr>
                    <w:top w:val="none" w:sz="0" w:space="0" w:color="auto"/>
                    <w:left w:val="none" w:sz="0" w:space="0" w:color="auto"/>
                    <w:bottom w:val="none" w:sz="0" w:space="0" w:color="auto"/>
                    <w:right w:val="none" w:sz="0" w:space="0" w:color="auto"/>
                  </w:divBdr>
                </w:div>
                <w:div w:id="1583492768">
                  <w:marLeft w:val="480"/>
                  <w:marRight w:val="0"/>
                  <w:marTop w:val="0"/>
                  <w:marBottom w:val="0"/>
                  <w:divBdr>
                    <w:top w:val="none" w:sz="0" w:space="0" w:color="auto"/>
                    <w:left w:val="none" w:sz="0" w:space="0" w:color="auto"/>
                    <w:bottom w:val="none" w:sz="0" w:space="0" w:color="auto"/>
                    <w:right w:val="none" w:sz="0" w:space="0" w:color="auto"/>
                  </w:divBdr>
                </w:div>
                <w:div w:id="994648666">
                  <w:marLeft w:val="480"/>
                  <w:marRight w:val="0"/>
                  <w:marTop w:val="0"/>
                  <w:marBottom w:val="0"/>
                  <w:divBdr>
                    <w:top w:val="none" w:sz="0" w:space="0" w:color="auto"/>
                    <w:left w:val="none" w:sz="0" w:space="0" w:color="auto"/>
                    <w:bottom w:val="none" w:sz="0" w:space="0" w:color="auto"/>
                    <w:right w:val="none" w:sz="0" w:space="0" w:color="auto"/>
                  </w:divBdr>
                </w:div>
                <w:div w:id="1858081703">
                  <w:marLeft w:val="480"/>
                  <w:marRight w:val="0"/>
                  <w:marTop w:val="0"/>
                  <w:marBottom w:val="0"/>
                  <w:divBdr>
                    <w:top w:val="none" w:sz="0" w:space="0" w:color="auto"/>
                    <w:left w:val="none" w:sz="0" w:space="0" w:color="auto"/>
                    <w:bottom w:val="none" w:sz="0" w:space="0" w:color="auto"/>
                    <w:right w:val="none" w:sz="0" w:space="0" w:color="auto"/>
                  </w:divBdr>
                </w:div>
                <w:div w:id="1787581187">
                  <w:marLeft w:val="480"/>
                  <w:marRight w:val="0"/>
                  <w:marTop w:val="0"/>
                  <w:marBottom w:val="0"/>
                  <w:divBdr>
                    <w:top w:val="none" w:sz="0" w:space="0" w:color="auto"/>
                    <w:left w:val="none" w:sz="0" w:space="0" w:color="auto"/>
                    <w:bottom w:val="none" w:sz="0" w:space="0" w:color="auto"/>
                    <w:right w:val="none" w:sz="0" w:space="0" w:color="auto"/>
                  </w:divBdr>
                </w:div>
                <w:div w:id="1240094513">
                  <w:marLeft w:val="480"/>
                  <w:marRight w:val="0"/>
                  <w:marTop w:val="0"/>
                  <w:marBottom w:val="0"/>
                  <w:divBdr>
                    <w:top w:val="none" w:sz="0" w:space="0" w:color="auto"/>
                    <w:left w:val="none" w:sz="0" w:space="0" w:color="auto"/>
                    <w:bottom w:val="none" w:sz="0" w:space="0" w:color="auto"/>
                    <w:right w:val="none" w:sz="0" w:space="0" w:color="auto"/>
                  </w:divBdr>
                </w:div>
                <w:div w:id="106387655">
                  <w:marLeft w:val="480"/>
                  <w:marRight w:val="0"/>
                  <w:marTop w:val="0"/>
                  <w:marBottom w:val="0"/>
                  <w:divBdr>
                    <w:top w:val="none" w:sz="0" w:space="0" w:color="auto"/>
                    <w:left w:val="none" w:sz="0" w:space="0" w:color="auto"/>
                    <w:bottom w:val="none" w:sz="0" w:space="0" w:color="auto"/>
                    <w:right w:val="none" w:sz="0" w:space="0" w:color="auto"/>
                  </w:divBdr>
                </w:div>
                <w:div w:id="1652904590">
                  <w:marLeft w:val="480"/>
                  <w:marRight w:val="0"/>
                  <w:marTop w:val="0"/>
                  <w:marBottom w:val="0"/>
                  <w:divBdr>
                    <w:top w:val="none" w:sz="0" w:space="0" w:color="auto"/>
                    <w:left w:val="none" w:sz="0" w:space="0" w:color="auto"/>
                    <w:bottom w:val="none" w:sz="0" w:space="0" w:color="auto"/>
                    <w:right w:val="none" w:sz="0" w:space="0" w:color="auto"/>
                  </w:divBdr>
                </w:div>
                <w:div w:id="1157115311">
                  <w:marLeft w:val="480"/>
                  <w:marRight w:val="0"/>
                  <w:marTop w:val="0"/>
                  <w:marBottom w:val="0"/>
                  <w:divBdr>
                    <w:top w:val="none" w:sz="0" w:space="0" w:color="auto"/>
                    <w:left w:val="none" w:sz="0" w:space="0" w:color="auto"/>
                    <w:bottom w:val="none" w:sz="0" w:space="0" w:color="auto"/>
                    <w:right w:val="none" w:sz="0" w:space="0" w:color="auto"/>
                  </w:divBdr>
                </w:div>
                <w:div w:id="781069845">
                  <w:marLeft w:val="480"/>
                  <w:marRight w:val="0"/>
                  <w:marTop w:val="0"/>
                  <w:marBottom w:val="0"/>
                  <w:divBdr>
                    <w:top w:val="none" w:sz="0" w:space="0" w:color="auto"/>
                    <w:left w:val="none" w:sz="0" w:space="0" w:color="auto"/>
                    <w:bottom w:val="none" w:sz="0" w:space="0" w:color="auto"/>
                    <w:right w:val="none" w:sz="0" w:space="0" w:color="auto"/>
                  </w:divBdr>
                </w:div>
                <w:div w:id="1740858145">
                  <w:marLeft w:val="480"/>
                  <w:marRight w:val="0"/>
                  <w:marTop w:val="0"/>
                  <w:marBottom w:val="0"/>
                  <w:divBdr>
                    <w:top w:val="none" w:sz="0" w:space="0" w:color="auto"/>
                    <w:left w:val="none" w:sz="0" w:space="0" w:color="auto"/>
                    <w:bottom w:val="none" w:sz="0" w:space="0" w:color="auto"/>
                    <w:right w:val="none" w:sz="0" w:space="0" w:color="auto"/>
                  </w:divBdr>
                </w:div>
                <w:div w:id="105467840">
                  <w:marLeft w:val="480"/>
                  <w:marRight w:val="0"/>
                  <w:marTop w:val="0"/>
                  <w:marBottom w:val="0"/>
                  <w:divBdr>
                    <w:top w:val="none" w:sz="0" w:space="0" w:color="auto"/>
                    <w:left w:val="none" w:sz="0" w:space="0" w:color="auto"/>
                    <w:bottom w:val="none" w:sz="0" w:space="0" w:color="auto"/>
                    <w:right w:val="none" w:sz="0" w:space="0" w:color="auto"/>
                  </w:divBdr>
                </w:div>
                <w:div w:id="600989706">
                  <w:marLeft w:val="480"/>
                  <w:marRight w:val="0"/>
                  <w:marTop w:val="0"/>
                  <w:marBottom w:val="0"/>
                  <w:divBdr>
                    <w:top w:val="none" w:sz="0" w:space="0" w:color="auto"/>
                    <w:left w:val="none" w:sz="0" w:space="0" w:color="auto"/>
                    <w:bottom w:val="none" w:sz="0" w:space="0" w:color="auto"/>
                    <w:right w:val="none" w:sz="0" w:space="0" w:color="auto"/>
                  </w:divBdr>
                </w:div>
                <w:div w:id="123011141">
                  <w:marLeft w:val="480"/>
                  <w:marRight w:val="0"/>
                  <w:marTop w:val="0"/>
                  <w:marBottom w:val="0"/>
                  <w:divBdr>
                    <w:top w:val="none" w:sz="0" w:space="0" w:color="auto"/>
                    <w:left w:val="none" w:sz="0" w:space="0" w:color="auto"/>
                    <w:bottom w:val="none" w:sz="0" w:space="0" w:color="auto"/>
                    <w:right w:val="none" w:sz="0" w:space="0" w:color="auto"/>
                  </w:divBdr>
                </w:div>
                <w:div w:id="1444766549">
                  <w:marLeft w:val="480"/>
                  <w:marRight w:val="0"/>
                  <w:marTop w:val="0"/>
                  <w:marBottom w:val="0"/>
                  <w:divBdr>
                    <w:top w:val="none" w:sz="0" w:space="0" w:color="auto"/>
                    <w:left w:val="none" w:sz="0" w:space="0" w:color="auto"/>
                    <w:bottom w:val="none" w:sz="0" w:space="0" w:color="auto"/>
                    <w:right w:val="none" w:sz="0" w:space="0" w:color="auto"/>
                  </w:divBdr>
                </w:div>
                <w:div w:id="1668556502">
                  <w:marLeft w:val="480"/>
                  <w:marRight w:val="0"/>
                  <w:marTop w:val="0"/>
                  <w:marBottom w:val="0"/>
                  <w:divBdr>
                    <w:top w:val="none" w:sz="0" w:space="0" w:color="auto"/>
                    <w:left w:val="none" w:sz="0" w:space="0" w:color="auto"/>
                    <w:bottom w:val="none" w:sz="0" w:space="0" w:color="auto"/>
                    <w:right w:val="none" w:sz="0" w:space="0" w:color="auto"/>
                  </w:divBdr>
                </w:div>
                <w:div w:id="44528364">
                  <w:marLeft w:val="480"/>
                  <w:marRight w:val="0"/>
                  <w:marTop w:val="0"/>
                  <w:marBottom w:val="0"/>
                  <w:divBdr>
                    <w:top w:val="none" w:sz="0" w:space="0" w:color="auto"/>
                    <w:left w:val="none" w:sz="0" w:space="0" w:color="auto"/>
                    <w:bottom w:val="none" w:sz="0" w:space="0" w:color="auto"/>
                    <w:right w:val="none" w:sz="0" w:space="0" w:color="auto"/>
                  </w:divBdr>
                </w:div>
                <w:div w:id="67384624">
                  <w:marLeft w:val="480"/>
                  <w:marRight w:val="0"/>
                  <w:marTop w:val="0"/>
                  <w:marBottom w:val="0"/>
                  <w:divBdr>
                    <w:top w:val="none" w:sz="0" w:space="0" w:color="auto"/>
                    <w:left w:val="none" w:sz="0" w:space="0" w:color="auto"/>
                    <w:bottom w:val="none" w:sz="0" w:space="0" w:color="auto"/>
                    <w:right w:val="none" w:sz="0" w:space="0" w:color="auto"/>
                  </w:divBdr>
                </w:div>
                <w:div w:id="123278009">
                  <w:marLeft w:val="480"/>
                  <w:marRight w:val="0"/>
                  <w:marTop w:val="0"/>
                  <w:marBottom w:val="0"/>
                  <w:divBdr>
                    <w:top w:val="none" w:sz="0" w:space="0" w:color="auto"/>
                    <w:left w:val="none" w:sz="0" w:space="0" w:color="auto"/>
                    <w:bottom w:val="none" w:sz="0" w:space="0" w:color="auto"/>
                    <w:right w:val="none" w:sz="0" w:space="0" w:color="auto"/>
                  </w:divBdr>
                </w:div>
                <w:div w:id="1257907283">
                  <w:marLeft w:val="480"/>
                  <w:marRight w:val="0"/>
                  <w:marTop w:val="0"/>
                  <w:marBottom w:val="0"/>
                  <w:divBdr>
                    <w:top w:val="none" w:sz="0" w:space="0" w:color="auto"/>
                    <w:left w:val="none" w:sz="0" w:space="0" w:color="auto"/>
                    <w:bottom w:val="none" w:sz="0" w:space="0" w:color="auto"/>
                    <w:right w:val="none" w:sz="0" w:space="0" w:color="auto"/>
                  </w:divBdr>
                </w:div>
                <w:div w:id="86394295">
                  <w:marLeft w:val="480"/>
                  <w:marRight w:val="0"/>
                  <w:marTop w:val="0"/>
                  <w:marBottom w:val="0"/>
                  <w:divBdr>
                    <w:top w:val="none" w:sz="0" w:space="0" w:color="auto"/>
                    <w:left w:val="none" w:sz="0" w:space="0" w:color="auto"/>
                    <w:bottom w:val="none" w:sz="0" w:space="0" w:color="auto"/>
                    <w:right w:val="none" w:sz="0" w:space="0" w:color="auto"/>
                  </w:divBdr>
                </w:div>
                <w:div w:id="626014299">
                  <w:marLeft w:val="480"/>
                  <w:marRight w:val="0"/>
                  <w:marTop w:val="0"/>
                  <w:marBottom w:val="0"/>
                  <w:divBdr>
                    <w:top w:val="none" w:sz="0" w:space="0" w:color="auto"/>
                    <w:left w:val="none" w:sz="0" w:space="0" w:color="auto"/>
                    <w:bottom w:val="none" w:sz="0" w:space="0" w:color="auto"/>
                    <w:right w:val="none" w:sz="0" w:space="0" w:color="auto"/>
                  </w:divBdr>
                </w:div>
                <w:div w:id="310254948">
                  <w:marLeft w:val="480"/>
                  <w:marRight w:val="0"/>
                  <w:marTop w:val="0"/>
                  <w:marBottom w:val="0"/>
                  <w:divBdr>
                    <w:top w:val="none" w:sz="0" w:space="0" w:color="auto"/>
                    <w:left w:val="none" w:sz="0" w:space="0" w:color="auto"/>
                    <w:bottom w:val="none" w:sz="0" w:space="0" w:color="auto"/>
                    <w:right w:val="none" w:sz="0" w:space="0" w:color="auto"/>
                  </w:divBdr>
                </w:div>
                <w:div w:id="217782886">
                  <w:marLeft w:val="480"/>
                  <w:marRight w:val="0"/>
                  <w:marTop w:val="0"/>
                  <w:marBottom w:val="0"/>
                  <w:divBdr>
                    <w:top w:val="none" w:sz="0" w:space="0" w:color="auto"/>
                    <w:left w:val="none" w:sz="0" w:space="0" w:color="auto"/>
                    <w:bottom w:val="none" w:sz="0" w:space="0" w:color="auto"/>
                    <w:right w:val="none" w:sz="0" w:space="0" w:color="auto"/>
                  </w:divBdr>
                </w:div>
                <w:div w:id="1446658855">
                  <w:marLeft w:val="480"/>
                  <w:marRight w:val="0"/>
                  <w:marTop w:val="0"/>
                  <w:marBottom w:val="0"/>
                  <w:divBdr>
                    <w:top w:val="none" w:sz="0" w:space="0" w:color="auto"/>
                    <w:left w:val="none" w:sz="0" w:space="0" w:color="auto"/>
                    <w:bottom w:val="none" w:sz="0" w:space="0" w:color="auto"/>
                    <w:right w:val="none" w:sz="0" w:space="0" w:color="auto"/>
                  </w:divBdr>
                </w:div>
                <w:div w:id="1030300418">
                  <w:marLeft w:val="480"/>
                  <w:marRight w:val="0"/>
                  <w:marTop w:val="0"/>
                  <w:marBottom w:val="0"/>
                  <w:divBdr>
                    <w:top w:val="none" w:sz="0" w:space="0" w:color="auto"/>
                    <w:left w:val="none" w:sz="0" w:space="0" w:color="auto"/>
                    <w:bottom w:val="none" w:sz="0" w:space="0" w:color="auto"/>
                    <w:right w:val="none" w:sz="0" w:space="0" w:color="auto"/>
                  </w:divBdr>
                </w:div>
                <w:div w:id="169027619">
                  <w:marLeft w:val="480"/>
                  <w:marRight w:val="0"/>
                  <w:marTop w:val="0"/>
                  <w:marBottom w:val="0"/>
                  <w:divBdr>
                    <w:top w:val="none" w:sz="0" w:space="0" w:color="auto"/>
                    <w:left w:val="none" w:sz="0" w:space="0" w:color="auto"/>
                    <w:bottom w:val="none" w:sz="0" w:space="0" w:color="auto"/>
                    <w:right w:val="none" w:sz="0" w:space="0" w:color="auto"/>
                  </w:divBdr>
                </w:div>
                <w:div w:id="1765613173">
                  <w:marLeft w:val="480"/>
                  <w:marRight w:val="0"/>
                  <w:marTop w:val="0"/>
                  <w:marBottom w:val="0"/>
                  <w:divBdr>
                    <w:top w:val="none" w:sz="0" w:space="0" w:color="auto"/>
                    <w:left w:val="none" w:sz="0" w:space="0" w:color="auto"/>
                    <w:bottom w:val="none" w:sz="0" w:space="0" w:color="auto"/>
                    <w:right w:val="none" w:sz="0" w:space="0" w:color="auto"/>
                  </w:divBdr>
                </w:div>
                <w:div w:id="2010598217">
                  <w:marLeft w:val="480"/>
                  <w:marRight w:val="0"/>
                  <w:marTop w:val="0"/>
                  <w:marBottom w:val="0"/>
                  <w:divBdr>
                    <w:top w:val="none" w:sz="0" w:space="0" w:color="auto"/>
                    <w:left w:val="none" w:sz="0" w:space="0" w:color="auto"/>
                    <w:bottom w:val="none" w:sz="0" w:space="0" w:color="auto"/>
                    <w:right w:val="none" w:sz="0" w:space="0" w:color="auto"/>
                  </w:divBdr>
                </w:div>
                <w:div w:id="1493254428">
                  <w:marLeft w:val="480"/>
                  <w:marRight w:val="0"/>
                  <w:marTop w:val="0"/>
                  <w:marBottom w:val="0"/>
                  <w:divBdr>
                    <w:top w:val="none" w:sz="0" w:space="0" w:color="auto"/>
                    <w:left w:val="none" w:sz="0" w:space="0" w:color="auto"/>
                    <w:bottom w:val="none" w:sz="0" w:space="0" w:color="auto"/>
                    <w:right w:val="none" w:sz="0" w:space="0" w:color="auto"/>
                  </w:divBdr>
                </w:div>
                <w:div w:id="1710834891">
                  <w:marLeft w:val="480"/>
                  <w:marRight w:val="0"/>
                  <w:marTop w:val="0"/>
                  <w:marBottom w:val="0"/>
                  <w:divBdr>
                    <w:top w:val="none" w:sz="0" w:space="0" w:color="auto"/>
                    <w:left w:val="none" w:sz="0" w:space="0" w:color="auto"/>
                    <w:bottom w:val="none" w:sz="0" w:space="0" w:color="auto"/>
                    <w:right w:val="none" w:sz="0" w:space="0" w:color="auto"/>
                  </w:divBdr>
                </w:div>
                <w:div w:id="1104348662">
                  <w:marLeft w:val="480"/>
                  <w:marRight w:val="0"/>
                  <w:marTop w:val="0"/>
                  <w:marBottom w:val="0"/>
                  <w:divBdr>
                    <w:top w:val="none" w:sz="0" w:space="0" w:color="auto"/>
                    <w:left w:val="none" w:sz="0" w:space="0" w:color="auto"/>
                    <w:bottom w:val="none" w:sz="0" w:space="0" w:color="auto"/>
                    <w:right w:val="none" w:sz="0" w:space="0" w:color="auto"/>
                  </w:divBdr>
                </w:div>
                <w:div w:id="1020085378">
                  <w:marLeft w:val="480"/>
                  <w:marRight w:val="0"/>
                  <w:marTop w:val="0"/>
                  <w:marBottom w:val="0"/>
                  <w:divBdr>
                    <w:top w:val="none" w:sz="0" w:space="0" w:color="auto"/>
                    <w:left w:val="none" w:sz="0" w:space="0" w:color="auto"/>
                    <w:bottom w:val="none" w:sz="0" w:space="0" w:color="auto"/>
                    <w:right w:val="none" w:sz="0" w:space="0" w:color="auto"/>
                  </w:divBdr>
                </w:div>
                <w:div w:id="1190677652">
                  <w:marLeft w:val="480"/>
                  <w:marRight w:val="0"/>
                  <w:marTop w:val="0"/>
                  <w:marBottom w:val="0"/>
                  <w:divBdr>
                    <w:top w:val="none" w:sz="0" w:space="0" w:color="auto"/>
                    <w:left w:val="none" w:sz="0" w:space="0" w:color="auto"/>
                    <w:bottom w:val="none" w:sz="0" w:space="0" w:color="auto"/>
                    <w:right w:val="none" w:sz="0" w:space="0" w:color="auto"/>
                  </w:divBdr>
                </w:div>
                <w:div w:id="1779258546">
                  <w:marLeft w:val="480"/>
                  <w:marRight w:val="0"/>
                  <w:marTop w:val="0"/>
                  <w:marBottom w:val="0"/>
                  <w:divBdr>
                    <w:top w:val="none" w:sz="0" w:space="0" w:color="auto"/>
                    <w:left w:val="none" w:sz="0" w:space="0" w:color="auto"/>
                    <w:bottom w:val="none" w:sz="0" w:space="0" w:color="auto"/>
                    <w:right w:val="none" w:sz="0" w:space="0" w:color="auto"/>
                  </w:divBdr>
                </w:div>
                <w:div w:id="1384983409">
                  <w:marLeft w:val="480"/>
                  <w:marRight w:val="0"/>
                  <w:marTop w:val="0"/>
                  <w:marBottom w:val="0"/>
                  <w:divBdr>
                    <w:top w:val="none" w:sz="0" w:space="0" w:color="auto"/>
                    <w:left w:val="none" w:sz="0" w:space="0" w:color="auto"/>
                    <w:bottom w:val="none" w:sz="0" w:space="0" w:color="auto"/>
                    <w:right w:val="none" w:sz="0" w:space="0" w:color="auto"/>
                  </w:divBdr>
                </w:div>
                <w:div w:id="495733630">
                  <w:marLeft w:val="480"/>
                  <w:marRight w:val="0"/>
                  <w:marTop w:val="0"/>
                  <w:marBottom w:val="0"/>
                  <w:divBdr>
                    <w:top w:val="none" w:sz="0" w:space="0" w:color="auto"/>
                    <w:left w:val="none" w:sz="0" w:space="0" w:color="auto"/>
                    <w:bottom w:val="none" w:sz="0" w:space="0" w:color="auto"/>
                    <w:right w:val="none" w:sz="0" w:space="0" w:color="auto"/>
                  </w:divBdr>
                </w:div>
                <w:div w:id="1068771454">
                  <w:marLeft w:val="480"/>
                  <w:marRight w:val="0"/>
                  <w:marTop w:val="0"/>
                  <w:marBottom w:val="0"/>
                  <w:divBdr>
                    <w:top w:val="none" w:sz="0" w:space="0" w:color="auto"/>
                    <w:left w:val="none" w:sz="0" w:space="0" w:color="auto"/>
                    <w:bottom w:val="none" w:sz="0" w:space="0" w:color="auto"/>
                    <w:right w:val="none" w:sz="0" w:space="0" w:color="auto"/>
                  </w:divBdr>
                </w:div>
                <w:div w:id="237130453">
                  <w:marLeft w:val="480"/>
                  <w:marRight w:val="0"/>
                  <w:marTop w:val="0"/>
                  <w:marBottom w:val="0"/>
                  <w:divBdr>
                    <w:top w:val="none" w:sz="0" w:space="0" w:color="auto"/>
                    <w:left w:val="none" w:sz="0" w:space="0" w:color="auto"/>
                    <w:bottom w:val="none" w:sz="0" w:space="0" w:color="auto"/>
                    <w:right w:val="none" w:sz="0" w:space="0" w:color="auto"/>
                  </w:divBdr>
                </w:div>
                <w:div w:id="1762332516">
                  <w:marLeft w:val="480"/>
                  <w:marRight w:val="0"/>
                  <w:marTop w:val="0"/>
                  <w:marBottom w:val="0"/>
                  <w:divBdr>
                    <w:top w:val="none" w:sz="0" w:space="0" w:color="auto"/>
                    <w:left w:val="none" w:sz="0" w:space="0" w:color="auto"/>
                    <w:bottom w:val="none" w:sz="0" w:space="0" w:color="auto"/>
                    <w:right w:val="none" w:sz="0" w:space="0" w:color="auto"/>
                  </w:divBdr>
                </w:div>
                <w:div w:id="2003850407">
                  <w:marLeft w:val="480"/>
                  <w:marRight w:val="0"/>
                  <w:marTop w:val="0"/>
                  <w:marBottom w:val="0"/>
                  <w:divBdr>
                    <w:top w:val="none" w:sz="0" w:space="0" w:color="auto"/>
                    <w:left w:val="none" w:sz="0" w:space="0" w:color="auto"/>
                    <w:bottom w:val="none" w:sz="0" w:space="0" w:color="auto"/>
                    <w:right w:val="none" w:sz="0" w:space="0" w:color="auto"/>
                  </w:divBdr>
                </w:div>
                <w:div w:id="979309721">
                  <w:marLeft w:val="480"/>
                  <w:marRight w:val="0"/>
                  <w:marTop w:val="0"/>
                  <w:marBottom w:val="0"/>
                  <w:divBdr>
                    <w:top w:val="none" w:sz="0" w:space="0" w:color="auto"/>
                    <w:left w:val="none" w:sz="0" w:space="0" w:color="auto"/>
                    <w:bottom w:val="none" w:sz="0" w:space="0" w:color="auto"/>
                    <w:right w:val="none" w:sz="0" w:space="0" w:color="auto"/>
                  </w:divBdr>
                </w:div>
              </w:divsChild>
            </w:div>
            <w:div w:id="421493242">
              <w:marLeft w:val="0"/>
              <w:marRight w:val="0"/>
              <w:marTop w:val="0"/>
              <w:marBottom w:val="0"/>
              <w:divBdr>
                <w:top w:val="none" w:sz="0" w:space="0" w:color="auto"/>
                <w:left w:val="none" w:sz="0" w:space="0" w:color="auto"/>
                <w:bottom w:val="none" w:sz="0" w:space="0" w:color="auto"/>
                <w:right w:val="none" w:sz="0" w:space="0" w:color="auto"/>
              </w:divBdr>
              <w:divsChild>
                <w:div w:id="414864165">
                  <w:marLeft w:val="480"/>
                  <w:marRight w:val="0"/>
                  <w:marTop w:val="0"/>
                  <w:marBottom w:val="0"/>
                  <w:divBdr>
                    <w:top w:val="none" w:sz="0" w:space="0" w:color="auto"/>
                    <w:left w:val="none" w:sz="0" w:space="0" w:color="auto"/>
                    <w:bottom w:val="none" w:sz="0" w:space="0" w:color="auto"/>
                    <w:right w:val="none" w:sz="0" w:space="0" w:color="auto"/>
                  </w:divBdr>
                </w:div>
                <w:div w:id="1546258835">
                  <w:marLeft w:val="480"/>
                  <w:marRight w:val="0"/>
                  <w:marTop w:val="0"/>
                  <w:marBottom w:val="0"/>
                  <w:divBdr>
                    <w:top w:val="none" w:sz="0" w:space="0" w:color="auto"/>
                    <w:left w:val="none" w:sz="0" w:space="0" w:color="auto"/>
                    <w:bottom w:val="none" w:sz="0" w:space="0" w:color="auto"/>
                    <w:right w:val="none" w:sz="0" w:space="0" w:color="auto"/>
                  </w:divBdr>
                </w:div>
                <w:div w:id="1438327972">
                  <w:marLeft w:val="480"/>
                  <w:marRight w:val="0"/>
                  <w:marTop w:val="0"/>
                  <w:marBottom w:val="0"/>
                  <w:divBdr>
                    <w:top w:val="none" w:sz="0" w:space="0" w:color="auto"/>
                    <w:left w:val="none" w:sz="0" w:space="0" w:color="auto"/>
                    <w:bottom w:val="none" w:sz="0" w:space="0" w:color="auto"/>
                    <w:right w:val="none" w:sz="0" w:space="0" w:color="auto"/>
                  </w:divBdr>
                </w:div>
                <w:div w:id="1049845187">
                  <w:marLeft w:val="480"/>
                  <w:marRight w:val="0"/>
                  <w:marTop w:val="0"/>
                  <w:marBottom w:val="0"/>
                  <w:divBdr>
                    <w:top w:val="none" w:sz="0" w:space="0" w:color="auto"/>
                    <w:left w:val="none" w:sz="0" w:space="0" w:color="auto"/>
                    <w:bottom w:val="none" w:sz="0" w:space="0" w:color="auto"/>
                    <w:right w:val="none" w:sz="0" w:space="0" w:color="auto"/>
                  </w:divBdr>
                </w:div>
                <w:div w:id="837044225">
                  <w:marLeft w:val="480"/>
                  <w:marRight w:val="0"/>
                  <w:marTop w:val="0"/>
                  <w:marBottom w:val="0"/>
                  <w:divBdr>
                    <w:top w:val="none" w:sz="0" w:space="0" w:color="auto"/>
                    <w:left w:val="none" w:sz="0" w:space="0" w:color="auto"/>
                    <w:bottom w:val="none" w:sz="0" w:space="0" w:color="auto"/>
                    <w:right w:val="none" w:sz="0" w:space="0" w:color="auto"/>
                  </w:divBdr>
                </w:div>
                <w:div w:id="1621691300">
                  <w:marLeft w:val="480"/>
                  <w:marRight w:val="0"/>
                  <w:marTop w:val="0"/>
                  <w:marBottom w:val="0"/>
                  <w:divBdr>
                    <w:top w:val="none" w:sz="0" w:space="0" w:color="auto"/>
                    <w:left w:val="none" w:sz="0" w:space="0" w:color="auto"/>
                    <w:bottom w:val="none" w:sz="0" w:space="0" w:color="auto"/>
                    <w:right w:val="none" w:sz="0" w:space="0" w:color="auto"/>
                  </w:divBdr>
                </w:div>
                <w:div w:id="807434870">
                  <w:marLeft w:val="480"/>
                  <w:marRight w:val="0"/>
                  <w:marTop w:val="0"/>
                  <w:marBottom w:val="0"/>
                  <w:divBdr>
                    <w:top w:val="none" w:sz="0" w:space="0" w:color="auto"/>
                    <w:left w:val="none" w:sz="0" w:space="0" w:color="auto"/>
                    <w:bottom w:val="none" w:sz="0" w:space="0" w:color="auto"/>
                    <w:right w:val="none" w:sz="0" w:space="0" w:color="auto"/>
                  </w:divBdr>
                </w:div>
                <w:div w:id="527455786">
                  <w:marLeft w:val="480"/>
                  <w:marRight w:val="0"/>
                  <w:marTop w:val="0"/>
                  <w:marBottom w:val="0"/>
                  <w:divBdr>
                    <w:top w:val="none" w:sz="0" w:space="0" w:color="auto"/>
                    <w:left w:val="none" w:sz="0" w:space="0" w:color="auto"/>
                    <w:bottom w:val="none" w:sz="0" w:space="0" w:color="auto"/>
                    <w:right w:val="none" w:sz="0" w:space="0" w:color="auto"/>
                  </w:divBdr>
                </w:div>
                <w:div w:id="678459866">
                  <w:marLeft w:val="480"/>
                  <w:marRight w:val="0"/>
                  <w:marTop w:val="0"/>
                  <w:marBottom w:val="0"/>
                  <w:divBdr>
                    <w:top w:val="none" w:sz="0" w:space="0" w:color="auto"/>
                    <w:left w:val="none" w:sz="0" w:space="0" w:color="auto"/>
                    <w:bottom w:val="none" w:sz="0" w:space="0" w:color="auto"/>
                    <w:right w:val="none" w:sz="0" w:space="0" w:color="auto"/>
                  </w:divBdr>
                </w:div>
                <w:div w:id="1300183488">
                  <w:marLeft w:val="480"/>
                  <w:marRight w:val="0"/>
                  <w:marTop w:val="0"/>
                  <w:marBottom w:val="0"/>
                  <w:divBdr>
                    <w:top w:val="none" w:sz="0" w:space="0" w:color="auto"/>
                    <w:left w:val="none" w:sz="0" w:space="0" w:color="auto"/>
                    <w:bottom w:val="none" w:sz="0" w:space="0" w:color="auto"/>
                    <w:right w:val="none" w:sz="0" w:space="0" w:color="auto"/>
                  </w:divBdr>
                </w:div>
                <w:div w:id="403261029">
                  <w:marLeft w:val="480"/>
                  <w:marRight w:val="0"/>
                  <w:marTop w:val="0"/>
                  <w:marBottom w:val="0"/>
                  <w:divBdr>
                    <w:top w:val="none" w:sz="0" w:space="0" w:color="auto"/>
                    <w:left w:val="none" w:sz="0" w:space="0" w:color="auto"/>
                    <w:bottom w:val="none" w:sz="0" w:space="0" w:color="auto"/>
                    <w:right w:val="none" w:sz="0" w:space="0" w:color="auto"/>
                  </w:divBdr>
                </w:div>
                <w:div w:id="923958214">
                  <w:marLeft w:val="480"/>
                  <w:marRight w:val="0"/>
                  <w:marTop w:val="0"/>
                  <w:marBottom w:val="0"/>
                  <w:divBdr>
                    <w:top w:val="none" w:sz="0" w:space="0" w:color="auto"/>
                    <w:left w:val="none" w:sz="0" w:space="0" w:color="auto"/>
                    <w:bottom w:val="none" w:sz="0" w:space="0" w:color="auto"/>
                    <w:right w:val="none" w:sz="0" w:space="0" w:color="auto"/>
                  </w:divBdr>
                </w:div>
                <w:div w:id="345864693">
                  <w:marLeft w:val="480"/>
                  <w:marRight w:val="0"/>
                  <w:marTop w:val="0"/>
                  <w:marBottom w:val="0"/>
                  <w:divBdr>
                    <w:top w:val="none" w:sz="0" w:space="0" w:color="auto"/>
                    <w:left w:val="none" w:sz="0" w:space="0" w:color="auto"/>
                    <w:bottom w:val="none" w:sz="0" w:space="0" w:color="auto"/>
                    <w:right w:val="none" w:sz="0" w:space="0" w:color="auto"/>
                  </w:divBdr>
                </w:div>
                <w:div w:id="1249459839">
                  <w:marLeft w:val="480"/>
                  <w:marRight w:val="0"/>
                  <w:marTop w:val="0"/>
                  <w:marBottom w:val="0"/>
                  <w:divBdr>
                    <w:top w:val="none" w:sz="0" w:space="0" w:color="auto"/>
                    <w:left w:val="none" w:sz="0" w:space="0" w:color="auto"/>
                    <w:bottom w:val="none" w:sz="0" w:space="0" w:color="auto"/>
                    <w:right w:val="none" w:sz="0" w:space="0" w:color="auto"/>
                  </w:divBdr>
                </w:div>
                <w:div w:id="739794713">
                  <w:marLeft w:val="480"/>
                  <w:marRight w:val="0"/>
                  <w:marTop w:val="0"/>
                  <w:marBottom w:val="0"/>
                  <w:divBdr>
                    <w:top w:val="none" w:sz="0" w:space="0" w:color="auto"/>
                    <w:left w:val="none" w:sz="0" w:space="0" w:color="auto"/>
                    <w:bottom w:val="none" w:sz="0" w:space="0" w:color="auto"/>
                    <w:right w:val="none" w:sz="0" w:space="0" w:color="auto"/>
                  </w:divBdr>
                </w:div>
                <w:div w:id="1541896258">
                  <w:marLeft w:val="480"/>
                  <w:marRight w:val="0"/>
                  <w:marTop w:val="0"/>
                  <w:marBottom w:val="0"/>
                  <w:divBdr>
                    <w:top w:val="none" w:sz="0" w:space="0" w:color="auto"/>
                    <w:left w:val="none" w:sz="0" w:space="0" w:color="auto"/>
                    <w:bottom w:val="none" w:sz="0" w:space="0" w:color="auto"/>
                    <w:right w:val="none" w:sz="0" w:space="0" w:color="auto"/>
                  </w:divBdr>
                </w:div>
                <w:div w:id="710569092">
                  <w:marLeft w:val="480"/>
                  <w:marRight w:val="0"/>
                  <w:marTop w:val="0"/>
                  <w:marBottom w:val="0"/>
                  <w:divBdr>
                    <w:top w:val="none" w:sz="0" w:space="0" w:color="auto"/>
                    <w:left w:val="none" w:sz="0" w:space="0" w:color="auto"/>
                    <w:bottom w:val="none" w:sz="0" w:space="0" w:color="auto"/>
                    <w:right w:val="none" w:sz="0" w:space="0" w:color="auto"/>
                  </w:divBdr>
                </w:div>
                <w:div w:id="774441479">
                  <w:marLeft w:val="480"/>
                  <w:marRight w:val="0"/>
                  <w:marTop w:val="0"/>
                  <w:marBottom w:val="0"/>
                  <w:divBdr>
                    <w:top w:val="none" w:sz="0" w:space="0" w:color="auto"/>
                    <w:left w:val="none" w:sz="0" w:space="0" w:color="auto"/>
                    <w:bottom w:val="none" w:sz="0" w:space="0" w:color="auto"/>
                    <w:right w:val="none" w:sz="0" w:space="0" w:color="auto"/>
                  </w:divBdr>
                </w:div>
                <w:div w:id="895624639">
                  <w:marLeft w:val="480"/>
                  <w:marRight w:val="0"/>
                  <w:marTop w:val="0"/>
                  <w:marBottom w:val="0"/>
                  <w:divBdr>
                    <w:top w:val="none" w:sz="0" w:space="0" w:color="auto"/>
                    <w:left w:val="none" w:sz="0" w:space="0" w:color="auto"/>
                    <w:bottom w:val="none" w:sz="0" w:space="0" w:color="auto"/>
                    <w:right w:val="none" w:sz="0" w:space="0" w:color="auto"/>
                  </w:divBdr>
                </w:div>
                <w:div w:id="641035147">
                  <w:marLeft w:val="480"/>
                  <w:marRight w:val="0"/>
                  <w:marTop w:val="0"/>
                  <w:marBottom w:val="0"/>
                  <w:divBdr>
                    <w:top w:val="none" w:sz="0" w:space="0" w:color="auto"/>
                    <w:left w:val="none" w:sz="0" w:space="0" w:color="auto"/>
                    <w:bottom w:val="none" w:sz="0" w:space="0" w:color="auto"/>
                    <w:right w:val="none" w:sz="0" w:space="0" w:color="auto"/>
                  </w:divBdr>
                </w:div>
                <w:div w:id="1845436325">
                  <w:marLeft w:val="480"/>
                  <w:marRight w:val="0"/>
                  <w:marTop w:val="0"/>
                  <w:marBottom w:val="0"/>
                  <w:divBdr>
                    <w:top w:val="none" w:sz="0" w:space="0" w:color="auto"/>
                    <w:left w:val="none" w:sz="0" w:space="0" w:color="auto"/>
                    <w:bottom w:val="none" w:sz="0" w:space="0" w:color="auto"/>
                    <w:right w:val="none" w:sz="0" w:space="0" w:color="auto"/>
                  </w:divBdr>
                </w:div>
                <w:div w:id="317273842">
                  <w:marLeft w:val="480"/>
                  <w:marRight w:val="0"/>
                  <w:marTop w:val="0"/>
                  <w:marBottom w:val="0"/>
                  <w:divBdr>
                    <w:top w:val="none" w:sz="0" w:space="0" w:color="auto"/>
                    <w:left w:val="none" w:sz="0" w:space="0" w:color="auto"/>
                    <w:bottom w:val="none" w:sz="0" w:space="0" w:color="auto"/>
                    <w:right w:val="none" w:sz="0" w:space="0" w:color="auto"/>
                  </w:divBdr>
                </w:div>
                <w:div w:id="185143848">
                  <w:marLeft w:val="480"/>
                  <w:marRight w:val="0"/>
                  <w:marTop w:val="0"/>
                  <w:marBottom w:val="0"/>
                  <w:divBdr>
                    <w:top w:val="none" w:sz="0" w:space="0" w:color="auto"/>
                    <w:left w:val="none" w:sz="0" w:space="0" w:color="auto"/>
                    <w:bottom w:val="none" w:sz="0" w:space="0" w:color="auto"/>
                    <w:right w:val="none" w:sz="0" w:space="0" w:color="auto"/>
                  </w:divBdr>
                </w:div>
                <w:div w:id="558595806">
                  <w:marLeft w:val="480"/>
                  <w:marRight w:val="0"/>
                  <w:marTop w:val="0"/>
                  <w:marBottom w:val="0"/>
                  <w:divBdr>
                    <w:top w:val="none" w:sz="0" w:space="0" w:color="auto"/>
                    <w:left w:val="none" w:sz="0" w:space="0" w:color="auto"/>
                    <w:bottom w:val="none" w:sz="0" w:space="0" w:color="auto"/>
                    <w:right w:val="none" w:sz="0" w:space="0" w:color="auto"/>
                  </w:divBdr>
                </w:div>
                <w:div w:id="1067410975">
                  <w:marLeft w:val="480"/>
                  <w:marRight w:val="0"/>
                  <w:marTop w:val="0"/>
                  <w:marBottom w:val="0"/>
                  <w:divBdr>
                    <w:top w:val="none" w:sz="0" w:space="0" w:color="auto"/>
                    <w:left w:val="none" w:sz="0" w:space="0" w:color="auto"/>
                    <w:bottom w:val="none" w:sz="0" w:space="0" w:color="auto"/>
                    <w:right w:val="none" w:sz="0" w:space="0" w:color="auto"/>
                  </w:divBdr>
                </w:div>
                <w:div w:id="1471172402">
                  <w:marLeft w:val="480"/>
                  <w:marRight w:val="0"/>
                  <w:marTop w:val="0"/>
                  <w:marBottom w:val="0"/>
                  <w:divBdr>
                    <w:top w:val="none" w:sz="0" w:space="0" w:color="auto"/>
                    <w:left w:val="none" w:sz="0" w:space="0" w:color="auto"/>
                    <w:bottom w:val="none" w:sz="0" w:space="0" w:color="auto"/>
                    <w:right w:val="none" w:sz="0" w:space="0" w:color="auto"/>
                  </w:divBdr>
                </w:div>
                <w:div w:id="1294942314">
                  <w:marLeft w:val="480"/>
                  <w:marRight w:val="0"/>
                  <w:marTop w:val="0"/>
                  <w:marBottom w:val="0"/>
                  <w:divBdr>
                    <w:top w:val="none" w:sz="0" w:space="0" w:color="auto"/>
                    <w:left w:val="none" w:sz="0" w:space="0" w:color="auto"/>
                    <w:bottom w:val="none" w:sz="0" w:space="0" w:color="auto"/>
                    <w:right w:val="none" w:sz="0" w:space="0" w:color="auto"/>
                  </w:divBdr>
                </w:div>
                <w:div w:id="1157183083">
                  <w:marLeft w:val="480"/>
                  <w:marRight w:val="0"/>
                  <w:marTop w:val="0"/>
                  <w:marBottom w:val="0"/>
                  <w:divBdr>
                    <w:top w:val="none" w:sz="0" w:space="0" w:color="auto"/>
                    <w:left w:val="none" w:sz="0" w:space="0" w:color="auto"/>
                    <w:bottom w:val="none" w:sz="0" w:space="0" w:color="auto"/>
                    <w:right w:val="none" w:sz="0" w:space="0" w:color="auto"/>
                  </w:divBdr>
                </w:div>
                <w:div w:id="795828958">
                  <w:marLeft w:val="480"/>
                  <w:marRight w:val="0"/>
                  <w:marTop w:val="0"/>
                  <w:marBottom w:val="0"/>
                  <w:divBdr>
                    <w:top w:val="none" w:sz="0" w:space="0" w:color="auto"/>
                    <w:left w:val="none" w:sz="0" w:space="0" w:color="auto"/>
                    <w:bottom w:val="none" w:sz="0" w:space="0" w:color="auto"/>
                    <w:right w:val="none" w:sz="0" w:space="0" w:color="auto"/>
                  </w:divBdr>
                </w:div>
                <w:div w:id="242880280">
                  <w:marLeft w:val="480"/>
                  <w:marRight w:val="0"/>
                  <w:marTop w:val="0"/>
                  <w:marBottom w:val="0"/>
                  <w:divBdr>
                    <w:top w:val="none" w:sz="0" w:space="0" w:color="auto"/>
                    <w:left w:val="none" w:sz="0" w:space="0" w:color="auto"/>
                    <w:bottom w:val="none" w:sz="0" w:space="0" w:color="auto"/>
                    <w:right w:val="none" w:sz="0" w:space="0" w:color="auto"/>
                  </w:divBdr>
                </w:div>
                <w:div w:id="290985819">
                  <w:marLeft w:val="480"/>
                  <w:marRight w:val="0"/>
                  <w:marTop w:val="0"/>
                  <w:marBottom w:val="0"/>
                  <w:divBdr>
                    <w:top w:val="none" w:sz="0" w:space="0" w:color="auto"/>
                    <w:left w:val="none" w:sz="0" w:space="0" w:color="auto"/>
                    <w:bottom w:val="none" w:sz="0" w:space="0" w:color="auto"/>
                    <w:right w:val="none" w:sz="0" w:space="0" w:color="auto"/>
                  </w:divBdr>
                </w:div>
                <w:div w:id="43070435">
                  <w:marLeft w:val="480"/>
                  <w:marRight w:val="0"/>
                  <w:marTop w:val="0"/>
                  <w:marBottom w:val="0"/>
                  <w:divBdr>
                    <w:top w:val="none" w:sz="0" w:space="0" w:color="auto"/>
                    <w:left w:val="none" w:sz="0" w:space="0" w:color="auto"/>
                    <w:bottom w:val="none" w:sz="0" w:space="0" w:color="auto"/>
                    <w:right w:val="none" w:sz="0" w:space="0" w:color="auto"/>
                  </w:divBdr>
                </w:div>
                <w:div w:id="375858976">
                  <w:marLeft w:val="480"/>
                  <w:marRight w:val="0"/>
                  <w:marTop w:val="0"/>
                  <w:marBottom w:val="0"/>
                  <w:divBdr>
                    <w:top w:val="none" w:sz="0" w:space="0" w:color="auto"/>
                    <w:left w:val="none" w:sz="0" w:space="0" w:color="auto"/>
                    <w:bottom w:val="none" w:sz="0" w:space="0" w:color="auto"/>
                    <w:right w:val="none" w:sz="0" w:space="0" w:color="auto"/>
                  </w:divBdr>
                </w:div>
                <w:div w:id="90056163">
                  <w:marLeft w:val="480"/>
                  <w:marRight w:val="0"/>
                  <w:marTop w:val="0"/>
                  <w:marBottom w:val="0"/>
                  <w:divBdr>
                    <w:top w:val="none" w:sz="0" w:space="0" w:color="auto"/>
                    <w:left w:val="none" w:sz="0" w:space="0" w:color="auto"/>
                    <w:bottom w:val="none" w:sz="0" w:space="0" w:color="auto"/>
                    <w:right w:val="none" w:sz="0" w:space="0" w:color="auto"/>
                  </w:divBdr>
                </w:div>
                <w:div w:id="353311675">
                  <w:marLeft w:val="480"/>
                  <w:marRight w:val="0"/>
                  <w:marTop w:val="0"/>
                  <w:marBottom w:val="0"/>
                  <w:divBdr>
                    <w:top w:val="none" w:sz="0" w:space="0" w:color="auto"/>
                    <w:left w:val="none" w:sz="0" w:space="0" w:color="auto"/>
                    <w:bottom w:val="none" w:sz="0" w:space="0" w:color="auto"/>
                    <w:right w:val="none" w:sz="0" w:space="0" w:color="auto"/>
                  </w:divBdr>
                </w:div>
                <w:div w:id="1930382868">
                  <w:marLeft w:val="480"/>
                  <w:marRight w:val="0"/>
                  <w:marTop w:val="0"/>
                  <w:marBottom w:val="0"/>
                  <w:divBdr>
                    <w:top w:val="none" w:sz="0" w:space="0" w:color="auto"/>
                    <w:left w:val="none" w:sz="0" w:space="0" w:color="auto"/>
                    <w:bottom w:val="none" w:sz="0" w:space="0" w:color="auto"/>
                    <w:right w:val="none" w:sz="0" w:space="0" w:color="auto"/>
                  </w:divBdr>
                </w:div>
                <w:div w:id="2044480286">
                  <w:marLeft w:val="480"/>
                  <w:marRight w:val="0"/>
                  <w:marTop w:val="0"/>
                  <w:marBottom w:val="0"/>
                  <w:divBdr>
                    <w:top w:val="none" w:sz="0" w:space="0" w:color="auto"/>
                    <w:left w:val="none" w:sz="0" w:space="0" w:color="auto"/>
                    <w:bottom w:val="none" w:sz="0" w:space="0" w:color="auto"/>
                    <w:right w:val="none" w:sz="0" w:space="0" w:color="auto"/>
                  </w:divBdr>
                </w:div>
                <w:div w:id="1804620329">
                  <w:marLeft w:val="480"/>
                  <w:marRight w:val="0"/>
                  <w:marTop w:val="0"/>
                  <w:marBottom w:val="0"/>
                  <w:divBdr>
                    <w:top w:val="none" w:sz="0" w:space="0" w:color="auto"/>
                    <w:left w:val="none" w:sz="0" w:space="0" w:color="auto"/>
                    <w:bottom w:val="none" w:sz="0" w:space="0" w:color="auto"/>
                    <w:right w:val="none" w:sz="0" w:space="0" w:color="auto"/>
                  </w:divBdr>
                </w:div>
                <w:div w:id="292293508">
                  <w:marLeft w:val="480"/>
                  <w:marRight w:val="0"/>
                  <w:marTop w:val="0"/>
                  <w:marBottom w:val="0"/>
                  <w:divBdr>
                    <w:top w:val="none" w:sz="0" w:space="0" w:color="auto"/>
                    <w:left w:val="none" w:sz="0" w:space="0" w:color="auto"/>
                    <w:bottom w:val="none" w:sz="0" w:space="0" w:color="auto"/>
                    <w:right w:val="none" w:sz="0" w:space="0" w:color="auto"/>
                  </w:divBdr>
                </w:div>
                <w:div w:id="1417439853">
                  <w:marLeft w:val="480"/>
                  <w:marRight w:val="0"/>
                  <w:marTop w:val="0"/>
                  <w:marBottom w:val="0"/>
                  <w:divBdr>
                    <w:top w:val="none" w:sz="0" w:space="0" w:color="auto"/>
                    <w:left w:val="none" w:sz="0" w:space="0" w:color="auto"/>
                    <w:bottom w:val="none" w:sz="0" w:space="0" w:color="auto"/>
                    <w:right w:val="none" w:sz="0" w:space="0" w:color="auto"/>
                  </w:divBdr>
                </w:div>
                <w:div w:id="1980301330">
                  <w:marLeft w:val="480"/>
                  <w:marRight w:val="0"/>
                  <w:marTop w:val="0"/>
                  <w:marBottom w:val="0"/>
                  <w:divBdr>
                    <w:top w:val="none" w:sz="0" w:space="0" w:color="auto"/>
                    <w:left w:val="none" w:sz="0" w:space="0" w:color="auto"/>
                    <w:bottom w:val="none" w:sz="0" w:space="0" w:color="auto"/>
                    <w:right w:val="none" w:sz="0" w:space="0" w:color="auto"/>
                  </w:divBdr>
                </w:div>
                <w:div w:id="733238832">
                  <w:marLeft w:val="480"/>
                  <w:marRight w:val="0"/>
                  <w:marTop w:val="0"/>
                  <w:marBottom w:val="0"/>
                  <w:divBdr>
                    <w:top w:val="none" w:sz="0" w:space="0" w:color="auto"/>
                    <w:left w:val="none" w:sz="0" w:space="0" w:color="auto"/>
                    <w:bottom w:val="none" w:sz="0" w:space="0" w:color="auto"/>
                    <w:right w:val="none" w:sz="0" w:space="0" w:color="auto"/>
                  </w:divBdr>
                </w:div>
                <w:div w:id="535628871">
                  <w:marLeft w:val="480"/>
                  <w:marRight w:val="0"/>
                  <w:marTop w:val="0"/>
                  <w:marBottom w:val="0"/>
                  <w:divBdr>
                    <w:top w:val="none" w:sz="0" w:space="0" w:color="auto"/>
                    <w:left w:val="none" w:sz="0" w:space="0" w:color="auto"/>
                    <w:bottom w:val="none" w:sz="0" w:space="0" w:color="auto"/>
                    <w:right w:val="none" w:sz="0" w:space="0" w:color="auto"/>
                  </w:divBdr>
                </w:div>
              </w:divsChild>
            </w:div>
            <w:div w:id="1622374127">
              <w:marLeft w:val="0"/>
              <w:marRight w:val="0"/>
              <w:marTop w:val="0"/>
              <w:marBottom w:val="0"/>
              <w:divBdr>
                <w:top w:val="none" w:sz="0" w:space="0" w:color="auto"/>
                <w:left w:val="none" w:sz="0" w:space="0" w:color="auto"/>
                <w:bottom w:val="none" w:sz="0" w:space="0" w:color="auto"/>
                <w:right w:val="none" w:sz="0" w:space="0" w:color="auto"/>
              </w:divBdr>
              <w:divsChild>
                <w:div w:id="748387139">
                  <w:marLeft w:val="480"/>
                  <w:marRight w:val="0"/>
                  <w:marTop w:val="0"/>
                  <w:marBottom w:val="0"/>
                  <w:divBdr>
                    <w:top w:val="none" w:sz="0" w:space="0" w:color="auto"/>
                    <w:left w:val="none" w:sz="0" w:space="0" w:color="auto"/>
                    <w:bottom w:val="none" w:sz="0" w:space="0" w:color="auto"/>
                    <w:right w:val="none" w:sz="0" w:space="0" w:color="auto"/>
                  </w:divBdr>
                </w:div>
                <w:div w:id="2013482195">
                  <w:marLeft w:val="480"/>
                  <w:marRight w:val="0"/>
                  <w:marTop w:val="0"/>
                  <w:marBottom w:val="0"/>
                  <w:divBdr>
                    <w:top w:val="none" w:sz="0" w:space="0" w:color="auto"/>
                    <w:left w:val="none" w:sz="0" w:space="0" w:color="auto"/>
                    <w:bottom w:val="none" w:sz="0" w:space="0" w:color="auto"/>
                    <w:right w:val="none" w:sz="0" w:space="0" w:color="auto"/>
                  </w:divBdr>
                </w:div>
                <w:div w:id="1371027476">
                  <w:marLeft w:val="480"/>
                  <w:marRight w:val="0"/>
                  <w:marTop w:val="0"/>
                  <w:marBottom w:val="0"/>
                  <w:divBdr>
                    <w:top w:val="none" w:sz="0" w:space="0" w:color="auto"/>
                    <w:left w:val="none" w:sz="0" w:space="0" w:color="auto"/>
                    <w:bottom w:val="none" w:sz="0" w:space="0" w:color="auto"/>
                    <w:right w:val="none" w:sz="0" w:space="0" w:color="auto"/>
                  </w:divBdr>
                </w:div>
                <w:div w:id="1798839690">
                  <w:marLeft w:val="480"/>
                  <w:marRight w:val="0"/>
                  <w:marTop w:val="0"/>
                  <w:marBottom w:val="0"/>
                  <w:divBdr>
                    <w:top w:val="none" w:sz="0" w:space="0" w:color="auto"/>
                    <w:left w:val="none" w:sz="0" w:space="0" w:color="auto"/>
                    <w:bottom w:val="none" w:sz="0" w:space="0" w:color="auto"/>
                    <w:right w:val="none" w:sz="0" w:space="0" w:color="auto"/>
                  </w:divBdr>
                </w:div>
                <w:div w:id="1157067798">
                  <w:marLeft w:val="480"/>
                  <w:marRight w:val="0"/>
                  <w:marTop w:val="0"/>
                  <w:marBottom w:val="0"/>
                  <w:divBdr>
                    <w:top w:val="none" w:sz="0" w:space="0" w:color="auto"/>
                    <w:left w:val="none" w:sz="0" w:space="0" w:color="auto"/>
                    <w:bottom w:val="none" w:sz="0" w:space="0" w:color="auto"/>
                    <w:right w:val="none" w:sz="0" w:space="0" w:color="auto"/>
                  </w:divBdr>
                </w:div>
                <w:div w:id="431508521">
                  <w:marLeft w:val="480"/>
                  <w:marRight w:val="0"/>
                  <w:marTop w:val="0"/>
                  <w:marBottom w:val="0"/>
                  <w:divBdr>
                    <w:top w:val="none" w:sz="0" w:space="0" w:color="auto"/>
                    <w:left w:val="none" w:sz="0" w:space="0" w:color="auto"/>
                    <w:bottom w:val="none" w:sz="0" w:space="0" w:color="auto"/>
                    <w:right w:val="none" w:sz="0" w:space="0" w:color="auto"/>
                  </w:divBdr>
                </w:div>
                <w:div w:id="1466510326">
                  <w:marLeft w:val="480"/>
                  <w:marRight w:val="0"/>
                  <w:marTop w:val="0"/>
                  <w:marBottom w:val="0"/>
                  <w:divBdr>
                    <w:top w:val="none" w:sz="0" w:space="0" w:color="auto"/>
                    <w:left w:val="none" w:sz="0" w:space="0" w:color="auto"/>
                    <w:bottom w:val="none" w:sz="0" w:space="0" w:color="auto"/>
                    <w:right w:val="none" w:sz="0" w:space="0" w:color="auto"/>
                  </w:divBdr>
                </w:div>
                <w:div w:id="566303820">
                  <w:marLeft w:val="480"/>
                  <w:marRight w:val="0"/>
                  <w:marTop w:val="0"/>
                  <w:marBottom w:val="0"/>
                  <w:divBdr>
                    <w:top w:val="none" w:sz="0" w:space="0" w:color="auto"/>
                    <w:left w:val="none" w:sz="0" w:space="0" w:color="auto"/>
                    <w:bottom w:val="none" w:sz="0" w:space="0" w:color="auto"/>
                    <w:right w:val="none" w:sz="0" w:space="0" w:color="auto"/>
                  </w:divBdr>
                </w:div>
                <w:div w:id="502427907">
                  <w:marLeft w:val="480"/>
                  <w:marRight w:val="0"/>
                  <w:marTop w:val="0"/>
                  <w:marBottom w:val="0"/>
                  <w:divBdr>
                    <w:top w:val="none" w:sz="0" w:space="0" w:color="auto"/>
                    <w:left w:val="none" w:sz="0" w:space="0" w:color="auto"/>
                    <w:bottom w:val="none" w:sz="0" w:space="0" w:color="auto"/>
                    <w:right w:val="none" w:sz="0" w:space="0" w:color="auto"/>
                  </w:divBdr>
                </w:div>
                <w:div w:id="581184003">
                  <w:marLeft w:val="480"/>
                  <w:marRight w:val="0"/>
                  <w:marTop w:val="0"/>
                  <w:marBottom w:val="0"/>
                  <w:divBdr>
                    <w:top w:val="none" w:sz="0" w:space="0" w:color="auto"/>
                    <w:left w:val="none" w:sz="0" w:space="0" w:color="auto"/>
                    <w:bottom w:val="none" w:sz="0" w:space="0" w:color="auto"/>
                    <w:right w:val="none" w:sz="0" w:space="0" w:color="auto"/>
                  </w:divBdr>
                </w:div>
                <w:div w:id="1232231949">
                  <w:marLeft w:val="480"/>
                  <w:marRight w:val="0"/>
                  <w:marTop w:val="0"/>
                  <w:marBottom w:val="0"/>
                  <w:divBdr>
                    <w:top w:val="none" w:sz="0" w:space="0" w:color="auto"/>
                    <w:left w:val="none" w:sz="0" w:space="0" w:color="auto"/>
                    <w:bottom w:val="none" w:sz="0" w:space="0" w:color="auto"/>
                    <w:right w:val="none" w:sz="0" w:space="0" w:color="auto"/>
                  </w:divBdr>
                </w:div>
                <w:div w:id="1040939334">
                  <w:marLeft w:val="480"/>
                  <w:marRight w:val="0"/>
                  <w:marTop w:val="0"/>
                  <w:marBottom w:val="0"/>
                  <w:divBdr>
                    <w:top w:val="none" w:sz="0" w:space="0" w:color="auto"/>
                    <w:left w:val="none" w:sz="0" w:space="0" w:color="auto"/>
                    <w:bottom w:val="none" w:sz="0" w:space="0" w:color="auto"/>
                    <w:right w:val="none" w:sz="0" w:space="0" w:color="auto"/>
                  </w:divBdr>
                </w:div>
                <w:div w:id="603537254">
                  <w:marLeft w:val="480"/>
                  <w:marRight w:val="0"/>
                  <w:marTop w:val="0"/>
                  <w:marBottom w:val="0"/>
                  <w:divBdr>
                    <w:top w:val="none" w:sz="0" w:space="0" w:color="auto"/>
                    <w:left w:val="none" w:sz="0" w:space="0" w:color="auto"/>
                    <w:bottom w:val="none" w:sz="0" w:space="0" w:color="auto"/>
                    <w:right w:val="none" w:sz="0" w:space="0" w:color="auto"/>
                  </w:divBdr>
                </w:div>
                <w:div w:id="972564942">
                  <w:marLeft w:val="480"/>
                  <w:marRight w:val="0"/>
                  <w:marTop w:val="0"/>
                  <w:marBottom w:val="0"/>
                  <w:divBdr>
                    <w:top w:val="none" w:sz="0" w:space="0" w:color="auto"/>
                    <w:left w:val="none" w:sz="0" w:space="0" w:color="auto"/>
                    <w:bottom w:val="none" w:sz="0" w:space="0" w:color="auto"/>
                    <w:right w:val="none" w:sz="0" w:space="0" w:color="auto"/>
                  </w:divBdr>
                </w:div>
                <w:div w:id="1666467592">
                  <w:marLeft w:val="480"/>
                  <w:marRight w:val="0"/>
                  <w:marTop w:val="0"/>
                  <w:marBottom w:val="0"/>
                  <w:divBdr>
                    <w:top w:val="none" w:sz="0" w:space="0" w:color="auto"/>
                    <w:left w:val="none" w:sz="0" w:space="0" w:color="auto"/>
                    <w:bottom w:val="none" w:sz="0" w:space="0" w:color="auto"/>
                    <w:right w:val="none" w:sz="0" w:space="0" w:color="auto"/>
                  </w:divBdr>
                </w:div>
                <w:div w:id="200284012">
                  <w:marLeft w:val="480"/>
                  <w:marRight w:val="0"/>
                  <w:marTop w:val="0"/>
                  <w:marBottom w:val="0"/>
                  <w:divBdr>
                    <w:top w:val="none" w:sz="0" w:space="0" w:color="auto"/>
                    <w:left w:val="none" w:sz="0" w:space="0" w:color="auto"/>
                    <w:bottom w:val="none" w:sz="0" w:space="0" w:color="auto"/>
                    <w:right w:val="none" w:sz="0" w:space="0" w:color="auto"/>
                  </w:divBdr>
                </w:div>
                <w:div w:id="433789348">
                  <w:marLeft w:val="480"/>
                  <w:marRight w:val="0"/>
                  <w:marTop w:val="0"/>
                  <w:marBottom w:val="0"/>
                  <w:divBdr>
                    <w:top w:val="none" w:sz="0" w:space="0" w:color="auto"/>
                    <w:left w:val="none" w:sz="0" w:space="0" w:color="auto"/>
                    <w:bottom w:val="none" w:sz="0" w:space="0" w:color="auto"/>
                    <w:right w:val="none" w:sz="0" w:space="0" w:color="auto"/>
                  </w:divBdr>
                </w:div>
                <w:div w:id="1243300436">
                  <w:marLeft w:val="480"/>
                  <w:marRight w:val="0"/>
                  <w:marTop w:val="0"/>
                  <w:marBottom w:val="0"/>
                  <w:divBdr>
                    <w:top w:val="none" w:sz="0" w:space="0" w:color="auto"/>
                    <w:left w:val="none" w:sz="0" w:space="0" w:color="auto"/>
                    <w:bottom w:val="none" w:sz="0" w:space="0" w:color="auto"/>
                    <w:right w:val="none" w:sz="0" w:space="0" w:color="auto"/>
                  </w:divBdr>
                </w:div>
                <w:div w:id="1021785222">
                  <w:marLeft w:val="480"/>
                  <w:marRight w:val="0"/>
                  <w:marTop w:val="0"/>
                  <w:marBottom w:val="0"/>
                  <w:divBdr>
                    <w:top w:val="none" w:sz="0" w:space="0" w:color="auto"/>
                    <w:left w:val="none" w:sz="0" w:space="0" w:color="auto"/>
                    <w:bottom w:val="none" w:sz="0" w:space="0" w:color="auto"/>
                    <w:right w:val="none" w:sz="0" w:space="0" w:color="auto"/>
                  </w:divBdr>
                </w:div>
                <w:div w:id="576284104">
                  <w:marLeft w:val="480"/>
                  <w:marRight w:val="0"/>
                  <w:marTop w:val="0"/>
                  <w:marBottom w:val="0"/>
                  <w:divBdr>
                    <w:top w:val="none" w:sz="0" w:space="0" w:color="auto"/>
                    <w:left w:val="none" w:sz="0" w:space="0" w:color="auto"/>
                    <w:bottom w:val="none" w:sz="0" w:space="0" w:color="auto"/>
                    <w:right w:val="none" w:sz="0" w:space="0" w:color="auto"/>
                  </w:divBdr>
                </w:div>
                <w:div w:id="1394430402">
                  <w:marLeft w:val="480"/>
                  <w:marRight w:val="0"/>
                  <w:marTop w:val="0"/>
                  <w:marBottom w:val="0"/>
                  <w:divBdr>
                    <w:top w:val="none" w:sz="0" w:space="0" w:color="auto"/>
                    <w:left w:val="none" w:sz="0" w:space="0" w:color="auto"/>
                    <w:bottom w:val="none" w:sz="0" w:space="0" w:color="auto"/>
                    <w:right w:val="none" w:sz="0" w:space="0" w:color="auto"/>
                  </w:divBdr>
                </w:div>
                <w:div w:id="467481174">
                  <w:marLeft w:val="480"/>
                  <w:marRight w:val="0"/>
                  <w:marTop w:val="0"/>
                  <w:marBottom w:val="0"/>
                  <w:divBdr>
                    <w:top w:val="none" w:sz="0" w:space="0" w:color="auto"/>
                    <w:left w:val="none" w:sz="0" w:space="0" w:color="auto"/>
                    <w:bottom w:val="none" w:sz="0" w:space="0" w:color="auto"/>
                    <w:right w:val="none" w:sz="0" w:space="0" w:color="auto"/>
                  </w:divBdr>
                </w:div>
                <w:div w:id="391466678">
                  <w:marLeft w:val="480"/>
                  <w:marRight w:val="0"/>
                  <w:marTop w:val="0"/>
                  <w:marBottom w:val="0"/>
                  <w:divBdr>
                    <w:top w:val="none" w:sz="0" w:space="0" w:color="auto"/>
                    <w:left w:val="none" w:sz="0" w:space="0" w:color="auto"/>
                    <w:bottom w:val="none" w:sz="0" w:space="0" w:color="auto"/>
                    <w:right w:val="none" w:sz="0" w:space="0" w:color="auto"/>
                  </w:divBdr>
                </w:div>
                <w:div w:id="1253473017">
                  <w:marLeft w:val="480"/>
                  <w:marRight w:val="0"/>
                  <w:marTop w:val="0"/>
                  <w:marBottom w:val="0"/>
                  <w:divBdr>
                    <w:top w:val="none" w:sz="0" w:space="0" w:color="auto"/>
                    <w:left w:val="none" w:sz="0" w:space="0" w:color="auto"/>
                    <w:bottom w:val="none" w:sz="0" w:space="0" w:color="auto"/>
                    <w:right w:val="none" w:sz="0" w:space="0" w:color="auto"/>
                  </w:divBdr>
                </w:div>
                <w:div w:id="1400396941">
                  <w:marLeft w:val="480"/>
                  <w:marRight w:val="0"/>
                  <w:marTop w:val="0"/>
                  <w:marBottom w:val="0"/>
                  <w:divBdr>
                    <w:top w:val="none" w:sz="0" w:space="0" w:color="auto"/>
                    <w:left w:val="none" w:sz="0" w:space="0" w:color="auto"/>
                    <w:bottom w:val="none" w:sz="0" w:space="0" w:color="auto"/>
                    <w:right w:val="none" w:sz="0" w:space="0" w:color="auto"/>
                  </w:divBdr>
                </w:div>
                <w:div w:id="708919055">
                  <w:marLeft w:val="480"/>
                  <w:marRight w:val="0"/>
                  <w:marTop w:val="0"/>
                  <w:marBottom w:val="0"/>
                  <w:divBdr>
                    <w:top w:val="none" w:sz="0" w:space="0" w:color="auto"/>
                    <w:left w:val="none" w:sz="0" w:space="0" w:color="auto"/>
                    <w:bottom w:val="none" w:sz="0" w:space="0" w:color="auto"/>
                    <w:right w:val="none" w:sz="0" w:space="0" w:color="auto"/>
                  </w:divBdr>
                </w:div>
                <w:div w:id="1045176476">
                  <w:marLeft w:val="480"/>
                  <w:marRight w:val="0"/>
                  <w:marTop w:val="0"/>
                  <w:marBottom w:val="0"/>
                  <w:divBdr>
                    <w:top w:val="none" w:sz="0" w:space="0" w:color="auto"/>
                    <w:left w:val="none" w:sz="0" w:space="0" w:color="auto"/>
                    <w:bottom w:val="none" w:sz="0" w:space="0" w:color="auto"/>
                    <w:right w:val="none" w:sz="0" w:space="0" w:color="auto"/>
                  </w:divBdr>
                </w:div>
                <w:div w:id="547035074">
                  <w:marLeft w:val="480"/>
                  <w:marRight w:val="0"/>
                  <w:marTop w:val="0"/>
                  <w:marBottom w:val="0"/>
                  <w:divBdr>
                    <w:top w:val="none" w:sz="0" w:space="0" w:color="auto"/>
                    <w:left w:val="none" w:sz="0" w:space="0" w:color="auto"/>
                    <w:bottom w:val="none" w:sz="0" w:space="0" w:color="auto"/>
                    <w:right w:val="none" w:sz="0" w:space="0" w:color="auto"/>
                  </w:divBdr>
                </w:div>
                <w:div w:id="1773166266">
                  <w:marLeft w:val="480"/>
                  <w:marRight w:val="0"/>
                  <w:marTop w:val="0"/>
                  <w:marBottom w:val="0"/>
                  <w:divBdr>
                    <w:top w:val="none" w:sz="0" w:space="0" w:color="auto"/>
                    <w:left w:val="none" w:sz="0" w:space="0" w:color="auto"/>
                    <w:bottom w:val="none" w:sz="0" w:space="0" w:color="auto"/>
                    <w:right w:val="none" w:sz="0" w:space="0" w:color="auto"/>
                  </w:divBdr>
                </w:div>
                <w:div w:id="481778912">
                  <w:marLeft w:val="480"/>
                  <w:marRight w:val="0"/>
                  <w:marTop w:val="0"/>
                  <w:marBottom w:val="0"/>
                  <w:divBdr>
                    <w:top w:val="none" w:sz="0" w:space="0" w:color="auto"/>
                    <w:left w:val="none" w:sz="0" w:space="0" w:color="auto"/>
                    <w:bottom w:val="none" w:sz="0" w:space="0" w:color="auto"/>
                    <w:right w:val="none" w:sz="0" w:space="0" w:color="auto"/>
                  </w:divBdr>
                </w:div>
                <w:div w:id="328103335">
                  <w:marLeft w:val="480"/>
                  <w:marRight w:val="0"/>
                  <w:marTop w:val="0"/>
                  <w:marBottom w:val="0"/>
                  <w:divBdr>
                    <w:top w:val="none" w:sz="0" w:space="0" w:color="auto"/>
                    <w:left w:val="none" w:sz="0" w:space="0" w:color="auto"/>
                    <w:bottom w:val="none" w:sz="0" w:space="0" w:color="auto"/>
                    <w:right w:val="none" w:sz="0" w:space="0" w:color="auto"/>
                  </w:divBdr>
                </w:div>
                <w:div w:id="1112550413">
                  <w:marLeft w:val="480"/>
                  <w:marRight w:val="0"/>
                  <w:marTop w:val="0"/>
                  <w:marBottom w:val="0"/>
                  <w:divBdr>
                    <w:top w:val="none" w:sz="0" w:space="0" w:color="auto"/>
                    <w:left w:val="none" w:sz="0" w:space="0" w:color="auto"/>
                    <w:bottom w:val="none" w:sz="0" w:space="0" w:color="auto"/>
                    <w:right w:val="none" w:sz="0" w:space="0" w:color="auto"/>
                  </w:divBdr>
                </w:div>
                <w:div w:id="306403950">
                  <w:marLeft w:val="480"/>
                  <w:marRight w:val="0"/>
                  <w:marTop w:val="0"/>
                  <w:marBottom w:val="0"/>
                  <w:divBdr>
                    <w:top w:val="none" w:sz="0" w:space="0" w:color="auto"/>
                    <w:left w:val="none" w:sz="0" w:space="0" w:color="auto"/>
                    <w:bottom w:val="none" w:sz="0" w:space="0" w:color="auto"/>
                    <w:right w:val="none" w:sz="0" w:space="0" w:color="auto"/>
                  </w:divBdr>
                </w:div>
                <w:div w:id="1362365346">
                  <w:marLeft w:val="480"/>
                  <w:marRight w:val="0"/>
                  <w:marTop w:val="0"/>
                  <w:marBottom w:val="0"/>
                  <w:divBdr>
                    <w:top w:val="none" w:sz="0" w:space="0" w:color="auto"/>
                    <w:left w:val="none" w:sz="0" w:space="0" w:color="auto"/>
                    <w:bottom w:val="none" w:sz="0" w:space="0" w:color="auto"/>
                    <w:right w:val="none" w:sz="0" w:space="0" w:color="auto"/>
                  </w:divBdr>
                </w:div>
                <w:div w:id="1320112993">
                  <w:marLeft w:val="480"/>
                  <w:marRight w:val="0"/>
                  <w:marTop w:val="0"/>
                  <w:marBottom w:val="0"/>
                  <w:divBdr>
                    <w:top w:val="none" w:sz="0" w:space="0" w:color="auto"/>
                    <w:left w:val="none" w:sz="0" w:space="0" w:color="auto"/>
                    <w:bottom w:val="none" w:sz="0" w:space="0" w:color="auto"/>
                    <w:right w:val="none" w:sz="0" w:space="0" w:color="auto"/>
                  </w:divBdr>
                </w:div>
                <w:div w:id="1550414956">
                  <w:marLeft w:val="480"/>
                  <w:marRight w:val="0"/>
                  <w:marTop w:val="0"/>
                  <w:marBottom w:val="0"/>
                  <w:divBdr>
                    <w:top w:val="none" w:sz="0" w:space="0" w:color="auto"/>
                    <w:left w:val="none" w:sz="0" w:space="0" w:color="auto"/>
                    <w:bottom w:val="none" w:sz="0" w:space="0" w:color="auto"/>
                    <w:right w:val="none" w:sz="0" w:space="0" w:color="auto"/>
                  </w:divBdr>
                </w:div>
                <w:div w:id="176163885">
                  <w:marLeft w:val="480"/>
                  <w:marRight w:val="0"/>
                  <w:marTop w:val="0"/>
                  <w:marBottom w:val="0"/>
                  <w:divBdr>
                    <w:top w:val="none" w:sz="0" w:space="0" w:color="auto"/>
                    <w:left w:val="none" w:sz="0" w:space="0" w:color="auto"/>
                    <w:bottom w:val="none" w:sz="0" w:space="0" w:color="auto"/>
                    <w:right w:val="none" w:sz="0" w:space="0" w:color="auto"/>
                  </w:divBdr>
                </w:div>
                <w:div w:id="513887403">
                  <w:marLeft w:val="480"/>
                  <w:marRight w:val="0"/>
                  <w:marTop w:val="0"/>
                  <w:marBottom w:val="0"/>
                  <w:divBdr>
                    <w:top w:val="none" w:sz="0" w:space="0" w:color="auto"/>
                    <w:left w:val="none" w:sz="0" w:space="0" w:color="auto"/>
                    <w:bottom w:val="none" w:sz="0" w:space="0" w:color="auto"/>
                    <w:right w:val="none" w:sz="0" w:space="0" w:color="auto"/>
                  </w:divBdr>
                </w:div>
                <w:div w:id="1542327178">
                  <w:marLeft w:val="480"/>
                  <w:marRight w:val="0"/>
                  <w:marTop w:val="0"/>
                  <w:marBottom w:val="0"/>
                  <w:divBdr>
                    <w:top w:val="none" w:sz="0" w:space="0" w:color="auto"/>
                    <w:left w:val="none" w:sz="0" w:space="0" w:color="auto"/>
                    <w:bottom w:val="none" w:sz="0" w:space="0" w:color="auto"/>
                    <w:right w:val="none" w:sz="0" w:space="0" w:color="auto"/>
                  </w:divBdr>
                </w:div>
                <w:div w:id="728236580">
                  <w:marLeft w:val="480"/>
                  <w:marRight w:val="0"/>
                  <w:marTop w:val="0"/>
                  <w:marBottom w:val="0"/>
                  <w:divBdr>
                    <w:top w:val="none" w:sz="0" w:space="0" w:color="auto"/>
                    <w:left w:val="none" w:sz="0" w:space="0" w:color="auto"/>
                    <w:bottom w:val="none" w:sz="0" w:space="0" w:color="auto"/>
                    <w:right w:val="none" w:sz="0" w:space="0" w:color="auto"/>
                  </w:divBdr>
                </w:div>
                <w:div w:id="899247861">
                  <w:marLeft w:val="480"/>
                  <w:marRight w:val="0"/>
                  <w:marTop w:val="0"/>
                  <w:marBottom w:val="0"/>
                  <w:divBdr>
                    <w:top w:val="none" w:sz="0" w:space="0" w:color="auto"/>
                    <w:left w:val="none" w:sz="0" w:space="0" w:color="auto"/>
                    <w:bottom w:val="none" w:sz="0" w:space="0" w:color="auto"/>
                    <w:right w:val="none" w:sz="0" w:space="0" w:color="auto"/>
                  </w:divBdr>
                </w:div>
                <w:div w:id="1185169005">
                  <w:marLeft w:val="480"/>
                  <w:marRight w:val="0"/>
                  <w:marTop w:val="0"/>
                  <w:marBottom w:val="0"/>
                  <w:divBdr>
                    <w:top w:val="none" w:sz="0" w:space="0" w:color="auto"/>
                    <w:left w:val="none" w:sz="0" w:space="0" w:color="auto"/>
                    <w:bottom w:val="none" w:sz="0" w:space="0" w:color="auto"/>
                    <w:right w:val="none" w:sz="0" w:space="0" w:color="auto"/>
                  </w:divBdr>
                </w:div>
                <w:div w:id="2088920794">
                  <w:marLeft w:val="480"/>
                  <w:marRight w:val="0"/>
                  <w:marTop w:val="0"/>
                  <w:marBottom w:val="0"/>
                  <w:divBdr>
                    <w:top w:val="none" w:sz="0" w:space="0" w:color="auto"/>
                    <w:left w:val="none" w:sz="0" w:space="0" w:color="auto"/>
                    <w:bottom w:val="none" w:sz="0" w:space="0" w:color="auto"/>
                    <w:right w:val="none" w:sz="0" w:space="0" w:color="auto"/>
                  </w:divBdr>
                </w:div>
                <w:div w:id="1355232222">
                  <w:marLeft w:val="480"/>
                  <w:marRight w:val="0"/>
                  <w:marTop w:val="0"/>
                  <w:marBottom w:val="0"/>
                  <w:divBdr>
                    <w:top w:val="none" w:sz="0" w:space="0" w:color="auto"/>
                    <w:left w:val="none" w:sz="0" w:space="0" w:color="auto"/>
                    <w:bottom w:val="none" w:sz="0" w:space="0" w:color="auto"/>
                    <w:right w:val="none" w:sz="0" w:space="0" w:color="auto"/>
                  </w:divBdr>
                </w:div>
              </w:divsChild>
            </w:div>
            <w:div w:id="1580602317">
              <w:marLeft w:val="0"/>
              <w:marRight w:val="0"/>
              <w:marTop w:val="0"/>
              <w:marBottom w:val="0"/>
              <w:divBdr>
                <w:top w:val="none" w:sz="0" w:space="0" w:color="auto"/>
                <w:left w:val="none" w:sz="0" w:space="0" w:color="auto"/>
                <w:bottom w:val="none" w:sz="0" w:space="0" w:color="auto"/>
                <w:right w:val="none" w:sz="0" w:space="0" w:color="auto"/>
              </w:divBdr>
              <w:divsChild>
                <w:div w:id="1039167154">
                  <w:marLeft w:val="480"/>
                  <w:marRight w:val="0"/>
                  <w:marTop w:val="0"/>
                  <w:marBottom w:val="0"/>
                  <w:divBdr>
                    <w:top w:val="none" w:sz="0" w:space="0" w:color="auto"/>
                    <w:left w:val="none" w:sz="0" w:space="0" w:color="auto"/>
                    <w:bottom w:val="none" w:sz="0" w:space="0" w:color="auto"/>
                    <w:right w:val="none" w:sz="0" w:space="0" w:color="auto"/>
                  </w:divBdr>
                </w:div>
                <w:div w:id="1053117975">
                  <w:marLeft w:val="480"/>
                  <w:marRight w:val="0"/>
                  <w:marTop w:val="0"/>
                  <w:marBottom w:val="0"/>
                  <w:divBdr>
                    <w:top w:val="none" w:sz="0" w:space="0" w:color="auto"/>
                    <w:left w:val="none" w:sz="0" w:space="0" w:color="auto"/>
                    <w:bottom w:val="none" w:sz="0" w:space="0" w:color="auto"/>
                    <w:right w:val="none" w:sz="0" w:space="0" w:color="auto"/>
                  </w:divBdr>
                </w:div>
                <w:div w:id="1953317201">
                  <w:marLeft w:val="480"/>
                  <w:marRight w:val="0"/>
                  <w:marTop w:val="0"/>
                  <w:marBottom w:val="0"/>
                  <w:divBdr>
                    <w:top w:val="none" w:sz="0" w:space="0" w:color="auto"/>
                    <w:left w:val="none" w:sz="0" w:space="0" w:color="auto"/>
                    <w:bottom w:val="none" w:sz="0" w:space="0" w:color="auto"/>
                    <w:right w:val="none" w:sz="0" w:space="0" w:color="auto"/>
                  </w:divBdr>
                </w:div>
                <w:div w:id="1255819528">
                  <w:marLeft w:val="480"/>
                  <w:marRight w:val="0"/>
                  <w:marTop w:val="0"/>
                  <w:marBottom w:val="0"/>
                  <w:divBdr>
                    <w:top w:val="none" w:sz="0" w:space="0" w:color="auto"/>
                    <w:left w:val="none" w:sz="0" w:space="0" w:color="auto"/>
                    <w:bottom w:val="none" w:sz="0" w:space="0" w:color="auto"/>
                    <w:right w:val="none" w:sz="0" w:space="0" w:color="auto"/>
                  </w:divBdr>
                </w:div>
                <w:div w:id="1214079058">
                  <w:marLeft w:val="480"/>
                  <w:marRight w:val="0"/>
                  <w:marTop w:val="0"/>
                  <w:marBottom w:val="0"/>
                  <w:divBdr>
                    <w:top w:val="none" w:sz="0" w:space="0" w:color="auto"/>
                    <w:left w:val="none" w:sz="0" w:space="0" w:color="auto"/>
                    <w:bottom w:val="none" w:sz="0" w:space="0" w:color="auto"/>
                    <w:right w:val="none" w:sz="0" w:space="0" w:color="auto"/>
                  </w:divBdr>
                </w:div>
                <w:div w:id="1132869859">
                  <w:marLeft w:val="480"/>
                  <w:marRight w:val="0"/>
                  <w:marTop w:val="0"/>
                  <w:marBottom w:val="0"/>
                  <w:divBdr>
                    <w:top w:val="none" w:sz="0" w:space="0" w:color="auto"/>
                    <w:left w:val="none" w:sz="0" w:space="0" w:color="auto"/>
                    <w:bottom w:val="none" w:sz="0" w:space="0" w:color="auto"/>
                    <w:right w:val="none" w:sz="0" w:space="0" w:color="auto"/>
                  </w:divBdr>
                </w:div>
                <w:div w:id="29303025">
                  <w:marLeft w:val="480"/>
                  <w:marRight w:val="0"/>
                  <w:marTop w:val="0"/>
                  <w:marBottom w:val="0"/>
                  <w:divBdr>
                    <w:top w:val="none" w:sz="0" w:space="0" w:color="auto"/>
                    <w:left w:val="none" w:sz="0" w:space="0" w:color="auto"/>
                    <w:bottom w:val="none" w:sz="0" w:space="0" w:color="auto"/>
                    <w:right w:val="none" w:sz="0" w:space="0" w:color="auto"/>
                  </w:divBdr>
                </w:div>
                <w:div w:id="1360010512">
                  <w:marLeft w:val="480"/>
                  <w:marRight w:val="0"/>
                  <w:marTop w:val="0"/>
                  <w:marBottom w:val="0"/>
                  <w:divBdr>
                    <w:top w:val="none" w:sz="0" w:space="0" w:color="auto"/>
                    <w:left w:val="none" w:sz="0" w:space="0" w:color="auto"/>
                    <w:bottom w:val="none" w:sz="0" w:space="0" w:color="auto"/>
                    <w:right w:val="none" w:sz="0" w:space="0" w:color="auto"/>
                  </w:divBdr>
                </w:div>
                <w:div w:id="1991248349">
                  <w:marLeft w:val="480"/>
                  <w:marRight w:val="0"/>
                  <w:marTop w:val="0"/>
                  <w:marBottom w:val="0"/>
                  <w:divBdr>
                    <w:top w:val="none" w:sz="0" w:space="0" w:color="auto"/>
                    <w:left w:val="none" w:sz="0" w:space="0" w:color="auto"/>
                    <w:bottom w:val="none" w:sz="0" w:space="0" w:color="auto"/>
                    <w:right w:val="none" w:sz="0" w:space="0" w:color="auto"/>
                  </w:divBdr>
                </w:div>
                <w:div w:id="2087266330">
                  <w:marLeft w:val="480"/>
                  <w:marRight w:val="0"/>
                  <w:marTop w:val="0"/>
                  <w:marBottom w:val="0"/>
                  <w:divBdr>
                    <w:top w:val="none" w:sz="0" w:space="0" w:color="auto"/>
                    <w:left w:val="none" w:sz="0" w:space="0" w:color="auto"/>
                    <w:bottom w:val="none" w:sz="0" w:space="0" w:color="auto"/>
                    <w:right w:val="none" w:sz="0" w:space="0" w:color="auto"/>
                  </w:divBdr>
                </w:div>
                <w:div w:id="2083020433">
                  <w:marLeft w:val="480"/>
                  <w:marRight w:val="0"/>
                  <w:marTop w:val="0"/>
                  <w:marBottom w:val="0"/>
                  <w:divBdr>
                    <w:top w:val="none" w:sz="0" w:space="0" w:color="auto"/>
                    <w:left w:val="none" w:sz="0" w:space="0" w:color="auto"/>
                    <w:bottom w:val="none" w:sz="0" w:space="0" w:color="auto"/>
                    <w:right w:val="none" w:sz="0" w:space="0" w:color="auto"/>
                  </w:divBdr>
                </w:div>
                <w:div w:id="229657450">
                  <w:marLeft w:val="480"/>
                  <w:marRight w:val="0"/>
                  <w:marTop w:val="0"/>
                  <w:marBottom w:val="0"/>
                  <w:divBdr>
                    <w:top w:val="none" w:sz="0" w:space="0" w:color="auto"/>
                    <w:left w:val="none" w:sz="0" w:space="0" w:color="auto"/>
                    <w:bottom w:val="none" w:sz="0" w:space="0" w:color="auto"/>
                    <w:right w:val="none" w:sz="0" w:space="0" w:color="auto"/>
                  </w:divBdr>
                </w:div>
                <w:div w:id="972520567">
                  <w:marLeft w:val="480"/>
                  <w:marRight w:val="0"/>
                  <w:marTop w:val="0"/>
                  <w:marBottom w:val="0"/>
                  <w:divBdr>
                    <w:top w:val="none" w:sz="0" w:space="0" w:color="auto"/>
                    <w:left w:val="none" w:sz="0" w:space="0" w:color="auto"/>
                    <w:bottom w:val="none" w:sz="0" w:space="0" w:color="auto"/>
                    <w:right w:val="none" w:sz="0" w:space="0" w:color="auto"/>
                  </w:divBdr>
                </w:div>
                <w:div w:id="2145148829">
                  <w:marLeft w:val="480"/>
                  <w:marRight w:val="0"/>
                  <w:marTop w:val="0"/>
                  <w:marBottom w:val="0"/>
                  <w:divBdr>
                    <w:top w:val="none" w:sz="0" w:space="0" w:color="auto"/>
                    <w:left w:val="none" w:sz="0" w:space="0" w:color="auto"/>
                    <w:bottom w:val="none" w:sz="0" w:space="0" w:color="auto"/>
                    <w:right w:val="none" w:sz="0" w:space="0" w:color="auto"/>
                  </w:divBdr>
                </w:div>
                <w:div w:id="1090658669">
                  <w:marLeft w:val="480"/>
                  <w:marRight w:val="0"/>
                  <w:marTop w:val="0"/>
                  <w:marBottom w:val="0"/>
                  <w:divBdr>
                    <w:top w:val="none" w:sz="0" w:space="0" w:color="auto"/>
                    <w:left w:val="none" w:sz="0" w:space="0" w:color="auto"/>
                    <w:bottom w:val="none" w:sz="0" w:space="0" w:color="auto"/>
                    <w:right w:val="none" w:sz="0" w:space="0" w:color="auto"/>
                  </w:divBdr>
                </w:div>
                <w:div w:id="1781291333">
                  <w:marLeft w:val="480"/>
                  <w:marRight w:val="0"/>
                  <w:marTop w:val="0"/>
                  <w:marBottom w:val="0"/>
                  <w:divBdr>
                    <w:top w:val="none" w:sz="0" w:space="0" w:color="auto"/>
                    <w:left w:val="none" w:sz="0" w:space="0" w:color="auto"/>
                    <w:bottom w:val="none" w:sz="0" w:space="0" w:color="auto"/>
                    <w:right w:val="none" w:sz="0" w:space="0" w:color="auto"/>
                  </w:divBdr>
                </w:div>
                <w:div w:id="1108502895">
                  <w:marLeft w:val="480"/>
                  <w:marRight w:val="0"/>
                  <w:marTop w:val="0"/>
                  <w:marBottom w:val="0"/>
                  <w:divBdr>
                    <w:top w:val="none" w:sz="0" w:space="0" w:color="auto"/>
                    <w:left w:val="none" w:sz="0" w:space="0" w:color="auto"/>
                    <w:bottom w:val="none" w:sz="0" w:space="0" w:color="auto"/>
                    <w:right w:val="none" w:sz="0" w:space="0" w:color="auto"/>
                  </w:divBdr>
                </w:div>
                <w:div w:id="2021159074">
                  <w:marLeft w:val="480"/>
                  <w:marRight w:val="0"/>
                  <w:marTop w:val="0"/>
                  <w:marBottom w:val="0"/>
                  <w:divBdr>
                    <w:top w:val="none" w:sz="0" w:space="0" w:color="auto"/>
                    <w:left w:val="none" w:sz="0" w:space="0" w:color="auto"/>
                    <w:bottom w:val="none" w:sz="0" w:space="0" w:color="auto"/>
                    <w:right w:val="none" w:sz="0" w:space="0" w:color="auto"/>
                  </w:divBdr>
                </w:div>
                <w:div w:id="727923277">
                  <w:marLeft w:val="480"/>
                  <w:marRight w:val="0"/>
                  <w:marTop w:val="0"/>
                  <w:marBottom w:val="0"/>
                  <w:divBdr>
                    <w:top w:val="none" w:sz="0" w:space="0" w:color="auto"/>
                    <w:left w:val="none" w:sz="0" w:space="0" w:color="auto"/>
                    <w:bottom w:val="none" w:sz="0" w:space="0" w:color="auto"/>
                    <w:right w:val="none" w:sz="0" w:space="0" w:color="auto"/>
                  </w:divBdr>
                </w:div>
                <w:div w:id="1127310183">
                  <w:marLeft w:val="480"/>
                  <w:marRight w:val="0"/>
                  <w:marTop w:val="0"/>
                  <w:marBottom w:val="0"/>
                  <w:divBdr>
                    <w:top w:val="none" w:sz="0" w:space="0" w:color="auto"/>
                    <w:left w:val="none" w:sz="0" w:space="0" w:color="auto"/>
                    <w:bottom w:val="none" w:sz="0" w:space="0" w:color="auto"/>
                    <w:right w:val="none" w:sz="0" w:space="0" w:color="auto"/>
                  </w:divBdr>
                </w:div>
                <w:div w:id="97264113">
                  <w:marLeft w:val="480"/>
                  <w:marRight w:val="0"/>
                  <w:marTop w:val="0"/>
                  <w:marBottom w:val="0"/>
                  <w:divBdr>
                    <w:top w:val="none" w:sz="0" w:space="0" w:color="auto"/>
                    <w:left w:val="none" w:sz="0" w:space="0" w:color="auto"/>
                    <w:bottom w:val="none" w:sz="0" w:space="0" w:color="auto"/>
                    <w:right w:val="none" w:sz="0" w:space="0" w:color="auto"/>
                  </w:divBdr>
                </w:div>
                <w:div w:id="561596776">
                  <w:marLeft w:val="480"/>
                  <w:marRight w:val="0"/>
                  <w:marTop w:val="0"/>
                  <w:marBottom w:val="0"/>
                  <w:divBdr>
                    <w:top w:val="none" w:sz="0" w:space="0" w:color="auto"/>
                    <w:left w:val="none" w:sz="0" w:space="0" w:color="auto"/>
                    <w:bottom w:val="none" w:sz="0" w:space="0" w:color="auto"/>
                    <w:right w:val="none" w:sz="0" w:space="0" w:color="auto"/>
                  </w:divBdr>
                </w:div>
                <w:div w:id="645016522">
                  <w:marLeft w:val="480"/>
                  <w:marRight w:val="0"/>
                  <w:marTop w:val="0"/>
                  <w:marBottom w:val="0"/>
                  <w:divBdr>
                    <w:top w:val="none" w:sz="0" w:space="0" w:color="auto"/>
                    <w:left w:val="none" w:sz="0" w:space="0" w:color="auto"/>
                    <w:bottom w:val="none" w:sz="0" w:space="0" w:color="auto"/>
                    <w:right w:val="none" w:sz="0" w:space="0" w:color="auto"/>
                  </w:divBdr>
                </w:div>
                <w:div w:id="1909026189">
                  <w:marLeft w:val="480"/>
                  <w:marRight w:val="0"/>
                  <w:marTop w:val="0"/>
                  <w:marBottom w:val="0"/>
                  <w:divBdr>
                    <w:top w:val="none" w:sz="0" w:space="0" w:color="auto"/>
                    <w:left w:val="none" w:sz="0" w:space="0" w:color="auto"/>
                    <w:bottom w:val="none" w:sz="0" w:space="0" w:color="auto"/>
                    <w:right w:val="none" w:sz="0" w:space="0" w:color="auto"/>
                  </w:divBdr>
                </w:div>
                <w:div w:id="1838761873">
                  <w:marLeft w:val="480"/>
                  <w:marRight w:val="0"/>
                  <w:marTop w:val="0"/>
                  <w:marBottom w:val="0"/>
                  <w:divBdr>
                    <w:top w:val="none" w:sz="0" w:space="0" w:color="auto"/>
                    <w:left w:val="none" w:sz="0" w:space="0" w:color="auto"/>
                    <w:bottom w:val="none" w:sz="0" w:space="0" w:color="auto"/>
                    <w:right w:val="none" w:sz="0" w:space="0" w:color="auto"/>
                  </w:divBdr>
                </w:div>
                <w:div w:id="474182864">
                  <w:marLeft w:val="480"/>
                  <w:marRight w:val="0"/>
                  <w:marTop w:val="0"/>
                  <w:marBottom w:val="0"/>
                  <w:divBdr>
                    <w:top w:val="none" w:sz="0" w:space="0" w:color="auto"/>
                    <w:left w:val="none" w:sz="0" w:space="0" w:color="auto"/>
                    <w:bottom w:val="none" w:sz="0" w:space="0" w:color="auto"/>
                    <w:right w:val="none" w:sz="0" w:space="0" w:color="auto"/>
                  </w:divBdr>
                </w:div>
                <w:div w:id="15621827">
                  <w:marLeft w:val="480"/>
                  <w:marRight w:val="0"/>
                  <w:marTop w:val="0"/>
                  <w:marBottom w:val="0"/>
                  <w:divBdr>
                    <w:top w:val="none" w:sz="0" w:space="0" w:color="auto"/>
                    <w:left w:val="none" w:sz="0" w:space="0" w:color="auto"/>
                    <w:bottom w:val="none" w:sz="0" w:space="0" w:color="auto"/>
                    <w:right w:val="none" w:sz="0" w:space="0" w:color="auto"/>
                  </w:divBdr>
                </w:div>
                <w:div w:id="132984785">
                  <w:marLeft w:val="480"/>
                  <w:marRight w:val="0"/>
                  <w:marTop w:val="0"/>
                  <w:marBottom w:val="0"/>
                  <w:divBdr>
                    <w:top w:val="none" w:sz="0" w:space="0" w:color="auto"/>
                    <w:left w:val="none" w:sz="0" w:space="0" w:color="auto"/>
                    <w:bottom w:val="none" w:sz="0" w:space="0" w:color="auto"/>
                    <w:right w:val="none" w:sz="0" w:space="0" w:color="auto"/>
                  </w:divBdr>
                </w:div>
                <w:div w:id="1842313217">
                  <w:marLeft w:val="480"/>
                  <w:marRight w:val="0"/>
                  <w:marTop w:val="0"/>
                  <w:marBottom w:val="0"/>
                  <w:divBdr>
                    <w:top w:val="none" w:sz="0" w:space="0" w:color="auto"/>
                    <w:left w:val="none" w:sz="0" w:space="0" w:color="auto"/>
                    <w:bottom w:val="none" w:sz="0" w:space="0" w:color="auto"/>
                    <w:right w:val="none" w:sz="0" w:space="0" w:color="auto"/>
                  </w:divBdr>
                </w:div>
                <w:div w:id="1592548640">
                  <w:marLeft w:val="480"/>
                  <w:marRight w:val="0"/>
                  <w:marTop w:val="0"/>
                  <w:marBottom w:val="0"/>
                  <w:divBdr>
                    <w:top w:val="none" w:sz="0" w:space="0" w:color="auto"/>
                    <w:left w:val="none" w:sz="0" w:space="0" w:color="auto"/>
                    <w:bottom w:val="none" w:sz="0" w:space="0" w:color="auto"/>
                    <w:right w:val="none" w:sz="0" w:space="0" w:color="auto"/>
                  </w:divBdr>
                </w:div>
                <w:div w:id="1221330925">
                  <w:marLeft w:val="480"/>
                  <w:marRight w:val="0"/>
                  <w:marTop w:val="0"/>
                  <w:marBottom w:val="0"/>
                  <w:divBdr>
                    <w:top w:val="none" w:sz="0" w:space="0" w:color="auto"/>
                    <w:left w:val="none" w:sz="0" w:space="0" w:color="auto"/>
                    <w:bottom w:val="none" w:sz="0" w:space="0" w:color="auto"/>
                    <w:right w:val="none" w:sz="0" w:space="0" w:color="auto"/>
                  </w:divBdr>
                </w:div>
                <w:div w:id="113796340">
                  <w:marLeft w:val="480"/>
                  <w:marRight w:val="0"/>
                  <w:marTop w:val="0"/>
                  <w:marBottom w:val="0"/>
                  <w:divBdr>
                    <w:top w:val="none" w:sz="0" w:space="0" w:color="auto"/>
                    <w:left w:val="none" w:sz="0" w:space="0" w:color="auto"/>
                    <w:bottom w:val="none" w:sz="0" w:space="0" w:color="auto"/>
                    <w:right w:val="none" w:sz="0" w:space="0" w:color="auto"/>
                  </w:divBdr>
                </w:div>
                <w:div w:id="357583793">
                  <w:marLeft w:val="480"/>
                  <w:marRight w:val="0"/>
                  <w:marTop w:val="0"/>
                  <w:marBottom w:val="0"/>
                  <w:divBdr>
                    <w:top w:val="none" w:sz="0" w:space="0" w:color="auto"/>
                    <w:left w:val="none" w:sz="0" w:space="0" w:color="auto"/>
                    <w:bottom w:val="none" w:sz="0" w:space="0" w:color="auto"/>
                    <w:right w:val="none" w:sz="0" w:space="0" w:color="auto"/>
                  </w:divBdr>
                </w:div>
                <w:div w:id="1949771926">
                  <w:marLeft w:val="480"/>
                  <w:marRight w:val="0"/>
                  <w:marTop w:val="0"/>
                  <w:marBottom w:val="0"/>
                  <w:divBdr>
                    <w:top w:val="none" w:sz="0" w:space="0" w:color="auto"/>
                    <w:left w:val="none" w:sz="0" w:space="0" w:color="auto"/>
                    <w:bottom w:val="none" w:sz="0" w:space="0" w:color="auto"/>
                    <w:right w:val="none" w:sz="0" w:space="0" w:color="auto"/>
                  </w:divBdr>
                </w:div>
                <w:div w:id="394015465">
                  <w:marLeft w:val="480"/>
                  <w:marRight w:val="0"/>
                  <w:marTop w:val="0"/>
                  <w:marBottom w:val="0"/>
                  <w:divBdr>
                    <w:top w:val="none" w:sz="0" w:space="0" w:color="auto"/>
                    <w:left w:val="none" w:sz="0" w:space="0" w:color="auto"/>
                    <w:bottom w:val="none" w:sz="0" w:space="0" w:color="auto"/>
                    <w:right w:val="none" w:sz="0" w:space="0" w:color="auto"/>
                  </w:divBdr>
                </w:div>
                <w:div w:id="1019235258">
                  <w:marLeft w:val="480"/>
                  <w:marRight w:val="0"/>
                  <w:marTop w:val="0"/>
                  <w:marBottom w:val="0"/>
                  <w:divBdr>
                    <w:top w:val="none" w:sz="0" w:space="0" w:color="auto"/>
                    <w:left w:val="none" w:sz="0" w:space="0" w:color="auto"/>
                    <w:bottom w:val="none" w:sz="0" w:space="0" w:color="auto"/>
                    <w:right w:val="none" w:sz="0" w:space="0" w:color="auto"/>
                  </w:divBdr>
                </w:div>
                <w:div w:id="1092244730">
                  <w:marLeft w:val="480"/>
                  <w:marRight w:val="0"/>
                  <w:marTop w:val="0"/>
                  <w:marBottom w:val="0"/>
                  <w:divBdr>
                    <w:top w:val="none" w:sz="0" w:space="0" w:color="auto"/>
                    <w:left w:val="none" w:sz="0" w:space="0" w:color="auto"/>
                    <w:bottom w:val="none" w:sz="0" w:space="0" w:color="auto"/>
                    <w:right w:val="none" w:sz="0" w:space="0" w:color="auto"/>
                  </w:divBdr>
                </w:div>
                <w:div w:id="261256996">
                  <w:marLeft w:val="480"/>
                  <w:marRight w:val="0"/>
                  <w:marTop w:val="0"/>
                  <w:marBottom w:val="0"/>
                  <w:divBdr>
                    <w:top w:val="none" w:sz="0" w:space="0" w:color="auto"/>
                    <w:left w:val="none" w:sz="0" w:space="0" w:color="auto"/>
                    <w:bottom w:val="none" w:sz="0" w:space="0" w:color="auto"/>
                    <w:right w:val="none" w:sz="0" w:space="0" w:color="auto"/>
                  </w:divBdr>
                </w:div>
                <w:div w:id="1012025875">
                  <w:marLeft w:val="480"/>
                  <w:marRight w:val="0"/>
                  <w:marTop w:val="0"/>
                  <w:marBottom w:val="0"/>
                  <w:divBdr>
                    <w:top w:val="none" w:sz="0" w:space="0" w:color="auto"/>
                    <w:left w:val="none" w:sz="0" w:space="0" w:color="auto"/>
                    <w:bottom w:val="none" w:sz="0" w:space="0" w:color="auto"/>
                    <w:right w:val="none" w:sz="0" w:space="0" w:color="auto"/>
                  </w:divBdr>
                </w:div>
                <w:div w:id="1795446291">
                  <w:marLeft w:val="480"/>
                  <w:marRight w:val="0"/>
                  <w:marTop w:val="0"/>
                  <w:marBottom w:val="0"/>
                  <w:divBdr>
                    <w:top w:val="none" w:sz="0" w:space="0" w:color="auto"/>
                    <w:left w:val="none" w:sz="0" w:space="0" w:color="auto"/>
                    <w:bottom w:val="none" w:sz="0" w:space="0" w:color="auto"/>
                    <w:right w:val="none" w:sz="0" w:space="0" w:color="auto"/>
                  </w:divBdr>
                </w:div>
                <w:div w:id="629627560">
                  <w:marLeft w:val="480"/>
                  <w:marRight w:val="0"/>
                  <w:marTop w:val="0"/>
                  <w:marBottom w:val="0"/>
                  <w:divBdr>
                    <w:top w:val="none" w:sz="0" w:space="0" w:color="auto"/>
                    <w:left w:val="none" w:sz="0" w:space="0" w:color="auto"/>
                    <w:bottom w:val="none" w:sz="0" w:space="0" w:color="auto"/>
                    <w:right w:val="none" w:sz="0" w:space="0" w:color="auto"/>
                  </w:divBdr>
                </w:div>
                <w:div w:id="141243524">
                  <w:marLeft w:val="480"/>
                  <w:marRight w:val="0"/>
                  <w:marTop w:val="0"/>
                  <w:marBottom w:val="0"/>
                  <w:divBdr>
                    <w:top w:val="none" w:sz="0" w:space="0" w:color="auto"/>
                    <w:left w:val="none" w:sz="0" w:space="0" w:color="auto"/>
                    <w:bottom w:val="none" w:sz="0" w:space="0" w:color="auto"/>
                    <w:right w:val="none" w:sz="0" w:space="0" w:color="auto"/>
                  </w:divBdr>
                </w:div>
                <w:div w:id="1438135936">
                  <w:marLeft w:val="480"/>
                  <w:marRight w:val="0"/>
                  <w:marTop w:val="0"/>
                  <w:marBottom w:val="0"/>
                  <w:divBdr>
                    <w:top w:val="none" w:sz="0" w:space="0" w:color="auto"/>
                    <w:left w:val="none" w:sz="0" w:space="0" w:color="auto"/>
                    <w:bottom w:val="none" w:sz="0" w:space="0" w:color="auto"/>
                    <w:right w:val="none" w:sz="0" w:space="0" w:color="auto"/>
                  </w:divBdr>
                </w:div>
              </w:divsChild>
            </w:div>
            <w:div w:id="1014499245">
              <w:marLeft w:val="0"/>
              <w:marRight w:val="0"/>
              <w:marTop w:val="0"/>
              <w:marBottom w:val="0"/>
              <w:divBdr>
                <w:top w:val="none" w:sz="0" w:space="0" w:color="auto"/>
                <w:left w:val="none" w:sz="0" w:space="0" w:color="auto"/>
                <w:bottom w:val="none" w:sz="0" w:space="0" w:color="auto"/>
                <w:right w:val="none" w:sz="0" w:space="0" w:color="auto"/>
              </w:divBdr>
              <w:divsChild>
                <w:div w:id="967737055">
                  <w:marLeft w:val="480"/>
                  <w:marRight w:val="0"/>
                  <w:marTop w:val="0"/>
                  <w:marBottom w:val="0"/>
                  <w:divBdr>
                    <w:top w:val="none" w:sz="0" w:space="0" w:color="auto"/>
                    <w:left w:val="none" w:sz="0" w:space="0" w:color="auto"/>
                    <w:bottom w:val="none" w:sz="0" w:space="0" w:color="auto"/>
                    <w:right w:val="none" w:sz="0" w:space="0" w:color="auto"/>
                  </w:divBdr>
                </w:div>
                <w:div w:id="1613898818">
                  <w:marLeft w:val="480"/>
                  <w:marRight w:val="0"/>
                  <w:marTop w:val="0"/>
                  <w:marBottom w:val="0"/>
                  <w:divBdr>
                    <w:top w:val="none" w:sz="0" w:space="0" w:color="auto"/>
                    <w:left w:val="none" w:sz="0" w:space="0" w:color="auto"/>
                    <w:bottom w:val="none" w:sz="0" w:space="0" w:color="auto"/>
                    <w:right w:val="none" w:sz="0" w:space="0" w:color="auto"/>
                  </w:divBdr>
                </w:div>
                <w:div w:id="493883224">
                  <w:marLeft w:val="480"/>
                  <w:marRight w:val="0"/>
                  <w:marTop w:val="0"/>
                  <w:marBottom w:val="0"/>
                  <w:divBdr>
                    <w:top w:val="none" w:sz="0" w:space="0" w:color="auto"/>
                    <w:left w:val="none" w:sz="0" w:space="0" w:color="auto"/>
                    <w:bottom w:val="none" w:sz="0" w:space="0" w:color="auto"/>
                    <w:right w:val="none" w:sz="0" w:space="0" w:color="auto"/>
                  </w:divBdr>
                </w:div>
                <w:div w:id="656543813">
                  <w:marLeft w:val="480"/>
                  <w:marRight w:val="0"/>
                  <w:marTop w:val="0"/>
                  <w:marBottom w:val="0"/>
                  <w:divBdr>
                    <w:top w:val="none" w:sz="0" w:space="0" w:color="auto"/>
                    <w:left w:val="none" w:sz="0" w:space="0" w:color="auto"/>
                    <w:bottom w:val="none" w:sz="0" w:space="0" w:color="auto"/>
                    <w:right w:val="none" w:sz="0" w:space="0" w:color="auto"/>
                  </w:divBdr>
                </w:div>
                <w:div w:id="1013262585">
                  <w:marLeft w:val="480"/>
                  <w:marRight w:val="0"/>
                  <w:marTop w:val="0"/>
                  <w:marBottom w:val="0"/>
                  <w:divBdr>
                    <w:top w:val="none" w:sz="0" w:space="0" w:color="auto"/>
                    <w:left w:val="none" w:sz="0" w:space="0" w:color="auto"/>
                    <w:bottom w:val="none" w:sz="0" w:space="0" w:color="auto"/>
                    <w:right w:val="none" w:sz="0" w:space="0" w:color="auto"/>
                  </w:divBdr>
                </w:div>
                <w:div w:id="1562014035">
                  <w:marLeft w:val="480"/>
                  <w:marRight w:val="0"/>
                  <w:marTop w:val="0"/>
                  <w:marBottom w:val="0"/>
                  <w:divBdr>
                    <w:top w:val="none" w:sz="0" w:space="0" w:color="auto"/>
                    <w:left w:val="none" w:sz="0" w:space="0" w:color="auto"/>
                    <w:bottom w:val="none" w:sz="0" w:space="0" w:color="auto"/>
                    <w:right w:val="none" w:sz="0" w:space="0" w:color="auto"/>
                  </w:divBdr>
                </w:div>
                <w:div w:id="731080588">
                  <w:marLeft w:val="480"/>
                  <w:marRight w:val="0"/>
                  <w:marTop w:val="0"/>
                  <w:marBottom w:val="0"/>
                  <w:divBdr>
                    <w:top w:val="none" w:sz="0" w:space="0" w:color="auto"/>
                    <w:left w:val="none" w:sz="0" w:space="0" w:color="auto"/>
                    <w:bottom w:val="none" w:sz="0" w:space="0" w:color="auto"/>
                    <w:right w:val="none" w:sz="0" w:space="0" w:color="auto"/>
                  </w:divBdr>
                </w:div>
                <w:div w:id="2042894000">
                  <w:marLeft w:val="480"/>
                  <w:marRight w:val="0"/>
                  <w:marTop w:val="0"/>
                  <w:marBottom w:val="0"/>
                  <w:divBdr>
                    <w:top w:val="none" w:sz="0" w:space="0" w:color="auto"/>
                    <w:left w:val="none" w:sz="0" w:space="0" w:color="auto"/>
                    <w:bottom w:val="none" w:sz="0" w:space="0" w:color="auto"/>
                    <w:right w:val="none" w:sz="0" w:space="0" w:color="auto"/>
                  </w:divBdr>
                </w:div>
                <w:div w:id="1585190075">
                  <w:marLeft w:val="480"/>
                  <w:marRight w:val="0"/>
                  <w:marTop w:val="0"/>
                  <w:marBottom w:val="0"/>
                  <w:divBdr>
                    <w:top w:val="none" w:sz="0" w:space="0" w:color="auto"/>
                    <w:left w:val="none" w:sz="0" w:space="0" w:color="auto"/>
                    <w:bottom w:val="none" w:sz="0" w:space="0" w:color="auto"/>
                    <w:right w:val="none" w:sz="0" w:space="0" w:color="auto"/>
                  </w:divBdr>
                </w:div>
                <w:div w:id="1644770592">
                  <w:marLeft w:val="480"/>
                  <w:marRight w:val="0"/>
                  <w:marTop w:val="0"/>
                  <w:marBottom w:val="0"/>
                  <w:divBdr>
                    <w:top w:val="none" w:sz="0" w:space="0" w:color="auto"/>
                    <w:left w:val="none" w:sz="0" w:space="0" w:color="auto"/>
                    <w:bottom w:val="none" w:sz="0" w:space="0" w:color="auto"/>
                    <w:right w:val="none" w:sz="0" w:space="0" w:color="auto"/>
                  </w:divBdr>
                </w:div>
                <w:div w:id="661398469">
                  <w:marLeft w:val="480"/>
                  <w:marRight w:val="0"/>
                  <w:marTop w:val="0"/>
                  <w:marBottom w:val="0"/>
                  <w:divBdr>
                    <w:top w:val="none" w:sz="0" w:space="0" w:color="auto"/>
                    <w:left w:val="none" w:sz="0" w:space="0" w:color="auto"/>
                    <w:bottom w:val="none" w:sz="0" w:space="0" w:color="auto"/>
                    <w:right w:val="none" w:sz="0" w:space="0" w:color="auto"/>
                  </w:divBdr>
                </w:div>
                <w:div w:id="1123226964">
                  <w:marLeft w:val="480"/>
                  <w:marRight w:val="0"/>
                  <w:marTop w:val="0"/>
                  <w:marBottom w:val="0"/>
                  <w:divBdr>
                    <w:top w:val="none" w:sz="0" w:space="0" w:color="auto"/>
                    <w:left w:val="none" w:sz="0" w:space="0" w:color="auto"/>
                    <w:bottom w:val="none" w:sz="0" w:space="0" w:color="auto"/>
                    <w:right w:val="none" w:sz="0" w:space="0" w:color="auto"/>
                  </w:divBdr>
                </w:div>
                <w:div w:id="976107840">
                  <w:marLeft w:val="480"/>
                  <w:marRight w:val="0"/>
                  <w:marTop w:val="0"/>
                  <w:marBottom w:val="0"/>
                  <w:divBdr>
                    <w:top w:val="none" w:sz="0" w:space="0" w:color="auto"/>
                    <w:left w:val="none" w:sz="0" w:space="0" w:color="auto"/>
                    <w:bottom w:val="none" w:sz="0" w:space="0" w:color="auto"/>
                    <w:right w:val="none" w:sz="0" w:space="0" w:color="auto"/>
                  </w:divBdr>
                </w:div>
                <w:div w:id="1395202328">
                  <w:marLeft w:val="480"/>
                  <w:marRight w:val="0"/>
                  <w:marTop w:val="0"/>
                  <w:marBottom w:val="0"/>
                  <w:divBdr>
                    <w:top w:val="none" w:sz="0" w:space="0" w:color="auto"/>
                    <w:left w:val="none" w:sz="0" w:space="0" w:color="auto"/>
                    <w:bottom w:val="none" w:sz="0" w:space="0" w:color="auto"/>
                    <w:right w:val="none" w:sz="0" w:space="0" w:color="auto"/>
                  </w:divBdr>
                </w:div>
                <w:div w:id="956059235">
                  <w:marLeft w:val="480"/>
                  <w:marRight w:val="0"/>
                  <w:marTop w:val="0"/>
                  <w:marBottom w:val="0"/>
                  <w:divBdr>
                    <w:top w:val="none" w:sz="0" w:space="0" w:color="auto"/>
                    <w:left w:val="none" w:sz="0" w:space="0" w:color="auto"/>
                    <w:bottom w:val="none" w:sz="0" w:space="0" w:color="auto"/>
                    <w:right w:val="none" w:sz="0" w:space="0" w:color="auto"/>
                  </w:divBdr>
                </w:div>
                <w:div w:id="1216963108">
                  <w:marLeft w:val="480"/>
                  <w:marRight w:val="0"/>
                  <w:marTop w:val="0"/>
                  <w:marBottom w:val="0"/>
                  <w:divBdr>
                    <w:top w:val="none" w:sz="0" w:space="0" w:color="auto"/>
                    <w:left w:val="none" w:sz="0" w:space="0" w:color="auto"/>
                    <w:bottom w:val="none" w:sz="0" w:space="0" w:color="auto"/>
                    <w:right w:val="none" w:sz="0" w:space="0" w:color="auto"/>
                  </w:divBdr>
                </w:div>
                <w:div w:id="857616671">
                  <w:marLeft w:val="480"/>
                  <w:marRight w:val="0"/>
                  <w:marTop w:val="0"/>
                  <w:marBottom w:val="0"/>
                  <w:divBdr>
                    <w:top w:val="none" w:sz="0" w:space="0" w:color="auto"/>
                    <w:left w:val="none" w:sz="0" w:space="0" w:color="auto"/>
                    <w:bottom w:val="none" w:sz="0" w:space="0" w:color="auto"/>
                    <w:right w:val="none" w:sz="0" w:space="0" w:color="auto"/>
                  </w:divBdr>
                </w:div>
                <w:div w:id="186799982">
                  <w:marLeft w:val="480"/>
                  <w:marRight w:val="0"/>
                  <w:marTop w:val="0"/>
                  <w:marBottom w:val="0"/>
                  <w:divBdr>
                    <w:top w:val="none" w:sz="0" w:space="0" w:color="auto"/>
                    <w:left w:val="none" w:sz="0" w:space="0" w:color="auto"/>
                    <w:bottom w:val="none" w:sz="0" w:space="0" w:color="auto"/>
                    <w:right w:val="none" w:sz="0" w:space="0" w:color="auto"/>
                  </w:divBdr>
                </w:div>
                <w:div w:id="872763306">
                  <w:marLeft w:val="480"/>
                  <w:marRight w:val="0"/>
                  <w:marTop w:val="0"/>
                  <w:marBottom w:val="0"/>
                  <w:divBdr>
                    <w:top w:val="none" w:sz="0" w:space="0" w:color="auto"/>
                    <w:left w:val="none" w:sz="0" w:space="0" w:color="auto"/>
                    <w:bottom w:val="none" w:sz="0" w:space="0" w:color="auto"/>
                    <w:right w:val="none" w:sz="0" w:space="0" w:color="auto"/>
                  </w:divBdr>
                </w:div>
                <w:div w:id="1491409779">
                  <w:marLeft w:val="480"/>
                  <w:marRight w:val="0"/>
                  <w:marTop w:val="0"/>
                  <w:marBottom w:val="0"/>
                  <w:divBdr>
                    <w:top w:val="none" w:sz="0" w:space="0" w:color="auto"/>
                    <w:left w:val="none" w:sz="0" w:space="0" w:color="auto"/>
                    <w:bottom w:val="none" w:sz="0" w:space="0" w:color="auto"/>
                    <w:right w:val="none" w:sz="0" w:space="0" w:color="auto"/>
                  </w:divBdr>
                </w:div>
                <w:div w:id="715397151">
                  <w:marLeft w:val="480"/>
                  <w:marRight w:val="0"/>
                  <w:marTop w:val="0"/>
                  <w:marBottom w:val="0"/>
                  <w:divBdr>
                    <w:top w:val="none" w:sz="0" w:space="0" w:color="auto"/>
                    <w:left w:val="none" w:sz="0" w:space="0" w:color="auto"/>
                    <w:bottom w:val="none" w:sz="0" w:space="0" w:color="auto"/>
                    <w:right w:val="none" w:sz="0" w:space="0" w:color="auto"/>
                  </w:divBdr>
                </w:div>
                <w:div w:id="1799566544">
                  <w:marLeft w:val="480"/>
                  <w:marRight w:val="0"/>
                  <w:marTop w:val="0"/>
                  <w:marBottom w:val="0"/>
                  <w:divBdr>
                    <w:top w:val="none" w:sz="0" w:space="0" w:color="auto"/>
                    <w:left w:val="none" w:sz="0" w:space="0" w:color="auto"/>
                    <w:bottom w:val="none" w:sz="0" w:space="0" w:color="auto"/>
                    <w:right w:val="none" w:sz="0" w:space="0" w:color="auto"/>
                  </w:divBdr>
                </w:div>
                <w:div w:id="705061620">
                  <w:marLeft w:val="480"/>
                  <w:marRight w:val="0"/>
                  <w:marTop w:val="0"/>
                  <w:marBottom w:val="0"/>
                  <w:divBdr>
                    <w:top w:val="none" w:sz="0" w:space="0" w:color="auto"/>
                    <w:left w:val="none" w:sz="0" w:space="0" w:color="auto"/>
                    <w:bottom w:val="none" w:sz="0" w:space="0" w:color="auto"/>
                    <w:right w:val="none" w:sz="0" w:space="0" w:color="auto"/>
                  </w:divBdr>
                </w:div>
                <w:div w:id="1369261194">
                  <w:marLeft w:val="480"/>
                  <w:marRight w:val="0"/>
                  <w:marTop w:val="0"/>
                  <w:marBottom w:val="0"/>
                  <w:divBdr>
                    <w:top w:val="none" w:sz="0" w:space="0" w:color="auto"/>
                    <w:left w:val="none" w:sz="0" w:space="0" w:color="auto"/>
                    <w:bottom w:val="none" w:sz="0" w:space="0" w:color="auto"/>
                    <w:right w:val="none" w:sz="0" w:space="0" w:color="auto"/>
                  </w:divBdr>
                </w:div>
                <w:div w:id="1920170107">
                  <w:marLeft w:val="480"/>
                  <w:marRight w:val="0"/>
                  <w:marTop w:val="0"/>
                  <w:marBottom w:val="0"/>
                  <w:divBdr>
                    <w:top w:val="none" w:sz="0" w:space="0" w:color="auto"/>
                    <w:left w:val="none" w:sz="0" w:space="0" w:color="auto"/>
                    <w:bottom w:val="none" w:sz="0" w:space="0" w:color="auto"/>
                    <w:right w:val="none" w:sz="0" w:space="0" w:color="auto"/>
                  </w:divBdr>
                </w:div>
                <w:div w:id="658730128">
                  <w:marLeft w:val="480"/>
                  <w:marRight w:val="0"/>
                  <w:marTop w:val="0"/>
                  <w:marBottom w:val="0"/>
                  <w:divBdr>
                    <w:top w:val="none" w:sz="0" w:space="0" w:color="auto"/>
                    <w:left w:val="none" w:sz="0" w:space="0" w:color="auto"/>
                    <w:bottom w:val="none" w:sz="0" w:space="0" w:color="auto"/>
                    <w:right w:val="none" w:sz="0" w:space="0" w:color="auto"/>
                  </w:divBdr>
                </w:div>
                <w:div w:id="15622868">
                  <w:marLeft w:val="480"/>
                  <w:marRight w:val="0"/>
                  <w:marTop w:val="0"/>
                  <w:marBottom w:val="0"/>
                  <w:divBdr>
                    <w:top w:val="none" w:sz="0" w:space="0" w:color="auto"/>
                    <w:left w:val="none" w:sz="0" w:space="0" w:color="auto"/>
                    <w:bottom w:val="none" w:sz="0" w:space="0" w:color="auto"/>
                    <w:right w:val="none" w:sz="0" w:space="0" w:color="auto"/>
                  </w:divBdr>
                </w:div>
                <w:div w:id="350492113">
                  <w:marLeft w:val="480"/>
                  <w:marRight w:val="0"/>
                  <w:marTop w:val="0"/>
                  <w:marBottom w:val="0"/>
                  <w:divBdr>
                    <w:top w:val="none" w:sz="0" w:space="0" w:color="auto"/>
                    <w:left w:val="none" w:sz="0" w:space="0" w:color="auto"/>
                    <w:bottom w:val="none" w:sz="0" w:space="0" w:color="auto"/>
                    <w:right w:val="none" w:sz="0" w:space="0" w:color="auto"/>
                  </w:divBdr>
                </w:div>
                <w:div w:id="128786806">
                  <w:marLeft w:val="480"/>
                  <w:marRight w:val="0"/>
                  <w:marTop w:val="0"/>
                  <w:marBottom w:val="0"/>
                  <w:divBdr>
                    <w:top w:val="none" w:sz="0" w:space="0" w:color="auto"/>
                    <w:left w:val="none" w:sz="0" w:space="0" w:color="auto"/>
                    <w:bottom w:val="none" w:sz="0" w:space="0" w:color="auto"/>
                    <w:right w:val="none" w:sz="0" w:space="0" w:color="auto"/>
                  </w:divBdr>
                </w:div>
                <w:div w:id="1342976896">
                  <w:marLeft w:val="480"/>
                  <w:marRight w:val="0"/>
                  <w:marTop w:val="0"/>
                  <w:marBottom w:val="0"/>
                  <w:divBdr>
                    <w:top w:val="none" w:sz="0" w:space="0" w:color="auto"/>
                    <w:left w:val="none" w:sz="0" w:space="0" w:color="auto"/>
                    <w:bottom w:val="none" w:sz="0" w:space="0" w:color="auto"/>
                    <w:right w:val="none" w:sz="0" w:space="0" w:color="auto"/>
                  </w:divBdr>
                </w:div>
                <w:div w:id="1517646970">
                  <w:marLeft w:val="480"/>
                  <w:marRight w:val="0"/>
                  <w:marTop w:val="0"/>
                  <w:marBottom w:val="0"/>
                  <w:divBdr>
                    <w:top w:val="none" w:sz="0" w:space="0" w:color="auto"/>
                    <w:left w:val="none" w:sz="0" w:space="0" w:color="auto"/>
                    <w:bottom w:val="none" w:sz="0" w:space="0" w:color="auto"/>
                    <w:right w:val="none" w:sz="0" w:space="0" w:color="auto"/>
                  </w:divBdr>
                </w:div>
                <w:div w:id="669061824">
                  <w:marLeft w:val="480"/>
                  <w:marRight w:val="0"/>
                  <w:marTop w:val="0"/>
                  <w:marBottom w:val="0"/>
                  <w:divBdr>
                    <w:top w:val="none" w:sz="0" w:space="0" w:color="auto"/>
                    <w:left w:val="none" w:sz="0" w:space="0" w:color="auto"/>
                    <w:bottom w:val="none" w:sz="0" w:space="0" w:color="auto"/>
                    <w:right w:val="none" w:sz="0" w:space="0" w:color="auto"/>
                  </w:divBdr>
                </w:div>
                <w:div w:id="1429540756">
                  <w:marLeft w:val="480"/>
                  <w:marRight w:val="0"/>
                  <w:marTop w:val="0"/>
                  <w:marBottom w:val="0"/>
                  <w:divBdr>
                    <w:top w:val="none" w:sz="0" w:space="0" w:color="auto"/>
                    <w:left w:val="none" w:sz="0" w:space="0" w:color="auto"/>
                    <w:bottom w:val="none" w:sz="0" w:space="0" w:color="auto"/>
                    <w:right w:val="none" w:sz="0" w:space="0" w:color="auto"/>
                  </w:divBdr>
                </w:div>
                <w:div w:id="1002270529">
                  <w:marLeft w:val="480"/>
                  <w:marRight w:val="0"/>
                  <w:marTop w:val="0"/>
                  <w:marBottom w:val="0"/>
                  <w:divBdr>
                    <w:top w:val="none" w:sz="0" w:space="0" w:color="auto"/>
                    <w:left w:val="none" w:sz="0" w:space="0" w:color="auto"/>
                    <w:bottom w:val="none" w:sz="0" w:space="0" w:color="auto"/>
                    <w:right w:val="none" w:sz="0" w:space="0" w:color="auto"/>
                  </w:divBdr>
                </w:div>
                <w:div w:id="1165970728">
                  <w:marLeft w:val="480"/>
                  <w:marRight w:val="0"/>
                  <w:marTop w:val="0"/>
                  <w:marBottom w:val="0"/>
                  <w:divBdr>
                    <w:top w:val="none" w:sz="0" w:space="0" w:color="auto"/>
                    <w:left w:val="none" w:sz="0" w:space="0" w:color="auto"/>
                    <w:bottom w:val="none" w:sz="0" w:space="0" w:color="auto"/>
                    <w:right w:val="none" w:sz="0" w:space="0" w:color="auto"/>
                  </w:divBdr>
                </w:div>
                <w:div w:id="59525326">
                  <w:marLeft w:val="480"/>
                  <w:marRight w:val="0"/>
                  <w:marTop w:val="0"/>
                  <w:marBottom w:val="0"/>
                  <w:divBdr>
                    <w:top w:val="none" w:sz="0" w:space="0" w:color="auto"/>
                    <w:left w:val="none" w:sz="0" w:space="0" w:color="auto"/>
                    <w:bottom w:val="none" w:sz="0" w:space="0" w:color="auto"/>
                    <w:right w:val="none" w:sz="0" w:space="0" w:color="auto"/>
                  </w:divBdr>
                </w:div>
                <w:div w:id="786579519">
                  <w:marLeft w:val="480"/>
                  <w:marRight w:val="0"/>
                  <w:marTop w:val="0"/>
                  <w:marBottom w:val="0"/>
                  <w:divBdr>
                    <w:top w:val="none" w:sz="0" w:space="0" w:color="auto"/>
                    <w:left w:val="none" w:sz="0" w:space="0" w:color="auto"/>
                    <w:bottom w:val="none" w:sz="0" w:space="0" w:color="auto"/>
                    <w:right w:val="none" w:sz="0" w:space="0" w:color="auto"/>
                  </w:divBdr>
                </w:div>
                <w:div w:id="1166096489">
                  <w:marLeft w:val="480"/>
                  <w:marRight w:val="0"/>
                  <w:marTop w:val="0"/>
                  <w:marBottom w:val="0"/>
                  <w:divBdr>
                    <w:top w:val="none" w:sz="0" w:space="0" w:color="auto"/>
                    <w:left w:val="none" w:sz="0" w:space="0" w:color="auto"/>
                    <w:bottom w:val="none" w:sz="0" w:space="0" w:color="auto"/>
                    <w:right w:val="none" w:sz="0" w:space="0" w:color="auto"/>
                  </w:divBdr>
                </w:div>
                <w:div w:id="763068038">
                  <w:marLeft w:val="480"/>
                  <w:marRight w:val="0"/>
                  <w:marTop w:val="0"/>
                  <w:marBottom w:val="0"/>
                  <w:divBdr>
                    <w:top w:val="none" w:sz="0" w:space="0" w:color="auto"/>
                    <w:left w:val="none" w:sz="0" w:space="0" w:color="auto"/>
                    <w:bottom w:val="none" w:sz="0" w:space="0" w:color="auto"/>
                    <w:right w:val="none" w:sz="0" w:space="0" w:color="auto"/>
                  </w:divBdr>
                </w:div>
                <w:div w:id="438791823">
                  <w:marLeft w:val="480"/>
                  <w:marRight w:val="0"/>
                  <w:marTop w:val="0"/>
                  <w:marBottom w:val="0"/>
                  <w:divBdr>
                    <w:top w:val="none" w:sz="0" w:space="0" w:color="auto"/>
                    <w:left w:val="none" w:sz="0" w:space="0" w:color="auto"/>
                    <w:bottom w:val="none" w:sz="0" w:space="0" w:color="auto"/>
                    <w:right w:val="none" w:sz="0" w:space="0" w:color="auto"/>
                  </w:divBdr>
                </w:div>
                <w:div w:id="393705388">
                  <w:marLeft w:val="480"/>
                  <w:marRight w:val="0"/>
                  <w:marTop w:val="0"/>
                  <w:marBottom w:val="0"/>
                  <w:divBdr>
                    <w:top w:val="none" w:sz="0" w:space="0" w:color="auto"/>
                    <w:left w:val="none" w:sz="0" w:space="0" w:color="auto"/>
                    <w:bottom w:val="none" w:sz="0" w:space="0" w:color="auto"/>
                    <w:right w:val="none" w:sz="0" w:space="0" w:color="auto"/>
                  </w:divBdr>
                </w:div>
              </w:divsChild>
            </w:div>
            <w:div w:id="1306154816">
              <w:marLeft w:val="0"/>
              <w:marRight w:val="0"/>
              <w:marTop w:val="0"/>
              <w:marBottom w:val="0"/>
              <w:divBdr>
                <w:top w:val="none" w:sz="0" w:space="0" w:color="auto"/>
                <w:left w:val="none" w:sz="0" w:space="0" w:color="auto"/>
                <w:bottom w:val="none" w:sz="0" w:space="0" w:color="auto"/>
                <w:right w:val="none" w:sz="0" w:space="0" w:color="auto"/>
              </w:divBdr>
              <w:divsChild>
                <w:div w:id="1327200003">
                  <w:marLeft w:val="480"/>
                  <w:marRight w:val="0"/>
                  <w:marTop w:val="0"/>
                  <w:marBottom w:val="0"/>
                  <w:divBdr>
                    <w:top w:val="none" w:sz="0" w:space="0" w:color="auto"/>
                    <w:left w:val="none" w:sz="0" w:space="0" w:color="auto"/>
                    <w:bottom w:val="none" w:sz="0" w:space="0" w:color="auto"/>
                    <w:right w:val="none" w:sz="0" w:space="0" w:color="auto"/>
                  </w:divBdr>
                </w:div>
                <w:div w:id="1565795538">
                  <w:marLeft w:val="480"/>
                  <w:marRight w:val="0"/>
                  <w:marTop w:val="0"/>
                  <w:marBottom w:val="0"/>
                  <w:divBdr>
                    <w:top w:val="none" w:sz="0" w:space="0" w:color="auto"/>
                    <w:left w:val="none" w:sz="0" w:space="0" w:color="auto"/>
                    <w:bottom w:val="none" w:sz="0" w:space="0" w:color="auto"/>
                    <w:right w:val="none" w:sz="0" w:space="0" w:color="auto"/>
                  </w:divBdr>
                </w:div>
                <w:div w:id="591548692">
                  <w:marLeft w:val="480"/>
                  <w:marRight w:val="0"/>
                  <w:marTop w:val="0"/>
                  <w:marBottom w:val="0"/>
                  <w:divBdr>
                    <w:top w:val="none" w:sz="0" w:space="0" w:color="auto"/>
                    <w:left w:val="none" w:sz="0" w:space="0" w:color="auto"/>
                    <w:bottom w:val="none" w:sz="0" w:space="0" w:color="auto"/>
                    <w:right w:val="none" w:sz="0" w:space="0" w:color="auto"/>
                  </w:divBdr>
                </w:div>
                <w:div w:id="2068066297">
                  <w:marLeft w:val="480"/>
                  <w:marRight w:val="0"/>
                  <w:marTop w:val="0"/>
                  <w:marBottom w:val="0"/>
                  <w:divBdr>
                    <w:top w:val="none" w:sz="0" w:space="0" w:color="auto"/>
                    <w:left w:val="none" w:sz="0" w:space="0" w:color="auto"/>
                    <w:bottom w:val="none" w:sz="0" w:space="0" w:color="auto"/>
                    <w:right w:val="none" w:sz="0" w:space="0" w:color="auto"/>
                  </w:divBdr>
                </w:div>
                <w:div w:id="160972893">
                  <w:marLeft w:val="480"/>
                  <w:marRight w:val="0"/>
                  <w:marTop w:val="0"/>
                  <w:marBottom w:val="0"/>
                  <w:divBdr>
                    <w:top w:val="none" w:sz="0" w:space="0" w:color="auto"/>
                    <w:left w:val="none" w:sz="0" w:space="0" w:color="auto"/>
                    <w:bottom w:val="none" w:sz="0" w:space="0" w:color="auto"/>
                    <w:right w:val="none" w:sz="0" w:space="0" w:color="auto"/>
                  </w:divBdr>
                </w:div>
                <w:div w:id="1325743625">
                  <w:marLeft w:val="480"/>
                  <w:marRight w:val="0"/>
                  <w:marTop w:val="0"/>
                  <w:marBottom w:val="0"/>
                  <w:divBdr>
                    <w:top w:val="none" w:sz="0" w:space="0" w:color="auto"/>
                    <w:left w:val="none" w:sz="0" w:space="0" w:color="auto"/>
                    <w:bottom w:val="none" w:sz="0" w:space="0" w:color="auto"/>
                    <w:right w:val="none" w:sz="0" w:space="0" w:color="auto"/>
                  </w:divBdr>
                </w:div>
                <w:div w:id="1829978159">
                  <w:marLeft w:val="480"/>
                  <w:marRight w:val="0"/>
                  <w:marTop w:val="0"/>
                  <w:marBottom w:val="0"/>
                  <w:divBdr>
                    <w:top w:val="none" w:sz="0" w:space="0" w:color="auto"/>
                    <w:left w:val="none" w:sz="0" w:space="0" w:color="auto"/>
                    <w:bottom w:val="none" w:sz="0" w:space="0" w:color="auto"/>
                    <w:right w:val="none" w:sz="0" w:space="0" w:color="auto"/>
                  </w:divBdr>
                </w:div>
                <w:div w:id="1493327693">
                  <w:marLeft w:val="480"/>
                  <w:marRight w:val="0"/>
                  <w:marTop w:val="0"/>
                  <w:marBottom w:val="0"/>
                  <w:divBdr>
                    <w:top w:val="none" w:sz="0" w:space="0" w:color="auto"/>
                    <w:left w:val="none" w:sz="0" w:space="0" w:color="auto"/>
                    <w:bottom w:val="none" w:sz="0" w:space="0" w:color="auto"/>
                    <w:right w:val="none" w:sz="0" w:space="0" w:color="auto"/>
                  </w:divBdr>
                </w:div>
                <w:div w:id="640502982">
                  <w:marLeft w:val="480"/>
                  <w:marRight w:val="0"/>
                  <w:marTop w:val="0"/>
                  <w:marBottom w:val="0"/>
                  <w:divBdr>
                    <w:top w:val="none" w:sz="0" w:space="0" w:color="auto"/>
                    <w:left w:val="none" w:sz="0" w:space="0" w:color="auto"/>
                    <w:bottom w:val="none" w:sz="0" w:space="0" w:color="auto"/>
                    <w:right w:val="none" w:sz="0" w:space="0" w:color="auto"/>
                  </w:divBdr>
                </w:div>
                <w:div w:id="1710184353">
                  <w:marLeft w:val="480"/>
                  <w:marRight w:val="0"/>
                  <w:marTop w:val="0"/>
                  <w:marBottom w:val="0"/>
                  <w:divBdr>
                    <w:top w:val="none" w:sz="0" w:space="0" w:color="auto"/>
                    <w:left w:val="none" w:sz="0" w:space="0" w:color="auto"/>
                    <w:bottom w:val="none" w:sz="0" w:space="0" w:color="auto"/>
                    <w:right w:val="none" w:sz="0" w:space="0" w:color="auto"/>
                  </w:divBdr>
                </w:div>
                <w:div w:id="1848902002">
                  <w:marLeft w:val="480"/>
                  <w:marRight w:val="0"/>
                  <w:marTop w:val="0"/>
                  <w:marBottom w:val="0"/>
                  <w:divBdr>
                    <w:top w:val="none" w:sz="0" w:space="0" w:color="auto"/>
                    <w:left w:val="none" w:sz="0" w:space="0" w:color="auto"/>
                    <w:bottom w:val="none" w:sz="0" w:space="0" w:color="auto"/>
                    <w:right w:val="none" w:sz="0" w:space="0" w:color="auto"/>
                  </w:divBdr>
                </w:div>
                <w:div w:id="1791515006">
                  <w:marLeft w:val="480"/>
                  <w:marRight w:val="0"/>
                  <w:marTop w:val="0"/>
                  <w:marBottom w:val="0"/>
                  <w:divBdr>
                    <w:top w:val="none" w:sz="0" w:space="0" w:color="auto"/>
                    <w:left w:val="none" w:sz="0" w:space="0" w:color="auto"/>
                    <w:bottom w:val="none" w:sz="0" w:space="0" w:color="auto"/>
                    <w:right w:val="none" w:sz="0" w:space="0" w:color="auto"/>
                  </w:divBdr>
                </w:div>
                <w:div w:id="1807501736">
                  <w:marLeft w:val="480"/>
                  <w:marRight w:val="0"/>
                  <w:marTop w:val="0"/>
                  <w:marBottom w:val="0"/>
                  <w:divBdr>
                    <w:top w:val="none" w:sz="0" w:space="0" w:color="auto"/>
                    <w:left w:val="none" w:sz="0" w:space="0" w:color="auto"/>
                    <w:bottom w:val="none" w:sz="0" w:space="0" w:color="auto"/>
                    <w:right w:val="none" w:sz="0" w:space="0" w:color="auto"/>
                  </w:divBdr>
                </w:div>
                <w:div w:id="1291478608">
                  <w:marLeft w:val="480"/>
                  <w:marRight w:val="0"/>
                  <w:marTop w:val="0"/>
                  <w:marBottom w:val="0"/>
                  <w:divBdr>
                    <w:top w:val="none" w:sz="0" w:space="0" w:color="auto"/>
                    <w:left w:val="none" w:sz="0" w:space="0" w:color="auto"/>
                    <w:bottom w:val="none" w:sz="0" w:space="0" w:color="auto"/>
                    <w:right w:val="none" w:sz="0" w:space="0" w:color="auto"/>
                  </w:divBdr>
                </w:div>
                <w:div w:id="1074012477">
                  <w:marLeft w:val="480"/>
                  <w:marRight w:val="0"/>
                  <w:marTop w:val="0"/>
                  <w:marBottom w:val="0"/>
                  <w:divBdr>
                    <w:top w:val="none" w:sz="0" w:space="0" w:color="auto"/>
                    <w:left w:val="none" w:sz="0" w:space="0" w:color="auto"/>
                    <w:bottom w:val="none" w:sz="0" w:space="0" w:color="auto"/>
                    <w:right w:val="none" w:sz="0" w:space="0" w:color="auto"/>
                  </w:divBdr>
                </w:div>
                <w:div w:id="543761135">
                  <w:marLeft w:val="480"/>
                  <w:marRight w:val="0"/>
                  <w:marTop w:val="0"/>
                  <w:marBottom w:val="0"/>
                  <w:divBdr>
                    <w:top w:val="none" w:sz="0" w:space="0" w:color="auto"/>
                    <w:left w:val="none" w:sz="0" w:space="0" w:color="auto"/>
                    <w:bottom w:val="none" w:sz="0" w:space="0" w:color="auto"/>
                    <w:right w:val="none" w:sz="0" w:space="0" w:color="auto"/>
                  </w:divBdr>
                </w:div>
                <w:div w:id="1206866123">
                  <w:marLeft w:val="480"/>
                  <w:marRight w:val="0"/>
                  <w:marTop w:val="0"/>
                  <w:marBottom w:val="0"/>
                  <w:divBdr>
                    <w:top w:val="none" w:sz="0" w:space="0" w:color="auto"/>
                    <w:left w:val="none" w:sz="0" w:space="0" w:color="auto"/>
                    <w:bottom w:val="none" w:sz="0" w:space="0" w:color="auto"/>
                    <w:right w:val="none" w:sz="0" w:space="0" w:color="auto"/>
                  </w:divBdr>
                </w:div>
                <w:div w:id="445076782">
                  <w:marLeft w:val="480"/>
                  <w:marRight w:val="0"/>
                  <w:marTop w:val="0"/>
                  <w:marBottom w:val="0"/>
                  <w:divBdr>
                    <w:top w:val="none" w:sz="0" w:space="0" w:color="auto"/>
                    <w:left w:val="none" w:sz="0" w:space="0" w:color="auto"/>
                    <w:bottom w:val="none" w:sz="0" w:space="0" w:color="auto"/>
                    <w:right w:val="none" w:sz="0" w:space="0" w:color="auto"/>
                  </w:divBdr>
                </w:div>
                <w:div w:id="1429420652">
                  <w:marLeft w:val="480"/>
                  <w:marRight w:val="0"/>
                  <w:marTop w:val="0"/>
                  <w:marBottom w:val="0"/>
                  <w:divBdr>
                    <w:top w:val="none" w:sz="0" w:space="0" w:color="auto"/>
                    <w:left w:val="none" w:sz="0" w:space="0" w:color="auto"/>
                    <w:bottom w:val="none" w:sz="0" w:space="0" w:color="auto"/>
                    <w:right w:val="none" w:sz="0" w:space="0" w:color="auto"/>
                  </w:divBdr>
                </w:div>
                <w:div w:id="1642348124">
                  <w:marLeft w:val="480"/>
                  <w:marRight w:val="0"/>
                  <w:marTop w:val="0"/>
                  <w:marBottom w:val="0"/>
                  <w:divBdr>
                    <w:top w:val="none" w:sz="0" w:space="0" w:color="auto"/>
                    <w:left w:val="none" w:sz="0" w:space="0" w:color="auto"/>
                    <w:bottom w:val="none" w:sz="0" w:space="0" w:color="auto"/>
                    <w:right w:val="none" w:sz="0" w:space="0" w:color="auto"/>
                  </w:divBdr>
                </w:div>
                <w:div w:id="1550385689">
                  <w:marLeft w:val="480"/>
                  <w:marRight w:val="0"/>
                  <w:marTop w:val="0"/>
                  <w:marBottom w:val="0"/>
                  <w:divBdr>
                    <w:top w:val="none" w:sz="0" w:space="0" w:color="auto"/>
                    <w:left w:val="none" w:sz="0" w:space="0" w:color="auto"/>
                    <w:bottom w:val="none" w:sz="0" w:space="0" w:color="auto"/>
                    <w:right w:val="none" w:sz="0" w:space="0" w:color="auto"/>
                  </w:divBdr>
                </w:div>
                <w:div w:id="90664103">
                  <w:marLeft w:val="480"/>
                  <w:marRight w:val="0"/>
                  <w:marTop w:val="0"/>
                  <w:marBottom w:val="0"/>
                  <w:divBdr>
                    <w:top w:val="none" w:sz="0" w:space="0" w:color="auto"/>
                    <w:left w:val="none" w:sz="0" w:space="0" w:color="auto"/>
                    <w:bottom w:val="none" w:sz="0" w:space="0" w:color="auto"/>
                    <w:right w:val="none" w:sz="0" w:space="0" w:color="auto"/>
                  </w:divBdr>
                </w:div>
                <w:div w:id="1937864677">
                  <w:marLeft w:val="480"/>
                  <w:marRight w:val="0"/>
                  <w:marTop w:val="0"/>
                  <w:marBottom w:val="0"/>
                  <w:divBdr>
                    <w:top w:val="none" w:sz="0" w:space="0" w:color="auto"/>
                    <w:left w:val="none" w:sz="0" w:space="0" w:color="auto"/>
                    <w:bottom w:val="none" w:sz="0" w:space="0" w:color="auto"/>
                    <w:right w:val="none" w:sz="0" w:space="0" w:color="auto"/>
                  </w:divBdr>
                </w:div>
                <w:div w:id="1192184792">
                  <w:marLeft w:val="480"/>
                  <w:marRight w:val="0"/>
                  <w:marTop w:val="0"/>
                  <w:marBottom w:val="0"/>
                  <w:divBdr>
                    <w:top w:val="none" w:sz="0" w:space="0" w:color="auto"/>
                    <w:left w:val="none" w:sz="0" w:space="0" w:color="auto"/>
                    <w:bottom w:val="none" w:sz="0" w:space="0" w:color="auto"/>
                    <w:right w:val="none" w:sz="0" w:space="0" w:color="auto"/>
                  </w:divBdr>
                </w:div>
                <w:div w:id="887841464">
                  <w:marLeft w:val="480"/>
                  <w:marRight w:val="0"/>
                  <w:marTop w:val="0"/>
                  <w:marBottom w:val="0"/>
                  <w:divBdr>
                    <w:top w:val="none" w:sz="0" w:space="0" w:color="auto"/>
                    <w:left w:val="none" w:sz="0" w:space="0" w:color="auto"/>
                    <w:bottom w:val="none" w:sz="0" w:space="0" w:color="auto"/>
                    <w:right w:val="none" w:sz="0" w:space="0" w:color="auto"/>
                  </w:divBdr>
                </w:div>
                <w:div w:id="1439518563">
                  <w:marLeft w:val="480"/>
                  <w:marRight w:val="0"/>
                  <w:marTop w:val="0"/>
                  <w:marBottom w:val="0"/>
                  <w:divBdr>
                    <w:top w:val="none" w:sz="0" w:space="0" w:color="auto"/>
                    <w:left w:val="none" w:sz="0" w:space="0" w:color="auto"/>
                    <w:bottom w:val="none" w:sz="0" w:space="0" w:color="auto"/>
                    <w:right w:val="none" w:sz="0" w:space="0" w:color="auto"/>
                  </w:divBdr>
                </w:div>
                <w:div w:id="595141302">
                  <w:marLeft w:val="480"/>
                  <w:marRight w:val="0"/>
                  <w:marTop w:val="0"/>
                  <w:marBottom w:val="0"/>
                  <w:divBdr>
                    <w:top w:val="none" w:sz="0" w:space="0" w:color="auto"/>
                    <w:left w:val="none" w:sz="0" w:space="0" w:color="auto"/>
                    <w:bottom w:val="none" w:sz="0" w:space="0" w:color="auto"/>
                    <w:right w:val="none" w:sz="0" w:space="0" w:color="auto"/>
                  </w:divBdr>
                </w:div>
                <w:div w:id="542211575">
                  <w:marLeft w:val="480"/>
                  <w:marRight w:val="0"/>
                  <w:marTop w:val="0"/>
                  <w:marBottom w:val="0"/>
                  <w:divBdr>
                    <w:top w:val="none" w:sz="0" w:space="0" w:color="auto"/>
                    <w:left w:val="none" w:sz="0" w:space="0" w:color="auto"/>
                    <w:bottom w:val="none" w:sz="0" w:space="0" w:color="auto"/>
                    <w:right w:val="none" w:sz="0" w:space="0" w:color="auto"/>
                  </w:divBdr>
                </w:div>
                <w:div w:id="331953948">
                  <w:marLeft w:val="480"/>
                  <w:marRight w:val="0"/>
                  <w:marTop w:val="0"/>
                  <w:marBottom w:val="0"/>
                  <w:divBdr>
                    <w:top w:val="none" w:sz="0" w:space="0" w:color="auto"/>
                    <w:left w:val="none" w:sz="0" w:space="0" w:color="auto"/>
                    <w:bottom w:val="none" w:sz="0" w:space="0" w:color="auto"/>
                    <w:right w:val="none" w:sz="0" w:space="0" w:color="auto"/>
                  </w:divBdr>
                </w:div>
                <w:div w:id="1219824164">
                  <w:marLeft w:val="480"/>
                  <w:marRight w:val="0"/>
                  <w:marTop w:val="0"/>
                  <w:marBottom w:val="0"/>
                  <w:divBdr>
                    <w:top w:val="none" w:sz="0" w:space="0" w:color="auto"/>
                    <w:left w:val="none" w:sz="0" w:space="0" w:color="auto"/>
                    <w:bottom w:val="none" w:sz="0" w:space="0" w:color="auto"/>
                    <w:right w:val="none" w:sz="0" w:space="0" w:color="auto"/>
                  </w:divBdr>
                </w:div>
                <w:div w:id="536940261">
                  <w:marLeft w:val="480"/>
                  <w:marRight w:val="0"/>
                  <w:marTop w:val="0"/>
                  <w:marBottom w:val="0"/>
                  <w:divBdr>
                    <w:top w:val="none" w:sz="0" w:space="0" w:color="auto"/>
                    <w:left w:val="none" w:sz="0" w:space="0" w:color="auto"/>
                    <w:bottom w:val="none" w:sz="0" w:space="0" w:color="auto"/>
                    <w:right w:val="none" w:sz="0" w:space="0" w:color="auto"/>
                  </w:divBdr>
                </w:div>
                <w:div w:id="1788112352">
                  <w:marLeft w:val="480"/>
                  <w:marRight w:val="0"/>
                  <w:marTop w:val="0"/>
                  <w:marBottom w:val="0"/>
                  <w:divBdr>
                    <w:top w:val="none" w:sz="0" w:space="0" w:color="auto"/>
                    <w:left w:val="none" w:sz="0" w:space="0" w:color="auto"/>
                    <w:bottom w:val="none" w:sz="0" w:space="0" w:color="auto"/>
                    <w:right w:val="none" w:sz="0" w:space="0" w:color="auto"/>
                  </w:divBdr>
                </w:div>
                <w:div w:id="1641034912">
                  <w:marLeft w:val="480"/>
                  <w:marRight w:val="0"/>
                  <w:marTop w:val="0"/>
                  <w:marBottom w:val="0"/>
                  <w:divBdr>
                    <w:top w:val="none" w:sz="0" w:space="0" w:color="auto"/>
                    <w:left w:val="none" w:sz="0" w:space="0" w:color="auto"/>
                    <w:bottom w:val="none" w:sz="0" w:space="0" w:color="auto"/>
                    <w:right w:val="none" w:sz="0" w:space="0" w:color="auto"/>
                  </w:divBdr>
                </w:div>
                <w:div w:id="2016759357">
                  <w:marLeft w:val="480"/>
                  <w:marRight w:val="0"/>
                  <w:marTop w:val="0"/>
                  <w:marBottom w:val="0"/>
                  <w:divBdr>
                    <w:top w:val="none" w:sz="0" w:space="0" w:color="auto"/>
                    <w:left w:val="none" w:sz="0" w:space="0" w:color="auto"/>
                    <w:bottom w:val="none" w:sz="0" w:space="0" w:color="auto"/>
                    <w:right w:val="none" w:sz="0" w:space="0" w:color="auto"/>
                  </w:divBdr>
                </w:div>
                <w:div w:id="290284649">
                  <w:marLeft w:val="480"/>
                  <w:marRight w:val="0"/>
                  <w:marTop w:val="0"/>
                  <w:marBottom w:val="0"/>
                  <w:divBdr>
                    <w:top w:val="none" w:sz="0" w:space="0" w:color="auto"/>
                    <w:left w:val="none" w:sz="0" w:space="0" w:color="auto"/>
                    <w:bottom w:val="none" w:sz="0" w:space="0" w:color="auto"/>
                    <w:right w:val="none" w:sz="0" w:space="0" w:color="auto"/>
                  </w:divBdr>
                </w:div>
                <w:div w:id="890001840">
                  <w:marLeft w:val="480"/>
                  <w:marRight w:val="0"/>
                  <w:marTop w:val="0"/>
                  <w:marBottom w:val="0"/>
                  <w:divBdr>
                    <w:top w:val="none" w:sz="0" w:space="0" w:color="auto"/>
                    <w:left w:val="none" w:sz="0" w:space="0" w:color="auto"/>
                    <w:bottom w:val="none" w:sz="0" w:space="0" w:color="auto"/>
                    <w:right w:val="none" w:sz="0" w:space="0" w:color="auto"/>
                  </w:divBdr>
                </w:div>
                <w:div w:id="1300501095">
                  <w:marLeft w:val="480"/>
                  <w:marRight w:val="0"/>
                  <w:marTop w:val="0"/>
                  <w:marBottom w:val="0"/>
                  <w:divBdr>
                    <w:top w:val="none" w:sz="0" w:space="0" w:color="auto"/>
                    <w:left w:val="none" w:sz="0" w:space="0" w:color="auto"/>
                    <w:bottom w:val="none" w:sz="0" w:space="0" w:color="auto"/>
                    <w:right w:val="none" w:sz="0" w:space="0" w:color="auto"/>
                  </w:divBdr>
                </w:div>
                <w:div w:id="324432352">
                  <w:marLeft w:val="480"/>
                  <w:marRight w:val="0"/>
                  <w:marTop w:val="0"/>
                  <w:marBottom w:val="0"/>
                  <w:divBdr>
                    <w:top w:val="none" w:sz="0" w:space="0" w:color="auto"/>
                    <w:left w:val="none" w:sz="0" w:space="0" w:color="auto"/>
                    <w:bottom w:val="none" w:sz="0" w:space="0" w:color="auto"/>
                    <w:right w:val="none" w:sz="0" w:space="0" w:color="auto"/>
                  </w:divBdr>
                </w:div>
                <w:div w:id="1340154970">
                  <w:marLeft w:val="480"/>
                  <w:marRight w:val="0"/>
                  <w:marTop w:val="0"/>
                  <w:marBottom w:val="0"/>
                  <w:divBdr>
                    <w:top w:val="none" w:sz="0" w:space="0" w:color="auto"/>
                    <w:left w:val="none" w:sz="0" w:space="0" w:color="auto"/>
                    <w:bottom w:val="none" w:sz="0" w:space="0" w:color="auto"/>
                    <w:right w:val="none" w:sz="0" w:space="0" w:color="auto"/>
                  </w:divBdr>
                </w:div>
                <w:div w:id="712730580">
                  <w:marLeft w:val="480"/>
                  <w:marRight w:val="0"/>
                  <w:marTop w:val="0"/>
                  <w:marBottom w:val="0"/>
                  <w:divBdr>
                    <w:top w:val="none" w:sz="0" w:space="0" w:color="auto"/>
                    <w:left w:val="none" w:sz="0" w:space="0" w:color="auto"/>
                    <w:bottom w:val="none" w:sz="0" w:space="0" w:color="auto"/>
                    <w:right w:val="none" w:sz="0" w:space="0" w:color="auto"/>
                  </w:divBdr>
                </w:div>
                <w:div w:id="1546603280">
                  <w:marLeft w:val="480"/>
                  <w:marRight w:val="0"/>
                  <w:marTop w:val="0"/>
                  <w:marBottom w:val="0"/>
                  <w:divBdr>
                    <w:top w:val="none" w:sz="0" w:space="0" w:color="auto"/>
                    <w:left w:val="none" w:sz="0" w:space="0" w:color="auto"/>
                    <w:bottom w:val="none" w:sz="0" w:space="0" w:color="auto"/>
                    <w:right w:val="none" w:sz="0" w:space="0" w:color="auto"/>
                  </w:divBdr>
                </w:div>
              </w:divsChild>
            </w:div>
            <w:div w:id="1645770793">
              <w:marLeft w:val="0"/>
              <w:marRight w:val="0"/>
              <w:marTop w:val="0"/>
              <w:marBottom w:val="0"/>
              <w:divBdr>
                <w:top w:val="none" w:sz="0" w:space="0" w:color="auto"/>
                <w:left w:val="none" w:sz="0" w:space="0" w:color="auto"/>
                <w:bottom w:val="none" w:sz="0" w:space="0" w:color="auto"/>
                <w:right w:val="none" w:sz="0" w:space="0" w:color="auto"/>
              </w:divBdr>
              <w:divsChild>
                <w:div w:id="162821920">
                  <w:marLeft w:val="480"/>
                  <w:marRight w:val="0"/>
                  <w:marTop w:val="0"/>
                  <w:marBottom w:val="0"/>
                  <w:divBdr>
                    <w:top w:val="none" w:sz="0" w:space="0" w:color="auto"/>
                    <w:left w:val="none" w:sz="0" w:space="0" w:color="auto"/>
                    <w:bottom w:val="none" w:sz="0" w:space="0" w:color="auto"/>
                    <w:right w:val="none" w:sz="0" w:space="0" w:color="auto"/>
                  </w:divBdr>
                </w:div>
                <w:div w:id="1143739885">
                  <w:marLeft w:val="480"/>
                  <w:marRight w:val="0"/>
                  <w:marTop w:val="0"/>
                  <w:marBottom w:val="0"/>
                  <w:divBdr>
                    <w:top w:val="none" w:sz="0" w:space="0" w:color="auto"/>
                    <w:left w:val="none" w:sz="0" w:space="0" w:color="auto"/>
                    <w:bottom w:val="none" w:sz="0" w:space="0" w:color="auto"/>
                    <w:right w:val="none" w:sz="0" w:space="0" w:color="auto"/>
                  </w:divBdr>
                </w:div>
                <w:div w:id="988821350">
                  <w:marLeft w:val="480"/>
                  <w:marRight w:val="0"/>
                  <w:marTop w:val="0"/>
                  <w:marBottom w:val="0"/>
                  <w:divBdr>
                    <w:top w:val="none" w:sz="0" w:space="0" w:color="auto"/>
                    <w:left w:val="none" w:sz="0" w:space="0" w:color="auto"/>
                    <w:bottom w:val="none" w:sz="0" w:space="0" w:color="auto"/>
                    <w:right w:val="none" w:sz="0" w:space="0" w:color="auto"/>
                  </w:divBdr>
                </w:div>
                <w:div w:id="1823080601">
                  <w:marLeft w:val="480"/>
                  <w:marRight w:val="0"/>
                  <w:marTop w:val="0"/>
                  <w:marBottom w:val="0"/>
                  <w:divBdr>
                    <w:top w:val="none" w:sz="0" w:space="0" w:color="auto"/>
                    <w:left w:val="none" w:sz="0" w:space="0" w:color="auto"/>
                    <w:bottom w:val="none" w:sz="0" w:space="0" w:color="auto"/>
                    <w:right w:val="none" w:sz="0" w:space="0" w:color="auto"/>
                  </w:divBdr>
                </w:div>
                <w:div w:id="1911311141">
                  <w:marLeft w:val="480"/>
                  <w:marRight w:val="0"/>
                  <w:marTop w:val="0"/>
                  <w:marBottom w:val="0"/>
                  <w:divBdr>
                    <w:top w:val="none" w:sz="0" w:space="0" w:color="auto"/>
                    <w:left w:val="none" w:sz="0" w:space="0" w:color="auto"/>
                    <w:bottom w:val="none" w:sz="0" w:space="0" w:color="auto"/>
                    <w:right w:val="none" w:sz="0" w:space="0" w:color="auto"/>
                  </w:divBdr>
                </w:div>
                <w:div w:id="1657103887">
                  <w:marLeft w:val="480"/>
                  <w:marRight w:val="0"/>
                  <w:marTop w:val="0"/>
                  <w:marBottom w:val="0"/>
                  <w:divBdr>
                    <w:top w:val="none" w:sz="0" w:space="0" w:color="auto"/>
                    <w:left w:val="none" w:sz="0" w:space="0" w:color="auto"/>
                    <w:bottom w:val="none" w:sz="0" w:space="0" w:color="auto"/>
                    <w:right w:val="none" w:sz="0" w:space="0" w:color="auto"/>
                  </w:divBdr>
                </w:div>
                <w:div w:id="41484691">
                  <w:marLeft w:val="480"/>
                  <w:marRight w:val="0"/>
                  <w:marTop w:val="0"/>
                  <w:marBottom w:val="0"/>
                  <w:divBdr>
                    <w:top w:val="none" w:sz="0" w:space="0" w:color="auto"/>
                    <w:left w:val="none" w:sz="0" w:space="0" w:color="auto"/>
                    <w:bottom w:val="none" w:sz="0" w:space="0" w:color="auto"/>
                    <w:right w:val="none" w:sz="0" w:space="0" w:color="auto"/>
                  </w:divBdr>
                </w:div>
                <w:div w:id="1973903496">
                  <w:marLeft w:val="480"/>
                  <w:marRight w:val="0"/>
                  <w:marTop w:val="0"/>
                  <w:marBottom w:val="0"/>
                  <w:divBdr>
                    <w:top w:val="none" w:sz="0" w:space="0" w:color="auto"/>
                    <w:left w:val="none" w:sz="0" w:space="0" w:color="auto"/>
                    <w:bottom w:val="none" w:sz="0" w:space="0" w:color="auto"/>
                    <w:right w:val="none" w:sz="0" w:space="0" w:color="auto"/>
                  </w:divBdr>
                </w:div>
                <w:div w:id="1515071236">
                  <w:marLeft w:val="480"/>
                  <w:marRight w:val="0"/>
                  <w:marTop w:val="0"/>
                  <w:marBottom w:val="0"/>
                  <w:divBdr>
                    <w:top w:val="none" w:sz="0" w:space="0" w:color="auto"/>
                    <w:left w:val="none" w:sz="0" w:space="0" w:color="auto"/>
                    <w:bottom w:val="none" w:sz="0" w:space="0" w:color="auto"/>
                    <w:right w:val="none" w:sz="0" w:space="0" w:color="auto"/>
                  </w:divBdr>
                </w:div>
                <w:div w:id="1610819825">
                  <w:marLeft w:val="480"/>
                  <w:marRight w:val="0"/>
                  <w:marTop w:val="0"/>
                  <w:marBottom w:val="0"/>
                  <w:divBdr>
                    <w:top w:val="none" w:sz="0" w:space="0" w:color="auto"/>
                    <w:left w:val="none" w:sz="0" w:space="0" w:color="auto"/>
                    <w:bottom w:val="none" w:sz="0" w:space="0" w:color="auto"/>
                    <w:right w:val="none" w:sz="0" w:space="0" w:color="auto"/>
                  </w:divBdr>
                </w:div>
                <w:div w:id="818688494">
                  <w:marLeft w:val="480"/>
                  <w:marRight w:val="0"/>
                  <w:marTop w:val="0"/>
                  <w:marBottom w:val="0"/>
                  <w:divBdr>
                    <w:top w:val="none" w:sz="0" w:space="0" w:color="auto"/>
                    <w:left w:val="none" w:sz="0" w:space="0" w:color="auto"/>
                    <w:bottom w:val="none" w:sz="0" w:space="0" w:color="auto"/>
                    <w:right w:val="none" w:sz="0" w:space="0" w:color="auto"/>
                  </w:divBdr>
                </w:div>
                <w:div w:id="185406642">
                  <w:marLeft w:val="480"/>
                  <w:marRight w:val="0"/>
                  <w:marTop w:val="0"/>
                  <w:marBottom w:val="0"/>
                  <w:divBdr>
                    <w:top w:val="none" w:sz="0" w:space="0" w:color="auto"/>
                    <w:left w:val="none" w:sz="0" w:space="0" w:color="auto"/>
                    <w:bottom w:val="none" w:sz="0" w:space="0" w:color="auto"/>
                    <w:right w:val="none" w:sz="0" w:space="0" w:color="auto"/>
                  </w:divBdr>
                </w:div>
                <w:div w:id="1962686953">
                  <w:marLeft w:val="480"/>
                  <w:marRight w:val="0"/>
                  <w:marTop w:val="0"/>
                  <w:marBottom w:val="0"/>
                  <w:divBdr>
                    <w:top w:val="none" w:sz="0" w:space="0" w:color="auto"/>
                    <w:left w:val="none" w:sz="0" w:space="0" w:color="auto"/>
                    <w:bottom w:val="none" w:sz="0" w:space="0" w:color="auto"/>
                    <w:right w:val="none" w:sz="0" w:space="0" w:color="auto"/>
                  </w:divBdr>
                </w:div>
                <w:div w:id="946808934">
                  <w:marLeft w:val="480"/>
                  <w:marRight w:val="0"/>
                  <w:marTop w:val="0"/>
                  <w:marBottom w:val="0"/>
                  <w:divBdr>
                    <w:top w:val="none" w:sz="0" w:space="0" w:color="auto"/>
                    <w:left w:val="none" w:sz="0" w:space="0" w:color="auto"/>
                    <w:bottom w:val="none" w:sz="0" w:space="0" w:color="auto"/>
                    <w:right w:val="none" w:sz="0" w:space="0" w:color="auto"/>
                  </w:divBdr>
                </w:div>
                <w:div w:id="1883324528">
                  <w:marLeft w:val="480"/>
                  <w:marRight w:val="0"/>
                  <w:marTop w:val="0"/>
                  <w:marBottom w:val="0"/>
                  <w:divBdr>
                    <w:top w:val="none" w:sz="0" w:space="0" w:color="auto"/>
                    <w:left w:val="none" w:sz="0" w:space="0" w:color="auto"/>
                    <w:bottom w:val="none" w:sz="0" w:space="0" w:color="auto"/>
                    <w:right w:val="none" w:sz="0" w:space="0" w:color="auto"/>
                  </w:divBdr>
                </w:div>
                <w:div w:id="500851226">
                  <w:marLeft w:val="480"/>
                  <w:marRight w:val="0"/>
                  <w:marTop w:val="0"/>
                  <w:marBottom w:val="0"/>
                  <w:divBdr>
                    <w:top w:val="none" w:sz="0" w:space="0" w:color="auto"/>
                    <w:left w:val="none" w:sz="0" w:space="0" w:color="auto"/>
                    <w:bottom w:val="none" w:sz="0" w:space="0" w:color="auto"/>
                    <w:right w:val="none" w:sz="0" w:space="0" w:color="auto"/>
                  </w:divBdr>
                </w:div>
                <w:div w:id="662973349">
                  <w:marLeft w:val="480"/>
                  <w:marRight w:val="0"/>
                  <w:marTop w:val="0"/>
                  <w:marBottom w:val="0"/>
                  <w:divBdr>
                    <w:top w:val="none" w:sz="0" w:space="0" w:color="auto"/>
                    <w:left w:val="none" w:sz="0" w:space="0" w:color="auto"/>
                    <w:bottom w:val="none" w:sz="0" w:space="0" w:color="auto"/>
                    <w:right w:val="none" w:sz="0" w:space="0" w:color="auto"/>
                  </w:divBdr>
                </w:div>
                <w:div w:id="1808888437">
                  <w:marLeft w:val="480"/>
                  <w:marRight w:val="0"/>
                  <w:marTop w:val="0"/>
                  <w:marBottom w:val="0"/>
                  <w:divBdr>
                    <w:top w:val="none" w:sz="0" w:space="0" w:color="auto"/>
                    <w:left w:val="none" w:sz="0" w:space="0" w:color="auto"/>
                    <w:bottom w:val="none" w:sz="0" w:space="0" w:color="auto"/>
                    <w:right w:val="none" w:sz="0" w:space="0" w:color="auto"/>
                  </w:divBdr>
                </w:div>
                <w:div w:id="478231056">
                  <w:marLeft w:val="480"/>
                  <w:marRight w:val="0"/>
                  <w:marTop w:val="0"/>
                  <w:marBottom w:val="0"/>
                  <w:divBdr>
                    <w:top w:val="none" w:sz="0" w:space="0" w:color="auto"/>
                    <w:left w:val="none" w:sz="0" w:space="0" w:color="auto"/>
                    <w:bottom w:val="none" w:sz="0" w:space="0" w:color="auto"/>
                    <w:right w:val="none" w:sz="0" w:space="0" w:color="auto"/>
                  </w:divBdr>
                </w:div>
                <w:div w:id="556282596">
                  <w:marLeft w:val="480"/>
                  <w:marRight w:val="0"/>
                  <w:marTop w:val="0"/>
                  <w:marBottom w:val="0"/>
                  <w:divBdr>
                    <w:top w:val="none" w:sz="0" w:space="0" w:color="auto"/>
                    <w:left w:val="none" w:sz="0" w:space="0" w:color="auto"/>
                    <w:bottom w:val="none" w:sz="0" w:space="0" w:color="auto"/>
                    <w:right w:val="none" w:sz="0" w:space="0" w:color="auto"/>
                  </w:divBdr>
                </w:div>
                <w:div w:id="1585719767">
                  <w:marLeft w:val="480"/>
                  <w:marRight w:val="0"/>
                  <w:marTop w:val="0"/>
                  <w:marBottom w:val="0"/>
                  <w:divBdr>
                    <w:top w:val="none" w:sz="0" w:space="0" w:color="auto"/>
                    <w:left w:val="none" w:sz="0" w:space="0" w:color="auto"/>
                    <w:bottom w:val="none" w:sz="0" w:space="0" w:color="auto"/>
                    <w:right w:val="none" w:sz="0" w:space="0" w:color="auto"/>
                  </w:divBdr>
                </w:div>
                <w:div w:id="658776858">
                  <w:marLeft w:val="480"/>
                  <w:marRight w:val="0"/>
                  <w:marTop w:val="0"/>
                  <w:marBottom w:val="0"/>
                  <w:divBdr>
                    <w:top w:val="none" w:sz="0" w:space="0" w:color="auto"/>
                    <w:left w:val="none" w:sz="0" w:space="0" w:color="auto"/>
                    <w:bottom w:val="none" w:sz="0" w:space="0" w:color="auto"/>
                    <w:right w:val="none" w:sz="0" w:space="0" w:color="auto"/>
                  </w:divBdr>
                </w:div>
                <w:div w:id="896549060">
                  <w:marLeft w:val="480"/>
                  <w:marRight w:val="0"/>
                  <w:marTop w:val="0"/>
                  <w:marBottom w:val="0"/>
                  <w:divBdr>
                    <w:top w:val="none" w:sz="0" w:space="0" w:color="auto"/>
                    <w:left w:val="none" w:sz="0" w:space="0" w:color="auto"/>
                    <w:bottom w:val="none" w:sz="0" w:space="0" w:color="auto"/>
                    <w:right w:val="none" w:sz="0" w:space="0" w:color="auto"/>
                  </w:divBdr>
                </w:div>
                <w:div w:id="865602469">
                  <w:marLeft w:val="480"/>
                  <w:marRight w:val="0"/>
                  <w:marTop w:val="0"/>
                  <w:marBottom w:val="0"/>
                  <w:divBdr>
                    <w:top w:val="none" w:sz="0" w:space="0" w:color="auto"/>
                    <w:left w:val="none" w:sz="0" w:space="0" w:color="auto"/>
                    <w:bottom w:val="none" w:sz="0" w:space="0" w:color="auto"/>
                    <w:right w:val="none" w:sz="0" w:space="0" w:color="auto"/>
                  </w:divBdr>
                </w:div>
                <w:div w:id="1095907644">
                  <w:marLeft w:val="480"/>
                  <w:marRight w:val="0"/>
                  <w:marTop w:val="0"/>
                  <w:marBottom w:val="0"/>
                  <w:divBdr>
                    <w:top w:val="none" w:sz="0" w:space="0" w:color="auto"/>
                    <w:left w:val="none" w:sz="0" w:space="0" w:color="auto"/>
                    <w:bottom w:val="none" w:sz="0" w:space="0" w:color="auto"/>
                    <w:right w:val="none" w:sz="0" w:space="0" w:color="auto"/>
                  </w:divBdr>
                </w:div>
                <w:div w:id="1147209291">
                  <w:marLeft w:val="480"/>
                  <w:marRight w:val="0"/>
                  <w:marTop w:val="0"/>
                  <w:marBottom w:val="0"/>
                  <w:divBdr>
                    <w:top w:val="none" w:sz="0" w:space="0" w:color="auto"/>
                    <w:left w:val="none" w:sz="0" w:space="0" w:color="auto"/>
                    <w:bottom w:val="none" w:sz="0" w:space="0" w:color="auto"/>
                    <w:right w:val="none" w:sz="0" w:space="0" w:color="auto"/>
                  </w:divBdr>
                </w:div>
                <w:div w:id="1918904731">
                  <w:marLeft w:val="480"/>
                  <w:marRight w:val="0"/>
                  <w:marTop w:val="0"/>
                  <w:marBottom w:val="0"/>
                  <w:divBdr>
                    <w:top w:val="none" w:sz="0" w:space="0" w:color="auto"/>
                    <w:left w:val="none" w:sz="0" w:space="0" w:color="auto"/>
                    <w:bottom w:val="none" w:sz="0" w:space="0" w:color="auto"/>
                    <w:right w:val="none" w:sz="0" w:space="0" w:color="auto"/>
                  </w:divBdr>
                </w:div>
                <w:div w:id="1049256932">
                  <w:marLeft w:val="480"/>
                  <w:marRight w:val="0"/>
                  <w:marTop w:val="0"/>
                  <w:marBottom w:val="0"/>
                  <w:divBdr>
                    <w:top w:val="none" w:sz="0" w:space="0" w:color="auto"/>
                    <w:left w:val="none" w:sz="0" w:space="0" w:color="auto"/>
                    <w:bottom w:val="none" w:sz="0" w:space="0" w:color="auto"/>
                    <w:right w:val="none" w:sz="0" w:space="0" w:color="auto"/>
                  </w:divBdr>
                </w:div>
                <w:div w:id="1257052248">
                  <w:marLeft w:val="480"/>
                  <w:marRight w:val="0"/>
                  <w:marTop w:val="0"/>
                  <w:marBottom w:val="0"/>
                  <w:divBdr>
                    <w:top w:val="none" w:sz="0" w:space="0" w:color="auto"/>
                    <w:left w:val="none" w:sz="0" w:space="0" w:color="auto"/>
                    <w:bottom w:val="none" w:sz="0" w:space="0" w:color="auto"/>
                    <w:right w:val="none" w:sz="0" w:space="0" w:color="auto"/>
                  </w:divBdr>
                </w:div>
                <w:div w:id="140849333">
                  <w:marLeft w:val="480"/>
                  <w:marRight w:val="0"/>
                  <w:marTop w:val="0"/>
                  <w:marBottom w:val="0"/>
                  <w:divBdr>
                    <w:top w:val="none" w:sz="0" w:space="0" w:color="auto"/>
                    <w:left w:val="none" w:sz="0" w:space="0" w:color="auto"/>
                    <w:bottom w:val="none" w:sz="0" w:space="0" w:color="auto"/>
                    <w:right w:val="none" w:sz="0" w:space="0" w:color="auto"/>
                  </w:divBdr>
                </w:div>
                <w:div w:id="814644537">
                  <w:marLeft w:val="480"/>
                  <w:marRight w:val="0"/>
                  <w:marTop w:val="0"/>
                  <w:marBottom w:val="0"/>
                  <w:divBdr>
                    <w:top w:val="none" w:sz="0" w:space="0" w:color="auto"/>
                    <w:left w:val="none" w:sz="0" w:space="0" w:color="auto"/>
                    <w:bottom w:val="none" w:sz="0" w:space="0" w:color="auto"/>
                    <w:right w:val="none" w:sz="0" w:space="0" w:color="auto"/>
                  </w:divBdr>
                </w:div>
                <w:div w:id="750661687">
                  <w:marLeft w:val="480"/>
                  <w:marRight w:val="0"/>
                  <w:marTop w:val="0"/>
                  <w:marBottom w:val="0"/>
                  <w:divBdr>
                    <w:top w:val="none" w:sz="0" w:space="0" w:color="auto"/>
                    <w:left w:val="none" w:sz="0" w:space="0" w:color="auto"/>
                    <w:bottom w:val="none" w:sz="0" w:space="0" w:color="auto"/>
                    <w:right w:val="none" w:sz="0" w:space="0" w:color="auto"/>
                  </w:divBdr>
                </w:div>
                <w:div w:id="1178275945">
                  <w:marLeft w:val="480"/>
                  <w:marRight w:val="0"/>
                  <w:marTop w:val="0"/>
                  <w:marBottom w:val="0"/>
                  <w:divBdr>
                    <w:top w:val="none" w:sz="0" w:space="0" w:color="auto"/>
                    <w:left w:val="none" w:sz="0" w:space="0" w:color="auto"/>
                    <w:bottom w:val="none" w:sz="0" w:space="0" w:color="auto"/>
                    <w:right w:val="none" w:sz="0" w:space="0" w:color="auto"/>
                  </w:divBdr>
                </w:div>
                <w:div w:id="413208966">
                  <w:marLeft w:val="480"/>
                  <w:marRight w:val="0"/>
                  <w:marTop w:val="0"/>
                  <w:marBottom w:val="0"/>
                  <w:divBdr>
                    <w:top w:val="none" w:sz="0" w:space="0" w:color="auto"/>
                    <w:left w:val="none" w:sz="0" w:space="0" w:color="auto"/>
                    <w:bottom w:val="none" w:sz="0" w:space="0" w:color="auto"/>
                    <w:right w:val="none" w:sz="0" w:space="0" w:color="auto"/>
                  </w:divBdr>
                </w:div>
                <w:div w:id="1475491553">
                  <w:marLeft w:val="480"/>
                  <w:marRight w:val="0"/>
                  <w:marTop w:val="0"/>
                  <w:marBottom w:val="0"/>
                  <w:divBdr>
                    <w:top w:val="none" w:sz="0" w:space="0" w:color="auto"/>
                    <w:left w:val="none" w:sz="0" w:space="0" w:color="auto"/>
                    <w:bottom w:val="none" w:sz="0" w:space="0" w:color="auto"/>
                    <w:right w:val="none" w:sz="0" w:space="0" w:color="auto"/>
                  </w:divBdr>
                </w:div>
                <w:div w:id="2112041679">
                  <w:marLeft w:val="480"/>
                  <w:marRight w:val="0"/>
                  <w:marTop w:val="0"/>
                  <w:marBottom w:val="0"/>
                  <w:divBdr>
                    <w:top w:val="none" w:sz="0" w:space="0" w:color="auto"/>
                    <w:left w:val="none" w:sz="0" w:space="0" w:color="auto"/>
                    <w:bottom w:val="none" w:sz="0" w:space="0" w:color="auto"/>
                    <w:right w:val="none" w:sz="0" w:space="0" w:color="auto"/>
                  </w:divBdr>
                </w:div>
                <w:div w:id="1453397141">
                  <w:marLeft w:val="480"/>
                  <w:marRight w:val="0"/>
                  <w:marTop w:val="0"/>
                  <w:marBottom w:val="0"/>
                  <w:divBdr>
                    <w:top w:val="none" w:sz="0" w:space="0" w:color="auto"/>
                    <w:left w:val="none" w:sz="0" w:space="0" w:color="auto"/>
                    <w:bottom w:val="none" w:sz="0" w:space="0" w:color="auto"/>
                    <w:right w:val="none" w:sz="0" w:space="0" w:color="auto"/>
                  </w:divBdr>
                </w:div>
                <w:div w:id="354774721">
                  <w:marLeft w:val="480"/>
                  <w:marRight w:val="0"/>
                  <w:marTop w:val="0"/>
                  <w:marBottom w:val="0"/>
                  <w:divBdr>
                    <w:top w:val="none" w:sz="0" w:space="0" w:color="auto"/>
                    <w:left w:val="none" w:sz="0" w:space="0" w:color="auto"/>
                    <w:bottom w:val="none" w:sz="0" w:space="0" w:color="auto"/>
                    <w:right w:val="none" w:sz="0" w:space="0" w:color="auto"/>
                  </w:divBdr>
                </w:div>
                <w:div w:id="128986549">
                  <w:marLeft w:val="480"/>
                  <w:marRight w:val="0"/>
                  <w:marTop w:val="0"/>
                  <w:marBottom w:val="0"/>
                  <w:divBdr>
                    <w:top w:val="none" w:sz="0" w:space="0" w:color="auto"/>
                    <w:left w:val="none" w:sz="0" w:space="0" w:color="auto"/>
                    <w:bottom w:val="none" w:sz="0" w:space="0" w:color="auto"/>
                    <w:right w:val="none" w:sz="0" w:space="0" w:color="auto"/>
                  </w:divBdr>
                </w:div>
                <w:div w:id="328942614">
                  <w:marLeft w:val="480"/>
                  <w:marRight w:val="0"/>
                  <w:marTop w:val="0"/>
                  <w:marBottom w:val="0"/>
                  <w:divBdr>
                    <w:top w:val="none" w:sz="0" w:space="0" w:color="auto"/>
                    <w:left w:val="none" w:sz="0" w:space="0" w:color="auto"/>
                    <w:bottom w:val="none" w:sz="0" w:space="0" w:color="auto"/>
                    <w:right w:val="none" w:sz="0" w:space="0" w:color="auto"/>
                  </w:divBdr>
                </w:div>
                <w:div w:id="721370853">
                  <w:marLeft w:val="480"/>
                  <w:marRight w:val="0"/>
                  <w:marTop w:val="0"/>
                  <w:marBottom w:val="0"/>
                  <w:divBdr>
                    <w:top w:val="none" w:sz="0" w:space="0" w:color="auto"/>
                    <w:left w:val="none" w:sz="0" w:space="0" w:color="auto"/>
                    <w:bottom w:val="none" w:sz="0" w:space="0" w:color="auto"/>
                    <w:right w:val="none" w:sz="0" w:space="0" w:color="auto"/>
                  </w:divBdr>
                </w:div>
              </w:divsChild>
            </w:div>
            <w:div w:id="545798530">
              <w:marLeft w:val="0"/>
              <w:marRight w:val="0"/>
              <w:marTop w:val="0"/>
              <w:marBottom w:val="0"/>
              <w:divBdr>
                <w:top w:val="none" w:sz="0" w:space="0" w:color="auto"/>
                <w:left w:val="none" w:sz="0" w:space="0" w:color="auto"/>
                <w:bottom w:val="none" w:sz="0" w:space="0" w:color="auto"/>
                <w:right w:val="none" w:sz="0" w:space="0" w:color="auto"/>
              </w:divBdr>
              <w:divsChild>
                <w:div w:id="1825513234">
                  <w:marLeft w:val="480"/>
                  <w:marRight w:val="0"/>
                  <w:marTop w:val="0"/>
                  <w:marBottom w:val="0"/>
                  <w:divBdr>
                    <w:top w:val="none" w:sz="0" w:space="0" w:color="auto"/>
                    <w:left w:val="none" w:sz="0" w:space="0" w:color="auto"/>
                    <w:bottom w:val="none" w:sz="0" w:space="0" w:color="auto"/>
                    <w:right w:val="none" w:sz="0" w:space="0" w:color="auto"/>
                  </w:divBdr>
                </w:div>
                <w:div w:id="317661514">
                  <w:marLeft w:val="480"/>
                  <w:marRight w:val="0"/>
                  <w:marTop w:val="0"/>
                  <w:marBottom w:val="0"/>
                  <w:divBdr>
                    <w:top w:val="none" w:sz="0" w:space="0" w:color="auto"/>
                    <w:left w:val="none" w:sz="0" w:space="0" w:color="auto"/>
                    <w:bottom w:val="none" w:sz="0" w:space="0" w:color="auto"/>
                    <w:right w:val="none" w:sz="0" w:space="0" w:color="auto"/>
                  </w:divBdr>
                </w:div>
                <w:div w:id="827592348">
                  <w:marLeft w:val="480"/>
                  <w:marRight w:val="0"/>
                  <w:marTop w:val="0"/>
                  <w:marBottom w:val="0"/>
                  <w:divBdr>
                    <w:top w:val="none" w:sz="0" w:space="0" w:color="auto"/>
                    <w:left w:val="none" w:sz="0" w:space="0" w:color="auto"/>
                    <w:bottom w:val="none" w:sz="0" w:space="0" w:color="auto"/>
                    <w:right w:val="none" w:sz="0" w:space="0" w:color="auto"/>
                  </w:divBdr>
                </w:div>
                <w:div w:id="43726315">
                  <w:marLeft w:val="480"/>
                  <w:marRight w:val="0"/>
                  <w:marTop w:val="0"/>
                  <w:marBottom w:val="0"/>
                  <w:divBdr>
                    <w:top w:val="none" w:sz="0" w:space="0" w:color="auto"/>
                    <w:left w:val="none" w:sz="0" w:space="0" w:color="auto"/>
                    <w:bottom w:val="none" w:sz="0" w:space="0" w:color="auto"/>
                    <w:right w:val="none" w:sz="0" w:space="0" w:color="auto"/>
                  </w:divBdr>
                </w:div>
                <w:div w:id="312950234">
                  <w:marLeft w:val="480"/>
                  <w:marRight w:val="0"/>
                  <w:marTop w:val="0"/>
                  <w:marBottom w:val="0"/>
                  <w:divBdr>
                    <w:top w:val="none" w:sz="0" w:space="0" w:color="auto"/>
                    <w:left w:val="none" w:sz="0" w:space="0" w:color="auto"/>
                    <w:bottom w:val="none" w:sz="0" w:space="0" w:color="auto"/>
                    <w:right w:val="none" w:sz="0" w:space="0" w:color="auto"/>
                  </w:divBdr>
                </w:div>
                <w:div w:id="1968007660">
                  <w:marLeft w:val="480"/>
                  <w:marRight w:val="0"/>
                  <w:marTop w:val="0"/>
                  <w:marBottom w:val="0"/>
                  <w:divBdr>
                    <w:top w:val="none" w:sz="0" w:space="0" w:color="auto"/>
                    <w:left w:val="none" w:sz="0" w:space="0" w:color="auto"/>
                    <w:bottom w:val="none" w:sz="0" w:space="0" w:color="auto"/>
                    <w:right w:val="none" w:sz="0" w:space="0" w:color="auto"/>
                  </w:divBdr>
                </w:div>
                <w:div w:id="750855984">
                  <w:marLeft w:val="480"/>
                  <w:marRight w:val="0"/>
                  <w:marTop w:val="0"/>
                  <w:marBottom w:val="0"/>
                  <w:divBdr>
                    <w:top w:val="none" w:sz="0" w:space="0" w:color="auto"/>
                    <w:left w:val="none" w:sz="0" w:space="0" w:color="auto"/>
                    <w:bottom w:val="none" w:sz="0" w:space="0" w:color="auto"/>
                    <w:right w:val="none" w:sz="0" w:space="0" w:color="auto"/>
                  </w:divBdr>
                </w:div>
                <w:div w:id="1829634072">
                  <w:marLeft w:val="480"/>
                  <w:marRight w:val="0"/>
                  <w:marTop w:val="0"/>
                  <w:marBottom w:val="0"/>
                  <w:divBdr>
                    <w:top w:val="none" w:sz="0" w:space="0" w:color="auto"/>
                    <w:left w:val="none" w:sz="0" w:space="0" w:color="auto"/>
                    <w:bottom w:val="none" w:sz="0" w:space="0" w:color="auto"/>
                    <w:right w:val="none" w:sz="0" w:space="0" w:color="auto"/>
                  </w:divBdr>
                </w:div>
                <w:div w:id="838739640">
                  <w:marLeft w:val="480"/>
                  <w:marRight w:val="0"/>
                  <w:marTop w:val="0"/>
                  <w:marBottom w:val="0"/>
                  <w:divBdr>
                    <w:top w:val="none" w:sz="0" w:space="0" w:color="auto"/>
                    <w:left w:val="none" w:sz="0" w:space="0" w:color="auto"/>
                    <w:bottom w:val="none" w:sz="0" w:space="0" w:color="auto"/>
                    <w:right w:val="none" w:sz="0" w:space="0" w:color="auto"/>
                  </w:divBdr>
                </w:div>
                <w:div w:id="1984197262">
                  <w:marLeft w:val="480"/>
                  <w:marRight w:val="0"/>
                  <w:marTop w:val="0"/>
                  <w:marBottom w:val="0"/>
                  <w:divBdr>
                    <w:top w:val="none" w:sz="0" w:space="0" w:color="auto"/>
                    <w:left w:val="none" w:sz="0" w:space="0" w:color="auto"/>
                    <w:bottom w:val="none" w:sz="0" w:space="0" w:color="auto"/>
                    <w:right w:val="none" w:sz="0" w:space="0" w:color="auto"/>
                  </w:divBdr>
                </w:div>
                <w:div w:id="1605379226">
                  <w:marLeft w:val="480"/>
                  <w:marRight w:val="0"/>
                  <w:marTop w:val="0"/>
                  <w:marBottom w:val="0"/>
                  <w:divBdr>
                    <w:top w:val="none" w:sz="0" w:space="0" w:color="auto"/>
                    <w:left w:val="none" w:sz="0" w:space="0" w:color="auto"/>
                    <w:bottom w:val="none" w:sz="0" w:space="0" w:color="auto"/>
                    <w:right w:val="none" w:sz="0" w:space="0" w:color="auto"/>
                  </w:divBdr>
                </w:div>
                <w:div w:id="928849826">
                  <w:marLeft w:val="480"/>
                  <w:marRight w:val="0"/>
                  <w:marTop w:val="0"/>
                  <w:marBottom w:val="0"/>
                  <w:divBdr>
                    <w:top w:val="none" w:sz="0" w:space="0" w:color="auto"/>
                    <w:left w:val="none" w:sz="0" w:space="0" w:color="auto"/>
                    <w:bottom w:val="none" w:sz="0" w:space="0" w:color="auto"/>
                    <w:right w:val="none" w:sz="0" w:space="0" w:color="auto"/>
                  </w:divBdr>
                </w:div>
                <w:div w:id="677850767">
                  <w:marLeft w:val="480"/>
                  <w:marRight w:val="0"/>
                  <w:marTop w:val="0"/>
                  <w:marBottom w:val="0"/>
                  <w:divBdr>
                    <w:top w:val="none" w:sz="0" w:space="0" w:color="auto"/>
                    <w:left w:val="none" w:sz="0" w:space="0" w:color="auto"/>
                    <w:bottom w:val="none" w:sz="0" w:space="0" w:color="auto"/>
                    <w:right w:val="none" w:sz="0" w:space="0" w:color="auto"/>
                  </w:divBdr>
                </w:div>
                <w:div w:id="1206408128">
                  <w:marLeft w:val="480"/>
                  <w:marRight w:val="0"/>
                  <w:marTop w:val="0"/>
                  <w:marBottom w:val="0"/>
                  <w:divBdr>
                    <w:top w:val="none" w:sz="0" w:space="0" w:color="auto"/>
                    <w:left w:val="none" w:sz="0" w:space="0" w:color="auto"/>
                    <w:bottom w:val="none" w:sz="0" w:space="0" w:color="auto"/>
                    <w:right w:val="none" w:sz="0" w:space="0" w:color="auto"/>
                  </w:divBdr>
                </w:div>
                <w:div w:id="520246426">
                  <w:marLeft w:val="480"/>
                  <w:marRight w:val="0"/>
                  <w:marTop w:val="0"/>
                  <w:marBottom w:val="0"/>
                  <w:divBdr>
                    <w:top w:val="none" w:sz="0" w:space="0" w:color="auto"/>
                    <w:left w:val="none" w:sz="0" w:space="0" w:color="auto"/>
                    <w:bottom w:val="none" w:sz="0" w:space="0" w:color="auto"/>
                    <w:right w:val="none" w:sz="0" w:space="0" w:color="auto"/>
                  </w:divBdr>
                </w:div>
                <w:div w:id="1156720886">
                  <w:marLeft w:val="480"/>
                  <w:marRight w:val="0"/>
                  <w:marTop w:val="0"/>
                  <w:marBottom w:val="0"/>
                  <w:divBdr>
                    <w:top w:val="none" w:sz="0" w:space="0" w:color="auto"/>
                    <w:left w:val="none" w:sz="0" w:space="0" w:color="auto"/>
                    <w:bottom w:val="none" w:sz="0" w:space="0" w:color="auto"/>
                    <w:right w:val="none" w:sz="0" w:space="0" w:color="auto"/>
                  </w:divBdr>
                </w:div>
                <w:div w:id="199903345">
                  <w:marLeft w:val="480"/>
                  <w:marRight w:val="0"/>
                  <w:marTop w:val="0"/>
                  <w:marBottom w:val="0"/>
                  <w:divBdr>
                    <w:top w:val="none" w:sz="0" w:space="0" w:color="auto"/>
                    <w:left w:val="none" w:sz="0" w:space="0" w:color="auto"/>
                    <w:bottom w:val="none" w:sz="0" w:space="0" w:color="auto"/>
                    <w:right w:val="none" w:sz="0" w:space="0" w:color="auto"/>
                  </w:divBdr>
                </w:div>
                <w:div w:id="880246096">
                  <w:marLeft w:val="480"/>
                  <w:marRight w:val="0"/>
                  <w:marTop w:val="0"/>
                  <w:marBottom w:val="0"/>
                  <w:divBdr>
                    <w:top w:val="none" w:sz="0" w:space="0" w:color="auto"/>
                    <w:left w:val="none" w:sz="0" w:space="0" w:color="auto"/>
                    <w:bottom w:val="none" w:sz="0" w:space="0" w:color="auto"/>
                    <w:right w:val="none" w:sz="0" w:space="0" w:color="auto"/>
                  </w:divBdr>
                </w:div>
                <w:div w:id="446392420">
                  <w:marLeft w:val="480"/>
                  <w:marRight w:val="0"/>
                  <w:marTop w:val="0"/>
                  <w:marBottom w:val="0"/>
                  <w:divBdr>
                    <w:top w:val="none" w:sz="0" w:space="0" w:color="auto"/>
                    <w:left w:val="none" w:sz="0" w:space="0" w:color="auto"/>
                    <w:bottom w:val="none" w:sz="0" w:space="0" w:color="auto"/>
                    <w:right w:val="none" w:sz="0" w:space="0" w:color="auto"/>
                  </w:divBdr>
                </w:div>
                <w:div w:id="1700739957">
                  <w:marLeft w:val="480"/>
                  <w:marRight w:val="0"/>
                  <w:marTop w:val="0"/>
                  <w:marBottom w:val="0"/>
                  <w:divBdr>
                    <w:top w:val="none" w:sz="0" w:space="0" w:color="auto"/>
                    <w:left w:val="none" w:sz="0" w:space="0" w:color="auto"/>
                    <w:bottom w:val="none" w:sz="0" w:space="0" w:color="auto"/>
                    <w:right w:val="none" w:sz="0" w:space="0" w:color="auto"/>
                  </w:divBdr>
                </w:div>
                <w:div w:id="485826726">
                  <w:marLeft w:val="480"/>
                  <w:marRight w:val="0"/>
                  <w:marTop w:val="0"/>
                  <w:marBottom w:val="0"/>
                  <w:divBdr>
                    <w:top w:val="none" w:sz="0" w:space="0" w:color="auto"/>
                    <w:left w:val="none" w:sz="0" w:space="0" w:color="auto"/>
                    <w:bottom w:val="none" w:sz="0" w:space="0" w:color="auto"/>
                    <w:right w:val="none" w:sz="0" w:space="0" w:color="auto"/>
                  </w:divBdr>
                </w:div>
                <w:div w:id="527137458">
                  <w:marLeft w:val="480"/>
                  <w:marRight w:val="0"/>
                  <w:marTop w:val="0"/>
                  <w:marBottom w:val="0"/>
                  <w:divBdr>
                    <w:top w:val="none" w:sz="0" w:space="0" w:color="auto"/>
                    <w:left w:val="none" w:sz="0" w:space="0" w:color="auto"/>
                    <w:bottom w:val="none" w:sz="0" w:space="0" w:color="auto"/>
                    <w:right w:val="none" w:sz="0" w:space="0" w:color="auto"/>
                  </w:divBdr>
                </w:div>
                <w:div w:id="954671886">
                  <w:marLeft w:val="480"/>
                  <w:marRight w:val="0"/>
                  <w:marTop w:val="0"/>
                  <w:marBottom w:val="0"/>
                  <w:divBdr>
                    <w:top w:val="none" w:sz="0" w:space="0" w:color="auto"/>
                    <w:left w:val="none" w:sz="0" w:space="0" w:color="auto"/>
                    <w:bottom w:val="none" w:sz="0" w:space="0" w:color="auto"/>
                    <w:right w:val="none" w:sz="0" w:space="0" w:color="auto"/>
                  </w:divBdr>
                </w:div>
                <w:div w:id="1364674544">
                  <w:marLeft w:val="480"/>
                  <w:marRight w:val="0"/>
                  <w:marTop w:val="0"/>
                  <w:marBottom w:val="0"/>
                  <w:divBdr>
                    <w:top w:val="none" w:sz="0" w:space="0" w:color="auto"/>
                    <w:left w:val="none" w:sz="0" w:space="0" w:color="auto"/>
                    <w:bottom w:val="none" w:sz="0" w:space="0" w:color="auto"/>
                    <w:right w:val="none" w:sz="0" w:space="0" w:color="auto"/>
                  </w:divBdr>
                </w:div>
                <w:div w:id="1737167583">
                  <w:marLeft w:val="480"/>
                  <w:marRight w:val="0"/>
                  <w:marTop w:val="0"/>
                  <w:marBottom w:val="0"/>
                  <w:divBdr>
                    <w:top w:val="none" w:sz="0" w:space="0" w:color="auto"/>
                    <w:left w:val="none" w:sz="0" w:space="0" w:color="auto"/>
                    <w:bottom w:val="none" w:sz="0" w:space="0" w:color="auto"/>
                    <w:right w:val="none" w:sz="0" w:space="0" w:color="auto"/>
                  </w:divBdr>
                </w:div>
                <w:div w:id="1952393940">
                  <w:marLeft w:val="480"/>
                  <w:marRight w:val="0"/>
                  <w:marTop w:val="0"/>
                  <w:marBottom w:val="0"/>
                  <w:divBdr>
                    <w:top w:val="none" w:sz="0" w:space="0" w:color="auto"/>
                    <w:left w:val="none" w:sz="0" w:space="0" w:color="auto"/>
                    <w:bottom w:val="none" w:sz="0" w:space="0" w:color="auto"/>
                    <w:right w:val="none" w:sz="0" w:space="0" w:color="auto"/>
                  </w:divBdr>
                </w:div>
                <w:div w:id="695158857">
                  <w:marLeft w:val="480"/>
                  <w:marRight w:val="0"/>
                  <w:marTop w:val="0"/>
                  <w:marBottom w:val="0"/>
                  <w:divBdr>
                    <w:top w:val="none" w:sz="0" w:space="0" w:color="auto"/>
                    <w:left w:val="none" w:sz="0" w:space="0" w:color="auto"/>
                    <w:bottom w:val="none" w:sz="0" w:space="0" w:color="auto"/>
                    <w:right w:val="none" w:sz="0" w:space="0" w:color="auto"/>
                  </w:divBdr>
                </w:div>
                <w:div w:id="1141927146">
                  <w:marLeft w:val="480"/>
                  <w:marRight w:val="0"/>
                  <w:marTop w:val="0"/>
                  <w:marBottom w:val="0"/>
                  <w:divBdr>
                    <w:top w:val="none" w:sz="0" w:space="0" w:color="auto"/>
                    <w:left w:val="none" w:sz="0" w:space="0" w:color="auto"/>
                    <w:bottom w:val="none" w:sz="0" w:space="0" w:color="auto"/>
                    <w:right w:val="none" w:sz="0" w:space="0" w:color="auto"/>
                  </w:divBdr>
                </w:div>
                <w:div w:id="2028173241">
                  <w:marLeft w:val="480"/>
                  <w:marRight w:val="0"/>
                  <w:marTop w:val="0"/>
                  <w:marBottom w:val="0"/>
                  <w:divBdr>
                    <w:top w:val="none" w:sz="0" w:space="0" w:color="auto"/>
                    <w:left w:val="none" w:sz="0" w:space="0" w:color="auto"/>
                    <w:bottom w:val="none" w:sz="0" w:space="0" w:color="auto"/>
                    <w:right w:val="none" w:sz="0" w:space="0" w:color="auto"/>
                  </w:divBdr>
                </w:div>
                <w:div w:id="504783013">
                  <w:marLeft w:val="480"/>
                  <w:marRight w:val="0"/>
                  <w:marTop w:val="0"/>
                  <w:marBottom w:val="0"/>
                  <w:divBdr>
                    <w:top w:val="none" w:sz="0" w:space="0" w:color="auto"/>
                    <w:left w:val="none" w:sz="0" w:space="0" w:color="auto"/>
                    <w:bottom w:val="none" w:sz="0" w:space="0" w:color="auto"/>
                    <w:right w:val="none" w:sz="0" w:space="0" w:color="auto"/>
                  </w:divBdr>
                </w:div>
                <w:div w:id="955333723">
                  <w:marLeft w:val="480"/>
                  <w:marRight w:val="0"/>
                  <w:marTop w:val="0"/>
                  <w:marBottom w:val="0"/>
                  <w:divBdr>
                    <w:top w:val="none" w:sz="0" w:space="0" w:color="auto"/>
                    <w:left w:val="none" w:sz="0" w:space="0" w:color="auto"/>
                    <w:bottom w:val="none" w:sz="0" w:space="0" w:color="auto"/>
                    <w:right w:val="none" w:sz="0" w:space="0" w:color="auto"/>
                  </w:divBdr>
                </w:div>
                <w:div w:id="194118080">
                  <w:marLeft w:val="480"/>
                  <w:marRight w:val="0"/>
                  <w:marTop w:val="0"/>
                  <w:marBottom w:val="0"/>
                  <w:divBdr>
                    <w:top w:val="none" w:sz="0" w:space="0" w:color="auto"/>
                    <w:left w:val="none" w:sz="0" w:space="0" w:color="auto"/>
                    <w:bottom w:val="none" w:sz="0" w:space="0" w:color="auto"/>
                    <w:right w:val="none" w:sz="0" w:space="0" w:color="auto"/>
                  </w:divBdr>
                </w:div>
                <w:div w:id="982737394">
                  <w:marLeft w:val="480"/>
                  <w:marRight w:val="0"/>
                  <w:marTop w:val="0"/>
                  <w:marBottom w:val="0"/>
                  <w:divBdr>
                    <w:top w:val="none" w:sz="0" w:space="0" w:color="auto"/>
                    <w:left w:val="none" w:sz="0" w:space="0" w:color="auto"/>
                    <w:bottom w:val="none" w:sz="0" w:space="0" w:color="auto"/>
                    <w:right w:val="none" w:sz="0" w:space="0" w:color="auto"/>
                  </w:divBdr>
                </w:div>
                <w:div w:id="542058357">
                  <w:marLeft w:val="480"/>
                  <w:marRight w:val="0"/>
                  <w:marTop w:val="0"/>
                  <w:marBottom w:val="0"/>
                  <w:divBdr>
                    <w:top w:val="none" w:sz="0" w:space="0" w:color="auto"/>
                    <w:left w:val="none" w:sz="0" w:space="0" w:color="auto"/>
                    <w:bottom w:val="none" w:sz="0" w:space="0" w:color="auto"/>
                    <w:right w:val="none" w:sz="0" w:space="0" w:color="auto"/>
                  </w:divBdr>
                </w:div>
                <w:div w:id="1047294255">
                  <w:marLeft w:val="480"/>
                  <w:marRight w:val="0"/>
                  <w:marTop w:val="0"/>
                  <w:marBottom w:val="0"/>
                  <w:divBdr>
                    <w:top w:val="none" w:sz="0" w:space="0" w:color="auto"/>
                    <w:left w:val="none" w:sz="0" w:space="0" w:color="auto"/>
                    <w:bottom w:val="none" w:sz="0" w:space="0" w:color="auto"/>
                    <w:right w:val="none" w:sz="0" w:space="0" w:color="auto"/>
                  </w:divBdr>
                </w:div>
                <w:div w:id="1175223766">
                  <w:marLeft w:val="480"/>
                  <w:marRight w:val="0"/>
                  <w:marTop w:val="0"/>
                  <w:marBottom w:val="0"/>
                  <w:divBdr>
                    <w:top w:val="none" w:sz="0" w:space="0" w:color="auto"/>
                    <w:left w:val="none" w:sz="0" w:space="0" w:color="auto"/>
                    <w:bottom w:val="none" w:sz="0" w:space="0" w:color="auto"/>
                    <w:right w:val="none" w:sz="0" w:space="0" w:color="auto"/>
                  </w:divBdr>
                </w:div>
                <w:div w:id="895242323">
                  <w:marLeft w:val="480"/>
                  <w:marRight w:val="0"/>
                  <w:marTop w:val="0"/>
                  <w:marBottom w:val="0"/>
                  <w:divBdr>
                    <w:top w:val="none" w:sz="0" w:space="0" w:color="auto"/>
                    <w:left w:val="none" w:sz="0" w:space="0" w:color="auto"/>
                    <w:bottom w:val="none" w:sz="0" w:space="0" w:color="auto"/>
                    <w:right w:val="none" w:sz="0" w:space="0" w:color="auto"/>
                  </w:divBdr>
                </w:div>
                <w:div w:id="322395867">
                  <w:marLeft w:val="480"/>
                  <w:marRight w:val="0"/>
                  <w:marTop w:val="0"/>
                  <w:marBottom w:val="0"/>
                  <w:divBdr>
                    <w:top w:val="none" w:sz="0" w:space="0" w:color="auto"/>
                    <w:left w:val="none" w:sz="0" w:space="0" w:color="auto"/>
                    <w:bottom w:val="none" w:sz="0" w:space="0" w:color="auto"/>
                    <w:right w:val="none" w:sz="0" w:space="0" w:color="auto"/>
                  </w:divBdr>
                </w:div>
                <w:div w:id="641348378">
                  <w:marLeft w:val="480"/>
                  <w:marRight w:val="0"/>
                  <w:marTop w:val="0"/>
                  <w:marBottom w:val="0"/>
                  <w:divBdr>
                    <w:top w:val="none" w:sz="0" w:space="0" w:color="auto"/>
                    <w:left w:val="none" w:sz="0" w:space="0" w:color="auto"/>
                    <w:bottom w:val="none" w:sz="0" w:space="0" w:color="auto"/>
                    <w:right w:val="none" w:sz="0" w:space="0" w:color="auto"/>
                  </w:divBdr>
                </w:div>
                <w:div w:id="71393423">
                  <w:marLeft w:val="480"/>
                  <w:marRight w:val="0"/>
                  <w:marTop w:val="0"/>
                  <w:marBottom w:val="0"/>
                  <w:divBdr>
                    <w:top w:val="none" w:sz="0" w:space="0" w:color="auto"/>
                    <w:left w:val="none" w:sz="0" w:space="0" w:color="auto"/>
                    <w:bottom w:val="none" w:sz="0" w:space="0" w:color="auto"/>
                    <w:right w:val="none" w:sz="0" w:space="0" w:color="auto"/>
                  </w:divBdr>
                </w:div>
                <w:div w:id="2031105280">
                  <w:marLeft w:val="480"/>
                  <w:marRight w:val="0"/>
                  <w:marTop w:val="0"/>
                  <w:marBottom w:val="0"/>
                  <w:divBdr>
                    <w:top w:val="none" w:sz="0" w:space="0" w:color="auto"/>
                    <w:left w:val="none" w:sz="0" w:space="0" w:color="auto"/>
                    <w:bottom w:val="none" w:sz="0" w:space="0" w:color="auto"/>
                    <w:right w:val="none" w:sz="0" w:space="0" w:color="auto"/>
                  </w:divBdr>
                </w:div>
                <w:div w:id="1772436661">
                  <w:marLeft w:val="480"/>
                  <w:marRight w:val="0"/>
                  <w:marTop w:val="0"/>
                  <w:marBottom w:val="0"/>
                  <w:divBdr>
                    <w:top w:val="none" w:sz="0" w:space="0" w:color="auto"/>
                    <w:left w:val="none" w:sz="0" w:space="0" w:color="auto"/>
                    <w:bottom w:val="none" w:sz="0" w:space="0" w:color="auto"/>
                    <w:right w:val="none" w:sz="0" w:space="0" w:color="auto"/>
                  </w:divBdr>
                </w:div>
                <w:div w:id="20348379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08563855">
          <w:marLeft w:val="480"/>
          <w:marRight w:val="0"/>
          <w:marTop w:val="0"/>
          <w:marBottom w:val="0"/>
          <w:divBdr>
            <w:top w:val="none" w:sz="0" w:space="0" w:color="auto"/>
            <w:left w:val="none" w:sz="0" w:space="0" w:color="auto"/>
            <w:bottom w:val="none" w:sz="0" w:space="0" w:color="auto"/>
            <w:right w:val="none" w:sz="0" w:space="0" w:color="auto"/>
          </w:divBdr>
        </w:div>
        <w:div w:id="2139952881">
          <w:marLeft w:val="480"/>
          <w:marRight w:val="0"/>
          <w:marTop w:val="0"/>
          <w:marBottom w:val="0"/>
          <w:divBdr>
            <w:top w:val="none" w:sz="0" w:space="0" w:color="auto"/>
            <w:left w:val="none" w:sz="0" w:space="0" w:color="auto"/>
            <w:bottom w:val="none" w:sz="0" w:space="0" w:color="auto"/>
            <w:right w:val="none" w:sz="0" w:space="0" w:color="auto"/>
          </w:divBdr>
        </w:div>
        <w:div w:id="419327564">
          <w:marLeft w:val="480"/>
          <w:marRight w:val="0"/>
          <w:marTop w:val="0"/>
          <w:marBottom w:val="0"/>
          <w:divBdr>
            <w:top w:val="none" w:sz="0" w:space="0" w:color="auto"/>
            <w:left w:val="none" w:sz="0" w:space="0" w:color="auto"/>
            <w:bottom w:val="none" w:sz="0" w:space="0" w:color="auto"/>
            <w:right w:val="none" w:sz="0" w:space="0" w:color="auto"/>
          </w:divBdr>
        </w:div>
        <w:div w:id="2062515348">
          <w:marLeft w:val="480"/>
          <w:marRight w:val="0"/>
          <w:marTop w:val="0"/>
          <w:marBottom w:val="0"/>
          <w:divBdr>
            <w:top w:val="none" w:sz="0" w:space="0" w:color="auto"/>
            <w:left w:val="none" w:sz="0" w:space="0" w:color="auto"/>
            <w:bottom w:val="none" w:sz="0" w:space="0" w:color="auto"/>
            <w:right w:val="none" w:sz="0" w:space="0" w:color="auto"/>
          </w:divBdr>
        </w:div>
        <w:div w:id="1804958401">
          <w:marLeft w:val="480"/>
          <w:marRight w:val="0"/>
          <w:marTop w:val="0"/>
          <w:marBottom w:val="0"/>
          <w:divBdr>
            <w:top w:val="none" w:sz="0" w:space="0" w:color="auto"/>
            <w:left w:val="none" w:sz="0" w:space="0" w:color="auto"/>
            <w:bottom w:val="none" w:sz="0" w:space="0" w:color="auto"/>
            <w:right w:val="none" w:sz="0" w:space="0" w:color="auto"/>
          </w:divBdr>
        </w:div>
        <w:div w:id="1661303697">
          <w:marLeft w:val="480"/>
          <w:marRight w:val="0"/>
          <w:marTop w:val="0"/>
          <w:marBottom w:val="0"/>
          <w:divBdr>
            <w:top w:val="none" w:sz="0" w:space="0" w:color="auto"/>
            <w:left w:val="none" w:sz="0" w:space="0" w:color="auto"/>
            <w:bottom w:val="none" w:sz="0" w:space="0" w:color="auto"/>
            <w:right w:val="none" w:sz="0" w:space="0" w:color="auto"/>
          </w:divBdr>
        </w:div>
        <w:div w:id="594704872">
          <w:marLeft w:val="480"/>
          <w:marRight w:val="0"/>
          <w:marTop w:val="0"/>
          <w:marBottom w:val="0"/>
          <w:divBdr>
            <w:top w:val="none" w:sz="0" w:space="0" w:color="auto"/>
            <w:left w:val="none" w:sz="0" w:space="0" w:color="auto"/>
            <w:bottom w:val="none" w:sz="0" w:space="0" w:color="auto"/>
            <w:right w:val="none" w:sz="0" w:space="0" w:color="auto"/>
          </w:divBdr>
        </w:div>
        <w:div w:id="1692147306">
          <w:marLeft w:val="480"/>
          <w:marRight w:val="0"/>
          <w:marTop w:val="0"/>
          <w:marBottom w:val="0"/>
          <w:divBdr>
            <w:top w:val="none" w:sz="0" w:space="0" w:color="auto"/>
            <w:left w:val="none" w:sz="0" w:space="0" w:color="auto"/>
            <w:bottom w:val="none" w:sz="0" w:space="0" w:color="auto"/>
            <w:right w:val="none" w:sz="0" w:space="0" w:color="auto"/>
          </w:divBdr>
        </w:div>
        <w:div w:id="1707557690">
          <w:marLeft w:val="480"/>
          <w:marRight w:val="0"/>
          <w:marTop w:val="0"/>
          <w:marBottom w:val="0"/>
          <w:divBdr>
            <w:top w:val="none" w:sz="0" w:space="0" w:color="auto"/>
            <w:left w:val="none" w:sz="0" w:space="0" w:color="auto"/>
            <w:bottom w:val="none" w:sz="0" w:space="0" w:color="auto"/>
            <w:right w:val="none" w:sz="0" w:space="0" w:color="auto"/>
          </w:divBdr>
        </w:div>
        <w:div w:id="404645252">
          <w:marLeft w:val="480"/>
          <w:marRight w:val="0"/>
          <w:marTop w:val="0"/>
          <w:marBottom w:val="0"/>
          <w:divBdr>
            <w:top w:val="none" w:sz="0" w:space="0" w:color="auto"/>
            <w:left w:val="none" w:sz="0" w:space="0" w:color="auto"/>
            <w:bottom w:val="none" w:sz="0" w:space="0" w:color="auto"/>
            <w:right w:val="none" w:sz="0" w:space="0" w:color="auto"/>
          </w:divBdr>
        </w:div>
        <w:div w:id="809442263">
          <w:marLeft w:val="480"/>
          <w:marRight w:val="0"/>
          <w:marTop w:val="0"/>
          <w:marBottom w:val="0"/>
          <w:divBdr>
            <w:top w:val="none" w:sz="0" w:space="0" w:color="auto"/>
            <w:left w:val="none" w:sz="0" w:space="0" w:color="auto"/>
            <w:bottom w:val="none" w:sz="0" w:space="0" w:color="auto"/>
            <w:right w:val="none" w:sz="0" w:space="0" w:color="auto"/>
          </w:divBdr>
        </w:div>
        <w:div w:id="480655095">
          <w:marLeft w:val="480"/>
          <w:marRight w:val="0"/>
          <w:marTop w:val="0"/>
          <w:marBottom w:val="0"/>
          <w:divBdr>
            <w:top w:val="none" w:sz="0" w:space="0" w:color="auto"/>
            <w:left w:val="none" w:sz="0" w:space="0" w:color="auto"/>
            <w:bottom w:val="none" w:sz="0" w:space="0" w:color="auto"/>
            <w:right w:val="none" w:sz="0" w:space="0" w:color="auto"/>
          </w:divBdr>
        </w:div>
        <w:div w:id="980427138">
          <w:marLeft w:val="480"/>
          <w:marRight w:val="0"/>
          <w:marTop w:val="0"/>
          <w:marBottom w:val="0"/>
          <w:divBdr>
            <w:top w:val="none" w:sz="0" w:space="0" w:color="auto"/>
            <w:left w:val="none" w:sz="0" w:space="0" w:color="auto"/>
            <w:bottom w:val="none" w:sz="0" w:space="0" w:color="auto"/>
            <w:right w:val="none" w:sz="0" w:space="0" w:color="auto"/>
          </w:divBdr>
        </w:div>
        <w:div w:id="2062746774">
          <w:marLeft w:val="480"/>
          <w:marRight w:val="0"/>
          <w:marTop w:val="0"/>
          <w:marBottom w:val="0"/>
          <w:divBdr>
            <w:top w:val="none" w:sz="0" w:space="0" w:color="auto"/>
            <w:left w:val="none" w:sz="0" w:space="0" w:color="auto"/>
            <w:bottom w:val="none" w:sz="0" w:space="0" w:color="auto"/>
            <w:right w:val="none" w:sz="0" w:space="0" w:color="auto"/>
          </w:divBdr>
        </w:div>
        <w:div w:id="128281637">
          <w:marLeft w:val="480"/>
          <w:marRight w:val="0"/>
          <w:marTop w:val="0"/>
          <w:marBottom w:val="0"/>
          <w:divBdr>
            <w:top w:val="none" w:sz="0" w:space="0" w:color="auto"/>
            <w:left w:val="none" w:sz="0" w:space="0" w:color="auto"/>
            <w:bottom w:val="none" w:sz="0" w:space="0" w:color="auto"/>
            <w:right w:val="none" w:sz="0" w:space="0" w:color="auto"/>
          </w:divBdr>
        </w:div>
        <w:div w:id="1909686103">
          <w:marLeft w:val="480"/>
          <w:marRight w:val="0"/>
          <w:marTop w:val="0"/>
          <w:marBottom w:val="0"/>
          <w:divBdr>
            <w:top w:val="none" w:sz="0" w:space="0" w:color="auto"/>
            <w:left w:val="none" w:sz="0" w:space="0" w:color="auto"/>
            <w:bottom w:val="none" w:sz="0" w:space="0" w:color="auto"/>
            <w:right w:val="none" w:sz="0" w:space="0" w:color="auto"/>
          </w:divBdr>
        </w:div>
        <w:div w:id="1706320980">
          <w:marLeft w:val="480"/>
          <w:marRight w:val="0"/>
          <w:marTop w:val="0"/>
          <w:marBottom w:val="0"/>
          <w:divBdr>
            <w:top w:val="none" w:sz="0" w:space="0" w:color="auto"/>
            <w:left w:val="none" w:sz="0" w:space="0" w:color="auto"/>
            <w:bottom w:val="none" w:sz="0" w:space="0" w:color="auto"/>
            <w:right w:val="none" w:sz="0" w:space="0" w:color="auto"/>
          </w:divBdr>
        </w:div>
        <w:div w:id="169029986">
          <w:marLeft w:val="480"/>
          <w:marRight w:val="0"/>
          <w:marTop w:val="0"/>
          <w:marBottom w:val="0"/>
          <w:divBdr>
            <w:top w:val="none" w:sz="0" w:space="0" w:color="auto"/>
            <w:left w:val="none" w:sz="0" w:space="0" w:color="auto"/>
            <w:bottom w:val="none" w:sz="0" w:space="0" w:color="auto"/>
            <w:right w:val="none" w:sz="0" w:space="0" w:color="auto"/>
          </w:divBdr>
        </w:div>
        <w:div w:id="367990402">
          <w:marLeft w:val="480"/>
          <w:marRight w:val="0"/>
          <w:marTop w:val="0"/>
          <w:marBottom w:val="0"/>
          <w:divBdr>
            <w:top w:val="none" w:sz="0" w:space="0" w:color="auto"/>
            <w:left w:val="none" w:sz="0" w:space="0" w:color="auto"/>
            <w:bottom w:val="none" w:sz="0" w:space="0" w:color="auto"/>
            <w:right w:val="none" w:sz="0" w:space="0" w:color="auto"/>
          </w:divBdr>
        </w:div>
        <w:div w:id="174392888">
          <w:marLeft w:val="480"/>
          <w:marRight w:val="0"/>
          <w:marTop w:val="0"/>
          <w:marBottom w:val="0"/>
          <w:divBdr>
            <w:top w:val="none" w:sz="0" w:space="0" w:color="auto"/>
            <w:left w:val="none" w:sz="0" w:space="0" w:color="auto"/>
            <w:bottom w:val="none" w:sz="0" w:space="0" w:color="auto"/>
            <w:right w:val="none" w:sz="0" w:space="0" w:color="auto"/>
          </w:divBdr>
        </w:div>
        <w:div w:id="455872658">
          <w:marLeft w:val="480"/>
          <w:marRight w:val="0"/>
          <w:marTop w:val="0"/>
          <w:marBottom w:val="0"/>
          <w:divBdr>
            <w:top w:val="none" w:sz="0" w:space="0" w:color="auto"/>
            <w:left w:val="none" w:sz="0" w:space="0" w:color="auto"/>
            <w:bottom w:val="none" w:sz="0" w:space="0" w:color="auto"/>
            <w:right w:val="none" w:sz="0" w:space="0" w:color="auto"/>
          </w:divBdr>
        </w:div>
        <w:div w:id="859588665">
          <w:marLeft w:val="480"/>
          <w:marRight w:val="0"/>
          <w:marTop w:val="0"/>
          <w:marBottom w:val="0"/>
          <w:divBdr>
            <w:top w:val="none" w:sz="0" w:space="0" w:color="auto"/>
            <w:left w:val="none" w:sz="0" w:space="0" w:color="auto"/>
            <w:bottom w:val="none" w:sz="0" w:space="0" w:color="auto"/>
            <w:right w:val="none" w:sz="0" w:space="0" w:color="auto"/>
          </w:divBdr>
        </w:div>
        <w:div w:id="1098328867">
          <w:marLeft w:val="480"/>
          <w:marRight w:val="0"/>
          <w:marTop w:val="0"/>
          <w:marBottom w:val="0"/>
          <w:divBdr>
            <w:top w:val="none" w:sz="0" w:space="0" w:color="auto"/>
            <w:left w:val="none" w:sz="0" w:space="0" w:color="auto"/>
            <w:bottom w:val="none" w:sz="0" w:space="0" w:color="auto"/>
            <w:right w:val="none" w:sz="0" w:space="0" w:color="auto"/>
          </w:divBdr>
        </w:div>
        <w:div w:id="2091585599">
          <w:marLeft w:val="480"/>
          <w:marRight w:val="0"/>
          <w:marTop w:val="0"/>
          <w:marBottom w:val="0"/>
          <w:divBdr>
            <w:top w:val="none" w:sz="0" w:space="0" w:color="auto"/>
            <w:left w:val="none" w:sz="0" w:space="0" w:color="auto"/>
            <w:bottom w:val="none" w:sz="0" w:space="0" w:color="auto"/>
            <w:right w:val="none" w:sz="0" w:space="0" w:color="auto"/>
          </w:divBdr>
        </w:div>
        <w:div w:id="1497920822">
          <w:marLeft w:val="480"/>
          <w:marRight w:val="0"/>
          <w:marTop w:val="0"/>
          <w:marBottom w:val="0"/>
          <w:divBdr>
            <w:top w:val="none" w:sz="0" w:space="0" w:color="auto"/>
            <w:left w:val="none" w:sz="0" w:space="0" w:color="auto"/>
            <w:bottom w:val="none" w:sz="0" w:space="0" w:color="auto"/>
            <w:right w:val="none" w:sz="0" w:space="0" w:color="auto"/>
          </w:divBdr>
        </w:div>
      </w:divsChild>
    </w:div>
    <w:div w:id="954407363">
      <w:bodyDiv w:val="1"/>
      <w:marLeft w:val="0"/>
      <w:marRight w:val="0"/>
      <w:marTop w:val="0"/>
      <w:marBottom w:val="0"/>
      <w:divBdr>
        <w:top w:val="none" w:sz="0" w:space="0" w:color="auto"/>
        <w:left w:val="none" w:sz="0" w:space="0" w:color="auto"/>
        <w:bottom w:val="none" w:sz="0" w:space="0" w:color="auto"/>
        <w:right w:val="none" w:sz="0" w:space="0" w:color="auto"/>
      </w:divBdr>
    </w:div>
    <w:div w:id="956644605">
      <w:bodyDiv w:val="1"/>
      <w:marLeft w:val="0"/>
      <w:marRight w:val="0"/>
      <w:marTop w:val="0"/>
      <w:marBottom w:val="0"/>
      <w:divBdr>
        <w:top w:val="none" w:sz="0" w:space="0" w:color="auto"/>
        <w:left w:val="none" w:sz="0" w:space="0" w:color="auto"/>
        <w:bottom w:val="none" w:sz="0" w:space="0" w:color="auto"/>
        <w:right w:val="none" w:sz="0" w:space="0" w:color="auto"/>
      </w:divBdr>
    </w:div>
    <w:div w:id="956765135">
      <w:bodyDiv w:val="1"/>
      <w:marLeft w:val="0"/>
      <w:marRight w:val="0"/>
      <w:marTop w:val="0"/>
      <w:marBottom w:val="0"/>
      <w:divBdr>
        <w:top w:val="none" w:sz="0" w:space="0" w:color="auto"/>
        <w:left w:val="none" w:sz="0" w:space="0" w:color="auto"/>
        <w:bottom w:val="none" w:sz="0" w:space="0" w:color="auto"/>
        <w:right w:val="none" w:sz="0" w:space="0" w:color="auto"/>
      </w:divBdr>
    </w:div>
    <w:div w:id="957570686">
      <w:bodyDiv w:val="1"/>
      <w:marLeft w:val="0"/>
      <w:marRight w:val="0"/>
      <w:marTop w:val="0"/>
      <w:marBottom w:val="0"/>
      <w:divBdr>
        <w:top w:val="none" w:sz="0" w:space="0" w:color="auto"/>
        <w:left w:val="none" w:sz="0" w:space="0" w:color="auto"/>
        <w:bottom w:val="none" w:sz="0" w:space="0" w:color="auto"/>
        <w:right w:val="none" w:sz="0" w:space="0" w:color="auto"/>
      </w:divBdr>
    </w:div>
    <w:div w:id="957949680">
      <w:bodyDiv w:val="1"/>
      <w:marLeft w:val="0"/>
      <w:marRight w:val="0"/>
      <w:marTop w:val="0"/>
      <w:marBottom w:val="0"/>
      <w:divBdr>
        <w:top w:val="none" w:sz="0" w:space="0" w:color="auto"/>
        <w:left w:val="none" w:sz="0" w:space="0" w:color="auto"/>
        <w:bottom w:val="none" w:sz="0" w:space="0" w:color="auto"/>
        <w:right w:val="none" w:sz="0" w:space="0" w:color="auto"/>
      </w:divBdr>
    </w:div>
    <w:div w:id="958758721">
      <w:bodyDiv w:val="1"/>
      <w:marLeft w:val="0"/>
      <w:marRight w:val="0"/>
      <w:marTop w:val="0"/>
      <w:marBottom w:val="0"/>
      <w:divBdr>
        <w:top w:val="none" w:sz="0" w:space="0" w:color="auto"/>
        <w:left w:val="none" w:sz="0" w:space="0" w:color="auto"/>
        <w:bottom w:val="none" w:sz="0" w:space="0" w:color="auto"/>
        <w:right w:val="none" w:sz="0" w:space="0" w:color="auto"/>
      </w:divBdr>
    </w:div>
    <w:div w:id="958879155">
      <w:bodyDiv w:val="1"/>
      <w:marLeft w:val="0"/>
      <w:marRight w:val="0"/>
      <w:marTop w:val="0"/>
      <w:marBottom w:val="0"/>
      <w:divBdr>
        <w:top w:val="none" w:sz="0" w:space="0" w:color="auto"/>
        <w:left w:val="none" w:sz="0" w:space="0" w:color="auto"/>
        <w:bottom w:val="none" w:sz="0" w:space="0" w:color="auto"/>
        <w:right w:val="none" w:sz="0" w:space="0" w:color="auto"/>
      </w:divBdr>
    </w:div>
    <w:div w:id="959342917">
      <w:bodyDiv w:val="1"/>
      <w:marLeft w:val="0"/>
      <w:marRight w:val="0"/>
      <w:marTop w:val="0"/>
      <w:marBottom w:val="0"/>
      <w:divBdr>
        <w:top w:val="none" w:sz="0" w:space="0" w:color="auto"/>
        <w:left w:val="none" w:sz="0" w:space="0" w:color="auto"/>
        <w:bottom w:val="none" w:sz="0" w:space="0" w:color="auto"/>
        <w:right w:val="none" w:sz="0" w:space="0" w:color="auto"/>
      </w:divBdr>
    </w:div>
    <w:div w:id="960260050">
      <w:bodyDiv w:val="1"/>
      <w:marLeft w:val="0"/>
      <w:marRight w:val="0"/>
      <w:marTop w:val="0"/>
      <w:marBottom w:val="0"/>
      <w:divBdr>
        <w:top w:val="none" w:sz="0" w:space="0" w:color="auto"/>
        <w:left w:val="none" w:sz="0" w:space="0" w:color="auto"/>
        <w:bottom w:val="none" w:sz="0" w:space="0" w:color="auto"/>
        <w:right w:val="none" w:sz="0" w:space="0" w:color="auto"/>
      </w:divBdr>
    </w:div>
    <w:div w:id="960762583">
      <w:bodyDiv w:val="1"/>
      <w:marLeft w:val="0"/>
      <w:marRight w:val="0"/>
      <w:marTop w:val="0"/>
      <w:marBottom w:val="0"/>
      <w:divBdr>
        <w:top w:val="none" w:sz="0" w:space="0" w:color="auto"/>
        <w:left w:val="none" w:sz="0" w:space="0" w:color="auto"/>
        <w:bottom w:val="none" w:sz="0" w:space="0" w:color="auto"/>
        <w:right w:val="none" w:sz="0" w:space="0" w:color="auto"/>
      </w:divBdr>
    </w:div>
    <w:div w:id="964197079">
      <w:bodyDiv w:val="1"/>
      <w:marLeft w:val="0"/>
      <w:marRight w:val="0"/>
      <w:marTop w:val="0"/>
      <w:marBottom w:val="0"/>
      <w:divBdr>
        <w:top w:val="none" w:sz="0" w:space="0" w:color="auto"/>
        <w:left w:val="none" w:sz="0" w:space="0" w:color="auto"/>
        <w:bottom w:val="none" w:sz="0" w:space="0" w:color="auto"/>
        <w:right w:val="none" w:sz="0" w:space="0" w:color="auto"/>
      </w:divBdr>
    </w:div>
    <w:div w:id="964775075">
      <w:bodyDiv w:val="1"/>
      <w:marLeft w:val="0"/>
      <w:marRight w:val="0"/>
      <w:marTop w:val="0"/>
      <w:marBottom w:val="0"/>
      <w:divBdr>
        <w:top w:val="none" w:sz="0" w:space="0" w:color="auto"/>
        <w:left w:val="none" w:sz="0" w:space="0" w:color="auto"/>
        <w:bottom w:val="none" w:sz="0" w:space="0" w:color="auto"/>
        <w:right w:val="none" w:sz="0" w:space="0" w:color="auto"/>
      </w:divBdr>
    </w:div>
    <w:div w:id="965042129">
      <w:bodyDiv w:val="1"/>
      <w:marLeft w:val="0"/>
      <w:marRight w:val="0"/>
      <w:marTop w:val="0"/>
      <w:marBottom w:val="0"/>
      <w:divBdr>
        <w:top w:val="none" w:sz="0" w:space="0" w:color="auto"/>
        <w:left w:val="none" w:sz="0" w:space="0" w:color="auto"/>
        <w:bottom w:val="none" w:sz="0" w:space="0" w:color="auto"/>
        <w:right w:val="none" w:sz="0" w:space="0" w:color="auto"/>
      </w:divBdr>
    </w:div>
    <w:div w:id="966664973">
      <w:bodyDiv w:val="1"/>
      <w:marLeft w:val="0"/>
      <w:marRight w:val="0"/>
      <w:marTop w:val="0"/>
      <w:marBottom w:val="0"/>
      <w:divBdr>
        <w:top w:val="none" w:sz="0" w:space="0" w:color="auto"/>
        <w:left w:val="none" w:sz="0" w:space="0" w:color="auto"/>
        <w:bottom w:val="none" w:sz="0" w:space="0" w:color="auto"/>
        <w:right w:val="none" w:sz="0" w:space="0" w:color="auto"/>
      </w:divBdr>
    </w:div>
    <w:div w:id="967973421">
      <w:bodyDiv w:val="1"/>
      <w:marLeft w:val="0"/>
      <w:marRight w:val="0"/>
      <w:marTop w:val="0"/>
      <w:marBottom w:val="0"/>
      <w:divBdr>
        <w:top w:val="none" w:sz="0" w:space="0" w:color="auto"/>
        <w:left w:val="none" w:sz="0" w:space="0" w:color="auto"/>
        <w:bottom w:val="none" w:sz="0" w:space="0" w:color="auto"/>
        <w:right w:val="none" w:sz="0" w:space="0" w:color="auto"/>
      </w:divBdr>
    </w:div>
    <w:div w:id="968364128">
      <w:bodyDiv w:val="1"/>
      <w:marLeft w:val="0"/>
      <w:marRight w:val="0"/>
      <w:marTop w:val="0"/>
      <w:marBottom w:val="0"/>
      <w:divBdr>
        <w:top w:val="none" w:sz="0" w:space="0" w:color="auto"/>
        <w:left w:val="none" w:sz="0" w:space="0" w:color="auto"/>
        <w:bottom w:val="none" w:sz="0" w:space="0" w:color="auto"/>
        <w:right w:val="none" w:sz="0" w:space="0" w:color="auto"/>
      </w:divBdr>
    </w:div>
    <w:div w:id="968819737">
      <w:bodyDiv w:val="1"/>
      <w:marLeft w:val="0"/>
      <w:marRight w:val="0"/>
      <w:marTop w:val="0"/>
      <w:marBottom w:val="0"/>
      <w:divBdr>
        <w:top w:val="none" w:sz="0" w:space="0" w:color="auto"/>
        <w:left w:val="none" w:sz="0" w:space="0" w:color="auto"/>
        <w:bottom w:val="none" w:sz="0" w:space="0" w:color="auto"/>
        <w:right w:val="none" w:sz="0" w:space="0" w:color="auto"/>
      </w:divBdr>
    </w:div>
    <w:div w:id="969550574">
      <w:bodyDiv w:val="1"/>
      <w:marLeft w:val="0"/>
      <w:marRight w:val="0"/>
      <w:marTop w:val="0"/>
      <w:marBottom w:val="0"/>
      <w:divBdr>
        <w:top w:val="none" w:sz="0" w:space="0" w:color="auto"/>
        <w:left w:val="none" w:sz="0" w:space="0" w:color="auto"/>
        <w:bottom w:val="none" w:sz="0" w:space="0" w:color="auto"/>
        <w:right w:val="none" w:sz="0" w:space="0" w:color="auto"/>
      </w:divBdr>
    </w:div>
    <w:div w:id="969943836">
      <w:bodyDiv w:val="1"/>
      <w:marLeft w:val="0"/>
      <w:marRight w:val="0"/>
      <w:marTop w:val="0"/>
      <w:marBottom w:val="0"/>
      <w:divBdr>
        <w:top w:val="none" w:sz="0" w:space="0" w:color="auto"/>
        <w:left w:val="none" w:sz="0" w:space="0" w:color="auto"/>
        <w:bottom w:val="none" w:sz="0" w:space="0" w:color="auto"/>
        <w:right w:val="none" w:sz="0" w:space="0" w:color="auto"/>
      </w:divBdr>
    </w:div>
    <w:div w:id="970787480">
      <w:bodyDiv w:val="1"/>
      <w:marLeft w:val="0"/>
      <w:marRight w:val="0"/>
      <w:marTop w:val="0"/>
      <w:marBottom w:val="0"/>
      <w:divBdr>
        <w:top w:val="none" w:sz="0" w:space="0" w:color="auto"/>
        <w:left w:val="none" w:sz="0" w:space="0" w:color="auto"/>
        <w:bottom w:val="none" w:sz="0" w:space="0" w:color="auto"/>
        <w:right w:val="none" w:sz="0" w:space="0" w:color="auto"/>
      </w:divBdr>
    </w:div>
    <w:div w:id="970983952">
      <w:bodyDiv w:val="1"/>
      <w:marLeft w:val="0"/>
      <w:marRight w:val="0"/>
      <w:marTop w:val="0"/>
      <w:marBottom w:val="0"/>
      <w:divBdr>
        <w:top w:val="none" w:sz="0" w:space="0" w:color="auto"/>
        <w:left w:val="none" w:sz="0" w:space="0" w:color="auto"/>
        <w:bottom w:val="none" w:sz="0" w:space="0" w:color="auto"/>
        <w:right w:val="none" w:sz="0" w:space="0" w:color="auto"/>
      </w:divBdr>
    </w:div>
    <w:div w:id="971786931">
      <w:bodyDiv w:val="1"/>
      <w:marLeft w:val="0"/>
      <w:marRight w:val="0"/>
      <w:marTop w:val="0"/>
      <w:marBottom w:val="0"/>
      <w:divBdr>
        <w:top w:val="none" w:sz="0" w:space="0" w:color="auto"/>
        <w:left w:val="none" w:sz="0" w:space="0" w:color="auto"/>
        <w:bottom w:val="none" w:sz="0" w:space="0" w:color="auto"/>
        <w:right w:val="none" w:sz="0" w:space="0" w:color="auto"/>
      </w:divBdr>
    </w:div>
    <w:div w:id="972752938">
      <w:bodyDiv w:val="1"/>
      <w:marLeft w:val="0"/>
      <w:marRight w:val="0"/>
      <w:marTop w:val="0"/>
      <w:marBottom w:val="0"/>
      <w:divBdr>
        <w:top w:val="none" w:sz="0" w:space="0" w:color="auto"/>
        <w:left w:val="none" w:sz="0" w:space="0" w:color="auto"/>
        <w:bottom w:val="none" w:sz="0" w:space="0" w:color="auto"/>
        <w:right w:val="none" w:sz="0" w:space="0" w:color="auto"/>
      </w:divBdr>
    </w:div>
    <w:div w:id="973877514">
      <w:bodyDiv w:val="1"/>
      <w:marLeft w:val="0"/>
      <w:marRight w:val="0"/>
      <w:marTop w:val="0"/>
      <w:marBottom w:val="0"/>
      <w:divBdr>
        <w:top w:val="none" w:sz="0" w:space="0" w:color="auto"/>
        <w:left w:val="none" w:sz="0" w:space="0" w:color="auto"/>
        <w:bottom w:val="none" w:sz="0" w:space="0" w:color="auto"/>
        <w:right w:val="none" w:sz="0" w:space="0" w:color="auto"/>
      </w:divBdr>
    </w:div>
    <w:div w:id="974221372">
      <w:bodyDiv w:val="1"/>
      <w:marLeft w:val="0"/>
      <w:marRight w:val="0"/>
      <w:marTop w:val="0"/>
      <w:marBottom w:val="0"/>
      <w:divBdr>
        <w:top w:val="none" w:sz="0" w:space="0" w:color="auto"/>
        <w:left w:val="none" w:sz="0" w:space="0" w:color="auto"/>
        <w:bottom w:val="none" w:sz="0" w:space="0" w:color="auto"/>
        <w:right w:val="none" w:sz="0" w:space="0" w:color="auto"/>
      </w:divBdr>
    </w:div>
    <w:div w:id="977686767">
      <w:bodyDiv w:val="1"/>
      <w:marLeft w:val="0"/>
      <w:marRight w:val="0"/>
      <w:marTop w:val="0"/>
      <w:marBottom w:val="0"/>
      <w:divBdr>
        <w:top w:val="none" w:sz="0" w:space="0" w:color="auto"/>
        <w:left w:val="none" w:sz="0" w:space="0" w:color="auto"/>
        <w:bottom w:val="none" w:sz="0" w:space="0" w:color="auto"/>
        <w:right w:val="none" w:sz="0" w:space="0" w:color="auto"/>
      </w:divBdr>
    </w:div>
    <w:div w:id="978456926">
      <w:bodyDiv w:val="1"/>
      <w:marLeft w:val="0"/>
      <w:marRight w:val="0"/>
      <w:marTop w:val="0"/>
      <w:marBottom w:val="0"/>
      <w:divBdr>
        <w:top w:val="none" w:sz="0" w:space="0" w:color="auto"/>
        <w:left w:val="none" w:sz="0" w:space="0" w:color="auto"/>
        <w:bottom w:val="none" w:sz="0" w:space="0" w:color="auto"/>
        <w:right w:val="none" w:sz="0" w:space="0" w:color="auto"/>
      </w:divBdr>
    </w:div>
    <w:div w:id="979308508">
      <w:bodyDiv w:val="1"/>
      <w:marLeft w:val="0"/>
      <w:marRight w:val="0"/>
      <w:marTop w:val="0"/>
      <w:marBottom w:val="0"/>
      <w:divBdr>
        <w:top w:val="none" w:sz="0" w:space="0" w:color="auto"/>
        <w:left w:val="none" w:sz="0" w:space="0" w:color="auto"/>
        <w:bottom w:val="none" w:sz="0" w:space="0" w:color="auto"/>
        <w:right w:val="none" w:sz="0" w:space="0" w:color="auto"/>
      </w:divBdr>
    </w:div>
    <w:div w:id="979965139">
      <w:bodyDiv w:val="1"/>
      <w:marLeft w:val="0"/>
      <w:marRight w:val="0"/>
      <w:marTop w:val="0"/>
      <w:marBottom w:val="0"/>
      <w:divBdr>
        <w:top w:val="none" w:sz="0" w:space="0" w:color="auto"/>
        <w:left w:val="none" w:sz="0" w:space="0" w:color="auto"/>
        <w:bottom w:val="none" w:sz="0" w:space="0" w:color="auto"/>
        <w:right w:val="none" w:sz="0" w:space="0" w:color="auto"/>
      </w:divBdr>
    </w:div>
    <w:div w:id="979991846">
      <w:bodyDiv w:val="1"/>
      <w:marLeft w:val="0"/>
      <w:marRight w:val="0"/>
      <w:marTop w:val="0"/>
      <w:marBottom w:val="0"/>
      <w:divBdr>
        <w:top w:val="none" w:sz="0" w:space="0" w:color="auto"/>
        <w:left w:val="none" w:sz="0" w:space="0" w:color="auto"/>
        <w:bottom w:val="none" w:sz="0" w:space="0" w:color="auto"/>
        <w:right w:val="none" w:sz="0" w:space="0" w:color="auto"/>
      </w:divBdr>
    </w:div>
    <w:div w:id="980423932">
      <w:bodyDiv w:val="1"/>
      <w:marLeft w:val="0"/>
      <w:marRight w:val="0"/>
      <w:marTop w:val="0"/>
      <w:marBottom w:val="0"/>
      <w:divBdr>
        <w:top w:val="none" w:sz="0" w:space="0" w:color="auto"/>
        <w:left w:val="none" w:sz="0" w:space="0" w:color="auto"/>
        <w:bottom w:val="none" w:sz="0" w:space="0" w:color="auto"/>
        <w:right w:val="none" w:sz="0" w:space="0" w:color="auto"/>
      </w:divBdr>
    </w:div>
    <w:div w:id="980959567">
      <w:bodyDiv w:val="1"/>
      <w:marLeft w:val="0"/>
      <w:marRight w:val="0"/>
      <w:marTop w:val="0"/>
      <w:marBottom w:val="0"/>
      <w:divBdr>
        <w:top w:val="none" w:sz="0" w:space="0" w:color="auto"/>
        <w:left w:val="none" w:sz="0" w:space="0" w:color="auto"/>
        <w:bottom w:val="none" w:sz="0" w:space="0" w:color="auto"/>
        <w:right w:val="none" w:sz="0" w:space="0" w:color="auto"/>
      </w:divBdr>
    </w:div>
    <w:div w:id="981497063">
      <w:bodyDiv w:val="1"/>
      <w:marLeft w:val="0"/>
      <w:marRight w:val="0"/>
      <w:marTop w:val="0"/>
      <w:marBottom w:val="0"/>
      <w:divBdr>
        <w:top w:val="none" w:sz="0" w:space="0" w:color="auto"/>
        <w:left w:val="none" w:sz="0" w:space="0" w:color="auto"/>
        <w:bottom w:val="none" w:sz="0" w:space="0" w:color="auto"/>
        <w:right w:val="none" w:sz="0" w:space="0" w:color="auto"/>
      </w:divBdr>
    </w:div>
    <w:div w:id="982392519">
      <w:bodyDiv w:val="1"/>
      <w:marLeft w:val="0"/>
      <w:marRight w:val="0"/>
      <w:marTop w:val="0"/>
      <w:marBottom w:val="0"/>
      <w:divBdr>
        <w:top w:val="none" w:sz="0" w:space="0" w:color="auto"/>
        <w:left w:val="none" w:sz="0" w:space="0" w:color="auto"/>
        <w:bottom w:val="none" w:sz="0" w:space="0" w:color="auto"/>
        <w:right w:val="none" w:sz="0" w:space="0" w:color="auto"/>
      </w:divBdr>
    </w:div>
    <w:div w:id="982736521">
      <w:bodyDiv w:val="1"/>
      <w:marLeft w:val="0"/>
      <w:marRight w:val="0"/>
      <w:marTop w:val="0"/>
      <w:marBottom w:val="0"/>
      <w:divBdr>
        <w:top w:val="none" w:sz="0" w:space="0" w:color="auto"/>
        <w:left w:val="none" w:sz="0" w:space="0" w:color="auto"/>
        <w:bottom w:val="none" w:sz="0" w:space="0" w:color="auto"/>
        <w:right w:val="none" w:sz="0" w:space="0" w:color="auto"/>
      </w:divBdr>
    </w:div>
    <w:div w:id="982931882">
      <w:bodyDiv w:val="1"/>
      <w:marLeft w:val="0"/>
      <w:marRight w:val="0"/>
      <w:marTop w:val="0"/>
      <w:marBottom w:val="0"/>
      <w:divBdr>
        <w:top w:val="none" w:sz="0" w:space="0" w:color="auto"/>
        <w:left w:val="none" w:sz="0" w:space="0" w:color="auto"/>
        <w:bottom w:val="none" w:sz="0" w:space="0" w:color="auto"/>
        <w:right w:val="none" w:sz="0" w:space="0" w:color="auto"/>
      </w:divBdr>
    </w:div>
    <w:div w:id="984044809">
      <w:bodyDiv w:val="1"/>
      <w:marLeft w:val="0"/>
      <w:marRight w:val="0"/>
      <w:marTop w:val="0"/>
      <w:marBottom w:val="0"/>
      <w:divBdr>
        <w:top w:val="none" w:sz="0" w:space="0" w:color="auto"/>
        <w:left w:val="none" w:sz="0" w:space="0" w:color="auto"/>
        <w:bottom w:val="none" w:sz="0" w:space="0" w:color="auto"/>
        <w:right w:val="none" w:sz="0" w:space="0" w:color="auto"/>
      </w:divBdr>
    </w:div>
    <w:div w:id="984814307">
      <w:bodyDiv w:val="1"/>
      <w:marLeft w:val="0"/>
      <w:marRight w:val="0"/>
      <w:marTop w:val="0"/>
      <w:marBottom w:val="0"/>
      <w:divBdr>
        <w:top w:val="none" w:sz="0" w:space="0" w:color="auto"/>
        <w:left w:val="none" w:sz="0" w:space="0" w:color="auto"/>
        <w:bottom w:val="none" w:sz="0" w:space="0" w:color="auto"/>
        <w:right w:val="none" w:sz="0" w:space="0" w:color="auto"/>
      </w:divBdr>
    </w:div>
    <w:div w:id="984971909">
      <w:bodyDiv w:val="1"/>
      <w:marLeft w:val="0"/>
      <w:marRight w:val="0"/>
      <w:marTop w:val="0"/>
      <w:marBottom w:val="0"/>
      <w:divBdr>
        <w:top w:val="none" w:sz="0" w:space="0" w:color="auto"/>
        <w:left w:val="none" w:sz="0" w:space="0" w:color="auto"/>
        <w:bottom w:val="none" w:sz="0" w:space="0" w:color="auto"/>
        <w:right w:val="none" w:sz="0" w:space="0" w:color="auto"/>
      </w:divBdr>
      <w:divsChild>
        <w:div w:id="68580002">
          <w:marLeft w:val="480"/>
          <w:marRight w:val="0"/>
          <w:marTop w:val="0"/>
          <w:marBottom w:val="0"/>
          <w:divBdr>
            <w:top w:val="none" w:sz="0" w:space="0" w:color="auto"/>
            <w:left w:val="none" w:sz="0" w:space="0" w:color="auto"/>
            <w:bottom w:val="none" w:sz="0" w:space="0" w:color="auto"/>
            <w:right w:val="none" w:sz="0" w:space="0" w:color="auto"/>
          </w:divBdr>
        </w:div>
        <w:div w:id="1273048259">
          <w:marLeft w:val="480"/>
          <w:marRight w:val="0"/>
          <w:marTop w:val="0"/>
          <w:marBottom w:val="0"/>
          <w:divBdr>
            <w:top w:val="none" w:sz="0" w:space="0" w:color="auto"/>
            <w:left w:val="none" w:sz="0" w:space="0" w:color="auto"/>
            <w:bottom w:val="none" w:sz="0" w:space="0" w:color="auto"/>
            <w:right w:val="none" w:sz="0" w:space="0" w:color="auto"/>
          </w:divBdr>
        </w:div>
        <w:div w:id="1504781157">
          <w:marLeft w:val="480"/>
          <w:marRight w:val="0"/>
          <w:marTop w:val="0"/>
          <w:marBottom w:val="0"/>
          <w:divBdr>
            <w:top w:val="none" w:sz="0" w:space="0" w:color="auto"/>
            <w:left w:val="none" w:sz="0" w:space="0" w:color="auto"/>
            <w:bottom w:val="none" w:sz="0" w:space="0" w:color="auto"/>
            <w:right w:val="none" w:sz="0" w:space="0" w:color="auto"/>
          </w:divBdr>
        </w:div>
        <w:div w:id="1758479908">
          <w:marLeft w:val="480"/>
          <w:marRight w:val="0"/>
          <w:marTop w:val="0"/>
          <w:marBottom w:val="0"/>
          <w:divBdr>
            <w:top w:val="none" w:sz="0" w:space="0" w:color="auto"/>
            <w:left w:val="none" w:sz="0" w:space="0" w:color="auto"/>
            <w:bottom w:val="none" w:sz="0" w:space="0" w:color="auto"/>
            <w:right w:val="none" w:sz="0" w:space="0" w:color="auto"/>
          </w:divBdr>
        </w:div>
        <w:div w:id="1641231802">
          <w:marLeft w:val="480"/>
          <w:marRight w:val="0"/>
          <w:marTop w:val="0"/>
          <w:marBottom w:val="0"/>
          <w:divBdr>
            <w:top w:val="none" w:sz="0" w:space="0" w:color="auto"/>
            <w:left w:val="none" w:sz="0" w:space="0" w:color="auto"/>
            <w:bottom w:val="none" w:sz="0" w:space="0" w:color="auto"/>
            <w:right w:val="none" w:sz="0" w:space="0" w:color="auto"/>
          </w:divBdr>
        </w:div>
        <w:div w:id="863595308">
          <w:marLeft w:val="480"/>
          <w:marRight w:val="0"/>
          <w:marTop w:val="0"/>
          <w:marBottom w:val="0"/>
          <w:divBdr>
            <w:top w:val="none" w:sz="0" w:space="0" w:color="auto"/>
            <w:left w:val="none" w:sz="0" w:space="0" w:color="auto"/>
            <w:bottom w:val="none" w:sz="0" w:space="0" w:color="auto"/>
            <w:right w:val="none" w:sz="0" w:space="0" w:color="auto"/>
          </w:divBdr>
        </w:div>
        <w:div w:id="400445107">
          <w:marLeft w:val="480"/>
          <w:marRight w:val="0"/>
          <w:marTop w:val="0"/>
          <w:marBottom w:val="0"/>
          <w:divBdr>
            <w:top w:val="none" w:sz="0" w:space="0" w:color="auto"/>
            <w:left w:val="none" w:sz="0" w:space="0" w:color="auto"/>
            <w:bottom w:val="none" w:sz="0" w:space="0" w:color="auto"/>
            <w:right w:val="none" w:sz="0" w:space="0" w:color="auto"/>
          </w:divBdr>
        </w:div>
        <w:div w:id="1417287791">
          <w:marLeft w:val="480"/>
          <w:marRight w:val="0"/>
          <w:marTop w:val="0"/>
          <w:marBottom w:val="0"/>
          <w:divBdr>
            <w:top w:val="none" w:sz="0" w:space="0" w:color="auto"/>
            <w:left w:val="none" w:sz="0" w:space="0" w:color="auto"/>
            <w:bottom w:val="none" w:sz="0" w:space="0" w:color="auto"/>
            <w:right w:val="none" w:sz="0" w:space="0" w:color="auto"/>
          </w:divBdr>
        </w:div>
        <w:div w:id="1841851915">
          <w:marLeft w:val="480"/>
          <w:marRight w:val="0"/>
          <w:marTop w:val="0"/>
          <w:marBottom w:val="0"/>
          <w:divBdr>
            <w:top w:val="none" w:sz="0" w:space="0" w:color="auto"/>
            <w:left w:val="none" w:sz="0" w:space="0" w:color="auto"/>
            <w:bottom w:val="none" w:sz="0" w:space="0" w:color="auto"/>
            <w:right w:val="none" w:sz="0" w:space="0" w:color="auto"/>
          </w:divBdr>
        </w:div>
        <w:div w:id="848371474">
          <w:marLeft w:val="480"/>
          <w:marRight w:val="0"/>
          <w:marTop w:val="0"/>
          <w:marBottom w:val="0"/>
          <w:divBdr>
            <w:top w:val="none" w:sz="0" w:space="0" w:color="auto"/>
            <w:left w:val="none" w:sz="0" w:space="0" w:color="auto"/>
            <w:bottom w:val="none" w:sz="0" w:space="0" w:color="auto"/>
            <w:right w:val="none" w:sz="0" w:space="0" w:color="auto"/>
          </w:divBdr>
        </w:div>
        <w:div w:id="2052262993">
          <w:marLeft w:val="480"/>
          <w:marRight w:val="0"/>
          <w:marTop w:val="0"/>
          <w:marBottom w:val="0"/>
          <w:divBdr>
            <w:top w:val="none" w:sz="0" w:space="0" w:color="auto"/>
            <w:left w:val="none" w:sz="0" w:space="0" w:color="auto"/>
            <w:bottom w:val="none" w:sz="0" w:space="0" w:color="auto"/>
            <w:right w:val="none" w:sz="0" w:space="0" w:color="auto"/>
          </w:divBdr>
        </w:div>
        <w:div w:id="2135709105">
          <w:marLeft w:val="480"/>
          <w:marRight w:val="0"/>
          <w:marTop w:val="0"/>
          <w:marBottom w:val="0"/>
          <w:divBdr>
            <w:top w:val="none" w:sz="0" w:space="0" w:color="auto"/>
            <w:left w:val="none" w:sz="0" w:space="0" w:color="auto"/>
            <w:bottom w:val="none" w:sz="0" w:space="0" w:color="auto"/>
            <w:right w:val="none" w:sz="0" w:space="0" w:color="auto"/>
          </w:divBdr>
        </w:div>
        <w:div w:id="37778767">
          <w:marLeft w:val="480"/>
          <w:marRight w:val="0"/>
          <w:marTop w:val="0"/>
          <w:marBottom w:val="0"/>
          <w:divBdr>
            <w:top w:val="none" w:sz="0" w:space="0" w:color="auto"/>
            <w:left w:val="none" w:sz="0" w:space="0" w:color="auto"/>
            <w:bottom w:val="none" w:sz="0" w:space="0" w:color="auto"/>
            <w:right w:val="none" w:sz="0" w:space="0" w:color="auto"/>
          </w:divBdr>
        </w:div>
        <w:div w:id="1978870456">
          <w:marLeft w:val="480"/>
          <w:marRight w:val="0"/>
          <w:marTop w:val="0"/>
          <w:marBottom w:val="0"/>
          <w:divBdr>
            <w:top w:val="none" w:sz="0" w:space="0" w:color="auto"/>
            <w:left w:val="none" w:sz="0" w:space="0" w:color="auto"/>
            <w:bottom w:val="none" w:sz="0" w:space="0" w:color="auto"/>
            <w:right w:val="none" w:sz="0" w:space="0" w:color="auto"/>
          </w:divBdr>
        </w:div>
        <w:div w:id="2022202241">
          <w:marLeft w:val="480"/>
          <w:marRight w:val="0"/>
          <w:marTop w:val="0"/>
          <w:marBottom w:val="0"/>
          <w:divBdr>
            <w:top w:val="none" w:sz="0" w:space="0" w:color="auto"/>
            <w:left w:val="none" w:sz="0" w:space="0" w:color="auto"/>
            <w:bottom w:val="none" w:sz="0" w:space="0" w:color="auto"/>
            <w:right w:val="none" w:sz="0" w:space="0" w:color="auto"/>
          </w:divBdr>
        </w:div>
        <w:div w:id="1962346287">
          <w:marLeft w:val="480"/>
          <w:marRight w:val="0"/>
          <w:marTop w:val="0"/>
          <w:marBottom w:val="0"/>
          <w:divBdr>
            <w:top w:val="none" w:sz="0" w:space="0" w:color="auto"/>
            <w:left w:val="none" w:sz="0" w:space="0" w:color="auto"/>
            <w:bottom w:val="none" w:sz="0" w:space="0" w:color="auto"/>
            <w:right w:val="none" w:sz="0" w:space="0" w:color="auto"/>
          </w:divBdr>
        </w:div>
        <w:div w:id="595987209">
          <w:marLeft w:val="480"/>
          <w:marRight w:val="0"/>
          <w:marTop w:val="0"/>
          <w:marBottom w:val="0"/>
          <w:divBdr>
            <w:top w:val="none" w:sz="0" w:space="0" w:color="auto"/>
            <w:left w:val="none" w:sz="0" w:space="0" w:color="auto"/>
            <w:bottom w:val="none" w:sz="0" w:space="0" w:color="auto"/>
            <w:right w:val="none" w:sz="0" w:space="0" w:color="auto"/>
          </w:divBdr>
        </w:div>
        <w:div w:id="1545485039">
          <w:marLeft w:val="480"/>
          <w:marRight w:val="0"/>
          <w:marTop w:val="0"/>
          <w:marBottom w:val="0"/>
          <w:divBdr>
            <w:top w:val="none" w:sz="0" w:space="0" w:color="auto"/>
            <w:left w:val="none" w:sz="0" w:space="0" w:color="auto"/>
            <w:bottom w:val="none" w:sz="0" w:space="0" w:color="auto"/>
            <w:right w:val="none" w:sz="0" w:space="0" w:color="auto"/>
          </w:divBdr>
        </w:div>
        <w:div w:id="2041779199">
          <w:marLeft w:val="480"/>
          <w:marRight w:val="0"/>
          <w:marTop w:val="0"/>
          <w:marBottom w:val="0"/>
          <w:divBdr>
            <w:top w:val="none" w:sz="0" w:space="0" w:color="auto"/>
            <w:left w:val="none" w:sz="0" w:space="0" w:color="auto"/>
            <w:bottom w:val="none" w:sz="0" w:space="0" w:color="auto"/>
            <w:right w:val="none" w:sz="0" w:space="0" w:color="auto"/>
          </w:divBdr>
        </w:div>
        <w:div w:id="629938321">
          <w:marLeft w:val="480"/>
          <w:marRight w:val="0"/>
          <w:marTop w:val="0"/>
          <w:marBottom w:val="0"/>
          <w:divBdr>
            <w:top w:val="none" w:sz="0" w:space="0" w:color="auto"/>
            <w:left w:val="none" w:sz="0" w:space="0" w:color="auto"/>
            <w:bottom w:val="none" w:sz="0" w:space="0" w:color="auto"/>
            <w:right w:val="none" w:sz="0" w:space="0" w:color="auto"/>
          </w:divBdr>
        </w:div>
        <w:div w:id="34356924">
          <w:marLeft w:val="480"/>
          <w:marRight w:val="0"/>
          <w:marTop w:val="0"/>
          <w:marBottom w:val="0"/>
          <w:divBdr>
            <w:top w:val="none" w:sz="0" w:space="0" w:color="auto"/>
            <w:left w:val="none" w:sz="0" w:space="0" w:color="auto"/>
            <w:bottom w:val="none" w:sz="0" w:space="0" w:color="auto"/>
            <w:right w:val="none" w:sz="0" w:space="0" w:color="auto"/>
          </w:divBdr>
        </w:div>
        <w:div w:id="1471091984">
          <w:marLeft w:val="480"/>
          <w:marRight w:val="0"/>
          <w:marTop w:val="0"/>
          <w:marBottom w:val="0"/>
          <w:divBdr>
            <w:top w:val="none" w:sz="0" w:space="0" w:color="auto"/>
            <w:left w:val="none" w:sz="0" w:space="0" w:color="auto"/>
            <w:bottom w:val="none" w:sz="0" w:space="0" w:color="auto"/>
            <w:right w:val="none" w:sz="0" w:space="0" w:color="auto"/>
          </w:divBdr>
        </w:div>
        <w:div w:id="590508377">
          <w:marLeft w:val="480"/>
          <w:marRight w:val="0"/>
          <w:marTop w:val="0"/>
          <w:marBottom w:val="0"/>
          <w:divBdr>
            <w:top w:val="none" w:sz="0" w:space="0" w:color="auto"/>
            <w:left w:val="none" w:sz="0" w:space="0" w:color="auto"/>
            <w:bottom w:val="none" w:sz="0" w:space="0" w:color="auto"/>
            <w:right w:val="none" w:sz="0" w:space="0" w:color="auto"/>
          </w:divBdr>
        </w:div>
        <w:div w:id="251360150">
          <w:marLeft w:val="480"/>
          <w:marRight w:val="0"/>
          <w:marTop w:val="0"/>
          <w:marBottom w:val="0"/>
          <w:divBdr>
            <w:top w:val="none" w:sz="0" w:space="0" w:color="auto"/>
            <w:left w:val="none" w:sz="0" w:space="0" w:color="auto"/>
            <w:bottom w:val="none" w:sz="0" w:space="0" w:color="auto"/>
            <w:right w:val="none" w:sz="0" w:space="0" w:color="auto"/>
          </w:divBdr>
        </w:div>
        <w:div w:id="2069842437">
          <w:marLeft w:val="480"/>
          <w:marRight w:val="0"/>
          <w:marTop w:val="0"/>
          <w:marBottom w:val="0"/>
          <w:divBdr>
            <w:top w:val="none" w:sz="0" w:space="0" w:color="auto"/>
            <w:left w:val="none" w:sz="0" w:space="0" w:color="auto"/>
            <w:bottom w:val="none" w:sz="0" w:space="0" w:color="auto"/>
            <w:right w:val="none" w:sz="0" w:space="0" w:color="auto"/>
          </w:divBdr>
        </w:div>
        <w:div w:id="1116679905">
          <w:marLeft w:val="480"/>
          <w:marRight w:val="0"/>
          <w:marTop w:val="0"/>
          <w:marBottom w:val="0"/>
          <w:divBdr>
            <w:top w:val="none" w:sz="0" w:space="0" w:color="auto"/>
            <w:left w:val="none" w:sz="0" w:space="0" w:color="auto"/>
            <w:bottom w:val="none" w:sz="0" w:space="0" w:color="auto"/>
            <w:right w:val="none" w:sz="0" w:space="0" w:color="auto"/>
          </w:divBdr>
        </w:div>
        <w:div w:id="381371787">
          <w:marLeft w:val="480"/>
          <w:marRight w:val="0"/>
          <w:marTop w:val="0"/>
          <w:marBottom w:val="0"/>
          <w:divBdr>
            <w:top w:val="none" w:sz="0" w:space="0" w:color="auto"/>
            <w:left w:val="none" w:sz="0" w:space="0" w:color="auto"/>
            <w:bottom w:val="none" w:sz="0" w:space="0" w:color="auto"/>
            <w:right w:val="none" w:sz="0" w:space="0" w:color="auto"/>
          </w:divBdr>
        </w:div>
        <w:div w:id="41902346">
          <w:marLeft w:val="480"/>
          <w:marRight w:val="0"/>
          <w:marTop w:val="0"/>
          <w:marBottom w:val="0"/>
          <w:divBdr>
            <w:top w:val="none" w:sz="0" w:space="0" w:color="auto"/>
            <w:left w:val="none" w:sz="0" w:space="0" w:color="auto"/>
            <w:bottom w:val="none" w:sz="0" w:space="0" w:color="auto"/>
            <w:right w:val="none" w:sz="0" w:space="0" w:color="auto"/>
          </w:divBdr>
        </w:div>
        <w:div w:id="1579094311">
          <w:marLeft w:val="480"/>
          <w:marRight w:val="0"/>
          <w:marTop w:val="0"/>
          <w:marBottom w:val="0"/>
          <w:divBdr>
            <w:top w:val="none" w:sz="0" w:space="0" w:color="auto"/>
            <w:left w:val="none" w:sz="0" w:space="0" w:color="auto"/>
            <w:bottom w:val="none" w:sz="0" w:space="0" w:color="auto"/>
            <w:right w:val="none" w:sz="0" w:space="0" w:color="auto"/>
          </w:divBdr>
        </w:div>
        <w:div w:id="595284729">
          <w:marLeft w:val="480"/>
          <w:marRight w:val="0"/>
          <w:marTop w:val="0"/>
          <w:marBottom w:val="0"/>
          <w:divBdr>
            <w:top w:val="none" w:sz="0" w:space="0" w:color="auto"/>
            <w:left w:val="none" w:sz="0" w:space="0" w:color="auto"/>
            <w:bottom w:val="none" w:sz="0" w:space="0" w:color="auto"/>
            <w:right w:val="none" w:sz="0" w:space="0" w:color="auto"/>
          </w:divBdr>
        </w:div>
        <w:div w:id="1033580861">
          <w:marLeft w:val="480"/>
          <w:marRight w:val="0"/>
          <w:marTop w:val="0"/>
          <w:marBottom w:val="0"/>
          <w:divBdr>
            <w:top w:val="none" w:sz="0" w:space="0" w:color="auto"/>
            <w:left w:val="none" w:sz="0" w:space="0" w:color="auto"/>
            <w:bottom w:val="none" w:sz="0" w:space="0" w:color="auto"/>
            <w:right w:val="none" w:sz="0" w:space="0" w:color="auto"/>
          </w:divBdr>
        </w:div>
        <w:div w:id="18552817">
          <w:marLeft w:val="480"/>
          <w:marRight w:val="0"/>
          <w:marTop w:val="0"/>
          <w:marBottom w:val="0"/>
          <w:divBdr>
            <w:top w:val="none" w:sz="0" w:space="0" w:color="auto"/>
            <w:left w:val="none" w:sz="0" w:space="0" w:color="auto"/>
            <w:bottom w:val="none" w:sz="0" w:space="0" w:color="auto"/>
            <w:right w:val="none" w:sz="0" w:space="0" w:color="auto"/>
          </w:divBdr>
        </w:div>
        <w:div w:id="225265738">
          <w:marLeft w:val="480"/>
          <w:marRight w:val="0"/>
          <w:marTop w:val="0"/>
          <w:marBottom w:val="0"/>
          <w:divBdr>
            <w:top w:val="none" w:sz="0" w:space="0" w:color="auto"/>
            <w:left w:val="none" w:sz="0" w:space="0" w:color="auto"/>
            <w:bottom w:val="none" w:sz="0" w:space="0" w:color="auto"/>
            <w:right w:val="none" w:sz="0" w:space="0" w:color="auto"/>
          </w:divBdr>
        </w:div>
        <w:div w:id="1478453802">
          <w:marLeft w:val="480"/>
          <w:marRight w:val="0"/>
          <w:marTop w:val="0"/>
          <w:marBottom w:val="0"/>
          <w:divBdr>
            <w:top w:val="none" w:sz="0" w:space="0" w:color="auto"/>
            <w:left w:val="none" w:sz="0" w:space="0" w:color="auto"/>
            <w:bottom w:val="none" w:sz="0" w:space="0" w:color="auto"/>
            <w:right w:val="none" w:sz="0" w:space="0" w:color="auto"/>
          </w:divBdr>
        </w:div>
        <w:div w:id="1697929503">
          <w:marLeft w:val="480"/>
          <w:marRight w:val="0"/>
          <w:marTop w:val="0"/>
          <w:marBottom w:val="0"/>
          <w:divBdr>
            <w:top w:val="none" w:sz="0" w:space="0" w:color="auto"/>
            <w:left w:val="none" w:sz="0" w:space="0" w:color="auto"/>
            <w:bottom w:val="none" w:sz="0" w:space="0" w:color="auto"/>
            <w:right w:val="none" w:sz="0" w:space="0" w:color="auto"/>
          </w:divBdr>
        </w:div>
        <w:div w:id="390810055">
          <w:marLeft w:val="480"/>
          <w:marRight w:val="0"/>
          <w:marTop w:val="0"/>
          <w:marBottom w:val="0"/>
          <w:divBdr>
            <w:top w:val="none" w:sz="0" w:space="0" w:color="auto"/>
            <w:left w:val="none" w:sz="0" w:space="0" w:color="auto"/>
            <w:bottom w:val="none" w:sz="0" w:space="0" w:color="auto"/>
            <w:right w:val="none" w:sz="0" w:space="0" w:color="auto"/>
          </w:divBdr>
        </w:div>
        <w:div w:id="106699638">
          <w:marLeft w:val="480"/>
          <w:marRight w:val="0"/>
          <w:marTop w:val="0"/>
          <w:marBottom w:val="0"/>
          <w:divBdr>
            <w:top w:val="none" w:sz="0" w:space="0" w:color="auto"/>
            <w:left w:val="none" w:sz="0" w:space="0" w:color="auto"/>
            <w:bottom w:val="none" w:sz="0" w:space="0" w:color="auto"/>
            <w:right w:val="none" w:sz="0" w:space="0" w:color="auto"/>
          </w:divBdr>
        </w:div>
        <w:div w:id="391346965">
          <w:marLeft w:val="480"/>
          <w:marRight w:val="0"/>
          <w:marTop w:val="0"/>
          <w:marBottom w:val="0"/>
          <w:divBdr>
            <w:top w:val="none" w:sz="0" w:space="0" w:color="auto"/>
            <w:left w:val="none" w:sz="0" w:space="0" w:color="auto"/>
            <w:bottom w:val="none" w:sz="0" w:space="0" w:color="auto"/>
            <w:right w:val="none" w:sz="0" w:space="0" w:color="auto"/>
          </w:divBdr>
        </w:div>
        <w:div w:id="2117868974">
          <w:marLeft w:val="480"/>
          <w:marRight w:val="0"/>
          <w:marTop w:val="0"/>
          <w:marBottom w:val="0"/>
          <w:divBdr>
            <w:top w:val="none" w:sz="0" w:space="0" w:color="auto"/>
            <w:left w:val="none" w:sz="0" w:space="0" w:color="auto"/>
            <w:bottom w:val="none" w:sz="0" w:space="0" w:color="auto"/>
            <w:right w:val="none" w:sz="0" w:space="0" w:color="auto"/>
          </w:divBdr>
        </w:div>
        <w:div w:id="912813120">
          <w:marLeft w:val="480"/>
          <w:marRight w:val="0"/>
          <w:marTop w:val="0"/>
          <w:marBottom w:val="0"/>
          <w:divBdr>
            <w:top w:val="none" w:sz="0" w:space="0" w:color="auto"/>
            <w:left w:val="none" w:sz="0" w:space="0" w:color="auto"/>
            <w:bottom w:val="none" w:sz="0" w:space="0" w:color="auto"/>
            <w:right w:val="none" w:sz="0" w:space="0" w:color="auto"/>
          </w:divBdr>
        </w:div>
        <w:div w:id="45640620">
          <w:marLeft w:val="480"/>
          <w:marRight w:val="0"/>
          <w:marTop w:val="0"/>
          <w:marBottom w:val="0"/>
          <w:divBdr>
            <w:top w:val="none" w:sz="0" w:space="0" w:color="auto"/>
            <w:left w:val="none" w:sz="0" w:space="0" w:color="auto"/>
            <w:bottom w:val="none" w:sz="0" w:space="0" w:color="auto"/>
            <w:right w:val="none" w:sz="0" w:space="0" w:color="auto"/>
          </w:divBdr>
        </w:div>
        <w:div w:id="1511095494">
          <w:marLeft w:val="480"/>
          <w:marRight w:val="0"/>
          <w:marTop w:val="0"/>
          <w:marBottom w:val="0"/>
          <w:divBdr>
            <w:top w:val="none" w:sz="0" w:space="0" w:color="auto"/>
            <w:left w:val="none" w:sz="0" w:space="0" w:color="auto"/>
            <w:bottom w:val="none" w:sz="0" w:space="0" w:color="auto"/>
            <w:right w:val="none" w:sz="0" w:space="0" w:color="auto"/>
          </w:divBdr>
        </w:div>
        <w:div w:id="1471484647">
          <w:marLeft w:val="480"/>
          <w:marRight w:val="0"/>
          <w:marTop w:val="0"/>
          <w:marBottom w:val="0"/>
          <w:divBdr>
            <w:top w:val="none" w:sz="0" w:space="0" w:color="auto"/>
            <w:left w:val="none" w:sz="0" w:space="0" w:color="auto"/>
            <w:bottom w:val="none" w:sz="0" w:space="0" w:color="auto"/>
            <w:right w:val="none" w:sz="0" w:space="0" w:color="auto"/>
          </w:divBdr>
        </w:div>
      </w:divsChild>
    </w:div>
    <w:div w:id="985279681">
      <w:bodyDiv w:val="1"/>
      <w:marLeft w:val="0"/>
      <w:marRight w:val="0"/>
      <w:marTop w:val="0"/>
      <w:marBottom w:val="0"/>
      <w:divBdr>
        <w:top w:val="none" w:sz="0" w:space="0" w:color="auto"/>
        <w:left w:val="none" w:sz="0" w:space="0" w:color="auto"/>
        <w:bottom w:val="none" w:sz="0" w:space="0" w:color="auto"/>
        <w:right w:val="none" w:sz="0" w:space="0" w:color="auto"/>
      </w:divBdr>
    </w:div>
    <w:div w:id="986712028">
      <w:bodyDiv w:val="1"/>
      <w:marLeft w:val="0"/>
      <w:marRight w:val="0"/>
      <w:marTop w:val="0"/>
      <w:marBottom w:val="0"/>
      <w:divBdr>
        <w:top w:val="none" w:sz="0" w:space="0" w:color="auto"/>
        <w:left w:val="none" w:sz="0" w:space="0" w:color="auto"/>
        <w:bottom w:val="none" w:sz="0" w:space="0" w:color="auto"/>
        <w:right w:val="none" w:sz="0" w:space="0" w:color="auto"/>
      </w:divBdr>
    </w:div>
    <w:div w:id="986863049">
      <w:bodyDiv w:val="1"/>
      <w:marLeft w:val="0"/>
      <w:marRight w:val="0"/>
      <w:marTop w:val="0"/>
      <w:marBottom w:val="0"/>
      <w:divBdr>
        <w:top w:val="none" w:sz="0" w:space="0" w:color="auto"/>
        <w:left w:val="none" w:sz="0" w:space="0" w:color="auto"/>
        <w:bottom w:val="none" w:sz="0" w:space="0" w:color="auto"/>
        <w:right w:val="none" w:sz="0" w:space="0" w:color="auto"/>
      </w:divBdr>
    </w:div>
    <w:div w:id="990790124">
      <w:bodyDiv w:val="1"/>
      <w:marLeft w:val="0"/>
      <w:marRight w:val="0"/>
      <w:marTop w:val="0"/>
      <w:marBottom w:val="0"/>
      <w:divBdr>
        <w:top w:val="none" w:sz="0" w:space="0" w:color="auto"/>
        <w:left w:val="none" w:sz="0" w:space="0" w:color="auto"/>
        <w:bottom w:val="none" w:sz="0" w:space="0" w:color="auto"/>
        <w:right w:val="none" w:sz="0" w:space="0" w:color="auto"/>
      </w:divBdr>
      <w:divsChild>
        <w:div w:id="192808783">
          <w:marLeft w:val="480"/>
          <w:marRight w:val="0"/>
          <w:marTop w:val="0"/>
          <w:marBottom w:val="0"/>
          <w:divBdr>
            <w:top w:val="none" w:sz="0" w:space="0" w:color="auto"/>
            <w:left w:val="none" w:sz="0" w:space="0" w:color="auto"/>
            <w:bottom w:val="none" w:sz="0" w:space="0" w:color="auto"/>
            <w:right w:val="none" w:sz="0" w:space="0" w:color="auto"/>
          </w:divBdr>
        </w:div>
        <w:div w:id="2074765724">
          <w:marLeft w:val="480"/>
          <w:marRight w:val="0"/>
          <w:marTop w:val="0"/>
          <w:marBottom w:val="0"/>
          <w:divBdr>
            <w:top w:val="none" w:sz="0" w:space="0" w:color="auto"/>
            <w:left w:val="none" w:sz="0" w:space="0" w:color="auto"/>
            <w:bottom w:val="none" w:sz="0" w:space="0" w:color="auto"/>
            <w:right w:val="none" w:sz="0" w:space="0" w:color="auto"/>
          </w:divBdr>
        </w:div>
        <w:div w:id="622268430">
          <w:marLeft w:val="480"/>
          <w:marRight w:val="0"/>
          <w:marTop w:val="0"/>
          <w:marBottom w:val="0"/>
          <w:divBdr>
            <w:top w:val="none" w:sz="0" w:space="0" w:color="auto"/>
            <w:left w:val="none" w:sz="0" w:space="0" w:color="auto"/>
            <w:bottom w:val="none" w:sz="0" w:space="0" w:color="auto"/>
            <w:right w:val="none" w:sz="0" w:space="0" w:color="auto"/>
          </w:divBdr>
        </w:div>
        <w:div w:id="1673726487">
          <w:marLeft w:val="480"/>
          <w:marRight w:val="0"/>
          <w:marTop w:val="0"/>
          <w:marBottom w:val="0"/>
          <w:divBdr>
            <w:top w:val="none" w:sz="0" w:space="0" w:color="auto"/>
            <w:left w:val="none" w:sz="0" w:space="0" w:color="auto"/>
            <w:bottom w:val="none" w:sz="0" w:space="0" w:color="auto"/>
            <w:right w:val="none" w:sz="0" w:space="0" w:color="auto"/>
          </w:divBdr>
        </w:div>
        <w:div w:id="517740988">
          <w:marLeft w:val="480"/>
          <w:marRight w:val="0"/>
          <w:marTop w:val="0"/>
          <w:marBottom w:val="0"/>
          <w:divBdr>
            <w:top w:val="none" w:sz="0" w:space="0" w:color="auto"/>
            <w:left w:val="none" w:sz="0" w:space="0" w:color="auto"/>
            <w:bottom w:val="none" w:sz="0" w:space="0" w:color="auto"/>
            <w:right w:val="none" w:sz="0" w:space="0" w:color="auto"/>
          </w:divBdr>
        </w:div>
        <w:div w:id="1520386831">
          <w:marLeft w:val="480"/>
          <w:marRight w:val="0"/>
          <w:marTop w:val="0"/>
          <w:marBottom w:val="0"/>
          <w:divBdr>
            <w:top w:val="none" w:sz="0" w:space="0" w:color="auto"/>
            <w:left w:val="none" w:sz="0" w:space="0" w:color="auto"/>
            <w:bottom w:val="none" w:sz="0" w:space="0" w:color="auto"/>
            <w:right w:val="none" w:sz="0" w:space="0" w:color="auto"/>
          </w:divBdr>
        </w:div>
        <w:div w:id="966861624">
          <w:marLeft w:val="480"/>
          <w:marRight w:val="0"/>
          <w:marTop w:val="0"/>
          <w:marBottom w:val="0"/>
          <w:divBdr>
            <w:top w:val="none" w:sz="0" w:space="0" w:color="auto"/>
            <w:left w:val="none" w:sz="0" w:space="0" w:color="auto"/>
            <w:bottom w:val="none" w:sz="0" w:space="0" w:color="auto"/>
            <w:right w:val="none" w:sz="0" w:space="0" w:color="auto"/>
          </w:divBdr>
        </w:div>
        <w:div w:id="614292344">
          <w:marLeft w:val="480"/>
          <w:marRight w:val="0"/>
          <w:marTop w:val="0"/>
          <w:marBottom w:val="0"/>
          <w:divBdr>
            <w:top w:val="none" w:sz="0" w:space="0" w:color="auto"/>
            <w:left w:val="none" w:sz="0" w:space="0" w:color="auto"/>
            <w:bottom w:val="none" w:sz="0" w:space="0" w:color="auto"/>
            <w:right w:val="none" w:sz="0" w:space="0" w:color="auto"/>
          </w:divBdr>
        </w:div>
        <w:div w:id="896471461">
          <w:marLeft w:val="480"/>
          <w:marRight w:val="0"/>
          <w:marTop w:val="0"/>
          <w:marBottom w:val="0"/>
          <w:divBdr>
            <w:top w:val="none" w:sz="0" w:space="0" w:color="auto"/>
            <w:left w:val="none" w:sz="0" w:space="0" w:color="auto"/>
            <w:bottom w:val="none" w:sz="0" w:space="0" w:color="auto"/>
            <w:right w:val="none" w:sz="0" w:space="0" w:color="auto"/>
          </w:divBdr>
        </w:div>
        <w:div w:id="2034651735">
          <w:marLeft w:val="480"/>
          <w:marRight w:val="0"/>
          <w:marTop w:val="0"/>
          <w:marBottom w:val="0"/>
          <w:divBdr>
            <w:top w:val="none" w:sz="0" w:space="0" w:color="auto"/>
            <w:left w:val="none" w:sz="0" w:space="0" w:color="auto"/>
            <w:bottom w:val="none" w:sz="0" w:space="0" w:color="auto"/>
            <w:right w:val="none" w:sz="0" w:space="0" w:color="auto"/>
          </w:divBdr>
        </w:div>
        <w:div w:id="1976370994">
          <w:marLeft w:val="480"/>
          <w:marRight w:val="0"/>
          <w:marTop w:val="0"/>
          <w:marBottom w:val="0"/>
          <w:divBdr>
            <w:top w:val="none" w:sz="0" w:space="0" w:color="auto"/>
            <w:left w:val="none" w:sz="0" w:space="0" w:color="auto"/>
            <w:bottom w:val="none" w:sz="0" w:space="0" w:color="auto"/>
            <w:right w:val="none" w:sz="0" w:space="0" w:color="auto"/>
          </w:divBdr>
        </w:div>
        <w:div w:id="277877499">
          <w:marLeft w:val="480"/>
          <w:marRight w:val="0"/>
          <w:marTop w:val="0"/>
          <w:marBottom w:val="0"/>
          <w:divBdr>
            <w:top w:val="none" w:sz="0" w:space="0" w:color="auto"/>
            <w:left w:val="none" w:sz="0" w:space="0" w:color="auto"/>
            <w:bottom w:val="none" w:sz="0" w:space="0" w:color="auto"/>
            <w:right w:val="none" w:sz="0" w:space="0" w:color="auto"/>
          </w:divBdr>
        </w:div>
        <w:div w:id="926310136">
          <w:marLeft w:val="480"/>
          <w:marRight w:val="0"/>
          <w:marTop w:val="0"/>
          <w:marBottom w:val="0"/>
          <w:divBdr>
            <w:top w:val="none" w:sz="0" w:space="0" w:color="auto"/>
            <w:left w:val="none" w:sz="0" w:space="0" w:color="auto"/>
            <w:bottom w:val="none" w:sz="0" w:space="0" w:color="auto"/>
            <w:right w:val="none" w:sz="0" w:space="0" w:color="auto"/>
          </w:divBdr>
        </w:div>
        <w:div w:id="2057267033">
          <w:marLeft w:val="480"/>
          <w:marRight w:val="0"/>
          <w:marTop w:val="0"/>
          <w:marBottom w:val="0"/>
          <w:divBdr>
            <w:top w:val="none" w:sz="0" w:space="0" w:color="auto"/>
            <w:left w:val="none" w:sz="0" w:space="0" w:color="auto"/>
            <w:bottom w:val="none" w:sz="0" w:space="0" w:color="auto"/>
            <w:right w:val="none" w:sz="0" w:space="0" w:color="auto"/>
          </w:divBdr>
        </w:div>
        <w:div w:id="1862431399">
          <w:marLeft w:val="480"/>
          <w:marRight w:val="0"/>
          <w:marTop w:val="0"/>
          <w:marBottom w:val="0"/>
          <w:divBdr>
            <w:top w:val="none" w:sz="0" w:space="0" w:color="auto"/>
            <w:left w:val="none" w:sz="0" w:space="0" w:color="auto"/>
            <w:bottom w:val="none" w:sz="0" w:space="0" w:color="auto"/>
            <w:right w:val="none" w:sz="0" w:space="0" w:color="auto"/>
          </w:divBdr>
        </w:div>
        <w:div w:id="230896541">
          <w:marLeft w:val="480"/>
          <w:marRight w:val="0"/>
          <w:marTop w:val="0"/>
          <w:marBottom w:val="0"/>
          <w:divBdr>
            <w:top w:val="none" w:sz="0" w:space="0" w:color="auto"/>
            <w:left w:val="none" w:sz="0" w:space="0" w:color="auto"/>
            <w:bottom w:val="none" w:sz="0" w:space="0" w:color="auto"/>
            <w:right w:val="none" w:sz="0" w:space="0" w:color="auto"/>
          </w:divBdr>
        </w:div>
        <w:div w:id="802160816">
          <w:marLeft w:val="480"/>
          <w:marRight w:val="0"/>
          <w:marTop w:val="0"/>
          <w:marBottom w:val="0"/>
          <w:divBdr>
            <w:top w:val="none" w:sz="0" w:space="0" w:color="auto"/>
            <w:left w:val="none" w:sz="0" w:space="0" w:color="auto"/>
            <w:bottom w:val="none" w:sz="0" w:space="0" w:color="auto"/>
            <w:right w:val="none" w:sz="0" w:space="0" w:color="auto"/>
          </w:divBdr>
        </w:div>
        <w:div w:id="1944915560">
          <w:marLeft w:val="480"/>
          <w:marRight w:val="0"/>
          <w:marTop w:val="0"/>
          <w:marBottom w:val="0"/>
          <w:divBdr>
            <w:top w:val="none" w:sz="0" w:space="0" w:color="auto"/>
            <w:left w:val="none" w:sz="0" w:space="0" w:color="auto"/>
            <w:bottom w:val="none" w:sz="0" w:space="0" w:color="auto"/>
            <w:right w:val="none" w:sz="0" w:space="0" w:color="auto"/>
          </w:divBdr>
        </w:div>
        <w:div w:id="722560231">
          <w:marLeft w:val="480"/>
          <w:marRight w:val="0"/>
          <w:marTop w:val="0"/>
          <w:marBottom w:val="0"/>
          <w:divBdr>
            <w:top w:val="none" w:sz="0" w:space="0" w:color="auto"/>
            <w:left w:val="none" w:sz="0" w:space="0" w:color="auto"/>
            <w:bottom w:val="none" w:sz="0" w:space="0" w:color="auto"/>
            <w:right w:val="none" w:sz="0" w:space="0" w:color="auto"/>
          </w:divBdr>
        </w:div>
        <w:div w:id="125855603">
          <w:marLeft w:val="480"/>
          <w:marRight w:val="0"/>
          <w:marTop w:val="0"/>
          <w:marBottom w:val="0"/>
          <w:divBdr>
            <w:top w:val="none" w:sz="0" w:space="0" w:color="auto"/>
            <w:left w:val="none" w:sz="0" w:space="0" w:color="auto"/>
            <w:bottom w:val="none" w:sz="0" w:space="0" w:color="auto"/>
            <w:right w:val="none" w:sz="0" w:space="0" w:color="auto"/>
          </w:divBdr>
        </w:div>
        <w:div w:id="1204824257">
          <w:marLeft w:val="480"/>
          <w:marRight w:val="0"/>
          <w:marTop w:val="0"/>
          <w:marBottom w:val="0"/>
          <w:divBdr>
            <w:top w:val="none" w:sz="0" w:space="0" w:color="auto"/>
            <w:left w:val="none" w:sz="0" w:space="0" w:color="auto"/>
            <w:bottom w:val="none" w:sz="0" w:space="0" w:color="auto"/>
            <w:right w:val="none" w:sz="0" w:space="0" w:color="auto"/>
          </w:divBdr>
        </w:div>
        <w:div w:id="316736534">
          <w:marLeft w:val="480"/>
          <w:marRight w:val="0"/>
          <w:marTop w:val="0"/>
          <w:marBottom w:val="0"/>
          <w:divBdr>
            <w:top w:val="none" w:sz="0" w:space="0" w:color="auto"/>
            <w:left w:val="none" w:sz="0" w:space="0" w:color="auto"/>
            <w:bottom w:val="none" w:sz="0" w:space="0" w:color="auto"/>
            <w:right w:val="none" w:sz="0" w:space="0" w:color="auto"/>
          </w:divBdr>
        </w:div>
        <w:div w:id="1478034996">
          <w:marLeft w:val="480"/>
          <w:marRight w:val="0"/>
          <w:marTop w:val="0"/>
          <w:marBottom w:val="0"/>
          <w:divBdr>
            <w:top w:val="none" w:sz="0" w:space="0" w:color="auto"/>
            <w:left w:val="none" w:sz="0" w:space="0" w:color="auto"/>
            <w:bottom w:val="none" w:sz="0" w:space="0" w:color="auto"/>
            <w:right w:val="none" w:sz="0" w:space="0" w:color="auto"/>
          </w:divBdr>
        </w:div>
        <w:div w:id="283469496">
          <w:marLeft w:val="480"/>
          <w:marRight w:val="0"/>
          <w:marTop w:val="0"/>
          <w:marBottom w:val="0"/>
          <w:divBdr>
            <w:top w:val="none" w:sz="0" w:space="0" w:color="auto"/>
            <w:left w:val="none" w:sz="0" w:space="0" w:color="auto"/>
            <w:bottom w:val="none" w:sz="0" w:space="0" w:color="auto"/>
            <w:right w:val="none" w:sz="0" w:space="0" w:color="auto"/>
          </w:divBdr>
        </w:div>
      </w:divsChild>
    </w:div>
    <w:div w:id="992761632">
      <w:bodyDiv w:val="1"/>
      <w:marLeft w:val="0"/>
      <w:marRight w:val="0"/>
      <w:marTop w:val="0"/>
      <w:marBottom w:val="0"/>
      <w:divBdr>
        <w:top w:val="none" w:sz="0" w:space="0" w:color="auto"/>
        <w:left w:val="none" w:sz="0" w:space="0" w:color="auto"/>
        <w:bottom w:val="none" w:sz="0" w:space="0" w:color="auto"/>
        <w:right w:val="none" w:sz="0" w:space="0" w:color="auto"/>
      </w:divBdr>
    </w:div>
    <w:div w:id="993727262">
      <w:bodyDiv w:val="1"/>
      <w:marLeft w:val="0"/>
      <w:marRight w:val="0"/>
      <w:marTop w:val="0"/>
      <w:marBottom w:val="0"/>
      <w:divBdr>
        <w:top w:val="none" w:sz="0" w:space="0" w:color="auto"/>
        <w:left w:val="none" w:sz="0" w:space="0" w:color="auto"/>
        <w:bottom w:val="none" w:sz="0" w:space="0" w:color="auto"/>
        <w:right w:val="none" w:sz="0" w:space="0" w:color="auto"/>
      </w:divBdr>
    </w:div>
    <w:div w:id="993951265">
      <w:bodyDiv w:val="1"/>
      <w:marLeft w:val="0"/>
      <w:marRight w:val="0"/>
      <w:marTop w:val="0"/>
      <w:marBottom w:val="0"/>
      <w:divBdr>
        <w:top w:val="none" w:sz="0" w:space="0" w:color="auto"/>
        <w:left w:val="none" w:sz="0" w:space="0" w:color="auto"/>
        <w:bottom w:val="none" w:sz="0" w:space="0" w:color="auto"/>
        <w:right w:val="none" w:sz="0" w:space="0" w:color="auto"/>
      </w:divBdr>
    </w:div>
    <w:div w:id="994381501">
      <w:bodyDiv w:val="1"/>
      <w:marLeft w:val="0"/>
      <w:marRight w:val="0"/>
      <w:marTop w:val="0"/>
      <w:marBottom w:val="0"/>
      <w:divBdr>
        <w:top w:val="none" w:sz="0" w:space="0" w:color="auto"/>
        <w:left w:val="none" w:sz="0" w:space="0" w:color="auto"/>
        <w:bottom w:val="none" w:sz="0" w:space="0" w:color="auto"/>
        <w:right w:val="none" w:sz="0" w:space="0" w:color="auto"/>
      </w:divBdr>
    </w:div>
    <w:div w:id="996113989">
      <w:bodyDiv w:val="1"/>
      <w:marLeft w:val="0"/>
      <w:marRight w:val="0"/>
      <w:marTop w:val="0"/>
      <w:marBottom w:val="0"/>
      <w:divBdr>
        <w:top w:val="none" w:sz="0" w:space="0" w:color="auto"/>
        <w:left w:val="none" w:sz="0" w:space="0" w:color="auto"/>
        <w:bottom w:val="none" w:sz="0" w:space="0" w:color="auto"/>
        <w:right w:val="none" w:sz="0" w:space="0" w:color="auto"/>
      </w:divBdr>
    </w:div>
    <w:div w:id="996760559">
      <w:bodyDiv w:val="1"/>
      <w:marLeft w:val="0"/>
      <w:marRight w:val="0"/>
      <w:marTop w:val="0"/>
      <w:marBottom w:val="0"/>
      <w:divBdr>
        <w:top w:val="none" w:sz="0" w:space="0" w:color="auto"/>
        <w:left w:val="none" w:sz="0" w:space="0" w:color="auto"/>
        <w:bottom w:val="none" w:sz="0" w:space="0" w:color="auto"/>
        <w:right w:val="none" w:sz="0" w:space="0" w:color="auto"/>
      </w:divBdr>
      <w:divsChild>
        <w:div w:id="1742629555">
          <w:marLeft w:val="480"/>
          <w:marRight w:val="0"/>
          <w:marTop w:val="0"/>
          <w:marBottom w:val="0"/>
          <w:divBdr>
            <w:top w:val="none" w:sz="0" w:space="0" w:color="auto"/>
            <w:left w:val="none" w:sz="0" w:space="0" w:color="auto"/>
            <w:bottom w:val="none" w:sz="0" w:space="0" w:color="auto"/>
            <w:right w:val="none" w:sz="0" w:space="0" w:color="auto"/>
          </w:divBdr>
        </w:div>
        <w:div w:id="2174868">
          <w:marLeft w:val="480"/>
          <w:marRight w:val="0"/>
          <w:marTop w:val="0"/>
          <w:marBottom w:val="0"/>
          <w:divBdr>
            <w:top w:val="none" w:sz="0" w:space="0" w:color="auto"/>
            <w:left w:val="none" w:sz="0" w:space="0" w:color="auto"/>
            <w:bottom w:val="none" w:sz="0" w:space="0" w:color="auto"/>
            <w:right w:val="none" w:sz="0" w:space="0" w:color="auto"/>
          </w:divBdr>
        </w:div>
        <w:div w:id="362631616">
          <w:marLeft w:val="480"/>
          <w:marRight w:val="0"/>
          <w:marTop w:val="0"/>
          <w:marBottom w:val="0"/>
          <w:divBdr>
            <w:top w:val="none" w:sz="0" w:space="0" w:color="auto"/>
            <w:left w:val="none" w:sz="0" w:space="0" w:color="auto"/>
            <w:bottom w:val="none" w:sz="0" w:space="0" w:color="auto"/>
            <w:right w:val="none" w:sz="0" w:space="0" w:color="auto"/>
          </w:divBdr>
        </w:div>
        <w:div w:id="788550562">
          <w:marLeft w:val="480"/>
          <w:marRight w:val="0"/>
          <w:marTop w:val="0"/>
          <w:marBottom w:val="0"/>
          <w:divBdr>
            <w:top w:val="none" w:sz="0" w:space="0" w:color="auto"/>
            <w:left w:val="none" w:sz="0" w:space="0" w:color="auto"/>
            <w:bottom w:val="none" w:sz="0" w:space="0" w:color="auto"/>
            <w:right w:val="none" w:sz="0" w:space="0" w:color="auto"/>
          </w:divBdr>
        </w:div>
        <w:div w:id="283848302">
          <w:marLeft w:val="480"/>
          <w:marRight w:val="0"/>
          <w:marTop w:val="0"/>
          <w:marBottom w:val="0"/>
          <w:divBdr>
            <w:top w:val="none" w:sz="0" w:space="0" w:color="auto"/>
            <w:left w:val="none" w:sz="0" w:space="0" w:color="auto"/>
            <w:bottom w:val="none" w:sz="0" w:space="0" w:color="auto"/>
            <w:right w:val="none" w:sz="0" w:space="0" w:color="auto"/>
          </w:divBdr>
        </w:div>
        <w:div w:id="325599283">
          <w:marLeft w:val="480"/>
          <w:marRight w:val="0"/>
          <w:marTop w:val="0"/>
          <w:marBottom w:val="0"/>
          <w:divBdr>
            <w:top w:val="none" w:sz="0" w:space="0" w:color="auto"/>
            <w:left w:val="none" w:sz="0" w:space="0" w:color="auto"/>
            <w:bottom w:val="none" w:sz="0" w:space="0" w:color="auto"/>
            <w:right w:val="none" w:sz="0" w:space="0" w:color="auto"/>
          </w:divBdr>
        </w:div>
        <w:div w:id="283662818">
          <w:marLeft w:val="480"/>
          <w:marRight w:val="0"/>
          <w:marTop w:val="0"/>
          <w:marBottom w:val="0"/>
          <w:divBdr>
            <w:top w:val="none" w:sz="0" w:space="0" w:color="auto"/>
            <w:left w:val="none" w:sz="0" w:space="0" w:color="auto"/>
            <w:bottom w:val="none" w:sz="0" w:space="0" w:color="auto"/>
            <w:right w:val="none" w:sz="0" w:space="0" w:color="auto"/>
          </w:divBdr>
        </w:div>
        <w:div w:id="167672836">
          <w:marLeft w:val="480"/>
          <w:marRight w:val="0"/>
          <w:marTop w:val="0"/>
          <w:marBottom w:val="0"/>
          <w:divBdr>
            <w:top w:val="none" w:sz="0" w:space="0" w:color="auto"/>
            <w:left w:val="none" w:sz="0" w:space="0" w:color="auto"/>
            <w:bottom w:val="none" w:sz="0" w:space="0" w:color="auto"/>
            <w:right w:val="none" w:sz="0" w:space="0" w:color="auto"/>
          </w:divBdr>
        </w:div>
        <w:div w:id="1435519809">
          <w:marLeft w:val="480"/>
          <w:marRight w:val="0"/>
          <w:marTop w:val="0"/>
          <w:marBottom w:val="0"/>
          <w:divBdr>
            <w:top w:val="none" w:sz="0" w:space="0" w:color="auto"/>
            <w:left w:val="none" w:sz="0" w:space="0" w:color="auto"/>
            <w:bottom w:val="none" w:sz="0" w:space="0" w:color="auto"/>
            <w:right w:val="none" w:sz="0" w:space="0" w:color="auto"/>
          </w:divBdr>
        </w:div>
        <w:div w:id="1489402886">
          <w:marLeft w:val="480"/>
          <w:marRight w:val="0"/>
          <w:marTop w:val="0"/>
          <w:marBottom w:val="0"/>
          <w:divBdr>
            <w:top w:val="none" w:sz="0" w:space="0" w:color="auto"/>
            <w:left w:val="none" w:sz="0" w:space="0" w:color="auto"/>
            <w:bottom w:val="none" w:sz="0" w:space="0" w:color="auto"/>
            <w:right w:val="none" w:sz="0" w:space="0" w:color="auto"/>
          </w:divBdr>
        </w:div>
        <w:div w:id="900293753">
          <w:marLeft w:val="480"/>
          <w:marRight w:val="0"/>
          <w:marTop w:val="0"/>
          <w:marBottom w:val="0"/>
          <w:divBdr>
            <w:top w:val="none" w:sz="0" w:space="0" w:color="auto"/>
            <w:left w:val="none" w:sz="0" w:space="0" w:color="auto"/>
            <w:bottom w:val="none" w:sz="0" w:space="0" w:color="auto"/>
            <w:right w:val="none" w:sz="0" w:space="0" w:color="auto"/>
          </w:divBdr>
        </w:div>
      </w:divsChild>
    </w:div>
    <w:div w:id="997151758">
      <w:bodyDiv w:val="1"/>
      <w:marLeft w:val="0"/>
      <w:marRight w:val="0"/>
      <w:marTop w:val="0"/>
      <w:marBottom w:val="0"/>
      <w:divBdr>
        <w:top w:val="none" w:sz="0" w:space="0" w:color="auto"/>
        <w:left w:val="none" w:sz="0" w:space="0" w:color="auto"/>
        <w:bottom w:val="none" w:sz="0" w:space="0" w:color="auto"/>
        <w:right w:val="none" w:sz="0" w:space="0" w:color="auto"/>
      </w:divBdr>
    </w:div>
    <w:div w:id="998772276">
      <w:bodyDiv w:val="1"/>
      <w:marLeft w:val="0"/>
      <w:marRight w:val="0"/>
      <w:marTop w:val="0"/>
      <w:marBottom w:val="0"/>
      <w:divBdr>
        <w:top w:val="none" w:sz="0" w:space="0" w:color="auto"/>
        <w:left w:val="none" w:sz="0" w:space="0" w:color="auto"/>
        <w:bottom w:val="none" w:sz="0" w:space="0" w:color="auto"/>
        <w:right w:val="none" w:sz="0" w:space="0" w:color="auto"/>
      </w:divBdr>
    </w:div>
    <w:div w:id="998923078">
      <w:bodyDiv w:val="1"/>
      <w:marLeft w:val="0"/>
      <w:marRight w:val="0"/>
      <w:marTop w:val="0"/>
      <w:marBottom w:val="0"/>
      <w:divBdr>
        <w:top w:val="none" w:sz="0" w:space="0" w:color="auto"/>
        <w:left w:val="none" w:sz="0" w:space="0" w:color="auto"/>
        <w:bottom w:val="none" w:sz="0" w:space="0" w:color="auto"/>
        <w:right w:val="none" w:sz="0" w:space="0" w:color="auto"/>
      </w:divBdr>
    </w:div>
    <w:div w:id="999117470">
      <w:bodyDiv w:val="1"/>
      <w:marLeft w:val="0"/>
      <w:marRight w:val="0"/>
      <w:marTop w:val="0"/>
      <w:marBottom w:val="0"/>
      <w:divBdr>
        <w:top w:val="none" w:sz="0" w:space="0" w:color="auto"/>
        <w:left w:val="none" w:sz="0" w:space="0" w:color="auto"/>
        <w:bottom w:val="none" w:sz="0" w:space="0" w:color="auto"/>
        <w:right w:val="none" w:sz="0" w:space="0" w:color="auto"/>
      </w:divBdr>
    </w:div>
    <w:div w:id="1000694860">
      <w:bodyDiv w:val="1"/>
      <w:marLeft w:val="0"/>
      <w:marRight w:val="0"/>
      <w:marTop w:val="0"/>
      <w:marBottom w:val="0"/>
      <w:divBdr>
        <w:top w:val="none" w:sz="0" w:space="0" w:color="auto"/>
        <w:left w:val="none" w:sz="0" w:space="0" w:color="auto"/>
        <w:bottom w:val="none" w:sz="0" w:space="0" w:color="auto"/>
        <w:right w:val="none" w:sz="0" w:space="0" w:color="auto"/>
      </w:divBdr>
    </w:div>
    <w:div w:id="1000766712">
      <w:bodyDiv w:val="1"/>
      <w:marLeft w:val="0"/>
      <w:marRight w:val="0"/>
      <w:marTop w:val="0"/>
      <w:marBottom w:val="0"/>
      <w:divBdr>
        <w:top w:val="none" w:sz="0" w:space="0" w:color="auto"/>
        <w:left w:val="none" w:sz="0" w:space="0" w:color="auto"/>
        <w:bottom w:val="none" w:sz="0" w:space="0" w:color="auto"/>
        <w:right w:val="none" w:sz="0" w:space="0" w:color="auto"/>
      </w:divBdr>
    </w:div>
    <w:div w:id="1001398446">
      <w:bodyDiv w:val="1"/>
      <w:marLeft w:val="0"/>
      <w:marRight w:val="0"/>
      <w:marTop w:val="0"/>
      <w:marBottom w:val="0"/>
      <w:divBdr>
        <w:top w:val="none" w:sz="0" w:space="0" w:color="auto"/>
        <w:left w:val="none" w:sz="0" w:space="0" w:color="auto"/>
        <w:bottom w:val="none" w:sz="0" w:space="0" w:color="auto"/>
        <w:right w:val="none" w:sz="0" w:space="0" w:color="auto"/>
      </w:divBdr>
    </w:div>
    <w:div w:id="1001544244">
      <w:bodyDiv w:val="1"/>
      <w:marLeft w:val="0"/>
      <w:marRight w:val="0"/>
      <w:marTop w:val="0"/>
      <w:marBottom w:val="0"/>
      <w:divBdr>
        <w:top w:val="none" w:sz="0" w:space="0" w:color="auto"/>
        <w:left w:val="none" w:sz="0" w:space="0" w:color="auto"/>
        <w:bottom w:val="none" w:sz="0" w:space="0" w:color="auto"/>
        <w:right w:val="none" w:sz="0" w:space="0" w:color="auto"/>
      </w:divBdr>
    </w:div>
    <w:div w:id="1001926569">
      <w:bodyDiv w:val="1"/>
      <w:marLeft w:val="0"/>
      <w:marRight w:val="0"/>
      <w:marTop w:val="0"/>
      <w:marBottom w:val="0"/>
      <w:divBdr>
        <w:top w:val="none" w:sz="0" w:space="0" w:color="auto"/>
        <w:left w:val="none" w:sz="0" w:space="0" w:color="auto"/>
        <w:bottom w:val="none" w:sz="0" w:space="0" w:color="auto"/>
        <w:right w:val="none" w:sz="0" w:space="0" w:color="auto"/>
      </w:divBdr>
    </w:div>
    <w:div w:id="1002129272">
      <w:bodyDiv w:val="1"/>
      <w:marLeft w:val="0"/>
      <w:marRight w:val="0"/>
      <w:marTop w:val="0"/>
      <w:marBottom w:val="0"/>
      <w:divBdr>
        <w:top w:val="none" w:sz="0" w:space="0" w:color="auto"/>
        <w:left w:val="none" w:sz="0" w:space="0" w:color="auto"/>
        <w:bottom w:val="none" w:sz="0" w:space="0" w:color="auto"/>
        <w:right w:val="none" w:sz="0" w:space="0" w:color="auto"/>
      </w:divBdr>
    </w:div>
    <w:div w:id="1003751018">
      <w:bodyDiv w:val="1"/>
      <w:marLeft w:val="0"/>
      <w:marRight w:val="0"/>
      <w:marTop w:val="0"/>
      <w:marBottom w:val="0"/>
      <w:divBdr>
        <w:top w:val="none" w:sz="0" w:space="0" w:color="auto"/>
        <w:left w:val="none" w:sz="0" w:space="0" w:color="auto"/>
        <w:bottom w:val="none" w:sz="0" w:space="0" w:color="auto"/>
        <w:right w:val="none" w:sz="0" w:space="0" w:color="auto"/>
      </w:divBdr>
    </w:div>
    <w:div w:id="1004820259">
      <w:bodyDiv w:val="1"/>
      <w:marLeft w:val="0"/>
      <w:marRight w:val="0"/>
      <w:marTop w:val="0"/>
      <w:marBottom w:val="0"/>
      <w:divBdr>
        <w:top w:val="none" w:sz="0" w:space="0" w:color="auto"/>
        <w:left w:val="none" w:sz="0" w:space="0" w:color="auto"/>
        <w:bottom w:val="none" w:sz="0" w:space="0" w:color="auto"/>
        <w:right w:val="none" w:sz="0" w:space="0" w:color="auto"/>
      </w:divBdr>
    </w:div>
    <w:div w:id="1005791774">
      <w:bodyDiv w:val="1"/>
      <w:marLeft w:val="0"/>
      <w:marRight w:val="0"/>
      <w:marTop w:val="0"/>
      <w:marBottom w:val="0"/>
      <w:divBdr>
        <w:top w:val="none" w:sz="0" w:space="0" w:color="auto"/>
        <w:left w:val="none" w:sz="0" w:space="0" w:color="auto"/>
        <w:bottom w:val="none" w:sz="0" w:space="0" w:color="auto"/>
        <w:right w:val="none" w:sz="0" w:space="0" w:color="auto"/>
      </w:divBdr>
    </w:div>
    <w:div w:id="1007633562">
      <w:bodyDiv w:val="1"/>
      <w:marLeft w:val="0"/>
      <w:marRight w:val="0"/>
      <w:marTop w:val="0"/>
      <w:marBottom w:val="0"/>
      <w:divBdr>
        <w:top w:val="none" w:sz="0" w:space="0" w:color="auto"/>
        <w:left w:val="none" w:sz="0" w:space="0" w:color="auto"/>
        <w:bottom w:val="none" w:sz="0" w:space="0" w:color="auto"/>
        <w:right w:val="none" w:sz="0" w:space="0" w:color="auto"/>
      </w:divBdr>
    </w:div>
    <w:div w:id="1008337894">
      <w:bodyDiv w:val="1"/>
      <w:marLeft w:val="0"/>
      <w:marRight w:val="0"/>
      <w:marTop w:val="0"/>
      <w:marBottom w:val="0"/>
      <w:divBdr>
        <w:top w:val="none" w:sz="0" w:space="0" w:color="auto"/>
        <w:left w:val="none" w:sz="0" w:space="0" w:color="auto"/>
        <w:bottom w:val="none" w:sz="0" w:space="0" w:color="auto"/>
        <w:right w:val="none" w:sz="0" w:space="0" w:color="auto"/>
      </w:divBdr>
    </w:div>
    <w:div w:id="1009022940">
      <w:bodyDiv w:val="1"/>
      <w:marLeft w:val="0"/>
      <w:marRight w:val="0"/>
      <w:marTop w:val="0"/>
      <w:marBottom w:val="0"/>
      <w:divBdr>
        <w:top w:val="none" w:sz="0" w:space="0" w:color="auto"/>
        <w:left w:val="none" w:sz="0" w:space="0" w:color="auto"/>
        <w:bottom w:val="none" w:sz="0" w:space="0" w:color="auto"/>
        <w:right w:val="none" w:sz="0" w:space="0" w:color="auto"/>
      </w:divBdr>
    </w:div>
    <w:div w:id="1009066724">
      <w:bodyDiv w:val="1"/>
      <w:marLeft w:val="0"/>
      <w:marRight w:val="0"/>
      <w:marTop w:val="0"/>
      <w:marBottom w:val="0"/>
      <w:divBdr>
        <w:top w:val="none" w:sz="0" w:space="0" w:color="auto"/>
        <w:left w:val="none" w:sz="0" w:space="0" w:color="auto"/>
        <w:bottom w:val="none" w:sz="0" w:space="0" w:color="auto"/>
        <w:right w:val="none" w:sz="0" w:space="0" w:color="auto"/>
      </w:divBdr>
    </w:div>
    <w:div w:id="1009674058">
      <w:bodyDiv w:val="1"/>
      <w:marLeft w:val="0"/>
      <w:marRight w:val="0"/>
      <w:marTop w:val="0"/>
      <w:marBottom w:val="0"/>
      <w:divBdr>
        <w:top w:val="none" w:sz="0" w:space="0" w:color="auto"/>
        <w:left w:val="none" w:sz="0" w:space="0" w:color="auto"/>
        <w:bottom w:val="none" w:sz="0" w:space="0" w:color="auto"/>
        <w:right w:val="none" w:sz="0" w:space="0" w:color="auto"/>
      </w:divBdr>
    </w:div>
    <w:div w:id="1012679414">
      <w:bodyDiv w:val="1"/>
      <w:marLeft w:val="0"/>
      <w:marRight w:val="0"/>
      <w:marTop w:val="0"/>
      <w:marBottom w:val="0"/>
      <w:divBdr>
        <w:top w:val="none" w:sz="0" w:space="0" w:color="auto"/>
        <w:left w:val="none" w:sz="0" w:space="0" w:color="auto"/>
        <w:bottom w:val="none" w:sz="0" w:space="0" w:color="auto"/>
        <w:right w:val="none" w:sz="0" w:space="0" w:color="auto"/>
      </w:divBdr>
    </w:div>
    <w:div w:id="1012957041">
      <w:bodyDiv w:val="1"/>
      <w:marLeft w:val="0"/>
      <w:marRight w:val="0"/>
      <w:marTop w:val="0"/>
      <w:marBottom w:val="0"/>
      <w:divBdr>
        <w:top w:val="none" w:sz="0" w:space="0" w:color="auto"/>
        <w:left w:val="none" w:sz="0" w:space="0" w:color="auto"/>
        <w:bottom w:val="none" w:sz="0" w:space="0" w:color="auto"/>
        <w:right w:val="none" w:sz="0" w:space="0" w:color="auto"/>
      </w:divBdr>
    </w:div>
    <w:div w:id="1014263516">
      <w:bodyDiv w:val="1"/>
      <w:marLeft w:val="0"/>
      <w:marRight w:val="0"/>
      <w:marTop w:val="0"/>
      <w:marBottom w:val="0"/>
      <w:divBdr>
        <w:top w:val="none" w:sz="0" w:space="0" w:color="auto"/>
        <w:left w:val="none" w:sz="0" w:space="0" w:color="auto"/>
        <w:bottom w:val="none" w:sz="0" w:space="0" w:color="auto"/>
        <w:right w:val="none" w:sz="0" w:space="0" w:color="auto"/>
      </w:divBdr>
    </w:div>
    <w:div w:id="1015308786">
      <w:bodyDiv w:val="1"/>
      <w:marLeft w:val="0"/>
      <w:marRight w:val="0"/>
      <w:marTop w:val="0"/>
      <w:marBottom w:val="0"/>
      <w:divBdr>
        <w:top w:val="none" w:sz="0" w:space="0" w:color="auto"/>
        <w:left w:val="none" w:sz="0" w:space="0" w:color="auto"/>
        <w:bottom w:val="none" w:sz="0" w:space="0" w:color="auto"/>
        <w:right w:val="none" w:sz="0" w:space="0" w:color="auto"/>
      </w:divBdr>
    </w:div>
    <w:div w:id="1015767885">
      <w:bodyDiv w:val="1"/>
      <w:marLeft w:val="0"/>
      <w:marRight w:val="0"/>
      <w:marTop w:val="0"/>
      <w:marBottom w:val="0"/>
      <w:divBdr>
        <w:top w:val="none" w:sz="0" w:space="0" w:color="auto"/>
        <w:left w:val="none" w:sz="0" w:space="0" w:color="auto"/>
        <w:bottom w:val="none" w:sz="0" w:space="0" w:color="auto"/>
        <w:right w:val="none" w:sz="0" w:space="0" w:color="auto"/>
      </w:divBdr>
    </w:div>
    <w:div w:id="1016345934">
      <w:bodyDiv w:val="1"/>
      <w:marLeft w:val="0"/>
      <w:marRight w:val="0"/>
      <w:marTop w:val="0"/>
      <w:marBottom w:val="0"/>
      <w:divBdr>
        <w:top w:val="none" w:sz="0" w:space="0" w:color="auto"/>
        <w:left w:val="none" w:sz="0" w:space="0" w:color="auto"/>
        <w:bottom w:val="none" w:sz="0" w:space="0" w:color="auto"/>
        <w:right w:val="none" w:sz="0" w:space="0" w:color="auto"/>
      </w:divBdr>
      <w:divsChild>
        <w:div w:id="1947230945">
          <w:marLeft w:val="480"/>
          <w:marRight w:val="0"/>
          <w:marTop w:val="0"/>
          <w:marBottom w:val="0"/>
          <w:divBdr>
            <w:top w:val="none" w:sz="0" w:space="0" w:color="auto"/>
            <w:left w:val="none" w:sz="0" w:space="0" w:color="auto"/>
            <w:bottom w:val="none" w:sz="0" w:space="0" w:color="auto"/>
            <w:right w:val="none" w:sz="0" w:space="0" w:color="auto"/>
          </w:divBdr>
        </w:div>
        <w:div w:id="1884907131">
          <w:marLeft w:val="480"/>
          <w:marRight w:val="0"/>
          <w:marTop w:val="0"/>
          <w:marBottom w:val="0"/>
          <w:divBdr>
            <w:top w:val="none" w:sz="0" w:space="0" w:color="auto"/>
            <w:left w:val="none" w:sz="0" w:space="0" w:color="auto"/>
            <w:bottom w:val="none" w:sz="0" w:space="0" w:color="auto"/>
            <w:right w:val="none" w:sz="0" w:space="0" w:color="auto"/>
          </w:divBdr>
        </w:div>
        <w:div w:id="316039195">
          <w:marLeft w:val="480"/>
          <w:marRight w:val="0"/>
          <w:marTop w:val="0"/>
          <w:marBottom w:val="0"/>
          <w:divBdr>
            <w:top w:val="none" w:sz="0" w:space="0" w:color="auto"/>
            <w:left w:val="none" w:sz="0" w:space="0" w:color="auto"/>
            <w:bottom w:val="none" w:sz="0" w:space="0" w:color="auto"/>
            <w:right w:val="none" w:sz="0" w:space="0" w:color="auto"/>
          </w:divBdr>
        </w:div>
        <w:div w:id="534849644">
          <w:marLeft w:val="480"/>
          <w:marRight w:val="0"/>
          <w:marTop w:val="0"/>
          <w:marBottom w:val="0"/>
          <w:divBdr>
            <w:top w:val="none" w:sz="0" w:space="0" w:color="auto"/>
            <w:left w:val="none" w:sz="0" w:space="0" w:color="auto"/>
            <w:bottom w:val="none" w:sz="0" w:space="0" w:color="auto"/>
            <w:right w:val="none" w:sz="0" w:space="0" w:color="auto"/>
          </w:divBdr>
        </w:div>
        <w:div w:id="1396245581">
          <w:marLeft w:val="480"/>
          <w:marRight w:val="0"/>
          <w:marTop w:val="0"/>
          <w:marBottom w:val="0"/>
          <w:divBdr>
            <w:top w:val="none" w:sz="0" w:space="0" w:color="auto"/>
            <w:left w:val="none" w:sz="0" w:space="0" w:color="auto"/>
            <w:bottom w:val="none" w:sz="0" w:space="0" w:color="auto"/>
            <w:right w:val="none" w:sz="0" w:space="0" w:color="auto"/>
          </w:divBdr>
        </w:div>
        <w:div w:id="339430058">
          <w:marLeft w:val="480"/>
          <w:marRight w:val="0"/>
          <w:marTop w:val="0"/>
          <w:marBottom w:val="0"/>
          <w:divBdr>
            <w:top w:val="none" w:sz="0" w:space="0" w:color="auto"/>
            <w:left w:val="none" w:sz="0" w:space="0" w:color="auto"/>
            <w:bottom w:val="none" w:sz="0" w:space="0" w:color="auto"/>
            <w:right w:val="none" w:sz="0" w:space="0" w:color="auto"/>
          </w:divBdr>
        </w:div>
        <w:div w:id="7484125">
          <w:marLeft w:val="480"/>
          <w:marRight w:val="0"/>
          <w:marTop w:val="0"/>
          <w:marBottom w:val="0"/>
          <w:divBdr>
            <w:top w:val="none" w:sz="0" w:space="0" w:color="auto"/>
            <w:left w:val="none" w:sz="0" w:space="0" w:color="auto"/>
            <w:bottom w:val="none" w:sz="0" w:space="0" w:color="auto"/>
            <w:right w:val="none" w:sz="0" w:space="0" w:color="auto"/>
          </w:divBdr>
        </w:div>
        <w:div w:id="1650163524">
          <w:marLeft w:val="480"/>
          <w:marRight w:val="0"/>
          <w:marTop w:val="0"/>
          <w:marBottom w:val="0"/>
          <w:divBdr>
            <w:top w:val="none" w:sz="0" w:space="0" w:color="auto"/>
            <w:left w:val="none" w:sz="0" w:space="0" w:color="auto"/>
            <w:bottom w:val="none" w:sz="0" w:space="0" w:color="auto"/>
            <w:right w:val="none" w:sz="0" w:space="0" w:color="auto"/>
          </w:divBdr>
        </w:div>
        <w:div w:id="2096783942">
          <w:marLeft w:val="480"/>
          <w:marRight w:val="0"/>
          <w:marTop w:val="0"/>
          <w:marBottom w:val="0"/>
          <w:divBdr>
            <w:top w:val="none" w:sz="0" w:space="0" w:color="auto"/>
            <w:left w:val="none" w:sz="0" w:space="0" w:color="auto"/>
            <w:bottom w:val="none" w:sz="0" w:space="0" w:color="auto"/>
            <w:right w:val="none" w:sz="0" w:space="0" w:color="auto"/>
          </w:divBdr>
        </w:div>
        <w:div w:id="725951894">
          <w:marLeft w:val="480"/>
          <w:marRight w:val="0"/>
          <w:marTop w:val="0"/>
          <w:marBottom w:val="0"/>
          <w:divBdr>
            <w:top w:val="none" w:sz="0" w:space="0" w:color="auto"/>
            <w:left w:val="none" w:sz="0" w:space="0" w:color="auto"/>
            <w:bottom w:val="none" w:sz="0" w:space="0" w:color="auto"/>
            <w:right w:val="none" w:sz="0" w:space="0" w:color="auto"/>
          </w:divBdr>
        </w:div>
        <w:div w:id="32117225">
          <w:marLeft w:val="480"/>
          <w:marRight w:val="0"/>
          <w:marTop w:val="0"/>
          <w:marBottom w:val="0"/>
          <w:divBdr>
            <w:top w:val="none" w:sz="0" w:space="0" w:color="auto"/>
            <w:left w:val="none" w:sz="0" w:space="0" w:color="auto"/>
            <w:bottom w:val="none" w:sz="0" w:space="0" w:color="auto"/>
            <w:right w:val="none" w:sz="0" w:space="0" w:color="auto"/>
          </w:divBdr>
        </w:div>
        <w:div w:id="380137974">
          <w:marLeft w:val="480"/>
          <w:marRight w:val="0"/>
          <w:marTop w:val="0"/>
          <w:marBottom w:val="0"/>
          <w:divBdr>
            <w:top w:val="none" w:sz="0" w:space="0" w:color="auto"/>
            <w:left w:val="none" w:sz="0" w:space="0" w:color="auto"/>
            <w:bottom w:val="none" w:sz="0" w:space="0" w:color="auto"/>
            <w:right w:val="none" w:sz="0" w:space="0" w:color="auto"/>
          </w:divBdr>
        </w:div>
        <w:div w:id="363095006">
          <w:marLeft w:val="480"/>
          <w:marRight w:val="0"/>
          <w:marTop w:val="0"/>
          <w:marBottom w:val="0"/>
          <w:divBdr>
            <w:top w:val="none" w:sz="0" w:space="0" w:color="auto"/>
            <w:left w:val="none" w:sz="0" w:space="0" w:color="auto"/>
            <w:bottom w:val="none" w:sz="0" w:space="0" w:color="auto"/>
            <w:right w:val="none" w:sz="0" w:space="0" w:color="auto"/>
          </w:divBdr>
        </w:div>
        <w:div w:id="1466653114">
          <w:marLeft w:val="480"/>
          <w:marRight w:val="0"/>
          <w:marTop w:val="0"/>
          <w:marBottom w:val="0"/>
          <w:divBdr>
            <w:top w:val="none" w:sz="0" w:space="0" w:color="auto"/>
            <w:left w:val="none" w:sz="0" w:space="0" w:color="auto"/>
            <w:bottom w:val="none" w:sz="0" w:space="0" w:color="auto"/>
            <w:right w:val="none" w:sz="0" w:space="0" w:color="auto"/>
          </w:divBdr>
        </w:div>
        <w:div w:id="1302808488">
          <w:marLeft w:val="480"/>
          <w:marRight w:val="0"/>
          <w:marTop w:val="0"/>
          <w:marBottom w:val="0"/>
          <w:divBdr>
            <w:top w:val="none" w:sz="0" w:space="0" w:color="auto"/>
            <w:left w:val="none" w:sz="0" w:space="0" w:color="auto"/>
            <w:bottom w:val="none" w:sz="0" w:space="0" w:color="auto"/>
            <w:right w:val="none" w:sz="0" w:space="0" w:color="auto"/>
          </w:divBdr>
        </w:div>
        <w:div w:id="556748391">
          <w:marLeft w:val="480"/>
          <w:marRight w:val="0"/>
          <w:marTop w:val="0"/>
          <w:marBottom w:val="0"/>
          <w:divBdr>
            <w:top w:val="none" w:sz="0" w:space="0" w:color="auto"/>
            <w:left w:val="none" w:sz="0" w:space="0" w:color="auto"/>
            <w:bottom w:val="none" w:sz="0" w:space="0" w:color="auto"/>
            <w:right w:val="none" w:sz="0" w:space="0" w:color="auto"/>
          </w:divBdr>
        </w:div>
        <w:div w:id="1906525871">
          <w:marLeft w:val="480"/>
          <w:marRight w:val="0"/>
          <w:marTop w:val="0"/>
          <w:marBottom w:val="0"/>
          <w:divBdr>
            <w:top w:val="none" w:sz="0" w:space="0" w:color="auto"/>
            <w:left w:val="none" w:sz="0" w:space="0" w:color="auto"/>
            <w:bottom w:val="none" w:sz="0" w:space="0" w:color="auto"/>
            <w:right w:val="none" w:sz="0" w:space="0" w:color="auto"/>
          </w:divBdr>
        </w:div>
        <w:div w:id="1127436519">
          <w:marLeft w:val="480"/>
          <w:marRight w:val="0"/>
          <w:marTop w:val="0"/>
          <w:marBottom w:val="0"/>
          <w:divBdr>
            <w:top w:val="none" w:sz="0" w:space="0" w:color="auto"/>
            <w:left w:val="none" w:sz="0" w:space="0" w:color="auto"/>
            <w:bottom w:val="none" w:sz="0" w:space="0" w:color="auto"/>
            <w:right w:val="none" w:sz="0" w:space="0" w:color="auto"/>
          </w:divBdr>
        </w:div>
        <w:div w:id="1396315953">
          <w:marLeft w:val="480"/>
          <w:marRight w:val="0"/>
          <w:marTop w:val="0"/>
          <w:marBottom w:val="0"/>
          <w:divBdr>
            <w:top w:val="none" w:sz="0" w:space="0" w:color="auto"/>
            <w:left w:val="none" w:sz="0" w:space="0" w:color="auto"/>
            <w:bottom w:val="none" w:sz="0" w:space="0" w:color="auto"/>
            <w:right w:val="none" w:sz="0" w:space="0" w:color="auto"/>
          </w:divBdr>
        </w:div>
        <w:div w:id="840461557">
          <w:marLeft w:val="480"/>
          <w:marRight w:val="0"/>
          <w:marTop w:val="0"/>
          <w:marBottom w:val="0"/>
          <w:divBdr>
            <w:top w:val="none" w:sz="0" w:space="0" w:color="auto"/>
            <w:left w:val="none" w:sz="0" w:space="0" w:color="auto"/>
            <w:bottom w:val="none" w:sz="0" w:space="0" w:color="auto"/>
            <w:right w:val="none" w:sz="0" w:space="0" w:color="auto"/>
          </w:divBdr>
        </w:div>
        <w:div w:id="462501473">
          <w:marLeft w:val="480"/>
          <w:marRight w:val="0"/>
          <w:marTop w:val="0"/>
          <w:marBottom w:val="0"/>
          <w:divBdr>
            <w:top w:val="none" w:sz="0" w:space="0" w:color="auto"/>
            <w:left w:val="none" w:sz="0" w:space="0" w:color="auto"/>
            <w:bottom w:val="none" w:sz="0" w:space="0" w:color="auto"/>
            <w:right w:val="none" w:sz="0" w:space="0" w:color="auto"/>
          </w:divBdr>
        </w:div>
      </w:divsChild>
    </w:div>
    <w:div w:id="1017196853">
      <w:bodyDiv w:val="1"/>
      <w:marLeft w:val="0"/>
      <w:marRight w:val="0"/>
      <w:marTop w:val="0"/>
      <w:marBottom w:val="0"/>
      <w:divBdr>
        <w:top w:val="none" w:sz="0" w:space="0" w:color="auto"/>
        <w:left w:val="none" w:sz="0" w:space="0" w:color="auto"/>
        <w:bottom w:val="none" w:sz="0" w:space="0" w:color="auto"/>
        <w:right w:val="none" w:sz="0" w:space="0" w:color="auto"/>
      </w:divBdr>
    </w:div>
    <w:div w:id="1017389009">
      <w:bodyDiv w:val="1"/>
      <w:marLeft w:val="0"/>
      <w:marRight w:val="0"/>
      <w:marTop w:val="0"/>
      <w:marBottom w:val="0"/>
      <w:divBdr>
        <w:top w:val="none" w:sz="0" w:space="0" w:color="auto"/>
        <w:left w:val="none" w:sz="0" w:space="0" w:color="auto"/>
        <w:bottom w:val="none" w:sz="0" w:space="0" w:color="auto"/>
        <w:right w:val="none" w:sz="0" w:space="0" w:color="auto"/>
      </w:divBdr>
    </w:div>
    <w:div w:id="1018312200">
      <w:bodyDiv w:val="1"/>
      <w:marLeft w:val="0"/>
      <w:marRight w:val="0"/>
      <w:marTop w:val="0"/>
      <w:marBottom w:val="0"/>
      <w:divBdr>
        <w:top w:val="none" w:sz="0" w:space="0" w:color="auto"/>
        <w:left w:val="none" w:sz="0" w:space="0" w:color="auto"/>
        <w:bottom w:val="none" w:sz="0" w:space="0" w:color="auto"/>
        <w:right w:val="none" w:sz="0" w:space="0" w:color="auto"/>
      </w:divBdr>
    </w:div>
    <w:div w:id="1018385084">
      <w:bodyDiv w:val="1"/>
      <w:marLeft w:val="0"/>
      <w:marRight w:val="0"/>
      <w:marTop w:val="0"/>
      <w:marBottom w:val="0"/>
      <w:divBdr>
        <w:top w:val="none" w:sz="0" w:space="0" w:color="auto"/>
        <w:left w:val="none" w:sz="0" w:space="0" w:color="auto"/>
        <w:bottom w:val="none" w:sz="0" w:space="0" w:color="auto"/>
        <w:right w:val="none" w:sz="0" w:space="0" w:color="auto"/>
      </w:divBdr>
    </w:div>
    <w:div w:id="1018626726">
      <w:bodyDiv w:val="1"/>
      <w:marLeft w:val="0"/>
      <w:marRight w:val="0"/>
      <w:marTop w:val="0"/>
      <w:marBottom w:val="0"/>
      <w:divBdr>
        <w:top w:val="none" w:sz="0" w:space="0" w:color="auto"/>
        <w:left w:val="none" w:sz="0" w:space="0" w:color="auto"/>
        <w:bottom w:val="none" w:sz="0" w:space="0" w:color="auto"/>
        <w:right w:val="none" w:sz="0" w:space="0" w:color="auto"/>
      </w:divBdr>
    </w:div>
    <w:div w:id="1019428161">
      <w:bodyDiv w:val="1"/>
      <w:marLeft w:val="0"/>
      <w:marRight w:val="0"/>
      <w:marTop w:val="0"/>
      <w:marBottom w:val="0"/>
      <w:divBdr>
        <w:top w:val="none" w:sz="0" w:space="0" w:color="auto"/>
        <w:left w:val="none" w:sz="0" w:space="0" w:color="auto"/>
        <w:bottom w:val="none" w:sz="0" w:space="0" w:color="auto"/>
        <w:right w:val="none" w:sz="0" w:space="0" w:color="auto"/>
      </w:divBdr>
    </w:div>
    <w:div w:id="1019543777">
      <w:bodyDiv w:val="1"/>
      <w:marLeft w:val="0"/>
      <w:marRight w:val="0"/>
      <w:marTop w:val="0"/>
      <w:marBottom w:val="0"/>
      <w:divBdr>
        <w:top w:val="none" w:sz="0" w:space="0" w:color="auto"/>
        <w:left w:val="none" w:sz="0" w:space="0" w:color="auto"/>
        <w:bottom w:val="none" w:sz="0" w:space="0" w:color="auto"/>
        <w:right w:val="none" w:sz="0" w:space="0" w:color="auto"/>
      </w:divBdr>
    </w:div>
    <w:div w:id="1020736710">
      <w:bodyDiv w:val="1"/>
      <w:marLeft w:val="0"/>
      <w:marRight w:val="0"/>
      <w:marTop w:val="0"/>
      <w:marBottom w:val="0"/>
      <w:divBdr>
        <w:top w:val="none" w:sz="0" w:space="0" w:color="auto"/>
        <w:left w:val="none" w:sz="0" w:space="0" w:color="auto"/>
        <w:bottom w:val="none" w:sz="0" w:space="0" w:color="auto"/>
        <w:right w:val="none" w:sz="0" w:space="0" w:color="auto"/>
      </w:divBdr>
    </w:div>
    <w:div w:id="1024017720">
      <w:bodyDiv w:val="1"/>
      <w:marLeft w:val="0"/>
      <w:marRight w:val="0"/>
      <w:marTop w:val="0"/>
      <w:marBottom w:val="0"/>
      <w:divBdr>
        <w:top w:val="none" w:sz="0" w:space="0" w:color="auto"/>
        <w:left w:val="none" w:sz="0" w:space="0" w:color="auto"/>
        <w:bottom w:val="none" w:sz="0" w:space="0" w:color="auto"/>
        <w:right w:val="none" w:sz="0" w:space="0" w:color="auto"/>
      </w:divBdr>
    </w:div>
    <w:div w:id="1024481194">
      <w:bodyDiv w:val="1"/>
      <w:marLeft w:val="0"/>
      <w:marRight w:val="0"/>
      <w:marTop w:val="0"/>
      <w:marBottom w:val="0"/>
      <w:divBdr>
        <w:top w:val="none" w:sz="0" w:space="0" w:color="auto"/>
        <w:left w:val="none" w:sz="0" w:space="0" w:color="auto"/>
        <w:bottom w:val="none" w:sz="0" w:space="0" w:color="auto"/>
        <w:right w:val="none" w:sz="0" w:space="0" w:color="auto"/>
      </w:divBdr>
    </w:div>
    <w:div w:id="1024791339">
      <w:bodyDiv w:val="1"/>
      <w:marLeft w:val="0"/>
      <w:marRight w:val="0"/>
      <w:marTop w:val="0"/>
      <w:marBottom w:val="0"/>
      <w:divBdr>
        <w:top w:val="none" w:sz="0" w:space="0" w:color="auto"/>
        <w:left w:val="none" w:sz="0" w:space="0" w:color="auto"/>
        <w:bottom w:val="none" w:sz="0" w:space="0" w:color="auto"/>
        <w:right w:val="none" w:sz="0" w:space="0" w:color="auto"/>
      </w:divBdr>
    </w:div>
    <w:div w:id="1027415655">
      <w:bodyDiv w:val="1"/>
      <w:marLeft w:val="0"/>
      <w:marRight w:val="0"/>
      <w:marTop w:val="0"/>
      <w:marBottom w:val="0"/>
      <w:divBdr>
        <w:top w:val="none" w:sz="0" w:space="0" w:color="auto"/>
        <w:left w:val="none" w:sz="0" w:space="0" w:color="auto"/>
        <w:bottom w:val="none" w:sz="0" w:space="0" w:color="auto"/>
        <w:right w:val="none" w:sz="0" w:space="0" w:color="auto"/>
      </w:divBdr>
    </w:div>
    <w:div w:id="1027828298">
      <w:bodyDiv w:val="1"/>
      <w:marLeft w:val="0"/>
      <w:marRight w:val="0"/>
      <w:marTop w:val="0"/>
      <w:marBottom w:val="0"/>
      <w:divBdr>
        <w:top w:val="none" w:sz="0" w:space="0" w:color="auto"/>
        <w:left w:val="none" w:sz="0" w:space="0" w:color="auto"/>
        <w:bottom w:val="none" w:sz="0" w:space="0" w:color="auto"/>
        <w:right w:val="none" w:sz="0" w:space="0" w:color="auto"/>
      </w:divBdr>
    </w:div>
    <w:div w:id="1028916868">
      <w:bodyDiv w:val="1"/>
      <w:marLeft w:val="0"/>
      <w:marRight w:val="0"/>
      <w:marTop w:val="0"/>
      <w:marBottom w:val="0"/>
      <w:divBdr>
        <w:top w:val="none" w:sz="0" w:space="0" w:color="auto"/>
        <w:left w:val="none" w:sz="0" w:space="0" w:color="auto"/>
        <w:bottom w:val="none" w:sz="0" w:space="0" w:color="auto"/>
        <w:right w:val="none" w:sz="0" w:space="0" w:color="auto"/>
      </w:divBdr>
    </w:div>
    <w:div w:id="1029137669">
      <w:bodyDiv w:val="1"/>
      <w:marLeft w:val="0"/>
      <w:marRight w:val="0"/>
      <w:marTop w:val="0"/>
      <w:marBottom w:val="0"/>
      <w:divBdr>
        <w:top w:val="none" w:sz="0" w:space="0" w:color="auto"/>
        <w:left w:val="none" w:sz="0" w:space="0" w:color="auto"/>
        <w:bottom w:val="none" w:sz="0" w:space="0" w:color="auto"/>
        <w:right w:val="none" w:sz="0" w:space="0" w:color="auto"/>
      </w:divBdr>
    </w:div>
    <w:div w:id="1029523342">
      <w:bodyDiv w:val="1"/>
      <w:marLeft w:val="0"/>
      <w:marRight w:val="0"/>
      <w:marTop w:val="0"/>
      <w:marBottom w:val="0"/>
      <w:divBdr>
        <w:top w:val="none" w:sz="0" w:space="0" w:color="auto"/>
        <w:left w:val="none" w:sz="0" w:space="0" w:color="auto"/>
        <w:bottom w:val="none" w:sz="0" w:space="0" w:color="auto"/>
        <w:right w:val="none" w:sz="0" w:space="0" w:color="auto"/>
      </w:divBdr>
    </w:div>
    <w:div w:id="1029599928">
      <w:bodyDiv w:val="1"/>
      <w:marLeft w:val="0"/>
      <w:marRight w:val="0"/>
      <w:marTop w:val="0"/>
      <w:marBottom w:val="0"/>
      <w:divBdr>
        <w:top w:val="none" w:sz="0" w:space="0" w:color="auto"/>
        <w:left w:val="none" w:sz="0" w:space="0" w:color="auto"/>
        <w:bottom w:val="none" w:sz="0" w:space="0" w:color="auto"/>
        <w:right w:val="none" w:sz="0" w:space="0" w:color="auto"/>
      </w:divBdr>
    </w:div>
    <w:div w:id="1031422860">
      <w:bodyDiv w:val="1"/>
      <w:marLeft w:val="0"/>
      <w:marRight w:val="0"/>
      <w:marTop w:val="0"/>
      <w:marBottom w:val="0"/>
      <w:divBdr>
        <w:top w:val="none" w:sz="0" w:space="0" w:color="auto"/>
        <w:left w:val="none" w:sz="0" w:space="0" w:color="auto"/>
        <w:bottom w:val="none" w:sz="0" w:space="0" w:color="auto"/>
        <w:right w:val="none" w:sz="0" w:space="0" w:color="auto"/>
      </w:divBdr>
    </w:div>
    <w:div w:id="1032194184">
      <w:bodyDiv w:val="1"/>
      <w:marLeft w:val="0"/>
      <w:marRight w:val="0"/>
      <w:marTop w:val="0"/>
      <w:marBottom w:val="0"/>
      <w:divBdr>
        <w:top w:val="none" w:sz="0" w:space="0" w:color="auto"/>
        <w:left w:val="none" w:sz="0" w:space="0" w:color="auto"/>
        <w:bottom w:val="none" w:sz="0" w:space="0" w:color="auto"/>
        <w:right w:val="none" w:sz="0" w:space="0" w:color="auto"/>
      </w:divBdr>
    </w:div>
    <w:div w:id="1032651628">
      <w:bodyDiv w:val="1"/>
      <w:marLeft w:val="0"/>
      <w:marRight w:val="0"/>
      <w:marTop w:val="0"/>
      <w:marBottom w:val="0"/>
      <w:divBdr>
        <w:top w:val="none" w:sz="0" w:space="0" w:color="auto"/>
        <w:left w:val="none" w:sz="0" w:space="0" w:color="auto"/>
        <w:bottom w:val="none" w:sz="0" w:space="0" w:color="auto"/>
        <w:right w:val="none" w:sz="0" w:space="0" w:color="auto"/>
      </w:divBdr>
    </w:div>
    <w:div w:id="1032683172">
      <w:bodyDiv w:val="1"/>
      <w:marLeft w:val="0"/>
      <w:marRight w:val="0"/>
      <w:marTop w:val="0"/>
      <w:marBottom w:val="0"/>
      <w:divBdr>
        <w:top w:val="none" w:sz="0" w:space="0" w:color="auto"/>
        <w:left w:val="none" w:sz="0" w:space="0" w:color="auto"/>
        <w:bottom w:val="none" w:sz="0" w:space="0" w:color="auto"/>
        <w:right w:val="none" w:sz="0" w:space="0" w:color="auto"/>
      </w:divBdr>
    </w:div>
    <w:div w:id="1032876425">
      <w:bodyDiv w:val="1"/>
      <w:marLeft w:val="0"/>
      <w:marRight w:val="0"/>
      <w:marTop w:val="0"/>
      <w:marBottom w:val="0"/>
      <w:divBdr>
        <w:top w:val="none" w:sz="0" w:space="0" w:color="auto"/>
        <w:left w:val="none" w:sz="0" w:space="0" w:color="auto"/>
        <w:bottom w:val="none" w:sz="0" w:space="0" w:color="auto"/>
        <w:right w:val="none" w:sz="0" w:space="0" w:color="auto"/>
      </w:divBdr>
    </w:div>
    <w:div w:id="1033267315">
      <w:bodyDiv w:val="1"/>
      <w:marLeft w:val="0"/>
      <w:marRight w:val="0"/>
      <w:marTop w:val="0"/>
      <w:marBottom w:val="0"/>
      <w:divBdr>
        <w:top w:val="none" w:sz="0" w:space="0" w:color="auto"/>
        <w:left w:val="none" w:sz="0" w:space="0" w:color="auto"/>
        <w:bottom w:val="none" w:sz="0" w:space="0" w:color="auto"/>
        <w:right w:val="none" w:sz="0" w:space="0" w:color="auto"/>
      </w:divBdr>
    </w:div>
    <w:div w:id="1033925166">
      <w:bodyDiv w:val="1"/>
      <w:marLeft w:val="0"/>
      <w:marRight w:val="0"/>
      <w:marTop w:val="0"/>
      <w:marBottom w:val="0"/>
      <w:divBdr>
        <w:top w:val="none" w:sz="0" w:space="0" w:color="auto"/>
        <w:left w:val="none" w:sz="0" w:space="0" w:color="auto"/>
        <w:bottom w:val="none" w:sz="0" w:space="0" w:color="auto"/>
        <w:right w:val="none" w:sz="0" w:space="0" w:color="auto"/>
      </w:divBdr>
    </w:div>
    <w:div w:id="1034237215">
      <w:bodyDiv w:val="1"/>
      <w:marLeft w:val="0"/>
      <w:marRight w:val="0"/>
      <w:marTop w:val="0"/>
      <w:marBottom w:val="0"/>
      <w:divBdr>
        <w:top w:val="none" w:sz="0" w:space="0" w:color="auto"/>
        <w:left w:val="none" w:sz="0" w:space="0" w:color="auto"/>
        <w:bottom w:val="none" w:sz="0" w:space="0" w:color="auto"/>
        <w:right w:val="none" w:sz="0" w:space="0" w:color="auto"/>
      </w:divBdr>
    </w:div>
    <w:div w:id="1034693033">
      <w:bodyDiv w:val="1"/>
      <w:marLeft w:val="0"/>
      <w:marRight w:val="0"/>
      <w:marTop w:val="0"/>
      <w:marBottom w:val="0"/>
      <w:divBdr>
        <w:top w:val="none" w:sz="0" w:space="0" w:color="auto"/>
        <w:left w:val="none" w:sz="0" w:space="0" w:color="auto"/>
        <w:bottom w:val="none" w:sz="0" w:space="0" w:color="auto"/>
        <w:right w:val="none" w:sz="0" w:space="0" w:color="auto"/>
      </w:divBdr>
    </w:div>
    <w:div w:id="1035036579">
      <w:bodyDiv w:val="1"/>
      <w:marLeft w:val="0"/>
      <w:marRight w:val="0"/>
      <w:marTop w:val="0"/>
      <w:marBottom w:val="0"/>
      <w:divBdr>
        <w:top w:val="none" w:sz="0" w:space="0" w:color="auto"/>
        <w:left w:val="none" w:sz="0" w:space="0" w:color="auto"/>
        <w:bottom w:val="none" w:sz="0" w:space="0" w:color="auto"/>
        <w:right w:val="none" w:sz="0" w:space="0" w:color="auto"/>
      </w:divBdr>
    </w:div>
    <w:div w:id="1035353986">
      <w:bodyDiv w:val="1"/>
      <w:marLeft w:val="0"/>
      <w:marRight w:val="0"/>
      <w:marTop w:val="0"/>
      <w:marBottom w:val="0"/>
      <w:divBdr>
        <w:top w:val="none" w:sz="0" w:space="0" w:color="auto"/>
        <w:left w:val="none" w:sz="0" w:space="0" w:color="auto"/>
        <w:bottom w:val="none" w:sz="0" w:space="0" w:color="auto"/>
        <w:right w:val="none" w:sz="0" w:space="0" w:color="auto"/>
      </w:divBdr>
    </w:div>
    <w:div w:id="1035616816">
      <w:bodyDiv w:val="1"/>
      <w:marLeft w:val="0"/>
      <w:marRight w:val="0"/>
      <w:marTop w:val="0"/>
      <w:marBottom w:val="0"/>
      <w:divBdr>
        <w:top w:val="none" w:sz="0" w:space="0" w:color="auto"/>
        <w:left w:val="none" w:sz="0" w:space="0" w:color="auto"/>
        <w:bottom w:val="none" w:sz="0" w:space="0" w:color="auto"/>
        <w:right w:val="none" w:sz="0" w:space="0" w:color="auto"/>
      </w:divBdr>
    </w:div>
    <w:div w:id="1035698087">
      <w:bodyDiv w:val="1"/>
      <w:marLeft w:val="0"/>
      <w:marRight w:val="0"/>
      <w:marTop w:val="0"/>
      <w:marBottom w:val="0"/>
      <w:divBdr>
        <w:top w:val="none" w:sz="0" w:space="0" w:color="auto"/>
        <w:left w:val="none" w:sz="0" w:space="0" w:color="auto"/>
        <w:bottom w:val="none" w:sz="0" w:space="0" w:color="auto"/>
        <w:right w:val="none" w:sz="0" w:space="0" w:color="auto"/>
      </w:divBdr>
    </w:div>
    <w:div w:id="1036004233">
      <w:bodyDiv w:val="1"/>
      <w:marLeft w:val="0"/>
      <w:marRight w:val="0"/>
      <w:marTop w:val="0"/>
      <w:marBottom w:val="0"/>
      <w:divBdr>
        <w:top w:val="none" w:sz="0" w:space="0" w:color="auto"/>
        <w:left w:val="none" w:sz="0" w:space="0" w:color="auto"/>
        <w:bottom w:val="none" w:sz="0" w:space="0" w:color="auto"/>
        <w:right w:val="none" w:sz="0" w:space="0" w:color="auto"/>
      </w:divBdr>
    </w:div>
    <w:div w:id="1036275927">
      <w:bodyDiv w:val="1"/>
      <w:marLeft w:val="0"/>
      <w:marRight w:val="0"/>
      <w:marTop w:val="0"/>
      <w:marBottom w:val="0"/>
      <w:divBdr>
        <w:top w:val="none" w:sz="0" w:space="0" w:color="auto"/>
        <w:left w:val="none" w:sz="0" w:space="0" w:color="auto"/>
        <w:bottom w:val="none" w:sz="0" w:space="0" w:color="auto"/>
        <w:right w:val="none" w:sz="0" w:space="0" w:color="auto"/>
      </w:divBdr>
    </w:div>
    <w:div w:id="1039427966">
      <w:bodyDiv w:val="1"/>
      <w:marLeft w:val="0"/>
      <w:marRight w:val="0"/>
      <w:marTop w:val="0"/>
      <w:marBottom w:val="0"/>
      <w:divBdr>
        <w:top w:val="none" w:sz="0" w:space="0" w:color="auto"/>
        <w:left w:val="none" w:sz="0" w:space="0" w:color="auto"/>
        <w:bottom w:val="none" w:sz="0" w:space="0" w:color="auto"/>
        <w:right w:val="none" w:sz="0" w:space="0" w:color="auto"/>
      </w:divBdr>
    </w:div>
    <w:div w:id="1041705162">
      <w:bodyDiv w:val="1"/>
      <w:marLeft w:val="0"/>
      <w:marRight w:val="0"/>
      <w:marTop w:val="0"/>
      <w:marBottom w:val="0"/>
      <w:divBdr>
        <w:top w:val="none" w:sz="0" w:space="0" w:color="auto"/>
        <w:left w:val="none" w:sz="0" w:space="0" w:color="auto"/>
        <w:bottom w:val="none" w:sz="0" w:space="0" w:color="auto"/>
        <w:right w:val="none" w:sz="0" w:space="0" w:color="auto"/>
      </w:divBdr>
    </w:div>
    <w:div w:id="1044449808">
      <w:bodyDiv w:val="1"/>
      <w:marLeft w:val="0"/>
      <w:marRight w:val="0"/>
      <w:marTop w:val="0"/>
      <w:marBottom w:val="0"/>
      <w:divBdr>
        <w:top w:val="none" w:sz="0" w:space="0" w:color="auto"/>
        <w:left w:val="none" w:sz="0" w:space="0" w:color="auto"/>
        <w:bottom w:val="none" w:sz="0" w:space="0" w:color="auto"/>
        <w:right w:val="none" w:sz="0" w:space="0" w:color="auto"/>
      </w:divBdr>
    </w:div>
    <w:div w:id="1045177846">
      <w:bodyDiv w:val="1"/>
      <w:marLeft w:val="0"/>
      <w:marRight w:val="0"/>
      <w:marTop w:val="0"/>
      <w:marBottom w:val="0"/>
      <w:divBdr>
        <w:top w:val="none" w:sz="0" w:space="0" w:color="auto"/>
        <w:left w:val="none" w:sz="0" w:space="0" w:color="auto"/>
        <w:bottom w:val="none" w:sz="0" w:space="0" w:color="auto"/>
        <w:right w:val="none" w:sz="0" w:space="0" w:color="auto"/>
      </w:divBdr>
    </w:div>
    <w:div w:id="1045762461">
      <w:bodyDiv w:val="1"/>
      <w:marLeft w:val="0"/>
      <w:marRight w:val="0"/>
      <w:marTop w:val="0"/>
      <w:marBottom w:val="0"/>
      <w:divBdr>
        <w:top w:val="none" w:sz="0" w:space="0" w:color="auto"/>
        <w:left w:val="none" w:sz="0" w:space="0" w:color="auto"/>
        <w:bottom w:val="none" w:sz="0" w:space="0" w:color="auto"/>
        <w:right w:val="none" w:sz="0" w:space="0" w:color="auto"/>
      </w:divBdr>
    </w:div>
    <w:div w:id="1046105791">
      <w:bodyDiv w:val="1"/>
      <w:marLeft w:val="0"/>
      <w:marRight w:val="0"/>
      <w:marTop w:val="0"/>
      <w:marBottom w:val="0"/>
      <w:divBdr>
        <w:top w:val="none" w:sz="0" w:space="0" w:color="auto"/>
        <w:left w:val="none" w:sz="0" w:space="0" w:color="auto"/>
        <w:bottom w:val="none" w:sz="0" w:space="0" w:color="auto"/>
        <w:right w:val="none" w:sz="0" w:space="0" w:color="auto"/>
      </w:divBdr>
      <w:divsChild>
        <w:div w:id="1190220974">
          <w:marLeft w:val="480"/>
          <w:marRight w:val="0"/>
          <w:marTop w:val="0"/>
          <w:marBottom w:val="0"/>
          <w:divBdr>
            <w:top w:val="none" w:sz="0" w:space="0" w:color="auto"/>
            <w:left w:val="none" w:sz="0" w:space="0" w:color="auto"/>
            <w:bottom w:val="none" w:sz="0" w:space="0" w:color="auto"/>
            <w:right w:val="none" w:sz="0" w:space="0" w:color="auto"/>
          </w:divBdr>
        </w:div>
        <w:div w:id="1449465729">
          <w:marLeft w:val="480"/>
          <w:marRight w:val="0"/>
          <w:marTop w:val="0"/>
          <w:marBottom w:val="0"/>
          <w:divBdr>
            <w:top w:val="none" w:sz="0" w:space="0" w:color="auto"/>
            <w:left w:val="none" w:sz="0" w:space="0" w:color="auto"/>
            <w:bottom w:val="none" w:sz="0" w:space="0" w:color="auto"/>
            <w:right w:val="none" w:sz="0" w:space="0" w:color="auto"/>
          </w:divBdr>
        </w:div>
        <w:div w:id="1154419688">
          <w:marLeft w:val="480"/>
          <w:marRight w:val="0"/>
          <w:marTop w:val="0"/>
          <w:marBottom w:val="0"/>
          <w:divBdr>
            <w:top w:val="none" w:sz="0" w:space="0" w:color="auto"/>
            <w:left w:val="none" w:sz="0" w:space="0" w:color="auto"/>
            <w:bottom w:val="none" w:sz="0" w:space="0" w:color="auto"/>
            <w:right w:val="none" w:sz="0" w:space="0" w:color="auto"/>
          </w:divBdr>
        </w:div>
        <w:div w:id="627703836">
          <w:marLeft w:val="480"/>
          <w:marRight w:val="0"/>
          <w:marTop w:val="0"/>
          <w:marBottom w:val="0"/>
          <w:divBdr>
            <w:top w:val="none" w:sz="0" w:space="0" w:color="auto"/>
            <w:left w:val="none" w:sz="0" w:space="0" w:color="auto"/>
            <w:bottom w:val="none" w:sz="0" w:space="0" w:color="auto"/>
            <w:right w:val="none" w:sz="0" w:space="0" w:color="auto"/>
          </w:divBdr>
        </w:div>
        <w:div w:id="1376657169">
          <w:marLeft w:val="480"/>
          <w:marRight w:val="0"/>
          <w:marTop w:val="0"/>
          <w:marBottom w:val="0"/>
          <w:divBdr>
            <w:top w:val="none" w:sz="0" w:space="0" w:color="auto"/>
            <w:left w:val="none" w:sz="0" w:space="0" w:color="auto"/>
            <w:bottom w:val="none" w:sz="0" w:space="0" w:color="auto"/>
            <w:right w:val="none" w:sz="0" w:space="0" w:color="auto"/>
          </w:divBdr>
        </w:div>
        <w:div w:id="721251186">
          <w:marLeft w:val="480"/>
          <w:marRight w:val="0"/>
          <w:marTop w:val="0"/>
          <w:marBottom w:val="0"/>
          <w:divBdr>
            <w:top w:val="none" w:sz="0" w:space="0" w:color="auto"/>
            <w:left w:val="none" w:sz="0" w:space="0" w:color="auto"/>
            <w:bottom w:val="none" w:sz="0" w:space="0" w:color="auto"/>
            <w:right w:val="none" w:sz="0" w:space="0" w:color="auto"/>
          </w:divBdr>
        </w:div>
        <w:div w:id="1863977280">
          <w:marLeft w:val="480"/>
          <w:marRight w:val="0"/>
          <w:marTop w:val="0"/>
          <w:marBottom w:val="0"/>
          <w:divBdr>
            <w:top w:val="none" w:sz="0" w:space="0" w:color="auto"/>
            <w:left w:val="none" w:sz="0" w:space="0" w:color="auto"/>
            <w:bottom w:val="none" w:sz="0" w:space="0" w:color="auto"/>
            <w:right w:val="none" w:sz="0" w:space="0" w:color="auto"/>
          </w:divBdr>
        </w:div>
        <w:div w:id="1847355961">
          <w:marLeft w:val="480"/>
          <w:marRight w:val="0"/>
          <w:marTop w:val="0"/>
          <w:marBottom w:val="0"/>
          <w:divBdr>
            <w:top w:val="none" w:sz="0" w:space="0" w:color="auto"/>
            <w:left w:val="none" w:sz="0" w:space="0" w:color="auto"/>
            <w:bottom w:val="none" w:sz="0" w:space="0" w:color="auto"/>
            <w:right w:val="none" w:sz="0" w:space="0" w:color="auto"/>
          </w:divBdr>
        </w:div>
        <w:div w:id="351221995">
          <w:marLeft w:val="480"/>
          <w:marRight w:val="0"/>
          <w:marTop w:val="0"/>
          <w:marBottom w:val="0"/>
          <w:divBdr>
            <w:top w:val="none" w:sz="0" w:space="0" w:color="auto"/>
            <w:left w:val="none" w:sz="0" w:space="0" w:color="auto"/>
            <w:bottom w:val="none" w:sz="0" w:space="0" w:color="auto"/>
            <w:right w:val="none" w:sz="0" w:space="0" w:color="auto"/>
          </w:divBdr>
        </w:div>
        <w:div w:id="1530950705">
          <w:marLeft w:val="480"/>
          <w:marRight w:val="0"/>
          <w:marTop w:val="0"/>
          <w:marBottom w:val="0"/>
          <w:divBdr>
            <w:top w:val="none" w:sz="0" w:space="0" w:color="auto"/>
            <w:left w:val="none" w:sz="0" w:space="0" w:color="auto"/>
            <w:bottom w:val="none" w:sz="0" w:space="0" w:color="auto"/>
            <w:right w:val="none" w:sz="0" w:space="0" w:color="auto"/>
          </w:divBdr>
        </w:div>
        <w:div w:id="260190999">
          <w:marLeft w:val="480"/>
          <w:marRight w:val="0"/>
          <w:marTop w:val="0"/>
          <w:marBottom w:val="0"/>
          <w:divBdr>
            <w:top w:val="none" w:sz="0" w:space="0" w:color="auto"/>
            <w:left w:val="none" w:sz="0" w:space="0" w:color="auto"/>
            <w:bottom w:val="none" w:sz="0" w:space="0" w:color="auto"/>
            <w:right w:val="none" w:sz="0" w:space="0" w:color="auto"/>
          </w:divBdr>
        </w:div>
        <w:div w:id="2131165902">
          <w:marLeft w:val="480"/>
          <w:marRight w:val="0"/>
          <w:marTop w:val="0"/>
          <w:marBottom w:val="0"/>
          <w:divBdr>
            <w:top w:val="none" w:sz="0" w:space="0" w:color="auto"/>
            <w:left w:val="none" w:sz="0" w:space="0" w:color="auto"/>
            <w:bottom w:val="none" w:sz="0" w:space="0" w:color="auto"/>
            <w:right w:val="none" w:sz="0" w:space="0" w:color="auto"/>
          </w:divBdr>
        </w:div>
        <w:div w:id="1482847991">
          <w:marLeft w:val="480"/>
          <w:marRight w:val="0"/>
          <w:marTop w:val="0"/>
          <w:marBottom w:val="0"/>
          <w:divBdr>
            <w:top w:val="none" w:sz="0" w:space="0" w:color="auto"/>
            <w:left w:val="none" w:sz="0" w:space="0" w:color="auto"/>
            <w:bottom w:val="none" w:sz="0" w:space="0" w:color="auto"/>
            <w:right w:val="none" w:sz="0" w:space="0" w:color="auto"/>
          </w:divBdr>
        </w:div>
        <w:div w:id="470831871">
          <w:marLeft w:val="480"/>
          <w:marRight w:val="0"/>
          <w:marTop w:val="0"/>
          <w:marBottom w:val="0"/>
          <w:divBdr>
            <w:top w:val="none" w:sz="0" w:space="0" w:color="auto"/>
            <w:left w:val="none" w:sz="0" w:space="0" w:color="auto"/>
            <w:bottom w:val="none" w:sz="0" w:space="0" w:color="auto"/>
            <w:right w:val="none" w:sz="0" w:space="0" w:color="auto"/>
          </w:divBdr>
        </w:div>
        <w:div w:id="1232619378">
          <w:marLeft w:val="480"/>
          <w:marRight w:val="0"/>
          <w:marTop w:val="0"/>
          <w:marBottom w:val="0"/>
          <w:divBdr>
            <w:top w:val="none" w:sz="0" w:space="0" w:color="auto"/>
            <w:left w:val="none" w:sz="0" w:space="0" w:color="auto"/>
            <w:bottom w:val="none" w:sz="0" w:space="0" w:color="auto"/>
            <w:right w:val="none" w:sz="0" w:space="0" w:color="auto"/>
          </w:divBdr>
        </w:div>
        <w:div w:id="922957845">
          <w:marLeft w:val="480"/>
          <w:marRight w:val="0"/>
          <w:marTop w:val="0"/>
          <w:marBottom w:val="0"/>
          <w:divBdr>
            <w:top w:val="none" w:sz="0" w:space="0" w:color="auto"/>
            <w:left w:val="none" w:sz="0" w:space="0" w:color="auto"/>
            <w:bottom w:val="none" w:sz="0" w:space="0" w:color="auto"/>
            <w:right w:val="none" w:sz="0" w:space="0" w:color="auto"/>
          </w:divBdr>
        </w:div>
        <w:div w:id="1271276137">
          <w:marLeft w:val="480"/>
          <w:marRight w:val="0"/>
          <w:marTop w:val="0"/>
          <w:marBottom w:val="0"/>
          <w:divBdr>
            <w:top w:val="none" w:sz="0" w:space="0" w:color="auto"/>
            <w:left w:val="none" w:sz="0" w:space="0" w:color="auto"/>
            <w:bottom w:val="none" w:sz="0" w:space="0" w:color="auto"/>
            <w:right w:val="none" w:sz="0" w:space="0" w:color="auto"/>
          </w:divBdr>
        </w:div>
        <w:div w:id="2002074317">
          <w:marLeft w:val="480"/>
          <w:marRight w:val="0"/>
          <w:marTop w:val="0"/>
          <w:marBottom w:val="0"/>
          <w:divBdr>
            <w:top w:val="none" w:sz="0" w:space="0" w:color="auto"/>
            <w:left w:val="none" w:sz="0" w:space="0" w:color="auto"/>
            <w:bottom w:val="none" w:sz="0" w:space="0" w:color="auto"/>
            <w:right w:val="none" w:sz="0" w:space="0" w:color="auto"/>
          </w:divBdr>
        </w:div>
        <w:div w:id="834686545">
          <w:marLeft w:val="480"/>
          <w:marRight w:val="0"/>
          <w:marTop w:val="0"/>
          <w:marBottom w:val="0"/>
          <w:divBdr>
            <w:top w:val="none" w:sz="0" w:space="0" w:color="auto"/>
            <w:left w:val="none" w:sz="0" w:space="0" w:color="auto"/>
            <w:bottom w:val="none" w:sz="0" w:space="0" w:color="auto"/>
            <w:right w:val="none" w:sz="0" w:space="0" w:color="auto"/>
          </w:divBdr>
        </w:div>
        <w:div w:id="2004042493">
          <w:marLeft w:val="480"/>
          <w:marRight w:val="0"/>
          <w:marTop w:val="0"/>
          <w:marBottom w:val="0"/>
          <w:divBdr>
            <w:top w:val="none" w:sz="0" w:space="0" w:color="auto"/>
            <w:left w:val="none" w:sz="0" w:space="0" w:color="auto"/>
            <w:bottom w:val="none" w:sz="0" w:space="0" w:color="auto"/>
            <w:right w:val="none" w:sz="0" w:space="0" w:color="auto"/>
          </w:divBdr>
        </w:div>
        <w:div w:id="2093744313">
          <w:marLeft w:val="480"/>
          <w:marRight w:val="0"/>
          <w:marTop w:val="0"/>
          <w:marBottom w:val="0"/>
          <w:divBdr>
            <w:top w:val="none" w:sz="0" w:space="0" w:color="auto"/>
            <w:left w:val="none" w:sz="0" w:space="0" w:color="auto"/>
            <w:bottom w:val="none" w:sz="0" w:space="0" w:color="auto"/>
            <w:right w:val="none" w:sz="0" w:space="0" w:color="auto"/>
          </w:divBdr>
        </w:div>
        <w:div w:id="862396820">
          <w:marLeft w:val="480"/>
          <w:marRight w:val="0"/>
          <w:marTop w:val="0"/>
          <w:marBottom w:val="0"/>
          <w:divBdr>
            <w:top w:val="none" w:sz="0" w:space="0" w:color="auto"/>
            <w:left w:val="none" w:sz="0" w:space="0" w:color="auto"/>
            <w:bottom w:val="none" w:sz="0" w:space="0" w:color="auto"/>
            <w:right w:val="none" w:sz="0" w:space="0" w:color="auto"/>
          </w:divBdr>
        </w:div>
        <w:div w:id="1001666365">
          <w:marLeft w:val="480"/>
          <w:marRight w:val="0"/>
          <w:marTop w:val="0"/>
          <w:marBottom w:val="0"/>
          <w:divBdr>
            <w:top w:val="none" w:sz="0" w:space="0" w:color="auto"/>
            <w:left w:val="none" w:sz="0" w:space="0" w:color="auto"/>
            <w:bottom w:val="none" w:sz="0" w:space="0" w:color="auto"/>
            <w:right w:val="none" w:sz="0" w:space="0" w:color="auto"/>
          </w:divBdr>
        </w:div>
        <w:div w:id="1222404531">
          <w:marLeft w:val="480"/>
          <w:marRight w:val="0"/>
          <w:marTop w:val="0"/>
          <w:marBottom w:val="0"/>
          <w:divBdr>
            <w:top w:val="none" w:sz="0" w:space="0" w:color="auto"/>
            <w:left w:val="none" w:sz="0" w:space="0" w:color="auto"/>
            <w:bottom w:val="none" w:sz="0" w:space="0" w:color="auto"/>
            <w:right w:val="none" w:sz="0" w:space="0" w:color="auto"/>
          </w:divBdr>
        </w:div>
        <w:div w:id="1901820720">
          <w:marLeft w:val="480"/>
          <w:marRight w:val="0"/>
          <w:marTop w:val="0"/>
          <w:marBottom w:val="0"/>
          <w:divBdr>
            <w:top w:val="none" w:sz="0" w:space="0" w:color="auto"/>
            <w:left w:val="none" w:sz="0" w:space="0" w:color="auto"/>
            <w:bottom w:val="none" w:sz="0" w:space="0" w:color="auto"/>
            <w:right w:val="none" w:sz="0" w:space="0" w:color="auto"/>
          </w:divBdr>
        </w:div>
        <w:div w:id="155461694">
          <w:marLeft w:val="480"/>
          <w:marRight w:val="0"/>
          <w:marTop w:val="0"/>
          <w:marBottom w:val="0"/>
          <w:divBdr>
            <w:top w:val="none" w:sz="0" w:space="0" w:color="auto"/>
            <w:left w:val="none" w:sz="0" w:space="0" w:color="auto"/>
            <w:bottom w:val="none" w:sz="0" w:space="0" w:color="auto"/>
            <w:right w:val="none" w:sz="0" w:space="0" w:color="auto"/>
          </w:divBdr>
        </w:div>
        <w:div w:id="1865245935">
          <w:marLeft w:val="480"/>
          <w:marRight w:val="0"/>
          <w:marTop w:val="0"/>
          <w:marBottom w:val="0"/>
          <w:divBdr>
            <w:top w:val="none" w:sz="0" w:space="0" w:color="auto"/>
            <w:left w:val="none" w:sz="0" w:space="0" w:color="auto"/>
            <w:bottom w:val="none" w:sz="0" w:space="0" w:color="auto"/>
            <w:right w:val="none" w:sz="0" w:space="0" w:color="auto"/>
          </w:divBdr>
        </w:div>
        <w:div w:id="619144641">
          <w:marLeft w:val="480"/>
          <w:marRight w:val="0"/>
          <w:marTop w:val="0"/>
          <w:marBottom w:val="0"/>
          <w:divBdr>
            <w:top w:val="none" w:sz="0" w:space="0" w:color="auto"/>
            <w:left w:val="none" w:sz="0" w:space="0" w:color="auto"/>
            <w:bottom w:val="none" w:sz="0" w:space="0" w:color="auto"/>
            <w:right w:val="none" w:sz="0" w:space="0" w:color="auto"/>
          </w:divBdr>
        </w:div>
        <w:div w:id="138614535">
          <w:marLeft w:val="480"/>
          <w:marRight w:val="0"/>
          <w:marTop w:val="0"/>
          <w:marBottom w:val="0"/>
          <w:divBdr>
            <w:top w:val="none" w:sz="0" w:space="0" w:color="auto"/>
            <w:left w:val="none" w:sz="0" w:space="0" w:color="auto"/>
            <w:bottom w:val="none" w:sz="0" w:space="0" w:color="auto"/>
            <w:right w:val="none" w:sz="0" w:space="0" w:color="auto"/>
          </w:divBdr>
        </w:div>
        <w:div w:id="1443644999">
          <w:marLeft w:val="480"/>
          <w:marRight w:val="0"/>
          <w:marTop w:val="0"/>
          <w:marBottom w:val="0"/>
          <w:divBdr>
            <w:top w:val="none" w:sz="0" w:space="0" w:color="auto"/>
            <w:left w:val="none" w:sz="0" w:space="0" w:color="auto"/>
            <w:bottom w:val="none" w:sz="0" w:space="0" w:color="auto"/>
            <w:right w:val="none" w:sz="0" w:space="0" w:color="auto"/>
          </w:divBdr>
        </w:div>
        <w:div w:id="530580482">
          <w:marLeft w:val="480"/>
          <w:marRight w:val="0"/>
          <w:marTop w:val="0"/>
          <w:marBottom w:val="0"/>
          <w:divBdr>
            <w:top w:val="none" w:sz="0" w:space="0" w:color="auto"/>
            <w:left w:val="none" w:sz="0" w:space="0" w:color="auto"/>
            <w:bottom w:val="none" w:sz="0" w:space="0" w:color="auto"/>
            <w:right w:val="none" w:sz="0" w:space="0" w:color="auto"/>
          </w:divBdr>
        </w:div>
        <w:div w:id="1791824787">
          <w:marLeft w:val="480"/>
          <w:marRight w:val="0"/>
          <w:marTop w:val="0"/>
          <w:marBottom w:val="0"/>
          <w:divBdr>
            <w:top w:val="none" w:sz="0" w:space="0" w:color="auto"/>
            <w:left w:val="none" w:sz="0" w:space="0" w:color="auto"/>
            <w:bottom w:val="none" w:sz="0" w:space="0" w:color="auto"/>
            <w:right w:val="none" w:sz="0" w:space="0" w:color="auto"/>
          </w:divBdr>
        </w:div>
        <w:div w:id="89932423">
          <w:marLeft w:val="480"/>
          <w:marRight w:val="0"/>
          <w:marTop w:val="0"/>
          <w:marBottom w:val="0"/>
          <w:divBdr>
            <w:top w:val="none" w:sz="0" w:space="0" w:color="auto"/>
            <w:left w:val="none" w:sz="0" w:space="0" w:color="auto"/>
            <w:bottom w:val="none" w:sz="0" w:space="0" w:color="auto"/>
            <w:right w:val="none" w:sz="0" w:space="0" w:color="auto"/>
          </w:divBdr>
        </w:div>
        <w:div w:id="1886940519">
          <w:marLeft w:val="480"/>
          <w:marRight w:val="0"/>
          <w:marTop w:val="0"/>
          <w:marBottom w:val="0"/>
          <w:divBdr>
            <w:top w:val="none" w:sz="0" w:space="0" w:color="auto"/>
            <w:left w:val="none" w:sz="0" w:space="0" w:color="auto"/>
            <w:bottom w:val="none" w:sz="0" w:space="0" w:color="auto"/>
            <w:right w:val="none" w:sz="0" w:space="0" w:color="auto"/>
          </w:divBdr>
        </w:div>
        <w:div w:id="97336888">
          <w:marLeft w:val="480"/>
          <w:marRight w:val="0"/>
          <w:marTop w:val="0"/>
          <w:marBottom w:val="0"/>
          <w:divBdr>
            <w:top w:val="none" w:sz="0" w:space="0" w:color="auto"/>
            <w:left w:val="none" w:sz="0" w:space="0" w:color="auto"/>
            <w:bottom w:val="none" w:sz="0" w:space="0" w:color="auto"/>
            <w:right w:val="none" w:sz="0" w:space="0" w:color="auto"/>
          </w:divBdr>
        </w:div>
        <w:div w:id="623999048">
          <w:marLeft w:val="480"/>
          <w:marRight w:val="0"/>
          <w:marTop w:val="0"/>
          <w:marBottom w:val="0"/>
          <w:divBdr>
            <w:top w:val="none" w:sz="0" w:space="0" w:color="auto"/>
            <w:left w:val="none" w:sz="0" w:space="0" w:color="auto"/>
            <w:bottom w:val="none" w:sz="0" w:space="0" w:color="auto"/>
            <w:right w:val="none" w:sz="0" w:space="0" w:color="auto"/>
          </w:divBdr>
        </w:div>
        <w:div w:id="482545413">
          <w:marLeft w:val="480"/>
          <w:marRight w:val="0"/>
          <w:marTop w:val="0"/>
          <w:marBottom w:val="0"/>
          <w:divBdr>
            <w:top w:val="none" w:sz="0" w:space="0" w:color="auto"/>
            <w:left w:val="none" w:sz="0" w:space="0" w:color="auto"/>
            <w:bottom w:val="none" w:sz="0" w:space="0" w:color="auto"/>
            <w:right w:val="none" w:sz="0" w:space="0" w:color="auto"/>
          </w:divBdr>
        </w:div>
        <w:div w:id="1777600772">
          <w:marLeft w:val="480"/>
          <w:marRight w:val="0"/>
          <w:marTop w:val="0"/>
          <w:marBottom w:val="0"/>
          <w:divBdr>
            <w:top w:val="none" w:sz="0" w:space="0" w:color="auto"/>
            <w:left w:val="none" w:sz="0" w:space="0" w:color="auto"/>
            <w:bottom w:val="none" w:sz="0" w:space="0" w:color="auto"/>
            <w:right w:val="none" w:sz="0" w:space="0" w:color="auto"/>
          </w:divBdr>
        </w:div>
        <w:div w:id="863786105">
          <w:marLeft w:val="480"/>
          <w:marRight w:val="0"/>
          <w:marTop w:val="0"/>
          <w:marBottom w:val="0"/>
          <w:divBdr>
            <w:top w:val="none" w:sz="0" w:space="0" w:color="auto"/>
            <w:left w:val="none" w:sz="0" w:space="0" w:color="auto"/>
            <w:bottom w:val="none" w:sz="0" w:space="0" w:color="auto"/>
            <w:right w:val="none" w:sz="0" w:space="0" w:color="auto"/>
          </w:divBdr>
        </w:div>
      </w:divsChild>
    </w:div>
    <w:div w:id="1046832213">
      <w:bodyDiv w:val="1"/>
      <w:marLeft w:val="0"/>
      <w:marRight w:val="0"/>
      <w:marTop w:val="0"/>
      <w:marBottom w:val="0"/>
      <w:divBdr>
        <w:top w:val="none" w:sz="0" w:space="0" w:color="auto"/>
        <w:left w:val="none" w:sz="0" w:space="0" w:color="auto"/>
        <w:bottom w:val="none" w:sz="0" w:space="0" w:color="auto"/>
        <w:right w:val="none" w:sz="0" w:space="0" w:color="auto"/>
      </w:divBdr>
    </w:div>
    <w:div w:id="1047267132">
      <w:bodyDiv w:val="1"/>
      <w:marLeft w:val="0"/>
      <w:marRight w:val="0"/>
      <w:marTop w:val="0"/>
      <w:marBottom w:val="0"/>
      <w:divBdr>
        <w:top w:val="none" w:sz="0" w:space="0" w:color="auto"/>
        <w:left w:val="none" w:sz="0" w:space="0" w:color="auto"/>
        <w:bottom w:val="none" w:sz="0" w:space="0" w:color="auto"/>
        <w:right w:val="none" w:sz="0" w:space="0" w:color="auto"/>
      </w:divBdr>
    </w:div>
    <w:div w:id="1047602049">
      <w:bodyDiv w:val="1"/>
      <w:marLeft w:val="0"/>
      <w:marRight w:val="0"/>
      <w:marTop w:val="0"/>
      <w:marBottom w:val="0"/>
      <w:divBdr>
        <w:top w:val="none" w:sz="0" w:space="0" w:color="auto"/>
        <w:left w:val="none" w:sz="0" w:space="0" w:color="auto"/>
        <w:bottom w:val="none" w:sz="0" w:space="0" w:color="auto"/>
        <w:right w:val="none" w:sz="0" w:space="0" w:color="auto"/>
      </w:divBdr>
    </w:div>
    <w:div w:id="1048379758">
      <w:bodyDiv w:val="1"/>
      <w:marLeft w:val="0"/>
      <w:marRight w:val="0"/>
      <w:marTop w:val="0"/>
      <w:marBottom w:val="0"/>
      <w:divBdr>
        <w:top w:val="none" w:sz="0" w:space="0" w:color="auto"/>
        <w:left w:val="none" w:sz="0" w:space="0" w:color="auto"/>
        <w:bottom w:val="none" w:sz="0" w:space="0" w:color="auto"/>
        <w:right w:val="none" w:sz="0" w:space="0" w:color="auto"/>
      </w:divBdr>
      <w:divsChild>
        <w:div w:id="1934896428">
          <w:marLeft w:val="480"/>
          <w:marRight w:val="0"/>
          <w:marTop w:val="0"/>
          <w:marBottom w:val="0"/>
          <w:divBdr>
            <w:top w:val="none" w:sz="0" w:space="0" w:color="auto"/>
            <w:left w:val="none" w:sz="0" w:space="0" w:color="auto"/>
            <w:bottom w:val="none" w:sz="0" w:space="0" w:color="auto"/>
            <w:right w:val="none" w:sz="0" w:space="0" w:color="auto"/>
          </w:divBdr>
        </w:div>
        <w:div w:id="506098597">
          <w:marLeft w:val="480"/>
          <w:marRight w:val="0"/>
          <w:marTop w:val="0"/>
          <w:marBottom w:val="0"/>
          <w:divBdr>
            <w:top w:val="none" w:sz="0" w:space="0" w:color="auto"/>
            <w:left w:val="none" w:sz="0" w:space="0" w:color="auto"/>
            <w:bottom w:val="none" w:sz="0" w:space="0" w:color="auto"/>
            <w:right w:val="none" w:sz="0" w:space="0" w:color="auto"/>
          </w:divBdr>
        </w:div>
        <w:div w:id="503008293">
          <w:marLeft w:val="480"/>
          <w:marRight w:val="0"/>
          <w:marTop w:val="0"/>
          <w:marBottom w:val="0"/>
          <w:divBdr>
            <w:top w:val="none" w:sz="0" w:space="0" w:color="auto"/>
            <w:left w:val="none" w:sz="0" w:space="0" w:color="auto"/>
            <w:bottom w:val="none" w:sz="0" w:space="0" w:color="auto"/>
            <w:right w:val="none" w:sz="0" w:space="0" w:color="auto"/>
          </w:divBdr>
        </w:div>
        <w:div w:id="1776562212">
          <w:marLeft w:val="480"/>
          <w:marRight w:val="0"/>
          <w:marTop w:val="0"/>
          <w:marBottom w:val="0"/>
          <w:divBdr>
            <w:top w:val="none" w:sz="0" w:space="0" w:color="auto"/>
            <w:left w:val="none" w:sz="0" w:space="0" w:color="auto"/>
            <w:bottom w:val="none" w:sz="0" w:space="0" w:color="auto"/>
            <w:right w:val="none" w:sz="0" w:space="0" w:color="auto"/>
          </w:divBdr>
        </w:div>
        <w:div w:id="883911939">
          <w:marLeft w:val="480"/>
          <w:marRight w:val="0"/>
          <w:marTop w:val="0"/>
          <w:marBottom w:val="0"/>
          <w:divBdr>
            <w:top w:val="none" w:sz="0" w:space="0" w:color="auto"/>
            <w:left w:val="none" w:sz="0" w:space="0" w:color="auto"/>
            <w:bottom w:val="none" w:sz="0" w:space="0" w:color="auto"/>
            <w:right w:val="none" w:sz="0" w:space="0" w:color="auto"/>
          </w:divBdr>
        </w:div>
        <w:div w:id="251553877">
          <w:marLeft w:val="480"/>
          <w:marRight w:val="0"/>
          <w:marTop w:val="0"/>
          <w:marBottom w:val="0"/>
          <w:divBdr>
            <w:top w:val="none" w:sz="0" w:space="0" w:color="auto"/>
            <w:left w:val="none" w:sz="0" w:space="0" w:color="auto"/>
            <w:bottom w:val="none" w:sz="0" w:space="0" w:color="auto"/>
            <w:right w:val="none" w:sz="0" w:space="0" w:color="auto"/>
          </w:divBdr>
        </w:div>
        <w:div w:id="1591305707">
          <w:marLeft w:val="480"/>
          <w:marRight w:val="0"/>
          <w:marTop w:val="0"/>
          <w:marBottom w:val="0"/>
          <w:divBdr>
            <w:top w:val="none" w:sz="0" w:space="0" w:color="auto"/>
            <w:left w:val="none" w:sz="0" w:space="0" w:color="auto"/>
            <w:bottom w:val="none" w:sz="0" w:space="0" w:color="auto"/>
            <w:right w:val="none" w:sz="0" w:space="0" w:color="auto"/>
          </w:divBdr>
        </w:div>
        <w:div w:id="1308703821">
          <w:marLeft w:val="480"/>
          <w:marRight w:val="0"/>
          <w:marTop w:val="0"/>
          <w:marBottom w:val="0"/>
          <w:divBdr>
            <w:top w:val="none" w:sz="0" w:space="0" w:color="auto"/>
            <w:left w:val="none" w:sz="0" w:space="0" w:color="auto"/>
            <w:bottom w:val="none" w:sz="0" w:space="0" w:color="auto"/>
            <w:right w:val="none" w:sz="0" w:space="0" w:color="auto"/>
          </w:divBdr>
        </w:div>
        <w:div w:id="770517118">
          <w:marLeft w:val="480"/>
          <w:marRight w:val="0"/>
          <w:marTop w:val="0"/>
          <w:marBottom w:val="0"/>
          <w:divBdr>
            <w:top w:val="none" w:sz="0" w:space="0" w:color="auto"/>
            <w:left w:val="none" w:sz="0" w:space="0" w:color="auto"/>
            <w:bottom w:val="none" w:sz="0" w:space="0" w:color="auto"/>
            <w:right w:val="none" w:sz="0" w:space="0" w:color="auto"/>
          </w:divBdr>
        </w:div>
        <w:div w:id="595329591">
          <w:marLeft w:val="480"/>
          <w:marRight w:val="0"/>
          <w:marTop w:val="0"/>
          <w:marBottom w:val="0"/>
          <w:divBdr>
            <w:top w:val="none" w:sz="0" w:space="0" w:color="auto"/>
            <w:left w:val="none" w:sz="0" w:space="0" w:color="auto"/>
            <w:bottom w:val="none" w:sz="0" w:space="0" w:color="auto"/>
            <w:right w:val="none" w:sz="0" w:space="0" w:color="auto"/>
          </w:divBdr>
        </w:div>
        <w:div w:id="1516071884">
          <w:marLeft w:val="480"/>
          <w:marRight w:val="0"/>
          <w:marTop w:val="0"/>
          <w:marBottom w:val="0"/>
          <w:divBdr>
            <w:top w:val="none" w:sz="0" w:space="0" w:color="auto"/>
            <w:left w:val="none" w:sz="0" w:space="0" w:color="auto"/>
            <w:bottom w:val="none" w:sz="0" w:space="0" w:color="auto"/>
            <w:right w:val="none" w:sz="0" w:space="0" w:color="auto"/>
          </w:divBdr>
        </w:div>
        <w:div w:id="1741832504">
          <w:marLeft w:val="480"/>
          <w:marRight w:val="0"/>
          <w:marTop w:val="0"/>
          <w:marBottom w:val="0"/>
          <w:divBdr>
            <w:top w:val="none" w:sz="0" w:space="0" w:color="auto"/>
            <w:left w:val="none" w:sz="0" w:space="0" w:color="auto"/>
            <w:bottom w:val="none" w:sz="0" w:space="0" w:color="auto"/>
            <w:right w:val="none" w:sz="0" w:space="0" w:color="auto"/>
          </w:divBdr>
        </w:div>
        <w:div w:id="27338246">
          <w:marLeft w:val="480"/>
          <w:marRight w:val="0"/>
          <w:marTop w:val="0"/>
          <w:marBottom w:val="0"/>
          <w:divBdr>
            <w:top w:val="none" w:sz="0" w:space="0" w:color="auto"/>
            <w:left w:val="none" w:sz="0" w:space="0" w:color="auto"/>
            <w:bottom w:val="none" w:sz="0" w:space="0" w:color="auto"/>
            <w:right w:val="none" w:sz="0" w:space="0" w:color="auto"/>
          </w:divBdr>
        </w:div>
        <w:div w:id="157232122">
          <w:marLeft w:val="480"/>
          <w:marRight w:val="0"/>
          <w:marTop w:val="0"/>
          <w:marBottom w:val="0"/>
          <w:divBdr>
            <w:top w:val="none" w:sz="0" w:space="0" w:color="auto"/>
            <w:left w:val="none" w:sz="0" w:space="0" w:color="auto"/>
            <w:bottom w:val="none" w:sz="0" w:space="0" w:color="auto"/>
            <w:right w:val="none" w:sz="0" w:space="0" w:color="auto"/>
          </w:divBdr>
        </w:div>
        <w:div w:id="164781931">
          <w:marLeft w:val="480"/>
          <w:marRight w:val="0"/>
          <w:marTop w:val="0"/>
          <w:marBottom w:val="0"/>
          <w:divBdr>
            <w:top w:val="none" w:sz="0" w:space="0" w:color="auto"/>
            <w:left w:val="none" w:sz="0" w:space="0" w:color="auto"/>
            <w:bottom w:val="none" w:sz="0" w:space="0" w:color="auto"/>
            <w:right w:val="none" w:sz="0" w:space="0" w:color="auto"/>
          </w:divBdr>
        </w:div>
      </w:divsChild>
    </w:div>
    <w:div w:id="1048914247">
      <w:bodyDiv w:val="1"/>
      <w:marLeft w:val="0"/>
      <w:marRight w:val="0"/>
      <w:marTop w:val="0"/>
      <w:marBottom w:val="0"/>
      <w:divBdr>
        <w:top w:val="none" w:sz="0" w:space="0" w:color="auto"/>
        <w:left w:val="none" w:sz="0" w:space="0" w:color="auto"/>
        <w:bottom w:val="none" w:sz="0" w:space="0" w:color="auto"/>
        <w:right w:val="none" w:sz="0" w:space="0" w:color="auto"/>
      </w:divBdr>
    </w:div>
    <w:div w:id="1049261874">
      <w:bodyDiv w:val="1"/>
      <w:marLeft w:val="0"/>
      <w:marRight w:val="0"/>
      <w:marTop w:val="0"/>
      <w:marBottom w:val="0"/>
      <w:divBdr>
        <w:top w:val="none" w:sz="0" w:space="0" w:color="auto"/>
        <w:left w:val="none" w:sz="0" w:space="0" w:color="auto"/>
        <w:bottom w:val="none" w:sz="0" w:space="0" w:color="auto"/>
        <w:right w:val="none" w:sz="0" w:space="0" w:color="auto"/>
      </w:divBdr>
    </w:div>
    <w:div w:id="1049649729">
      <w:bodyDiv w:val="1"/>
      <w:marLeft w:val="0"/>
      <w:marRight w:val="0"/>
      <w:marTop w:val="0"/>
      <w:marBottom w:val="0"/>
      <w:divBdr>
        <w:top w:val="none" w:sz="0" w:space="0" w:color="auto"/>
        <w:left w:val="none" w:sz="0" w:space="0" w:color="auto"/>
        <w:bottom w:val="none" w:sz="0" w:space="0" w:color="auto"/>
        <w:right w:val="none" w:sz="0" w:space="0" w:color="auto"/>
      </w:divBdr>
    </w:div>
    <w:div w:id="1049962938">
      <w:bodyDiv w:val="1"/>
      <w:marLeft w:val="0"/>
      <w:marRight w:val="0"/>
      <w:marTop w:val="0"/>
      <w:marBottom w:val="0"/>
      <w:divBdr>
        <w:top w:val="none" w:sz="0" w:space="0" w:color="auto"/>
        <w:left w:val="none" w:sz="0" w:space="0" w:color="auto"/>
        <w:bottom w:val="none" w:sz="0" w:space="0" w:color="auto"/>
        <w:right w:val="none" w:sz="0" w:space="0" w:color="auto"/>
      </w:divBdr>
    </w:div>
    <w:div w:id="1050154204">
      <w:bodyDiv w:val="1"/>
      <w:marLeft w:val="0"/>
      <w:marRight w:val="0"/>
      <w:marTop w:val="0"/>
      <w:marBottom w:val="0"/>
      <w:divBdr>
        <w:top w:val="none" w:sz="0" w:space="0" w:color="auto"/>
        <w:left w:val="none" w:sz="0" w:space="0" w:color="auto"/>
        <w:bottom w:val="none" w:sz="0" w:space="0" w:color="auto"/>
        <w:right w:val="none" w:sz="0" w:space="0" w:color="auto"/>
      </w:divBdr>
    </w:div>
    <w:div w:id="1050228474">
      <w:bodyDiv w:val="1"/>
      <w:marLeft w:val="0"/>
      <w:marRight w:val="0"/>
      <w:marTop w:val="0"/>
      <w:marBottom w:val="0"/>
      <w:divBdr>
        <w:top w:val="none" w:sz="0" w:space="0" w:color="auto"/>
        <w:left w:val="none" w:sz="0" w:space="0" w:color="auto"/>
        <w:bottom w:val="none" w:sz="0" w:space="0" w:color="auto"/>
        <w:right w:val="none" w:sz="0" w:space="0" w:color="auto"/>
      </w:divBdr>
    </w:div>
    <w:div w:id="1051223651">
      <w:bodyDiv w:val="1"/>
      <w:marLeft w:val="0"/>
      <w:marRight w:val="0"/>
      <w:marTop w:val="0"/>
      <w:marBottom w:val="0"/>
      <w:divBdr>
        <w:top w:val="none" w:sz="0" w:space="0" w:color="auto"/>
        <w:left w:val="none" w:sz="0" w:space="0" w:color="auto"/>
        <w:bottom w:val="none" w:sz="0" w:space="0" w:color="auto"/>
        <w:right w:val="none" w:sz="0" w:space="0" w:color="auto"/>
      </w:divBdr>
    </w:div>
    <w:div w:id="1053502621">
      <w:bodyDiv w:val="1"/>
      <w:marLeft w:val="0"/>
      <w:marRight w:val="0"/>
      <w:marTop w:val="0"/>
      <w:marBottom w:val="0"/>
      <w:divBdr>
        <w:top w:val="none" w:sz="0" w:space="0" w:color="auto"/>
        <w:left w:val="none" w:sz="0" w:space="0" w:color="auto"/>
        <w:bottom w:val="none" w:sz="0" w:space="0" w:color="auto"/>
        <w:right w:val="none" w:sz="0" w:space="0" w:color="auto"/>
      </w:divBdr>
    </w:div>
    <w:div w:id="1056851664">
      <w:bodyDiv w:val="1"/>
      <w:marLeft w:val="0"/>
      <w:marRight w:val="0"/>
      <w:marTop w:val="0"/>
      <w:marBottom w:val="0"/>
      <w:divBdr>
        <w:top w:val="none" w:sz="0" w:space="0" w:color="auto"/>
        <w:left w:val="none" w:sz="0" w:space="0" w:color="auto"/>
        <w:bottom w:val="none" w:sz="0" w:space="0" w:color="auto"/>
        <w:right w:val="none" w:sz="0" w:space="0" w:color="auto"/>
      </w:divBdr>
      <w:divsChild>
        <w:div w:id="139812011">
          <w:marLeft w:val="480"/>
          <w:marRight w:val="0"/>
          <w:marTop w:val="0"/>
          <w:marBottom w:val="0"/>
          <w:divBdr>
            <w:top w:val="none" w:sz="0" w:space="0" w:color="auto"/>
            <w:left w:val="none" w:sz="0" w:space="0" w:color="auto"/>
            <w:bottom w:val="none" w:sz="0" w:space="0" w:color="auto"/>
            <w:right w:val="none" w:sz="0" w:space="0" w:color="auto"/>
          </w:divBdr>
        </w:div>
        <w:div w:id="852109772">
          <w:marLeft w:val="480"/>
          <w:marRight w:val="0"/>
          <w:marTop w:val="0"/>
          <w:marBottom w:val="0"/>
          <w:divBdr>
            <w:top w:val="none" w:sz="0" w:space="0" w:color="auto"/>
            <w:left w:val="none" w:sz="0" w:space="0" w:color="auto"/>
            <w:bottom w:val="none" w:sz="0" w:space="0" w:color="auto"/>
            <w:right w:val="none" w:sz="0" w:space="0" w:color="auto"/>
          </w:divBdr>
        </w:div>
        <w:div w:id="363680175">
          <w:marLeft w:val="480"/>
          <w:marRight w:val="0"/>
          <w:marTop w:val="0"/>
          <w:marBottom w:val="0"/>
          <w:divBdr>
            <w:top w:val="none" w:sz="0" w:space="0" w:color="auto"/>
            <w:left w:val="none" w:sz="0" w:space="0" w:color="auto"/>
            <w:bottom w:val="none" w:sz="0" w:space="0" w:color="auto"/>
            <w:right w:val="none" w:sz="0" w:space="0" w:color="auto"/>
          </w:divBdr>
        </w:div>
        <w:div w:id="1186015235">
          <w:marLeft w:val="480"/>
          <w:marRight w:val="0"/>
          <w:marTop w:val="0"/>
          <w:marBottom w:val="0"/>
          <w:divBdr>
            <w:top w:val="none" w:sz="0" w:space="0" w:color="auto"/>
            <w:left w:val="none" w:sz="0" w:space="0" w:color="auto"/>
            <w:bottom w:val="none" w:sz="0" w:space="0" w:color="auto"/>
            <w:right w:val="none" w:sz="0" w:space="0" w:color="auto"/>
          </w:divBdr>
        </w:div>
        <w:div w:id="2124689790">
          <w:marLeft w:val="480"/>
          <w:marRight w:val="0"/>
          <w:marTop w:val="0"/>
          <w:marBottom w:val="0"/>
          <w:divBdr>
            <w:top w:val="none" w:sz="0" w:space="0" w:color="auto"/>
            <w:left w:val="none" w:sz="0" w:space="0" w:color="auto"/>
            <w:bottom w:val="none" w:sz="0" w:space="0" w:color="auto"/>
            <w:right w:val="none" w:sz="0" w:space="0" w:color="auto"/>
          </w:divBdr>
        </w:div>
        <w:div w:id="1053431407">
          <w:marLeft w:val="480"/>
          <w:marRight w:val="0"/>
          <w:marTop w:val="0"/>
          <w:marBottom w:val="0"/>
          <w:divBdr>
            <w:top w:val="none" w:sz="0" w:space="0" w:color="auto"/>
            <w:left w:val="none" w:sz="0" w:space="0" w:color="auto"/>
            <w:bottom w:val="none" w:sz="0" w:space="0" w:color="auto"/>
            <w:right w:val="none" w:sz="0" w:space="0" w:color="auto"/>
          </w:divBdr>
        </w:div>
        <w:div w:id="603617588">
          <w:marLeft w:val="480"/>
          <w:marRight w:val="0"/>
          <w:marTop w:val="0"/>
          <w:marBottom w:val="0"/>
          <w:divBdr>
            <w:top w:val="none" w:sz="0" w:space="0" w:color="auto"/>
            <w:left w:val="none" w:sz="0" w:space="0" w:color="auto"/>
            <w:bottom w:val="none" w:sz="0" w:space="0" w:color="auto"/>
            <w:right w:val="none" w:sz="0" w:space="0" w:color="auto"/>
          </w:divBdr>
        </w:div>
        <w:div w:id="2105032867">
          <w:marLeft w:val="480"/>
          <w:marRight w:val="0"/>
          <w:marTop w:val="0"/>
          <w:marBottom w:val="0"/>
          <w:divBdr>
            <w:top w:val="none" w:sz="0" w:space="0" w:color="auto"/>
            <w:left w:val="none" w:sz="0" w:space="0" w:color="auto"/>
            <w:bottom w:val="none" w:sz="0" w:space="0" w:color="auto"/>
            <w:right w:val="none" w:sz="0" w:space="0" w:color="auto"/>
          </w:divBdr>
        </w:div>
        <w:div w:id="1287352047">
          <w:marLeft w:val="480"/>
          <w:marRight w:val="0"/>
          <w:marTop w:val="0"/>
          <w:marBottom w:val="0"/>
          <w:divBdr>
            <w:top w:val="none" w:sz="0" w:space="0" w:color="auto"/>
            <w:left w:val="none" w:sz="0" w:space="0" w:color="auto"/>
            <w:bottom w:val="none" w:sz="0" w:space="0" w:color="auto"/>
            <w:right w:val="none" w:sz="0" w:space="0" w:color="auto"/>
          </w:divBdr>
        </w:div>
        <w:div w:id="1676108682">
          <w:marLeft w:val="480"/>
          <w:marRight w:val="0"/>
          <w:marTop w:val="0"/>
          <w:marBottom w:val="0"/>
          <w:divBdr>
            <w:top w:val="none" w:sz="0" w:space="0" w:color="auto"/>
            <w:left w:val="none" w:sz="0" w:space="0" w:color="auto"/>
            <w:bottom w:val="none" w:sz="0" w:space="0" w:color="auto"/>
            <w:right w:val="none" w:sz="0" w:space="0" w:color="auto"/>
          </w:divBdr>
        </w:div>
        <w:div w:id="1560288429">
          <w:marLeft w:val="480"/>
          <w:marRight w:val="0"/>
          <w:marTop w:val="0"/>
          <w:marBottom w:val="0"/>
          <w:divBdr>
            <w:top w:val="none" w:sz="0" w:space="0" w:color="auto"/>
            <w:left w:val="none" w:sz="0" w:space="0" w:color="auto"/>
            <w:bottom w:val="none" w:sz="0" w:space="0" w:color="auto"/>
            <w:right w:val="none" w:sz="0" w:space="0" w:color="auto"/>
          </w:divBdr>
        </w:div>
        <w:div w:id="724522858">
          <w:marLeft w:val="480"/>
          <w:marRight w:val="0"/>
          <w:marTop w:val="0"/>
          <w:marBottom w:val="0"/>
          <w:divBdr>
            <w:top w:val="none" w:sz="0" w:space="0" w:color="auto"/>
            <w:left w:val="none" w:sz="0" w:space="0" w:color="auto"/>
            <w:bottom w:val="none" w:sz="0" w:space="0" w:color="auto"/>
            <w:right w:val="none" w:sz="0" w:space="0" w:color="auto"/>
          </w:divBdr>
        </w:div>
        <w:div w:id="804929457">
          <w:marLeft w:val="480"/>
          <w:marRight w:val="0"/>
          <w:marTop w:val="0"/>
          <w:marBottom w:val="0"/>
          <w:divBdr>
            <w:top w:val="none" w:sz="0" w:space="0" w:color="auto"/>
            <w:left w:val="none" w:sz="0" w:space="0" w:color="auto"/>
            <w:bottom w:val="none" w:sz="0" w:space="0" w:color="auto"/>
            <w:right w:val="none" w:sz="0" w:space="0" w:color="auto"/>
          </w:divBdr>
        </w:div>
        <w:div w:id="33963143">
          <w:marLeft w:val="480"/>
          <w:marRight w:val="0"/>
          <w:marTop w:val="0"/>
          <w:marBottom w:val="0"/>
          <w:divBdr>
            <w:top w:val="none" w:sz="0" w:space="0" w:color="auto"/>
            <w:left w:val="none" w:sz="0" w:space="0" w:color="auto"/>
            <w:bottom w:val="none" w:sz="0" w:space="0" w:color="auto"/>
            <w:right w:val="none" w:sz="0" w:space="0" w:color="auto"/>
          </w:divBdr>
        </w:div>
        <w:div w:id="490098904">
          <w:marLeft w:val="480"/>
          <w:marRight w:val="0"/>
          <w:marTop w:val="0"/>
          <w:marBottom w:val="0"/>
          <w:divBdr>
            <w:top w:val="none" w:sz="0" w:space="0" w:color="auto"/>
            <w:left w:val="none" w:sz="0" w:space="0" w:color="auto"/>
            <w:bottom w:val="none" w:sz="0" w:space="0" w:color="auto"/>
            <w:right w:val="none" w:sz="0" w:space="0" w:color="auto"/>
          </w:divBdr>
        </w:div>
        <w:div w:id="558133500">
          <w:marLeft w:val="480"/>
          <w:marRight w:val="0"/>
          <w:marTop w:val="0"/>
          <w:marBottom w:val="0"/>
          <w:divBdr>
            <w:top w:val="none" w:sz="0" w:space="0" w:color="auto"/>
            <w:left w:val="none" w:sz="0" w:space="0" w:color="auto"/>
            <w:bottom w:val="none" w:sz="0" w:space="0" w:color="auto"/>
            <w:right w:val="none" w:sz="0" w:space="0" w:color="auto"/>
          </w:divBdr>
        </w:div>
        <w:div w:id="712928544">
          <w:marLeft w:val="480"/>
          <w:marRight w:val="0"/>
          <w:marTop w:val="0"/>
          <w:marBottom w:val="0"/>
          <w:divBdr>
            <w:top w:val="none" w:sz="0" w:space="0" w:color="auto"/>
            <w:left w:val="none" w:sz="0" w:space="0" w:color="auto"/>
            <w:bottom w:val="none" w:sz="0" w:space="0" w:color="auto"/>
            <w:right w:val="none" w:sz="0" w:space="0" w:color="auto"/>
          </w:divBdr>
        </w:div>
        <w:div w:id="121655906">
          <w:marLeft w:val="480"/>
          <w:marRight w:val="0"/>
          <w:marTop w:val="0"/>
          <w:marBottom w:val="0"/>
          <w:divBdr>
            <w:top w:val="none" w:sz="0" w:space="0" w:color="auto"/>
            <w:left w:val="none" w:sz="0" w:space="0" w:color="auto"/>
            <w:bottom w:val="none" w:sz="0" w:space="0" w:color="auto"/>
            <w:right w:val="none" w:sz="0" w:space="0" w:color="auto"/>
          </w:divBdr>
        </w:div>
        <w:div w:id="401215845">
          <w:marLeft w:val="480"/>
          <w:marRight w:val="0"/>
          <w:marTop w:val="0"/>
          <w:marBottom w:val="0"/>
          <w:divBdr>
            <w:top w:val="none" w:sz="0" w:space="0" w:color="auto"/>
            <w:left w:val="none" w:sz="0" w:space="0" w:color="auto"/>
            <w:bottom w:val="none" w:sz="0" w:space="0" w:color="auto"/>
            <w:right w:val="none" w:sz="0" w:space="0" w:color="auto"/>
          </w:divBdr>
        </w:div>
        <w:div w:id="1511988619">
          <w:marLeft w:val="480"/>
          <w:marRight w:val="0"/>
          <w:marTop w:val="0"/>
          <w:marBottom w:val="0"/>
          <w:divBdr>
            <w:top w:val="none" w:sz="0" w:space="0" w:color="auto"/>
            <w:left w:val="none" w:sz="0" w:space="0" w:color="auto"/>
            <w:bottom w:val="none" w:sz="0" w:space="0" w:color="auto"/>
            <w:right w:val="none" w:sz="0" w:space="0" w:color="auto"/>
          </w:divBdr>
        </w:div>
        <w:div w:id="2120830332">
          <w:marLeft w:val="480"/>
          <w:marRight w:val="0"/>
          <w:marTop w:val="0"/>
          <w:marBottom w:val="0"/>
          <w:divBdr>
            <w:top w:val="none" w:sz="0" w:space="0" w:color="auto"/>
            <w:left w:val="none" w:sz="0" w:space="0" w:color="auto"/>
            <w:bottom w:val="none" w:sz="0" w:space="0" w:color="auto"/>
            <w:right w:val="none" w:sz="0" w:space="0" w:color="auto"/>
          </w:divBdr>
        </w:div>
        <w:div w:id="590621516">
          <w:marLeft w:val="480"/>
          <w:marRight w:val="0"/>
          <w:marTop w:val="0"/>
          <w:marBottom w:val="0"/>
          <w:divBdr>
            <w:top w:val="none" w:sz="0" w:space="0" w:color="auto"/>
            <w:left w:val="none" w:sz="0" w:space="0" w:color="auto"/>
            <w:bottom w:val="none" w:sz="0" w:space="0" w:color="auto"/>
            <w:right w:val="none" w:sz="0" w:space="0" w:color="auto"/>
          </w:divBdr>
        </w:div>
        <w:div w:id="654603262">
          <w:marLeft w:val="480"/>
          <w:marRight w:val="0"/>
          <w:marTop w:val="0"/>
          <w:marBottom w:val="0"/>
          <w:divBdr>
            <w:top w:val="none" w:sz="0" w:space="0" w:color="auto"/>
            <w:left w:val="none" w:sz="0" w:space="0" w:color="auto"/>
            <w:bottom w:val="none" w:sz="0" w:space="0" w:color="auto"/>
            <w:right w:val="none" w:sz="0" w:space="0" w:color="auto"/>
          </w:divBdr>
        </w:div>
        <w:div w:id="48766707">
          <w:marLeft w:val="480"/>
          <w:marRight w:val="0"/>
          <w:marTop w:val="0"/>
          <w:marBottom w:val="0"/>
          <w:divBdr>
            <w:top w:val="none" w:sz="0" w:space="0" w:color="auto"/>
            <w:left w:val="none" w:sz="0" w:space="0" w:color="auto"/>
            <w:bottom w:val="none" w:sz="0" w:space="0" w:color="auto"/>
            <w:right w:val="none" w:sz="0" w:space="0" w:color="auto"/>
          </w:divBdr>
        </w:div>
        <w:div w:id="1646423016">
          <w:marLeft w:val="480"/>
          <w:marRight w:val="0"/>
          <w:marTop w:val="0"/>
          <w:marBottom w:val="0"/>
          <w:divBdr>
            <w:top w:val="none" w:sz="0" w:space="0" w:color="auto"/>
            <w:left w:val="none" w:sz="0" w:space="0" w:color="auto"/>
            <w:bottom w:val="none" w:sz="0" w:space="0" w:color="auto"/>
            <w:right w:val="none" w:sz="0" w:space="0" w:color="auto"/>
          </w:divBdr>
        </w:div>
        <w:div w:id="1495103482">
          <w:marLeft w:val="480"/>
          <w:marRight w:val="0"/>
          <w:marTop w:val="0"/>
          <w:marBottom w:val="0"/>
          <w:divBdr>
            <w:top w:val="none" w:sz="0" w:space="0" w:color="auto"/>
            <w:left w:val="none" w:sz="0" w:space="0" w:color="auto"/>
            <w:bottom w:val="none" w:sz="0" w:space="0" w:color="auto"/>
            <w:right w:val="none" w:sz="0" w:space="0" w:color="auto"/>
          </w:divBdr>
        </w:div>
        <w:div w:id="1487281135">
          <w:marLeft w:val="480"/>
          <w:marRight w:val="0"/>
          <w:marTop w:val="0"/>
          <w:marBottom w:val="0"/>
          <w:divBdr>
            <w:top w:val="none" w:sz="0" w:space="0" w:color="auto"/>
            <w:left w:val="none" w:sz="0" w:space="0" w:color="auto"/>
            <w:bottom w:val="none" w:sz="0" w:space="0" w:color="auto"/>
            <w:right w:val="none" w:sz="0" w:space="0" w:color="auto"/>
          </w:divBdr>
        </w:div>
        <w:div w:id="528492441">
          <w:marLeft w:val="480"/>
          <w:marRight w:val="0"/>
          <w:marTop w:val="0"/>
          <w:marBottom w:val="0"/>
          <w:divBdr>
            <w:top w:val="none" w:sz="0" w:space="0" w:color="auto"/>
            <w:left w:val="none" w:sz="0" w:space="0" w:color="auto"/>
            <w:bottom w:val="none" w:sz="0" w:space="0" w:color="auto"/>
            <w:right w:val="none" w:sz="0" w:space="0" w:color="auto"/>
          </w:divBdr>
        </w:div>
      </w:divsChild>
    </w:div>
    <w:div w:id="1057121337">
      <w:bodyDiv w:val="1"/>
      <w:marLeft w:val="0"/>
      <w:marRight w:val="0"/>
      <w:marTop w:val="0"/>
      <w:marBottom w:val="0"/>
      <w:divBdr>
        <w:top w:val="none" w:sz="0" w:space="0" w:color="auto"/>
        <w:left w:val="none" w:sz="0" w:space="0" w:color="auto"/>
        <w:bottom w:val="none" w:sz="0" w:space="0" w:color="auto"/>
        <w:right w:val="none" w:sz="0" w:space="0" w:color="auto"/>
      </w:divBdr>
    </w:div>
    <w:div w:id="1057624541">
      <w:bodyDiv w:val="1"/>
      <w:marLeft w:val="0"/>
      <w:marRight w:val="0"/>
      <w:marTop w:val="0"/>
      <w:marBottom w:val="0"/>
      <w:divBdr>
        <w:top w:val="none" w:sz="0" w:space="0" w:color="auto"/>
        <w:left w:val="none" w:sz="0" w:space="0" w:color="auto"/>
        <w:bottom w:val="none" w:sz="0" w:space="0" w:color="auto"/>
        <w:right w:val="none" w:sz="0" w:space="0" w:color="auto"/>
      </w:divBdr>
    </w:div>
    <w:div w:id="1057825230">
      <w:bodyDiv w:val="1"/>
      <w:marLeft w:val="0"/>
      <w:marRight w:val="0"/>
      <w:marTop w:val="0"/>
      <w:marBottom w:val="0"/>
      <w:divBdr>
        <w:top w:val="none" w:sz="0" w:space="0" w:color="auto"/>
        <w:left w:val="none" w:sz="0" w:space="0" w:color="auto"/>
        <w:bottom w:val="none" w:sz="0" w:space="0" w:color="auto"/>
        <w:right w:val="none" w:sz="0" w:space="0" w:color="auto"/>
      </w:divBdr>
    </w:div>
    <w:div w:id="1058044282">
      <w:bodyDiv w:val="1"/>
      <w:marLeft w:val="0"/>
      <w:marRight w:val="0"/>
      <w:marTop w:val="0"/>
      <w:marBottom w:val="0"/>
      <w:divBdr>
        <w:top w:val="none" w:sz="0" w:space="0" w:color="auto"/>
        <w:left w:val="none" w:sz="0" w:space="0" w:color="auto"/>
        <w:bottom w:val="none" w:sz="0" w:space="0" w:color="auto"/>
        <w:right w:val="none" w:sz="0" w:space="0" w:color="auto"/>
      </w:divBdr>
    </w:div>
    <w:div w:id="1058623966">
      <w:bodyDiv w:val="1"/>
      <w:marLeft w:val="0"/>
      <w:marRight w:val="0"/>
      <w:marTop w:val="0"/>
      <w:marBottom w:val="0"/>
      <w:divBdr>
        <w:top w:val="none" w:sz="0" w:space="0" w:color="auto"/>
        <w:left w:val="none" w:sz="0" w:space="0" w:color="auto"/>
        <w:bottom w:val="none" w:sz="0" w:space="0" w:color="auto"/>
        <w:right w:val="none" w:sz="0" w:space="0" w:color="auto"/>
      </w:divBdr>
    </w:div>
    <w:div w:id="1059015569">
      <w:bodyDiv w:val="1"/>
      <w:marLeft w:val="0"/>
      <w:marRight w:val="0"/>
      <w:marTop w:val="0"/>
      <w:marBottom w:val="0"/>
      <w:divBdr>
        <w:top w:val="none" w:sz="0" w:space="0" w:color="auto"/>
        <w:left w:val="none" w:sz="0" w:space="0" w:color="auto"/>
        <w:bottom w:val="none" w:sz="0" w:space="0" w:color="auto"/>
        <w:right w:val="none" w:sz="0" w:space="0" w:color="auto"/>
      </w:divBdr>
    </w:div>
    <w:div w:id="1060520754">
      <w:bodyDiv w:val="1"/>
      <w:marLeft w:val="0"/>
      <w:marRight w:val="0"/>
      <w:marTop w:val="0"/>
      <w:marBottom w:val="0"/>
      <w:divBdr>
        <w:top w:val="none" w:sz="0" w:space="0" w:color="auto"/>
        <w:left w:val="none" w:sz="0" w:space="0" w:color="auto"/>
        <w:bottom w:val="none" w:sz="0" w:space="0" w:color="auto"/>
        <w:right w:val="none" w:sz="0" w:space="0" w:color="auto"/>
      </w:divBdr>
    </w:div>
    <w:div w:id="1060976269">
      <w:bodyDiv w:val="1"/>
      <w:marLeft w:val="0"/>
      <w:marRight w:val="0"/>
      <w:marTop w:val="0"/>
      <w:marBottom w:val="0"/>
      <w:divBdr>
        <w:top w:val="none" w:sz="0" w:space="0" w:color="auto"/>
        <w:left w:val="none" w:sz="0" w:space="0" w:color="auto"/>
        <w:bottom w:val="none" w:sz="0" w:space="0" w:color="auto"/>
        <w:right w:val="none" w:sz="0" w:space="0" w:color="auto"/>
      </w:divBdr>
    </w:div>
    <w:div w:id="1063023589">
      <w:bodyDiv w:val="1"/>
      <w:marLeft w:val="0"/>
      <w:marRight w:val="0"/>
      <w:marTop w:val="0"/>
      <w:marBottom w:val="0"/>
      <w:divBdr>
        <w:top w:val="none" w:sz="0" w:space="0" w:color="auto"/>
        <w:left w:val="none" w:sz="0" w:space="0" w:color="auto"/>
        <w:bottom w:val="none" w:sz="0" w:space="0" w:color="auto"/>
        <w:right w:val="none" w:sz="0" w:space="0" w:color="auto"/>
      </w:divBdr>
    </w:div>
    <w:div w:id="1063062282">
      <w:bodyDiv w:val="1"/>
      <w:marLeft w:val="0"/>
      <w:marRight w:val="0"/>
      <w:marTop w:val="0"/>
      <w:marBottom w:val="0"/>
      <w:divBdr>
        <w:top w:val="none" w:sz="0" w:space="0" w:color="auto"/>
        <w:left w:val="none" w:sz="0" w:space="0" w:color="auto"/>
        <w:bottom w:val="none" w:sz="0" w:space="0" w:color="auto"/>
        <w:right w:val="none" w:sz="0" w:space="0" w:color="auto"/>
      </w:divBdr>
    </w:div>
    <w:div w:id="1063213129">
      <w:bodyDiv w:val="1"/>
      <w:marLeft w:val="0"/>
      <w:marRight w:val="0"/>
      <w:marTop w:val="0"/>
      <w:marBottom w:val="0"/>
      <w:divBdr>
        <w:top w:val="none" w:sz="0" w:space="0" w:color="auto"/>
        <w:left w:val="none" w:sz="0" w:space="0" w:color="auto"/>
        <w:bottom w:val="none" w:sz="0" w:space="0" w:color="auto"/>
        <w:right w:val="none" w:sz="0" w:space="0" w:color="auto"/>
      </w:divBdr>
    </w:div>
    <w:div w:id="1064639974">
      <w:bodyDiv w:val="1"/>
      <w:marLeft w:val="0"/>
      <w:marRight w:val="0"/>
      <w:marTop w:val="0"/>
      <w:marBottom w:val="0"/>
      <w:divBdr>
        <w:top w:val="none" w:sz="0" w:space="0" w:color="auto"/>
        <w:left w:val="none" w:sz="0" w:space="0" w:color="auto"/>
        <w:bottom w:val="none" w:sz="0" w:space="0" w:color="auto"/>
        <w:right w:val="none" w:sz="0" w:space="0" w:color="auto"/>
      </w:divBdr>
      <w:divsChild>
        <w:div w:id="663514753">
          <w:marLeft w:val="480"/>
          <w:marRight w:val="0"/>
          <w:marTop w:val="0"/>
          <w:marBottom w:val="0"/>
          <w:divBdr>
            <w:top w:val="none" w:sz="0" w:space="0" w:color="auto"/>
            <w:left w:val="none" w:sz="0" w:space="0" w:color="auto"/>
            <w:bottom w:val="none" w:sz="0" w:space="0" w:color="auto"/>
            <w:right w:val="none" w:sz="0" w:space="0" w:color="auto"/>
          </w:divBdr>
        </w:div>
        <w:div w:id="2075228511">
          <w:marLeft w:val="480"/>
          <w:marRight w:val="0"/>
          <w:marTop w:val="0"/>
          <w:marBottom w:val="0"/>
          <w:divBdr>
            <w:top w:val="none" w:sz="0" w:space="0" w:color="auto"/>
            <w:left w:val="none" w:sz="0" w:space="0" w:color="auto"/>
            <w:bottom w:val="none" w:sz="0" w:space="0" w:color="auto"/>
            <w:right w:val="none" w:sz="0" w:space="0" w:color="auto"/>
          </w:divBdr>
        </w:div>
        <w:div w:id="1760371452">
          <w:marLeft w:val="480"/>
          <w:marRight w:val="0"/>
          <w:marTop w:val="0"/>
          <w:marBottom w:val="0"/>
          <w:divBdr>
            <w:top w:val="none" w:sz="0" w:space="0" w:color="auto"/>
            <w:left w:val="none" w:sz="0" w:space="0" w:color="auto"/>
            <w:bottom w:val="none" w:sz="0" w:space="0" w:color="auto"/>
            <w:right w:val="none" w:sz="0" w:space="0" w:color="auto"/>
          </w:divBdr>
        </w:div>
        <w:div w:id="1139684754">
          <w:marLeft w:val="480"/>
          <w:marRight w:val="0"/>
          <w:marTop w:val="0"/>
          <w:marBottom w:val="0"/>
          <w:divBdr>
            <w:top w:val="none" w:sz="0" w:space="0" w:color="auto"/>
            <w:left w:val="none" w:sz="0" w:space="0" w:color="auto"/>
            <w:bottom w:val="none" w:sz="0" w:space="0" w:color="auto"/>
            <w:right w:val="none" w:sz="0" w:space="0" w:color="auto"/>
          </w:divBdr>
        </w:div>
        <w:div w:id="2977277">
          <w:marLeft w:val="480"/>
          <w:marRight w:val="0"/>
          <w:marTop w:val="0"/>
          <w:marBottom w:val="0"/>
          <w:divBdr>
            <w:top w:val="none" w:sz="0" w:space="0" w:color="auto"/>
            <w:left w:val="none" w:sz="0" w:space="0" w:color="auto"/>
            <w:bottom w:val="none" w:sz="0" w:space="0" w:color="auto"/>
            <w:right w:val="none" w:sz="0" w:space="0" w:color="auto"/>
          </w:divBdr>
        </w:div>
        <w:div w:id="2045133433">
          <w:marLeft w:val="480"/>
          <w:marRight w:val="0"/>
          <w:marTop w:val="0"/>
          <w:marBottom w:val="0"/>
          <w:divBdr>
            <w:top w:val="none" w:sz="0" w:space="0" w:color="auto"/>
            <w:left w:val="none" w:sz="0" w:space="0" w:color="auto"/>
            <w:bottom w:val="none" w:sz="0" w:space="0" w:color="auto"/>
            <w:right w:val="none" w:sz="0" w:space="0" w:color="auto"/>
          </w:divBdr>
        </w:div>
        <w:div w:id="1494685086">
          <w:marLeft w:val="480"/>
          <w:marRight w:val="0"/>
          <w:marTop w:val="0"/>
          <w:marBottom w:val="0"/>
          <w:divBdr>
            <w:top w:val="none" w:sz="0" w:space="0" w:color="auto"/>
            <w:left w:val="none" w:sz="0" w:space="0" w:color="auto"/>
            <w:bottom w:val="none" w:sz="0" w:space="0" w:color="auto"/>
            <w:right w:val="none" w:sz="0" w:space="0" w:color="auto"/>
          </w:divBdr>
        </w:div>
        <w:div w:id="243609299">
          <w:marLeft w:val="480"/>
          <w:marRight w:val="0"/>
          <w:marTop w:val="0"/>
          <w:marBottom w:val="0"/>
          <w:divBdr>
            <w:top w:val="none" w:sz="0" w:space="0" w:color="auto"/>
            <w:left w:val="none" w:sz="0" w:space="0" w:color="auto"/>
            <w:bottom w:val="none" w:sz="0" w:space="0" w:color="auto"/>
            <w:right w:val="none" w:sz="0" w:space="0" w:color="auto"/>
          </w:divBdr>
        </w:div>
        <w:div w:id="1129857431">
          <w:marLeft w:val="480"/>
          <w:marRight w:val="0"/>
          <w:marTop w:val="0"/>
          <w:marBottom w:val="0"/>
          <w:divBdr>
            <w:top w:val="none" w:sz="0" w:space="0" w:color="auto"/>
            <w:left w:val="none" w:sz="0" w:space="0" w:color="auto"/>
            <w:bottom w:val="none" w:sz="0" w:space="0" w:color="auto"/>
            <w:right w:val="none" w:sz="0" w:space="0" w:color="auto"/>
          </w:divBdr>
        </w:div>
        <w:div w:id="1976134275">
          <w:marLeft w:val="480"/>
          <w:marRight w:val="0"/>
          <w:marTop w:val="0"/>
          <w:marBottom w:val="0"/>
          <w:divBdr>
            <w:top w:val="none" w:sz="0" w:space="0" w:color="auto"/>
            <w:left w:val="none" w:sz="0" w:space="0" w:color="auto"/>
            <w:bottom w:val="none" w:sz="0" w:space="0" w:color="auto"/>
            <w:right w:val="none" w:sz="0" w:space="0" w:color="auto"/>
          </w:divBdr>
        </w:div>
        <w:div w:id="718748908">
          <w:marLeft w:val="480"/>
          <w:marRight w:val="0"/>
          <w:marTop w:val="0"/>
          <w:marBottom w:val="0"/>
          <w:divBdr>
            <w:top w:val="none" w:sz="0" w:space="0" w:color="auto"/>
            <w:left w:val="none" w:sz="0" w:space="0" w:color="auto"/>
            <w:bottom w:val="none" w:sz="0" w:space="0" w:color="auto"/>
            <w:right w:val="none" w:sz="0" w:space="0" w:color="auto"/>
          </w:divBdr>
        </w:div>
        <w:div w:id="405341146">
          <w:marLeft w:val="480"/>
          <w:marRight w:val="0"/>
          <w:marTop w:val="0"/>
          <w:marBottom w:val="0"/>
          <w:divBdr>
            <w:top w:val="none" w:sz="0" w:space="0" w:color="auto"/>
            <w:left w:val="none" w:sz="0" w:space="0" w:color="auto"/>
            <w:bottom w:val="none" w:sz="0" w:space="0" w:color="auto"/>
            <w:right w:val="none" w:sz="0" w:space="0" w:color="auto"/>
          </w:divBdr>
        </w:div>
        <w:div w:id="1810972051">
          <w:marLeft w:val="480"/>
          <w:marRight w:val="0"/>
          <w:marTop w:val="0"/>
          <w:marBottom w:val="0"/>
          <w:divBdr>
            <w:top w:val="none" w:sz="0" w:space="0" w:color="auto"/>
            <w:left w:val="none" w:sz="0" w:space="0" w:color="auto"/>
            <w:bottom w:val="none" w:sz="0" w:space="0" w:color="auto"/>
            <w:right w:val="none" w:sz="0" w:space="0" w:color="auto"/>
          </w:divBdr>
        </w:div>
        <w:div w:id="1182549851">
          <w:marLeft w:val="480"/>
          <w:marRight w:val="0"/>
          <w:marTop w:val="0"/>
          <w:marBottom w:val="0"/>
          <w:divBdr>
            <w:top w:val="none" w:sz="0" w:space="0" w:color="auto"/>
            <w:left w:val="none" w:sz="0" w:space="0" w:color="auto"/>
            <w:bottom w:val="none" w:sz="0" w:space="0" w:color="auto"/>
            <w:right w:val="none" w:sz="0" w:space="0" w:color="auto"/>
          </w:divBdr>
        </w:div>
        <w:div w:id="2147240125">
          <w:marLeft w:val="480"/>
          <w:marRight w:val="0"/>
          <w:marTop w:val="0"/>
          <w:marBottom w:val="0"/>
          <w:divBdr>
            <w:top w:val="none" w:sz="0" w:space="0" w:color="auto"/>
            <w:left w:val="none" w:sz="0" w:space="0" w:color="auto"/>
            <w:bottom w:val="none" w:sz="0" w:space="0" w:color="auto"/>
            <w:right w:val="none" w:sz="0" w:space="0" w:color="auto"/>
          </w:divBdr>
        </w:div>
        <w:div w:id="806236918">
          <w:marLeft w:val="480"/>
          <w:marRight w:val="0"/>
          <w:marTop w:val="0"/>
          <w:marBottom w:val="0"/>
          <w:divBdr>
            <w:top w:val="none" w:sz="0" w:space="0" w:color="auto"/>
            <w:left w:val="none" w:sz="0" w:space="0" w:color="auto"/>
            <w:bottom w:val="none" w:sz="0" w:space="0" w:color="auto"/>
            <w:right w:val="none" w:sz="0" w:space="0" w:color="auto"/>
          </w:divBdr>
        </w:div>
        <w:div w:id="1889952386">
          <w:marLeft w:val="480"/>
          <w:marRight w:val="0"/>
          <w:marTop w:val="0"/>
          <w:marBottom w:val="0"/>
          <w:divBdr>
            <w:top w:val="none" w:sz="0" w:space="0" w:color="auto"/>
            <w:left w:val="none" w:sz="0" w:space="0" w:color="auto"/>
            <w:bottom w:val="none" w:sz="0" w:space="0" w:color="auto"/>
            <w:right w:val="none" w:sz="0" w:space="0" w:color="auto"/>
          </w:divBdr>
        </w:div>
        <w:div w:id="473179288">
          <w:marLeft w:val="480"/>
          <w:marRight w:val="0"/>
          <w:marTop w:val="0"/>
          <w:marBottom w:val="0"/>
          <w:divBdr>
            <w:top w:val="none" w:sz="0" w:space="0" w:color="auto"/>
            <w:left w:val="none" w:sz="0" w:space="0" w:color="auto"/>
            <w:bottom w:val="none" w:sz="0" w:space="0" w:color="auto"/>
            <w:right w:val="none" w:sz="0" w:space="0" w:color="auto"/>
          </w:divBdr>
        </w:div>
        <w:div w:id="2072269660">
          <w:marLeft w:val="480"/>
          <w:marRight w:val="0"/>
          <w:marTop w:val="0"/>
          <w:marBottom w:val="0"/>
          <w:divBdr>
            <w:top w:val="none" w:sz="0" w:space="0" w:color="auto"/>
            <w:left w:val="none" w:sz="0" w:space="0" w:color="auto"/>
            <w:bottom w:val="none" w:sz="0" w:space="0" w:color="auto"/>
            <w:right w:val="none" w:sz="0" w:space="0" w:color="auto"/>
          </w:divBdr>
        </w:div>
        <w:div w:id="739257514">
          <w:marLeft w:val="480"/>
          <w:marRight w:val="0"/>
          <w:marTop w:val="0"/>
          <w:marBottom w:val="0"/>
          <w:divBdr>
            <w:top w:val="none" w:sz="0" w:space="0" w:color="auto"/>
            <w:left w:val="none" w:sz="0" w:space="0" w:color="auto"/>
            <w:bottom w:val="none" w:sz="0" w:space="0" w:color="auto"/>
            <w:right w:val="none" w:sz="0" w:space="0" w:color="auto"/>
          </w:divBdr>
        </w:div>
        <w:div w:id="2143116565">
          <w:marLeft w:val="480"/>
          <w:marRight w:val="0"/>
          <w:marTop w:val="0"/>
          <w:marBottom w:val="0"/>
          <w:divBdr>
            <w:top w:val="none" w:sz="0" w:space="0" w:color="auto"/>
            <w:left w:val="none" w:sz="0" w:space="0" w:color="auto"/>
            <w:bottom w:val="none" w:sz="0" w:space="0" w:color="auto"/>
            <w:right w:val="none" w:sz="0" w:space="0" w:color="auto"/>
          </w:divBdr>
        </w:div>
        <w:div w:id="1494566157">
          <w:marLeft w:val="480"/>
          <w:marRight w:val="0"/>
          <w:marTop w:val="0"/>
          <w:marBottom w:val="0"/>
          <w:divBdr>
            <w:top w:val="none" w:sz="0" w:space="0" w:color="auto"/>
            <w:left w:val="none" w:sz="0" w:space="0" w:color="auto"/>
            <w:bottom w:val="none" w:sz="0" w:space="0" w:color="auto"/>
            <w:right w:val="none" w:sz="0" w:space="0" w:color="auto"/>
          </w:divBdr>
        </w:div>
        <w:div w:id="1172915840">
          <w:marLeft w:val="480"/>
          <w:marRight w:val="0"/>
          <w:marTop w:val="0"/>
          <w:marBottom w:val="0"/>
          <w:divBdr>
            <w:top w:val="none" w:sz="0" w:space="0" w:color="auto"/>
            <w:left w:val="none" w:sz="0" w:space="0" w:color="auto"/>
            <w:bottom w:val="none" w:sz="0" w:space="0" w:color="auto"/>
            <w:right w:val="none" w:sz="0" w:space="0" w:color="auto"/>
          </w:divBdr>
        </w:div>
        <w:div w:id="1876190569">
          <w:marLeft w:val="480"/>
          <w:marRight w:val="0"/>
          <w:marTop w:val="0"/>
          <w:marBottom w:val="0"/>
          <w:divBdr>
            <w:top w:val="none" w:sz="0" w:space="0" w:color="auto"/>
            <w:left w:val="none" w:sz="0" w:space="0" w:color="auto"/>
            <w:bottom w:val="none" w:sz="0" w:space="0" w:color="auto"/>
            <w:right w:val="none" w:sz="0" w:space="0" w:color="auto"/>
          </w:divBdr>
        </w:div>
        <w:div w:id="1275599030">
          <w:marLeft w:val="480"/>
          <w:marRight w:val="0"/>
          <w:marTop w:val="0"/>
          <w:marBottom w:val="0"/>
          <w:divBdr>
            <w:top w:val="none" w:sz="0" w:space="0" w:color="auto"/>
            <w:left w:val="none" w:sz="0" w:space="0" w:color="auto"/>
            <w:bottom w:val="none" w:sz="0" w:space="0" w:color="auto"/>
            <w:right w:val="none" w:sz="0" w:space="0" w:color="auto"/>
          </w:divBdr>
        </w:div>
        <w:div w:id="79763145">
          <w:marLeft w:val="480"/>
          <w:marRight w:val="0"/>
          <w:marTop w:val="0"/>
          <w:marBottom w:val="0"/>
          <w:divBdr>
            <w:top w:val="none" w:sz="0" w:space="0" w:color="auto"/>
            <w:left w:val="none" w:sz="0" w:space="0" w:color="auto"/>
            <w:bottom w:val="none" w:sz="0" w:space="0" w:color="auto"/>
            <w:right w:val="none" w:sz="0" w:space="0" w:color="auto"/>
          </w:divBdr>
        </w:div>
        <w:div w:id="1190028302">
          <w:marLeft w:val="480"/>
          <w:marRight w:val="0"/>
          <w:marTop w:val="0"/>
          <w:marBottom w:val="0"/>
          <w:divBdr>
            <w:top w:val="none" w:sz="0" w:space="0" w:color="auto"/>
            <w:left w:val="none" w:sz="0" w:space="0" w:color="auto"/>
            <w:bottom w:val="none" w:sz="0" w:space="0" w:color="auto"/>
            <w:right w:val="none" w:sz="0" w:space="0" w:color="auto"/>
          </w:divBdr>
        </w:div>
        <w:div w:id="649597092">
          <w:marLeft w:val="480"/>
          <w:marRight w:val="0"/>
          <w:marTop w:val="0"/>
          <w:marBottom w:val="0"/>
          <w:divBdr>
            <w:top w:val="none" w:sz="0" w:space="0" w:color="auto"/>
            <w:left w:val="none" w:sz="0" w:space="0" w:color="auto"/>
            <w:bottom w:val="none" w:sz="0" w:space="0" w:color="auto"/>
            <w:right w:val="none" w:sz="0" w:space="0" w:color="auto"/>
          </w:divBdr>
        </w:div>
        <w:div w:id="1726098380">
          <w:marLeft w:val="480"/>
          <w:marRight w:val="0"/>
          <w:marTop w:val="0"/>
          <w:marBottom w:val="0"/>
          <w:divBdr>
            <w:top w:val="none" w:sz="0" w:space="0" w:color="auto"/>
            <w:left w:val="none" w:sz="0" w:space="0" w:color="auto"/>
            <w:bottom w:val="none" w:sz="0" w:space="0" w:color="auto"/>
            <w:right w:val="none" w:sz="0" w:space="0" w:color="auto"/>
          </w:divBdr>
        </w:div>
        <w:div w:id="1694110353">
          <w:marLeft w:val="480"/>
          <w:marRight w:val="0"/>
          <w:marTop w:val="0"/>
          <w:marBottom w:val="0"/>
          <w:divBdr>
            <w:top w:val="none" w:sz="0" w:space="0" w:color="auto"/>
            <w:left w:val="none" w:sz="0" w:space="0" w:color="auto"/>
            <w:bottom w:val="none" w:sz="0" w:space="0" w:color="auto"/>
            <w:right w:val="none" w:sz="0" w:space="0" w:color="auto"/>
          </w:divBdr>
        </w:div>
        <w:div w:id="1315598245">
          <w:marLeft w:val="480"/>
          <w:marRight w:val="0"/>
          <w:marTop w:val="0"/>
          <w:marBottom w:val="0"/>
          <w:divBdr>
            <w:top w:val="none" w:sz="0" w:space="0" w:color="auto"/>
            <w:left w:val="none" w:sz="0" w:space="0" w:color="auto"/>
            <w:bottom w:val="none" w:sz="0" w:space="0" w:color="auto"/>
            <w:right w:val="none" w:sz="0" w:space="0" w:color="auto"/>
          </w:divBdr>
        </w:div>
        <w:div w:id="919097837">
          <w:marLeft w:val="480"/>
          <w:marRight w:val="0"/>
          <w:marTop w:val="0"/>
          <w:marBottom w:val="0"/>
          <w:divBdr>
            <w:top w:val="none" w:sz="0" w:space="0" w:color="auto"/>
            <w:left w:val="none" w:sz="0" w:space="0" w:color="auto"/>
            <w:bottom w:val="none" w:sz="0" w:space="0" w:color="auto"/>
            <w:right w:val="none" w:sz="0" w:space="0" w:color="auto"/>
          </w:divBdr>
        </w:div>
        <w:div w:id="917205010">
          <w:marLeft w:val="480"/>
          <w:marRight w:val="0"/>
          <w:marTop w:val="0"/>
          <w:marBottom w:val="0"/>
          <w:divBdr>
            <w:top w:val="none" w:sz="0" w:space="0" w:color="auto"/>
            <w:left w:val="none" w:sz="0" w:space="0" w:color="auto"/>
            <w:bottom w:val="none" w:sz="0" w:space="0" w:color="auto"/>
            <w:right w:val="none" w:sz="0" w:space="0" w:color="auto"/>
          </w:divBdr>
        </w:div>
      </w:divsChild>
    </w:div>
    <w:div w:id="1064644590">
      <w:bodyDiv w:val="1"/>
      <w:marLeft w:val="0"/>
      <w:marRight w:val="0"/>
      <w:marTop w:val="0"/>
      <w:marBottom w:val="0"/>
      <w:divBdr>
        <w:top w:val="none" w:sz="0" w:space="0" w:color="auto"/>
        <w:left w:val="none" w:sz="0" w:space="0" w:color="auto"/>
        <w:bottom w:val="none" w:sz="0" w:space="0" w:color="auto"/>
        <w:right w:val="none" w:sz="0" w:space="0" w:color="auto"/>
      </w:divBdr>
    </w:div>
    <w:div w:id="1064792425">
      <w:bodyDiv w:val="1"/>
      <w:marLeft w:val="0"/>
      <w:marRight w:val="0"/>
      <w:marTop w:val="0"/>
      <w:marBottom w:val="0"/>
      <w:divBdr>
        <w:top w:val="none" w:sz="0" w:space="0" w:color="auto"/>
        <w:left w:val="none" w:sz="0" w:space="0" w:color="auto"/>
        <w:bottom w:val="none" w:sz="0" w:space="0" w:color="auto"/>
        <w:right w:val="none" w:sz="0" w:space="0" w:color="auto"/>
      </w:divBdr>
    </w:div>
    <w:div w:id="1069421078">
      <w:bodyDiv w:val="1"/>
      <w:marLeft w:val="0"/>
      <w:marRight w:val="0"/>
      <w:marTop w:val="0"/>
      <w:marBottom w:val="0"/>
      <w:divBdr>
        <w:top w:val="none" w:sz="0" w:space="0" w:color="auto"/>
        <w:left w:val="none" w:sz="0" w:space="0" w:color="auto"/>
        <w:bottom w:val="none" w:sz="0" w:space="0" w:color="auto"/>
        <w:right w:val="none" w:sz="0" w:space="0" w:color="auto"/>
      </w:divBdr>
    </w:div>
    <w:div w:id="1070228852">
      <w:bodyDiv w:val="1"/>
      <w:marLeft w:val="0"/>
      <w:marRight w:val="0"/>
      <w:marTop w:val="0"/>
      <w:marBottom w:val="0"/>
      <w:divBdr>
        <w:top w:val="none" w:sz="0" w:space="0" w:color="auto"/>
        <w:left w:val="none" w:sz="0" w:space="0" w:color="auto"/>
        <w:bottom w:val="none" w:sz="0" w:space="0" w:color="auto"/>
        <w:right w:val="none" w:sz="0" w:space="0" w:color="auto"/>
      </w:divBdr>
    </w:div>
    <w:div w:id="1070496398">
      <w:bodyDiv w:val="1"/>
      <w:marLeft w:val="0"/>
      <w:marRight w:val="0"/>
      <w:marTop w:val="0"/>
      <w:marBottom w:val="0"/>
      <w:divBdr>
        <w:top w:val="none" w:sz="0" w:space="0" w:color="auto"/>
        <w:left w:val="none" w:sz="0" w:space="0" w:color="auto"/>
        <w:bottom w:val="none" w:sz="0" w:space="0" w:color="auto"/>
        <w:right w:val="none" w:sz="0" w:space="0" w:color="auto"/>
      </w:divBdr>
    </w:div>
    <w:div w:id="1070928861">
      <w:bodyDiv w:val="1"/>
      <w:marLeft w:val="0"/>
      <w:marRight w:val="0"/>
      <w:marTop w:val="0"/>
      <w:marBottom w:val="0"/>
      <w:divBdr>
        <w:top w:val="none" w:sz="0" w:space="0" w:color="auto"/>
        <w:left w:val="none" w:sz="0" w:space="0" w:color="auto"/>
        <w:bottom w:val="none" w:sz="0" w:space="0" w:color="auto"/>
        <w:right w:val="none" w:sz="0" w:space="0" w:color="auto"/>
      </w:divBdr>
    </w:div>
    <w:div w:id="1072311642">
      <w:bodyDiv w:val="1"/>
      <w:marLeft w:val="0"/>
      <w:marRight w:val="0"/>
      <w:marTop w:val="0"/>
      <w:marBottom w:val="0"/>
      <w:divBdr>
        <w:top w:val="none" w:sz="0" w:space="0" w:color="auto"/>
        <w:left w:val="none" w:sz="0" w:space="0" w:color="auto"/>
        <w:bottom w:val="none" w:sz="0" w:space="0" w:color="auto"/>
        <w:right w:val="none" w:sz="0" w:space="0" w:color="auto"/>
      </w:divBdr>
    </w:div>
    <w:div w:id="1072656275">
      <w:bodyDiv w:val="1"/>
      <w:marLeft w:val="0"/>
      <w:marRight w:val="0"/>
      <w:marTop w:val="0"/>
      <w:marBottom w:val="0"/>
      <w:divBdr>
        <w:top w:val="none" w:sz="0" w:space="0" w:color="auto"/>
        <w:left w:val="none" w:sz="0" w:space="0" w:color="auto"/>
        <w:bottom w:val="none" w:sz="0" w:space="0" w:color="auto"/>
        <w:right w:val="none" w:sz="0" w:space="0" w:color="auto"/>
      </w:divBdr>
    </w:div>
    <w:div w:id="1072773984">
      <w:bodyDiv w:val="1"/>
      <w:marLeft w:val="0"/>
      <w:marRight w:val="0"/>
      <w:marTop w:val="0"/>
      <w:marBottom w:val="0"/>
      <w:divBdr>
        <w:top w:val="none" w:sz="0" w:space="0" w:color="auto"/>
        <w:left w:val="none" w:sz="0" w:space="0" w:color="auto"/>
        <w:bottom w:val="none" w:sz="0" w:space="0" w:color="auto"/>
        <w:right w:val="none" w:sz="0" w:space="0" w:color="auto"/>
      </w:divBdr>
    </w:div>
    <w:div w:id="1073041969">
      <w:bodyDiv w:val="1"/>
      <w:marLeft w:val="0"/>
      <w:marRight w:val="0"/>
      <w:marTop w:val="0"/>
      <w:marBottom w:val="0"/>
      <w:divBdr>
        <w:top w:val="none" w:sz="0" w:space="0" w:color="auto"/>
        <w:left w:val="none" w:sz="0" w:space="0" w:color="auto"/>
        <w:bottom w:val="none" w:sz="0" w:space="0" w:color="auto"/>
        <w:right w:val="none" w:sz="0" w:space="0" w:color="auto"/>
      </w:divBdr>
    </w:div>
    <w:div w:id="1073745496">
      <w:bodyDiv w:val="1"/>
      <w:marLeft w:val="0"/>
      <w:marRight w:val="0"/>
      <w:marTop w:val="0"/>
      <w:marBottom w:val="0"/>
      <w:divBdr>
        <w:top w:val="none" w:sz="0" w:space="0" w:color="auto"/>
        <w:left w:val="none" w:sz="0" w:space="0" w:color="auto"/>
        <w:bottom w:val="none" w:sz="0" w:space="0" w:color="auto"/>
        <w:right w:val="none" w:sz="0" w:space="0" w:color="auto"/>
      </w:divBdr>
    </w:div>
    <w:div w:id="1074593822">
      <w:bodyDiv w:val="1"/>
      <w:marLeft w:val="0"/>
      <w:marRight w:val="0"/>
      <w:marTop w:val="0"/>
      <w:marBottom w:val="0"/>
      <w:divBdr>
        <w:top w:val="none" w:sz="0" w:space="0" w:color="auto"/>
        <w:left w:val="none" w:sz="0" w:space="0" w:color="auto"/>
        <w:bottom w:val="none" w:sz="0" w:space="0" w:color="auto"/>
        <w:right w:val="none" w:sz="0" w:space="0" w:color="auto"/>
      </w:divBdr>
    </w:div>
    <w:div w:id="1074939420">
      <w:bodyDiv w:val="1"/>
      <w:marLeft w:val="0"/>
      <w:marRight w:val="0"/>
      <w:marTop w:val="0"/>
      <w:marBottom w:val="0"/>
      <w:divBdr>
        <w:top w:val="none" w:sz="0" w:space="0" w:color="auto"/>
        <w:left w:val="none" w:sz="0" w:space="0" w:color="auto"/>
        <w:bottom w:val="none" w:sz="0" w:space="0" w:color="auto"/>
        <w:right w:val="none" w:sz="0" w:space="0" w:color="auto"/>
      </w:divBdr>
      <w:divsChild>
        <w:div w:id="139616043">
          <w:marLeft w:val="480"/>
          <w:marRight w:val="0"/>
          <w:marTop w:val="0"/>
          <w:marBottom w:val="0"/>
          <w:divBdr>
            <w:top w:val="none" w:sz="0" w:space="0" w:color="auto"/>
            <w:left w:val="none" w:sz="0" w:space="0" w:color="auto"/>
            <w:bottom w:val="none" w:sz="0" w:space="0" w:color="auto"/>
            <w:right w:val="none" w:sz="0" w:space="0" w:color="auto"/>
          </w:divBdr>
        </w:div>
        <w:div w:id="712122134">
          <w:marLeft w:val="480"/>
          <w:marRight w:val="0"/>
          <w:marTop w:val="0"/>
          <w:marBottom w:val="0"/>
          <w:divBdr>
            <w:top w:val="none" w:sz="0" w:space="0" w:color="auto"/>
            <w:left w:val="none" w:sz="0" w:space="0" w:color="auto"/>
            <w:bottom w:val="none" w:sz="0" w:space="0" w:color="auto"/>
            <w:right w:val="none" w:sz="0" w:space="0" w:color="auto"/>
          </w:divBdr>
        </w:div>
        <w:div w:id="630326737">
          <w:marLeft w:val="480"/>
          <w:marRight w:val="0"/>
          <w:marTop w:val="0"/>
          <w:marBottom w:val="0"/>
          <w:divBdr>
            <w:top w:val="none" w:sz="0" w:space="0" w:color="auto"/>
            <w:left w:val="none" w:sz="0" w:space="0" w:color="auto"/>
            <w:bottom w:val="none" w:sz="0" w:space="0" w:color="auto"/>
            <w:right w:val="none" w:sz="0" w:space="0" w:color="auto"/>
          </w:divBdr>
        </w:div>
        <w:div w:id="888538714">
          <w:marLeft w:val="480"/>
          <w:marRight w:val="0"/>
          <w:marTop w:val="0"/>
          <w:marBottom w:val="0"/>
          <w:divBdr>
            <w:top w:val="none" w:sz="0" w:space="0" w:color="auto"/>
            <w:left w:val="none" w:sz="0" w:space="0" w:color="auto"/>
            <w:bottom w:val="none" w:sz="0" w:space="0" w:color="auto"/>
            <w:right w:val="none" w:sz="0" w:space="0" w:color="auto"/>
          </w:divBdr>
        </w:div>
        <w:div w:id="573859672">
          <w:marLeft w:val="480"/>
          <w:marRight w:val="0"/>
          <w:marTop w:val="0"/>
          <w:marBottom w:val="0"/>
          <w:divBdr>
            <w:top w:val="none" w:sz="0" w:space="0" w:color="auto"/>
            <w:left w:val="none" w:sz="0" w:space="0" w:color="auto"/>
            <w:bottom w:val="none" w:sz="0" w:space="0" w:color="auto"/>
            <w:right w:val="none" w:sz="0" w:space="0" w:color="auto"/>
          </w:divBdr>
        </w:div>
        <w:div w:id="1016619310">
          <w:marLeft w:val="480"/>
          <w:marRight w:val="0"/>
          <w:marTop w:val="0"/>
          <w:marBottom w:val="0"/>
          <w:divBdr>
            <w:top w:val="none" w:sz="0" w:space="0" w:color="auto"/>
            <w:left w:val="none" w:sz="0" w:space="0" w:color="auto"/>
            <w:bottom w:val="none" w:sz="0" w:space="0" w:color="auto"/>
            <w:right w:val="none" w:sz="0" w:space="0" w:color="auto"/>
          </w:divBdr>
        </w:div>
        <w:div w:id="1484158335">
          <w:marLeft w:val="480"/>
          <w:marRight w:val="0"/>
          <w:marTop w:val="0"/>
          <w:marBottom w:val="0"/>
          <w:divBdr>
            <w:top w:val="none" w:sz="0" w:space="0" w:color="auto"/>
            <w:left w:val="none" w:sz="0" w:space="0" w:color="auto"/>
            <w:bottom w:val="none" w:sz="0" w:space="0" w:color="auto"/>
            <w:right w:val="none" w:sz="0" w:space="0" w:color="auto"/>
          </w:divBdr>
        </w:div>
        <w:div w:id="774132433">
          <w:marLeft w:val="480"/>
          <w:marRight w:val="0"/>
          <w:marTop w:val="0"/>
          <w:marBottom w:val="0"/>
          <w:divBdr>
            <w:top w:val="none" w:sz="0" w:space="0" w:color="auto"/>
            <w:left w:val="none" w:sz="0" w:space="0" w:color="auto"/>
            <w:bottom w:val="none" w:sz="0" w:space="0" w:color="auto"/>
            <w:right w:val="none" w:sz="0" w:space="0" w:color="auto"/>
          </w:divBdr>
        </w:div>
        <w:div w:id="1074470307">
          <w:marLeft w:val="480"/>
          <w:marRight w:val="0"/>
          <w:marTop w:val="0"/>
          <w:marBottom w:val="0"/>
          <w:divBdr>
            <w:top w:val="none" w:sz="0" w:space="0" w:color="auto"/>
            <w:left w:val="none" w:sz="0" w:space="0" w:color="auto"/>
            <w:bottom w:val="none" w:sz="0" w:space="0" w:color="auto"/>
            <w:right w:val="none" w:sz="0" w:space="0" w:color="auto"/>
          </w:divBdr>
        </w:div>
        <w:div w:id="396784572">
          <w:marLeft w:val="480"/>
          <w:marRight w:val="0"/>
          <w:marTop w:val="0"/>
          <w:marBottom w:val="0"/>
          <w:divBdr>
            <w:top w:val="none" w:sz="0" w:space="0" w:color="auto"/>
            <w:left w:val="none" w:sz="0" w:space="0" w:color="auto"/>
            <w:bottom w:val="none" w:sz="0" w:space="0" w:color="auto"/>
            <w:right w:val="none" w:sz="0" w:space="0" w:color="auto"/>
          </w:divBdr>
        </w:div>
        <w:div w:id="652373852">
          <w:marLeft w:val="480"/>
          <w:marRight w:val="0"/>
          <w:marTop w:val="0"/>
          <w:marBottom w:val="0"/>
          <w:divBdr>
            <w:top w:val="none" w:sz="0" w:space="0" w:color="auto"/>
            <w:left w:val="none" w:sz="0" w:space="0" w:color="auto"/>
            <w:bottom w:val="none" w:sz="0" w:space="0" w:color="auto"/>
            <w:right w:val="none" w:sz="0" w:space="0" w:color="auto"/>
          </w:divBdr>
        </w:div>
        <w:div w:id="1060863859">
          <w:marLeft w:val="480"/>
          <w:marRight w:val="0"/>
          <w:marTop w:val="0"/>
          <w:marBottom w:val="0"/>
          <w:divBdr>
            <w:top w:val="none" w:sz="0" w:space="0" w:color="auto"/>
            <w:left w:val="none" w:sz="0" w:space="0" w:color="auto"/>
            <w:bottom w:val="none" w:sz="0" w:space="0" w:color="auto"/>
            <w:right w:val="none" w:sz="0" w:space="0" w:color="auto"/>
          </w:divBdr>
        </w:div>
        <w:div w:id="2059159436">
          <w:marLeft w:val="480"/>
          <w:marRight w:val="0"/>
          <w:marTop w:val="0"/>
          <w:marBottom w:val="0"/>
          <w:divBdr>
            <w:top w:val="none" w:sz="0" w:space="0" w:color="auto"/>
            <w:left w:val="none" w:sz="0" w:space="0" w:color="auto"/>
            <w:bottom w:val="none" w:sz="0" w:space="0" w:color="auto"/>
            <w:right w:val="none" w:sz="0" w:space="0" w:color="auto"/>
          </w:divBdr>
        </w:div>
        <w:div w:id="1451436541">
          <w:marLeft w:val="480"/>
          <w:marRight w:val="0"/>
          <w:marTop w:val="0"/>
          <w:marBottom w:val="0"/>
          <w:divBdr>
            <w:top w:val="none" w:sz="0" w:space="0" w:color="auto"/>
            <w:left w:val="none" w:sz="0" w:space="0" w:color="auto"/>
            <w:bottom w:val="none" w:sz="0" w:space="0" w:color="auto"/>
            <w:right w:val="none" w:sz="0" w:space="0" w:color="auto"/>
          </w:divBdr>
        </w:div>
        <w:div w:id="1830557787">
          <w:marLeft w:val="480"/>
          <w:marRight w:val="0"/>
          <w:marTop w:val="0"/>
          <w:marBottom w:val="0"/>
          <w:divBdr>
            <w:top w:val="none" w:sz="0" w:space="0" w:color="auto"/>
            <w:left w:val="none" w:sz="0" w:space="0" w:color="auto"/>
            <w:bottom w:val="none" w:sz="0" w:space="0" w:color="auto"/>
            <w:right w:val="none" w:sz="0" w:space="0" w:color="auto"/>
          </w:divBdr>
        </w:div>
        <w:div w:id="1952591263">
          <w:marLeft w:val="480"/>
          <w:marRight w:val="0"/>
          <w:marTop w:val="0"/>
          <w:marBottom w:val="0"/>
          <w:divBdr>
            <w:top w:val="none" w:sz="0" w:space="0" w:color="auto"/>
            <w:left w:val="none" w:sz="0" w:space="0" w:color="auto"/>
            <w:bottom w:val="none" w:sz="0" w:space="0" w:color="auto"/>
            <w:right w:val="none" w:sz="0" w:space="0" w:color="auto"/>
          </w:divBdr>
        </w:div>
        <w:div w:id="1314025621">
          <w:marLeft w:val="480"/>
          <w:marRight w:val="0"/>
          <w:marTop w:val="0"/>
          <w:marBottom w:val="0"/>
          <w:divBdr>
            <w:top w:val="none" w:sz="0" w:space="0" w:color="auto"/>
            <w:left w:val="none" w:sz="0" w:space="0" w:color="auto"/>
            <w:bottom w:val="none" w:sz="0" w:space="0" w:color="auto"/>
            <w:right w:val="none" w:sz="0" w:space="0" w:color="auto"/>
          </w:divBdr>
        </w:div>
        <w:div w:id="965041512">
          <w:marLeft w:val="480"/>
          <w:marRight w:val="0"/>
          <w:marTop w:val="0"/>
          <w:marBottom w:val="0"/>
          <w:divBdr>
            <w:top w:val="none" w:sz="0" w:space="0" w:color="auto"/>
            <w:left w:val="none" w:sz="0" w:space="0" w:color="auto"/>
            <w:bottom w:val="none" w:sz="0" w:space="0" w:color="auto"/>
            <w:right w:val="none" w:sz="0" w:space="0" w:color="auto"/>
          </w:divBdr>
        </w:div>
        <w:div w:id="269902168">
          <w:marLeft w:val="480"/>
          <w:marRight w:val="0"/>
          <w:marTop w:val="0"/>
          <w:marBottom w:val="0"/>
          <w:divBdr>
            <w:top w:val="none" w:sz="0" w:space="0" w:color="auto"/>
            <w:left w:val="none" w:sz="0" w:space="0" w:color="auto"/>
            <w:bottom w:val="none" w:sz="0" w:space="0" w:color="auto"/>
            <w:right w:val="none" w:sz="0" w:space="0" w:color="auto"/>
          </w:divBdr>
        </w:div>
        <w:div w:id="513808788">
          <w:marLeft w:val="480"/>
          <w:marRight w:val="0"/>
          <w:marTop w:val="0"/>
          <w:marBottom w:val="0"/>
          <w:divBdr>
            <w:top w:val="none" w:sz="0" w:space="0" w:color="auto"/>
            <w:left w:val="none" w:sz="0" w:space="0" w:color="auto"/>
            <w:bottom w:val="none" w:sz="0" w:space="0" w:color="auto"/>
            <w:right w:val="none" w:sz="0" w:space="0" w:color="auto"/>
          </w:divBdr>
        </w:div>
        <w:div w:id="1274821151">
          <w:marLeft w:val="480"/>
          <w:marRight w:val="0"/>
          <w:marTop w:val="0"/>
          <w:marBottom w:val="0"/>
          <w:divBdr>
            <w:top w:val="none" w:sz="0" w:space="0" w:color="auto"/>
            <w:left w:val="none" w:sz="0" w:space="0" w:color="auto"/>
            <w:bottom w:val="none" w:sz="0" w:space="0" w:color="auto"/>
            <w:right w:val="none" w:sz="0" w:space="0" w:color="auto"/>
          </w:divBdr>
        </w:div>
        <w:div w:id="1299338290">
          <w:marLeft w:val="480"/>
          <w:marRight w:val="0"/>
          <w:marTop w:val="0"/>
          <w:marBottom w:val="0"/>
          <w:divBdr>
            <w:top w:val="none" w:sz="0" w:space="0" w:color="auto"/>
            <w:left w:val="none" w:sz="0" w:space="0" w:color="auto"/>
            <w:bottom w:val="none" w:sz="0" w:space="0" w:color="auto"/>
            <w:right w:val="none" w:sz="0" w:space="0" w:color="auto"/>
          </w:divBdr>
        </w:div>
        <w:div w:id="751120335">
          <w:marLeft w:val="480"/>
          <w:marRight w:val="0"/>
          <w:marTop w:val="0"/>
          <w:marBottom w:val="0"/>
          <w:divBdr>
            <w:top w:val="none" w:sz="0" w:space="0" w:color="auto"/>
            <w:left w:val="none" w:sz="0" w:space="0" w:color="auto"/>
            <w:bottom w:val="none" w:sz="0" w:space="0" w:color="auto"/>
            <w:right w:val="none" w:sz="0" w:space="0" w:color="auto"/>
          </w:divBdr>
        </w:div>
        <w:div w:id="673849356">
          <w:marLeft w:val="480"/>
          <w:marRight w:val="0"/>
          <w:marTop w:val="0"/>
          <w:marBottom w:val="0"/>
          <w:divBdr>
            <w:top w:val="none" w:sz="0" w:space="0" w:color="auto"/>
            <w:left w:val="none" w:sz="0" w:space="0" w:color="auto"/>
            <w:bottom w:val="none" w:sz="0" w:space="0" w:color="auto"/>
            <w:right w:val="none" w:sz="0" w:space="0" w:color="auto"/>
          </w:divBdr>
        </w:div>
        <w:div w:id="1869444911">
          <w:marLeft w:val="480"/>
          <w:marRight w:val="0"/>
          <w:marTop w:val="0"/>
          <w:marBottom w:val="0"/>
          <w:divBdr>
            <w:top w:val="none" w:sz="0" w:space="0" w:color="auto"/>
            <w:left w:val="none" w:sz="0" w:space="0" w:color="auto"/>
            <w:bottom w:val="none" w:sz="0" w:space="0" w:color="auto"/>
            <w:right w:val="none" w:sz="0" w:space="0" w:color="auto"/>
          </w:divBdr>
        </w:div>
        <w:div w:id="1809935905">
          <w:marLeft w:val="480"/>
          <w:marRight w:val="0"/>
          <w:marTop w:val="0"/>
          <w:marBottom w:val="0"/>
          <w:divBdr>
            <w:top w:val="none" w:sz="0" w:space="0" w:color="auto"/>
            <w:left w:val="none" w:sz="0" w:space="0" w:color="auto"/>
            <w:bottom w:val="none" w:sz="0" w:space="0" w:color="auto"/>
            <w:right w:val="none" w:sz="0" w:space="0" w:color="auto"/>
          </w:divBdr>
        </w:div>
        <w:div w:id="201133560">
          <w:marLeft w:val="480"/>
          <w:marRight w:val="0"/>
          <w:marTop w:val="0"/>
          <w:marBottom w:val="0"/>
          <w:divBdr>
            <w:top w:val="none" w:sz="0" w:space="0" w:color="auto"/>
            <w:left w:val="none" w:sz="0" w:space="0" w:color="auto"/>
            <w:bottom w:val="none" w:sz="0" w:space="0" w:color="auto"/>
            <w:right w:val="none" w:sz="0" w:space="0" w:color="auto"/>
          </w:divBdr>
        </w:div>
        <w:div w:id="2056850289">
          <w:marLeft w:val="480"/>
          <w:marRight w:val="0"/>
          <w:marTop w:val="0"/>
          <w:marBottom w:val="0"/>
          <w:divBdr>
            <w:top w:val="none" w:sz="0" w:space="0" w:color="auto"/>
            <w:left w:val="none" w:sz="0" w:space="0" w:color="auto"/>
            <w:bottom w:val="none" w:sz="0" w:space="0" w:color="auto"/>
            <w:right w:val="none" w:sz="0" w:space="0" w:color="auto"/>
          </w:divBdr>
        </w:div>
        <w:div w:id="2136413190">
          <w:marLeft w:val="480"/>
          <w:marRight w:val="0"/>
          <w:marTop w:val="0"/>
          <w:marBottom w:val="0"/>
          <w:divBdr>
            <w:top w:val="none" w:sz="0" w:space="0" w:color="auto"/>
            <w:left w:val="none" w:sz="0" w:space="0" w:color="auto"/>
            <w:bottom w:val="none" w:sz="0" w:space="0" w:color="auto"/>
            <w:right w:val="none" w:sz="0" w:space="0" w:color="auto"/>
          </w:divBdr>
        </w:div>
        <w:div w:id="639774364">
          <w:marLeft w:val="480"/>
          <w:marRight w:val="0"/>
          <w:marTop w:val="0"/>
          <w:marBottom w:val="0"/>
          <w:divBdr>
            <w:top w:val="none" w:sz="0" w:space="0" w:color="auto"/>
            <w:left w:val="none" w:sz="0" w:space="0" w:color="auto"/>
            <w:bottom w:val="none" w:sz="0" w:space="0" w:color="auto"/>
            <w:right w:val="none" w:sz="0" w:space="0" w:color="auto"/>
          </w:divBdr>
        </w:div>
        <w:div w:id="658928632">
          <w:marLeft w:val="480"/>
          <w:marRight w:val="0"/>
          <w:marTop w:val="0"/>
          <w:marBottom w:val="0"/>
          <w:divBdr>
            <w:top w:val="none" w:sz="0" w:space="0" w:color="auto"/>
            <w:left w:val="none" w:sz="0" w:space="0" w:color="auto"/>
            <w:bottom w:val="none" w:sz="0" w:space="0" w:color="auto"/>
            <w:right w:val="none" w:sz="0" w:space="0" w:color="auto"/>
          </w:divBdr>
        </w:div>
        <w:div w:id="666322040">
          <w:marLeft w:val="480"/>
          <w:marRight w:val="0"/>
          <w:marTop w:val="0"/>
          <w:marBottom w:val="0"/>
          <w:divBdr>
            <w:top w:val="none" w:sz="0" w:space="0" w:color="auto"/>
            <w:left w:val="none" w:sz="0" w:space="0" w:color="auto"/>
            <w:bottom w:val="none" w:sz="0" w:space="0" w:color="auto"/>
            <w:right w:val="none" w:sz="0" w:space="0" w:color="auto"/>
          </w:divBdr>
        </w:div>
        <w:div w:id="1079326428">
          <w:marLeft w:val="480"/>
          <w:marRight w:val="0"/>
          <w:marTop w:val="0"/>
          <w:marBottom w:val="0"/>
          <w:divBdr>
            <w:top w:val="none" w:sz="0" w:space="0" w:color="auto"/>
            <w:left w:val="none" w:sz="0" w:space="0" w:color="auto"/>
            <w:bottom w:val="none" w:sz="0" w:space="0" w:color="auto"/>
            <w:right w:val="none" w:sz="0" w:space="0" w:color="auto"/>
          </w:divBdr>
        </w:div>
        <w:div w:id="804851918">
          <w:marLeft w:val="480"/>
          <w:marRight w:val="0"/>
          <w:marTop w:val="0"/>
          <w:marBottom w:val="0"/>
          <w:divBdr>
            <w:top w:val="none" w:sz="0" w:space="0" w:color="auto"/>
            <w:left w:val="none" w:sz="0" w:space="0" w:color="auto"/>
            <w:bottom w:val="none" w:sz="0" w:space="0" w:color="auto"/>
            <w:right w:val="none" w:sz="0" w:space="0" w:color="auto"/>
          </w:divBdr>
        </w:div>
        <w:div w:id="930355700">
          <w:marLeft w:val="480"/>
          <w:marRight w:val="0"/>
          <w:marTop w:val="0"/>
          <w:marBottom w:val="0"/>
          <w:divBdr>
            <w:top w:val="none" w:sz="0" w:space="0" w:color="auto"/>
            <w:left w:val="none" w:sz="0" w:space="0" w:color="auto"/>
            <w:bottom w:val="none" w:sz="0" w:space="0" w:color="auto"/>
            <w:right w:val="none" w:sz="0" w:space="0" w:color="auto"/>
          </w:divBdr>
        </w:div>
        <w:div w:id="886337278">
          <w:marLeft w:val="480"/>
          <w:marRight w:val="0"/>
          <w:marTop w:val="0"/>
          <w:marBottom w:val="0"/>
          <w:divBdr>
            <w:top w:val="none" w:sz="0" w:space="0" w:color="auto"/>
            <w:left w:val="none" w:sz="0" w:space="0" w:color="auto"/>
            <w:bottom w:val="none" w:sz="0" w:space="0" w:color="auto"/>
            <w:right w:val="none" w:sz="0" w:space="0" w:color="auto"/>
          </w:divBdr>
        </w:div>
        <w:div w:id="497573166">
          <w:marLeft w:val="480"/>
          <w:marRight w:val="0"/>
          <w:marTop w:val="0"/>
          <w:marBottom w:val="0"/>
          <w:divBdr>
            <w:top w:val="none" w:sz="0" w:space="0" w:color="auto"/>
            <w:left w:val="none" w:sz="0" w:space="0" w:color="auto"/>
            <w:bottom w:val="none" w:sz="0" w:space="0" w:color="auto"/>
            <w:right w:val="none" w:sz="0" w:space="0" w:color="auto"/>
          </w:divBdr>
        </w:div>
        <w:div w:id="1158769878">
          <w:marLeft w:val="480"/>
          <w:marRight w:val="0"/>
          <w:marTop w:val="0"/>
          <w:marBottom w:val="0"/>
          <w:divBdr>
            <w:top w:val="none" w:sz="0" w:space="0" w:color="auto"/>
            <w:left w:val="none" w:sz="0" w:space="0" w:color="auto"/>
            <w:bottom w:val="none" w:sz="0" w:space="0" w:color="auto"/>
            <w:right w:val="none" w:sz="0" w:space="0" w:color="auto"/>
          </w:divBdr>
        </w:div>
        <w:div w:id="36975536">
          <w:marLeft w:val="480"/>
          <w:marRight w:val="0"/>
          <w:marTop w:val="0"/>
          <w:marBottom w:val="0"/>
          <w:divBdr>
            <w:top w:val="none" w:sz="0" w:space="0" w:color="auto"/>
            <w:left w:val="none" w:sz="0" w:space="0" w:color="auto"/>
            <w:bottom w:val="none" w:sz="0" w:space="0" w:color="auto"/>
            <w:right w:val="none" w:sz="0" w:space="0" w:color="auto"/>
          </w:divBdr>
        </w:div>
        <w:div w:id="1859000555">
          <w:marLeft w:val="480"/>
          <w:marRight w:val="0"/>
          <w:marTop w:val="0"/>
          <w:marBottom w:val="0"/>
          <w:divBdr>
            <w:top w:val="none" w:sz="0" w:space="0" w:color="auto"/>
            <w:left w:val="none" w:sz="0" w:space="0" w:color="auto"/>
            <w:bottom w:val="none" w:sz="0" w:space="0" w:color="auto"/>
            <w:right w:val="none" w:sz="0" w:space="0" w:color="auto"/>
          </w:divBdr>
        </w:div>
        <w:div w:id="1900557792">
          <w:marLeft w:val="480"/>
          <w:marRight w:val="0"/>
          <w:marTop w:val="0"/>
          <w:marBottom w:val="0"/>
          <w:divBdr>
            <w:top w:val="none" w:sz="0" w:space="0" w:color="auto"/>
            <w:left w:val="none" w:sz="0" w:space="0" w:color="auto"/>
            <w:bottom w:val="none" w:sz="0" w:space="0" w:color="auto"/>
            <w:right w:val="none" w:sz="0" w:space="0" w:color="auto"/>
          </w:divBdr>
        </w:div>
        <w:div w:id="1883595540">
          <w:marLeft w:val="480"/>
          <w:marRight w:val="0"/>
          <w:marTop w:val="0"/>
          <w:marBottom w:val="0"/>
          <w:divBdr>
            <w:top w:val="none" w:sz="0" w:space="0" w:color="auto"/>
            <w:left w:val="none" w:sz="0" w:space="0" w:color="auto"/>
            <w:bottom w:val="none" w:sz="0" w:space="0" w:color="auto"/>
            <w:right w:val="none" w:sz="0" w:space="0" w:color="auto"/>
          </w:divBdr>
        </w:div>
        <w:div w:id="718826731">
          <w:marLeft w:val="480"/>
          <w:marRight w:val="0"/>
          <w:marTop w:val="0"/>
          <w:marBottom w:val="0"/>
          <w:divBdr>
            <w:top w:val="none" w:sz="0" w:space="0" w:color="auto"/>
            <w:left w:val="none" w:sz="0" w:space="0" w:color="auto"/>
            <w:bottom w:val="none" w:sz="0" w:space="0" w:color="auto"/>
            <w:right w:val="none" w:sz="0" w:space="0" w:color="auto"/>
          </w:divBdr>
        </w:div>
        <w:div w:id="249043544">
          <w:marLeft w:val="480"/>
          <w:marRight w:val="0"/>
          <w:marTop w:val="0"/>
          <w:marBottom w:val="0"/>
          <w:divBdr>
            <w:top w:val="none" w:sz="0" w:space="0" w:color="auto"/>
            <w:left w:val="none" w:sz="0" w:space="0" w:color="auto"/>
            <w:bottom w:val="none" w:sz="0" w:space="0" w:color="auto"/>
            <w:right w:val="none" w:sz="0" w:space="0" w:color="auto"/>
          </w:divBdr>
        </w:div>
        <w:div w:id="681785452">
          <w:marLeft w:val="480"/>
          <w:marRight w:val="0"/>
          <w:marTop w:val="0"/>
          <w:marBottom w:val="0"/>
          <w:divBdr>
            <w:top w:val="none" w:sz="0" w:space="0" w:color="auto"/>
            <w:left w:val="none" w:sz="0" w:space="0" w:color="auto"/>
            <w:bottom w:val="none" w:sz="0" w:space="0" w:color="auto"/>
            <w:right w:val="none" w:sz="0" w:space="0" w:color="auto"/>
          </w:divBdr>
        </w:div>
        <w:div w:id="526793396">
          <w:marLeft w:val="480"/>
          <w:marRight w:val="0"/>
          <w:marTop w:val="0"/>
          <w:marBottom w:val="0"/>
          <w:divBdr>
            <w:top w:val="none" w:sz="0" w:space="0" w:color="auto"/>
            <w:left w:val="none" w:sz="0" w:space="0" w:color="auto"/>
            <w:bottom w:val="none" w:sz="0" w:space="0" w:color="auto"/>
            <w:right w:val="none" w:sz="0" w:space="0" w:color="auto"/>
          </w:divBdr>
        </w:div>
        <w:div w:id="559167768">
          <w:marLeft w:val="480"/>
          <w:marRight w:val="0"/>
          <w:marTop w:val="0"/>
          <w:marBottom w:val="0"/>
          <w:divBdr>
            <w:top w:val="none" w:sz="0" w:space="0" w:color="auto"/>
            <w:left w:val="none" w:sz="0" w:space="0" w:color="auto"/>
            <w:bottom w:val="none" w:sz="0" w:space="0" w:color="auto"/>
            <w:right w:val="none" w:sz="0" w:space="0" w:color="auto"/>
          </w:divBdr>
        </w:div>
        <w:div w:id="1656101615">
          <w:marLeft w:val="480"/>
          <w:marRight w:val="0"/>
          <w:marTop w:val="0"/>
          <w:marBottom w:val="0"/>
          <w:divBdr>
            <w:top w:val="none" w:sz="0" w:space="0" w:color="auto"/>
            <w:left w:val="none" w:sz="0" w:space="0" w:color="auto"/>
            <w:bottom w:val="none" w:sz="0" w:space="0" w:color="auto"/>
            <w:right w:val="none" w:sz="0" w:space="0" w:color="auto"/>
          </w:divBdr>
        </w:div>
        <w:div w:id="1142118175">
          <w:marLeft w:val="480"/>
          <w:marRight w:val="0"/>
          <w:marTop w:val="0"/>
          <w:marBottom w:val="0"/>
          <w:divBdr>
            <w:top w:val="none" w:sz="0" w:space="0" w:color="auto"/>
            <w:left w:val="none" w:sz="0" w:space="0" w:color="auto"/>
            <w:bottom w:val="none" w:sz="0" w:space="0" w:color="auto"/>
            <w:right w:val="none" w:sz="0" w:space="0" w:color="auto"/>
          </w:divBdr>
        </w:div>
        <w:div w:id="1895385922">
          <w:marLeft w:val="480"/>
          <w:marRight w:val="0"/>
          <w:marTop w:val="0"/>
          <w:marBottom w:val="0"/>
          <w:divBdr>
            <w:top w:val="none" w:sz="0" w:space="0" w:color="auto"/>
            <w:left w:val="none" w:sz="0" w:space="0" w:color="auto"/>
            <w:bottom w:val="none" w:sz="0" w:space="0" w:color="auto"/>
            <w:right w:val="none" w:sz="0" w:space="0" w:color="auto"/>
          </w:divBdr>
        </w:div>
        <w:div w:id="1327320577">
          <w:marLeft w:val="480"/>
          <w:marRight w:val="0"/>
          <w:marTop w:val="0"/>
          <w:marBottom w:val="0"/>
          <w:divBdr>
            <w:top w:val="none" w:sz="0" w:space="0" w:color="auto"/>
            <w:left w:val="none" w:sz="0" w:space="0" w:color="auto"/>
            <w:bottom w:val="none" w:sz="0" w:space="0" w:color="auto"/>
            <w:right w:val="none" w:sz="0" w:space="0" w:color="auto"/>
          </w:divBdr>
        </w:div>
        <w:div w:id="769853975">
          <w:marLeft w:val="480"/>
          <w:marRight w:val="0"/>
          <w:marTop w:val="0"/>
          <w:marBottom w:val="0"/>
          <w:divBdr>
            <w:top w:val="none" w:sz="0" w:space="0" w:color="auto"/>
            <w:left w:val="none" w:sz="0" w:space="0" w:color="auto"/>
            <w:bottom w:val="none" w:sz="0" w:space="0" w:color="auto"/>
            <w:right w:val="none" w:sz="0" w:space="0" w:color="auto"/>
          </w:divBdr>
        </w:div>
        <w:div w:id="261956869">
          <w:marLeft w:val="480"/>
          <w:marRight w:val="0"/>
          <w:marTop w:val="0"/>
          <w:marBottom w:val="0"/>
          <w:divBdr>
            <w:top w:val="none" w:sz="0" w:space="0" w:color="auto"/>
            <w:left w:val="none" w:sz="0" w:space="0" w:color="auto"/>
            <w:bottom w:val="none" w:sz="0" w:space="0" w:color="auto"/>
            <w:right w:val="none" w:sz="0" w:space="0" w:color="auto"/>
          </w:divBdr>
        </w:div>
        <w:div w:id="965156207">
          <w:marLeft w:val="480"/>
          <w:marRight w:val="0"/>
          <w:marTop w:val="0"/>
          <w:marBottom w:val="0"/>
          <w:divBdr>
            <w:top w:val="none" w:sz="0" w:space="0" w:color="auto"/>
            <w:left w:val="none" w:sz="0" w:space="0" w:color="auto"/>
            <w:bottom w:val="none" w:sz="0" w:space="0" w:color="auto"/>
            <w:right w:val="none" w:sz="0" w:space="0" w:color="auto"/>
          </w:divBdr>
        </w:div>
      </w:divsChild>
    </w:div>
    <w:div w:id="1076172689">
      <w:bodyDiv w:val="1"/>
      <w:marLeft w:val="0"/>
      <w:marRight w:val="0"/>
      <w:marTop w:val="0"/>
      <w:marBottom w:val="0"/>
      <w:divBdr>
        <w:top w:val="none" w:sz="0" w:space="0" w:color="auto"/>
        <w:left w:val="none" w:sz="0" w:space="0" w:color="auto"/>
        <w:bottom w:val="none" w:sz="0" w:space="0" w:color="auto"/>
        <w:right w:val="none" w:sz="0" w:space="0" w:color="auto"/>
      </w:divBdr>
    </w:div>
    <w:div w:id="1077171273">
      <w:bodyDiv w:val="1"/>
      <w:marLeft w:val="0"/>
      <w:marRight w:val="0"/>
      <w:marTop w:val="0"/>
      <w:marBottom w:val="0"/>
      <w:divBdr>
        <w:top w:val="none" w:sz="0" w:space="0" w:color="auto"/>
        <w:left w:val="none" w:sz="0" w:space="0" w:color="auto"/>
        <w:bottom w:val="none" w:sz="0" w:space="0" w:color="auto"/>
        <w:right w:val="none" w:sz="0" w:space="0" w:color="auto"/>
      </w:divBdr>
    </w:div>
    <w:div w:id="1078862877">
      <w:bodyDiv w:val="1"/>
      <w:marLeft w:val="0"/>
      <w:marRight w:val="0"/>
      <w:marTop w:val="0"/>
      <w:marBottom w:val="0"/>
      <w:divBdr>
        <w:top w:val="none" w:sz="0" w:space="0" w:color="auto"/>
        <w:left w:val="none" w:sz="0" w:space="0" w:color="auto"/>
        <w:bottom w:val="none" w:sz="0" w:space="0" w:color="auto"/>
        <w:right w:val="none" w:sz="0" w:space="0" w:color="auto"/>
      </w:divBdr>
    </w:div>
    <w:div w:id="1080062175">
      <w:bodyDiv w:val="1"/>
      <w:marLeft w:val="0"/>
      <w:marRight w:val="0"/>
      <w:marTop w:val="0"/>
      <w:marBottom w:val="0"/>
      <w:divBdr>
        <w:top w:val="none" w:sz="0" w:space="0" w:color="auto"/>
        <w:left w:val="none" w:sz="0" w:space="0" w:color="auto"/>
        <w:bottom w:val="none" w:sz="0" w:space="0" w:color="auto"/>
        <w:right w:val="none" w:sz="0" w:space="0" w:color="auto"/>
      </w:divBdr>
    </w:div>
    <w:div w:id="1080716677">
      <w:bodyDiv w:val="1"/>
      <w:marLeft w:val="0"/>
      <w:marRight w:val="0"/>
      <w:marTop w:val="0"/>
      <w:marBottom w:val="0"/>
      <w:divBdr>
        <w:top w:val="none" w:sz="0" w:space="0" w:color="auto"/>
        <w:left w:val="none" w:sz="0" w:space="0" w:color="auto"/>
        <w:bottom w:val="none" w:sz="0" w:space="0" w:color="auto"/>
        <w:right w:val="none" w:sz="0" w:space="0" w:color="auto"/>
      </w:divBdr>
    </w:div>
    <w:div w:id="1080832927">
      <w:bodyDiv w:val="1"/>
      <w:marLeft w:val="0"/>
      <w:marRight w:val="0"/>
      <w:marTop w:val="0"/>
      <w:marBottom w:val="0"/>
      <w:divBdr>
        <w:top w:val="none" w:sz="0" w:space="0" w:color="auto"/>
        <w:left w:val="none" w:sz="0" w:space="0" w:color="auto"/>
        <w:bottom w:val="none" w:sz="0" w:space="0" w:color="auto"/>
        <w:right w:val="none" w:sz="0" w:space="0" w:color="auto"/>
      </w:divBdr>
    </w:div>
    <w:div w:id="1081022388">
      <w:bodyDiv w:val="1"/>
      <w:marLeft w:val="0"/>
      <w:marRight w:val="0"/>
      <w:marTop w:val="0"/>
      <w:marBottom w:val="0"/>
      <w:divBdr>
        <w:top w:val="none" w:sz="0" w:space="0" w:color="auto"/>
        <w:left w:val="none" w:sz="0" w:space="0" w:color="auto"/>
        <w:bottom w:val="none" w:sz="0" w:space="0" w:color="auto"/>
        <w:right w:val="none" w:sz="0" w:space="0" w:color="auto"/>
      </w:divBdr>
    </w:div>
    <w:div w:id="1081948998">
      <w:bodyDiv w:val="1"/>
      <w:marLeft w:val="0"/>
      <w:marRight w:val="0"/>
      <w:marTop w:val="0"/>
      <w:marBottom w:val="0"/>
      <w:divBdr>
        <w:top w:val="none" w:sz="0" w:space="0" w:color="auto"/>
        <w:left w:val="none" w:sz="0" w:space="0" w:color="auto"/>
        <w:bottom w:val="none" w:sz="0" w:space="0" w:color="auto"/>
        <w:right w:val="none" w:sz="0" w:space="0" w:color="auto"/>
      </w:divBdr>
    </w:div>
    <w:div w:id="1081953219">
      <w:bodyDiv w:val="1"/>
      <w:marLeft w:val="0"/>
      <w:marRight w:val="0"/>
      <w:marTop w:val="0"/>
      <w:marBottom w:val="0"/>
      <w:divBdr>
        <w:top w:val="none" w:sz="0" w:space="0" w:color="auto"/>
        <w:left w:val="none" w:sz="0" w:space="0" w:color="auto"/>
        <w:bottom w:val="none" w:sz="0" w:space="0" w:color="auto"/>
        <w:right w:val="none" w:sz="0" w:space="0" w:color="auto"/>
      </w:divBdr>
    </w:div>
    <w:div w:id="1084301820">
      <w:bodyDiv w:val="1"/>
      <w:marLeft w:val="0"/>
      <w:marRight w:val="0"/>
      <w:marTop w:val="0"/>
      <w:marBottom w:val="0"/>
      <w:divBdr>
        <w:top w:val="none" w:sz="0" w:space="0" w:color="auto"/>
        <w:left w:val="none" w:sz="0" w:space="0" w:color="auto"/>
        <w:bottom w:val="none" w:sz="0" w:space="0" w:color="auto"/>
        <w:right w:val="none" w:sz="0" w:space="0" w:color="auto"/>
      </w:divBdr>
    </w:div>
    <w:div w:id="1084762666">
      <w:bodyDiv w:val="1"/>
      <w:marLeft w:val="0"/>
      <w:marRight w:val="0"/>
      <w:marTop w:val="0"/>
      <w:marBottom w:val="0"/>
      <w:divBdr>
        <w:top w:val="none" w:sz="0" w:space="0" w:color="auto"/>
        <w:left w:val="none" w:sz="0" w:space="0" w:color="auto"/>
        <w:bottom w:val="none" w:sz="0" w:space="0" w:color="auto"/>
        <w:right w:val="none" w:sz="0" w:space="0" w:color="auto"/>
      </w:divBdr>
    </w:div>
    <w:div w:id="1085037035">
      <w:bodyDiv w:val="1"/>
      <w:marLeft w:val="0"/>
      <w:marRight w:val="0"/>
      <w:marTop w:val="0"/>
      <w:marBottom w:val="0"/>
      <w:divBdr>
        <w:top w:val="none" w:sz="0" w:space="0" w:color="auto"/>
        <w:left w:val="none" w:sz="0" w:space="0" w:color="auto"/>
        <w:bottom w:val="none" w:sz="0" w:space="0" w:color="auto"/>
        <w:right w:val="none" w:sz="0" w:space="0" w:color="auto"/>
      </w:divBdr>
    </w:div>
    <w:div w:id="1085689288">
      <w:bodyDiv w:val="1"/>
      <w:marLeft w:val="0"/>
      <w:marRight w:val="0"/>
      <w:marTop w:val="0"/>
      <w:marBottom w:val="0"/>
      <w:divBdr>
        <w:top w:val="none" w:sz="0" w:space="0" w:color="auto"/>
        <w:left w:val="none" w:sz="0" w:space="0" w:color="auto"/>
        <w:bottom w:val="none" w:sz="0" w:space="0" w:color="auto"/>
        <w:right w:val="none" w:sz="0" w:space="0" w:color="auto"/>
      </w:divBdr>
    </w:div>
    <w:div w:id="1086465489">
      <w:bodyDiv w:val="1"/>
      <w:marLeft w:val="0"/>
      <w:marRight w:val="0"/>
      <w:marTop w:val="0"/>
      <w:marBottom w:val="0"/>
      <w:divBdr>
        <w:top w:val="none" w:sz="0" w:space="0" w:color="auto"/>
        <w:left w:val="none" w:sz="0" w:space="0" w:color="auto"/>
        <w:bottom w:val="none" w:sz="0" w:space="0" w:color="auto"/>
        <w:right w:val="none" w:sz="0" w:space="0" w:color="auto"/>
      </w:divBdr>
      <w:divsChild>
        <w:div w:id="599027174">
          <w:marLeft w:val="480"/>
          <w:marRight w:val="0"/>
          <w:marTop w:val="0"/>
          <w:marBottom w:val="0"/>
          <w:divBdr>
            <w:top w:val="none" w:sz="0" w:space="0" w:color="auto"/>
            <w:left w:val="none" w:sz="0" w:space="0" w:color="auto"/>
            <w:bottom w:val="none" w:sz="0" w:space="0" w:color="auto"/>
            <w:right w:val="none" w:sz="0" w:space="0" w:color="auto"/>
          </w:divBdr>
        </w:div>
        <w:div w:id="721559331">
          <w:marLeft w:val="480"/>
          <w:marRight w:val="0"/>
          <w:marTop w:val="0"/>
          <w:marBottom w:val="0"/>
          <w:divBdr>
            <w:top w:val="none" w:sz="0" w:space="0" w:color="auto"/>
            <w:left w:val="none" w:sz="0" w:space="0" w:color="auto"/>
            <w:bottom w:val="none" w:sz="0" w:space="0" w:color="auto"/>
            <w:right w:val="none" w:sz="0" w:space="0" w:color="auto"/>
          </w:divBdr>
        </w:div>
        <w:div w:id="624040599">
          <w:marLeft w:val="480"/>
          <w:marRight w:val="0"/>
          <w:marTop w:val="0"/>
          <w:marBottom w:val="0"/>
          <w:divBdr>
            <w:top w:val="none" w:sz="0" w:space="0" w:color="auto"/>
            <w:left w:val="none" w:sz="0" w:space="0" w:color="auto"/>
            <w:bottom w:val="none" w:sz="0" w:space="0" w:color="auto"/>
            <w:right w:val="none" w:sz="0" w:space="0" w:color="auto"/>
          </w:divBdr>
        </w:div>
        <w:div w:id="321782104">
          <w:marLeft w:val="480"/>
          <w:marRight w:val="0"/>
          <w:marTop w:val="0"/>
          <w:marBottom w:val="0"/>
          <w:divBdr>
            <w:top w:val="none" w:sz="0" w:space="0" w:color="auto"/>
            <w:left w:val="none" w:sz="0" w:space="0" w:color="auto"/>
            <w:bottom w:val="none" w:sz="0" w:space="0" w:color="auto"/>
            <w:right w:val="none" w:sz="0" w:space="0" w:color="auto"/>
          </w:divBdr>
        </w:div>
        <w:div w:id="382993401">
          <w:marLeft w:val="480"/>
          <w:marRight w:val="0"/>
          <w:marTop w:val="0"/>
          <w:marBottom w:val="0"/>
          <w:divBdr>
            <w:top w:val="none" w:sz="0" w:space="0" w:color="auto"/>
            <w:left w:val="none" w:sz="0" w:space="0" w:color="auto"/>
            <w:bottom w:val="none" w:sz="0" w:space="0" w:color="auto"/>
            <w:right w:val="none" w:sz="0" w:space="0" w:color="auto"/>
          </w:divBdr>
        </w:div>
        <w:div w:id="1956473718">
          <w:marLeft w:val="480"/>
          <w:marRight w:val="0"/>
          <w:marTop w:val="0"/>
          <w:marBottom w:val="0"/>
          <w:divBdr>
            <w:top w:val="none" w:sz="0" w:space="0" w:color="auto"/>
            <w:left w:val="none" w:sz="0" w:space="0" w:color="auto"/>
            <w:bottom w:val="none" w:sz="0" w:space="0" w:color="auto"/>
            <w:right w:val="none" w:sz="0" w:space="0" w:color="auto"/>
          </w:divBdr>
        </w:div>
        <w:div w:id="676273026">
          <w:marLeft w:val="480"/>
          <w:marRight w:val="0"/>
          <w:marTop w:val="0"/>
          <w:marBottom w:val="0"/>
          <w:divBdr>
            <w:top w:val="none" w:sz="0" w:space="0" w:color="auto"/>
            <w:left w:val="none" w:sz="0" w:space="0" w:color="auto"/>
            <w:bottom w:val="none" w:sz="0" w:space="0" w:color="auto"/>
            <w:right w:val="none" w:sz="0" w:space="0" w:color="auto"/>
          </w:divBdr>
        </w:div>
        <w:div w:id="1441487327">
          <w:marLeft w:val="480"/>
          <w:marRight w:val="0"/>
          <w:marTop w:val="0"/>
          <w:marBottom w:val="0"/>
          <w:divBdr>
            <w:top w:val="none" w:sz="0" w:space="0" w:color="auto"/>
            <w:left w:val="none" w:sz="0" w:space="0" w:color="auto"/>
            <w:bottom w:val="none" w:sz="0" w:space="0" w:color="auto"/>
            <w:right w:val="none" w:sz="0" w:space="0" w:color="auto"/>
          </w:divBdr>
        </w:div>
        <w:div w:id="1445078445">
          <w:marLeft w:val="480"/>
          <w:marRight w:val="0"/>
          <w:marTop w:val="0"/>
          <w:marBottom w:val="0"/>
          <w:divBdr>
            <w:top w:val="none" w:sz="0" w:space="0" w:color="auto"/>
            <w:left w:val="none" w:sz="0" w:space="0" w:color="auto"/>
            <w:bottom w:val="none" w:sz="0" w:space="0" w:color="auto"/>
            <w:right w:val="none" w:sz="0" w:space="0" w:color="auto"/>
          </w:divBdr>
        </w:div>
        <w:div w:id="1765804307">
          <w:marLeft w:val="480"/>
          <w:marRight w:val="0"/>
          <w:marTop w:val="0"/>
          <w:marBottom w:val="0"/>
          <w:divBdr>
            <w:top w:val="none" w:sz="0" w:space="0" w:color="auto"/>
            <w:left w:val="none" w:sz="0" w:space="0" w:color="auto"/>
            <w:bottom w:val="none" w:sz="0" w:space="0" w:color="auto"/>
            <w:right w:val="none" w:sz="0" w:space="0" w:color="auto"/>
          </w:divBdr>
        </w:div>
        <w:div w:id="688914571">
          <w:marLeft w:val="480"/>
          <w:marRight w:val="0"/>
          <w:marTop w:val="0"/>
          <w:marBottom w:val="0"/>
          <w:divBdr>
            <w:top w:val="none" w:sz="0" w:space="0" w:color="auto"/>
            <w:left w:val="none" w:sz="0" w:space="0" w:color="auto"/>
            <w:bottom w:val="none" w:sz="0" w:space="0" w:color="auto"/>
            <w:right w:val="none" w:sz="0" w:space="0" w:color="auto"/>
          </w:divBdr>
        </w:div>
        <w:div w:id="1476601768">
          <w:marLeft w:val="480"/>
          <w:marRight w:val="0"/>
          <w:marTop w:val="0"/>
          <w:marBottom w:val="0"/>
          <w:divBdr>
            <w:top w:val="none" w:sz="0" w:space="0" w:color="auto"/>
            <w:left w:val="none" w:sz="0" w:space="0" w:color="auto"/>
            <w:bottom w:val="none" w:sz="0" w:space="0" w:color="auto"/>
            <w:right w:val="none" w:sz="0" w:space="0" w:color="auto"/>
          </w:divBdr>
        </w:div>
        <w:div w:id="1674448838">
          <w:marLeft w:val="480"/>
          <w:marRight w:val="0"/>
          <w:marTop w:val="0"/>
          <w:marBottom w:val="0"/>
          <w:divBdr>
            <w:top w:val="none" w:sz="0" w:space="0" w:color="auto"/>
            <w:left w:val="none" w:sz="0" w:space="0" w:color="auto"/>
            <w:bottom w:val="none" w:sz="0" w:space="0" w:color="auto"/>
            <w:right w:val="none" w:sz="0" w:space="0" w:color="auto"/>
          </w:divBdr>
        </w:div>
        <w:div w:id="709494546">
          <w:marLeft w:val="480"/>
          <w:marRight w:val="0"/>
          <w:marTop w:val="0"/>
          <w:marBottom w:val="0"/>
          <w:divBdr>
            <w:top w:val="none" w:sz="0" w:space="0" w:color="auto"/>
            <w:left w:val="none" w:sz="0" w:space="0" w:color="auto"/>
            <w:bottom w:val="none" w:sz="0" w:space="0" w:color="auto"/>
            <w:right w:val="none" w:sz="0" w:space="0" w:color="auto"/>
          </w:divBdr>
        </w:div>
        <w:div w:id="1373657162">
          <w:marLeft w:val="480"/>
          <w:marRight w:val="0"/>
          <w:marTop w:val="0"/>
          <w:marBottom w:val="0"/>
          <w:divBdr>
            <w:top w:val="none" w:sz="0" w:space="0" w:color="auto"/>
            <w:left w:val="none" w:sz="0" w:space="0" w:color="auto"/>
            <w:bottom w:val="none" w:sz="0" w:space="0" w:color="auto"/>
            <w:right w:val="none" w:sz="0" w:space="0" w:color="auto"/>
          </w:divBdr>
        </w:div>
        <w:div w:id="877622663">
          <w:marLeft w:val="480"/>
          <w:marRight w:val="0"/>
          <w:marTop w:val="0"/>
          <w:marBottom w:val="0"/>
          <w:divBdr>
            <w:top w:val="none" w:sz="0" w:space="0" w:color="auto"/>
            <w:left w:val="none" w:sz="0" w:space="0" w:color="auto"/>
            <w:bottom w:val="none" w:sz="0" w:space="0" w:color="auto"/>
            <w:right w:val="none" w:sz="0" w:space="0" w:color="auto"/>
          </w:divBdr>
        </w:div>
        <w:div w:id="1583177328">
          <w:marLeft w:val="480"/>
          <w:marRight w:val="0"/>
          <w:marTop w:val="0"/>
          <w:marBottom w:val="0"/>
          <w:divBdr>
            <w:top w:val="none" w:sz="0" w:space="0" w:color="auto"/>
            <w:left w:val="none" w:sz="0" w:space="0" w:color="auto"/>
            <w:bottom w:val="none" w:sz="0" w:space="0" w:color="auto"/>
            <w:right w:val="none" w:sz="0" w:space="0" w:color="auto"/>
          </w:divBdr>
        </w:div>
        <w:div w:id="474956907">
          <w:marLeft w:val="480"/>
          <w:marRight w:val="0"/>
          <w:marTop w:val="0"/>
          <w:marBottom w:val="0"/>
          <w:divBdr>
            <w:top w:val="none" w:sz="0" w:space="0" w:color="auto"/>
            <w:left w:val="none" w:sz="0" w:space="0" w:color="auto"/>
            <w:bottom w:val="none" w:sz="0" w:space="0" w:color="auto"/>
            <w:right w:val="none" w:sz="0" w:space="0" w:color="auto"/>
          </w:divBdr>
        </w:div>
        <w:div w:id="1228223417">
          <w:marLeft w:val="480"/>
          <w:marRight w:val="0"/>
          <w:marTop w:val="0"/>
          <w:marBottom w:val="0"/>
          <w:divBdr>
            <w:top w:val="none" w:sz="0" w:space="0" w:color="auto"/>
            <w:left w:val="none" w:sz="0" w:space="0" w:color="auto"/>
            <w:bottom w:val="none" w:sz="0" w:space="0" w:color="auto"/>
            <w:right w:val="none" w:sz="0" w:space="0" w:color="auto"/>
          </w:divBdr>
        </w:div>
        <w:div w:id="1378971084">
          <w:marLeft w:val="480"/>
          <w:marRight w:val="0"/>
          <w:marTop w:val="0"/>
          <w:marBottom w:val="0"/>
          <w:divBdr>
            <w:top w:val="none" w:sz="0" w:space="0" w:color="auto"/>
            <w:left w:val="none" w:sz="0" w:space="0" w:color="auto"/>
            <w:bottom w:val="none" w:sz="0" w:space="0" w:color="auto"/>
            <w:right w:val="none" w:sz="0" w:space="0" w:color="auto"/>
          </w:divBdr>
        </w:div>
        <w:div w:id="1222643381">
          <w:marLeft w:val="480"/>
          <w:marRight w:val="0"/>
          <w:marTop w:val="0"/>
          <w:marBottom w:val="0"/>
          <w:divBdr>
            <w:top w:val="none" w:sz="0" w:space="0" w:color="auto"/>
            <w:left w:val="none" w:sz="0" w:space="0" w:color="auto"/>
            <w:bottom w:val="none" w:sz="0" w:space="0" w:color="auto"/>
            <w:right w:val="none" w:sz="0" w:space="0" w:color="auto"/>
          </w:divBdr>
        </w:div>
        <w:div w:id="1226330152">
          <w:marLeft w:val="480"/>
          <w:marRight w:val="0"/>
          <w:marTop w:val="0"/>
          <w:marBottom w:val="0"/>
          <w:divBdr>
            <w:top w:val="none" w:sz="0" w:space="0" w:color="auto"/>
            <w:left w:val="none" w:sz="0" w:space="0" w:color="auto"/>
            <w:bottom w:val="none" w:sz="0" w:space="0" w:color="auto"/>
            <w:right w:val="none" w:sz="0" w:space="0" w:color="auto"/>
          </w:divBdr>
        </w:div>
        <w:div w:id="569193978">
          <w:marLeft w:val="480"/>
          <w:marRight w:val="0"/>
          <w:marTop w:val="0"/>
          <w:marBottom w:val="0"/>
          <w:divBdr>
            <w:top w:val="none" w:sz="0" w:space="0" w:color="auto"/>
            <w:left w:val="none" w:sz="0" w:space="0" w:color="auto"/>
            <w:bottom w:val="none" w:sz="0" w:space="0" w:color="auto"/>
            <w:right w:val="none" w:sz="0" w:space="0" w:color="auto"/>
          </w:divBdr>
        </w:div>
        <w:div w:id="1568371587">
          <w:marLeft w:val="480"/>
          <w:marRight w:val="0"/>
          <w:marTop w:val="0"/>
          <w:marBottom w:val="0"/>
          <w:divBdr>
            <w:top w:val="none" w:sz="0" w:space="0" w:color="auto"/>
            <w:left w:val="none" w:sz="0" w:space="0" w:color="auto"/>
            <w:bottom w:val="none" w:sz="0" w:space="0" w:color="auto"/>
            <w:right w:val="none" w:sz="0" w:space="0" w:color="auto"/>
          </w:divBdr>
        </w:div>
        <w:div w:id="35279288">
          <w:marLeft w:val="480"/>
          <w:marRight w:val="0"/>
          <w:marTop w:val="0"/>
          <w:marBottom w:val="0"/>
          <w:divBdr>
            <w:top w:val="none" w:sz="0" w:space="0" w:color="auto"/>
            <w:left w:val="none" w:sz="0" w:space="0" w:color="auto"/>
            <w:bottom w:val="none" w:sz="0" w:space="0" w:color="auto"/>
            <w:right w:val="none" w:sz="0" w:space="0" w:color="auto"/>
          </w:divBdr>
        </w:div>
        <w:div w:id="441657154">
          <w:marLeft w:val="480"/>
          <w:marRight w:val="0"/>
          <w:marTop w:val="0"/>
          <w:marBottom w:val="0"/>
          <w:divBdr>
            <w:top w:val="none" w:sz="0" w:space="0" w:color="auto"/>
            <w:left w:val="none" w:sz="0" w:space="0" w:color="auto"/>
            <w:bottom w:val="none" w:sz="0" w:space="0" w:color="auto"/>
            <w:right w:val="none" w:sz="0" w:space="0" w:color="auto"/>
          </w:divBdr>
        </w:div>
        <w:div w:id="660694031">
          <w:marLeft w:val="480"/>
          <w:marRight w:val="0"/>
          <w:marTop w:val="0"/>
          <w:marBottom w:val="0"/>
          <w:divBdr>
            <w:top w:val="none" w:sz="0" w:space="0" w:color="auto"/>
            <w:left w:val="none" w:sz="0" w:space="0" w:color="auto"/>
            <w:bottom w:val="none" w:sz="0" w:space="0" w:color="auto"/>
            <w:right w:val="none" w:sz="0" w:space="0" w:color="auto"/>
          </w:divBdr>
        </w:div>
        <w:div w:id="717827449">
          <w:marLeft w:val="480"/>
          <w:marRight w:val="0"/>
          <w:marTop w:val="0"/>
          <w:marBottom w:val="0"/>
          <w:divBdr>
            <w:top w:val="none" w:sz="0" w:space="0" w:color="auto"/>
            <w:left w:val="none" w:sz="0" w:space="0" w:color="auto"/>
            <w:bottom w:val="none" w:sz="0" w:space="0" w:color="auto"/>
            <w:right w:val="none" w:sz="0" w:space="0" w:color="auto"/>
          </w:divBdr>
        </w:div>
        <w:div w:id="87233459">
          <w:marLeft w:val="480"/>
          <w:marRight w:val="0"/>
          <w:marTop w:val="0"/>
          <w:marBottom w:val="0"/>
          <w:divBdr>
            <w:top w:val="none" w:sz="0" w:space="0" w:color="auto"/>
            <w:left w:val="none" w:sz="0" w:space="0" w:color="auto"/>
            <w:bottom w:val="none" w:sz="0" w:space="0" w:color="auto"/>
            <w:right w:val="none" w:sz="0" w:space="0" w:color="auto"/>
          </w:divBdr>
        </w:div>
        <w:div w:id="1382511281">
          <w:marLeft w:val="480"/>
          <w:marRight w:val="0"/>
          <w:marTop w:val="0"/>
          <w:marBottom w:val="0"/>
          <w:divBdr>
            <w:top w:val="none" w:sz="0" w:space="0" w:color="auto"/>
            <w:left w:val="none" w:sz="0" w:space="0" w:color="auto"/>
            <w:bottom w:val="none" w:sz="0" w:space="0" w:color="auto"/>
            <w:right w:val="none" w:sz="0" w:space="0" w:color="auto"/>
          </w:divBdr>
        </w:div>
        <w:div w:id="711616612">
          <w:marLeft w:val="480"/>
          <w:marRight w:val="0"/>
          <w:marTop w:val="0"/>
          <w:marBottom w:val="0"/>
          <w:divBdr>
            <w:top w:val="none" w:sz="0" w:space="0" w:color="auto"/>
            <w:left w:val="none" w:sz="0" w:space="0" w:color="auto"/>
            <w:bottom w:val="none" w:sz="0" w:space="0" w:color="auto"/>
            <w:right w:val="none" w:sz="0" w:space="0" w:color="auto"/>
          </w:divBdr>
        </w:div>
        <w:div w:id="2025740264">
          <w:marLeft w:val="480"/>
          <w:marRight w:val="0"/>
          <w:marTop w:val="0"/>
          <w:marBottom w:val="0"/>
          <w:divBdr>
            <w:top w:val="none" w:sz="0" w:space="0" w:color="auto"/>
            <w:left w:val="none" w:sz="0" w:space="0" w:color="auto"/>
            <w:bottom w:val="none" w:sz="0" w:space="0" w:color="auto"/>
            <w:right w:val="none" w:sz="0" w:space="0" w:color="auto"/>
          </w:divBdr>
        </w:div>
        <w:div w:id="1973946759">
          <w:marLeft w:val="480"/>
          <w:marRight w:val="0"/>
          <w:marTop w:val="0"/>
          <w:marBottom w:val="0"/>
          <w:divBdr>
            <w:top w:val="none" w:sz="0" w:space="0" w:color="auto"/>
            <w:left w:val="none" w:sz="0" w:space="0" w:color="auto"/>
            <w:bottom w:val="none" w:sz="0" w:space="0" w:color="auto"/>
            <w:right w:val="none" w:sz="0" w:space="0" w:color="auto"/>
          </w:divBdr>
        </w:div>
        <w:div w:id="119806731">
          <w:marLeft w:val="480"/>
          <w:marRight w:val="0"/>
          <w:marTop w:val="0"/>
          <w:marBottom w:val="0"/>
          <w:divBdr>
            <w:top w:val="none" w:sz="0" w:space="0" w:color="auto"/>
            <w:left w:val="none" w:sz="0" w:space="0" w:color="auto"/>
            <w:bottom w:val="none" w:sz="0" w:space="0" w:color="auto"/>
            <w:right w:val="none" w:sz="0" w:space="0" w:color="auto"/>
          </w:divBdr>
        </w:div>
        <w:div w:id="128282561">
          <w:marLeft w:val="480"/>
          <w:marRight w:val="0"/>
          <w:marTop w:val="0"/>
          <w:marBottom w:val="0"/>
          <w:divBdr>
            <w:top w:val="none" w:sz="0" w:space="0" w:color="auto"/>
            <w:left w:val="none" w:sz="0" w:space="0" w:color="auto"/>
            <w:bottom w:val="none" w:sz="0" w:space="0" w:color="auto"/>
            <w:right w:val="none" w:sz="0" w:space="0" w:color="auto"/>
          </w:divBdr>
        </w:div>
        <w:div w:id="2007903516">
          <w:marLeft w:val="480"/>
          <w:marRight w:val="0"/>
          <w:marTop w:val="0"/>
          <w:marBottom w:val="0"/>
          <w:divBdr>
            <w:top w:val="none" w:sz="0" w:space="0" w:color="auto"/>
            <w:left w:val="none" w:sz="0" w:space="0" w:color="auto"/>
            <w:bottom w:val="none" w:sz="0" w:space="0" w:color="auto"/>
            <w:right w:val="none" w:sz="0" w:space="0" w:color="auto"/>
          </w:divBdr>
        </w:div>
        <w:div w:id="602685257">
          <w:marLeft w:val="480"/>
          <w:marRight w:val="0"/>
          <w:marTop w:val="0"/>
          <w:marBottom w:val="0"/>
          <w:divBdr>
            <w:top w:val="none" w:sz="0" w:space="0" w:color="auto"/>
            <w:left w:val="none" w:sz="0" w:space="0" w:color="auto"/>
            <w:bottom w:val="none" w:sz="0" w:space="0" w:color="auto"/>
            <w:right w:val="none" w:sz="0" w:space="0" w:color="auto"/>
          </w:divBdr>
        </w:div>
        <w:div w:id="1550457761">
          <w:marLeft w:val="480"/>
          <w:marRight w:val="0"/>
          <w:marTop w:val="0"/>
          <w:marBottom w:val="0"/>
          <w:divBdr>
            <w:top w:val="none" w:sz="0" w:space="0" w:color="auto"/>
            <w:left w:val="none" w:sz="0" w:space="0" w:color="auto"/>
            <w:bottom w:val="none" w:sz="0" w:space="0" w:color="auto"/>
            <w:right w:val="none" w:sz="0" w:space="0" w:color="auto"/>
          </w:divBdr>
        </w:div>
        <w:div w:id="2025931970">
          <w:marLeft w:val="480"/>
          <w:marRight w:val="0"/>
          <w:marTop w:val="0"/>
          <w:marBottom w:val="0"/>
          <w:divBdr>
            <w:top w:val="none" w:sz="0" w:space="0" w:color="auto"/>
            <w:left w:val="none" w:sz="0" w:space="0" w:color="auto"/>
            <w:bottom w:val="none" w:sz="0" w:space="0" w:color="auto"/>
            <w:right w:val="none" w:sz="0" w:space="0" w:color="auto"/>
          </w:divBdr>
        </w:div>
        <w:div w:id="1557813107">
          <w:marLeft w:val="480"/>
          <w:marRight w:val="0"/>
          <w:marTop w:val="0"/>
          <w:marBottom w:val="0"/>
          <w:divBdr>
            <w:top w:val="none" w:sz="0" w:space="0" w:color="auto"/>
            <w:left w:val="none" w:sz="0" w:space="0" w:color="auto"/>
            <w:bottom w:val="none" w:sz="0" w:space="0" w:color="auto"/>
            <w:right w:val="none" w:sz="0" w:space="0" w:color="auto"/>
          </w:divBdr>
        </w:div>
        <w:div w:id="1881042388">
          <w:marLeft w:val="480"/>
          <w:marRight w:val="0"/>
          <w:marTop w:val="0"/>
          <w:marBottom w:val="0"/>
          <w:divBdr>
            <w:top w:val="none" w:sz="0" w:space="0" w:color="auto"/>
            <w:left w:val="none" w:sz="0" w:space="0" w:color="auto"/>
            <w:bottom w:val="none" w:sz="0" w:space="0" w:color="auto"/>
            <w:right w:val="none" w:sz="0" w:space="0" w:color="auto"/>
          </w:divBdr>
        </w:div>
        <w:div w:id="356390902">
          <w:marLeft w:val="480"/>
          <w:marRight w:val="0"/>
          <w:marTop w:val="0"/>
          <w:marBottom w:val="0"/>
          <w:divBdr>
            <w:top w:val="none" w:sz="0" w:space="0" w:color="auto"/>
            <w:left w:val="none" w:sz="0" w:space="0" w:color="auto"/>
            <w:bottom w:val="none" w:sz="0" w:space="0" w:color="auto"/>
            <w:right w:val="none" w:sz="0" w:space="0" w:color="auto"/>
          </w:divBdr>
        </w:div>
        <w:div w:id="1223634416">
          <w:marLeft w:val="480"/>
          <w:marRight w:val="0"/>
          <w:marTop w:val="0"/>
          <w:marBottom w:val="0"/>
          <w:divBdr>
            <w:top w:val="none" w:sz="0" w:space="0" w:color="auto"/>
            <w:left w:val="none" w:sz="0" w:space="0" w:color="auto"/>
            <w:bottom w:val="none" w:sz="0" w:space="0" w:color="auto"/>
            <w:right w:val="none" w:sz="0" w:space="0" w:color="auto"/>
          </w:divBdr>
        </w:div>
        <w:div w:id="1565334043">
          <w:marLeft w:val="480"/>
          <w:marRight w:val="0"/>
          <w:marTop w:val="0"/>
          <w:marBottom w:val="0"/>
          <w:divBdr>
            <w:top w:val="none" w:sz="0" w:space="0" w:color="auto"/>
            <w:left w:val="none" w:sz="0" w:space="0" w:color="auto"/>
            <w:bottom w:val="none" w:sz="0" w:space="0" w:color="auto"/>
            <w:right w:val="none" w:sz="0" w:space="0" w:color="auto"/>
          </w:divBdr>
        </w:div>
        <w:div w:id="2556240">
          <w:marLeft w:val="480"/>
          <w:marRight w:val="0"/>
          <w:marTop w:val="0"/>
          <w:marBottom w:val="0"/>
          <w:divBdr>
            <w:top w:val="none" w:sz="0" w:space="0" w:color="auto"/>
            <w:left w:val="none" w:sz="0" w:space="0" w:color="auto"/>
            <w:bottom w:val="none" w:sz="0" w:space="0" w:color="auto"/>
            <w:right w:val="none" w:sz="0" w:space="0" w:color="auto"/>
          </w:divBdr>
        </w:div>
        <w:div w:id="1336806810">
          <w:marLeft w:val="480"/>
          <w:marRight w:val="0"/>
          <w:marTop w:val="0"/>
          <w:marBottom w:val="0"/>
          <w:divBdr>
            <w:top w:val="none" w:sz="0" w:space="0" w:color="auto"/>
            <w:left w:val="none" w:sz="0" w:space="0" w:color="auto"/>
            <w:bottom w:val="none" w:sz="0" w:space="0" w:color="auto"/>
            <w:right w:val="none" w:sz="0" w:space="0" w:color="auto"/>
          </w:divBdr>
        </w:div>
        <w:div w:id="1591766895">
          <w:marLeft w:val="480"/>
          <w:marRight w:val="0"/>
          <w:marTop w:val="0"/>
          <w:marBottom w:val="0"/>
          <w:divBdr>
            <w:top w:val="none" w:sz="0" w:space="0" w:color="auto"/>
            <w:left w:val="none" w:sz="0" w:space="0" w:color="auto"/>
            <w:bottom w:val="none" w:sz="0" w:space="0" w:color="auto"/>
            <w:right w:val="none" w:sz="0" w:space="0" w:color="auto"/>
          </w:divBdr>
        </w:div>
        <w:div w:id="359553616">
          <w:marLeft w:val="480"/>
          <w:marRight w:val="0"/>
          <w:marTop w:val="0"/>
          <w:marBottom w:val="0"/>
          <w:divBdr>
            <w:top w:val="none" w:sz="0" w:space="0" w:color="auto"/>
            <w:left w:val="none" w:sz="0" w:space="0" w:color="auto"/>
            <w:bottom w:val="none" w:sz="0" w:space="0" w:color="auto"/>
            <w:right w:val="none" w:sz="0" w:space="0" w:color="auto"/>
          </w:divBdr>
        </w:div>
        <w:div w:id="1247690444">
          <w:marLeft w:val="480"/>
          <w:marRight w:val="0"/>
          <w:marTop w:val="0"/>
          <w:marBottom w:val="0"/>
          <w:divBdr>
            <w:top w:val="none" w:sz="0" w:space="0" w:color="auto"/>
            <w:left w:val="none" w:sz="0" w:space="0" w:color="auto"/>
            <w:bottom w:val="none" w:sz="0" w:space="0" w:color="auto"/>
            <w:right w:val="none" w:sz="0" w:space="0" w:color="auto"/>
          </w:divBdr>
        </w:div>
        <w:div w:id="592322270">
          <w:marLeft w:val="480"/>
          <w:marRight w:val="0"/>
          <w:marTop w:val="0"/>
          <w:marBottom w:val="0"/>
          <w:divBdr>
            <w:top w:val="none" w:sz="0" w:space="0" w:color="auto"/>
            <w:left w:val="none" w:sz="0" w:space="0" w:color="auto"/>
            <w:bottom w:val="none" w:sz="0" w:space="0" w:color="auto"/>
            <w:right w:val="none" w:sz="0" w:space="0" w:color="auto"/>
          </w:divBdr>
        </w:div>
        <w:div w:id="1183132397">
          <w:marLeft w:val="480"/>
          <w:marRight w:val="0"/>
          <w:marTop w:val="0"/>
          <w:marBottom w:val="0"/>
          <w:divBdr>
            <w:top w:val="none" w:sz="0" w:space="0" w:color="auto"/>
            <w:left w:val="none" w:sz="0" w:space="0" w:color="auto"/>
            <w:bottom w:val="none" w:sz="0" w:space="0" w:color="auto"/>
            <w:right w:val="none" w:sz="0" w:space="0" w:color="auto"/>
          </w:divBdr>
        </w:div>
        <w:div w:id="1281837153">
          <w:marLeft w:val="480"/>
          <w:marRight w:val="0"/>
          <w:marTop w:val="0"/>
          <w:marBottom w:val="0"/>
          <w:divBdr>
            <w:top w:val="none" w:sz="0" w:space="0" w:color="auto"/>
            <w:left w:val="none" w:sz="0" w:space="0" w:color="auto"/>
            <w:bottom w:val="none" w:sz="0" w:space="0" w:color="auto"/>
            <w:right w:val="none" w:sz="0" w:space="0" w:color="auto"/>
          </w:divBdr>
        </w:div>
        <w:div w:id="1423605376">
          <w:marLeft w:val="480"/>
          <w:marRight w:val="0"/>
          <w:marTop w:val="0"/>
          <w:marBottom w:val="0"/>
          <w:divBdr>
            <w:top w:val="none" w:sz="0" w:space="0" w:color="auto"/>
            <w:left w:val="none" w:sz="0" w:space="0" w:color="auto"/>
            <w:bottom w:val="none" w:sz="0" w:space="0" w:color="auto"/>
            <w:right w:val="none" w:sz="0" w:space="0" w:color="auto"/>
          </w:divBdr>
        </w:div>
        <w:div w:id="264264712">
          <w:marLeft w:val="480"/>
          <w:marRight w:val="0"/>
          <w:marTop w:val="0"/>
          <w:marBottom w:val="0"/>
          <w:divBdr>
            <w:top w:val="none" w:sz="0" w:space="0" w:color="auto"/>
            <w:left w:val="none" w:sz="0" w:space="0" w:color="auto"/>
            <w:bottom w:val="none" w:sz="0" w:space="0" w:color="auto"/>
            <w:right w:val="none" w:sz="0" w:space="0" w:color="auto"/>
          </w:divBdr>
        </w:div>
        <w:div w:id="1031416418">
          <w:marLeft w:val="480"/>
          <w:marRight w:val="0"/>
          <w:marTop w:val="0"/>
          <w:marBottom w:val="0"/>
          <w:divBdr>
            <w:top w:val="none" w:sz="0" w:space="0" w:color="auto"/>
            <w:left w:val="none" w:sz="0" w:space="0" w:color="auto"/>
            <w:bottom w:val="none" w:sz="0" w:space="0" w:color="auto"/>
            <w:right w:val="none" w:sz="0" w:space="0" w:color="auto"/>
          </w:divBdr>
        </w:div>
        <w:div w:id="61568620">
          <w:marLeft w:val="480"/>
          <w:marRight w:val="0"/>
          <w:marTop w:val="0"/>
          <w:marBottom w:val="0"/>
          <w:divBdr>
            <w:top w:val="none" w:sz="0" w:space="0" w:color="auto"/>
            <w:left w:val="none" w:sz="0" w:space="0" w:color="auto"/>
            <w:bottom w:val="none" w:sz="0" w:space="0" w:color="auto"/>
            <w:right w:val="none" w:sz="0" w:space="0" w:color="auto"/>
          </w:divBdr>
        </w:div>
        <w:div w:id="769930962">
          <w:marLeft w:val="480"/>
          <w:marRight w:val="0"/>
          <w:marTop w:val="0"/>
          <w:marBottom w:val="0"/>
          <w:divBdr>
            <w:top w:val="none" w:sz="0" w:space="0" w:color="auto"/>
            <w:left w:val="none" w:sz="0" w:space="0" w:color="auto"/>
            <w:bottom w:val="none" w:sz="0" w:space="0" w:color="auto"/>
            <w:right w:val="none" w:sz="0" w:space="0" w:color="auto"/>
          </w:divBdr>
        </w:div>
        <w:div w:id="736367658">
          <w:marLeft w:val="480"/>
          <w:marRight w:val="0"/>
          <w:marTop w:val="0"/>
          <w:marBottom w:val="0"/>
          <w:divBdr>
            <w:top w:val="none" w:sz="0" w:space="0" w:color="auto"/>
            <w:left w:val="none" w:sz="0" w:space="0" w:color="auto"/>
            <w:bottom w:val="none" w:sz="0" w:space="0" w:color="auto"/>
            <w:right w:val="none" w:sz="0" w:space="0" w:color="auto"/>
          </w:divBdr>
        </w:div>
        <w:div w:id="628702624">
          <w:marLeft w:val="480"/>
          <w:marRight w:val="0"/>
          <w:marTop w:val="0"/>
          <w:marBottom w:val="0"/>
          <w:divBdr>
            <w:top w:val="none" w:sz="0" w:space="0" w:color="auto"/>
            <w:left w:val="none" w:sz="0" w:space="0" w:color="auto"/>
            <w:bottom w:val="none" w:sz="0" w:space="0" w:color="auto"/>
            <w:right w:val="none" w:sz="0" w:space="0" w:color="auto"/>
          </w:divBdr>
        </w:div>
      </w:divsChild>
    </w:div>
    <w:div w:id="1086806159">
      <w:bodyDiv w:val="1"/>
      <w:marLeft w:val="0"/>
      <w:marRight w:val="0"/>
      <w:marTop w:val="0"/>
      <w:marBottom w:val="0"/>
      <w:divBdr>
        <w:top w:val="none" w:sz="0" w:space="0" w:color="auto"/>
        <w:left w:val="none" w:sz="0" w:space="0" w:color="auto"/>
        <w:bottom w:val="none" w:sz="0" w:space="0" w:color="auto"/>
        <w:right w:val="none" w:sz="0" w:space="0" w:color="auto"/>
      </w:divBdr>
    </w:div>
    <w:div w:id="1087849736">
      <w:bodyDiv w:val="1"/>
      <w:marLeft w:val="0"/>
      <w:marRight w:val="0"/>
      <w:marTop w:val="0"/>
      <w:marBottom w:val="0"/>
      <w:divBdr>
        <w:top w:val="none" w:sz="0" w:space="0" w:color="auto"/>
        <w:left w:val="none" w:sz="0" w:space="0" w:color="auto"/>
        <w:bottom w:val="none" w:sz="0" w:space="0" w:color="auto"/>
        <w:right w:val="none" w:sz="0" w:space="0" w:color="auto"/>
      </w:divBdr>
    </w:div>
    <w:div w:id="1087923305">
      <w:bodyDiv w:val="1"/>
      <w:marLeft w:val="0"/>
      <w:marRight w:val="0"/>
      <w:marTop w:val="0"/>
      <w:marBottom w:val="0"/>
      <w:divBdr>
        <w:top w:val="none" w:sz="0" w:space="0" w:color="auto"/>
        <w:left w:val="none" w:sz="0" w:space="0" w:color="auto"/>
        <w:bottom w:val="none" w:sz="0" w:space="0" w:color="auto"/>
        <w:right w:val="none" w:sz="0" w:space="0" w:color="auto"/>
      </w:divBdr>
    </w:div>
    <w:div w:id="1087926670">
      <w:bodyDiv w:val="1"/>
      <w:marLeft w:val="0"/>
      <w:marRight w:val="0"/>
      <w:marTop w:val="0"/>
      <w:marBottom w:val="0"/>
      <w:divBdr>
        <w:top w:val="none" w:sz="0" w:space="0" w:color="auto"/>
        <w:left w:val="none" w:sz="0" w:space="0" w:color="auto"/>
        <w:bottom w:val="none" w:sz="0" w:space="0" w:color="auto"/>
        <w:right w:val="none" w:sz="0" w:space="0" w:color="auto"/>
      </w:divBdr>
    </w:div>
    <w:div w:id="1087992842">
      <w:bodyDiv w:val="1"/>
      <w:marLeft w:val="0"/>
      <w:marRight w:val="0"/>
      <w:marTop w:val="0"/>
      <w:marBottom w:val="0"/>
      <w:divBdr>
        <w:top w:val="none" w:sz="0" w:space="0" w:color="auto"/>
        <w:left w:val="none" w:sz="0" w:space="0" w:color="auto"/>
        <w:bottom w:val="none" w:sz="0" w:space="0" w:color="auto"/>
        <w:right w:val="none" w:sz="0" w:space="0" w:color="auto"/>
      </w:divBdr>
    </w:div>
    <w:div w:id="1089423784">
      <w:bodyDiv w:val="1"/>
      <w:marLeft w:val="0"/>
      <w:marRight w:val="0"/>
      <w:marTop w:val="0"/>
      <w:marBottom w:val="0"/>
      <w:divBdr>
        <w:top w:val="none" w:sz="0" w:space="0" w:color="auto"/>
        <w:left w:val="none" w:sz="0" w:space="0" w:color="auto"/>
        <w:bottom w:val="none" w:sz="0" w:space="0" w:color="auto"/>
        <w:right w:val="none" w:sz="0" w:space="0" w:color="auto"/>
      </w:divBdr>
    </w:div>
    <w:div w:id="1090345171">
      <w:bodyDiv w:val="1"/>
      <w:marLeft w:val="0"/>
      <w:marRight w:val="0"/>
      <w:marTop w:val="0"/>
      <w:marBottom w:val="0"/>
      <w:divBdr>
        <w:top w:val="none" w:sz="0" w:space="0" w:color="auto"/>
        <w:left w:val="none" w:sz="0" w:space="0" w:color="auto"/>
        <w:bottom w:val="none" w:sz="0" w:space="0" w:color="auto"/>
        <w:right w:val="none" w:sz="0" w:space="0" w:color="auto"/>
      </w:divBdr>
    </w:div>
    <w:div w:id="1090926001">
      <w:bodyDiv w:val="1"/>
      <w:marLeft w:val="0"/>
      <w:marRight w:val="0"/>
      <w:marTop w:val="0"/>
      <w:marBottom w:val="0"/>
      <w:divBdr>
        <w:top w:val="none" w:sz="0" w:space="0" w:color="auto"/>
        <w:left w:val="none" w:sz="0" w:space="0" w:color="auto"/>
        <w:bottom w:val="none" w:sz="0" w:space="0" w:color="auto"/>
        <w:right w:val="none" w:sz="0" w:space="0" w:color="auto"/>
      </w:divBdr>
    </w:div>
    <w:div w:id="1092701536">
      <w:bodyDiv w:val="1"/>
      <w:marLeft w:val="0"/>
      <w:marRight w:val="0"/>
      <w:marTop w:val="0"/>
      <w:marBottom w:val="0"/>
      <w:divBdr>
        <w:top w:val="none" w:sz="0" w:space="0" w:color="auto"/>
        <w:left w:val="none" w:sz="0" w:space="0" w:color="auto"/>
        <w:bottom w:val="none" w:sz="0" w:space="0" w:color="auto"/>
        <w:right w:val="none" w:sz="0" w:space="0" w:color="auto"/>
      </w:divBdr>
      <w:divsChild>
        <w:div w:id="1695380624">
          <w:marLeft w:val="480"/>
          <w:marRight w:val="0"/>
          <w:marTop w:val="0"/>
          <w:marBottom w:val="0"/>
          <w:divBdr>
            <w:top w:val="none" w:sz="0" w:space="0" w:color="auto"/>
            <w:left w:val="none" w:sz="0" w:space="0" w:color="auto"/>
            <w:bottom w:val="none" w:sz="0" w:space="0" w:color="auto"/>
            <w:right w:val="none" w:sz="0" w:space="0" w:color="auto"/>
          </w:divBdr>
        </w:div>
        <w:div w:id="835338564">
          <w:marLeft w:val="480"/>
          <w:marRight w:val="0"/>
          <w:marTop w:val="0"/>
          <w:marBottom w:val="0"/>
          <w:divBdr>
            <w:top w:val="none" w:sz="0" w:space="0" w:color="auto"/>
            <w:left w:val="none" w:sz="0" w:space="0" w:color="auto"/>
            <w:bottom w:val="none" w:sz="0" w:space="0" w:color="auto"/>
            <w:right w:val="none" w:sz="0" w:space="0" w:color="auto"/>
          </w:divBdr>
        </w:div>
        <w:div w:id="1914923487">
          <w:marLeft w:val="480"/>
          <w:marRight w:val="0"/>
          <w:marTop w:val="0"/>
          <w:marBottom w:val="0"/>
          <w:divBdr>
            <w:top w:val="none" w:sz="0" w:space="0" w:color="auto"/>
            <w:left w:val="none" w:sz="0" w:space="0" w:color="auto"/>
            <w:bottom w:val="none" w:sz="0" w:space="0" w:color="auto"/>
            <w:right w:val="none" w:sz="0" w:space="0" w:color="auto"/>
          </w:divBdr>
        </w:div>
        <w:div w:id="415632145">
          <w:marLeft w:val="480"/>
          <w:marRight w:val="0"/>
          <w:marTop w:val="0"/>
          <w:marBottom w:val="0"/>
          <w:divBdr>
            <w:top w:val="none" w:sz="0" w:space="0" w:color="auto"/>
            <w:left w:val="none" w:sz="0" w:space="0" w:color="auto"/>
            <w:bottom w:val="none" w:sz="0" w:space="0" w:color="auto"/>
            <w:right w:val="none" w:sz="0" w:space="0" w:color="auto"/>
          </w:divBdr>
        </w:div>
        <w:div w:id="1897546426">
          <w:marLeft w:val="480"/>
          <w:marRight w:val="0"/>
          <w:marTop w:val="0"/>
          <w:marBottom w:val="0"/>
          <w:divBdr>
            <w:top w:val="none" w:sz="0" w:space="0" w:color="auto"/>
            <w:left w:val="none" w:sz="0" w:space="0" w:color="auto"/>
            <w:bottom w:val="none" w:sz="0" w:space="0" w:color="auto"/>
            <w:right w:val="none" w:sz="0" w:space="0" w:color="auto"/>
          </w:divBdr>
        </w:div>
        <w:div w:id="327170430">
          <w:marLeft w:val="480"/>
          <w:marRight w:val="0"/>
          <w:marTop w:val="0"/>
          <w:marBottom w:val="0"/>
          <w:divBdr>
            <w:top w:val="none" w:sz="0" w:space="0" w:color="auto"/>
            <w:left w:val="none" w:sz="0" w:space="0" w:color="auto"/>
            <w:bottom w:val="none" w:sz="0" w:space="0" w:color="auto"/>
            <w:right w:val="none" w:sz="0" w:space="0" w:color="auto"/>
          </w:divBdr>
        </w:div>
        <w:div w:id="1321497614">
          <w:marLeft w:val="480"/>
          <w:marRight w:val="0"/>
          <w:marTop w:val="0"/>
          <w:marBottom w:val="0"/>
          <w:divBdr>
            <w:top w:val="none" w:sz="0" w:space="0" w:color="auto"/>
            <w:left w:val="none" w:sz="0" w:space="0" w:color="auto"/>
            <w:bottom w:val="none" w:sz="0" w:space="0" w:color="auto"/>
            <w:right w:val="none" w:sz="0" w:space="0" w:color="auto"/>
          </w:divBdr>
        </w:div>
        <w:div w:id="1087385506">
          <w:marLeft w:val="480"/>
          <w:marRight w:val="0"/>
          <w:marTop w:val="0"/>
          <w:marBottom w:val="0"/>
          <w:divBdr>
            <w:top w:val="none" w:sz="0" w:space="0" w:color="auto"/>
            <w:left w:val="none" w:sz="0" w:space="0" w:color="auto"/>
            <w:bottom w:val="none" w:sz="0" w:space="0" w:color="auto"/>
            <w:right w:val="none" w:sz="0" w:space="0" w:color="auto"/>
          </w:divBdr>
        </w:div>
        <w:div w:id="911306565">
          <w:marLeft w:val="480"/>
          <w:marRight w:val="0"/>
          <w:marTop w:val="0"/>
          <w:marBottom w:val="0"/>
          <w:divBdr>
            <w:top w:val="none" w:sz="0" w:space="0" w:color="auto"/>
            <w:left w:val="none" w:sz="0" w:space="0" w:color="auto"/>
            <w:bottom w:val="none" w:sz="0" w:space="0" w:color="auto"/>
            <w:right w:val="none" w:sz="0" w:space="0" w:color="auto"/>
          </w:divBdr>
        </w:div>
        <w:div w:id="2121097979">
          <w:marLeft w:val="480"/>
          <w:marRight w:val="0"/>
          <w:marTop w:val="0"/>
          <w:marBottom w:val="0"/>
          <w:divBdr>
            <w:top w:val="none" w:sz="0" w:space="0" w:color="auto"/>
            <w:left w:val="none" w:sz="0" w:space="0" w:color="auto"/>
            <w:bottom w:val="none" w:sz="0" w:space="0" w:color="auto"/>
            <w:right w:val="none" w:sz="0" w:space="0" w:color="auto"/>
          </w:divBdr>
        </w:div>
        <w:div w:id="1786265461">
          <w:marLeft w:val="480"/>
          <w:marRight w:val="0"/>
          <w:marTop w:val="0"/>
          <w:marBottom w:val="0"/>
          <w:divBdr>
            <w:top w:val="none" w:sz="0" w:space="0" w:color="auto"/>
            <w:left w:val="none" w:sz="0" w:space="0" w:color="auto"/>
            <w:bottom w:val="none" w:sz="0" w:space="0" w:color="auto"/>
            <w:right w:val="none" w:sz="0" w:space="0" w:color="auto"/>
          </w:divBdr>
        </w:div>
        <w:div w:id="474949707">
          <w:marLeft w:val="480"/>
          <w:marRight w:val="0"/>
          <w:marTop w:val="0"/>
          <w:marBottom w:val="0"/>
          <w:divBdr>
            <w:top w:val="none" w:sz="0" w:space="0" w:color="auto"/>
            <w:left w:val="none" w:sz="0" w:space="0" w:color="auto"/>
            <w:bottom w:val="none" w:sz="0" w:space="0" w:color="auto"/>
            <w:right w:val="none" w:sz="0" w:space="0" w:color="auto"/>
          </w:divBdr>
        </w:div>
        <w:div w:id="2071416262">
          <w:marLeft w:val="480"/>
          <w:marRight w:val="0"/>
          <w:marTop w:val="0"/>
          <w:marBottom w:val="0"/>
          <w:divBdr>
            <w:top w:val="none" w:sz="0" w:space="0" w:color="auto"/>
            <w:left w:val="none" w:sz="0" w:space="0" w:color="auto"/>
            <w:bottom w:val="none" w:sz="0" w:space="0" w:color="auto"/>
            <w:right w:val="none" w:sz="0" w:space="0" w:color="auto"/>
          </w:divBdr>
        </w:div>
        <w:div w:id="221598820">
          <w:marLeft w:val="480"/>
          <w:marRight w:val="0"/>
          <w:marTop w:val="0"/>
          <w:marBottom w:val="0"/>
          <w:divBdr>
            <w:top w:val="none" w:sz="0" w:space="0" w:color="auto"/>
            <w:left w:val="none" w:sz="0" w:space="0" w:color="auto"/>
            <w:bottom w:val="none" w:sz="0" w:space="0" w:color="auto"/>
            <w:right w:val="none" w:sz="0" w:space="0" w:color="auto"/>
          </w:divBdr>
        </w:div>
        <w:div w:id="944655370">
          <w:marLeft w:val="480"/>
          <w:marRight w:val="0"/>
          <w:marTop w:val="0"/>
          <w:marBottom w:val="0"/>
          <w:divBdr>
            <w:top w:val="none" w:sz="0" w:space="0" w:color="auto"/>
            <w:left w:val="none" w:sz="0" w:space="0" w:color="auto"/>
            <w:bottom w:val="none" w:sz="0" w:space="0" w:color="auto"/>
            <w:right w:val="none" w:sz="0" w:space="0" w:color="auto"/>
          </w:divBdr>
        </w:div>
        <w:div w:id="274560992">
          <w:marLeft w:val="480"/>
          <w:marRight w:val="0"/>
          <w:marTop w:val="0"/>
          <w:marBottom w:val="0"/>
          <w:divBdr>
            <w:top w:val="none" w:sz="0" w:space="0" w:color="auto"/>
            <w:left w:val="none" w:sz="0" w:space="0" w:color="auto"/>
            <w:bottom w:val="none" w:sz="0" w:space="0" w:color="auto"/>
            <w:right w:val="none" w:sz="0" w:space="0" w:color="auto"/>
          </w:divBdr>
        </w:div>
      </w:divsChild>
    </w:div>
    <w:div w:id="1092892280">
      <w:bodyDiv w:val="1"/>
      <w:marLeft w:val="0"/>
      <w:marRight w:val="0"/>
      <w:marTop w:val="0"/>
      <w:marBottom w:val="0"/>
      <w:divBdr>
        <w:top w:val="none" w:sz="0" w:space="0" w:color="auto"/>
        <w:left w:val="none" w:sz="0" w:space="0" w:color="auto"/>
        <w:bottom w:val="none" w:sz="0" w:space="0" w:color="auto"/>
        <w:right w:val="none" w:sz="0" w:space="0" w:color="auto"/>
      </w:divBdr>
    </w:div>
    <w:div w:id="1093665338">
      <w:bodyDiv w:val="1"/>
      <w:marLeft w:val="0"/>
      <w:marRight w:val="0"/>
      <w:marTop w:val="0"/>
      <w:marBottom w:val="0"/>
      <w:divBdr>
        <w:top w:val="none" w:sz="0" w:space="0" w:color="auto"/>
        <w:left w:val="none" w:sz="0" w:space="0" w:color="auto"/>
        <w:bottom w:val="none" w:sz="0" w:space="0" w:color="auto"/>
        <w:right w:val="none" w:sz="0" w:space="0" w:color="auto"/>
      </w:divBdr>
      <w:divsChild>
        <w:div w:id="1856574952">
          <w:marLeft w:val="480"/>
          <w:marRight w:val="0"/>
          <w:marTop w:val="0"/>
          <w:marBottom w:val="0"/>
          <w:divBdr>
            <w:top w:val="none" w:sz="0" w:space="0" w:color="auto"/>
            <w:left w:val="none" w:sz="0" w:space="0" w:color="auto"/>
            <w:bottom w:val="none" w:sz="0" w:space="0" w:color="auto"/>
            <w:right w:val="none" w:sz="0" w:space="0" w:color="auto"/>
          </w:divBdr>
        </w:div>
        <w:div w:id="813764787">
          <w:marLeft w:val="480"/>
          <w:marRight w:val="0"/>
          <w:marTop w:val="0"/>
          <w:marBottom w:val="0"/>
          <w:divBdr>
            <w:top w:val="none" w:sz="0" w:space="0" w:color="auto"/>
            <w:left w:val="none" w:sz="0" w:space="0" w:color="auto"/>
            <w:bottom w:val="none" w:sz="0" w:space="0" w:color="auto"/>
            <w:right w:val="none" w:sz="0" w:space="0" w:color="auto"/>
          </w:divBdr>
        </w:div>
        <w:div w:id="236132423">
          <w:marLeft w:val="480"/>
          <w:marRight w:val="0"/>
          <w:marTop w:val="0"/>
          <w:marBottom w:val="0"/>
          <w:divBdr>
            <w:top w:val="none" w:sz="0" w:space="0" w:color="auto"/>
            <w:left w:val="none" w:sz="0" w:space="0" w:color="auto"/>
            <w:bottom w:val="none" w:sz="0" w:space="0" w:color="auto"/>
            <w:right w:val="none" w:sz="0" w:space="0" w:color="auto"/>
          </w:divBdr>
        </w:div>
        <w:div w:id="565339408">
          <w:marLeft w:val="480"/>
          <w:marRight w:val="0"/>
          <w:marTop w:val="0"/>
          <w:marBottom w:val="0"/>
          <w:divBdr>
            <w:top w:val="none" w:sz="0" w:space="0" w:color="auto"/>
            <w:left w:val="none" w:sz="0" w:space="0" w:color="auto"/>
            <w:bottom w:val="none" w:sz="0" w:space="0" w:color="auto"/>
            <w:right w:val="none" w:sz="0" w:space="0" w:color="auto"/>
          </w:divBdr>
        </w:div>
        <w:div w:id="1862477939">
          <w:marLeft w:val="480"/>
          <w:marRight w:val="0"/>
          <w:marTop w:val="0"/>
          <w:marBottom w:val="0"/>
          <w:divBdr>
            <w:top w:val="none" w:sz="0" w:space="0" w:color="auto"/>
            <w:left w:val="none" w:sz="0" w:space="0" w:color="auto"/>
            <w:bottom w:val="none" w:sz="0" w:space="0" w:color="auto"/>
            <w:right w:val="none" w:sz="0" w:space="0" w:color="auto"/>
          </w:divBdr>
        </w:div>
        <w:div w:id="1321425469">
          <w:marLeft w:val="480"/>
          <w:marRight w:val="0"/>
          <w:marTop w:val="0"/>
          <w:marBottom w:val="0"/>
          <w:divBdr>
            <w:top w:val="none" w:sz="0" w:space="0" w:color="auto"/>
            <w:left w:val="none" w:sz="0" w:space="0" w:color="auto"/>
            <w:bottom w:val="none" w:sz="0" w:space="0" w:color="auto"/>
            <w:right w:val="none" w:sz="0" w:space="0" w:color="auto"/>
          </w:divBdr>
        </w:div>
        <w:div w:id="1341153352">
          <w:marLeft w:val="480"/>
          <w:marRight w:val="0"/>
          <w:marTop w:val="0"/>
          <w:marBottom w:val="0"/>
          <w:divBdr>
            <w:top w:val="none" w:sz="0" w:space="0" w:color="auto"/>
            <w:left w:val="none" w:sz="0" w:space="0" w:color="auto"/>
            <w:bottom w:val="none" w:sz="0" w:space="0" w:color="auto"/>
            <w:right w:val="none" w:sz="0" w:space="0" w:color="auto"/>
          </w:divBdr>
        </w:div>
        <w:div w:id="1238398383">
          <w:marLeft w:val="480"/>
          <w:marRight w:val="0"/>
          <w:marTop w:val="0"/>
          <w:marBottom w:val="0"/>
          <w:divBdr>
            <w:top w:val="none" w:sz="0" w:space="0" w:color="auto"/>
            <w:left w:val="none" w:sz="0" w:space="0" w:color="auto"/>
            <w:bottom w:val="none" w:sz="0" w:space="0" w:color="auto"/>
            <w:right w:val="none" w:sz="0" w:space="0" w:color="auto"/>
          </w:divBdr>
        </w:div>
        <w:div w:id="1675109640">
          <w:marLeft w:val="480"/>
          <w:marRight w:val="0"/>
          <w:marTop w:val="0"/>
          <w:marBottom w:val="0"/>
          <w:divBdr>
            <w:top w:val="none" w:sz="0" w:space="0" w:color="auto"/>
            <w:left w:val="none" w:sz="0" w:space="0" w:color="auto"/>
            <w:bottom w:val="none" w:sz="0" w:space="0" w:color="auto"/>
            <w:right w:val="none" w:sz="0" w:space="0" w:color="auto"/>
          </w:divBdr>
        </w:div>
        <w:div w:id="1269655915">
          <w:marLeft w:val="480"/>
          <w:marRight w:val="0"/>
          <w:marTop w:val="0"/>
          <w:marBottom w:val="0"/>
          <w:divBdr>
            <w:top w:val="none" w:sz="0" w:space="0" w:color="auto"/>
            <w:left w:val="none" w:sz="0" w:space="0" w:color="auto"/>
            <w:bottom w:val="none" w:sz="0" w:space="0" w:color="auto"/>
            <w:right w:val="none" w:sz="0" w:space="0" w:color="auto"/>
          </w:divBdr>
        </w:div>
        <w:div w:id="1891460502">
          <w:marLeft w:val="480"/>
          <w:marRight w:val="0"/>
          <w:marTop w:val="0"/>
          <w:marBottom w:val="0"/>
          <w:divBdr>
            <w:top w:val="none" w:sz="0" w:space="0" w:color="auto"/>
            <w:left w:val="none" w:sz="0" w:space="0" w:color="auto"/>
            <w:bottom w:val="none" w:sz="0" w:space="0" w:color="auto"/>
            <w:right w:val="none" w:sz="0" w:space="0" w:color="auto"/>
          </w:divBdr>
        </w:div>
        <w:div w:id="833449204">
          <w:marLeft w:val="480"/>
          <w:marRight w:val="0"/>
          <w:marTop w:val="0"/>
          <w:marBottom w:val="0"/>
          <w:divBdr>
            <w:top w:val="none" w:sz="0" w:space="0" w:color="auto"/>
            <w:left w:val="none" w:sz="0" w:space="0" w:color="auto"/>
            <w:bottom w:val="none" w:sz="0" w:space="0" w:color="auto"/>
            <w:right w:val="none" w:sz="0" w:space="0" w:color="auto"/>
          </w:divBdr>
        </w:div>
        <w:div w:id="725564409">
          <w:marLeft w:val="480"/>
          <w:marRight w:val="0"/>
          <w:marTop w:val="0"/>
          <w:marBottom w:val="0"/>
          <w:divBdr>
            <w:top w:val="none" w:sz="0" w:space="0" w:color="auto"/>
            <w:left w:val="none" w:sz="0" w:space="0" w:color="auto"/>
            <w:bottom w:val="none" w:sz="0" w:space="0" w:color="auto"/>
            <w:right w:val="none" w:sz="0" w:space="0" w:color="auto"/>
          </w:divBdr>
        </w:div>
        <w:div w:id="2111704097">
          <w:marLeft w:val="480"/>
          <w:marRight w:val="0"/>
          <w:marTop w:val="0"/>
          <w:marBottom w:val="0"/>
          <w:divBdr>
            <w:top w:val="none" w:sz="0" w:space="0" w:color="auto"/>
            <w:left w:val="none" w:sz="0" w:space="0" w:color="auto"/>
            <w:bottom w:val="none" w:sz="0" w:space="0" w:color="auto"/>
            <w:right w:val="none" w:sz="0" w:space="0" w:color="auto"/>
          </w:divBdr>
        </w:div>
      </w:divsChild>
    </w:div>
    <w:div w:id="1093866020">
      <w:bodyDiv w:val="1"/>
      <w:marLeft w:val="0"/>
      <w:marRight w:val="0"/>
      <w:marTop w:val="0"/>
      <w:marBottom w:val="0"/>
      <w:divBdr>
        <w:top w:val="none" w:sz="0" w:space="0" w:color="auto"/>
        <w:left w:val="none" w:sz="0" w:space="0" w:color="auto"/>
        <w:bottom w:val="none" w:sz="0" w:space="0" w:color="auto"/>
        <w:right w:val="none" w:sz="0" w:space="0" w:color="auto"/>
      </w:divBdr>
      <w:divsChild>
        <w:div w:id="1304509410">
          <w:marLeft w:val="480"/>
          <w:marRight w:val="0"/>
          <w:marTop w:val="0"/>
          <w:marBottom w:val="0"/>
          <w:divBdr>
            <w:top w:val="none" w:sz="0" w:space="0" w:color="auto"/>
            <w:left w:val="none" w:sz="0" w:space="0" w:color="auto"/>
            <w:bottom w:val="none" w:sz="0" w:space="0" w:color="auto"/>
            <w:right w:val="none" w:sz="0" w:space="0" w:color="auto"/>
          </w:divBdr>
        </w:div>
        <w:div w:id="1491407017">
          <w:marLeft w:val="480"/>
          <w:marRight w:val="0"/>
          <w:marTop w:val="0"/>
          <w:marBottom w:val="0"/>
          <w:divBdr>
            <w:top w:val="none" w:sz="0" w:space="0" w:color="auto"/>
            <w:left w:val="none" w:sz="0" w:space="0" w:color="auto"/>
            <w:bottom w:val="none" w:sz="0" w:space="0" w:color="auto"/>
            <w:right w:val="none" w:sz="0" w:space="0" w:color="auto"/>
          </w:divBdr>
        </w:div>
        <w:div w:id="630750221">
          <w:marLeft w:val="480"/>
          <w:marRight w:val="0"/>
          <w:marTop w:val="0"/>
          <w:marBottom w:val="0"/>
          <w:divBdr>
            <w:top w:val="none" w:sz="0" w:space="0" w:color="auto"/>
            <w:left w:val="none" w:sz="0" w:space="0" w:color="auto"/>
            <w:bottom w:val="none" w:sz="0" w:space="0" w:color="auto"/>
            <w:right w:val="none" w:sz="0" w:space="0" w:color="auto"/>
          </w:divBdr>
        </w:div>
        <w:div w:id="632060735">
          <w:marLeft w:val="480"/>
          <w:marRight w:val="0"/>
          <w:marTop w:val="0"/>
          <w:marBottom w:val="0"/>
          <w:divBdr>
            <w:top w:val="none" w:sz="0" w:space="0" w:color="auto"/>
            <w:left w:val="none" w:sz="0" w:space="0" w:color="auto"/>
            <w:bottom w:val="none" w:sz="0" w:space="0" w:color="auto"/>
            <w:right w:val="none" w:sz="0" w:space="0" w:color="auto"/>
          </w:divBdr>
        </w:div>
        <w:div w:id="1567833113">
          <w:marLeft w:val="480"/>
          <w:marRight w:val="0"/>
          <w:marTop w:val="0"/>
          <w:marBottom w:val="0"/>
          <w:divBdr>
            <w:top w:val="none" w:sz="0" w:space="0" w:color="auto"/>
            <w:left w:val="none" w:sz="0" w:space="0" w:color="auto"/>
            <w:bottom w:val="none" w:sz="0" w:space="0" w:color="auto"/>
            <w:right w:val="none" w:sz="0" w:space="0" w:color="auto"/>
          </w:divBdr>
        </w:div>
        <w:div w:id="509755719">
          <w:marLeft w:val="480"/>
          <w:marRight w:val="0"/>
          <w:marTop w:val="0"/>
          <w:marBottom w:val="0"/>
          <w:divBdr>
            <w:top w:val="none" w:sz="0" w:space="0" w:color="auto"/>
            <w:left w:val="none" w:sz="0" w:space="0" w:color="auto"/>
            <w:bottom w:val="none" w:sz="0" w:space="0" w:color="auto"/>
            <w:right w:val="none" w:sz="0" w:space="0" w:color="auto"/>
          </w:divBdr>
        </w:div>
        <w:div w:id="1775440978">
          <w:marLeft w:val="480"/>
          <w:marRight w:val="0"/>
          <w:marTop w:val="0"/>
          <w:marBottom w:val="0"/>
          <w:divBdr>
            <w:top w:val="none" w:sz="0" w:space="0" w:color="auto"/>
            <w:left w:val="none" w:sz="0" w:space="0" w:color="auto"/>
            <w:bottom w:val="none" w:sz="0" w:space="0" w:color="auto"/>
            <w:right w:val="none" w:sz="0" w:space="0" w:color="auto"/>
          </w:divBdr>
        </w:div>
        <w:div w:id="516776424">
          <w:marLeft w:val="480"/>
          <w:marRight w:val="0"/>
          <w:marTop w:val="0"/>
          <w:marBottom w:val="0"/>
          <w:divBdr>
            <w:top w:val="none" w:sz="0" w:space="0" w:color="auto"/>
            <w:left w:val="none" w:sz="0" w:space="0" w:color="auto"/>
            <w:bottom w:val="none" w:sz="0" w:space="0" w:color="auto"/>
            <w:right w:val="none" w:sz="0" w:space="0" w:color="auto"/>
          </w:divBdr>
        </w:div>
        <w:div w:id="622689454">
          <w:marLeft w:val="480"/>
          <w:marRight w:val="0"/>
          <w:marTop w:val="0"/>
          <w:marBottom w:val="0"/>
          <w:divBdr>
            <w:top w:val="none" w:sz="0" w:space="0" w:color="auto"/>
            <w:left w:val="none" w:sz="0" w:space="0" w:color="auto"/>
            <w:bottom w:val="none" w:sz="0" w:space="0" w:color="auto"/>
            <w:right w:val="none" w:sz="0" w:space="0" w:color="auto"/>
          </w:divBdr>
        </w:div>
        <w:div w:id="1534928348">
          <w:marLeft w:val="480"/>
          <w:marRight w:val="0"/>
          <w:marTop w:val="0"/>
          <w:marBottom w:val="0"/>
          <w:divBdr>
            <w:top w:val="none" w:sz="0" w:space="0" w:color="auto"/>
            <w:left w:val="none" w:sz="0" w:space="0" w:color="auto"/>
            <w:bottom w:val="none" w:sz="0" w:space="0" w:color="auto"/>
            <w:right w:val="none" w:sz="0" w:space="0" w:color="auto"/>
          </w:divBdr>
        </w:div>
        <w:div w:id="1908344743">
          <w:marLeft w:val="480"/>
          <w:marRight w:val="0"/>
          <w:marTop w:val="0"/>
          <w:marBottom w:val="0"/>
          <w:divBdr>
            <w:top w:val="none" w:sz="0" w:space="0" w:color="auto"/>
            <w:left w:val="none" w:sz="0" w:space="0" w:color="auto"/>
            <w:bottom w:val="none" w:sz="0" w:space="0" w:color="auto"/>
            <w:right w:val="none" w:sz="0" w:space="0" w:color="auto"/>
          </w:divBdr>
        </w:div>
        <w:div w:id="649139612">
          <w:marLeft w:val="480"/>
          <w:marRight w:val="0"/>
          <w:marTop w:val="0"/>
          <w:marBottom w:val="0"/>
          <w:divBdr>
            <w:top w:val="none" w:sz="0" w:space="0" w:color="auto"/>
            <w:left w:val="none" w:sz="0" w:space="0" w:color="auto"/>
            <w:bottom w:val="none" w:sz="0" w:space="0" w:color="auto"/>
            <w:right w:val="none" w:sz="0" w:space="0" w:color="auto"/>
          </w:divBdr>
        </w:div>
        <w:div w:id="65148955">
          <w:marLeft w:val="480"/>
          <w:marRight w:val="0"/>
          <w:marTop w:val="0"/>
          <w:marBottom w:val="0"/>
          <w:divBdr>
            <w:top w:val="none" w:sz="0" w:space="0" w:color="auto"/>
            <w:left w:val="none" w:sz="0" w:space="0" w:color="auto"/>
            <w:bottom w:val="none" w:sz="0" w:space="0" w:color="auto"/>
            <w:right w:val="none" w:sz="0" w:space="0" w:color="auto"/>
          </w:divBdr>
        </w:div>
        <w:div w:id="1500851330">
          <w:marLeft w:val="480"/>
          <w:marRight w:val="0"/>
          <w:marTop w:val="0"/>
          <w:marBottom w:val="0"/>
          <w:divBdr>
            <w:top w:val="none" w:sz="0" w:space="0" w:color="auto"/>
            <w:left w:val="none" w:sz="0" w:space="0" w:color="auto"/>
            <w:bottom w:val="none" w:sz="0" w:space="0" w:color="auto"/>
            <w:right w:val="none" w:sz="0" w:space="0" w:color="auto"/>
          </w:divBdr>
        </w:div>
        <w:div w:id="356128764">
          <w:marLeft w:val="480"/>
          <w:marRight w:val="0"/>
          <w:marTop w:val="0"/>
          <w:marBottom w:val="0"/>
          <w:divBdr>
            <w:top w:val="none" w:sz="0" w:space="0" w:color="auto"/>
            <w:left w:val="none" w:sz="0" w:space="0" w:color="auto"/>
            <w:bottom w:val="none" w:sz="0" w:space="0" w:color="auto"/>
            <w:right w:val="none" w:sz="0" w:space="0" w:color="auto"/>
          </w:divBdr>
        </w:div>
        <w:div w:id="1003556228">
          <w:marLeft w:val="480"/>
          <w:marRight w:val="0"/>
          <w:marTop w:val="0"/>
          <w:marBottom w:val="0"/>
          <w:divBdr>
            <w:top w:val="none" w:sz="0" w:space="0" w:color="auto"/>
            <w:left w:val="none" w:sz="0" w:space="0" w:color="auto"/>
            <w:bottom w:val="none" w:sz="0" w:space="0" w:color="auto"/>
            <w:right w:val="none" w:sz="0" w:space="0" w:color="auto"/>
          </w:divBdr>
        </w:div>
        <w:div w:id="2146658475">
          <w:marLeft w:val="480"/>
          <w:marRight w:val="0"/>
          <w:marTop w:val="0"/>
          <w:marBottom w:val="0"/>
          <w:divBdr>
            <w:top w:val="none" w:sz="0" w:space="0" w:color="auto"/>
            <w:left w:val="none" w:sz="0" w:space="0" w:color="auto"/>
            <w:bottom w:val="none" w:sz="0" w:space="0" w:color="auto"/>
            <w:right w:val="none" w:sz="0" w:space="0" w:color="auto"/>
          </w:divBdr>
        </w:div>
        <w:div w:id="578639183">
          <w:marLeft w:val="480"/>
          <w:marRight w:val="0"/>
          <w:marTop w:val="0"/>
          <w:marBottom w:val="0"/>
          <w:divBdr>
            <w:top w:val="none" w:sz="0" w:space="0" w:color="auto"/>
            <w:left w:val="none" w:sz="0" w:space="0" w:color="auto"/>
            <w:bottom w:val="none" w:sz="0" w:space="0" w:color="auto"/>
            <w:right w:val="none" w:sz="0" w:space="0" w:color="auto"/>
          </w:divBdr>
        </w:div>
        <w:div w:id="1485198436">
          <w:marLeft w:val="480"/>
          <w:marRight w:val="0"/>
          <w:marTop w:val="0"/>
          <w:marBottom w:val="0"/>
          <w:divBdr>
            <w:top w:val="none" w:sz="0" w:space="0" w:color="auto"/>
            <w:left w:val="none" w:sz="0" w:space="0" w:color="auto"/>
            <w:bottom w:val="none" w:sz="0" w:space="0" w:color="auto"/>
            <w:right w:val="none" w:sz="0" w:space="0" w:color="auto"/>
          </w:divBdr>
        </w:div>
        <w:div w:id="351535570">
          <w:marLeft w:val="480"/>
          <w:marRight w:val="0"/>
          <w:marTop w:val="0"/>
          <w:marBottom w:val="0"/>
          <w:divBdr>
            <w:top w:val="none" w:sz="0" w:space="0" w:color="auto"/>
            <w:left w:val="none" w:sz="0" w:space="0" w:color="auto"/>
            <w:bottom w:val="none" w:sz="0" w:space="0" w:color="auto"/>
            <w:right w:val="none" w:sz="0" w:space="0" w:color="auto"/>
          </w:divBdr>
        </w:div>
        <w:div w:id="1279490962">
          <w:marLeft w:val="480"/>
          <w:marRight w:val="0"/>
          <w:marTop w:val="0"/>
          <w:marBottom w:val="0"/>
          <w:divBdr>
            <w:top w:val="none" w:sz="0" w:space="0" w:color="auto"/>
            <w:left w:val="none" w:sz="0" w:space="0" w:color="auto"/>
            <w:bottom w:val="none" w:sz="0" w:space="0" w:color="auto"/>
            <w:right w:val="none" w:sz="0" w:space="0" w:color="auto"/>
          </w:divBdr>
        </w:div>
        <w:div w:id="747387321">
          <w:marLeft w:val="480"/>
          <w:marRight w:val="0"/>
          <w:marTop w:val="0"/>
          <w:marBottom w:val="0"/>
          <w:divBdr>
            <w:top w:val="none" w:sz="0" w:space="0" w:color="auto"/>
            <w:left w:val="none" w:sz="0" w:space="0" w:color="auto"/>
            <w:bottom w:val="none" w:sz="0" w:space="0" w:color="auto"/>
            <w:right w:val="none" w:sz="0" w:space="0" w:color="auto"/>
          </w:divBdr>
        </w:div>
        <w:div w:id="252444949">
          <w:marLeft w:val="480"/>
          <w:marRight w:val="0"/>
          <w:marTop w:val="0"/>
          <w:marBottom w:val="0"/>
          <w:divBdr>
            <w:top w:val="none" w:sz="0" w:space="0" w:color="auto"/>
            <w:left w:val="none" w:sz="0" w:space="0" w:color="auto"/>
            <w:bottom w:val="none" w:sz="0" w:space="0" w:color="auto"/>
            <w:right w:val="none" w:sz="0" w:space="0" w:color="auto"/>
          </w:divBdr>
        </w:div>
        <w:div w:id="223106121">
          <w:marLeft w:val="480"/>
          <w:marRight w:val="0"/>
          <w:marTop w:val="0"/>
          <w:marBottom w:val="0"/>
          <w:divBdr>
            <w:top w:val="none" w:sz="0" w:space="0" w:color="auto"/>
            <w:left w:val="none" w:sz="0" w:space="0" w:color="auto"/>
            <w:bottom w:val="none" w:sz="0" w:space="0" w:color="auto"/>
            <w:right w:val="none" w:sz="0" w:space="0" w:color="auto"/>
          </w:divBdr>
        </w:div>
        <w:div w:id="598610364">
          <w:marLeft w:val="480"/>
          <w:marRight w:val="0"/>
          <w:marTop w:val="0"/>
          <w:marBottom w:val="0"/>
          <w:divBdr>
            <w:top w:val="none" w:sz="0" w:space="0" w:color="auto"/>
            <w:left w:val="none" w:sz="0" w:space="0" w:color="auto"/>
            <w:bottom w:val="none" w:sz="0" w:space="0" w:color="auto"/>
            <w:right w:val="none" w:sz="0" w:space="0" w:color="auto"/>
          </w:divBdr>
        </w:div>
        <w:div w:id="1710883642">
          <w:marLeft w:val="480"/>
          <w:marRight w:val="0"/>
          <w:marTop w:val="0"/>
          <w:marBottom w:val="0"/>
          <w:divBdr>
            <w:top w:val="none" w:sz="0" w:space="0" w:color="auto"/>
            <w:left w:val="none" w:sz="0" w:space="0" w:color="auto"/>
            <w:bottom w:val="none" w:sz="0" w:space="0" w:color="auto"/>
            <w:right w:val="none" w:sz="0" w:space="0" w:color="auto"/>
          </w:divBdr>
        </w:div>
        <w:div w:id="1440446039">
          <w:marLeft w:val="480"/>
          <w:marRight w:val="0"/>
          <w:marTop w:val="0"/>
          <w:marBottom w:val="0"/>
          <w:divBdr>
            <w:top w:val="none" w:sz="0" w:space="0" w:color="auto"/>
            <w:left w:val="none" w:sz="0" w:space="0" w:color="auto"/>
            <w:bottom w:val="none" w:sz="0" w:space="0" w:color="auto"/>
            <w:right w:val="none" w:sz="0" w:space="0" w:color="auto"/>
          </w:divBdr>
        </w:div>
        <w:div w:id="51344789">
          <w:marLeft w:val="480"/>
          <w:marRight w:val="0"/>
          <w:marTop w:val="0"/>
          <w:marBottom w:val="0"/>
          <w:divBdr>
            <w:top w:val="none" w:sz="0" w:space="0" w:color="auto"/>
            <w:left w:val="none" w:sz="0" w:space="0" w:color="auto"/>
            <w:bottom w:val="none" w:sz="0" w:space="0" w:color="auto"/>
            <w:right w:val="none" w:sz="0" w:space="0" w:color="auto"/>
          </w:divBdr>
        </w:div>
        <w:div w:id="234781590">
          <w:marLeft w:val="480"/>
          <w:marRight w:val="0"/>
          <w:marTop w:val="0"/>
          <w:marBottom w:val="0"/>
          <w:divBdr>
            <w:top w:val="none" w:sz="0" w:space="0" w:color="auto"/>
            <w:left w:val="none" w:sz="0" w:space="0" w:color="auto"/>
            <w:bottom w:val="none" w:sz="0" w:space="0" w:color="auto"/>
            <w:right w:val="none" w:sz="0" w:space="0" w:color="auto"/>
          </w:divBdr>
        </w:div>
        <w:div w:id="1462184441">
          <w:marLeft w:val="480"/>
          <w:marRight w:val="0"/>
          <w:marTop w:val="0"/>
          <w:marBottom w:val="0"/>
          <w:divBdr>
            <w:top w:val="none" w:sz="0" w:space="0" w:color="auto"/>
            <w:left w:val="none" w:sz="0" w:space="0" w:color="auto"/>
            <w:bottom w:val="none" w:sz="0" w:space="0" w:color="auto"/>
            <w:right w:val="none" w:sz="0" w:space="0" w:color="auto"/>
          </w:divBdr>
        </w:div>
        <w:div w:id="1091661526">
          <w:marLeft w:val="480"/>
          <w:marRight w:val="0"/>
          <w:marTop w:val="0"/>
          <w:marBottom w:val="0"/>
          <w:divBdr>
            <w:top w:val="none" w:sz="0" w:space="0" w:color="auto"/>
            <w:left w:val="none" w:sz="0" w:space="0" w:color="auto"/>
            <w:bottom w:val="none" w:sz="0" w:space="0" w:color="auto"/>
            <w:right w:val="none" w:sz="0" w:space="0" w:color="auto"/>
          </w:divBdr>
        </w:div>
        <w:div w:id="699744801">
          <w:marLeft w:val="480"/>
          <w:marRight w:val="0"/>
          <w:marTop w:val="0"/>
          <w:marBottom w:val="0"/>
          <w:divBdr>
            <w:top w:val="none" w:sz="0" w:space="0" w:color="auto"/>
            <w:left w:val="none" w:sz="0" w:space="0" w:color="auto"/>
            <w:bottom w:val="none" w:sz="0" w:space="0" w:color="auto"/>
            <w:right w:val="none" w:sz="0" w:space="0" w:color="auto"/>
          </w:divBdr>
        </w:div>
        <w:div w:id="395981351">
          <w:marLeft w:val="480"/>
          <w:marRight w:val="0"/>
          <w:marTop w:val="0"/>
          <w:marBottom w:val="0"/>
          <w:divBdr>
            <w:top w:val="none" w:sz="0" w:space="0" w:color="auto"/>
            <w:left w:val="none" w:sz="0" w:space="0" w:color="auto"/>
            <w:bottom w:val="none" w:sz="0" w:space="0" w:color="auto"/>
            <w:right w:val="none" w:sz="0" w:space="0" w:color="auto"/>
          </w:divBdr>
        </w:div>
        <w:div w:id="304244925">
          <w:marLeft w:val="480"/>
          <w:marRight w:val="0"/>
          <w:marTop w:val="0"/>
          <w:marBottom w:val="0"/>
          <w:divBdr>
            <w:top w:val="none" w:sz="0" w:space="0" w:color="auto"/>
            <w:left w:val="none" w:sz="0" w:space="0" w:color="auto"/>
            <w:bottom w:val="none" w:sz="0" w:space="0" w:color="auto"/>
            <w:right w:val="none" w:sz="0" w:space="0" w:color="auto"/>
          </w:divBdr>
        </w:div>
        <w:div w:id="845050140">
          <w:marLeft w:val="480"/>
          <w:marRight w:val="0"/>
          <w:marTop w:val="0"/>
          <w:marBottom w:val="0"/>
          <w:divBdr>
            <w:top w:val="none" w:sz="0" w:space="0" w:color="auto"/>
            <w:left w:val="none" w:sz="0" w:space="0" w:color="auto"/>
            <w:bottom w:val="none" w:sz="0" w:space="0" w:color="auto"/>
            <w:right w:val="none" w:sz="0" w:space="0" w:color="auto"/>
          </w:divBdr>
        </w:div>
        <w:div w:id="1966765317">
          <w:marLeft w:val="480"/>
          <w:marRight w:val="0"/>
          <w:marTop w:val="0"/>
          <w:marBottom w:val="0"/>
          <w:divBdr>
            <w:top w:val="none" w:sz="0" w:space="0" w:color="auto"/>
            <w:left w:val="none" w:sz="0" w:space="0" w:color="auto"/>
            <w:bottom w:val="none" w:sz="0" w:space="0" w:color="auto"/>
            <w:right w:val="none" w:sz="0" w:space="0" w:color="auto"/>
          </w:divBdr>
        </w:div>
        <w:div w:id="1790391510">
          <w:marLeft w:val="480"/>
          <w:marRight w:val="0"/>
          <w:marTop w:val="0"/>
          <w:marBottom w:val="0"/>
          <w:divBdr>
            <w:top w:val="none" w:sz="0" w:space="0" w:color="auto"/>
            <w:left w:val="none" w:sz="0" w:space="0" w:color="auto"/>
            <w:bottom w:val="none" w:sz="0" w:space="0" w:color="auto"/>
            <w:right w:val="none" w:sz="0" w:space="0" w:color="auto"/>
          </w:divBdr>
        </w:div>
        <w:div w:id="382559004">
          <w:marLeft w:val="480"/>
          <w:marRight w:val="0"/>
          <w:marTop w:val="0"/>
          <w:marBottom w:val="0"/>
          <w:divBdr>
            <w:top w:val="none" w:sz="0" w:space="0" w:color="auto"/>
            <w:left w:val="none" w:sz="0" w:space="0" w:color="auto"/>
            <w:bottom w:val="none" w:sz="0" w:space="0" w:color="auto"/>
            <w:right w:val="none" w:sz="0" w:space="0" w:color="auto"/>
          </w:divBdr>
        </w:div>
        <w:div w:id="1380008288">
          <w:marLeft w:val="480"/>
          <w:marRight w:val="0"/>
          <w:marTop w:val="0"/>
          <w:marBottom w:val="0"/>
          <w:divBdr>
            <w:top w:val="none" w:sz="0" w:space="0" w:color="auto"/>
            <w:left w:val="none" w:sz="0" w:space="0" w:color="auto"/>
            <w:bottom w:val="none" w:sz="0" w:space="0" w:color="auto"/>
            <w:right w:val="none" w:sz="0" w:space="0" w:color="auto"/>
          </w:divBdr>
        </w:div>
        <w:div w:id="664675338">
          <w:marLeft w:val="480"/>
          <w:marRight w:val="0"/>
          <w:marTop w:val="0"/>
          <w:marBottom w:val="0"/>
          <w:divBdr>
            <w:top w:val="none" w:sz="0" w:space="0" w:color="auto"/>
            <w:left w:val="none" w:sz="0" w:space="0" w:color="auto"/>
            <w:bottom w:val="none" w:sz="0" w:space="0" w:color="auto"/>
            <w:right w:val="none" w:sz="0" w:space="0" w:color="auto"/>
          </w:divBdr>
        </w:div>
        <w:div w:id="328219119">
          <w:marLeft w:val="480"/>
          <w:marRight w:val="0"/>
          <w:marTop w:val="0"/>
          <w:marBottom w:val="0"/>
          <w:divBdr>
            <w:top w:val="none" w:sz="0" w:space="0" w:color="auto"/>
            <w:left w:val="none" w:sz="0" w:space="0" w:color="auto"/>
            <w:bottom w:val="none" w:sz="0" w:space="0" w:color="auto"/>
            <w:right w:val="none" w:sz="0" w:space="0" w:color="auto"/>
          </w:divBdr>
        </w:div>
        <w:div w:id="534126489">
          <w:marLeft w:val="480"/>
          <w:marRight w:val="0"/>
          <w:marTop w:val="0"/>
          <w:marBottom w:val="0"/>
          <w:divBdr>
            <w:top w:val="none" w:sz="0" w:space="0" w:color="auto"/>
            <w:left w:val="none" w:sz="0" w:space="0" w:color="auto"/>
            <w:bottom w:val="none" w:sz="0" w:space="0" w:color="auto"/>
            <w:right w:val="none" w:sz="0" w:space="0" w:color="auto"/>
          </w:divBdr>
        </w:div>
        <w:div w:id="1077047814">
          <w:marLeft w:val="480"/>
          <w:marRight w:val="0"/>
          <w:marTop w:val="0"/>
          <w:marBottom w:val="0"/>
          <w:divBdr>
            <w:top w:val="none" w:sz="0" w:space="0" w:color="auto"/>
            <w:left w:val="none" w:sz="0" w:space="0" w:color="auto"/>
            <w:bottom w:val="none" w:sz="0" w:space="0" w:color="auto"/>
            <w:right w:val="none" w:sz="0" w:space="0" w:color="auto"/>
          </w:divBdr>
        </w:div>
        <w:div w:id="1854301626">
          <w:marLeft w:val="480"/>
          <w:marRight w:val="0"/>
          <w:marTop w:val="0"/>
          <w:marBottom w:val="0"/>
          <w:divBdr>
            <w:top w:val="none" w:sz="0" w:space="0" w:color="auto"/>
            <w:left w:val="none" w:sz="0" w:space="0" w:color="auto"/>
            <w:bottom w:val="none" w:sz="0" w:space="0" w:color="auto"/>
            <w:right w:val="none" w:sz="0" w:space="0" w:color="auto"/>
          </w:divBdr>
        </w:div>
        <w:div w:id="953974667">
          <w:marLeft w:val="480"/>
          <w:marRight w:val="0"/>
          <w:marTop w:val="0"/>
          <w:marBottom w:val="0"/>
          <w:divBdr>
            <w:top w:val="none" w:sz="0" w:space="0" w:color="auto"/>
            <w:left w:val="none" w:sz="0" w:space="0" w:color="auto"/>
            <w:bottom w:val="none" w:sz="0" w:space="0" w:color="auto"/>
            <w:right w:val="none" w:sz="0" w:space="0" w:color="auto"/>
          </w:divBdr>
        </w:div>
        <w:div w:id="497307766">
          <w:marLeft w:val="480"/>
          <w:marRight w:val="0"/>
          <w:marTop w:val="0"/>
          <w:marBottom w:val="0"/>
          <w:divBdr>
            <w:top w:val="none" w:sz="0" w:space="0" w:color="auto"/>
            <w:left w:val="none" w:sz="0" w:space="0" w:color="auto"/>
            <w:bottom w:val="none" w:sz="0" w:space="0" w:color="auto"/>
            <w:right w:val="none" w:sz="0" w:space="0" w:color="auto"/>
          </w:divBdr>
        </w:div>
        <w:div w:id="1778326671">
          <w:marLeft w:val="480"/>
          <w:marRight w:val="0"/>
          <w:marTop w:val="0"/>
          <w:marBottom w:val="0"/>
          <w:divBdr>
            <w:top w:val="none" w:sz="0" w:space="0" w:color="auto"/>
            <w:left w:val="none" w:sz="0" w:space="0" w:color="auto"/>
            <w:bottom w:val="none" w:sz="0" w:space="0" w:color="auto"/>
            <w:right w:val="none" w:sz="0" w:space="0" w:color="auto"/>
          </w:divBdr>
        </w:div>
        <w:div w:id="623582306">
          <w:marLeft w:val="480"/>
          <w:marRight w:val="0"/>
          <w:marTop w:val="0"/>
          <w:marBottom w:val="0"/>
          <w:divBdr>
            <w:top w:val="none" w:sz="0" w:space="0" w:color="auto"/>
            <w:left w:val="none" w:sz="0" w:space="0" w:color="auto"/>
            <w:bottom w:val="none" w:sz="0" w:space="0" w:color="auto"/>
            <w:right w:val="none" w:sz="0" w:space="0" w:color="auto"/>
          </w:divBdr>
        </w:div>
        <w:div w:id="1549947948">
          <w:marLeft w:val="480"/>
          <w:marRight w:val="0"/>
          <w:marTop w:val="0"/>
          <w:marBottom w:val="0"/>
          <w:divBdr>
            <w:top w:val="none" w:sz="0" w:space="0" w:color="auto"/>
            <w:left w:val="none" w:sz="0" w:space="0" w:color="auto"/>
            <w:bottom w:val="none" w:sz="0" w:space="0" w:color="auto"/>
            <w:right w:val="none" w:sz="0" w:space="0" w:color="auto"/>
          </w:divBdr>
        </w:div>
        <w:div w:id="909343849">
          <w:marLeft w:val="480"/>
          <w:marRight w:val="0"/>
          <w:marTop w:val="0"/>
          <w:marBottom w:val="0"/>
          <w:divBdr>
            <w:top w:val="none" w:sz="0" w:space="0" w:color="auto"/>
            <w:left w:val="none" w:sz="0" w:space="0" w:color="auto"/>
            <w:bottom w:val="none" w:sz="0" w:space="0" w:color="auto"/>
            <w:right w:val="none" w:sz="0" w:space="0" w:color="auto"/>
          </w:divBdr>
        </w:div>
        <w:div w:id="2123452294">
          <w:marLeft w:val="480"/>
          <w:marRight w:val="0"/>
          <w:marTop w:val="0"/>
          <w:marBottom w:val="0"/>
          <w:divBdr>
            <w:top w:val="none" w:sz="0" w:space="0" w:color="auto"/>
            <w:left w:val="none" w:sz="0" w:space="0" w:color="auto"/>
            <w:bottom w:val="none" w:sz="0" w:space="0" w:color="auto"/>
            <w:right w:val="none" w:sz="0" w:space="0" w:color="auto"/>
          </w:divBdr>
        </w:div>
        <w:div w:id="1726030616">
          <w:marLeft w:val="480"/>
          <w:marRight w:val="0"/>
          <w:marTop w:val="0"/>
          <w:marBottom w:val="0"/>
          <w:divBdr>
            <w:top w:val="none" w:sz="0" w:space="0" w:color="auto"/>
            <w:left w:val="none" w:sz="0" w:space="0" w:color="auto"/>
            <w:bottom w:val="none" w:sz="0" w:space="0" w:color="auto"/>
            <w:right w:val="none" w:sz="0" w:space="0" w:color="auto"/>
          </w:divBdr>
        </w:div>
        <w:div w:id="1870219480">
          <w:marLeft w:val="480"/>
          <w:marRight w:val="0"/>
          <w:marTop w:val="0"/>
          <w:marBottom w:val="0"/>
          <w:divBdr>
            <w:top w:val="none" w:sz="0" w:space="0" w:color="auto"/>
            <w:left w:val="none" w:sz="0" w:space="0" w:color="auto"/>
            <w:bottom w:val="none" w:sz="0" w:space="0" w:color="auto"/>
            <w:right w:val="none" w:sz="0" w:space="0" w:color="auto"/>
          </w:divBdr>
        </w:div>
        <w:div w:id="695813238">
          <w:marLeft w:val="480"/>
          <w:marRight w:val="0"/>
          <w:marTop w:val="0"/>
          <w:marBottom w:val="0"/>
          <w:divBdr>
            <w:top w:val="none" w:sz="0" w:space="0" w:color="auto"/>
            <w:left w:val="none" w:sz="0" w:space="0" w:color="auto"/>
            <w:bottom w:val="none" w:sz="0" w:space="0" w:color="auto"/>
            <w:right w:val="none" w:sz="0" w:space="0" w:color="auto"/>
          </w:divBdr>
        </w:div>
        <w:div w:id="2071532805">
          <w:marLeft w:val="480"/>
          <w:marRight w:val="0"/>
          <w:marTop w:val="0"/>
          <w:marBottom w:val="0"/>
          <w:divBdr>
            <w:top w:val="none" w:sz="0" w:space="0" w:color="auto"/>
            <w:left w:val="none" w:sz="0" w:space="0" w:color="auto"/>
            <w:bottom w:val="none" w:sz="0" w:space="0" w:color="auto"/>
            <w:right w:val="none" w:sz="0" w:space="0" w:color="auto"/>
          </w:divBdr>
        </w:div>
        <w:div w:id="2072119686">
          <w:marLeft w:val="480"/>
          <w:marRight w:val="0"/>
          <w:marTop w:val="0"/>
          <w:marBottom w:val="0"/>
          <w:divBdr>
            <w:top w:val="none" w:sz="0" w:space="0" w:color="auto"/>
            <w:left w:val="none" w:sz="0" w:space="0" w:color="auto"/>
            <w:bottom w:val="none" w:sz="0" w:space="0" w:color="auto"/>
            <w:right w:val="none" w:sz="0" w:space="0" w:color="auto"/>
          </w:divBdr>
        </w:div>
        <w:div w:id="1851524865">
          <w:marLeft w:val="480"/>
          <w:marRight w:val="0"/>
          <w:marTop w:val="0"/>
          <w:marBottom w:val="0"/>
          <w:divBdr>
            <w:top w:val="none" w:sz="0" w:space="0" w:color="auto"/>
            <w:left w:val="none" w:sz="0" w:space="0" w:color="auto"/>
            <w:bottom w:val="none" w:sz="0" w:space="0" w:color="auto"/>
            <w:right w:val="none" w:sz="0" w:space="0" w:color="auto"/>
          </w:divBdr>
        </w:div>
      </w:divsChild>
    </w:div>
    <w:div w:id="1095638083">
      <w:bodyDiv w:val="1"/>
      <w:marLeft w:val="0"/>
      <w:marRight w:val="0"/>
      <w:marTop w:val="0"/>
      <w:marBottom w:val="0"/>
      <w:divBdr>
        <w:top w:val="none" w:sz="0" w:space="0" w:color="auto"/>
        <w:left w:val="none" w:sz="0" w:space="0" w:color="auto"/>
        <w:bottom w:val="none" w:sz="0" w:space="0" w:color="auto"/>
        <w:right w:val="none" w:sz="0" w:space="0" w:color="auto"/>
      </w:divBdr>
    </w:div>
    <w:div w:id="1097407564">
      <w:bodyDiv w:val="1"/>
      <w:marLeft w:val="0"/>
      <w:marRight w:val="0"/>
      <w:marTop w:val="0"/>
      <w:marBottom w:val="0"/>
      <w:divBdr>
        <w:top w:val="none" w:sz="0" w:space="0" w:color="auto"/>
        <w:left w:val="none" w:sz="0" w:space="0" w:color="auto"/>
        <w:bottom w:val="none" w:sz="0" w:space="0" w:color="auto"/>
        <w:right w:val="none" w:sz="0" w:space="0" w:color="auto"/>
      </w:divBdr>
    </w:div>
    <w:div w:id="1099370450">
      <w:bodyDiv w:val="1"/>
      <w:marLeft w:val="0"/>
      <w:marRight w:val="0"/>
      <w:marTop w:val="0"/>
      <w:marBottom w:val="0"/>
      <w:divBdr>
        <w:top w:val="none" w:sz="0" w:space="0" w:color="auto"/>
        <w:left w:val="none" w:sz="0" w:space="0" w:color="auto"/>
        <w:bottom w:val="none" w:sz="0" w:space="0" w:color="auto"/>
        <w:right w:val="none" w:sz="0" w:space="0" w:color="auto"/>
      </w:divBdr>
    </w:div>
    <w:div w:id="1100223792">
      <w:bodyDiv w:val="1"/>
      <w:marLeft w:val="0"/>
      <w:marRight w:val="0"/>
      <w:marTop w:val="0"/>
      <w:marBottom w:val="0"/>
      <w:divBdr>
        <w:top w:val="none" w:sz="0" w:space="0" w:color="auto"/>
        <w:left w:val="none" w:sz="0" w:space="0" w:color="auto"/>
        <w:bottom w:val="none" w:sz="0" w:space="0" w:color="auto"/>
        <w:right w:val="none" w:sz="0" w:space="0" w:color="auto"/>
      </w:divBdr>
    </w:div>
    <w:div w:id="1100835089">
      <w:bodyDiv w:val="1"/>
      <w:marLeft w:val="0"/>
      <w:marRight w:val="0"/>
      <w:marTop w:val="0"/>
      <w:marBottom w:val="0"/>
      <w:divBdr>
        <w:top w:val="none" w:sz="0" w:space="0" w:color="auto"/>
        <w:left w:val="none" w:sz="0" w:space="0" w:color="auto"/>
        <w:bottom w:val="none" w:sz="0" w:space="0" w:color="auto"/>
        <w:right w:val="none" w:sz="0" w:space="0" w:color="auto"/>
      </w:divBdr>
    </w:div>
    <w:div w:id="1102188179">
      <w:bodyDiv w:val="1"/>
      <w:marLeft w:val="0"/>
      <w:marRight w:val="0"/>
      <w:marTop w:val="0"/>
      <w:marBottom w:val="0"/>
      <w:divBdr>
        <w:top w:val="none" w:sz="0" w:space="0" w:color="auto"/>
        <w:left w:val="none" w:sz="0" w:space="0" w:color="auto"/>
        <w:bottom w:val="none" w:sz="0" w:space="0" w:color="auto"/>
        <w:right w:val="none" w:sz="0" w:space="0" w:color="auto"/>
      </w:divBdr>
    </w:div>
    <w:div w:id="1102804981">
      <w:bodyDiv w:val="1"/>
      <w:marLeft w:val="0"/>
      <w:marRight w:val="0"/>
      <w:marTop w:val="0"/>
      <w:marBottom w:val="0"/>
      <w:divBdr>
        <w:top w:val="none" w:sz="0" w:space="0" w:color="auto"/>
        <w:left w:val="none" w:sz="0" w:space="0" w:color="auto"/>
        <w:bottom w:val="none" w:sz="0" w:space="0" w:color="auto"/>
        <w:right w:val="none" w:sz="0" w:space="0" w:color="auto"/>
      </w:divBdr>
    </w:div>
    <w:div w:id="1102871098">
      <w:bodyDiv w:val="1"/>
      <w:marLeft w:val="0"/>
      <w:marRight w:val="0"/>
      <w:marTop w:val="0"/>
      <w:marBottom w:val="0"/>
      <w:divBdr>
        <w:top w:val="none" w:sz="0" w:space="0" w:color="auto"/>
        <w:left w:val="none" w:sz="0" w:space="0" w:color="auto"/>
        <w:bottom w:val="none" w:sz="0" w:space="0" w:color="auto"/>
        <w:right w:val="none" w:sz="0" w:space="0" w:color="auto"/>
      </w:divBdr>
    </w:div>
    <w:div w:id="1103840708">
      <w:bodyDiv w:val="1"/>
      <w:marLeft w:val="0"/>
      <w:marRight w:val="0"/>
      <w:marTop w:val="0"/>
      <w:marBottom w:val="0"/>
      <w:divBdr>
        <w:top w:val="none" w:sz="0" w:space="0" w:color="auto"/>
        <w:left w:val="none" w:sz="0" w:space="0" w:color="auto"/>
        <w:bottom w:val="none" w:sz="0" w:space="0" w:color="auto"/>
        <w:right w:val="none" w:sz="0" w:space="0" w:color="auto"/>
      </w:divBdr>
    </w:div>
    <w:div w:id="1104226590">
      <w:bodyDiv w:val="1"/>
      <w:marLeft w:val="0"/>
      <w:marRight w:val="0"/>
      <w:marTop w:val="0"/>
      <w:marBottom w:val="0"/>
      <w:divBdr>
        <w:top w:val="none" w:sz="0" w:space="0" w:color="auto"/>
        <w:left w:val="none" w:sz="0" w:space="0" w:color="auto"/>
        <w:bottom w:val="none" w:sz="0" w:space="0" w:color="auto"/>
        <w:right w:val="none" w:sz="0" w:space="0" w:color="auto"/>
      </w:divBdr>
    </w:div>
    <w:div w:id="1104376419">
      <w:bodyDiv w:val="1"/>
      <w:marLeft w:val="0"/>
      <w:marRight w:val="0"/>
      <w:marTop w:val="0"/>
      <w:marBottom w:val="0"/>
      <w:divBdr>
        <w:top w:val="none" w:sz="0" w:space="0" w:color="auto"/>
        <w:left w:val="none" w:sz="0" w:space="0" w:color="auto"/>
        <w:bottom w:val="none" w:sz="0" w:space="0" w:color="auto"/>
        <w:right w:val="none" w:sz="0" w:space="0" w:color="auto"/>
      </w:divBdr>
    </w:div>
    <w:div w:id="1104837889">
      <w:bodyDiv w:val="1"/>
      <w:marLeft w:val="0"/>
      <w:marRight w:val="0"/>
      <w:marTop w:val="0"/>
      <w:marBottom w:val="0"/>
      <w:divBdr>
        <w:top w:val="none" w:sz="0" w:space="0" w:color="auto"/>
        <w:left w:val="none" w:sz="0" w:space="0" w:color="auto"/>
        <w:bottom w:val="none" w:sz="0" w:space="0" w:color="auto"/>
        <w:right w:val="none" w:sz="0" w:space="0" w:color="auto"/>
      </w:divBdr>
    </w:div>
    <w:div w:id="1105616194">
      <w:bodyDiv w:val="1"/>
      <w:marLeft w:val="0"/>
      <w:marRight w:val="0"/>
      <w:marTop w:val="0"/>
      <w:marBottom w:val="0"/>
      <w:divBdr>
        <w:top w:val="none" w:sz="0" w:space="0" w:color="auto"/>
        <w:left w:val="none" w:sz="0" w:space="0" w:color="auto"/>
        <w:bottom w:val="none" w:sz="0" w:space="0" w:color="auto"/>
        <w:right w:val="none" w:sz="0" w:space="0" w:color="auto"/>
      </w:divBdr>
    </w:div>
    <w:div w:id="1105996227">
      <w:bodyDiv w:val="1"/>
      <w:marLeft w:val="0"/>
      <w:marRight w:val="0"/>
      <w:marTop w:val="0"/>
      <w:marBottom w:val="0"/>
      <w:divBdr>
        <w:top w:val="none" w:sz="0" w:space="0" w:color="auto"/>
        <w:left w:val="none" w:sz="0" w:space="0" w:color="auto"/>
        <w:bottom w:val="none" w:sz="0" w:space="0" w:color="auto"/>
        <w:right w:val="none" w:sz="0" w:space="0" w:color="auto"/>
      </w:divBdr>
    </w:div>
    <w:div w:id="1106773291">
      <w:bodyDiv w:val="1"/>
      <w:marLeft w:val="0"/>
      <w:marRight w:val="0"/>
      <w:marTop w:val="0"/>
      <w:marBottom w:val="0"/>
      <w:divBdr>
        <w:top w:val="none" w:sz="0" w:space="0" w:color="auto"/>
        <w:left w:val="none" w:sz="0" w:space="0" w:color="auto"/>
        <w:bottom w:val="none" w:sz="0" w:space="0" w:color="auto"/>
        <w:right w:val="none" w:sz="0" w:space="0" w:color="auto"/>
      </w:divBdr>
    </w:div>
    <w:div w:id="1107501816">
      <w:bodyDiv w:val="1"/>
      <w:marLeft w:val="0"/>
      <w:marRight w:val="0"/>
      <w:marTop w:val="0"/>
      <w:marBottom w:val="0"/>
      <w:divBdr>
        <w:top w:val="none" w:sz="0" w:space="0" w:color="auto"/>
        <w:left w:val="none" w:sz="0" w:space="0" w:color="auto"/>
        <w:bottom w:val="none" w:sz="0" w:space="0" w:color="auto"/>
        <w:right w:val="none" w:sz="0" w:space="0" w:color="auto"/>
      </w:divBdr>
    </w:div>
    <w:div w:id="1109006703">
      <w:bodyDiv w:val="1"/>
      <w:marLeft w:val="0"/>
      <w:marRight w:val="0"/>
      <w:marTop w:val="0"/>
      <w:marBottom w:val="0"/>
      <w:divBdr>
        <w:top w:val="none" w:sz="0" w:space="0" w:color="auto"/>
        <w:left w:val="none" w:sz="0" w:space="0" w:color="auto"/>
        <w:bottom w:val="none" w:sz="0" w:space="0" w:color="auto"/>
        <w:right w:val="none" w:sz="0" w:space="0" w:color="auto"/>
      </w:divBdr>
    </w:div>
    <w:div w:id="1109619721">
      <w:bodyDiv w:val="1"/>
      <w:marLeft w:val="0"/>
      <w:marRight w:val="0"/>
      <w:marTop w:val="0"/>
      <w:marBottom w:val="0"/>
      <w:divBdr>
        <w:top w:val="none" w:sz="0" w:space="0" w:color="auto"/>
        <w:left w:val="none" w:sz="0" w:space="0" w:color="auto"/>
        <w:bottom w:val="none" w:sz="0" w:space="0" w:color="auto"/>
        <w:right w:val="none" w:sz="0" w:space="0" w:color="auto"/>
      </w:divBdr>
    </w:div>
    <w:div w:id="1110054707">
      <w:bodyDiv w:val="1"/>
      <w:marLeft w:val="0"/>
      <w:marRight w:val="0"/>
      <w:marTop w:val="0"/>
      <w:marBottom w:val="0"/>
      <w:divBdr>
        <w:top w:val="none" w:sz="0" w:space="0" w:color="auto"/>
        <w:left w:val="none" w:sz="0" w:space="0" w:color="auto"/>
        <w:bottom w:val="none" w:sz="0" w:space="0" w:color="auto"/>
        <w:right w:val="none" w:sz="0" w:space="0" w:color="auto"/>
      </w:divBdr>
    </w:div>
    <w:div w:id="1112088585">
      <w:bodyDiv w:val="1"/>
      <w:marLeft w:val="0"/>
      <w:marRight w:val="0"/>
      <w:marTop w:val="0"/>
      <w:marBottom w:val="0"/>
      <w:divBdr>
        <w:top w:val="none" w:sz="0" w:space="0" w:color="auto"/>
        <w:left w:val="none" w:sz="0" w:space="0" w:color="auto"/>
        <w:bottom w:val="none" w:sz="0" w:space="0" w:color="auto"/>
        <w:right w:val="none" w:sz="0" w:space="0" w:color="auto"/>
      </w:divBdr>
    </w:div>
    <w:div w:id="1113595472">
      <w:bodyDiv w:val="1"/>
      <w:marLeft w:val="0"/>
      <w:marRight w:val="0"/>
      <w:marTop w:val="0"/>
      <w:marBottom w:val="0"/>
      <w:divBdr>
        <w:top w:val="none" w:sz="0" w:space="0" w:color="auto"/>
        <w:left w:val="none" w:sz="0" w:space="0" w:color="auto"/>
        <w:bottom w:val="none" w:sz="0" w:space="0" w:color="auto"/>
        <w:right w:val="none" w:sz="0" w:space="0" w:color="auto"/>
      </w:divBdr>
    </w:div>
    <w:div w:id="1113741993">
      <w:bodyDiv w:val="1"/>
      <w:marLeft w:val="0"/>
      <w:marRight w:val="0"/>
      <w:marTop w:val="0"/>
      <w:marBottom w:val="0"/>
      <w:divBdr>
        <w:top w:val="none" w:sz="0" w:space="0" w:color="auto"/>
        <w:left w:val="none" w:sz="0" w:space="0" w:color="auto"/>
        <w:bottom w:val="none" w:sz="0" w:space="0" w:color="auto"/>
        <w:right w:val="none" w:sz="0" w:space="0" w:color="auto"/>
      </w:divBdr>
    </w:div>
    <w:div w:id="1113944269">
      <w:bodyDiv w:val="1"/>
      <w:marLeft w:val="0"/>
      <w:marRight w:val="0"/>
      <w:marTop w:val="0"/>
      <w:marBottom w:val="0"/>
      <w:divBdr>
        <w:top w:val="none" w:sz="0" w:space="0" w:color="auto"/>
        <w:left w:val="none" w:sz="0" w:space="0" w:color="auto"/>
        <w:bottom w:val="none" w:sz="0" w:space="0" w:color="auto"/>
        <w:right w:val="none" w:sz="0" w:space="0" w:color="auto"/>
      </w:divBdr>
    </w:div>
    <w:div w:id="1114207334">
      <w:bodyDiv w:val="1"/>
      <w:marLeft w:val="0"/>
      <w:marRight w:val="0"/>
      <w:marTop w:val="0"/>
      <w:marBottom w:val="0"/>
      <w:divBdr>
        <w:top w:val="none" w:sz="0" w:space="0" w:color="auto"/>
        <w:left w:val="none" w:sz="0" w:space="0" w:color="auto"/>
        <w:bottom w:val="none" w:sz="0" w:space="0" w:color="auto"/>
        <w:right w:val="none" w:sz="0" w:space="0" w:color="auto"/>
      </w:divBdr>
      <w:divsChild>
        <w:div w:id="946502526">
          <w:marLeft w:val="480"/>
          <w:marRight w:val="0"/>
          <w:marTop w:val="0"/>
          <w:marBottom w:val="0"/>
          <w:divBdr>
            <w:top w:val="none" w:sz="0" w:space="0" w:color="auto"/>
            <w:left w:val="none" w:sz="0" w:space="0" w:color="auto"/>
            <w:bottom w:val="none" w:sz="0" w:space="0" w:color="auto"/>
            <w:right w:val="none" w:sz="0" w:space="0" w:color="auto"/>
          </w:divBdr>
        </w:div>
        <w:div w:id="911309121">
          <w:marLeft w:val="480"/>
          <w:marRight w:val="0"/>
          <w:marTop w:val="0"/>
          <w:marBottom w:val="0"/>
          <w:divBdr>
            <w:top w:val="none" w:sz="0" w:space="0" w:color="auto"/>
            <w:left w:val="none" w:sz="0" w:space="0" w:color="auto"/>
            <w:bottom w:val="none" w:sz="0" w:space="0" w:color="auto"/>
            <w:right w:val="none" w:sz="0" w:space="0" w:color="auto"/>
          </w:divBdr>
        </w:div>
        <w:div w:id="1733892053">
          <w:marLeft w:val="480"/>
          <w:marRight w:val="0"/>
          <w:marTop w:val="0"/>
          <w:marBottom w:val="0"/>
          <w:divBdr>
            <w:top w:val="none" w:sz="0" w:space="0" w:color="auto"/>
            <w:left w:val="none" w:sz="0" w:space="0" w:color="auto"/>
            <w:bottom w:val="none" w:sz="0" w:space="0" w:color="auto"/>
            <w:right w:val="none" w:sz="0" w:space="0" w:color="auto"/>
          </w:divBdr>
        </w:div>
        <w:div w:id="1405837261">
          <w:marLeft w:val="480"/>
          <w:marRight w:val="0"/>
          <w:marTop w:val="0"/>
          <w:marBottom w:val="0"/>
          <w:divBdr>
            <w:top w:val="none" w:sz="0" w:space="0" w:color="auto"/>
            <w:left w:val="none" w:sz="0" w:space="0" w:color="auto"/>
            <w:bottom w:val="none" w:sz="0" w:space="0" w:color="auto"/>
            <w:right w:val="none" w:sz="0" w:space="0" w:color="auto"/>
          </w:divBdr>
        </w:div>
        <w:div w:id="1733308134">
          <w:marLeft w:val="480"/>
          <w:marRight w:val="0"/>
          <w:marTop w:val="0"/>
          <w:marBottom w:val="0"/>
          <w:divBdr>
            <w:top w:val="none" w:sz="0" w:space="0" w:color="auto"/>
            <w:left w:val="none" w:sz="0" w:space="0" w:color="auto"/>
            <w:bottom w:val="none" w:sz="0" w:space="0" w:color="auto"/>
            <w:right w:val="none" w:sz="0" w:space="0" w:color="auto"/>
          </w:divBdr>
        </w:div>
        <w:div w:id="1018656921">
          <w:marLeft w:val="480"/>
          <w:marRight w:val="0"/>
          <w:marTop w:val="0"/>
          <w:marBottom w:val="0"/>
          <w:divBdr>
            <w:top w:val="none" w:sz="0" w:space="0" w:color="auto"/>
            <w:left w:val="none" w:sz="0" w:space="0" w:color="auto"/>
            <w:bottom w:val="none" w:sz="0" w:space="0" w:color="auto"/>
            <w:right w:val="none" w:sz="0" w:space="0" w:color="auto"/>
          </w:divBdr>
        </w:div>
        <w:div w:id="547454415">
          <w:marLeft w:val="480"/>
          <w:marRight w:val="0"/>
          <w:marTop w:val="0"/>
          <w:marBottom w:val="0"/>
          <w:divBdr>
            <w:top w:val="none" w:sz="0" w:space="0" w:color="auto"/>
            <w:left w:val="none" w:sz="0" w:space="0" w:color="auto"/>
            <w:bottom w:val="none" w:sz="0" w:space="0" w:color="auto"/>
            <w:right w:val="none" w:sz="0" w:space="0" w:color="auto"/>
          </w:divBdr>
        </w:div>
        <w:div w:id="587688437">
          <w:marLeft w:val="480"/>
          <w:marRight w:val="0"/>
          <w:marTop w:val="0"/>
          <w:marBottom w:val="0"/>
          <w:divBdr>
            <w:top w:val="none" w:sz="0" w:space="0" w:color="auto"/>
            <w:left w:val="none" w:sz="0" w:space="0" w:color="auto"/>
            <w:bottom w:val="none" w:sz="0" w:space="0" w:color="auto"/>
            <w:right w:val="none" w:sz="0" w:space="0" w:color="auto"/>
          </w:divBdr>
        </w:div>
        <w:div w:id="1922790599">
          <w:marLeft w:val="480"/>
          <w:marRight w:val="0"/>
          <w:marTop w:val="0"/>
          <w:marBottom w:val="0"/>
          <w:divBdr>
            <w:top w:val="none" w:sz="0" w:space="0" w:color="auto"/>
            <w:left w:val="none" w:sz="0" w:space="0" w:color="auto"/>
            <w:bottom w:val="none" w:sz="0" w:space="0" w:color="auto"/>
            <w:right w:val="none" w:sz="0" w:space="0" w:color="auto"/>
          </w:divBdr>
        </w:div>
        <w:div w:id="447505686">
          <w:marLeft w:val="480"/>
          <w:marRight w:val="0"/>
          <w:marTop w:val="0"/>
          <w:marBottom w:val="0"/>
          <w:divBdr>
            <w:top w:val="none" w:sz="0" w:space="0" w:color="auto"/>
            <w:left w:val="none" w:sz="0" w:space="0" w:color="auto"/>
            <w:bottom w:val="none" w:sz="0" w:space="0" w:color="auto"/>
            <w:right w:val="none" w:sz="0" w:space="0" w:color="auto"/>
          </w:divBdr>
        </w:div>
        <w:div w:id="336857654">
          <w:marLeft w:val="480"/>
          <w:marRight w:val="0"/>
          <w:marTop w:val="0"/>
          <w:marBottom w:val="0"/>
          <w:divBdr>
            <w:top w:val="none" w:sz="0" w:space="0" w:color="auto"/>
            <w:left w:val="none" w:sz="0" w:space="0" w:color="auto"/>
            <w:bottom w:val="none" w:sz="0" w:space="0" w:color="auto"/>
            <w:right w:val="none" w:sz="0" w:space="0" w:color="auto"/>
          </w:divBdr>
        </w:div>
        <w:div w:id="1033262891">
          <w:marLeft w:val="480"/>
          <w:marRight w:val="0"/>
          <w:marTop w:val="0"/>
          <w:marBottom w:val="0"/>
          <w:divBdr>
            <w:top w:val="none" w:sz="0" w:space="0" w:color="auto"/>
            <w:left w:val="none" w:sz="0" w:space="0" w:color="auto"/>
            <w:bottom w:val="none" w:sz="0" w:space="0" w:color="auto"/>
            <w:right w:val="none" w:sz="0" w:space="0" w:color="auto"/>
          </w:divBdr>
        </w:div>
        <w:div w:id="688946654">
          <w:marLeft w:val="480"/>
          <w:marRight w:val="0"/>
          <w:marTop w:val="0"/>
          <w:marBottom w:val="0"/>
          <w:divBdr>
            <w:top w:val="none" w:sz="0" w:space="0" w:color="auto"/>
            <w:left w:val="none" w:sz="0" w:space="0" w:color="auto"/>
            <w:bottom w:val="none" w:sz="0" w:space="0" w:color="auto"/>
            <w:right w:val="none" w:sz="0" w:space="0" w:color="auto"/>
          </w:divBdr>
        </w:div>
        <w:div w:id="1511526283">
          <w:marLeft w:val="480"/>
          <w:marRight w:val="0"/>
          <w:marTop w:val="0"/>
          <w:marBottom w:val="0"/>
          <w:divBdr>
            <w:top w:val="none" w:sz="0" w:space="0" w:color="auto"/>
            <w:left w:val="none" w:sz="0" w:space="0" w:color="auto"/>
            <w:bottom w:val="none" w:sz="0" w:space="0" w:color="auto"/>
            <w:right w:val="none" w:sz="0" w:space="0" w:color="auto"/>
          </w:divBdr>
        </w:div>
        <w:div w:id="1654522302">
          <w:marLeft w:val="480"/>
          <w:marRight w:val="0"/>
          <w:marTop w:val="0"/>
          <w:marBottom w:val="0"/>
          <w:divBdr>
            <w:top w:val="none" w:sz="0" w:space="0" w:color="auto"/>
            <w:left w:val="none" w:sz="0" w:space="0" w:color="auto"/>
            <w:bottom w:val="none" w:sz="0" w:space="0" w:color="auto"/>
            <w:right w:val="none" w:sz="0" w:space="0" w:color="auto"/>
          </w:divBdr>
        </w:div>
        <w:div w:id="1743939997">
          <w:marLeft w:val="480"/>
          <w:marRight w:val="0"/>
          <w:marTop w:val="0"/>
          <w:marBottom w:val="0"/>
          <w:divBdr>
            <w:top w:val="none" w:sz="0" w:space="0" w:color="auto"/>
            <w:left w:val="none" w:sz="0" w:space="0" w:color="auto"/>
            <w:bottom w:val="none" w:sz="0" w:space="0" w:color="auto"/>
            <w:right w:val="none" w:sz="0" w:space="0" w:color="auto"/>
          </w:divBdr>
        </w:div>
        <w:div w:id="1330981452">
          <w:marLeft w:val="480"/>
          <w:marRight w:val="0"/>
          <w:marTop w:val="0"/>
          <w:marBottom w:val="0"/>
          <w:divBdr>
            <w:top w:val="none" w:sz="0" w:space="0" w:color="auto"/>
            <w:left w:val="none" w:sz="0" w:space="0" w:color="auto"/>
            <w:bottom w:val="none" w:sz="0" w:space="0" w:color="auto"/>
            <w:right w:val="none" w:sz="0" w:space="0" w:color="auto"/>
          </w:divBdr>
        </w:div>
        <w:div w:id="682970931">
          <w:marLeft w:val="480"/>
          <w:marRight w:val="0"/>
          <w:marTop w:val="0"/>
          <w:marBottom w:val="0"/>
          <w:divBdr>
            <w:top w:val="none" w:sz="0" w:space="0" w:color="auto"/>
            <w:left w:val="none" w:sz="0" w:space="0" w:color="auto"/>
            <w:bottom w:val="none" w:sz="0" w:space="0" w:color="auto"/>
            <w:right w:val="none" w:sz="0" w:space="0" w:color="auto"/>
          </w:divBdr>
        </w:div>
        <w:div w:id="5522977">
          <w:marLeft w:val="480"/>
          <w:marRight w:val="0"/>
          <w:marTop w:val="0"/>
          <w:marBottom w:val="0"/>
          <w:divBdr>
            <w:top w:val="none" w:sz="0" w:space="0" w:color="auto"/>
            <w:left w:val="none" w:sz="0" w:space="0" w:color="auto"/>
            <w:bottom w:val="none" w:sz="0" w:space="0" w:color="auto"/>
            <w:right w:val="none" w:sz="0" w:space="0" w:color="auto"/>
          </w:divBdr>
        </w:div>
        <w:div w:id="196233861">
          <w:marLeft w:val="480"/>
          <w:marRight w:val="0"/>
          <w:marTop w:val="0"/>
          <w:marBottom w:val="0"/>
          <w:divBdr>
            <w:top w:val="none" w:sz="0" w:space="0" w:color="auto"/>
            <w:left w:val="none" w:sz="0" w:space="0" w:color="auto"/>
            <w:bottom w:val="none" w:sz="0" w:space="0" w:color="auto"/>
            <w:right w:val="none" w:sz="0" w:space="0" w:color="auto"/>
          </w:divBdr>
        </w:div>
        <w:div w:id="1707217692">
          <w:marLeft w:val="480"/>
          <w:marRight w:val="0"/>
          <w:marTop w:val="0"/>
          <w:marBottom w:val="0"/>
          <w:divBdr>
            <w:top w:val="none" w:sz="0" w:space="0" w:color="auto"/>
            <w:left w:val="none" w:sz="0" w:space="0" w:color="auto"/>
            <w:bottom w:val="none" w:sz="0" w:space="0" w:color="auto"/>
            <w:right w:val="none" w:sz="0" w:space="0" w:color="auto"/>
          </w:divBdr>
        </w:div>
        <w:div w:id="571358077">
          <w:marLeft w:val="480"/>
          <w:marRight w:val="0"/>
          <w:marTop w:val="0"/>
          <w:marBottom w:val="0"/>
          <w:divBdr>
            <w:top w:val="none" w:sz="0" w:space="0" w:color="auto"/>
            <w:left w:val="none" w:sz="0" w:space="0" w:color="auto"/>
            <w:bottom w:val="none" w:sz="0" w:space="0" w:color="auto"/>
            <w:right w:val="none" w:sz="0" w:space="0" w:color="auto"/>
          </w:divBdr>
        </w:div>
        <w:div w:id="957293134">
          <w:marLeft w:val="480"/>
          <w:marRight w:val="0"/>
          <w:marTop w:val="0"/>
          <w:marBottom w:val="0"/>
          <w:divBdr>
            <w:top w:val="none" w:sz="0" w:space="0" w:color="auto"/>
            <w:left w:val="none" w:sz="0" w:space="0" w:color="auto"/>
            <w:bottom w:val="none" w:sz="0" w:space="0" w:color="auto"/>
            <w:right w:val="none" w:sz="0" w:space="0" w:color="auto"/>
          </w:divBdr>
        </w:div>
        <w:div w:id="660693199">
          <w:marLeft w:val="480"/>
          <w:marRight w:val="0"/>
          <w:marTop w:val="0"/>
          <w:marBottom w:val="0"/>
          <w:divBdr>
            <w:top w:val="none" w:sz="0" w:space="0" w:color="auto"/>
            <w:left w:val="none" w:sz="0" w:space="0" w:color="auto"/>
            <w:bottom w:val="none" w:sz="0" w:space="0" w:color="auto"/>
            <w:right w:val="none" w:sz="0" w:space="0" w:color="auto"/>
          </w:divBdr>
        </w:div>
        <w:div w:id="369041302">
          <w:marLeft w:val="480"/>
          <w:marRight w:val="0"/>
          <w:marTop w:val="0"/>
          <w:marBottom w:val="0"/>
          <w:divBdr>
            <w:top w:val="none" w:sz="0" w:space="0" w:color="auto"/>
            <w:left w:val="none" w:sz="0" w:space="0" w:color="auto"/>
            <w:bottom w:val="none" w:sz="0" w:space="0" w:color="auto"/>
            <w:right w:val="none" w:sz="0" w:space="0" w:color="auto"/>
          </w:divBdr>
        </w:div>
        <w:div w:id="1309744784">
          <w:marLeft w:val="480"/>
          <w:marRight w:val="0"/>
          <w:marTop w:val="0"/>
          <w:marBottom w:val="0"/>
          <w:divBdr>
            <w:top w:val="none" w:sz="0" w:space="0" w:color="auto"/>
            <w:left w:val="none" w:sz="0" w:space="0" w:color="auto"/>
            <w:bottom w:val="none" w:sz="0" w:space="0" w:color="auto"/>
            <w:right w:val="none" w:sz="0" w:space="0" w:color="auto"/>
          </w:divBdr>
        </w:div>
        <w:div w:id="186258638">
          <w:marLeft w:val="480"/>
          <w:marRight w:val="0"/>
          <w:marTop w:val="0"/>
          <w:marBottom w:val="0"/>
          <w:divBdr>
            <w:top w:val="none" w:sz="0" w:space="0" w:color="auto"/>
            <w:left w:val="none" w:sz="0" w:space="0" w:color="auto"/>
            <w:bottom w:val="none" w:sz="0" w:space="0" w:color="auto"/>
            <w:right w:val="none" w:sz="0" w:space="0" w:color="auto"/>
          </w:divBdr>
        </w:div>
        <w:div w:id="1098675272">
          <w:marLeft w:val="480"/>
          <w:marRight w:val="0"/>
          <w:marTop w:val="0"/>
          <w:marBottom w:val="0"/>
          <w:divBdr>
            <w:top w:val="none" w:sz="0" w:space="0" w:color="auto"/>
            <w:left w:val="none" w:sz="0" w:space="0" w:color="auto"/>
            <w:bottom w:val="none" w:sz="0" w:space="0" w:color="auto"/>
            <w:right w:val="none" w:sz="0" w:space="0" w:color="auto"/>
          </w:divBdr>
        </w:div>
        <w:div w:id="288511566">
          <w:marLeft w:val="480"/>
          <w:marRight w:val="0"/>
          <w:marTop w:val="0"/>
          <w:marBottom w:val="0"/>
          <w:divBdr>
            <w:top w:val="none" w:sz="0" w:space="0" w:color="auto"/>
            <w:left w:val="none" w:sz="0" w:space="0" w:color="auto"/>
            <w:bottom w:val="none" w:sz="0" w:space="0" w:color="auto"/>
            <w:right w:val="none" w:sz="0" w:space="0" w:color="auto"/>
          </w:divBdr>
        </w:div>
        <w:div w:id="143859349">
          <w:marLeft w:val="480"/>
          <w:marRight w:val="0"/>
          <w:marTop w:val="0"/>
          <w:marBottom w:val="0"/>
          <w:divBdr>
            <w:top w:val="none" w:sz="0" w:space="0" w:color="auto"/>
            <w:left w:val="none" w:sz="0" w:space="0" w:color="auto"/>
            <w:bottom w:val="none" w:sz="0" w:space="0" w:color="auto"/>
            <w:right w:val="none" w:sz="0" w:space="0" w:color="auto"/>
          </w:divBdr>
        </w:div>
        <w:div w:id="1164708844">
          <w:marLeft w:val="480"/>
          <w:marRight w:val="0"/>
          <w:marTop w:val="0"/>
          <w:marBottom w:val="0"/>
          <w:divBdr>
            <w:top w:val="none" w:sz="0" w:space="0" w:color="auto"/>
            <w:left w:val="none" w:sz="0" w:space="0" w:color="auto"/>
            <w:bottom w:val="none" w:sz="0" w:space="0" w:color="auto"/>
            <w:right w:val="none" w:sz="0" w:space="0" w:color="auto"/>
          </w:divBdr>
        </w:div>
        <w:div w:id="1826048056">
          <w:marLeft w:val="480"/>
          <w:marRight w:val="0"/>
          <w:marTop w:val="0"/>
          <w:marBottom w:val="0"/>
          <w:divBdr>
            <w:top w:val="none" w:sz="0" w:space="0" w:color="auto"/>
            <w:left w:val="none" w:sz="0" w:space="0" w:color="auto"/>
            <w:bottom w:val="none" w:sz="0" w:space="0" w:color="auto"/>
            <w:right w:val="none" w:sz="0" w:space="0" w:color="auto"/>
          </w:divBdr>
        </w:div>
        <w:div w:id="441800650">
          <w:marLeft w:val="480"/>
          <w:marRight w:val="0"/>
          <w:marTop w:val="0"/>
          <w:marBottom w:val="0"/>
          <w:divBdr>
            <w:top w:val="none" w:sz="0" w:space="0" w:color="auto"/>
            <w:left w:val="none" w:sz="0" w:space="0" w:color="auto"/>
            <w:bottom w:val="none" w:sz="0" w:space="0" w:color="auto"/>
            <w:right w:val="none" w:sz="0" w:space="0" w:color="auto"/>
          </w:divBdr>
        </w:div>
        <w:div w:id="1889141064">
          <w:marLeft w:val="480"/>
          <w:marRight w:val="0"/>
          <w:marTop w:val="0"/>
          <w:marBottom w:val="0"/>
          <w:divBdr>
            <w:top w:val="none" w:sz="0" w:space="0" w:color="auto"/>
            <w:left w:val="none" w:sz="0" w:space="0" w:color="auto"/>
            <w:bottom w:val="none" w:sz="0" w:space="0" w:color="auto"/>
            <w:right w:val="none" w:sz="0" w:space="0" w:color="auto"/>
          </w:divBdr>
        </w:div>
      </w:divsChild>
    </w:div>
    <w:div w:id="1115826954">
      <w:bodyDiv w:val="1"/>
      <w:marLeft w:val="0"/>
      <w:marRight w:val="0"/>
      <w:marTop w:val="0"/>
      <w:marBottom w:val="0"/>
      <w:divBdr>
        <w:top w:val="none" w:sz="0" w:space="0" w:color="auto"/>
        <w:left w:val="none" w:sz="0" w:space="0" w:color="auto"/>
        <w:bottom w:val="none" w:sz="0" w:space="0" w:color="auto"/>
        <w:right w:val="none" w:sz="0" w:space="0" w:color="auto"/>
      </w:divBdr>
    </w:div>
    <w:div w:id="1116217819">
      <w:bodyDiv w:val="1"/>
      <w:marLeft w:val="0"/>
      <w:marRight w:val="0"/>
      <w:marTop w:val="0"/>
      <w:marBottom w:val="0"/>
      <w:divBdr>
        <w:top w:val="none" w:sz="0" w:space="0" w:color="auto"/>
        <w:left w:val="none" w:sz="0" w:space="0" w:color="auto"/>
        <w:bottom w:val="none" w:sz="0" w:space="0" w:color="auto"/>
        <w:right w:val="none" w:sz="0" w:space="0" w:color="auto"/>
      </w:divBdr>
    </w:div>
    <w:div w:id="1116607645">
      <w:bodyDiv w:val="1"/>
      <w:marLeft w:val="0"/>
      <w:marRight w:val="0"/>
      <w:marTop w:val="0"/>
      <w:marBottom w:val="0"/>
      <w:divBdr>
        <w:top w:val="none" w:sz="0" w:space="0" w:color="auto"/>
        <w:left w:val="none" w:sz="0" w:space="0" w:color="auto"/>
        <w:bottom w:val="none" w:sz="0" w:space="0" w:color="auto"/>
        <w:right w:val="none" w:sz="0" w:space="0" w:color="auto"/>
      </w:divBdr>
    </w:div>
    <w:div w:id="1116868205">
      <w:bodyDiv w:val="1"/>
      <w:marLeft w:val="0"/>
      <w:marRight w:val="0"/>
      <w:marTop w:val="0"/>
      <w:marBottom w:val="0"/>
      <w:divBdr>
        <w:top w:val="none" w:sz="0" w:space="0" w:color="auto"/>
        <w:left w:val="none" w:sz="0" w:space="0" w:color="auto"/>
        <w:bottom w:val="none" w:sz="0" w:space="0" w:color="auto"/>
        <w:right w:val="none" w:sz="0" w:space="0" w:color="auto"/>
      </w:divBdr>
    </w:div>
    <w:div w:id="1117404751">
      <w:bodyDiv w:val="1"/>
      <w:marLeft w:val="0"/>
      <w:marRight w:val="0"/>
      <w:marTop w:val="0"/>
      <w:marBottom w:val="0"/>
      <w:divBdr>
        <w:top w:val="none" w:sz="0" w:space="0" w:color="auto"/>
        <w:left w:val="none" w:sz="0" w:space="0" w:color="auto"/>
        <w:bottom w:val="none" w:sz="0" w:space="0" w:color="auto"/>
        <w:right w:val="none" w:sz="0" w:space="0" w:color="auto"/>
      </w:divBdr>
    </w:div>
    <w:div w:id="1117598126">
      <w:bodyDiv w:val="1"/>
      <w:marLeft w:val="0"/>
      <w:marRight w:val="0"/>
      <w:marTop w:val="0"/>
      <w:marBottom w:val="0"/>
      <w:divBdr>
        <w:top w:val="none" w:sz="0" w:space="0" w:color="auto"/>
        <w:left w:val="none" w:sz="0" w:space="0" w:color="auto"/>
        <w:bottom w:val="none" w:sz="0" w:space="0" w:color="auto"/>
        <w:right w:val="none" w:sz="0" w:space="0" w:color="auto"/>
      </w:divBdr>
    </w:div>
    <w:div w:id="1118985921">
      <w:bodyDiv w:val="1"/>
      <w:marLeft w:val="0"/>
      <w:marRight w:val="0"/>
      <w:marTop w:val="0"/>
      <w:marBottom w:val="0"/>
      <w:divBdr>
        <w:top w:val="none" w:sz="0" w:space="0" w:color="auto"/>
        <w:left w:val="none" w:sz="0" w:space="0" w:color="auto"/>
        <w:bottom w:val="none" w:sz="0" w:space="0" w:color="auto"/>
        <w:right w:val="none" w:sz="0" w:space="0" w:color="auto"/>
      </w:divBdr>
      <w:divsChild>
        <w:div w:id="1765226256">
          <w:marLeft w:val="480"/>
          <w:marRight w:val="0"/>
          <w:marTop w:val="0"/>
          <w:marBottom w:val="0"/>
          <w:divBdr>
            <w:top w:val="none" w:sz="0" w:space="0" w:color="auto"/>
            <w:left w:val="none" w:sz="0" w:space="0" w:color="auto"/>
            <w:bottom w:val="none" w:sz="0" w:space="0" w:color="auto"/>
            <w:right w:val="none" w:sz="0" w:space="0" w:color="auto"/>
          </w:divBdr>
        </w:div>
        <w:div w:id="889611629">
          <w:marLeft w:val="480"/>
          <w:marRight w:val="0"/>
          <w:marTop w:val="0"/>
          <w:marBottom w:val="0"/>
          <w:divBdr>
            <w:top w:val="none" w:sz="0" w:space="0" w:color="auto"/>
            <w:left w:val="none" w:sz="0" w:space="0" w:color="auto"/>
            <w:bottom w:val="none" w:sz="0" w:space="0" w:color="auto"/>
            <w:right w:val="none" w:sz="0" w:space="0" w:color="auto"/>
          </w:divBdr>
        </w:div>
        <w:div w:id="1423792578">
          <w:marLeft w:val="480"/>
          <w:marRight w:val="0"/>
          <w:marTop w:val="0"/>
          <w:marBottom w:val="0"/>
          <w:divBdr>
            <w:top w:val="none" w:sz="0" w:space="0" w:color="auto"/>
            <w:left w:val="none" w:sz="0" w:space="0" w:color="auto"/>
            <w:bottom w:val="none" w:sz="0" w:space="0" w:color="auto"/>
            <w:right w:val="none" w:sz="0" w:space="0" w:color="auto"/>
          </w:divBdr>
        </w:div>
        <w:div w:id="224609431">
          <w:marLeft w:val="480"/>
          <w:marRight w:val="0"/>
          <w:marTop w:val="0"/>
          <w:marBottom w:val="0"/>
          <w:divBdr>
            <w:top w:val="none" w:sz="0" w:space="0" w:color="auto"/>
            <w:left w:val="none" w:sz="0" w:space="0" w:color="auto"/>
            <w:bottom w:val="none" w:sz="0" w:space="0" w:color="auto"/>
            <w:right w:val="none" w:sz="0" w:space="0" w:color="auto"/>
          </w:divBdr>
        </w:div>
        <w:div w:id="892741063">
          <w:marLeft w:val="480"/>
          <w:marRight w:val="0"/>
          <w:marTop w:val="0"/>
          <w:marBottom w:val="0"/>
          <w:divBdr>
            <w:top w:val="none" w:sz="0" w:space="0" w:color="auto"/>
            <w:left w:val="none" w:sz="0" w:space="0" w:color="auto"/>
            <w:bottom w:val="none" w:sz="0" w:space="0" w:color="auto"/>
            <w:right w:val="none" w:sz="0" w:space="0" w:color="auto"/>
          </w:divBdr>
        </w:div>
        <w:div w:id="1548759226">
          <w:marLeft w:val="480"/>
          <w:marRight w:val="0"/>
          <w:marTop w:val="0"/>
          <w:marBottom w:val="0"/>
          <w:divBdr>
            <w:top w:val="none" w:sz="0" w:space="0" w:color="auto"/>
            <w:left w:val="none" w:sz="0" w:space="0" w:color="auto"/>
            <w:bottom w:val="none" w:sz="0" w:space="0" w:color="auto"/>
            <w:right w:val="none" w:sz="0" w:space="0" w:color="auto"/>
          </w:divBdr>
        </w:div>
        <w:div w:id="1329669314">
          <w:marLeft w:val="480"/>
          <w:marRight w:val="0"/>
          <w:marTop w:val="0"/>
          <w:marBottom w:val="0"/>
          <w:divBdr>
            <w:top w:val="none" w:sz="0" w:space="0" w:color="auto"/>
            <w:left w:val="none" w:sz="0" w:space="0" w:color="auto"/>
            <w:bottom w:val="none" w:sz="0" w:space="0" w:color="auto"/>
            <w:right w:val="none" w:sz="0" w:space="0" w:color="auto"/>
          </w:divBdr>
        </w:div>
        <w:div w:id="1226798540">
          <w:marLeft w:val="480"/>
          <w:marRight w:val="0"/>
          <w:marTop w:val="0"/>
          <w:marBottom w:val="0"/>
          <w:divBdr>
            <w:top w:val="none" w:sz="0" w:space="0" w:color="auto"/>
            <w:left w:val="none" w:sz="0" w:space="0" w:color="auto"/>
            <w:bottom w:val="none" w:sz="0" w:space="0" w:color="auto"/>
            <w:right w:val="none" w:sz="0" w:space="0" w:color="auto"/>
          </w:divBdr>
        </w:div>
        <w:div w:id="1759978673">
          <w:marLeft w:val="480"/>
          <w:marRight w:val="0"/>
          <w:marTop w:val="0"/>
          <w:marBottom w:val="0"/>
          <w:divBdr>
            <w:top w:val="none" w:sz="0" w:space="0" w:color="auto"/>
            <w:left w:val="none" w:sz="0" w:space="0" w:color="auto"/>
            <w:bottom w:val="none" w:sz="0" w:space="0" w:color="auto"/>
            <w:right w:val="none" w:sz="0" w:space="0" w:color="auto"/>
          </w:divBdr>
        </w:div>
        <w:div w:id="155734607">
          <w:marLeft w:val="480"/>
          <w:marRight w:val="0"/>
          <w:marTop w:val="0"/>
          <w:marBottom w:val="0"/>
          <w:divBdr>
            <w:top w:val="none" w:sz="0" w:space="0" w:color="auto"/>
            <w:left w:val="none" w:sz="0" w:space="0" w:color="auto"/>
            <w:bottom w:val="none" w:sz="0" w:space="0" w:color="auto"/>
            <w:right w:val="none" w:sz="0" w:space="0" w:color="auto"/>
          </w:divBdr>
        </w:div>
        <w:div w:id="652298135">
          <w:marLeft w:val="480"/>
          <w:marRight w:val="0"/>
          <w:marTop w:val="0"/>
          <w:marBottom w:val="0"/>
          <w:divBdr>
            <w:top w:val="none" w:sz="0" w:space="0" w:color="auto"/>
            <w:left w:val="none" w:sz="0" w:space="0" w:color="auto"/>
            <w:bottom w:val="none" w:sz="0" w:space="0" w:color="auto"/>
            <w:right w:val="none" w:sz="0" w:space="0" w:color="auto"/>
          </w:divBdr>
        </w:div>
        <w:div w:id="2101367757">
          <w:marLeft w:val="480"/>
          <w:marRight w:val="0"/>
          <w:marTop w:val="0"/>
          <w:marBottom w:val="0"/>
          <w:divBdr>
            <w:top w:val="none" w:sz="0" w:space="0" w:color="auto"/>
            <w:left w:val="none" w:sz="0" w:space="0" w:color="auto"/>
            <w:bottom w:val="none" w:sz="0" w:space="0" w:color="auto"/>
            <w:right w:val="none" w:sz="0" w:space="0" w:color="auto"/>
          </w:divBdr>
        </w:div>
        <w:div w:id="1768960752">
          <w:marLeft w:val="480"/>
          <w:marRight w:val="0"/>
          <w:marTop w:val="0"/>
          <w:marBottom w:val="0"/>
          <w:divBdr>
            <w:top w:val="none" w:sz="0" w:space="0" w:color="auto"/>
            <w:left w:val="none" w:sz="0" w:space="0" w:color="auto"/>
            <w:bottom w:val="none" w:sz="0" w:space="0" w:color="auto"/>
            <w:right w:val="none" w:sz="0" w:space="0" w:color="auto"/>
          </w:divBdr>
        </w:div>
        <w:div w:id="1293563606">
          <w:marLeft w:val="480"/>
          <w:marRight w:val="0"/>
          <w:marTop w:val="0"/>
          <w:marBottom w:val="0"/>
          <w:divBdr>
            <w:top w:val="none" w:sz="0" w:space="0" w:color="auto"/>
            <w:left w:val="none" w:sz="0" w:space="0" w:color="auto"/>
            <w:bottom w:val="none" w:sz="0" w:space="0" w:color="auto"/>
            <w:right w:val="none" w:sz="0" w:space="0" w:color="auto"/>
          </w:divBdr>
        </w:div>
        <w:div w:id="1864633187">
          <w:marLeft w:val="480"/>
          <w:marRight w:val="0"/>
          <w:marTop w:val="0"/>
          <w:marBottom w:val="0"/>
          <w:divBdr>
            <w:top w:val="none" w:sz="0" w:space="0" w:color="auto"/>
            <w:left w:val="none" w:sz="0" w:space="0" w:color="auto"/>
            <w:bottom w:val="none" w:sz="0" w:space="0" w:color="auto"/>
            <w:right w:val="none" w:sz="0" w:space="0" w:color="auto"/>
          </w:divBdr>
        </w:div>
        <w:div w:id="1072509054">
          <w:marLeft w:val="480"/>
          <w:marRight w:val="0"/>
          <w:marTop w:val="0"/>
          <w:marBottom w:val="0"/>
          <w:divBdr>
            <w:top w:val="none" w:sz="0" w:space="0" w:color="auto"/>
            <w:left w:val="none" w:sz="0" w:space="0" w:color="auto"/>
            <w:bottom w:val="none" w:sz="0" w:space="0" w:color="auto"/>
            <w:right w:val="none" w:sz="0" w:space="0" w:color="auto"/>
          </w:divBdr>
        </w:div>
        <w:div w:id="1748380555">
          <w:marLeft w:val="480"/>
          <w:marRight w:val="0"/>
          <w:marTop w:val="0"/>
          <w:marBottom w:val="0"/>
          <w:divBdr>
            <w:top w:val="none" w:sz="0" w:space="0" w:color="auto"/>
            <w:left w:val="none" w:sz="0" w:space="0" w:color="auto"/>
            <w:bottom w:val="none" w:sz="0" w:space="0" w:color="auto"/>
            <w:right w:val="none" w:sz="0" w:space="0" w:color="auto"/>
          </w:divBdr>
        </w:div>
        <w:div w:id="1790204380">
          <w:marLeft w:val="480"/>
          <w:marRight w:val="0"/>
          <w:marTop w:val="0"/>
          <w:marBottom w:val="0"/>
          <w:divBdr>
            <w:top w:val="none" w:sz="0" w:space="0" w:color="auto"/>
            <w:left w:val="none" w:sz="0" w:space="0" w:color="auto"/>
            <w:bottom w:val="none" w:sz="0" w:space="0" w:color="auto"/>
            <w:right w:val="none" w:sz="0" w:space="0" w:color="auto"/>
          </w:divBdr>
        </w:div>
        <w:div w:id="1637639791">
          <w:marLeft w:val="480"/>
          <w:marRight w:val="0"/>
          <w:marTop w:val="0"/>
          <w:marBottom w:val="0"/>
          <w:divBdr>
            <w:top w:val="none" w:sz="0" w:space="0" w:color="auto"/>
            <w:left w:val="none" w:sz="0" w:space="0" w:color="auto"/>
            <w:bottom w:val="none" w:sz="0" w:space="0" w:color="auto"/>
            <w:right w:val="none" w:sz="0" w:space="0" w:color="auto"/>
          </w:divBdr>
        </w:div>
        <w:div w:id="1292637545">
          <w:marLeft w:val="480"/>
          <w:marRight w:val="0"/>
          <w:marTop w:val="0"/>
          <w:marBottom w:val="0"/>
          <w:divBdr>
            <w:top w:val="none" w:sz="0" w:space="0" w:color="auto"/>
            <w:left w:val="none" w:sz="0" w:space="0" w:color="auto"/>
            <w:bottom w:val="none" w:sz="0" w:space="0" w:color="auto"/>
            <w:right w:val="none" w:sz="0" w:space="0" w:color="auto"/>
          </w:divBdr>
        </w:div>
        <w:div w:id="1240405399">
          <w:marLeft w:val="480"/>
          <w:marRight w:val="0"/>
          <w:marTop w:val="0"/>
          <w:marBottom w:val="0"/>
          <w:divBdr>
            <w:top w:val="none" w:sz="0" w:space="0" w:color="auto"/>
            <w:left w:val="none" w:sz="0" w:space="0" w:color="auto"/>
            <w:bottom w:val="none" w:sz="0" w:space="0" w:color="auto"/>
            <w:right w:val="none" w:sz="0" w:space="0" w:color="auto"/>
          </w:divBdr>
        </w:div>
        <w:div w:id="1311982613">
          <w:marLeft w:val="480"/>
          <w:marRight w:val="0"/>
          <w:marTop w:val="0"/>
          <w:marBottom w:val="0"/>
          <w:divBdr>
            <w:top w:val="none" w:sz="0" w:space="0" w:color="auto"/>
            <w:left w:val="none" w:sz="0" w:space="0" w:color="auto"/>
            <w:bottom w:val="none" w:sz="0" w:space="0" w:color="auto"/>
            <w:right w:val="none" w:sz="0" w:space="0" w:color="auto"/>
          </w:divBdr>
        </w:div>
      </w:divsChild>
    </w:div>
    <w:div w:id="1119421821">
      <w:bodyDiv w:val="1"/>
      <w:marLeft w:val="0"/>
      <w:marRight w:val="0"/>
      <w:marTop w:val="0"/>
      <w:marBottom w:val="0"/>
      <w:divBdr>
        <w:top w:val="none" w:sz="0" w:space="0" w:color="auto"/>
        <w:left w:val="none" w:sz="0" w:space="0" w:color="auto"/>
        <w:bottom w:val="none" w:sz="0" w:space="0" w:color="auto"/>
        <w:right w:val="none" w:sz="0" w:space="0" w:color="auto"/>
      </w:divBdr>
    </w:div>
    <w:div w:id="1122532675">
      <w:bodyDiv w:val="1"/>
      <w:marLeft w:val="0"/>
      <w:marRight w:val="0"/>
      <w:marTop w:val="0"/>
      <w:marBottom w:val="0"/>
      <w:divBdr>
        <w:top w:val="none" w:sz="0" w:space="0" w:color="auto"/>
        <w:left w:val="none" w:sz="0" w:space="0" w:color="auto"/>
        <w:bottom w:val="none" w:sz="0" w:space="0" w:color="auto"/>
        <w:right w:val="none" w:sz="0" w:space="0" w:color="auto"/>
      </w:divBdr>
    </w:div>
    <w:div w:id="1123235295">
      <w:bodyDiv w:val="1"/>
      <w:marLeft w:val="0"/>
      <w:marRight w:val="0"/>
      <w:marTop w:val="0"/>
      <w:marBottom w:val="0"/>
      <w:divBdr>
        <w:top w:val="none" w:sz="0" w:space="0" w:color="auto"/>
        <w:left w:val="none" w:sz="0" w:space="0" w:color="auto"/>
        <w:bottom w:val="none" w:sz="0" w:space="0" w:color="auto"/>
        <w:right w:val="none" w:sz="0" w:space="0" w:color="auto"/>
      </w:divBdr>
    </w:div>
    <w:div w:id="1123690448">
      <w:bodyDiv w:val="1"/>
      <w:marLeft w:val="0"/>
      <w:marRight w:val="0"/>
      <w:marTop w:val="0"/>
      <w:marBottom w:val="0"/>
      <w:divBdr>
        <w:top w:val="none" w:sz="0" w:space="0" w:color="auto"/>
        <w:left w:val="none" w:sz="0" w:space="0" w:color="auto"/>
        <w:bottom w:val="none" w:sz="0" w:space="0" w:color="auto"/>
        <w:right w:val="none" w:sz="0" w:space="0" w:color="auto"/>
      </w:divBdr>
    </w:div>
    <w:div w:id="1123964919">
      <w:bodyDiv w:val="1"/>
      <w:marLeft w:val="0"/>
      <w:marRight w:val="0"/>
      <w:marTop w:val="0"/>
      <w:marBottom w:val="0"/>
      <w:divBdr>
        <w:top w:val="none" w:sz="0" w:space="0" w:color="auto"/>
        <w:left w:val="none" w:sz="0" w:space="0" w:color="auto"/>
        <w:bottom w:val="none" w:sz="0" w:space="0" w:color="auto"/>
        <w:right w:val="none" w:sz="0" w:space="0" w:color="auto"/>
      </w:divBdr>
    </w:div>
    <w:div w:id="1124078443">
      <w:bodyDiv w:val="1"/>
      <w:marLeft w:val="0"/>
      <w:marRight w:val="0"/>
      <w:marTop w:val="0"/>
      <w:marBottom w:val="0"/>
      <w:divBdr>
        <w:top w:val="none" w:sz="0" w:space="0" w:color="auto"/>
        <w:left w:val="none" w:sz="0" w:space="0" w:color="auto"/>
        <w:bottom w:val="none" w:sz="0" w:space="0" w:color="auto"/>
        <w:right w:val="none" w:sz="0" w:space="0" w:color="auto"/>
      </w:divBdr>
    </w:div>
    <w:div w:id="1124694846">
      <w:bodyDiv w:val="1"/>
      <w:marLeft w:val="0"/>
      <w:marRight w:val="0"/>
      <w:marTop w:val="0"/>
      <w:marBottom w:val="0"/>
      <w:divBdr>
        <w:top w:val="none" w:sz="0" w:space="0" w:color="auto"/>
        <w:left w:val="none" w:sz="0" w:space="0" w:color="auto"/>
        <w:bottom w:val="none" w:sz="0" w:space="0" w:color="auto"/>
        <w:right w:val="none" w:sz="0" w:space="0" w:color="auto"/>
      </w:divBdr>
    </w:div>
    <w:div w:id="1125196008">
      <w:bodyDiv w:val="1"/>
      <w:marLeft w:val="0"/>
      <w:marRight w:val="0"/>
      <w:marTop w:val="0"/>
      <w:marBottom w:val="0"/>
      <w:divBdr>
        <w:top w:val="none" w:sz="0" w:space="0" w:color="auto"/>
        <w:left w:val="none" w:sz="0" w:space="0" w:color="auto"/>
        <w:bottom w:val="none" w:sz="0" w:space="0" w:color="auto"/>
        <w:right w:val="none" w:sz="0" w:space="0" w:color="auto"/>
      </w:divBdr>
    </w:div>
    <w:div w:id="1126002014">
      <w:bodyDiv w:val="1"/>
      <w:marLeft w:val="0"/>
      <w:marRight w:val="0"/>
      <w:marTop w:val="0"/>
      <w:marBottom w:val="0"/>
      <w:divBdr>
        <w:top w:val="none" w:sz="0" w:space="0" w:color="auto"/>
        <w:left w:val="none" w:sz="0" w:space="0" w:color="auto"/>
        <w:bottom w:val="none" w:sz="0" w:space="0" w:color="auto"/>
        <w:right w:val="none" w:sz="0" w:space="0" w:color="auto"/>
      </w:divBdr>
    </w:div>
    <w:div w:id="1126432910">
      <w:bodyDiv w:val="1"/>
      <w:marLeft w:val="0"/>
      <w:marRight w:val="0"/>
      <w:marTop w:val="0"/>
      <w:marBottom w:val="0"/>
      <w:divBdr>
        <w:top w:val="none" w:sz="0" w:space="0" w:color="auto"/>
        <w:left w:val="none" w:sz="0" w:space="0" w:color="auto"/>
        <w:bottom w:val="none" w:sz="0" w:space="0" w:color="auto"/>
        <w:right w:val="none" w:sz="0" w:space="0" w:color="auto"/>
      </w:divBdr>
    </w:div>
    <w:div w:id="1127238524">
      <w:bodyDiv w:val="1"/>
      <w:marLeft w:val="0"/>
      <w:marRight w:val="0"/>
      <w:marTop w:val="0"/>
      <w:marBottom w:val="0"/>
      <w:divBdr>
        <w:top w:val="none" w:sz="0" w:space="0" w:color="auto"/>
        <w:left w:val="none" w:sz="0" w:space="0" w:color="auto"/>
        <w:bottom w:val="none" w:sz="0" w:space="0" w:color="auto"/>
        <w:right w:val="none" w:sz="0" w:space="0" w:color="auto"/>
      </w:divBdr>
    </w:div>
    <w:div w:id="1127430647">
      <w:bodyDiv w:val="1"/>
      <w:marLeft w:val="0"/>
      <w:marRight w:val="0"/>
      <w:marTop w:val="0"/>
      <w:marBottom w:val="0"/>
      <w:divBdr>
        <w:top w:val="none" w:sz="0" w:space="0" w:color="auto"/>
        <w:left w:val="none" w:sz="0" w:space="0" w:color="auto"/>
        <w:bottom w:val="none" w:sz="0" w:space="0" w:color="auto"/>
        <w:right w:val="none" w:sz="0" w:space="0" w:color="auto"/>
      </w:divBdr>
    </w:div>
    <w:div w:id="1129014986">
      <w:bodyDiv w:val="1"/>
      <w:marLeft w:val="0"/>
      <w:marRight w:val="0"/>
      <w:marTop w:val="0"/>
      <w:marBottom w:val="0"/>
      <w:divBdr>
        <w:top w:val="none" w:sz="0" w:space="0" w:color="auto"/>
        <w:left w:val="none" w:sz="0" w:space="0" w:color="auto"/>
        <w:bottom w:val="none" w:sz="0" w:space="0" w:color="auto"/>
        <w:right w:val="none" w:sz="0" w:space="0" w:color="auto"/>
      </w:divBdr>
      <w:divsChild>
        <w:div w:id="305470967">
          <w:marLeft w:val="480"/>
          <w:marRight w:val="0"/>
          <w:marTop w:val="0"/>
          <w:marBottom w:val="0"/>
          <w:divBdr>
            <w:top w:val="none" w:sz="0" w:space="0" w:color="auto"/>
            <w:left w:val="none" w:sz="0" w:space="0" w:color="auto"/>
            <w:bottom w:val="none" w:sz="0" w:space="0" w:color="auto"/>
            <w:right w:val="none" w:sz="0" w:space="0" w:color="auto"/>
          </w:divBdr>
        </w:div>
        <w:div w:id="700786199">
          <w:marLeft w:val="480"/>
          <w:marRight w:val="0"/>
          <w:marTop w:val="0"/>
          <w:marBottom w:val="0"/>
          <w:divBdr>
            <w:top w:val="none" w:sz="0" w:space="0" w:color="auto"/>
            <w:left w:val="none" w:sz="0" w:space="0" w:color="auto"/>
            <w:bottom w:val="none" w:sz="0" w:space="0" w:color="auto"/>
            <w:right w:val="none" w:sz="0" w:space="0" w:color="auto"/>
          </w:divBdr>
        </w:div>
        <w:div w:id="1691301638">
          <w:marLeft w:val="480"/>
          <w:marRight w:val="0"/>
          <w:marTop w:val="0"/>
          <w:marBottom w:val="0"/>
          <w:divBdr>
            <w:top w:val="none" w:sz="0" w:space="0" w:color="auto"/>
            <w:left w:val="none" w:sz="0" w:space="0" w:color="auto"/>
            <w:bottom w:val="none" w:sz="0" w:space="0" w:color="auto"/>
            <w:right w:val="none" w:sz="0" w:space="0" w:color="auto"/>
          </w:divBdr>
        </w:div>
        <w:div w:id="1770740018">
          <w:marLeft w:val="480"/>
          <w:marRight w:val="0"/>
          <w:marTop w:val="0"/>
          <w:marBottom w:val="0"/>
          <w:divBdr>
            <w:top w:val="none" w:sz="0" w:space="0" w:color="auto"/>
            <w:left w:val="none" w:sz="0" w:space="0" w:color="auto"/>
            <w:bottom w:val="none" w:sz="0" w:space="0" w:color="auto"/>
            <w:right w:val="none" w:sz="0" w:space="0" w:color="auto"/>
          </w:divBdr>
        </w:div>
        <w:div w:id="1727339372">
          <w:marLeft w:val="480"/>
          <w:marRight w:val="0"/>
          <w:marTop w:val="0"/>
          <w:marBottom w:val="0"/>
          <w:divBdr>
            <w:top w:val="none" w:sz="0" w:space="0" w:color="auto"/>
            <w:left w:val="none" w:sz="0" w:space="0" w:color="auto"/>
            <w:bottom w:val="none" w:sz="0" w:space="0" w:color="auto"/>
            <w:right w:val="none" w:sz="0" w:space="0" w:color="auto"/>
          </w:divBdr>
        </w:div>
        <w:div w:id="241568369">
          <w:marLeft w:val="480"/>
          <w:marRight w:val="0"/>
          <w:marTop w:val="0"/>
          <w:marBottom w:val="0"/>
          <w:divBdr>
            <w:top w:val="none" w:sz="0" w:space="0" w:color="auto"/>
            <w:left w:val="none" w:sz="0" w:space="0" w:color="auto"/>
            <w:bottom w:val="none" w:sz="0" w:space="0" w:color="auto"/>
            <w:right w:val="none" w:sz="0" w:space="0" w:color="auto"/>
          </w:divBdr>
        </w:div>
        <w:div w:id="644547927">
          <w:marLeft w:val="480"/>
          <w:marRight w:val="0"/>
          <w:marTop w:val="0"/>
          <w:marBottom w:val="0"/>
          <w:divBdr>
            <w:top w:val="none" w:sz="0" w:space="0" w:color="auto"/>
            <w:left w:val="none" w:sz="0" w:space="0" w:color="auto"/>
            <w:bottom w:val="none" w:sz="0" w:space="0" w:color="auto"/>
            <w:right w:val="none" w:sz="0" w:space="0" w:color="auto"/>
          </w:divBdr>
        </w:div>
        <w:div w:id="1611858046">
          <w:marLeft w:val="480"/>
          <w:marRight w:val="0"/>
          <w:marTop w:val="0"/>
          <w:marBottom w:val="0"/>
          <w:divBdr>
            <w:top w:val="none" w:sz="0" w:space="0" w:color="auto"/>
            <w:left w:val="none" w:sz="0" w:space="0" w:color="auto"/>
            <w:bottom w:val="none" w:sz="0" w:space="0" w:color="auto"/>
            <w:right w:val="none" w:sz="0" w:space="0" w:color="auto"/>
          </w:divBdr>
        </w:div>
        <w:div w:id="2002850179">
          <w:marLeft w:val="480"/>
          <w:marRight w:val="0"/>
          <w:marTop w:val="0"/>
          <w:marBottom w:val="0"/>
          <w:divBdr>
            <w:top w:val="none" w:sz="0" w:space="0" w:color="auto"/>
            <w:left w:val="none" w:sz="0" w:space="0" w:color="auto"/>
            <w:bottom w:val="none" w:sz="0" w:space="0" w:color="auto"/>
            <w:right w:val="none" w:sz="0" w:space="0" w:color="auto"/>
          </w:divBdr>
        </w:div>
        <w:div w:id="1299872561">
          <w:marLeft w:val="480"/>
          <w:marRight w:val="0"/>
          <w:marTop w:val="0"/>
          <w:marBottom w:val="0"/>
          <w:divBdr>
            <w:top w:val="none" w:sz="0" w:space="0" w:color="auto"/>
            <w:left w:val="none" w:sz="0" w:space="0" w:color="auto"/>
            <w:bottom w:val="none" w:sz="0" w:space="0" w:color="auto"/>
            <w:right w:val="none" w:sz="0" w:space="0" w:color="auto"/>
          </w:divBdr>
        </w:div>
        <w:div w:id="1148666886">
          <w:marLeft w:val="480"/>
          <w:marRight w:val="0"/>
          <w:marTop w:val="0"/>
          <w:marBottom w:val="0"/>
          <w:divBdr>
            <w:top w:val="none" w:sz="0" w:space="0" w:color="auto"/>
            <w:left w:val="none" w:sz="0" w:space="0" w:color="auto"/>
            <w:bottom w:val="none" w:sz="0" w:space="0" w:color="auto"/>
            <w:right w:val="none" w:sz="0" w:space="0" w:color="auto"/>
          </w:divBdr>
        </w:div>
        <w:div w:id="983437670">
          <w:marLeft w:val="480"/>
          <w:marRight w:val="0"/>
          <w:marTop w:val="0"/>
          <w:marBottom w:val="0"/>
          <w:divBdr>
            <w:top w:val="none" w:sz="0" w:space="0" w:color="auto"/>
            <w:left w:val="none" w:sz="0" w:space="0" w:color="auto"/>
            <w:bottom w:val="none" w:sz="0" w:space="0" w:color="auto"/>
            <w:right w:val="none" w:sz="0" w:space="0" w:color="auto"/>
          </w:divBdr>
        </w:div>
        <w:div w:id="362949746">
          <w:marLeft w:val="480"/>
          <w:marRight w:val="0"/>
          <w:marTop w:val="0"/>
          <w:marBottom w:val="0"/>
          <w:divBdr>
            <w:top w:val="none" w:sz="0" w:space="0" w:color="auto"/>
            <w:left w:val="none" w:sz="0" w:space="0" w:color="auto"/>
            <w:bottom w:val="none" w:sz="0" w:space="0" w:color="auto"/>
            <w:right w:val="none" w:sz="0" w:space="0" w:color="auto"/>
          </w:divBdr>
        </w:div>
        <w:div w:id="868378453">
          <w:marLeft w:val="480"/>
          <w:marRight w:val="0"/>
          <w:marTop w:val="0"/>
          <w:marBottom w:val="0"/>
          <w:divBdr>
            <w:top w:val="none" w:sz="0" w:space="0" w:color="auto"/>
            <w:left w:val="none" w:sz="0" w:space="0" w:color="auto"/>
            <w:bottom w:val="none" w:sz="0" w:space="0" w:color="auto"/>
            <w:right w:val="none" w:sz="0" w:space="0" w:color="auto"/>
          </w:divBdr>
        </w:div>
        <w:div w:id="1456753419">
          <w:marLeft w:val="480"/>
          <w:marRight w:val="0"/>
          <w:marTop w:val="0"/>
          <w:marBottom w:val="0"/>
          <w:divBdr>
            <w:top w:val="none" w:sz="0" w:space="0" w:color="auto"/>
            <w:left w:val="none" w:sz="0" w:space="0" w:color="auto"/>
            <w:bottom w:val="none" w:sz="0" w:space="0" w:color="auto"/>
            <w:right w:val="none" w:sz="0" w:space="0" w:color="auto"/>
          </w:divBdr>
        </w:div>
        <w:div w:id="1983580132">
          <w:marLeft w:val="480"/>
          <w:marRight w:val="0"/>
          <w:marTop w:val="0"/>
          <w:marBottom w:val="0"/>
          <w:divBdr>
            <w:top w:val="none" w:sz="0" w:space="0" w:color="auto"/>
            <w:left w:val="none" w:sz="0" w:space="0" w:color="auto"/>
            <w:bottom w:val="none" w:sz="0" w:space="0" w:color="auto"/>
            <w:right w:val="none" w:sz="0" w:space="0" w:color="auto"/>
          </w:divBdr>
        </w:div>
        <w:div w:id="1145391394">
          <w:marLeft w:val="480"/>
          <w:marRight w:val="0"/>
          <w:marTop w:val="0"/>
          <w:marBottom w:val="0"/>
          <w:divBdr>
            <w:top w:val="none" w:sz="0" w:space="0" w:color="auto"/>
            <w:left w:val="none" w:sz="0" w:space="0" w:color="auto"/>
            <w:bottom w:val="none" w:sz="0" w:space="0" w:color="auto"/>
            <w:right w:val="none" w:sz="0" w:space="0" w:color="auto"/>
          </w:divBdr>
        </w:div>
        <w:div w:id="1139566752">
          <w:marLeft w:val="480"/>
          <w:marRight w:val="0"/>
          <w:marTop w:val="0"/>
          <w:marBottom w:val="0"/>
          <w:divBdr>
            <w:top w:val="none" w:sz="0" w:space="0" w:color="auto"/>
            <w:left w:val="none" w:sz="0" w:space="0" w:color="auto"/>
            <w:bottom w:val="none" w:sz="0" w:space="0" w:color="auto"/>
            <w:right w:val="none" w:sz="0" w:space="0" w:color="auto"/>
          </w:divBdr>
        </w:div>
        <w:div w:id="1585797256">
          <w:marLeft w:val="480"/>
          <w:marRight w:val="0"/>
          <w:marTop w:val="0"/>
          <w:marBottom w:val="0"/>
          <w:divBdr>
            <w:top w:val="none" w:sz="0" w:space="0" w:color="auto"/>
            <w:left w:val="none" w:sz="0" w:space="0" w:color="auto"/>
            <w:bottom w:val="none" w:sz="0" w:space="0" w:color="auto"/>
            <w:right w:val="none" w:sz="0" w:space="0" w:color="auto"/>
          </w:divBdr>
        </w:div>
        <w:div w:id="2126536654">
          <w:marLeft w:val="480"/>
          <w:marRight w:val="0"/>
          <w:marTop w:val="0"/>
          <w:marBottom w:val="0"/>
          <w:divBdr>
            <w:top w:val="none" w:sz="0" w:space="0" w:color="auto"/>
            <w:left w:val="none" w:sz="0" w:space="0" w:color="auto"/>
            <w:bottom w:val="none" w:sz="0" w:space="0" w:color="auto"/>
            <w:right w:val="none" w:sz="0" w:space="0" w:color="auto"/>
          </w:divBdr>
        </w:div>
        <w:div w:id="2127698590">
          <w:marLeft w:val="480"/>
          <w:marRight w:val="0"/>
          <w:marTop w:val="0"/>
          <w:marBottom w:val="0"/>
          <w:divBdr>
            <w:top w:val="none" w:sz="0" w:space="0" w:color="auto"/>
            <w:left w:val="none" w:sz="0" w:space="0" w:color="auto"/>
            <w:bottom w:val="none" w:sz="0" w:space="0" w:color="auto"/>
            <w:right w:val="none" w:sz="0" w:space="0" w:color="auto"/>
          </w:divBdr>
        </w:div>
        <w:div w:id="857235368">
          <w:marLeft w:val="480"/>
          <w:marRight w:val="0"/>
          <w:marTop w:val="0"/>
          <w:marBottom w:val="0"/>
          <w:divBdr>
            <w:top w:val="none" w:sz="0" w:space="0" w:color="auto"/>
            <w:left w:val="none" w:sz="0" w:space="0" w:color="auto"/>
            <w:bottom w:val="none" w:sz="0" w:space="0" w:color="auto"/>
            <w:right w:val="none" w:sz="0" w:space="0" w:color="auto"/>
          </w:divBdr>
        </w:div>
        <w:div w:id="1261253046">
          <w:marLeft w:val="480"/>
          <w:marRight w:val="0"/>
          <w:marTop w:val="0"/>
          <w:marBottom w:val="0"/>
          <w:divBdr>
            <w:top w:val="none" w:sz="0" w:space="0" w:color="auto"/>
            <w:left w:val="none" w:sz="0" w:space="0" w:color="auto"/>
            <w:bottom w:val="none" w:sz="0" w:space="0" w:color="auto"/>
            <w:right w:val="none" w:sz="0" w:space="0" w:color="auto"/>
          </w:divBdr>
        </w:div>
        <w:div w:id="645937518">
          <w:marLeft w:val="480"/>
          <w:marRight w:val="0"/>
          <w:marTop w:val="0"/>
          <w:marBottom w:val="0"/>
          <w:divBdr>
            <w:top w:val="none" w:sz="0" w:space="0" w:color="auto"/>
            <w:left w:val="none" w:sz="0" w:space="0" w:color="auto"/>
            <w:bottom w:val="none" w:sz="0" w:space="0" w:color="auto"/>
            <w:right w:val="none" w:sz="0" w:space="0" w:color="auto"/>
          </w:divBdr>
        </w:div>
        <w:div w:id="1093429674">
          <w:marLeft w:val="480"/>
          <w:marRight w:val="0"/>
          <w:marTop w:val="0"/>
          <w:marBottom w:val="0"/>
          <w:divBdr>
            <w:top w:val="none" w:sz="0" w:space="0" w:color="auto"/>
            <w:left w:val="none" w:sz="0" w:space="0" w:color="auto"/>
            <w:bottom w:val="none" w:sz="0" w:space="0" w:color="auto"/>
            <w:right w:val="none" w:sz="0" w:space="0" w:color="auto"/>
          </w:divBdr>
        </w:div>
        <w:div w:id="1193029773">
          <w:marLeft w:val="480"/>
          <w:marRight w:val="0"/>
          <w:marTop w:val="0"/>
          <w:marBottom w:val="0"/>
          <w:divBdr>
            <w:top w:val="none" w:sz="0" w:space="0" w:color="auto"/>
            <w:left w:val="none" w:sz="0" w:space="0" w:color="auto"/>
            <w:bottom w:val="none" w:sz="0" w:space="0" w:color="auto"/>
            <w:right w:val="none" w:sz="0" w:space="0" w:color="auto"/>
          </w:divBdr>
        </w:div>
        <w:div w:id="423766742">
          <w:marLeft w:val="480"/>
          <w:marRight w:val="0"/>
          <w:marTop w:val="0"/>
          <w:marBottom w:val="0"/>
          <w:divBdr>
            <w:top w:val="none" w:sz="0" w:space="0" w:color="auto"/>
            <w:left w:val="none" w:sz="0" w:space="0" w:color="auto"/>
            <w:bottom w:val="none" w:sz="0" w:space="0" w:color="auto"/>
            <w:right w:val="none" w:sz="0" w:space="0" w:color="auto"/>
          </w:divBdr>
        </w:div>
        <w:div w:id="1525359343">
          <w:marLeft w:val="480"/>
          <w:marRight w:val="0"/>
          <w:marTop w:val="0"/>
          <w:marBottom w:val="0"/>
          <w:divBdr>
            <w:top w:val="none" w:sz="0" w:space="0" w:color="auto"/>
            <w:left w:val="none" w:sz="0" w:space="0" w:color="auto"/>
            <w:bottom w:val="none" w:sz="0" w:space="0" w:color="auto"/>
            <w:right w:val="none" w:sz="0" w:space="0" w:color="auto"/>
          </w:divBdr>
        </w:div>
        <w:div w:id="917667703">
          <w:marLeft w:val="480"/>
          <w:marRight w:val="0"/>
          <w:marTop w:val="0"/>
          <w:marBottom w:val="0"/>
          <w:divBdr>
            <w:top w:val="none" w:sz="0" w:space="0" w:color="auto"/>
            <w:left w:val="none" w:sz="0" w:space="0" w:color="auto"/>
            <w:bottom w:val="none" w:sz="0" w:space="0" w:color="auto"/>
            <w:right w:val="none" w:sz="0" w:space="0" w:color="auto"/>
          </w:divBdr>
        </w:div>
        <w:div w:id="916866281">
          <w:marLeft w:val="480"/>
          <w:marRight w:val="0"/>
          <w:marTop w:val="0"/>
          <w:marBottom w:val="0"/>
          <w:divBdr>
            <w:top w:val="none" w:sz="0" w:space="0" w:color="auto"/>
            <w:left w:val="none" w:sz="0" w:space="0" w:color="auto"/>
            <w:bottom w:val="none" w:sz="0" w:space="0" w:color="auto"/>
            <w:right w:val="none" w:sz="0" w:space="0" w:color="auto"/>
          </w:divBdr>
        </w:div>
        <w:div w:id="1284506032">
          <w:marLeft w:val="480"/>
          <w:marRight w:val="0"/>
          <w:marTop w:val="0"/>
          <w:marBottom w:val="0"/>
          <w:divBdr>
            <w:top w:val="none" w:sz="0" w:space="0" w:color="auto"/>
            <w:left w:val="none" w:sz="0" w:space="0" w:color="auto"/>
            <w:bottom w:val="none" w:sz="0" w:space="0" w:color="auto"/>
            <w:right w:val="none" w:sz="0" w:space="0" w:color="auto"/>
          </w:divBdr>
        </w:div>
        <w:div w:id="1306544124">
          <w:marLeft w:val="480"/>
          <w:marRight w:val="0"/>
          <w:marTop w:val="0"/>
          <w:marBottom w:val="0"/>
          <w:divBdr>
            <w:top w:val="none" w:sz="0" w:space="0" w:color="auto"/>
            <w:left w:val="none" w:sz="0" w:space="0" w:color="auto"/>
            <w:bottom w:val="none" w:sz="0" w:space="0" w:color="auto"/>
            <w:right w:val="none" w:sz="0" w:space="0" w:color="auto"/>
          </w:divBdr>
        </w:div>
        <w:div w:id="1042095124">
          <w:marLeft w:val="480"/>
          <w:marRight w:val="0"/>
          <w:marTop w:val="0"/>
          <w:marBottom w:val="0"/>
          <w:divBdr>
            <w:top w:val="none" w:sz="0" w:space="0" w:color="auto"/>
            <w:left w:val="none" w:sz="0" w:space="0" w:color="auto"/>
            <w:bottom w:val="none" w:sz="0" w:space="0" w:color="auto"/>
            <w:right w:val="none" w:sz="0" w:space="0" w:color="auto"/>
          </w:divBdr>
        </w:div>
        <w:div w:id="783040100">
          <w:marLeft w:val="480"/>
          <w:marRight w:val="0"/>
          <w:marTop w:val="0"/>
          <w:marBottom w:val="0"/>
          <w:divBdr>
            <w:top w:val="none" w:sz="0" w:space="0" w:color="auto"/>
            <w:left w:val="none" w:sz="0" w:space="0" w:color="auto"/>
            <w:bottom w:val="none" w:sz="0" w:space="0" w:color="auto"/>
            <w:right w:val="none" w:sz="0" w:space="0" w:color="auto"/>
          </w:divBdr>
        </w:div>
        <w:div w:id="695161133">
          <w:marLeft w:val="480"/>
          <w:marRight w:val="0"/>
          <w:marTop w:val="0"/>
          <w:marBottom w:val="0"/>
          <w:divBdr>
            <w:top w:val="none" w:sz="0" w:space="0" w:color="auto"/>
            <w:left w:val="none" w:sz="0" w:space="0" w:color="auto"/>
            <w:bottom w:val="none" w:sz="0" w:space="0" w:color="auto"/>
            <w:right w:val="none" w:sz="0" w:space="0" w:color="auto"/>
          </w:divBdr>
        </w:div>
        <w:div w:id="1075322571">
          <w:marLeft w:val="480"/>
          <w:marRight w:val="0"/>
          <w:marTop w:val="0"/>
          <w:marBottom w:val="0"/>
          <w:divBdr>
            <w:top w:val="none" w:sz="0" w:space="0" w:color="auto"/>
            <w:left w:val="none" w:sz="0" w:space="0" w:color="auto"/>
            <w:bottom w:val="none" w:sz="0" w:space="0" w:color="auto"/>
            <w:right w:val="none" w:sz="0" w:space="0" w:color="auto"/>
          </w:divBdr>
        </w:div>
        <w:div w:id="1782534320">
          <w:marLeft w:val="480"/>
          <w:marRight w:val="0"/>
          <w:marTop w:val="0"/>
          <w:marBottom w:val="0"/>
          <w:divBdr>
            <w:top w:val="none" w:sz="0" w:space="0" w:color="auto"/>
            <w:left w:val="none" w:sz="0" w:space="0" w:color="auto"/>
            <w:bottom w:val="none" w:sz="0" w:space="0" w:color="auto"/>
            <w:right w:val="none" w:sz="0" w:space="0" w:color="auto"/>
          </w:divBdr>
        </w:div>
        <w:div w:id="142282789">
          <w:marLeft w:val="480"/>
          <w:marRight w:val="0"/>
          <w:marTop w:val="0"/>
          <w:marBottom w:val="0"/>
          <w:divBdr>
            <w:top w:val="none" w:sz="0" w:space="0" w:color="auto"/>
            <w:left w:val="none" w:sz="0" w:space="0" w:color="auto"/>
            <w:bottom w:val="none" w:sz="0" w:space="0" w:color="auto"/>
            <w:right w:val="none" w:sz="0" w:space="0" w:color="auto"/>
          </w:divBdr>
        </w:div>
        <w:div w:id="1559128985">
          <w:marLeft w:val="480"/>
          <w:marRight w:val="0"/>
          <w:marTop w:val="0"/>
          <w:marBottom w:val="0"/>
          <w:divBdr>
            <w:top w:val="none" w:sz="0" w:space="0" w:color="auto"/>
            <w:left w:val="none" w:sz="0" w:space="0" w:color="auto"/>
            <w:bottom w:val="none" w:sz="0" w:space="0" w:color="auto"/>
            <w:right w:val="none" w:sz="0" w:space="0" w:color="auto"/>
          </w:divBdr>
        </w:div>
        <w:div w:id="17777347">
          <w:marLeft w:val="480"/>
          <w:marRight w:val="0"/>
          <w:marTop w:val="0"/>
          <w:marBottom w:val="0"/>
          <w:divBdr>
            <w:top w:val="none" w:sz="0" w:space="0" w:color="auto"/>
            <w:left w:val="none" w:sz="0" w:space="0" w:color="auto"/>
            <w:bottom w:val="none" w:sz="0" w:space="0" w:color="auto"/>
            <w:right w:val="none" w:sz="0" w:space="0" w:color="auto"/>
          </w:divBdr>
        </w:div>
        <w:div w:id="1372999461">
          <w:marLeft w:val="480"/>
          <w:marRight w:val="0"/>
          <w:marTop w:val="0"/>
          <w:marBottom w:val="0"/>
          <w:divBdr>
            <w:top w:val="none" w:sz="0" w:space="0" w:color="auto"/>
            <w:left w:val="none" w:sz="0" w:space="0" w:color="auto"/>
            <w:bottom w:val="none" w:sz="0" w:space="0" w:color="auto"/>
            <w:right w:val="none" w:sz="0" w:space="0" w:color="auto"/>
          </w:divBdr>
        </w:div>
        <w:div w:id="1261376665">
          <w:marLeft w:val="480"/>
          <w:marRight w:val="0"/>
          <w:marTop w:val="0"/>
          <w:marBottom w:val="0"/>
          <w:divBdr>
            <w:top w:val="none" w:sz="0" w:space="0" w:color="auto"/>
            <w:left w:val="none" w:sz="0" w:space="0" w:color="auto"/>
            <w:bottom w:val="none" w:sz="0" w:space="0" w:color="auto"/>
            <w:right w:val="none" w:sz="0" w:space="0" w:color="auto"/>
          </w:divBdr>
        </w:div>
        <w:div w:id="994721175">
          <w:marLeft w:val="480"/>
          <w:marRight w:val="0"/>
          <w:marTop w:val="0"/>
          <w:marBottom w:val="0"/>
          <w:divBdr>
            <w:top w:val="none" w:sz="0" w:space="0" w:color="auto"/>
            <w:left w:val="none" w:sz="0" w:space="0" w:color="auto"/>
            <w:bottom w:val="none" w:sz="0" w:space="0" w:color="auto"/>
            <w:right w:val="none" w:sz="0" w:space="0" w:color="auto"/>
          </w:divBdr>
        </w:div>
        <w:div w:id="1849099623">
          <w:marLeft w:val="480"/>
          <w:marRight w:val="0"/>
          <w:marTop w:val="0"/>
          <w:marBottom w:val="0"/>
          <w:divBdr>
            <w:top w:val="none" w:sz="0" w:space="0" w:color="auto"/>
            <w:left w:val="none" w:sz="0" w:space="0" w:color="auto"/>
            <w:bottom w:val="none" w:sz="0" w:space="0" w:color="auto"/>
            <w:right w:val="none" w:sz="0" w:space="0" w:color="auto"/>
          </w:divBdr>
        </w:div>
      </w:divsChild>
    </w:div>
    <w:div w:id="1129859722">
      <w:bodyDiv w:val="1"/>
      <w:marLeft w:val="0"/>
      <w:marRight w:val="0"/>
      <w:marTop w:val="0"/>
      <w:marBottom w:val="0"/>
      <w:divBdr>
        <w:top w:val="none" w:sz="0" w:space="0" w:color="auto"/>
        <w:left w:val="none" w:sz="0" w:space="0" w:color="auto"/>
        <w:bottom w:val="none" w:sz="0" w:space="0" w:color="auto"/>
        <w:right w:val="none" w:sz="0" w:space="0" w:color="auto"/>
      </w:divBdr>
    </w:div>
    <w:div w:id="1130174010">
      <w:bodyDiv w:val="1"/>
      <w:marLeft w:val="0"/>
      <w:marRight w:val="0"/>
      <w:marTop w:val="0"/>
      <w:marBottom w:val="0"/>
      <w:divBdr>
        <w:top w:val="none" w:sz="0" w:space="0" w:color="auto"/>
        <w:left w:val="none" w:sz="0" w:space="0" w:color="auto"/>
        <w:bottom w:val="none" w:sz="0" w:space="0" w:color="auto"/>
        <w:right w:val="none" w:sz="0" w:space="0" w:color="auto"/>
      </w:divBdr>
    </w:div>
    <w:div w:id="1130246332">
      <w:bodyDiv w:val="1"/>
      <w:marLeft w:val="0"/>
      <w:marRight w:val="0"/>
      <w:marTop w:val="0"/>
      <w:marBottom w:val="0"/>
      <w:divBdr>
        <w:top w:val="none" w:sz="0" w:space="0" w:color="auto"/>
        <w:left w:val="none" w:sz="0" w:space="0" w:color="auto"/>
        <w:bottom w:val="none" w:sz="0" w:space="0" w:color="auto"/>
        <w:right w:val="none" w:sz="0" w:space="0" w:color="auto"/>
      </w:divBdr>
    </w:div>
    <w:div w:id="1131050522">
      <w:bodyDiv w:val="1"/>
      <w:marLeft w:val="0"/>
      <w:marRight w:val="0"/>
      <w:marTop w:val="0"/>
      <w:marBottom w:val="0"/>
      <w:divBdr>
        <w:top w:val="none" w:sz="0" w:space="0" w:color="auto"/>
        <w:left w:val="none" w:sz="0" w:space="0" w:color="auto"/>
        <w:bottom w:val="none" w:sz="0" w:space="0" w:color="auto"/>
        <w:right w:val="none" w:sz="0" w:space="0" w:color="auto"/>
      </w:divBdr>
    </w:div>
    <w:div w:id="1131364713">
      <w:bodyDiv w:val="1"/>
      <w:marLeft w:val="0"/>
      <w:marRight w:val="0"/>
      <w:marTop w:val="0"/>
      <w:marBottom w:val="0"/>
      <w:divBdr>
        <w:top w:val="none" w:sz="0" w:space="0" w:color="auto"/>
        <w:left w:val="none" w:sz="0" w:space="0" w:color="auto"/>
        <w:bottom w:val="none" w:sz="0" w:space="0" w:color="auto"/>
        <w:right w:val="none" w:sz="0" w:space="0" w:color="auto"/>
      </w:divBdr>
    </w:div>
    <w:div w:id="1131479748">
      <w:bodyDiv w:val="1"/>
      <w:marLeft w:val="0"/>
      <w:marRight w:val="0"/>
      <w:marTop w:val="0"/>
      <w:marBottom w:val="0"/>
      <w:divBdr>
        <w:top w:val="none" w:sz="0" w:space="0" w:color="auto"/>
        <w:left w:val="none" w:sz="0" w:space="0" w:color="auto"/>
        <w:bottom w:val="none" w:sz="0" w:space="0" w:color="auto"/>
        <w:right w:val="none" w:sz="0" w:space="0" w:color="auto"/>
      </w:divBdr>
    </w:div>
    <w:div w:id="1131822498">
      <w:bodyDiv w:val="1"/>
      <w:marLeft w:val="0"/>
      <w:marRight w:val="0"/>
      <w:marTop w:val="0"/>
      <w:marBottom w:val="0"/>
      <w:divBdr>
        <w:top w:val="none" w:sz="0" w:space="0" w:color="auto"/>
        <w:left w:val="none" w:sz="0" w:space="0" w:color="auto"/>
        <w:bottom w:val="none" w:sz="0" w:space="0" w:color="auto"/>
        <w:right w:val="none" w:sz="0" w:space="0" w:color="auto"/>
      </w:divBdr>
    </w:div>
    <w:div w:id="1132602966">
      <w:bodyDiv w:val="1"/>
      <w:marLeft w:val="0"/>
      <w:marRight w:val="0"/>
      <w:marTop w:val="0"/>
      <w:marBottom w:val="0"/>
      <w:divBdr>
        <w:top w:val="none" w:sz="0" w:space="0" w:color="auto"/>
        <w:left w:val="none" w:sz="0" w:space="0" w:color="auto"/>
        <w:bottom w:val="none" w:sz="0" w:space="0" w:color="auto"/>
        <w:right w:val="none" w:sz="0" w:space="0" w:color="auto"/>
      </w:divBdr>
    </w:div>
    <w:div w:id="1133131933">
      <w:bodyDiv w:val="1"/>
      <w:marLeft w:val="0"/>
      <w:marRight w:val="0"/>
      <w:marTop w:val="0"/>
      <w:marBottom w:val="0"/>
      <w:divBdr>
        <w:top w:val="none" w:sz="0" w:space="0" w:color="auto"/>
        <w:left w:val="none" w:sz="0" w:space="0" w:color="auto"/>
        <w:bottom w:val="none" w:sz="0" w:space="0" w:color="auto"/>
        <w:right w:val="none" w:sz="0" w:space="0" w:color="auto"/>
      </w:divBdr>
    </w:div>
    <w:div w:id="1134563571">
      <w:bodyDiv w:val="1"/>
      <w:marLeft w:val="0"/>
      <w:marRight w:val="0"/>
      <w:marTop w:val="0"/>
      <w:marBottom w:val="0"/>
      <w:divBdr>
        <w:top w:val="none" w:sz="0" w:space="0" w:color="auto"/>
        <w:left w:val="none" w:sz="0" w:space="0" w:color="auto"/>
        <w:bottom w:val="none" w:sz="0" w:space="0" w:color="auto"/>
        <w:right w:val="none" w:sz="0" w:space="0" w:color="auto"/>
      </w:divBdr>
    </w:div>
    <w:div w:id="1136529855">
      <w:bodyDiv w:val="1"/>
      <w:marLeft w:val="0"/>
      <w:marRight w:val="0"/>
      <w:marTop w:val="0"/>
      <w:marBottom w:val="0"/>
      <w:divBdr>
        <w:top w:val="none" w:sz="0" w:space="0" w:color="auto"/>
        <w:left w:val="none" w:sz="0" w:space="0" w:color="auto"/>
        <w:bottom w:val="none" w:sz="0" w:space="0" w:color="auto"/>
        <w:right w:val="none" w:sz="0" w:space="0" w:color="auto"/>
      </w:divBdr>
    </w:div>
    <w:div w:id="1137187323">
      <w:bodyDiv w:val="1"/>
      <w:marLeft w:val="0"/>
      <w:marRight w:val="0"/>
      <w:marTop w:val="0"/>
      <w:marBottom w:val="0"/>
      <w:divBdr>
        <w:top w:val="none" w:sz="0" w:space="0" w:color="auto"/>
        <w:left w:val="none" w:sz="0" w:space="0" w:color="auto"/>
        <w:bottom w:val="none" w:sz="0" w:space="0" w:color="auto"/>
        <w:right w:val="none" w:sz="0" w:space="0" w:color="auto"/>
      </w:divBdr>
    </w:div>
    <w:div w:id="1138297886">
      <w:bodyDiv w:val="1"/>
      <w:marLeft w:val="0"/>
      <w:marRight w:val="0"/>
      <w:marTop w:val="0"/>
      <w:marBottom w:val="0"/>
      <w:divBdr>
        <w:top w:val="none" w:sz="0" w:space="0" w:color="auto"/>
        <w:left w:val="none" w:sz="0" w:space="0" w:color="auto"/>
        <w:bottom w:val="none" w:sz="0" w:space="0" w:color="auto"/>
        <w:right w:val="none" w:sz="0" w:space="0" w:color="auto"/>
      </w:divBdr>
    </w:div>
    <w:div w:id="1139109298">
      <w:bodyDiv w:val="1"/>
      <w:marLeft w:val="0"/>
      <w:marRight w:val="0"/>
      <w:marTop w:val="0"/>
      <w:marBottom w:val="0"/>
      <w:divBdr>
        <w:top w:val="none" w:sz="0" w:space="0" w:color="auto"/>
        <w:left w:val="none" w:sz="0" w:space="0" w:color="auto"/>
        <w:bottom w:val="none" w:sz="0" w:space="0" w:color="auto"/>
        <w:right w:val="none" w:sz="0" w:space="0" w:color="auto"/>
      </w:divBdr>
    </w:div>
    <w:div w:id="1140222286">
      <w:bodyDiv w:val="1"/>
      <w:marLeft w:val="0"/>
      <w:marRight w:val="0"/>
      <w:marTop w:val="0"/>
      <w:marBottom w:val="0"/>
      <w:divBdr>
        <w:top w:val="none" w:sz="0" w:space="0" w:color="auto"/>
        <w:left w:val="none" w:sz="0" w:space="0" w:color="auto"/>
        <w:bottom w:val="none" w:sz="0" w:space="0" w:color="auto"/>
        <w:right w:val="none" w:sz="0" w:space="0" w:color="auto"/>
      </w:divBdr>
    </w:div>
    <w:div w:id="1140608780">
      <w:bodyDiv w:val="1"/>
      <w:marLeft w:val="0"/>
      <w:marRight w:val="0"/>
      <w:marTop w:val="0"/>
      <w:marBottom w:val="0"/>
      <w:divBdr>
        <w:top w:val="none" w:sz="0" w:space="0" w:color="auto"/>
        <w:left w:val="none" w:sz="0" w:space="0" w:color="auto"/>
        <w:bottom w:val="none" w:sz="0" w:space="0" w:color="auto"/>
        <w:right w:val="none" w:sz="0" w:space="0" w:color="auto"/>
      </w:divBdr>
    </w:div>
    <w:div w:id="1141119761">
      <w:bodyDiv w:val="1"/>
      <w:marLeft w:val="0"/>
      <w:marRight w:val="0"/>
      <w:marTop w:val="0"/>
      <w:marBottom w:val="0"/>
      <w:divBdr>
        <w:top w:val="none" w:sz="0" w:space="0" w:color="auto"/>
        <w:left w:val="none" w:sz="0" w:space="0" w:color="auto"/>
        <w:bottom w:val="none" w:sz="0" w:space="0" w:color="auto"/>
        <w:right w:val="none" w:sz="0" w:space="0" w:color="auto"/>
      </w:divBdr>
    </w:div>
    <w:div w:id="1141465359">
      <w:bodyDiv w:val="1"/>
      <w:marLeft w:val="0"/>
      <w:marRight w:val="0"/>
      <w:marTop w:val="0"/>
      <w:marBottom w:val="0"/>
      <w:divBdr>
        <w:top w:val="none" w:sz="0" w:space="0" w:color="auto"/>
        <w:left w:val="none" w:sz="0" w:space="0" w:color="auto"/>
        <w:bottom w:val="none" w:sz="0" w:space="0" w:color="auto"/>
        <w:right w:val="none" w:sz="0" w:space="0" w:color="auto"/>
      </w:divBdr>
    </w:div>
    <w:div w:id="1141576630">
      <w:bodyDiv w:val="1"/>
      <w:marLeft w:val="0"/>
      <w:marRight w:val="0"/>
      <w:marTop w:val="0"/>
      <w:marBottom w:val="0"/>
      <w:divBdr>
        <w:top w:val="none" w:sz="0" w:space="0" w:color="auto"/>
        <w:left w:val="none" w:sz="0" w:space="0" w:color="auto"/>
        <w:bottom w:val="none" w:sz="0" w:space="0" w:color="auto"/>
        <w:right w:val="none" w:sz="0" w:space="0" w:color="auto"/>
      </w:divBdr>
    </w:div>
    <w:div w:id="1142044225">
      <w:bodyDiv w:val="1"/>
      <w:marLeft w:val="0"/>
      <w:marRight w:val="0"/>
      <w:marTop w:val="0"/>
      <w:marBottom w:val="0"/>
      <w:divBdr>
        <w:top w:val="none" w:sz="0" w:space="0" w:color="auto"/>
        <w:left w:val="none" w:sz="0" w:space="0" w:color="auto"/>
        <w:bottom w:val="none" w:sz="0" w:space="0" w:color="auto"/>
        <w:right w:val="none" w:sz="0" w:space="0" w:color="auto"/>
      </w:divBdr>
    </w:div>
    <w:div w:id="1145124110">
      <w:bodyDiv w:val="1"/>
      <w:marLeft w:val="0"/>
      <w:marRight w:val="0"/>
      <w:marTop w:val="0"/>
      <w:marBottom w:val="0"/>
      <w:divBdr>
        <w:top w:val="none" w:sz="0" w:space="0" w:color="auto"/>
        <w:left w:val="none" w:sz="0" w:space="0" w:color="auto"/>
        <w:bottom w:val="none" w:sz="0" w:space="0" w:color="auto"/>
        <w:right w:val="none" w:sz="0" w:space="0" w:color="auto"/>
      </w:divBdr>
    </w:div>
    <w:div w:id="1145198917">
      <w:bodyDiv w:val="1"/>
      <w:marLeft w:val="0"/>
      <w:marRight w:val="0"/>
      <w:marTop w:val="0"/>
      <w:marBottom w:val="0"/>
      <w:divBdr>
        <w:top w:val="none" w:sz="0" w:space="0" w:color="auto"/>
        <w:left w:val="none" w:sz="0" w:space="0" w:color="auto"/>
        <w:bottom w:val="none" w:sz="0" w:space="0" w:color="auto"/>
        <w:right w:val="none" w:sz="0" w:space="0" w:color="auto"/>
      </w:divBdr>
    </w:div>
    <w:div w:id="1145272478">
      <w:bodyDiv w:val="1"/>
      <w:marLeft w:val="0"/>
      <w:marRight w:val="0"/>
      <w:marTop w:val="0"/>
      <w:marBottom w:val="0"/>
      <w:divBdr>
        <w:top w:val="none" w:sz="0" w:space="0" w:color="auto"/>
        <w:left w:val="none" w:sz="0" w:space="0" w:color="auto"/>
        <w:bottom w:val="none" w:sz="0" w:space="0" w:color="auto"/>
        <w:right w:val="none" w:sz="0" w:space="0" w:color="auto"/>
      </w:divBdr>
    </w:div>
    <w:div w:id="1146168827">
      <w:bodyDiv w:val="1"/>
      <w:marLeft w:val="0"/>
      <w:marRight w:val="0"/>
      <w:marTop w:val="0"/>
      <w:marBottom w:val="0"/>
      <w:divBdr>
        <w:top w:val="none" w:sz="0" w:space="0" w:color="auto"/>
        <w:left w:val="none" w:sz="0" w:space="0" w:color="auto"/>
        <w:bottom w:val="none" w:sz="0" w:space="0" w:color="auto"/>
        <w:right w:val="none" w:sz="0" w:space="0" w:color="auto"/>
      </w:divBdr>
    </w:div>
    <w:div w:id="1147089411">
      <w:bodyDiv w:val="1"/>
      <w:marLeft w:val="0"/>
      <w:marRight w:val="0"/>
      <w:marTop w:val="0"/>
      <w:marBottom w:val="0"/>
      <w:divBdr>
        <w:top w:val="none" w:sz="0" w:space="0" w:color="auto"/>
        <w:left w:val="none" w:sz="0" w:space="0" w:color="auto"/>
        <w:bottom w:val="none" w:sz="0" w:space="0" w:color="auto"/>
        <w:right w:val="none" w:sz="0" w:space="0" w:color="auto"/>
      </w:divBdr>
    </w:div>
    <w:div w:id="1149592565">
      <w:bodyDiv w:val="1"/>
      <w:marLeft w:val="0"/>
      <w:marRight w:val="0"/>
      <w:marTop w:val="0"/>
      <w:marBottom w:val="0"/>
      <w:divBdr>
        <w:top w:val="none" w:sz="0" w:space="0" w:color="auto"/>
        <w:left w:val="none" w:sz="0" w:space="0" w:color="auto"/>
        <w:bottom w:val="none" w:sz="0" w:space="0" w:color="auto"/>
        <w:right w:val="none" w:sz="0" w:space="0" w:color="auto"/>
      </w:divBdr>
    </w:div>
    <w:div w:id="1149593557">
      <w:bodyDiv w:val="1"/>
      <w:marLeft w:val="0"/>
      <w:marRight w:val="0"/>
      <w:marTop w:val="0"/>
      <w:marBottom w:val="0"/>
      <w:divBdr>
        <w:top w:val="none" w:sz="0" w:space="0" w:color="auto"/>
        <w:left w:val="none" w:sz="0" w:space="0" w:color="auto"/>
        <w:bottom w:val="none" w:sz="0" w:space="0" w:color="auto"/>
        <w:right w:val="none" w:sz="0" w:space="0" w:color="auto"/>
      </w:divBdr>
    </w:div>
    <w:div w:id="1151018589">
      <w:bodyDiv w:val="1"/>
      <w:marLeft w:val="0"/>
      <w:marRight w:val="0"/>
      <w:marTop w:val="0"/>
      <w:marBottom w:val="0"/>
      <w:divBdr>
        <w:top w:val="none" w:sz="0" w:space="0" w:color="auto"/>
        <w:left w:val="none" w:sz="0" w:space="0" w:color="auto"/>
        <w:bottom w:val="none" w:sz="0" w:space="0" w:color="auto"/>
        <w:right w:val="none" w:sz="0" w:space="0" w:color="auto"/>
      </w:divBdr>
    </w:div>
    <w:div w:id="1153910372">
      <w:bodyDiv w:val="1"/>
      <w:marLeft w:val="0"/>
      <w:marRight w:val="0"/>
      <w:marTop w:val="0"/>
      <w:marBottom w:val="0"/>
      <w:divBdr>
        <w:top w:val="none" w:sz="0" w:space="0" w:color="auto"/>
        <w:left w:val="none" w:sz="0" w:space="0" w:color="auto"/>
        <w:bottom w:val="none" w:sz="0" w:space="0" w:color="auto"/>
        <w:right w:val="none" w:sz="0" w:space="0" w:color="auto"/>
      </w:divBdr>
    </w:div>
    <w:div w:id="1154220998">
      <w:bodyDiv w:val="1"/>
      <w:marLeft w:val="0"/>
      <w:marRight w:val="0"/>
      <w:marTop w:val="0"/>
      <w:marBottom w:val="0"/>
      <w:divBdr>
        <w:top w:val="none" w:sz="0" w:space="0" w:color="auto"/>
        <w:left w:val="none" w:sz="0" w:space="0" w:color="auto"/>
        <w:bottom w:val="none" w:sz="0" w:space="0" w:color="auto"/>
        <w:right w:val="none" w:sz="0" w:space="0" w:color="auto"/>
      </w:divBdr>
    </w:div>
    <w:div w:id="1155412599">
      <w:bodyDiv w:val="1"/>
      <w:marLeft w:val="0"/>
      <w:marRight w:val="0"/>
      <w:marTop w:val="0"/>
      <w:marBottom w:val="0"/>
      <w:divBdr>
        <w:top w:val="none" w:sz="0" w:space="0" w:color="auto"/>
        <w:left w:val="none" w:sz="0" w:space="0" w:color="auto"/>
        <w:bottom w:val="none" w:sz="0" w:space="0" w:color="auto"/>
        <w:right w:val="none" w:sz="0" w:space="0" w:color="auto"/>
      </w:divBdr>
    </w:div>
    <w:div w:id="1155487735">
      <w:bodyDiv w:val="1"/>
      <w:marLeft w:val="0"/>
      <w:marRight w:val="0"/>
      <w:marTop w:val="0"/>
      <w:marBottom w:val="0"/>
      <w:divBdr>
        <w:top w:val="none" w:sz="0" w:space="0" w:color="auto"/>
        <w:left w:val="none" w:sz="0" w:space="0" w:color="auto"/>
        <w:bottom w:val="none" w:sz="0" w:space="0" w:color="auto"/>
        <w:right w:val="none" w:sz="0" w:space="0" w:color="auto"/>
      </w:divBdr>
    </w:div>
    <w:div w:id="1155727402">
      <w:bodyDiv w:val="1"/>
      <w:marLeft w:val="0"/>
      <w:marRight w:val="0"/>
      <w:marTop w:val="0"/>
      <w:marBottom w:val="0"/>
      <w:divBdr>
        <w:top w:val="none" w:sz="0" w:space="0" w:color="auto"/>
        <w:left w:val="none" w:sz="0" w:space="0" w:color="auto"/>
        <w:bottom w:val="none" w:sz="0" w:space="0" w:color="auto"/>
        <w:right w:val="none" w:sz="0" w:space="0" w:color="auto"/>
      </w:divBdr>
    </w:div>
    <w:div w:id="1155879402">
      <w:bodyDiv w:val="1"/>
      <w:marLeft w:val="0"/>
      <w:marRight w:val="0"/>
      <w:marTop w:val="0"/>
      <w:marBottom w:val="0"/>
      <w:divBdr>
        <w:top w:val="none" w:sz="0" w:space="0" w:color="auto"/>
        <w:left w:val="none" w:sz="0" w:space="0" w:color="auto"/>
        <w:bottom w:val="none" w:sz="0" w:space="0" w:color="auto"/>
        <w:right w:val="none" w:sz="0" w:space="0" w:color="auto"/>
      </w:divBdr>
    </w:div>
    <w:div w:id="1156186821">
      <w:bodyDiv w:val="1"/>
      <w:marLeft w:val="0"/>
      <w:marRight w:val="0"/>
      <w:marTop w:val="0"/>
      <w:marBottom w:val="0"/>
      <w:divBdr>
        <w:top w:val="none" w:sz="0" w:space="0" w:color="auto"/>
        <w:left w:val="none" w:sz="0" w:space="0" w:color="auto"/>
        <w:bottom w:val="none" w:sz="0" w:space="0" w:color="auto"/>
        <w:right w:val="none" w:sz="0" w:space="0" w:color="auto"/>
      </w:divBdr>
    </w:div>
    <w:div w:id="1156218347">
      <w:bodyDiv w:val="1"/>
      <w:marLeft w:val="0"/>
      <w:marRight w:val="0"/>
      <w:marTop w:val="0"/>
      <w:marBottom w:val="0"/>
      <w:divBdr>
        <w:top w:val="none" w:sz="0" w:space="0" w:color="auto"/>
        <w:left w:val="none" w:sz="0" w:space="0" w:color="auto"/>
        <w:bottom w:val="none" w:sz="0" w:space="0" w:color="auto"/>
        <w:right w:val="none" w:sz="0" w:space="0" w:color="auto"/>
      </w:divBdr>
    </w:div>
    <w:div w:id="1156535423">
      <w:bodyDiv w:val="1"/>
      <w:marLeft w:val="0"/>
      <w:marRight w:val="0"/>
      <w:marTop w:val="0"/>
      <w:marBottom w:val="0"/>
      <w:divBdr>
        <w:top w:val="none" w:sz="0" w:space="0" w:color="auto"/>
        <w:left w:val="none" w:sz="0" w:space="0" w:color="auto"/>
        <w:bottom w:val="none" w:sz="0" w:space="0" w:color="auto"/>
        <w:right w:val="none" w:sz="0" w:space="0" w:color="auto"/>
      </w:divBdr>
    </w:div>
    <w:div w:id="1158616575">
      <w:bodyDiv w:val="1"/>
      <w:marLeft w:val="0"/>
      <w:marRight w:val="0"/>
      <w:marTop w:val="0"/>
      <w:marBottom w:val="0"/>
      <w:divBdr>
        <w:top w:val="none" w:sz="0" w:space="0" w:color="auto"/>
        <w:left w:val="none" w:sz="0" w:space="0" w:color="auto"/>
        <w:bottom w:val="none" w:sz="0" w:space="0" w:color="auto"/>
        <w:right w:val="none" w:sz="0" w:space="0" w:color="auto"/>
      </w:divBdr>
    </w:div>
    <w:div w:id="1159268666">
      <w:bodyDiv w:val="1"/>
      <w:marLeft w:val="0"/>
      <w:marRight w:val="0"/>
      <w:marTop w:val="0"/>
      <w:marBottom w:val="0"/>
      <w:divBdr>
        <w:top w:val="none" w:sz="0" w:space="0" w:color="auto"/>
        <w:left w:val="none" w:sz="0" w:space="0" w:color="auto"/>
        <w:bottom w:val="none" w:sz="0" w:space="0" w:color="auto"/>
        <w:right w:val="none" w:sz="0" w:space="0" w:color="auto"/>
      </w:divBdr>
    </w:div>
    <w:div w:id="1161196955">
      <w:bodyDiv w:val="1"/>
      <w:marLeft w:val="0"/>
      <w:marRight w:val="0"/>
      <w:marTop w:val="0"/>
      <w:marBottom w:val="0"/>
      <w:divBdr>
        <w:top w:val="none" w:sz="0" w:space="0" w:color="auto"/>
        <w:left w:val="none" w:sz="0" w:space="0" w:color="auto"/>
        <w:bottom w:val="none" w:sz="0" w:space="0" w:color="auto"/>
        <w:right w:val="none" w:sz="0" w:space="0" w:color="auto"/>
      </w:divBdr>
    </w:div>
    <w:div w:id="1161232454">
      <w:bodyDiv w:val="1"/>
      <w:marLeft w:val="0"/>
      <w:marRight w:val="0"/>
      <w:marTop w:val="0"/>
      <w:marBottom w:val="0"/>
      <w:divBdr>
        <w:top w:val="none" w:sz="0" w:space="0" w:color="auto"/>
        <w:left w:val="none" w:sz="0" w:space="0" w:color="auto"/>
        <w:bottom w:val="none" w:sz="0" w:space="0" w:color="auto"/>
        <w:right w:val="none" w:sz="0" w:space="0" w:color="auto"/>
      </w:divBdr>
    </w:div>
    <w:div w:id="1161315335">
      <w:bodyDiv w:val="1"/>
      <w:marLeft w:val="0"/>
      <w:marRight w:val="0"/>
      <w:marTop w:val="0"/>
      <w:marBottom w:val="0"/>
      <w:divBdr>
        <w:top w:val="none" w:sz="0" w:space="0" w:color="auto"/>
        <w:left w:val="none" w:sz="0" w:space="0" w:color="auto"/>
        <w:bottom w:val="none" w:sz="0" w:space="0" w:color="auto"/>
        <w:right w:val="none" w:sz="0" w:space="0" w:color="auto"/>
      </w:divBdr>
    </w:div>
    <w:div w:id="1162771357">
      <w:bodyDiv w:val="1"/>
      <w:marLeft w:val="0"/>
      <w:marRight w:val="0"/>
      <w:marTop w:val="0"/>
      <w:marBottom w:val="0"/>
      <w:divBdr>
        <w:top w:val="none" w:sz="0" w:space="0" w:color="auto"/>
        <w:left w:val="none" w:sz="0" w:space="0" w:color="auto"/>
        <w:bottom w:val="none" w:sz="0" w:space="0" w:color="auto"/>
        <w:right w:val="none" w:sz="0" w:space="0" w:color="auto"/>
      </w:divBdr>
    </w:div>
    <w:div w:id="1163207529">
      <w:bodyDiv w:val="1"/>
      <w:marLeft w:val="0"/>
      <w:marRight w:val="0"/>
      <w:marTop w:val="0"/>
      <w:marBottom w:val="0"/>
      <w:divBdr>
        <w:top w:val="none" w:sz="0" w:space="0" w:color="auto"/>
        <w:left w:val="none" w:sz="0" w:space="0" w:color="auto"/>
        <w:bottom w:val="none" w:sz="0" w:space="0" w:color="auto"/>
        <w:right w:val="none" w:sz="0" w:space="0" w:color="auto"/>
      </w:divBdr>
    </w:div>
    <w:div w:id="1164126032">
      <w:bodyDiv w:val="1"/>
      <w:marLeft w:val="0"/>
      <w:marRight w:val="0"/>
      <w:marTop w:val="0"/>
      <w:marBottom w:val="0"/>
      <w:divBdr>
        <w:top w:val="none" w:sz="0" w:space="0" w:color="auto"/>
        <w:left w:val="none" w:sz="0" w:space="0" w:color="auto"/>
        <w:bottom w:val="none" w:sz="0" w:space="0" w:color="auto"/>
        <w:right w:val="none" w:sz="0" w:space="0" w:color="auto"/>
      </w:divBdr>
    </w:div>
    <w:div w:id="1164979156">
      <w:bodyDiv w:val="1"/>
      <w:marLeft w:val="0"/>
      <w:marRight w:val="0"/>
      <w:marTop w:val="0"/>
      <w:marBottom w:val="0"/>
      <w:divBdr>
        <w:top w:val="none" w:sz="0" w:space="0" w:color="auto"/>
        <w:left w:val="none" w:sz="0" w:space="0" w:color="auto"/>
        <w:bottom w:val="none" w:sz="0" w:space="0" w:color="auto"/>
        <w:right w:val="none" w:sz="0" w:space="0" w:color="auto"/>
      </w:divBdr>
    </w:div>
    <w:div w:id="1165315379">
      <w:bodyDiv w:val="1"/>
      <w:marLeft w:val="0"/>
      <w:marRight w:val="0"/>
      <w:marTop w:val="0"/>
      <w:marBottom w:val="0"/>
      <w:divBdr>
        <w:top w:val="none" w:sz="0" w:space="0" w:color="auto"/>
        <w:left w:val="none" w:sz="0" w:space="0" w:color="auto"/>
        <w:bottom w:val="none" w:sz="0" w:space="0" w:color="auto"/>
        <w:right w:val="none" w:sz="0" w:space="0" w:color="auto"/>
      </w:divBdr>
    </w:div>
    <w:div w:id="1167205382">
      <w:bodyDiv w:val="1"/>
      <w:marLeft w:val="0"/>
      <w:marRight w:val="0"/>
      <w:marTop w:val="0"/>
      <w:marBottom w:val="0"/>
      <w:divBdr>
        <w:top w:val="none" w:sz="0" w:space="0" w:color="auto"/>
        <w:left w:val="none" w:sz="0" w:space="0" w:color="auto"/>
        <w:bottom w:val="none" w:sz="0" w:space="0" w:color="auto"/>
        <w:right w:val="none" w:sz="0" w:space="0" w:color="auto"/>
      </w:divBdr>
    </w:div>
    <w:div w:id="1168054730">
      <w:bodyDiv w:val="1"/>
      <w:marLeft w:val="0"/>
      <w:marRight w:val="0"/>
      <w:marTop w:val="0"/>
      <w:marBottom w:val="0"/>
      <w:divBdr>
        <w:top w:val="none" w:sz="0" w:space="0" w:color="auto"/>
        <w:left w:val="none" w:sz="0" w:space="0" w:color="auto"/>
        <w:bottom w:val="none" w:sz="0" w:space="0" w:color="auto"/>
        <w:right w:val="none" w:sz="0" w:space="0" w:color="auto"/>
      </w:divBdr>
    </w:div>
    <w:div w:id="1168524336">
      <w:bodyDiv w:val="1"/>
      <w:marLeft w:val="0"/>
      <w:marRight w:val="0"/>
      <w:marTop w:val="0"/>
      <w:marBottom w:val="0"/>
      <w:divBdr>
        <w:top w:val="none" w:sz="0" w:space="0" w:color="auto"/>
        <w:left w:val="none" w:sz="0" w:space="0" w:color="auto"/>
        <w:bottom w:val="none" w:sz="0" w:space="0" w:color="auto"/>
        <w:right w:val="none" w:sz="0" w:space="0" w:color="auto"/>
      </w:divBdr>
    </w:div>
    <w:div w:id="1170099157">
      <w:bodyDiv w:val="1"/>
      <w:marLeft w:val="0"/>
      <w:marRight w:val="0"/>
      <w:marTop w:val="0"/>
      <w:marBottom w:val="0"/>
      <w:divBdr>
        <w:top w:val="none" w:sz="0" w:space="0" w:color="auto"/>
        <w:left w:val="none" w:sz="0" w:space="0" w:color="auto"/>
        <w:bottom w:val="none" w:sz="0" w:space="0" w:color="auto"/>
        <w:right w:val="none" w:sz="0" w:space="0" w:color="auto"/>
      </w:divBdr>
    </w:div>
    <w:div w:id="1170439224">
      <w:bodyDiv w:val="1"/>
      <w:marLeft w:val="0"/>
      <w:marRight w:val="0"/>
      <w:marTop w:val="0"/>
      <w:marBottom w:val="0"/>
      <w:divBdr>
        <w:top w:val="none" w:sz="0" w:space="0" w:color="auto"/>
        <w:left w:val="none" w:sz="0" w:space="0" w:color="auto"/>
        <w:bottom w:val="none" w:sz="0" w:space="0" w:color="auto"/>
        <w:right w:val="none" w:sz="0" w:space="0" w:color="auto"/>
      </w:divBdr>
    </w:div>
    <w:div w:id="1170750865">
      <w:bodyDiv w:val="1"/>
      <w:marLeft w:val="0"/>
      <w:marRight w:val="0"/>
      <w:marTop w:val="0"/>
      <w:marBottom w:val="0"/>
      <w:divBdr>
        <w:top w:val="none" w:sz="0" w:space="0" w:color="auto"/>
        <w:left w:val="none" w:sz="0" w:space="0" w:color="auto"/>
        <w:bottom w:val="none" w:sz="0" w:space="0" w:color="auto"/>
        <w:right w:val="none" w:sz="0" w:space="0" w:color="auto"/>
      </w:divBdr>
    </w:div>
    <w:div w:id="1172722791">
      <w:bodyDiv w:val="1"/>
      <w:marLeft w:val="0"/>
      <w:marRight w:val="0"/>
      <w:marTop w:val="0"/>
      <w:marBottom w:val="0"/>
      <w:divBdr>
        <w:top w:val="none" w:sz="0" w:space="0" w:color="auto"/>
        <w:left w:val="none" w:sz="0" w:space="0" w:color="auto"/>
        <w:bottom w:val="none" w:sz="0" w:space="0" w:color="auto"/>
        <w:right w:val="none" w:sz="0" w:space="0" w:color="auto"/>
      </w:divBdr>
    </w:div>
    <w:div w:id="1174295431">
      <w:bodyDiv w:val="1"/>
      <w:marLeft w:val="0"/>
      <w:marRight w:val="0"/>
      <w:marTop w:val="0"/>
      <w:marBottom w:val="0"/>
      <w:divBdr>
        <w:top w:val="none" w:sz="0" w:space="0" w:color="auto"/>
        <w:left w:val="none" w:sz="0" w:space="0" w:color="auto"/>
        <w:bottom w:val="none" w:sz="0" w:space="0" w:color="auto"/>
        <w:right w:val="none" w:sz="0" w:space="0" w:color="auto"/>
      </w:divBdr>
    </w:div>
    <w:div w:id="1174370842">
      <w:bodyDiv w:val="1"/>
      <w:marLeft w:val="0"/>
      <w:marRight w:val="0"/>
      <w:marTop w:val="0"/>
      <w:marBottom w:val="0"/>
      <w:divBdr>
        <w:top w:val="none" w:sz="0" w:space="0" w:color="auto"/>
        <w:left w:val="none" w:sz="0" w:space="0" w:color="auto"/>
        <w:bottom w:val="none" w:sz="0" w:space="0" w:color="auto"/>
        <w:right w:val="none" w:sz="0" w:space="0" w:color="auto"/>
      </w:divBdr>
    </w:div>
    <w:div w:id="1174997369">
      <w:bodyDiv w:val="1"/>
      <w:marLeft w:val="0"/>
      <w:marRight w:val="0"/>
      <w:marTop w:val="0"/>
      <w:marBottom w:val="0"/>
      <w:divBdr>
        <w:top w:val="none" w:sz="0" w:space="0" w:color="auto"/>
        <w:left w:val="none" w:sz="0" w:space="0" w:color="auto"/>
        <w:bottom w:val="none" w:sz="0" w:space="0" w:color="auto"/>
        <w:right w:val="none" w:sz="0" w:space="0" w:color="auto"/>
      </w:divBdr>
    </w:div>
    <w:div w:id="1175532032">
      <w:bodyDiv w:val="1"/>
      <w:marLeft w:val="0"/>
      <w:marRight w:val="0"/>
      <w:marTop w:val="0"/>
      <w:marBottom w:val="0"/>
      <w:divBdr>
        <w:top w:val="none" w:sz="0" w:space="0" w:color="auto"/>
        <w:left w:val="none" w:sz="0" w:space="0" w:color="auto"/>
        <w:bottom w:val="none" w:sz="0" w:space="0" w:color="auto"/>
        <w:right w:val="none" w:sz="0" w:space="0" w:color="auto"/>
      </w:divBdr>
    </w:div>
    <w:div w:id="1176841664">
      <w:bodyDiv w:val="1"/>
      <w:marLeft w:val="0"/>
      <w:marRight w:val="0"/>
      <w:marTop w:val="0"/>
      <w:marBottom w:val="0"/>
      <w:divBdr>
        <w:top w:val="none" w:sz="0" w:space="0" w:color="auto"/>
        <w:left w:val="none" w:sz="0" w:space="0" w:color="auto"/>
        <w:bottom w:val="none" w:sz="0" w:space="0" w:color="auto"/>
        <w:right w:val="none" w:sz="0" w:space="0" w:color="auto"/>
      </w:divBdr>
    </w:div>
    <w:div w:id="1176993215">
      <w:bodyDiv w:val="1"/>
      <w:marLeft w:val="0"/>
      <w:marRight w:val="0"/>
      <w:marTop w:val="0"/>
      <w:marBottom w:val="0"/>
      <w:divBdr>
        <w:top w:val="none" w:sz="0" w:space="0" w:color="auto"/>
        <w:left w:val="none" w:sz="0" w:space="0" w:color="auto"/>
        <w:bottom w:val="none" w:sz="0" w:space="0" w:color="auto"/>
        <w:right w:val="none" w:sz="0" w:space="0" w:color="auto"/>
      </w:divBdr>
    </w:div>
    <w:div w:id="1177304967">
      <w:bodyDiv w:val="1"/>
      <w:marLeft w:val="0"/>
      <w:marRight w:val="0"/>
      <w:marTop w:val="0"/>
      <w:marBottom w:val="0"/>
      <w:divBdr>
        <w:top w:val="none" w:sz="0" w:space="0" w:color="auto"/>
        <w:left w:val="none" w:sz="0" w:space="0" w:color="auto"/>
        <w:bottom w:val="none" w:sz="0" w:space="0" w:color="auto"/>
        <w:right w:val="none" w:sz="0" w:space="0" w:color="auto"/>
      </w:divBdr>
    </w:div>
    <w:div w:id="1178009911">
      <w:bodyDiv w:val="1"/>
      <w:marLeft w:val="0"/>
      <w:marRight w:val="0"/>
      <w:marTop w:val="0"/>
      <w:marBottom w:val="0"/>
      <w:divBdr>
        <w:top w:val="none" w:sz="0" w:space="0" w:color="auto"/>
        <w:left w:val="none" w:sz="0" w:space="0" w:color="auto"/>
        <w:bottom w:val="none" w:sz="0" w:space="0" w:color="auto"/>
        <w:right w:val="none" w:sz="0" w:space="0" w:color="auto"/>
      </w:divBdr>
      <w:divsChild>
        <w:div w:id="715664909">
          <w:marLeft w:val="480"/>
          <w:marRight w:val="0"/>
          <w:marTop w:val="0"/>
          <w:marBottom w:val="0"/>
          <w:divBdr>
            <w:top w:val="none" w:sz="0" w:space="0" w:color="auto"/>
            <w:left w:val="none" w:sz="0" w:space="0" w:color="auto"/>
            <w:bottom w:val="none" w:sz="0" w:space="0" w:color="auto"/>
            <w:right w:val="none" w:sz="0" w:space="0" w:color="auto"/>
          </w:divBdr>
        </w:div>
        <w:div w:id="885994019">
          <w:marLeft w:val="480"/>
          <w:marRight w:val="0"/>
          <w:marTop w:val="0"/>
          <w:marBottom w:val="0"/>
          <w:divBdr>
            <w:top w:val="none" w:sz="0" w:space="0" w:color="auto"/>
            <w:left w:val="none" w:sz="0" w:space="0" w:color="auto"/>
            <w:bottom w:val="none" w:sz="0" w:space="0" w:color="auto"/>
            <w:right w:val="none" w:sz="0" w:space="0" w:color="auto"/>
          </w:divBdr>
        </w:div>
        <w:div w:id="2105372553">
          <w:marLeft w:val="480"/>
          <w:marRight w:val="0"/>
          <w:marTop w:val="0"/>
          <w:marBottom w:val="0"/>
          <w:divBdr>
            <w:top w:val="none" w:sz="0" w:space="0" w:color="auto"/>
            <w:left w:val="none" w:sz="0" w:space="0" w:color="auto"/>
            <w:bottom w:val="none" w:sz="0" w:space="0" w:color="auto"/>
            <w:right w:val="none" w:sz="0" w:space="0" w:color="auto"/>
          </w:divBdr>
        </w:div>
        <w:div w:id="1895849215">
          <w:marLeft w:val="480"/>
          <w:marRight w:val="0"/>
          <w:marTop w:val="0"/>
          <w:marBottom w:val="0"/>
          <w:divBdr>
            <w:top w:val="none" w:sz="0" w:space="0" w:color="auto"/>
            <w:left w:val="none" w:sz="0" w:space="0" w:color="auto"/>
            <w:bottom w:val="none" w:sz="0" w:space="0" w:color="auto"/>
            <w:right w:val="none" w:sz="0" w:space="0" w:color="auto"/>
          </w:divBdr>
        </w:div>
        <w:div w:id="1427000232">
          <w:marLeft w:val="480"/>
          <w:marRight w:val="0"/>
          <w:marTop w:val="0"/>
          <w:marBottom w:val="0"/>
          <w:divBdr>
            <w:top w:val="none" w:sz="0" w:space="0" w:color="auto"/>
            <w:left w:val="none" w:sz="0" w:space="0" w:color="auto"/>
            <w:bottom w:val="none" w:sz="0" w:space="0" w:color="auto"/>
            <w:right w:val="none" w:sz="0" w:space="0" w:color="auto"/>
          </w:divBdr>
        </w:div>
        <w:div w:id="2109230649">
          <w:marLeft w:val="480"/>
          <w:marRight w:val="0"/>
          <w:marTop w:val="0"/>
          <w:marBottom w:val="0"/>
          <w:divBdr>
            <w:top w:val="none" w:sz="0" w:space="0" w:color="auto"/>
            <w:left w:val="none" w:sz="0" w:space="0" w:color="auto"/>
            <w:bottom w:val="none" w:sz="0" w:space="0" w:color="auto"/>
            <w:right w:val="none" w:sz="0" w:space="0" w:color="auto"/>
          </w:divBdr>
        </w:div>
        <w:div w:id="304893828">
          <w:marLeft w:val="480"/>
          <w:marRight w:val="0"/>
          <w:marTop w:val="0"/>
          <w:marBottom w:val="0"/>
          <w:divBdr>
            <w:top w:val="none" w:sz="0" w:space="0" w:color="auto"/>
            <w:left w:val="none" w:sz="0" w:space="0" w:color="auto"/>
            <w:bottom w:val="none" w:sz="0" w:space="0" w:color="auto"/>
            <w:right w:val="none" w:sz="0" w:space="0" w:color="auto"/>
          </w:divBdr>
        </w:div>
        <w:div w:id="382215582">
          <w:marLeft w:val="480"/>
          <w:marRight w:val="0"/>
          <w:marTop w:val="0"/>
          <w:marBottom w:val="0"/>
          <w:divBdr>
            <w:top w:val="none" w:sz="0" w:space="0" w:color="auto"/>
            <w:left w:val="none" w:sz="0" w:space="0" w:color="auto"/>
            <w:bottom w:val="none" w:sz="0" w:space="0" w:color="auto"/>
            <w:right w:val="none" w:sz="0" w:space="0" w:color="auto"/>
          </w:divBdr>
        </w:div>
        <w:div w:id="959990634">
          <w:marLeft w:val="480"/>
          <w:marRight w:val="0"/>
          <w:marTop w:val="0"/>
          <w:marBottom w:val="0"/>
          <w:divBdr>
            <w:top w:val="none" w:sz="0" w:space="0" w:color="auto"/>
            <w:left w:val="none" w:sz="0" w:space="0" w:color="auto"/>
            <w:bottom w:val="none" w:sz="0" w:space="0" w:color="auto"/>
            <w:right w:val="none" w:sz="0" w:space="0" w:color="auto"/>
          </w:divBdr>
        </w:div>
        <w:div w:id="958680113">
          <w:marLeft w:val="480"/>
          <w:marRight w:val="0"/>
          <w:marTop w:val="0"/>
          <w:marBottom w:val="0"/>
          <w:divBdr>
            <w:top w:val="none" w:sz="0" w:space="0" w:color="auto"/>
            <w:left w:val="none" w:sz="0" w:space="0" w:color="auto"/>
            <w:bottom w:val="none" w:sz="0" w:space="0" w:color="auto"/>
            <w:right w:val="none" w:sz="0" w:space="0" w:color="auto"/>
          </w:divBdr>
        </w:div>
        <w:div w:id="294920085">
          <w:marLeft w:val="480"/>
          <w:marRight w:val="0"/>
          <w:marTop w:val="0"/>
          <w:marBottom w:val="0"/>
          <w:divBdr>
            <w:top w:val="none" w:sz="0" w:space="0" w:color="auto"/>
            <w:left w:val="none" w:sz="0" w:space="0" w:color="auto"/>
            <w:bottom w:val="none" w:sz="0" w:space="0" w:color="auto"/>
            <w:right w:val="none" w:sz="0" w:space="0" w:color="auto"/>
          </w:divBdr>
        </w:div>
        <w:div w:id="834805151">
          <w:marLeft w:val="480"/>
          <w:marRight w:val="0"/>
          <w:marTop w:val="0"/>
          <w:marBottom w:val="0"/>
          <w:divBdr>
            <w:top w:val="none" w:sz="0" w:space="0" w:color="auto"/>
            <w:left w:val="none" w:sz="0" w:space="0" w:color="auto"/>
            <w:bottom w:val="none" w:sz="0" w:space="0" w:color="auto"/>
            <w:right w:val="none" w:sz="0" w:space="0" w:color="auto"/>
          </w:divBdr>
        </w:div>
        <w:div w:id="2133280944">
          <w:marLeft w:val="480"/>
          <w:marRight w:val="0"/>
          <w:marTop w:val="0"/>
          <w:marBottom w:val="0"/>
          <w:divBdr>
            <w:top w:val="none" w:sz="0" w:space="0" w:color="auto"/>
            <w:left w:val="none" w:sz="0" w:space="0" w:color="auto"/>
            <w:bottom w:val="none" w:sz="0" w:space="0" w:color="auto"/>
            <w:right w:val="none" w:sz="0" w:space="0" w:color="auto"/>
          </w:divBdr>
        </w:div>
        <w:div w:id="392043421">
          <w:marLeft w:val="480"/>
          <w:marRight w:val="0"/>
          <w:marTop w:val="0"/>
          <w:marBottom w:val="0"/>
          <w:divBdr>
            <w:top w:val="none" w:sz="0" w:space="0" w:color="auto"/>
            <w:left w:val="none" w:sz="0" w:space="0" w:color="auto"/>
            <w:bottom w:val="none" w:sz="0" w:space="0" w:color="auto"/>
            <w:right w:val="none" w:sz="0" w:space="0" w:color="auto"/>
          </w:divBdr>
        </w:div>
        <w:div w:id="1739858251">
          <w:marLeft w:val="480"/>
          <w:marRight w:val="0"/>
          <w:marTop w:val="0"/>
          <w:marBottom w:val="0"/>
          <w:divBdr>
            <w:top w:val="none" w:sz="0" w:space="0" w:color="auto"/>
            <w:left w:val="none" w:sz="0" w:space="0" w:color="auto"/>
            <w:bottom w:val="none" w:sz="0" w:space="0" w:color="auto"/>
            <w:right w:val="none" w:sz="0" w:space="0" w:color="auto"/>
          </w:divBdr>
        </w:div>
        <w:div w:id="1225486041">
          <w:marLeft w:val="480"/>
          <w:marRight w:val="0"/>
          <w:marTop w:val="0"/>
          <w:marBottom w:val="0"/>
          <w:divBdr>
            <w:top w:val="none" w:sz="0" w:space="0" w:color="auto"/>
            <w:left w:val="none" w:sz="0" w:space="0" w:color="auto"/>
            <w:bottom w:val="none" w:sz="0" w:space="0" w:color="auto"/>
            <w:right w:val="none" w:sz="0" w:space="0" w:color="auto"/>
          </w:divBdr>
        </w:div>
        <w:div w:id="833372270">
          <w:marLeft w:val="480"/>
          <w:marRight w:val="0"/>
          <w:marTop w:val="0"/>
          <w:marBottom w:val="0"/>
          <w:divBdr>
            <w:top w:val="none" w:sz="0" w:space="0" w:color="auto"/>
            <w:left w:val="none" w:sz="0" w:space="0" w:color="auto"/>
            <w:bottom w:val="none" w:sz="0" w:space="0" w:color="auto"/>
            <w:right w:val="none" w:sz="0" w:space="0" w:color="auto"/>
          </w:divBdr>
        </w:div>
        <w:div w:id="1670476697">
          <w:marLeft w:val="480"/>
          <w:marRight w:val="0"/>
          <w:marTop w:val="0"/>
          <w:marBottom w:val="0"/>
          <w:divBdr>
            <w:top w:val="none" w:sz="0" w:space="0" w:color="auto"/>
            <w:left w:val="none" w:sz="0" w:space="0" w:color="auto"/>
            <w:bottom w:val="none" w:sz="0" w:space="0" w:color="auto"/>
            <w:right w:val="none" w:sz="0" w:space="0" w:color="auto"/>
          </w:divBdr>
        </w:div>
        <w:div w:id="1908759438">
          <w:marLeft w:val="480"/>
          <w:marRight w:val="0"/>
          <w:marTop w:val="0"/>
          <w:marBottom w:val="0"/>
          <w:divBdr>
            <w:top w:val="none" w:sz="0" w:space="0" w:color="auto"/>
            <w:left w:val="none" w:sz="0" w:space="0" w:color="auto"/>
            <w:bottom w:val="none" w:sz="0" w:space="0" w:color="auto"/>
            <w:right w:val="none" w:sz="0" w:space="0" w:color="auto"/>
          </w:divBdr>
        </w:div>
        <w:div w:id="2034262875">
          <w:marLeft w:val="480"/>
          <w:marRight w:val="0"/>
          <w:marTop w:val="0"/>
          <w:marBottom w:val="0"/>
          <w:divBdr>
            <w:top w:val="none" w:sz="0" w:space="0" w:color="auto"/>
            <w:left w:val="none" w:sz="0" w:space="0" w:color="auto"/>
            <w:bottom w:val="none" w:sz="0" w:space="0" w:color="auto"/>
            <w:right w:val="none" w:sz="0" w:space="0" w:color="auto"/>
          </w:divBdr>
        </w:div>
      </w:divsChild>
    </w:div>
    <w:div w:id="1178153506">
      <w:bodyDiv w:val="1"/>
      <w:marLeft w:val="0"/>
      <w:marRight w:val="0"/>
      <w:marTop w:val="0"/>
      <w:marBottom w:val="0"/>
      <w:divBdr>
        <w:top w:val="none" w:sz="0" w:space="0" w:color="auto"/>
        <w:left w:val="none" w:sz="0" w:space="0" w:color="auto"/>
        <w:bottom w:val="none" w:sz="0" w:space="0" w:color="auto"/>
        <w:right w:val="none" w:sz="0" w:space="0" w:color="auto"/>
      </w:divBdr>
    </w:div>
    <w:div w:id="1179857147">
      <w:bodyDiv w:val="1"/>
      <w:marLeft w:val="0"/>
      <w:marRight w:val="0"/>
      <w:marTop w:val="0"/>
      <w:marBottom w:val="0"/>
      <w:divBdr>
        <w:top w:val="none" w:sz="0" w:space="0" w:color="auto"/>
        <w:left w:val="none" w:sz="0" w:space="0" w:color="auto"/>
        <w:bottom w:val="none" w:sz="0" w:space="0" w:color="auto"/>
        <w:right w:val="none" w:sz="0" w:space="0" w:color="auto"/>
      </w:divBdr>
    </w:div>
    <w:div w:id="1180893553">
      <w:bodyDiv w:val="1"/>
      <w:marLeft w:val="0"/>
      <w:marRight w:val="0"/>
      <w:marTop w:val="0"/>
      <w:marBottom w:val="0"/>
      <w:divBdr>
        <w:top w:val="none" w:sz="0" w:space="0" w:color="auto"/>
        <w:left w:val="none" w:sz="0" w:space="0" w:color="auto"/>
        <w:bottom w:val="none" w:sz="0" w:space="0" w:color="auto"/>
        <w:right w:val="none" w:sz="0" w:space="0" w:color="auto"/>
      </w:divBdr>
    </w:div>
    <w:div w:id="1181628085">
      <w:bodyDiv w:val="1"/>
      <w:marLeft w:val="0"/>
      <w:marRight w:val="0"/>
      <w:marTop w:val="0"/>
      <w:marBottom w:val="0"/>
      <w:divBdr>
        <w:top w:val="none" w:sz="0" w:space="0" w:color="auto"/>
        <w:left w:val="none" w:sz="0" w:space="0" w:color="auto"/>
        <w:bottom w:val="none" w:sz="0" w:space="0" w:color="auto"/>
        <w:right w:val="none" w:sz="0" w:space="0" w:color="auto"/>
      </w:divBdr>
    </w:div>
    <w:div w:id="1181704068">
      <w:bodyDiv w:val="1"/>
      <w:marLeft w:val="0"/>
      <w:marRight w:val="0"/>
      <w:marTop w:val="0"/>
      <w:marBottom w:val="0"/>
      <w:divBdr>
        <w:top w:val="none" w:sz="0" w:space="0" w:color="auto"/>
        <w:left w:val="none" w:sz="0" w:space="0" w:color="auto"/>
        <w:bottom w:val="none" w:sz="0" w:space="0" w:color="auto"/>
        <w:right w:val="none" w:sz="0" w:space="0" w:color="auto"/>
      </w:divBdr>
    </w:div>
    <w:div w:id="1181821503">
      <w:bodyDiv w:val="1"/>
      <w:marLeft w:val="0"/>
      <w:marRight w:val="0"/>
      <w:marTop w:val="0"/>
      <w:marBottom w:val="0"/>
      <w:divBdr>
        <w:top w:val="none" w:sz="0" w:space="0" w:color="auto"/>
        <w:left w:val="none" w:sz="0" w:space="0" w:color="auto"/>
        <w:bottom w:val="none" w:sz="0" w:space="0" w:color="auto"/>
        <w:right w:val="none" w:sz="0" w:space="0" w:color="auto"/>
      </w:divBdr>
    </w:div>
    <w:div w:id="1183590977">
      <w:bodyDiv w:val="1"/>
      <w:marLeft w:val="0"/>
      <w:marRight w:val="0"/>
      <w:marTop w:val="0"/>
      <w:marBottom w:val="0"/>
      <w:divBdr>
        <w:top w:val="none" w:sz="0" w:space="0" w:color="auto"/>
        <w:left w:val="none" w:sz="0" w:space="0" w:color="auto"/>
        <w:bottom w:val="none" w:sz="0" w:space="0" w:color="auto"/>
        <w:right w:val="none" w:sz="0" w:space="0" w:color="auto"/>
      </w:divBdr>
    </w:div>
    <w:div w:id="1183779994">
      <w:bodyDiv w:val="1"/>
      <w:marLeft w:val="0"/>
      <w:marRight w:val="0"/>
      <w:marTop w:val="0"/>
      <w:marBottom w:val="0"/>
      <w:divBdr>
        <w:top w:val="none" w:sz="0" w:space="0" w:color="auto"/>
        <w:left w:val="none" w:sz="0" w:space="0" w:color="auto"/>
        <w:bottom w:val="none" w:sz="0" w:space="0" w:color="auto"/>
        <w:right w:val="none" w:sz="0" w:space="0" w:color="auto"/>
      </w:divBdr>
    </w:div>
    <w:div w:id="1184437398">
      <w:bodyDiv w:val="1"/>
      <w:marLeft w:val="0"/>
      <w:marRight w:val="0"/>
      <w:marTop w:val="0"/>
      <w:marBottom w:val="0"/>
      <w:divBdr>
        <w:top w:val="none" w:sz="0" w:space="0" w:color="auto"/>
        <w:left w:val="none" w:sz="0" w:space="0" w:color="auto"/>
        <w:bottom w:val="none" w:sz="0" w:space="0" w:color="auto"/>
        <w:right w:val="none" w:sz="0" w:space="0" w:color="auto"/>
      </w:divBdr>
    </w:div>
    <w:div w:id="1184906569">
      <w:bodyDiv w:val="1"/>
      <w:marLeft w:val="0"/>
      <w:marRight w:val="0"/>
      <w:marTop w:val="0"/>
      <w:marBottom w:val="0"/>
      <w:divBdr>
        <w:top w:val="none" w:sz="0" w:space="0" w:color="auto"/>
        <w:left w:val="none" w:sz="0" w:space="0" w:color="auto"/>
        <w:bottom w:val="none" w:sz="0" w:space="0" w:color="auto"/>
        <w:right w:val="none" w:sz="0" w:space="0" w:color="auto"/>
      </w:divBdr>
    </w:div>
    <w:div w:id="1184978920">
      <w:bodyDiv w:val="1"/>
      <w:marLeft w:val="0"/>
      <w:marRight w:val="0"/>
      <w:marTop w:val="0"/>
      <w:marBottom w:val="0"/>
      <w:divBdr>
        <w:top w:val="none" w:sz="0" w:space="0" w:color="auto"/>
        <w:left w:val="none" w:sz="0" w:space="0" w:color="auto"/>
        <w:bottom w:val="none" w:sz="0" w:space="0" w:color="auto"/>
        <w:right w:val="none" w:sz="0" w:space="0" w:color="auto"/>
      </w:divBdr>
      <w:divsChild>
        <w:div w:id="595869309">
          <w:marLeft w:val="480"/>
          <w:marRight w:val="0"/>
          <w:marTop w:val="0"/>
          <w:marBottom w:val="0"/>
          <w:divBdr>
            <w:top w:val="none" w:sz="0" w:space="0" w:color="auto"/>
            <w:left w:val="none" w:sz="0" w:space="0" w:color="auto"/>
            <w:bottom w:val="none" w:sz="0" w:space="0" w:color="auto"/>
            <w:right w:val="none" w:sz="0" w:space="0" w:color="auto"/>
          </w:divBdr>
        </w:div>
        <w:div w:id="1860898768">
          <w:marLeft w:val="480"/>
          <w:marRight w:val="0"/>
          <w:marTop w:val="0"/>
          <w:marBottom w:val="0"/>
          <w:divBdr>
            <w:top w:val="none" w:sz="0" w:space="0" w:color="auto"/>
            <w:left w:val="none" w:sz="0" w:space="0" w:color="auto"/>
            <w:bottom w:val="none" w:sz="0" w:space="0" w:color="auto"/>
            <w:right w:val="none" w:sz="0" w:space="0" w:color="auto"/>
          </w:divBdr>
        </w:div>
        <w:div w:id="1013606679">
          <w:marLeft w:val="480"/>
          <w:marRight w:val="0"/>
          <w:marTop w:val="0"/>
          <w:marBottom w:val="0"/>
          <w:divBdr>
            <w:top w:val="none" w:sz="0" w:space="0" w:color="auto"/>
            <w:left w:val="none" w:sz="0" w:space="0" w:color="auto"/>
            <w:bottom w:val="none" w:sz="0" w:space="0" w:color="auto"/>
            <w:right w:val="none" w:sz="0" w:space="0" w:color="auto"/>
          </w:divBdr>
        </w:div>
        <w:div w:id="945774322">
          <w:marLeft w:val="480"/>
          <w:marRight w:val="0"/>
          <w:marTop w:val="0"/>
          <w:marBottom w:val="0"/>
          <w:divBdr>
            <w:top w:val="none" w:sz="0" w:space="0" w:color="auto"/>
            <w:left w:val="none" w:sz="0" w:space="0" w:color="auto"/>
            <w:bottom w:val="none" w:sz="0" w:space="0" w:color="auto"/>
            <w:right w:val="none" w:sz="0" w:space="0" w:color="auto"/>
          </w:divBdr>
        </w:div>
        <w:div w:id="170922535">
          <w:marLeft w:val="480"/>
          <w:marRight w:val="0"/>
          <w:marTop w:val="0"/>
          <w:marBottom w:val="0"/>
          <w:divBdr>
            <w:top w:val="none" w:sz="0" w:space="0" w:color="auto"/>
            <w:left w:val="none" w:sz="0" w:space="0" w:color="auto"/>
            <w:bottom w:val="none" w:sz="0" w:space="0" w:color="auto"/>
            <w:right w:val="none" w:sz="0" w:space="0" w:color="auto"/>
          </w:divBdr>
        </w:div>
        <w:div w:id="1684161971">
          <w:marLeft w:val="480"/>
          <w:marRight w:val="0"/>
          <w:marTop w:val="0"/>
          <w:marBottom w:val="0"/>
          <w:divBdr>
            <w:top w:val="none" w:sz="0" w:space="0" w:color="auto"/>
            <w:left w:val="none" w:sz="0" w:space="0" w:color="auto"/>
            <w:bottom w:val="none" w:sz="0" w:space="0" w:color="auto"/>
            <w:right w:val="none" w:sz="0" w:space="0" w:color="auto"/>
          </w:divBdr>
        </w:div>
        <w:div w:id="296188167">
          <w:marLeft w:val="480"/>
          <w:marRight w:val="0"/>
          <w:marTop w:val="0"/>
          <w:marBottom w:val="0"/>
          <w:divBdr>
            <w:top w:val="none" w:sz="0" w:space="0" w:color="auto"/>
            <w:left w:val="none" w:sz="0" w:space="0" w:color="auto"/>
            <w:bottom w:val="none" w:sz="0" w:space="0" w:color="auto"/>
            <w:right w:val="none" w:sz="0" w:space="0" w:color="auto"/>
          </w:divBdr>
        </w:div>
        <w:div w:id="545138844">
          <w:marLeft w:val="480"/>
          <w:marRight w:val="0"/>
          <w:marTop w:val="0"/>
          <w:marBottom w:val="0"/>
          <w:divBdr>
            <w:top w:val="none" w:sz="0" w:space="0" w:color="auto"/>
            <w:left w:val="none" w:sz="0" w:space="0" w:color="auto"/>
            <w:bottom w:val="none" w:sz="0" w:space="0" w:color="auto"/>
            <w:right w:val="none" w:sz="0" w:space="0" w:color="auto"/>
          </w:divBdr>
        </w:div>
        <w:div w:id="2074501117">
          <w:marLeft w:val="480"/>
          <w:marRight w:val="0"/>
          <w:marTop w:val="0"/>
          <w:marBottom w:val="0"/>
          <w:divBdr>
            <w:top w:val="none" w:sz="0" w:space="0" w:color="auto"/>
            <w:left w:val="none" w:sz="0" w:space="0" w:color="auto"/>
            <w:bottom w:val="none" w:sz="0" w:space="0" w:color="auto"/>
            <w:right w:val="none" w:sz="0" w:space="0" w:color="auto"/>
          </w:divBdr>
        </w:div>
        <w:div w:id="266891917">
          <w:marLeft w:val="480"/>
          <w:marRight w:val="0"/>
          <w:marTop w:val="0"/>
          <w:marBottom w:val="0"/>
          <w:divBdr>
            <w:top w:val="none" w:sz="0" w:space="0" w:color="auto"/>
            <w:left w:val="none" w:sz="0" w:space="0" w:color="auto"/>
            <w:bottom w:val="none" w:sz="0" w:space="0" w:color="auto"/>
            <w:right w:val="none" w:sz="0" w:space="0" w:color="auto"/>
          </w:divBdr>
        </w:div>
        <w:div w:id="956646655">
          <w:marLeft w:val="480"/>
          <w:marRight w:val="0"/>
          <w:marTop w:val="0"/>
          <w:marBottom w:val="0"/>
          <w:divBdr>
            <w:top w:val="none" w:sz="0" w:space="0" w:color="auto"/>
            <w:left w:val="none" w:sz="0" w:space="0" w:color="auto"/>
            <w:bottom w:val="none" w:sz="0" w:space="0" w:color="auto"/>
            <w:right w:val="none" w:sz="0" w:space="0" w:color="auto"/>
          </w:divBdr>
        </w:div>
        <w:div w:id="44765548">
          <w:marLeft w:val="480"/>
          <w:marRight w:val="0"/>
          <w:marTop w:val="0"/>
          <w:marBottom w:val="0"/>
          <w:divBdr>
            <w:top w:val="none" w:sz="0" w:space="0" w:color="auto"/>
            <w:left w:val="none" w:sz="0" w:space="0" w:color="auto"/>
            <w:bottom w:val="none" w:sz="0" w:space="0" w:color="auto"/>
            <w:right w:val="none" w:sz="0" w:space="0" w:color="auto"/>
          </w:divBdr>
        </w:div>
        <w:div w:id="1622375754">
          <w:marLeft w:val="480"/>
          <w:marRight w:val="0"/>
          <w:marTop w:val="0"/>
          <w:marBottom w:val="0"/>
          <w:divBdr>
            <w:top w:val="none" w:sz="0" w:space="0" w:color="auto"/>
            <w:left w:val="none" w:sz="0" w:space="0" w:color="auto"/>
            <w:bottom w:val="none" w:sz="0" w:space="0" w:color="auto"/>
            <w:right w:val="none" w:sz="0" w:space="0" w:color="auto"/>
          </w:divBdr>
        </w:div>
        <w:div w:id="1036543135">
          <w:marLeft w:val="480"/>
          <w:marRight w:val="0"/>
          <w:marTop w:val="0"/>
          <w:marBottom w:val="0"/>
          <w:divBdr>
            <w:top w:val="none" w:sz="0" w:space="0" w:color="auto"/>
            <w:left w:val="none" w:sz="0" w:space="0" w:color="auto"/>
            <w:bottom w:val="none" w:sz="0" w:space="0" w:color="auto"/>
            <w:right w:val="none" w:sz="0" w:space="0" w:color="auto"/>
          </w:divBdr>
        </w:div>
        <w:div w:id="1579825379">
          <w:marLeft w:val="480"/>
          <w:marRight w:val="0"/>
          <w:marTop w:val="0"/>
          <w:marBottom w:val="0"/>
          <w:divBdr>
            <w:top w:val="none" w:sz="0" w:space="0" w:color="auto"/>
            <w:left w:val="none" w:sz="0" w:space="0" w:color="auto"/>
            <w:bottom w:val="none" w:sz="0" w:space="0" w:color="auto"/>
            <w:right w:val="none" w:sz="0" w:space="0" w:color="auto"/>
          </w:divBdr>
        </w:div>
        <w:div w:id="1884754706">
          <w:marLeft w:val="480"/>
          <w:marRight w:val="0"/>
          <w:marTop w:val="0"/>
          <w:marBottom w:val="0"/>
          <w:divBdr>
            <w:top w:val="none" w:sz="0" w:space="0" w:color="auto"/>
            <w:left w:val="none" w:sz="0" w:space="0" w:color="auto"/>
            <w:bottom w:val="none" w:sz="0" w:space="0" w:color="auto"/>
            <w:right w:val="none" w:sz="0" w:space="0" w:color="auto"/>
          </w:divBdr>
        </w:div>
        <w:div w:id="774978056">
          <w:marLeft w:val="480"/>
          <w:marRight w:val="0"/>
          <w:marTop w:val="0"/>
          <w:marBottom w:val="0"/>
          <w:divBdr>
            <w:top w:val="none" w:sz="0" w:space="0" w:color="auto"/>
            <w:left w:val="none" w:sz="0" w:space="0" w:color="auto"/>
            <w:bottom w:val="none" w:sz="0" w:space="0" w:color="auto"/>
            <w:right w:val="none" w:sz="0" w:space="0" w:color="auto"/>
          </w:divBdr>
        </w:div>
        <w:div w:id="1622880747">
          <w:marLeft w:val="480"/>
          <w:marRight w:val="0"/>
          <w:marTop w:val="0"/>
          <w:marBottom w:val="0"/>
          <w:divBdr>
            <w:top w:val="none" w:sz="0" w:space="0" w:color="auto"/>
            <w:left w:val="none" w:sz="0" w:space="0" w:color="auto"/>
            <w:bottom w:val="none" w:sz="0" w:space="0" w:color="auto"/>
            <w:right w:val="none" w:sz="0" w:space="0" w:color="auto"/>
          </w:divBdr>
        </w:div>
        <w:div w:id="150218025">
          <w:marLeft w:val="480"/>
          <w:marRight w:val="0"/>
          <w:marTop w:val="0"/>
          <w:marBottom w:val="0"/>
          <w:divBdr>
            <w:top w:val="none" w:sz="0" w:space="0" w:color="auto"/>
            <w:left w:val="none" w:sz="0" w:space="0" w:color="auto"/>
            <w:bottom w:val="none" w:sz="0" w:space="0" w:color="auto"/>
            <w:right w:val="none" w:sz="0" w:space="0" w:color="auto"/>
          </w:divBdr>
        </w:div>
        <w:div w:id="983312060">
          <w:marLeft w:val="480"/>
          <w:marRight w:val="0"/>
          <w:marTop w:val="0"/>
          <w:marBottom w:val="0"/>
          <w:divBdr>
            <w:top w:val="none" w:sz="0" w:space="0" w:color="auto"/>
            <w:left w:val="none" w:sz="0" w:space="0" w:color="auto"/>
            <w:bottom w:val="none" w:sz="0" w:space="0" w:color="auto"/>
            <w:right w:val="none" w:sz="0" w:space="0" w:color="auto"/>
          </w:divBdr>
        </w:div>
        <w:div w:id="116918695">
          <w:marLeft w:val="480"/>
          <w:marRight w:val="0"/>
          <w:marTop w:val="0"/>
          <w:marBottom w:val="0"/>
          <w:divBdr>
            <w:top w:val="none" w:sz="0" w:space="0" w:color="auto"/>
            <w:left w:val="none" w:sz="0" w:space="0" w:color="auto"/>
            <w:bottom w:val="none" w:sz="0" w:space="0" w:color="auto"/>
            <w:right w:val="none" w:sz="0" w:space="0" w:color="auto"/>
          </w:divBdr>
        </w:div>
        <w:div w:id="1716195179">
          <w:marLeft w:val="480"/>
          <w:marRight w:val="0"/>
          <w:marTop w:val="0"/>
          <w:marBottom w:val="0"/>
          <w:divBdr>
            <w:top w:val="none" w:sz="0" w:space="0" w:color="auto"/>
            <w:left w:val="none" w:sz="0" w:space="0" w:color="auto"/>
            <w:bottom w:val="none" w:sz="0" w:space="0" w:color="auto"/>
            <w:right w:val="none" w:sz="0" w:space="0" w:color="auto"/>
          </w:divBdr>
        </w:div>
        <w:div w:id="156894428">
          <w:marLeft w:val="480"/>
          <w:marRight w:val="0"/>
          <w:marTop w:val="0"/>
          <w:marBottom w:val="0"/>
          <w:divBdr>
            <w:top w:val="none" w:sz="0" w:space="0" w:color="auto"/>
            <w:left w:val="none" w:sz="0" w:space="0" w:color="auto"/>
            <w:bottom w:val="none" w:sz="0" w:space="0" w:color="auto"/>
            <w:right w:val="none" w:sz="0" w:space="0" w:color="auto"/>
          </w:divBdr>
        </w:div>
        <w:div w:id="1888491753">
          <w:marLeft w:val="480"/>
          <w:marRight w:val="0"/>
          <w:marTop w:val="0"/>
          <w:marBottom w:val="0"/>
          <w:divBdr>
            <w:top w:val="none" w:sz="0" w:space="0" w:color="auto"/>
            <w:left w:val="none" w:sz="0" w:space="0" w:color="auto"/>
            <w:bottom w:val="none" w:sz="0" w:space="0" w:color="auto"/>
            <w:right w:val="none" w:sz="0" w:space="0" w:color="auto"/>
          </w:divBdr>
        </w:div>
        <w:div w:id="590352299">
          <w:marLeft w:val="480"/>
          <w:marRight w:val="0"/>
          <w:marTop w:val="0"/>
          <w:marBottom w:val="0"/>
          <w:divBdr>
            <w:top w:val="none" w:sz="0" w:space="0" w:color="auto"/>
            <w:left w:val="none" w:sz="0" w:space="0" w:color="auto"/>
            <w:bottom w:val="none" w:sz="0" w:space="0" w:color="auto"/>
            <w:right w:val="none" w:sz="0" w:space="0" w:color="auto"/>
          </w:divBdr>
        </w:div>
        <w:div w:id="561646771">
          <w:marLeft w:val="480"/>
          <w:marRight w:val="0"/>
          <w:marTop w:val="0"/>
          <w:marBottom w:val="0"/>
          <w:divBdr>
            <w:top w:val="none" w:sz="0" w:space="0" w:color="auto"/>
            <w:left w:val="none" w:sz="0" w:space="0" w:color="auto"/>
            <w:bottom w:val="none" w:sz="0" w:space="0" w:color="auto"/>
            <w:right w:val="none" w:sz="0" w:space="0" w:color="auto"/>
          </w:divBdr>
        </w:div>
        <w:div w:id="1148396446">
          <w:marLeft w:val="480"/>
          <w:marRight w:val="0"/>
          <w:marTop w:val="0"/>
          <w:marBottom w:val="0"/>
          <w:divBdr>
            <w:top w:val="none" w:sz="0" w:space="0" w:color="auto"/>
            <w:left w:val="none" w:sz="0" w:space="0" w:color="auto"/>
            <w:bottom w:val="none" w:sz="0" w:space="0" w:color="auto"/>
            <w:right w:val="none" w:sz="0" w:space="0" w:color="auto"/>
          </w:divBdr>
        </w:div>
        <w:div w:id="91704531">
          <w:marLeft w:val="480"/>
          <w:marRight w:val="0"/>
          <w:marTop w:val="0"/>
          <w:marBottom w:val="0"/>
          <w:divBdr>
            <w:top w:val="none" w:sz="0" w:space="0" w:color="auto"/>
            <w:left w:val="none" w:sz="0" w:space="0" w:color="auto"/>
            <w:bottom w:val="none" w:sz="0" w:space="0" w:color="auto"/>
            <w:right w:val="none" w:sz="0" w:space="0" w:color="auto"/>
          </w:divBdr>
        </w:div>
        <w:div w:id="1637762096">
          <w:marLeft w:val="480"/>
          <w:marRight w:val="0"/>
          <w:marTop w:val="0"/>
          <w:marBottom w:val="0"/>
          <w:divBdr>
            <w:top w:val="none" w:sz="0" w:space="0" w:color="auto"/>
            <w:left w:val="none" w:sz="0" w:space="0" w:color="auto"/>
            <w:bottom w:val="none" w:sz="0" w:space="0" w:color="auto"/>
            <w:right w:val="none" w:sz="0" w:space="0" w:color="auto"/>
          </w:divBdr>
        </w:div>
        <w:div w:id="332873769">
          <w:marLeft w:val="480"/>
          <w:marRight w:val="0"/>
          <w:marTop w:val="0"/>
          <w:marBottom w:val="0"/>
          <w:divBdr>
            <w:top w:val="none" w:sz="0" w:space="0" w:color="auto"/>
            <w:left w:val="none" w:sz="0" w:space="0" w:color="auto"/>
            <w:bottom w:val="none" w:sz="0" w:space="0" w:color="auto"/>
            <w:right w:val="none" w:sz="0" w:space="0" w:color="auto"/>
          </w:divBdr>
        </w:div>
        <w:div w:id="1832477740">
          <w:marLeft w:val="480"/>
          <w:marRight w:val="0"/>
          <w:marTop w:val="0"/>
          <w:marBottom w:val="0"/>
          <w:divBdr>
            <w:top w:val="none" w:sz="0" w:space="0" w:color="auto"/>
            <w:left w:val="none" w:sz="0" w:space="0" w:color="auto"/>
            <w:bottom w:val="none" w:sz="0" w:space="0" w:color="auto"/>
            <w:right w:val="none" w:sz="0" w:space="0" w:color="auto"/>
          </w:divBdr>
        </w:div>
        <w:div w:id="198519160">
          <w:marLeft w:val="480"/>
          <w:marRight w:val="0"/>
          <w:marTop w:val="0"/>
          <w:marBottom w:val="0"/>
          <w:divBdr>
            <w:top w:val="none" w:sz="0" w:space="0" w:color="auto"/>
            <w:left w:val="none" w:sz="0" w:space="0" w:color="auto"/>
            <w:bottom w:val="none" w:sz="0" w:space="0" w:color="auto"/>
            <w:right w:val="none" w:sz="0" w:space="0" w:color="auto"/>
          </w:divBdr>
        </w:div>
        <w:div w:id="1732803383">
          <w:marLeft w:val="480"/>
          <w:marRight w:val="0"/>
          <w:marTop w:val="0"/>
          <w:marBottom w:val="0"/>
          <w:divBdr>
            <w:top w:val="none" w:sz="0" w:space="0" w:color="auto"/>
            <w:left w:val="none" w:sz="0" w:space="0" w:color="auto"/>
            <w:bottom w:val="none" w:sz="0" w:space="0" w:color="auto"/>
            <w:right w:val="none" w:sz="0" w:space="0" w:color="auto"/>
          </w:divBdr>
        </w:div>
        <w:div w:id="161435383">
          <w:marLeft w:val="480"/>
          <w:marRight w:val="0"/>
          <w:marTop w:val="0"/>
          <w:marBottom w:val="0"/>
          <w:divBdr>
            <w:top w:val="none" w:sz="0" w:space="0" w:color="auto"/>
            <w:left w:val="none" w:sz="0" w:space="0" w:color="auto"/>
            <w:bottom w:val="none" w:sz="0" w:space="0" w:color="auto"/>
            <w:right w:val="none" w:sz="0" w:space="0" w:color="auto"/>
          </w:divBdr>
        </w:div>
        <w:div w:id="76560103">
          <w:marLeft w:val="480"/>
          <w:marRight w:val="0"/>
          <w:marTop w:val="0"/>
          <w:marBottom w:val="0"/>
          <w:divBdr>
            <w:top w:val="none" w:sz="0" w:space="0" w:color="auto"/>
            <w:left w:val="none" w:sz="0" w:space="0" w:color="auto"/>
            <w:bottom w:val="none" w:sz="0" w:space="0" w:color="auto"/>
            <w:right w:val="none" w:sz="0" w:space="0" w:color="auto"/>
          </w:divBdr>
        </w:div>
        <w:div w:id="1676377413">
          <w:marLeft w:val="480"/>
          <w:marRight w:val="0"/>
          <w:marTop w:val="0"/>
          <w:marBottom w:val="0"/>
          <w:divBdr>
            <w:top w:val="none" w:sz="0" w:space="0" w:color="auto"/>
            <w:left w:val="none" w:sz="0" w:space="0" w:color="auto"/>
            <w:bottom w:val="none" w:sz="0" w:space="0" w:color="auto"/>
            <w:right w:val="none" w:sz="0" w:space="0" w:color="auto"/>
          </w:divBdr>
        </w:div>
        <w:div w:id="1516263087">
          <w:marLeft w:val="480"/>
          <w:marRight w:val="0"/>
          <w:marTop w:val="0"/>
          <w:marBottom w:val="0"/>
          <w:divBdr>
            <w:top w:val="none" w:sz="0" w:space="0" w:color="auto"/>
            <w:left w:val="none" w:sz="0" w:space="0" w:color="auto"/>
            <w:bottom w:val="none" w:sz="0" w:space="0" w:color="auto"/>
            <w:right w:val="none" w:sz="0" w:space="0" w:color="auto"/>
          </w:divBdr>
        </w:div>
        <w:div w:id="269895282">
          <w:marLeft w:val="480"/>
          <w:marRight w:val="0"/>
          <w:marTop w:val="0"/>
          <w:marBottom w:val="0"/>
          <w:divBdr>
            <w:top w:val="none" w:sz="0" w:space="0" w:color="auto"/>
            <w:left w:val="none" w:sz="0" w:space="0" w:color="auto"/>
            <w:bottom w:val="none" w:sz="0" w:space="0" w:color="auto"/>
            <w:right w:val="none" w:sz="0" w:space="0" w:color="auto"/>
          </w:divBdr>
        </w:div>
        <w:div w:id="795414679">
          <w:marLeft w:val="480"/>
          <w:marRight w:val="0"/>
          <w:marTop w:val="0"/>
          <w:marBottom w:val="0"/>
          <w:divBdr>
            <w:top w:val="none" w:sz="0" w:space="0" w:color="auto"/>
            <w:left w:val="none" w:sz="0" w:space="0" w:color="auto"/>
            <w:bottom w:val="none" w:sz="0" w:space="0" w:color="auto"/>
            <w:right w:val="none" w:sz="0" w:space="0" w:color="auto"/>
          </w:divBdr>
        </w:div>
        <w:div w:id="130753688">
          <w:marLeft w:val="480"/>
          <w:marRight w:val="0"/>
          <w:marTop w:val="0"/>
          <w:marBottom w:val="0"/>
          <w:divBdr>
            <w:top w:val="none" w:sz="0" w:space="0" w:color="auto"/>
            <w:left w:val="none" w:sz="0" w:space="0" w:color="auto"/>
            <w:bottom w:val="none" w:sz="0" w:space="0" w:color="auto"/>
            <w:right w:val="none" w:sz="0" w:space="0" w:color="auto"/>
          </w:divBdr>
        </w:div>
        <w:div w:id="1575703493">
          <w:marLeft w:val="480"/>
          <w:marRight w:val="0"/>
          <w:marTop w:val="0"/>
          <w:marBottom w:val="0"/>
          <w:divBdr>
            <w:top w:val="none" w:sz="0" w:space="0" w:color="auto"/>
            <w:left w:val="none" w:sz="0" w:space="0" w:color="auto"/>
            <w:bottom w:val="none" w:sz="0" w:space="0" w:color="auto"/>
            <w:right w:val="none" w:sz="0" w:space="0" w:color="auto"/>
          </w:divBdr>
        </w:div>
        <w:div w:id="1077635735">
          <w:marLeft w:val="480"/>
          <w:marRight w:val="0"/>
          <w:marTop w:val="0"/>
          <w:marBottom w:val="0"/>
          <w:divBdr>
            <w:top w:val="none" w:sz="0" w:space="0" w:color="auto"/>
            <w:left w:val="none" w:sz="0" w:space="0" w:color="auto"/>
            <w:bottom w:val="none" w:sz="0" w:space="0" w:color="auto"/>
            <w:right w:val="none" w:sz="0" w:space="0" w:color="auto"/>
          </w:divBdr>
        </w:div>
        <w:div w:id="1405908726">
          <w:marLeft w:val="480"/>
          <w:marRight w:val="0"/>
          <w:marTop w:val="0"/>
          <w:marBottom w:val="0"/>
          <w:divBdr>
            <w:top w:val="none" w:sz="0" w:space="0" w:color="auto"/>
            <w:left w:val="none" w:sz="0" w:space="0" w:color="auto"/>
            <w:bottom w:val="none" w:sz="0" w:space="0" w:color="auto"/>
            <w:right w:val="none" w:sz="0" w:space="0" w:color="auto"/>
          </w:divBdr>
        </w:div>
        <w:div w:id="1414011831">
          <w:marLeft w:val="480"/>
          <w:marRight w:val="0"/>
          <w:marTop w:val="0"/>
          <w:marBottom w:val="0"/>
          <w:divBdr>
            <w:top w:val="none" w:sz="0" w:space="0" w:color="auto"/>
            <w:left w:val="none" w:sz="0" w:space="0" w:color="auto"/>
            <w:bottom w:val="none" w:sz="0" w:space="0" w:color="auto"/>
            <w:right w:val="none" w:sz="0" w:space="0" w:color="auto"/>
          </w:divBdr>
        </w:div>
      </w:divsChild>
    </w:div>
    <w:div w:id="1185048687">
      <w:bodyDiv w:val="1"/>
      <w:marLeft w:val="0"/>
      <w:marRight w:val="0"/>
      <w:marTop w:val="0"/>
      <w:marBottom w:val="0"/>
      <w:divBdr>
        <w:top w:val="none" w:sz="0" w:space="0" w:color="auto"/>
        <w:left w:val="none" w:sz="0" w:space="0" w:color="auto"/>
        <w:bottom w:val="none" w:sz="0" w:space="0" w:color="auto"/>
        <w:right w:val="none" w:sz="0" w:space="0" w:color="auto"/>
      </w:divBdr>
      <w:divsChild>
        <w:div w:id="435518476">
          <w:marLeft w:val="480"/>
          <w:marRight w:val="0"/>
          <w:marTop w:val="0"/>
          <w:marBottom w:val="0"/>
          <w:divBdr>
            <w:top w:val="none" w:sz="0" w:space="0" w:color="auto"/>
            <w:left w:val="none" w:sz="0" w:space="0" w:color="auto"/>
            <w:bottom w:val="none" w:sz="0" w:space="0" w:color="auto"/>
            <w:right w:val="none" w:sz="0" w:space="0" w:color="auto"/>
          </w:divBdr>
        </w:div>
        <w:div w:id="1369448217">
          <w:marLeft w:val="480"/>
          <w:marRight w:val="0"/>
          <w:marTop w:val="0"/>
          <w:marBottom w:val="0"/>
          <w:divBdr>
            <w:top w:val="none" w:sz="0" w:space="0" w:color="auto"/>
            <w:left w:val="none" w:sz="0" w:space="0" w:color="auto"/>
            <w:bottom w:val="none" w:sz="0" w:space="0" w:color="auto"/>
            <w:right w:val="none" w:sz="0" w:space="0" w:color="auto"/>
          </w:divBdr>
        </w:div>
        <w:div w:id="1834100043">
          <w:marLeft w:val="480"/>
          <w:marRight w:val="0"/>
          <w:marTop w:val="0"/>
          <w:marBottom w:val="0"/>
          <w:divBdr>
            <w:top w:val="none" w:sz="0" w:space="0" w:color="auto"/>
            <w:left w:val="none" w:sz="0" w:space="0" w:color="auto"/>
            <w:bottom w:val="none" w:sz="0" w:space="0" w:color="auto"/>
            <w:right w:val="none" w:sz="0" w:space="0" w:color="auto"/>
          </w:divBdr>
        </w:div>
        <w:div w:id="791366770">
          <w:marLeft w:val="480"/>
          <w:marRight w:val="0"/>
          <w:marTop w:val="0"/>
          <w:marBottom w:val="0"/>
          <w:divBdr>
            <w:top w:val="none" w:sz="0" w:space="0" w:color="auto"/>
            <w:left w:val="none" w:sz="0" w:space="0" w:color="auto"/>
            <w:bottom w:val="none" w:sz="0" w:space="0" w:color="auto"/>
            <w:right w:val="none" w:sz="0" w:space="0" w:color="auto"/>
          </w:divBdr>
        </w:div>
        <w:div w:id="868638759">
          <w:marLeft w:val="480"/>
          <w:marRight w:val="0"/>
          <w:marTop w:val="0"/>
          <w:marBottom w:val="0"/>
          <w:divBdr>
            <w:top w:val="none" w:sz="0" w:space="0" w:color="auto"/>
            <w:left w:val="none" w:sz="0" w:space="0" w:color="auto"/>
            <w:bottom w:val="none" w:sz="0" w:space="0" w:color="auto"/>
            <w:right w:val="none" w:sz="0" w:space="0" w:color="auto"/>
          </w:divBdr>
        </w:div>
        <w:div w:id="939724123">
          <w:marLeft w:val="480"/>
          <w:marRight w:val="0"/>
          <w:marTop w:val="0"/>
          <w:marBottom w:val="0"/>
          <w:divBdr>
            <w:top w:val="none" w:sz="0" w:space="0" w:color="auto"/>
            <w:left w:val="none" w:sz="0" w:space="0" w:color="auto"/>
            <w:bottom w:val="none" w:sz="0" w:space="0" w:color="auto"/>
            <w:right w:val="none" w:sz="0" w:space="0" w:color="auto"/>
          </w:divBdr>
        </w:div>
        <w:div w:id="1575361022">
          <w:marLeft w:val="480"/>
          <w:marRight w:val="0"/>
          <w:marTop w:val="0"/>
          <w:marBottom w:val="0"/>
          <w:divBdr>
            <w:top w:val="none" w:sz="0" w:space="0" w:color="auto"/>
            <w:left w:val="none" w:sz="0" w:space="0" w:color="auto"/>
            <w:bottom w:val="none" w:sz="0" w:space="0" w:color="auto"/>
            <w:right w:val="none" w:sz="0" w:space="0" w:color="auto"/>
          </w:divBdr>
        </w:div>
        <w:div w:id="502204229">
          <w:marLeft w:val="480"/>
          <w:marRight w:val="0"/>
          <w:marTop w:val="0"/>
          <w:marBottom w:val="0"/>
          <w:divBdr>
            <w:top w:val="none" w:sz="0" w:space="0" w:color="auto"/>
            <w:left w:val="none" w:sz="0" w:space="0" w:color="auto"/>
            <w:bottom w:val="none" w:sz="0" w:space="0" w:color="auto"/>
            <w:right w:val="none" w:sz="0" w:space="0" w:color="auto"/>
          </w:divBdr>
        </w:div>
        <w:div w:id="383456518">
          <w:marLeft w:val="480"/>
          <w:marRight w:val="0"/>
          <w:marTop w:val="0"/>
          <w:marBottom w:val="0"/>
          <w:divBdr>
            <w:top w:val="none" w:sz="0" w:space="0" w:color="auto"/>
            <w:left w:val="none" w:sz="0" w:space="0" w:color="auto"/>
            <w:bottom w:val="none" w:sz="0" w:space="0" w:color="auto"/>
            <w:right w:val="none" w:sz="0" w:space="0" w:color="auto"/>
          </w:divBdr>
        </w:div>
        <w:div w:id="272595332">
          <w:marLeft w:val="480"/>
          <w:marRight w:val="0"/>
          <w:marTop w:val="0"/>
          <w:marBottom w:val="0"/>
          <w:divBdr>
            <w:top w:val="none" w:sz="0" w:space="0" w:color="auto"/>
            <w:left w:val="none" w:sz="0" w:space="0" w:color="auto"/>
            <w:bottom w:val="none" w:sz="0" w:space="0" w:color="auto"/>
            <w:right w:val="none" w:sz="0" w:space="0" w:color="auto"/>
          </w:divBdr>
        </w:div>
        <w:div w:id="1662468228">
          <w:marLeft w:val="480"/>
          <w:marRight w:val="0"/>
          <w:marTop w:val="0"/>
          <w:marBottom w:val="0"/>
          <w:divBdr>
            <w:top w:val="none" w:sz="0" w:space="0" w:color="auto"/>
            <w:left w:val="none" w:sz="0" w:space="0" w:color="auto"/>
            <w:bottom w:val="none" w:sz="0" w:space="0" w:color="auto"/>
            <w:right w:val="none" w:sz="0" w:space="0" w:color="auto"/>
          </w:divBdr>
        </w:div>
        <w:div w:id="560403484">
          <w:marLeft w:val="480"/>
          <w:marRight w:val="0"/>
          <w:marTop w:val="0"/>
          <w:marBottom w:val="0"/>
          <w:divBdr>
            <w:top w:val="none" w:sz="0" w:space="0" w:color="auto"/>
            <w:left w:val="none" w:sz="0" w:space="0" w:color="auto"/>
            <w:bottom w:val="none" w:sz="0" w:space="0" w:color="auto"/>
            <w:right w:val="none" w:sz="0" w:space="0" w:color="auto"/>
          </w:divBdr>
        </w:div>
        <w:div w:id="2129425591">
          <w:marLeft w:val="480"/>
          <w:marRight w:val="0"/>
          <w:marTop w:val="0"/>
          <w:marBottom w:val="0"/>
          <w:divBdr>
            <w:top w:val="none" w:sz="0" w:space="0" w:color="auto"/>
            <w:left w:val="none" w:sz="0" w:space="0" w:color="auto"/>
            <w:bottom w:val="none" w:sz="0" w:space="0" w:color="auto"/>
            <w:right w:val="none" w:sz="0" w:space="0" w:color="auto"/>
          </w:divBdr>
        </w:div>
        <w:div w:id="1900634169">
          <w:marLeft w:val="480"/>
          <w:marRight w:val="0"/>
          <w:marTop w:val="0"/>
          <w:marBottom w:val="0"/>
          <w:divBdr>
            <w:top w:val="none" w:sz="0" w:space="0" w:color="auto"/>
            <w:left w:val="none" w:sz="0" w:space="0" w:color="auto"/>
            <w:bottom w:val="none" w:sz="0" w:space="0" w:color="auto"/>
            <w:right w:val="none" w:sz="0" w:space="0" w:color="auto"/>
          </w:divBdr>
        </w:div>
        <w:div w:id="1326201283">
          <w:marLeft w:val="480"/>
          <w:marRight w:val="0"/>
          <w:marTop w:val="0"/>
          <w:marBottom w:val="0"/>
          <w:divBdr>
            <w:top w:val="none" w:sz="0" w:space="0" w:color="auto"/>
            <w:left w:val="none" w:sz="0" w:space="0" w:color="auto"/>
            <w:bottom w:val="none" w:sz="0" w:space="0" w:color="auto"/>
            <w:right w:val="none" w:sz="0" w:space="0" w:color="auto"/>
          </w:divBdr>
        </w:div>
        <w:div w:id="870193403">
          <w:marLeft w:val="480"/>
          <w:marRight w:val="0"/>
          <w:marTop w:val="0"/>
          <w:marBottom w:val="0"/>
          <w:divBdr>
            <w:top w:val="none" w:sz="0" w:space="0" w:color="auto"/>
            <w:left w:val="none" w:sz="0" w:space="0" w:color="auto"/>
            <w:bottom w:val="none" w:sz="0" w:space="0" w:color="auto"/>
            <w:right w:val="none" w:sz="0" w:space="0" w:color="auto"/>
          </w:divBdr>
        </w:div>
        <w:div w:id="2141877333">
          <w:marLeft w:val="480"/>
          <w:marRight w:val="0"/>
          <w:marTop w:val="0"/>
          <w:marBottom w:val="0"/>
          <w:divBdr>
            <w:top w:val="none" w:sz="0" w:space="0" w:color="auto"/>
            <w:left w:val="none" w:sz="0" w:space="0" w:color="auto"/>
            <w:bottom w:val="none" w:sz="0" w:space="0" w:color="auto"/>
            <w:right w:val="none" w:sz="0" w:space="0" w:color="auto"/>
          </w:divBdr>
        </w:div>
        <w:div w:id="439030866">
          <w:marLeft w:val="480"/>
          <w:marRight w:val="0"/>
          <w:marTop w:val="0"/>
          <w:marBottom w:val="0"/>
          <w:divBdr>
            <w:top w:val="none" w:sz="0" w:space="0" w:color="auto"/>
            <w:left w:val="none" w:sz="0" w:space="0" w:color="auto"/>
            <w:bottom w:val="none" w:sz="0" w:space="0" w:color="auto"/>
            <w:right w:val="none" w:sz="0" w:space="0" w:color="auto"/>
          </w:divBdr>
        </w:div>
        <w:div w:id="765078545">
          <w:marLeft w:val="480"/>
          <w:marRight w:val="0"/>
          <w:marTop w:val="0"/>
          <w:marBottom w:val="0"/>
          <w:divBdr>
            <w:top w:val="none" w:sz="0" w:space="0" w:color="auto"/>
            <w:left w:val="none" w:sz="0" w:space="0" w:color="auto"/>
            <w:bottom w:val="none" w:sz="0" w:space="0" w:color="auto"/>
            <w:right w:val="none" w:sz="0" w:space="0" w:color="auto"/>
          </w:divBdr>
        </w:div>
        <w:div w:id="151333265">
          <w:marLeft w:val="480"/>
          <w:marRight w:val="0"/>
          <w:marTop w:val="0"/>
          <w:marBottom w:val="0"/>
          <w:divBdr>
            <w:top w:val="none" w:sz="0" w:space="0" w:color="auto"/>
            <w:left w:val="none" w:sz="0" w:space="0" w:color="auto"/>
            <w:bottom w:val="none" w:sz="0" w:space="0" w:color="auto"/>
            <w:right w:val="none" w:sz="0" w:space="0" w:color="auto"/>
          </w:divBdr>
        </w:div>
        <w:div w:id="1414665117">
          <w:marLeft w:val="480"/>
          <w:marRight w:val="0"/>
          <w:marTop w:val="0"/>
          <w:marBottom w:val="0"/>
          <w:divBdr>
            <w:top w:val="none" w:sz="0" w:space="0" w:color="auto"/>
            <w:left w:val="none" w:sz="0" w:space="0" w:color="auto"/>
            <w:bottom w:val="none" w:sz="0" w:space="0" w:color="auto"/>
            <w:right w:val="none" w:sz="0" w:space="0" w:color="auto"/>
          </w:divBdr>
        </w:div>
        <w:div w:id="765080947">
          <w:marLeft w:val="480"/>
          <w:marRight w:val="0"/>
          <w:marTop w:val="0"/>
          <w:marBottom w:val="0"/>
          <w:divBdr>
            <w:top w:val="none" w:sz="0" w:space="0" w:color="auto"/>
            <w:left w:val="none" w:sz="0" w:space="0" w:color="auto"/>
            <w:bottom w:val="none" w:sz="0" w:space="0" w:color="auto"/>
            <w:right w:val="none" w:sz="0" w:space="0" w:color="auto"/>
          </w:divBdr>
        </w:div>
        <w:div w:id="1004628136">
          <w:marLeft w:val="480"/>
          <w:marRight w:val="0"/>
          <w:marTop w:val="0"/>
          <w:marBottom w:val="0"/>
          <w:divBdr>
            <w:top w:val="none" w:sz="0" w:space="0" w:color="auto"/>
            <w:left w:val="none" w:sz="0" w:space="0" w:color="auto"/>
            <w:bottom w:val="none" w:sz="0" w:space="0" w:color="auto"/>
            <w:right w:val="none" w:sz="0" w:space="0" w:color="auto"/>
          </w:divBdr>
        </w:div>
        <w:div w:id="321081937">
          <w:marLeft w:val="480"/>
          <w:marRight w:val="0"/>
          <w:marTop w:val="0"/>
          <w:marBottom w:val="0"/>
          <w:divBdr>
            <w:top w:val="none" w:sz="0" w:space="0" w:color="auto"/>
            <w:left w:val="none" w:sz="0" w:space="0" w:color="auto"/>
            <w:bottom w:val="none" w:sz="0" w:space="0" w:color="auto"/>
            <w:right w:val="none" w:sz="0" w:space="0" w:color="auto"/>
          </w:divBdr>
        </w:div>
        <w:div w:id="83763542">
          <w:marLeft w:val="480"/>
          <w:marRight w:val="0"/>
          <w:marTop w:val="0"/>
          <w:marBottom w:val="0"/>
          <w:divBdr>
            <w:top w:val="none" w:sz="0" w:space="0" w:color="auto"/>
            <w:left w:val="none" w:sz="0" w:space="0" w:color="auto"/>
            <w:bottom w:val="none" w:sz="0" w:space="0" w:color="auto"/>
            <w:right w:val="none" w:sz="0" w:space="0" w:color="auto"/>
          </w:divBdr>
        </w:div>
        <w:div w:id="1575898050">
          <w:marLeft w:val="480"/>
          <w:marRight w:val="0"/>
          <w:marTop w:val="0"/>
          <w:marBottom w:val="0"/>
          <w:divBdr>
            <w:top w:val="none" w:sz="0" w:space="0" w:color="auto"/>
            <w:left w:val="none" w:sz="0" w:space="0" w:color="auto"/>
            <w:bottom w:val="none" w:sz="0" w:space="0" w:color="auto"/>
            <w:right w:val="none" w:sz="0" w:space="0" w:color="auto"/>
          </w:divBdr>
        </w:div>
        <w:div w:id="116266692">
          <w:marLeft w:val="480"/>
          <w:marRight w:val="0"/>
          <w:marTop w:val="0"/>
          <w:marBottom w:val="0"/>
          <w:divBdr>
            <w:top w:val="none" w:sz="0" w:space="0" w:color="auto"/>
            <w:left w:val="none" w:sz="0" w:space="0" w:color="auto"/>
            <w:bottom w:val="none" w:sz="0" w:space="0" w:color="auto"/>
            <w:right w:val="none" w:sz="0" w:space="0" w:color="auto"/>
          </w:divBdr>
        </w:div>
        <w:div w:id="245460740">
          <w:marLeft w:val="480"/>
          <w:marRight w:val="0"/>
          <w:marTop w:val="0"/>
          <w:marBottom w:val="0"/>
          <w:divBdr>
            <w:top w:val="none" w:sz="0" w:space="0" w:color="auto"/>
            <w:left w:val="none" w:sz="0" w:space="0" w:color="auto"/>
            <w:bottom w:val="none" w:sz="0" w:space="0" w:color="auto"/>
            <w:right w:val="none" w:sz="0" w:space="0" w:color="auto"/>
          </w:divBdr>
        </w:div>
        <w:div w:id="546114054">
          <w:marLeft w:val="480"/>
          <w:marRight w:val="0"/>
          <w:marTop w:val="0"/>
          <w:marBottom w:val="0"/>
          <w:divBdr>
            <w:top w:val="none" w:sz="0" w:space="0" w:color="auto"/>
            <w:left w:val="none" w:sz="0" w:space="0" w:color="auto"/>
            <w:bottom w:val="none" w:sz="0" w:space="0" w:color="auto"/>
            <w:right w:val="none" w:sz="0" w:space="0" w:color="auto"/>
          </w:divBdr>
        </w:div>
        <w:div w:id="66222518">
          <w:marLeft w:val="480"/>
          <w:marRight w:val="0"/>
          <w:marTop w:val="0"/>
          <w:marBottom w:val="0"/>
          <w:divBdr>
            <w:top w:val="none" w:sz="0" w:space="0" w:color="auto"/>
            <w:left w:val="none" w:sz="0" w:space="0" w:color="auto"/>
            <w:bottom w:val="none" w:sz="0" w:space="0" w:color="auto"/>
            <w:right w:val="none" w:sz="0" w:space="0" w:color="auto"/>
          </w:divBdr>
        </w:div>
      </w:divsChild>
    </w:div>
    <w:div w:id="1185248331">
      <w:bodyDiv w:val="1"/>
      <w:marLeft w:val="0"/>
      <w:marRight w:val="0"/>
      <w:marTop w:val="0"/>
      <w:marBottom w:val="0"/>
      <w:divBdr>
        <w:top w:val="none" w:sz="0" w:space="0" w:color="auto"/>
        <w:left w:val="none" w:sz="0" w:space="0" w:color="auto"/>
        <w:bottom w:val="none" w:sz="0" w:space="0" w:color="auto"/>
        <w:right w:val="none" w:sz="0" w:space="0" w:color="auto"/>
      </w:divBdr>
    </w:div>
    <w:div w:id="1189564961">
      <w:bodyDiv w:val="1"/>
      <w:marLeft w:val="0"/>
      <w:marRight w:val="0"/>
      <w:marTop w:val="0"/>
      <w:marBottom w:val="0"/>
      <w:divBdr>
        <w:top w:val="none" w:sz="0" w:space="0" w:color="auto"/>
        <w:left w:val="none" w:sz="0" w:space="0" w:color="auto"/>
        <w:bottom w:val="none" w:sz="0" w:space="0" w:color="auto"/>
        <w:right w:val="none" w:sz="0" w:space="0" w:color="auto"/>
      </w:divBdr>
    </w:div>
    <w:div w:id="1190608944">
      <w:bodyDiv w:val="1"/>
      <w:marLeft w:val="0"/>
      <w:marRight w:val="0"/>
      <w:marTop w:val="0"/>
      <w:marBottom w:val="0"/>
      <w:divBdr>
        <w:top w:val="none" w:sz="0" w:space="0" w:color="auto"/>
        <w:left w:val="none" w:sz="0" w:space="0" w:color="auto"/>
        <w:bottom w:val="none" w:sz="0" w:space="0" w:color="auto"/>
        <w:right w:val="none" w:sz="0" w:space="0" w:color="auto"/>
      </w:divBdr>
    </w:div>
    <w:div w:id="1191845581">
      <w:bodyDiv w:val="1"/>
      <w:marLeft w:val="0"/>
      <w:marRight w:val="0"/>
      <w:marTop w:val="0"/>
      <w:marBottom w:val="0"/>
      <w:divBdr>
        <w:top w:val="none" w:sz="0" w:space="0" w:color="auto"/>
        <w:left w:val="none" w:sz="0" w:space="0" w:color="auto"/>
        <w:bottom w:val="none" w:sz="0" w:space="0" w:color="auto"/>
        <w:right w:val="none" w:sz="0" w:space="0" w:color="auto"/>
      </w:divBdr>
    </w:div>
    <w:div w:id="1191916694">
      <w:bodyDiv w:val="1"/>
      <w:marLeft w:val="0"/>
      <w:marRight w:val="0"/>
      <w:marTop w:val="0"/>
      <w:marBottom w:val="0"/>
      <w:divBdr>
        <w:top w:val="none" w:sz="0" w:space="0" w:color="auto"/>
        <w:left w:val="none" w:sz="0" w:space="0" w:color="auto"/>
        <w:bottom w:val="none" w:sz="0" w:space="0" w:color="auto"/>
        <w:right w:val="none" w:sz="0" w:space="0" w:color="auto"/>
      </w:divBdr>
    </w:div>
    <w:div w:id="1192380526">
      <w:bodyDiv w:val="1"/>
      <w:marLeft w:val="0"/>
      <w:marRight w:val="0"/>
      <w:marTop w:val="0"/>
      <w:marBottom w:val="0"/>
      <w:divBdr>
        <w:top w:val="none" w:sz="0" w:space="0" w:color="auto"/>
        <w:left w:val="none" w:sz="0" w:space="0" w:color="auto"/>
        <w:bottom w:val="none" w:sz="0" w:space="0" w:color="auto"/>
        <w:right w:val="none" w:sz="0" w:space="0" w:color="auto"/>
      </w:divBdr>
    </w:div>
    <w:div w:id="1192956734">
      <w:bodyDiv w:val="1"/>
      <w:marLeft w:val="0"/>
      <w:marRight w:val="0"/>
      <w:marTop w:val="0"/>
      <w:marBottom w:val="0"/>
      <w:divBdr>
        <w:top w:val="none" w:sz="0" w:space="0" w:color="auto"/>
        <w:left w:val="none" w:sz="0" w:space="0" w:color="auto"/>
        <w:bottom w:val="none" w:sz="0" w:space="0" w:color="auto"/>
        <w:right w:val="none" w:sz="0" w:space="0" w:color="auto"/>
      </w:divBdr>
    </w:div>
    <w:div w:id="1193693398">
      <w:bodyDiv w:val="1"/>
      <w:marLeft w:val="0"/>
      <w:marRight w:val="0"/>
      <w:marTop w:val="0"/>
      <w:marBottom w:val="0"/>
      <w:divBdr>
        <w:top w:val="none" w:sz="0" w:space="0" w:color="auto"/>
        <w:left w:val="none" w:sz="0" w:space="0" w:color="auto"/>
        <w:bottom w:val="none" w:sz="0" w:space="0" w:color="auto"/>
        <w:right w:val="none" w:sz="0" w:space="0" w:color="auto"/>
      </w:divBdr>
    </w:div>
    <w:div w:id="1193810010">
      <w:bodyDiv w:val="1"/>
      <w:marLeft w:val="0"/>
      <w:marRight w:val="0"/>
      <w:marTop w:val="0"/>
      <w:marBottom w:val="0"/>
      <w:divBdr>
        <w:top w:val="none" w:sz="0" w:space="0" w:color="auto"/>
        <w:left w:val="none" w:sz="0" w:space="0" w:color="auto"/>
        <w:bottom w:val="none" w:sz="0" w:space="0" w:color="auto"/>
        <w:right w:val="none" w:sz="0" w:space="0" w:color="auto"/>
      </w:divBdr>
      <w:divsChild>
        <w:div w:id="1746338021">
          <w:marLeft w:val="480"/>
          <w:marRight w:val="0"/>
          <w:marTop w:val="0"/>
          <w:marBottom w:val="0"/>
          <w:divBdr>
            <w:top w:val="none" w:sz="0" w:space="0" w:color="auto"/>
            <w:left w:val="none" w:sz="0" w:space="0" w:color="auto"/>
            <w:bottom w:val="none" w:sz="0" w:space="0" w:color="auto"/>
            <w:right w:val="none" w:sz="0" w:space="0" w:color="auto"/>
          </w:divBdr>
        </w:div>
        <w:div w:id="1668245157">
          <w:marLeft w:val="480"/>
          <w:marRight w:val="0"/>
          <w:marTop w:val="0"/>
          <w:marBottom w:val="0"/>
          <w:divBdr>
            <w:top w:val="none" w:sz="0" w:space="0" w:color="auto"/>
            <w:left w:val="none" w:sz="0" w:space="0" w:color="auto"/>
            <w:bottom w:val="none" w:sz="0" w:space="0" w:color="auto"/>
            <w:right w:val="none" w:sz="0" w:space="0" w:color="auto"/>
          </w:divBdr>
        </w:div>
        <w:div w:id="576667635">
          <w:marLeft w:val="480"/>
          <w:marRight w:val="0"/>
          <w:marTop w:val="0"/>
          <w:marBottom w:val="0"/>
          <w:divBdr>
            <w:top w:val="none" w:sz="0" w:space="0" w:color="auto"/>
            <w:left w:val="none" w:sz="0" w:space="0" w:color="auto"/>
            <w:bottom w:val="none" w:sz="0" w:space="0" w:color="auto"/>
            <w:right w:val="none" w:sz="0" w:space="0" w:color="auto"/>
          </w:divBdr>
        </w:div>
        <w:div w:id="1369381444">
          <w:marLeft w:val="480"/>
          <w:marRight w:val="0"/>
          <w:marTop w:val="0"/>
          <w:marBottom w:val="0"/>
          <w:divBdr>
            <w:top w:val="none" w:sz="0" w:space="0" w:color="auto"/>
            <w:left w:val="none" w:sz="0" w:space="0" w:color="auto"/>
            <w:bottom w:val="none" w:sz="0" w:space="0" w:color="auto"/>
            <w:right w:val="none" w:sz="0" w:space="0" w:color="auto"/>
          </w:divBdr>
        </w:div>
        <w:div w:id="204752327">
          <w:marLeft w:val="480"/>
          <w:marRight w:val="0"/>
          <w:marTop w:val="0"/>
          <w:marBottom w:val="0"/>
          <w:divBdr>
            <w:top w:val="none" w:sz="0" w:space="0" w:color="auto"/>
            <w:left w:val="none" w:sz="0" w:space="0" w:color="auto"/>
            <w:bottom w:val="none" w:sz="0" w:space="0" w:color="auto"/>
            <w:right w:val="none" w:sz="0" w:space="0" w:color="auto"/>
          </w:divBdr>
        </w:div>
        <w:div w:id="411239655">
          <w:marLeft w:val="480"/>
          <w:marRight w:val="0"/>
          <w:marTop w:val="0"/>
          <w:marBottom w:val="0"/>
          <w:divBdr>
            <w:top w:val="none" w:sz="0" w:space="0" w:color="auto"/>
            <w:left w:val="none" w:sz="0" w:space="0" w:color="auto"/>
            <w:bottom w:val="none" w:sz="0" w:space="0" w:color="auto"/>
            <w:right w:val="none" w:sz="0" w:space="0" w:color="auto"/>
          </w:divBdr>
        </w:div>
        <w:div w:id="572932791">
          <w:marLeft w:val="480"/>
          <w:marRight w:val="0"/>
          <w:marTop w:val="0"/>
          <w:marBottom w:val="0"/>
          <w:divBdr>
            <w:top w:val="none" w:sz="0" w:space="0" w:color="auto"/>
            <w:left w:val="none" w:sz="0" w:space="0" w:color="auto"/>
            <w:bottom w:val="none" w:sz="0" w:space="0" w:color="auto"/>
            <w:right w:val="none" w:sz="0" w:space="0" w:color="auto"/>
          </w:divBdr>
        </w:div>
        <w:div w:id="92634972">
          <w:marLeft w:val="480"/>
          <w:marRight w:val="0"/>
          <w:marTop w:val="0"/>
          <w:marBottom w:val="0"/>
          <w:divBdr>
            <w:top w:val="none" w:sz="0" w:space="0" w:color="auto"/>
            <w:left w:val="none" w:sz="0" w:space="0" w:color="auto"/>
            <w:bottom w:val="none" w:sz="0" w:space="0" w:color="auto"/>
            <w:right w:val="none" w:sz="0" w:space="0" w:color="auto"/>
          </w:divBdr>
        </w:div>
        <w:div w:id="1373847455">
          <w:marLeft w:val="480"/>
          <w:marRight w:val="0"/>
          <w:marTop w:val="0"/>
          <w:marBottom w:val="0"/>
          <w:divBdr>
            <w:top w:val="none" w:sz="0" w:space="0" w:color="auto"/>
            <w:left w:val="none" w:sz="0" w:space="0" w:color="auto"/>
            <w:bottom w:val="none" w:sz="0" w:space="0" w:color="auto"/>
            <w:right w:val="none" w:sz="0" w:space="0" w:color="auto"/>
          </w:divBdr>
        </w:div>
        <w:div w:id="1125583276">
          <w:marLeft w:val="480"/>
          <w:marRight w:val="0"/>
          <w:marTop w:val="0"/>
          <w:marBottom w:val="0"/>
          <w:divBdr>
            <w:top w:val="none" w:sz="0" w:space="0" w:color="auto"/>
            <w:left w:val="none" w:sz="0" w:space="0" w:color="auto"/>
            <w:bottom w:val="none" w:sz="0" w:space="0" w:color="auto"/>
            <w:right w:val="none" w:sz="0" w:space="0" w:color="auto"/>
          </w:divBdr>
        </w:div>
        <w:div w:id="2063823867">
          <w:marLeft w:val="480"/>
          <w:marRight w:val="0"/>
          <w:marTop w:val="0"/>
          <w:marBottom w:val="0"/>
          <w:divBdr>
            <w:top w:val="none" w:sz="0" w:space="0" w:color="auto"/>
            <w:left w:val="none" w:sz="0" w:space="0" w:color="auto"/>
            <w:bottom w:val="none" w:sz="0" w:space="0" w:color="auto"/>
            <w:right w:val="none" w:sz="0" w:space="0" w:color="auto"/>
          </w:divBdr>
        </w:div>
        <w:div w:id="944456473">
          <w:marLeft w:val="480"/>
          <w:marRight w:val="0"/>
          <w:marTop w:val="0"/>
          <w:marBottom w:val="0"/>
          <w:divBdr>
            <w:top w:val="none" w:sz="0" w:space="0" w:color="auto"/>
            <w:left w:val="none" w:sz="0" w:space="0" w:color="auto"/>
            <w:bottom w:val="none" w:sz="0" w:space="0" w:color="auto"/>
            <w:right w:val="none" w:sz="0" w:space="0" w:color="auto"/>
          </w:divBdr>
        </w:div>
        <w:div w:id="1291084929">
          <w:marLeft w:val="480"/>
          <w:marRight w:val="0"/>
          <w:marTop w:val="0"/>
          <w:marBottom w:val="0"/>
          <w:divBdr>
            <w:top w:val="none" w:sz="0" w:space="0" w:color="auto"/>
            <w:left w:val="none" w:sz="0" w:space="0" w:color="auto"/>
            <w:bottom w:val="none" w:sz="0" w:space="0" w:color="auto"/>
            <w:right w:val="none" w:sz="0" w:space="0" w:color="auto"/>
          </w:divBdr>
        </w:div>
        <w:div w:id="147675054">
          <w:marLeft w:val="480"/>
          <w:marRight w:val="0"/>
          <w:marTop w:val="0"/>
          <w:marBottom w:val="0"/>
          <w:divBdr>
            <w:top w:val="none" w:sz="0" w:space="0" w:color="auto"/>
            <w:left w:val="none" w:sz="0" w:space="0" w:color="auto"/>
            <w:bottom w:val="none" w:sz="0" w:space="0" w:color="auto"/>
            <w:right w:val="none" w:sz="0" w:space="0" w:color="auto"/>
          </w:divBdr>
        </w:div>
        <w:div w:id="244265550">
          <w:marLeft w:val="480"/>
          <w:marRight w:val="0"/>
          <w:marTop w:val="0"/>
          <w:marBottom w:val="0"/>
          <w:divBdr>
            <w:top w:val="none" w:sz="0" w:space="0" w:color="auto"/>
            <w:left w:val="none" w:sz="0" w:space="0" w:color="auto"/>
            <w:bottom w:val="none" w:sz="0" w:space="0" w:color="auto"/>
            <w:right w:val="none" w:sz="0" w:space="0" w:color="auto"/>
          </w:divBdr>
        </w:div>
        <w:div w:id="1180854863">
          <w:marLeft w:val="480"/>
          <w:marRight w:val="0"/>
          <w:marTop w:val="0"/>
          <w:marBottom w:val="0"/>
          <w:divBdr>
            <w:top w:val="none" w:sz="0" w:space="0" w:color="auto"/>
            <w:left w:val="none" w:sz="0" w:space="0" w:color="auto"/>
            <w:bottom w:val="none" w:sz="0" w:space="0" w:color="auto"/>
            <w:right w:val="none" w:sz="0" w:space="0" w:color="auto"/>
          </w:divBdr>
        </w:div>
        <w:div w:id="1809325415">
          <w:marLeft w:val="480"/>
          <w:marRight w:val="0"/>
          <w:marTop w:val="0"/>
          <w:marBottom w:val="0"/>
          <w:divBdr>
            <w:top w:val="none" w:sz="0" w:space="0" w:color="auto"/>
            <w:left w:val="none" w:sz="0" w:space="0" w:color="auto"/>
            <w:bottom w:val="none" w:sz="0" w:space="0" w:color="auto"/>
            <w:right w:val="none" w:sz="0" w:space="0" w:color="auto"/>
          </w:divBdr>
        </w:div>
      </w:divsChild>
    </w:div>
    <w:div w:id="1193953741">
      <w:bodyDiv w:val="1"/>
      <w:marLeft w:val="0"/>
      <w:marRight w:val="0"/>
      <w:marTop w:val="0"/>
      <w:marBottom w:val="0"/>
      <w:divBdr>
        <w:top w:val="none" w:sz="0" w:space="0" w:color="auto"/>
        <w:left w:val="none" w:sz="0" w:space="0" w:color="auto"/>
        <w:bottom w:val="none" w:sz="0" w:space="0" w:color="auto"/>
        <w:right w:val="none" w:sz="0" w:space="0" w:color="auto"/>
      </w:divBdr>
    </w:div>
    <w:div w:id="1194341830">
      <w:bodyDiv w:val="1"/>
      <w:marLeft w:val="0"/>
      <w:marRight w:val="0"/>
      <w:marTop w:val="0"/>
      <w:marBottom w:val="0"/>
      <w:divBdr>
        <w:top w:val="none" w:sz="0" w:space="0" w:color="auto"/>
        <w:left w:val="none" w:sz="0" w:space="0" w:color="auto"/>
        <w:bottom w:val="none" w:sz="0" w:space="0" w:color="auto"/>
        <w:right w:val="none" w:sz="0" w:space="0" w:color="auto"/>
      </w:divBdr>
    </w:div>
    <w:div w:id="1194995130">
      <w:bodyDiv w:val="1"/>
      <w:marLeft w:val="0"/>
      <w:marRight w:val="0"/>
      <w:marTop w:val="0"/>
      <w:marBottom w:val="0"/>
      <w:divBdr>
        <w:top w:val="none" w:sz="0" w:space="0" w:color="auto"/>
        <w:left w:val="none" w:sz="0" w:space="0" w:color="auto"/>
        <w:bottom w:val="none" w:sz="0" w:space="0" w:color="auto"/>
        <w:right w:val="none" w:sz="0" w:space="0" w:color="auto"/>
      </w:divBdr>
    </w:div>
    <w:div w:id="1195457190">
      <w:bodyDiv w:val="1"/>
      <w:marLeft w:val="0"/>
      <w:marRight w:val="0"/>
      <w:marTop w:val="0"/>
      <w:marBottom w:val="0"/>
      <w:divBdr>
        <w:top w:val="none" w:sz="0" w:space="0" w:color="auto"/>
        <w:left w:val="none" w:sz="0" w:space="0" w:color="auto"/>
        <w:bottom w:val="none" w:sz="0" w:space="0" w:color="auto"/>
        <w:right w:val="none" w:sz="0" w:space="0" w:color="auto"/>
      </w:divBdr>
    </w:div>
    <w:div w:id="1195463857">
      <w:bodyDiv w:val="1"/>
      <w:marLeft w:val="0"/>
      <w:marRight w:val="0"/>
      <w:marTop w:val="0"/>
      <w:marBottom w:val="0"/>
      <w:divBdr>
        <w:top w:val="none" w:sz="0" w:space="0" w:color="auto"/>
        <w:left w:val="none" w:sz="0" w:space="0" w:color="auto"/>
        <w:bottom w:val="none" w:sz="0" w:space="0" w:color="auto"/>
        <w:right w:val="none" w:sz="0" w:space="0" w:color="auto"/>
      </w:divBdr>
    </w:div>
    <w:div w:id="1196043040">
      <w:bodyDiv w:val="1"/>
      <w:marLeft w:val="0"/>
      <w:marRight w:val="0"/>
      <w:marTop w:val="0"/>
      <w:marBottom w:val="0"/>
      <w:divBdr>
        <w:top w:val="none" w:sz="0" w:space="0" w:color="auto"/>
        <w:left w:val="none" w:sz="0" w:space="0" w:color="auto"/>
        <w:bottom w:val="none" w:sz="0" w:space="0" w:color="auto"/>
        <w:right w:val="none" w:sz="0" w:space="0" w:color="auto"/>
      </w:divBdr>
    </w:div>
    <w:div w:id="1196653469">
      <w:bodyDiv w:val="1"/>
      <w:marLeft w:val="0"/>
      <w:marRight w:val="0"/>
      <w:marTop w:val="0"/>
      <w:marBottom w:val="0"/>
      <w:divBdr>
        <w:top w:val="none" w:sz="0" w:space="0" w:color="auto"/>
        <w:left w:val="none" w:sz="0" w:space="0" w:color="auto"/>
        <w:bottom w:val="none" w:sz="0" w:space="0" w:color="auto"/>
        <w:right w:val="none" w:sz="0" w:space="0" w:color="auto"/>
      </w:divBdr>
    </w:div>
    <w:div w:id="1196963630">
      <w:bodyDiv w:val="1"/>
      <w:marLeft w:val="0"/>
      <w:marRight w:val="0"/>
      <w:marTop w:val="0"/>
      <w:marBottom w:val="0"/>
      <w:divBdr>
        <w:top w:val="none" w:sz="0" w:space="0" w:color="auto"/>
        <w:left w:val="none" w:sz="0" w:space="0" w:color="auto"/>
        <w:bottom w:val="none" w:sz="0" w:space="0" w:color="auto"/>
        <w:right w:val="none" w:sz="0" w:space="0" w:color="auto"/>
      </w:divBdr>
    </w:div>
    <w:div w:id="1197422808">
      <w:bodyDiv w:val="1"/>
      <w:marLeft w:val="0"/>
      <w:marRight w:val="0"/>
      <w:marTop w:val="0"/>
      <w:marBottom w:val="0"/>
      <w:divBdr>
        <w:top w:val="none" w:sz="0" w:space="0" w:color="auto"/>
        <w:left w:val="none" w:sz="0" w:space="0" w:color="auto"/>
        <w:bottom w:val="none" w:sz="0" w:space="0" w:color="auto"/>
        <w:right w:val="none" w:sz="0" w:space="0" w:color="auto"/>
      </w:divBdr>
    </w:div>
    <w:div w:id="1197815019">
      <w:bodyDiv w:val="1"/>
      <w:marLeft w:val="0"/>
      <w:marRight w:val="0"/>
      <w:marTop w:val="0"/>
      <w:marBottom w:val="0"/>
      <w:divBdr>
        <w:top w:val="none" w:sz="0" w:space="0" w:color="auto"/>
        <w:left w:val="none" w:sz="0" w:space="0" w:color="auto"/>
        <w:bottom w:val="none" w:sz="0" w:space="0" w:color="auto"/>
        <w:right w:val="none" w:sz="0" w:space="0" w:color="auto"/>
      </w:divBdr>
    </w:div>
    <w:div w:id="1199003348">
      <w:bodyDiv w:val="1"/>
      <w:marLeft w:val="0"/>
      <w:marRight w:val="0"/>
      <w:marTop w:val="0"/>
      <w:marBottom w:val="0"/>
      <w:divBdr>
        <w:top w:val="none" w:sz="0" w:space="0" w:color="auto"/>
        <w:left w:val="none" w:sz="0" w:space="0" w:color="auto"/>
        <w:bottom w:val="none" w:sz="0" w:space="0" w:color="auto"/>
        <w:right w:val="none" w:sz="0" w:space="0" w:color="auto"/>
      </w:divBdr>
    </w:div>
    <w:div w:id="1199663609">
      <w:bodyDiv w:val="1"/>
      <w:marLeft w:val="0"/>
      <w:marRight w:val="0"/>
      <w:marTop w:val="0"/>
      <w:marBottom w:val="0"/>
      <w:divBdr>
        <w:top w:val="none" w:sz="0" w:space="0" w:color="auto"/>
        <w:left w:val="none" w:sz="0" w:space="0" w:color="auto"/>
        <w:bottom w:val="none" w:sz="0" w:space="0" w:color="auto"/>
        <w:right w:val="none" w:sz="0" w:space="0" w:color="auto"/>
      </w:divBdr>
    </w:div>
    <w:div w:id="1200049081">
      <w:bodyDiv w:val="1"/>
      <w:marLeft w:val="0"/>
      <w:marRight w:val="0"/>
      <w:marTop w:val="0"/>
      <w:marBottom w:val="0"/>
      <w:divBdr>
        <w:top w:val="none" w:sz="0" w:space="0" w:color="auto"/>
        <w:left w:val="none" w:sz="0" w:space="0" w:color="auto"/>
        <w:bottom w:val="none" w:sz="0" w:space="0" w:color="auto"/>
        <w:right w:val="none" w:sz="0" w:space="0" w:color="auto"/>
      </w:divBdr>
    </w:div>
    <w:div w:id="1200778034">
      <w:bodyDiv w:val="1"/>
      <w:marLeft w:val="0"/>
      <w:marRight w:val="0"/>
      <w:marTop w:val="0"/>
      <w:marBottom w:val="0"/>
      <w:divBdr>
        <w:top w:val="none" w:sz="0" w:space="0" w:color="auto"/>
        <w:left w:val="none" w:sz="0" w:space="0" w:color="auto"/>
        <w:bottom w:val="none" w:sz="0" w:space="0" w:color="auto"/>
        <w:right w:val="none" w:sz="0" w:space="0" w:color="auto"/>
      </w:divBdr>
    </w:div>
    <w:div w:id="1200894464">
      <w:bodyDiv w:val="1"/>
      <w:marLeft w:val="0"/>
      <w:marRight w:val="0"/>
      <w:marTop w:val="0"/>
      <w:marBottom w:val="0"/>
      <w:divBdr>
        <w:top w:val="none" w:sz="0" w:space="0" w:color="auto"/>
        <w:left w:val="none" w:sz="0" w:space="0" w:color="auto"/>
        <w:bottom w:val="none" w:sz="0" w:space="0" w:color="auto"/>
        <w:right w:val="none" w:sz="0" w:space="0" w:color="auto"/>
      </w:divBdr>
    </w:div>
    <w:div w:id="1201628187">
      <w:bodyDiv w:val="1"/>
      <w:marLeft w:val="0"/>
      <w:marRight w:val="0"/>
      <w:marTop w:val="0"/>
      <w:marBottom w:val="0"/>
      <w:divBdr>
        <w:top w:val="none" w:sz="0" w:space="0" w:color="auto"/>
        <w:left w:val="none" w:sz="0" w:space="0" w:color="auto"/>
        <w:bottom w:val="none" w:sz="0" w:space="0" w:color="auto"/>
        <w:right w:val="none" w:sz="0" w:space="0" w:color="auto"/>
      </w:divBdr>
    </w:div>
    <w:div w:id="1202521002">
      <w:bodyDiv w:val="1"/>
      <w:marLeft w:val="0"/>
      <w:marRight w:val="0"/>
      <w:marTop w:val="0"/>
      <w:marBottom w:val="0"/>
      <w:divBdr>
        <w:top w:val="none" w:sz="0" w:space="0" w:color="auto"/>
        <w:left w:val="none" w:sz="0" w:space="0" w:color="auto"/>
        <w:bottom w:val="none" w:sz="0" w:space="0" w:color="auto"/>
        <w:right w:val="none" w:sz="0" w:space="0" w:color="auto"/>
      </w:divBdr>
    </w:div>
    <w:div w:id="1202788380">
      <w:bodyDiv w:val="1"/>
      <w:marLeft w:val="0"/>
      <w:marRight w:val="0"/>
      <w:marTop w:val="0"/>
      <w:marBottom w:val="0"/>
      <w:divBdr>
        <w:top w:val="none" w:sz="0" w:space="0" w:color="auto"/>
        <w:left w:val="none" w:sz="0" w:space="0" w:color="auto"/>
        <w:bottom w:val="none" w:sz="0" w:space="0" w:color="auto"/>
        <w:right w:val="none" w:sz="0" w:space="0" w:color="auto"/>
      </w:divBdr>
    </w:div>
    <w:div w:id="1203136359">
      <w:bodyDiv w:val="1"/>
      <w:marLeft w:val="0"/>
      <w:marRight w:val="0"/>
      <w:marTop w:val="0"/>
      <w:marBottom w:val="0"/>
      <w:divBdr>
        <w:top w:val="none" w:sz="0" w:space="0" w:color="auto"/>
        <w:left w:val="none" w:sz="0" w:space="0" w:color="auto"/>
        <w:bottom w:val="none" w:sz="0" w:space="0" w:color="auto"/>
        <w:right w:val="none" w:sz="0" w:space="0" w:color="auto"/>
      </w:divBdr>
    </w:div>
    <w:div w:id="1204945551">
      <w:bodyDiv w:val="1"/>
      <w:marLeft w:val="0"/>
      <w:marRight w:val="0"/>
      <w:marTop w:val="0"/>
      <w:marBottom w:val="0"/>
      <w:divBdr>
        <w:top w:val="none" w:sz="0" w:space="0" w:color="auto"/>
        <w:left w:val="none" w:sz="0" w:space="0" w:color="auto"/>
        <w:bottom w:val="none" w:sz="0" w:space="0" w:color="auto"/>
        <w:right w:val="none" w:sz="0" w:space="0" w:color="auto"/>
      </w:divBdr>
    </w:div>
    <w:div w:id="1206328326">
      <w:bodyDiv w:val="1"/>
      <w:marLeft w:val="0"/>
      <w:marRight w:val="0"/>
      <w:marTop w:val="0"/>
      <w:marBottom w:val="0"/>
      <w:divBdr>
        <w:top w:val="none" w:sz="0" w:space="0" w:color="auto"/>
        <w:left w:val="none" w:sz="0" w:space="0" w:color="auto"/>
        <w:bottom w:val="none" w:sz="0" w:space="0" w:color="auto"/>
        <w:right w:val="none" w:sz="0" w:space="0" w:color="auto"/>
      </w:divBdr>
    </w:div>
    <w:div w:id="1206404549">
      <w:bodyDiv w:val="1"/>
      <w:marLeft w:val="0"/>
      <w:marRight w:val="0"/>
      <w:marTop w:val="0"/>
      <w:marBottom w:val="0"/>
      <w:divBdr>
        <w:top w:val="none" w:sz="0" w:space="0" w:color="auto"/>
        <w:left w:val="none" w:sz="0" w:space="0" w:color="auto"/>
        <w:bottom w:val="none" w:sz="0" w:space="0" w:color="auto"/>
        <w:right w:val="none" w:sz="0" w:space="0" w:color="auto"/>
      </w:divBdr>
    </w:div>
    <w:div w:id="1206605389">
      <w:bodyDiv w:val="1"/>
      <w:marLeft w:val="0"/>
      <w:marRight w:val="0"/>
      <w:marTop w:val="0"/>
      <w:marBottom w:val="0"/>
      <w:divBdr>
        <w:top w:val="none" w:sz="0" w:space="0" w:color="auto"/>
        <w:left w:val="none" w:sz="0" w:space="0" w:color="auto"/>
        <w:bottom w:val="none" w:sz="0" w:space="0" w:color="auto"/>
        <w:right w:val="none" w:sz="0" w:space="0" w:color="auto"/>
      </w:divBdr>
    </w:div>
    <w:div w:id="1206989155">
      <w:bodyDiv w:val="1"/>
      <w:marLeft w:val="0"/>
      <w:marRight w:val="0"/>
      <w:marTop w:val="0"/>
      <w:marBottom w:val="0"/>
      <w:divBdr>
        <w:top w:val="none" w:sz="0" w:space="0" w:color="auto"/>
        <w:left w:val="none" w:sz="0" w:space="0" w:color="auto"/>
        <w:bottom w:val="none" w:sz="0" w:space="0" w:color="auto"/>
        <w:right w:val="none" w:sz="0" w:space="0" w:color="auto"/>
      </w:divBdr>
    </w:div>
    <w:div w:id="1208103805">
      <w:bodyDiv w:val="1"/>
      <w:marLeft w:val="0"/>
      <w:marRight w:val="0"/>
      <w:marTop w:val="0"/>
      <w:marBottom w:val="0"/>
      <w:divBdr>
        <w:top w:val="none" w:sz="0" w:space="0" w:color="auto"/>
        <w:left w:val="none" w:sz="0" w:space="0" w:color="auto"/>
        <w:bottom w:val="none" w:sz="0" w:space="0" w:color="auto"/>
        <w:right w:val="none" w:sz="0" w:space="0" w:color="auto"/>
      </w:divBdr>
    </w:div>
    <w:div w:id="1208222337">
      <w:bodyDiv w:val="1"/>
      <w:marLeft w:val="0"/>
      <w:marRight w:val="0"/>
      <w:marTop w:val="0"/>
      <w:marBottom w:val="0"/>
      <w:divBdr>
        <w:top w:val="none" w:sz="0" w:space="0" w:color="auto"/>
        <w:left w:val="none" w:sz="0" w:space="0" w:color="auto"/>
        <w:bottom w:val="none" w:sz="0" w:space="0" w:color="auto"/>
        <w:right w:val="none" w:sz="0" w:space="0" w:color="auto"/>
      </w:divBdr>
    </w:div>
    <w:div w:id="1208683168">
      <w:bodyDiv w:val="1"/>
      <w:marLeft w:val="0"/>
      <w:marRight w:val="0"/>
      <w:marTop w:val="0"/>
      <w:marBottom w:val="0"/>
      <w:divBdr>
        <w:top w:val="none" w:sz="0" w:space="0" w:color="auto"/>
        <w:left w:val="none" w:sz="0" w:space="0" w:color="auto"/>
        <w:bottom w:val="none" w:sz="0" w:space="0" w:color="auto"/>
        <w:right w:val="none" w:sz="0" w:space="0" w:color="auto"/>
      </w:divBdr>
    </w:div>
    <w:div w:id="1209142670">
      <w:bodyDiv w:val="1"/>
      <w:marLeft w:val="0"/>
      <w:marRight w:val="0"/>
      <w:marTop w:val="0"/>
      <w:marBottom w:val="0"/>
      <w:divBdr>
        <w:top w:val="none" w:sz="0" w:space="0" w:color="auto"/>
        <w:left w:val="none" w:sz="0" w:space="0" w:color="auto"/>
        <w:bottom w:val="none" w:sz="0" w:space="0" w:color="auto"/>
        <w:right w:val="none" w:sz="0" w:space="0" w:color="auto"/>
      </w:divBdr>
    </w:div>
    <w:div w:id="1209608355">
      <w:bodyDiv w:val="1"/>
      <w:marLeft w:val="0"/>
      <w:marRight w:val="0"/>
      <w:marTop w:val="0"/>
      <w:marBottom w:val="0"/>
      <w:divBdr>
        <w:top w:val="none" w:sz="0" w:space="0" w:color="auto"/>
        <w:left w:val="none" w:sz="0" w:space="0" w:color="auto"/>
        <w:bottom w:val="none" w:sz="0" w:space="0" w:color="auto"/>
        <w:right w:val="none" w:sz="0" w:space="0" w:color="auto"/>
      </w:divBdr>
    </w:div>
    <w:div w:id="1209758668">
      <w:bodyDiv w:val="1"/>
      <w:marLeft w:val="0"/>
      <w:marRight w:val="0"/>
      <w:marTop w:val="0"/>
      <w:marBottom w:val="0"/>
      <w:divBdr>
        <w:top w:val="none" w:sz="0" w:space="0" w:color="auto"/>
        <w:left w:val="none" w:sz="0" w:space="0" w:color="auto"/>
        <w:bottom w:val="none" w:sz="0" w:space="0" w:color="auto"/>
        <w:right w:val="none" w:sz="0" w:space="0" w:color="auto"/>
      </w:divBdr>
    </w:div>
    <w:div w:id="1210994410">
      <w:bodyDiv w:val="1"/>
      <w:marLeft w:val="0"/>
      <w:marRight w:val="0"/>
      <w:marTop w:val="0"/>
      <w:marBottom w:val="0"/>
      <w:divBdr>
        <w:top w:val="none" w:sz="0" w:space="0" w:color="auto"/>
        <w:left w:val="none" w:sz="0" w:space="0" w:color="auto"/>
        <w:bottom w:val="none" w:sz="0" w:space="0" w:color="auto"/>
        <w:right w:val="none" w:sz="0" w:space="0" w:color="auto"/>
      </w:divBdr>
    </w:div>
    <w:div w:id="1211188492">
      <w:bodyDiv w:val="1"/>
      <w:marLeft w:val="0"/>
      <w:marRight w:val="0"/>
      <w:marTop w:val="0"/>
      <w:marBottom w:val="0"/>
      <w:divBdr>
        <w:top w:val="none" w:sz="0" w:space="0" w:color="auto"/>
        <w:left w:val="none" w:sz="0" w:space="0" w:color="auto"/>
        <w:bottom w:val="none" w:sz="0" w:space="0" w:color="auto"/>
        <w:right w:val="none" w:sz="0" w:space="0" w:color="auto"/>
      </w:divBdr>
    </w:div>
    <w:div w:id="1211262872">
      <w:bodyDiv w:val="1"/>
      <w:marLeft w:val="0"/>
      <w:marRight w:val="0"/>
      <w:marTop w:val="0"/>
      <w:marBottom w:val="0"/>
      <w:divBdr>
        <w:top w:val="none" w:sz="0" w:space="0" w:color="auto"/>
        <w:left w:val="none" w:sz="0" w:space="0" w:color="auto"/>
        <w:bottom w:val="none" w:sz="0" w:space="0" w:color="auto"/>
        <w:right w:val="none" w:sz="0" w:space="0" w:color="auto"/>
      </w:divBdr>
    </w:div>
    <w:div w:id="1211725797">
      <w:bodyDiv w:val="1"/>
      <w:marLeft w:val="0"/>
      <w:marRight w:val="0"/>
      <w:marTop w:val="0"/>
      <w:marBottom w:val="0"/>
      <w:divBdr>
        <w:top w:val="none" w:sz="0" w:space="0" w:color="auto"/>
        <w:left w:val="none" w:sz="0" w:space="0" w:color="auto"/>
        <w:bottom w:val="none" w:sz="0" w:space="0" w:color="auto"/>
        <w:right w:val="none" w:sz="0" w:space="0" w:color="auto"/>
      </w:divBdr>
    </w:div>
    <w:div w:id="1211965518">
      <w:bodyDiv w:val="1"/>
      <w:marLeft w:val="0"/>
      <w:marRight w:val="0"/>
      <w:marTop w:val="0"/>
      <w:marBottom w:val="0"/>
      <w:divBdr>
        <w:top w:val="none" w:sz="0" w:space="0" w:color="auto"/>
        <w:left w:val="none" w:sz="0" w:space="0" w:color="auto"/>
        <w:bottom w:val="none" w:sz="0" w:space="0" w:color="auto"/>
        <w:right w:val="none" w:sz="0" w:space="0" w:color="auto"/>
      </w:divBdr>
    </w:div>
    <w:div w:id="1212498563">
      <w:bodyDiv w:val="1"/>
      <w:marLeft w:val="0"/>
      <w:marRight w:val="0"/>
      <w:marTop w:val="0"/>
      <w:marBottom w:val="0"/>
      <w:divBdr>
        <w:top w:val="none" w:sz="0" w:space="0" w:color="auto"/>
        <w:left w:val="none" w:sz="0" w:space="0" w:color="auto"/>
        <w:bottom w:val="none" w:sz="0" w:space="0" w:color="auto"/>
        <w:right w:val="none" w:sz="0" w:space="0" w:color="auto"/>
      </w:divBdr>
    </w:div>
    <w:div w:id="1213268338">
      <w:bodyDiv w:val="1"/>
      <w:marLeft w:val="0"/>
      <w:marRight w:val="0"/>
      <w:marTop w:val="0"/>
      <w:marBottom w:val="0"/>
      <w:divBdr>
        <w:top w:val="none" w:sz="0" w:space="0" w:color="auto"/>
        <w:left w:val="none" w:sz="0" w:space="0" w:color="auto"/>
        <w:bottom w:val="none" w:sz="0" w:space="0" w:color="auto"/>
        <w:right w:val="none" w:sz="0" w:space="0" w:color="auto"/>
      </w:divBdr>
    </w:div>
    <w:div w:id="1213276228">
      <w:bodyDiv w:val="1"/>
      <w:marLeft w:val="0"/>
      <w:marRight w:val="0"/>
      <w:marTop w:val="0"/>
      <w:marBottom w:val="0"/>
      <w:divBdr>
        <w:top w:val="none" w:sz="0" w:space="0" w:color="auto"/>
        <w:left w:val="none" w:sz="0" w:space="0" w:color="auto"/>
        <w:bottom w:val="none" w:sz="0" w:space="0" w:color="auto"/>
        <w:right w:val="none" w:sz="0" w:space="0" w:color="auto"/>
      </w:divBdr>
    </w:div>
    <w:div w:id="1213536941">
      <w:bodyDiv w:val="1"/>
      <w:marLeft w:val="0"/>
      <w:marRight w:val="0"/>
      <w:marTop w:val="0"/>
      <w:marBottom w:val="0"/>
      <w:divBdr>
        <w:top w:val="none" w:sz="0" w:space="0" w:color="auto"/>
        <w:left w:val="none" w:sz="0" w:space="0" w:color="auto"/>
        <w:bottom w:val="none" w:sz="0" w:space="0" w:color="auto"/>
        <w:right w:val="none" w:sz="0" w:space="0" w:color="auto"/>
      </w:divBdr>
    </w:div>
    <w:div w:id="1214079127">
      <w:bodyDiv w:val="1"/>
      <w:marLeft w:val="0"/>
      <w:marRight w:val="0"/>
      <w:marTop w:val="0"/>
      <w:marBottom w:val="0"/>
      <w:divBdr>
        <w:top w:val="none" w:sz="0" w:space="0" w:color="auto"/>
        <w:left w:val="none" w:sz="0" w:space="0" w:color="auto"/>
        <w:bottom w:val="none" w:sz="0" w:space="0" w:color="auto"/>
        <w:right w:val="none" w:sz="0" w:space="0" w:color="auto"/>
      </w:divBdr>
    </w:div>
    <w:div w:id="1214348864">
      <w:bodyDiv w:val="1"/>
      <w:marLeft w:val="0"/>
      <w:marRight w:val="0"/>
      <w:marTop w:val="0"/>
      <w:marBottom w:val="0"/>
      <w:divBdr>
        <w:top w:val="none" w:sz="0" w:space="0" w:color="auto"/>
        <w:left w:val="none" w:sz="0" w:space="0" w:color="auto"/>
        <w:bottom w:val="none" w:sz="0" w:space="0" w:color="auto"/>
        <w:right w:val="none" w:sz="0" w:space="0" w:color="auto"/>
      </w:divBdr>
    </w:div>
    <w:div w:id="1215894985">
      <w:bodyDiv w:val="1"/>
      <w:marLeft w:val="0"/>
      <w:marRight w:val="0"/>
      <w:marTop w:val="0"/>
      <w:marBottom w:val="0"/>
      <w:divBdr>
        <w:top w:val="none" w:sz="0" w:space="0" w:color="auto"/>
        <w:left w:val="none" w:sz="0" w:space="0" w:color="auto"/>
        <w:bottom w:val="none" w:sz="0" w:space="0" w:color="auto"/>
        <w:right w:val="none" w:sz="0" w:space="0" w:color="auto"/>
      </w:divBdr>
    </w:div>
    <w:div w:id="1216160903">
      <w:bodyDiv w:val="1"/>
      <w:marLeft w:val="0"/>
      <w:marRight w:val="0"/>
      <w:marTop w:val="0"/>
      <w:marBottom w:val="0"/>
      <w:divBdr>
        <w:top w:val="none" w:sz="0" w:space="0" w:color="auto"/>
        <w:left w:val="none" w:sz="0" w:space="0" w:color="auto"/>
        <w:bottom w:val="none" w:sz="0" w:space="0" w:color="auto"/>
        <w:right w:val="none" w:sz="0" w:space="0" w:color="auto"/>
      </w:divBdr>
    </w:div>
    <w:div w:id="1216314961">
      <w:bodyDiv w:val="1"/>
      <w:marLeft w:val="0"/>
      <w:marRight w:val="0"/>
      <w:marTop w:val="0"/>
      <w:marBottom w:val="0"/>
      <w:divBdr>
        <w:top w:val="none" w:sz="0" w:space="0" w:color="auto"/>
        <w:left w:val="none" w:sz="0" w:space="0" w:color="auto"/>
        <w:bottom w:val="none" w:sz="0" w:space="0" w:color="auto"/>
        <w:right w:val="none" w:sz="0" w:space="0" w:color="auto"/>
      </w:divBdr>
    </w:div>
    <w:div w:id="1216700139">
      <w:bodyDiv w:val="1"/>
      <w:marLeft w:val="0"/>
      <w:marRight w:val="0"/>
      <w:marTop w:val="0"/>
      <w:marBottom w:val="0"/>
      <w:divBdr>
        <w:top w:val="none" w:sz="0" w:space="0" w:color="auto"/>
        <w:left w:val="none" w:sz="0" w:space="0" w:color="auto"/>
        <w:bottom w:val="none" w:sz="0" w:space="0" w:color="auto"/>
        <w:right w:val="none" w:sz="0" w:space="0" w:color="auto"/>
      </w:divBdr>
    </w:div>
    <w:div w:id="1218514757">
      <w:bodyDiv w:val="1"/>
      <w:marLeft w:val="0"/>
      <w:marRight w:val="0"/>
      <w:marTop w:val="0"/>
      <w:marBottom w:val="0"/>
      <w:divBdr>
        <w:top w:val="none" w:sz="0" w:space="0" w:color="auto"/>
        <w:left w:val="none" w:sz="0" w:space="0" w:color="auto"/>
        <w:bottom w:val="none" w:sz="0" w:space="0" w:color="auto"/>
        <w:right w:val="none" w:sz="0" w:space="0" w:color="auto"/>
      </w:divBdr>
    </w:div>
    <w:div w:id="1219778289">
      <w:bodyDiv w:val="1"/>
      <w:marLeft w:val="0"/>
      <w:marRight w:val="0"/>
      <w:marTop w:val="0"/>
      <w:marBottom w:val="0"/>
      <w:divBdr>
        <w:top w:val="none" w:sz="0" w:space="0" w:color="auto"/>
        <w:left w:val="none" w:sz="0" w:space="0" w:color="auto"/>
        <w:bottom w:val="none" w:sz="0" w:space="0" w:color="auto"/>
        <w:right w:val="none" w:sz="0" w:space="0" w:color="auto"/>
      </w:divBdr>
    </w:div>
    <w:div w:id="1220362012">
      <w:bodyDiv w:val="1"/>
      <w:marLeft w:val="0"/>
      <w:marRight w:val="0"/>
      <w:marTop w:val="0"/>
      <w:marBottom w:val="0"/>
      <w:divBdr>
        <w:top w:val="none" w:sz="0" w:space="0" w:color="auto"/>
        <w:left w:val="none" w:sz="0" w:space="0" w:color="auto"/>
        <w:bottom w:val="none" w:sz="0" w:space="0" w:color="auto"/>
        <w:right w:val="none" w:sz="0" w:space="0" w:color="auto"/>
      </w:divBdr>
    </w:div>
    <w:div w:id="1220823847">
      <w:bodyDiv w:val="1"/>
      <w:marLeft w:val="0"/>
      <w:marRight w:val="0"/>
      <w:marTop w:val="0"/>
      <w:marBottom w:val="0"/>
      <w:divBdr>
        <w:top w:val="none" w:sz="0" w:space="0" w:color="auto"/>
        <w:left w:val="none" w:sz="0" w:space="0" w:color="auto"/>
        <w:bottom w:val="none" w:sz="0" w:space="0" w:color="auto"/>
        <w:right w:val="none" w:sz="0" w:space="0" w:color="auto"/>
      </w:divBdr>
    </w:div>
    <w:div w:id="1222061210">
      <w:bodyDiv w:val="1"/>
      <w:marLeft w:val="0"/>
      <w:marRight w:val="0"/>
      <w:marTop w:val="0"/>
      <w:marBottom w:val="0"/>
      <w:divBdr>
        <w:top w:val="none" w:sz="0" w:space="0" w:color="auto"/>
        <w:left w:val="none" w:sz="0" w:space="0" w:color="auto"/>
        <w:bottom w:val="none" w:sz="0" w:space="0" w:color="auto"/>
        <w:right w:val="none" w:sz="0" w:space="0" w:color="auto"/>
      </w:divBdr>
    </w:div>
    <w:div w:id="1222792059">
      <w:bodyDiv w:val="1"/>
      <w:marLeft w:val="0"/>
      <w:marRight w:val="0"/>
      <w:marTop w:val="0"/>
      <w:marBottom w:val="0"/>
      <w:divBdr>
        <w:top w:val="none" w:sz="0" w:space="0" w:color="auto"/>
        <w:left w:val="none" w:sz="0" w:space="0" w:color="auto"/>
        <w:bottom w:val="none" w:sz="0" w:space="0" w:color="auto"/>
        <w:right w:val="none" w:sz="0" w:space="0" w:color="auto"/>
      </w:divBdr>
    </w:div>
    <w:div w:id="1223256445">
      <w:bodyDiv w:val="1"/>
      <w:marLeft w:val="0"/>
      <w:marRight w:val="0"/>
      <w:marTop w:val="0"/>
      <w:marBottom w:val="0"/>
      <w:divBdr>
        <w:top w:val="none" w:sz="0" w:space="0" w:color="auto"/>
        <w:left w:val="none" w:sz="0" w:space="0" w:color="auto"/>
        <w:bottom w:val="none" w:sz="0" w:space="0" w:color="auto"/>
        <w:right w:val="none" w:sz="0" w:space="0" w:color="auto"/>
      </w:divBdr>
    </w:div>
    <w:div w:id="1223713294">
      <w:bodyDiv w:val="1"/>
      <w:marLeft w:val="0"/>
      <w:marRight w:val="0"/>
      <w:marTop w:val="0"/>
      <w:marBottom w:val="0"/>
      <w:divBdr>
        <w:top w:val="none" w:sz="0" w:space="0" w:color="auto"/>
        <w:left w:val="none" w:sz="0" w:space="0" w:color="auto"/>
        <w:bottom w:val="none" w:sz="0" w:space="0" w:color="auto"/>
        <w:right w:val="none" w:sz="0" w:space="0" w:color="auto"/>
      </w:divBdr>
    </w:div>
    <w:div w:id="1223713644">
      <w:bodyDiv w:val="1"/>
      <w:marLeft w:val="0"/>
      <w:marRight w:val="0"/>
      <w:marTop w:val="0"/>
      <w:marBottom w:val="0"/>
      <w:divBdr>
        <w:top w:val="none" w:sz="0" w:space="0" w:color="auto"/>
        <w:left w:val="none" w:sz="0" w:space="0" w:color="auto"/>
        <w:bottom w:val="none" w:sz="0" w:space="0" w:color="auto"/>
        <w:right w:val="none" w:sz="0" w:space="0" w:color="auto"/>
      </w:divBdr>
    </w:div>
    <w:div w:id="1230925147">
      <w:bodyDiv w:val="1"/>
      <w:marLeft w:val="0"/>
      <w:marRight w:val="0"/>
      <w:marTop w:val="0"/>
      <w:marBottom w:val="0"/>
      <w:divBdr>
        <w:top w:val="none" w:sz="0" w:space="0" w:color="auto"/>
        <w:left w:val="none" w:sz="0" w:space="0" w:color="auto"/>
        <w:bottom w:val="none" w:sz="0" w:space="0" w:color="auto"/>
        <w:right w:val="none" w:sz="0" w:space="0" w:color="auto"/>
      </w:divBdr>
    </w:div>
    <w:div w:id="1231035740">
      <w:bodyDiv w:val="1"/>
      <w:marLeft w:val="0"/>
      <w:marRight w:val="0"/>
      <w:marTop w:val="0"/>
      <w:marBottom w:val="0"/>
      <w:divBdr>
        <w:top w:val="none" w:sz="0" w:space="0" w:color="auto"/>
        <w:left w:val="none" w:sz="0" w:space="0" w:color="auto"/>
        <w:bottom w:val="none" w:sz="0" w:space="0" w:color="auto"/>
        <w:right w:val="none" w:sz="0" w:space="0" w:color="auto"/>
      </w:divBdr>
    </w:div>
    <w:div w:id="1231503778">
      <w:bodyDiv w:val="1"/>
      <w:marLeft w:val="0"/>
      <w:marRight w:val="0"/>
      <w:marTop w:val="0"/>
      <w:marBottom w:val="0"/>
      <w:divBdr>
        <w:top w:val="none" w:sz="0" w:space="0" w:color="auto"/>
        <w:left w:val="none" w:sz="0" w:space="0" w:color="auto"/>
        <w:bottom w:val="none" w:sz="0" w:space="0" w:color="auto"/>
        <w:right w:val="none" w:sz="0" w:space="0" w:color="auto"/>
      </w:divBdr>
    </w:div>
    <w:div w:id="1234045747">
      <w:bodyDiv w:val="1"/>
      <w:marLeft w:val="0"/>
      <w:marRight w:val="0"/>
      <w:marTop w:val="0"/>
      <w:marBottom w:val="0"/>
      <w:divBdr>
        <w:top w:val="none" w:sz="0" w:space="0" w:color="auto"/>
        <w:left w:val="none" w:sz="0" w:space="0" w:color="auto"/>
        <w:bottom w:val="none" w:sz="0" w:space="0" w:color="auto"/>
        <w:right w:val="none" w:sz="0" w:space="0" w:color="auto"/>
      </w:divBdr>
      <w:divsChild>
        <w:div w:id="875964870">
          <w:marLeft w:val="480"/>
          <w:marRight w:val="0"/>
          <w:marTop w:val="0"/>
          <w:marBottom w:val="0"/>
          <w:divBdr>
            <w:top w:val="none" w:sz="0" w:space="0" w:color="auto"/>
            <w:left w:val="none" w:sz="0" w:space="0" w:color="auto"/>
            <w:bottom w:val="none" w:sz="0" w:space="0" w:color="auto"/>
            <w:right w:val="none" w:sz="0" w:space="0" w:color="auto"/>
          </w:divBdr>
        </w:div>
        <w:div w:id="1740900614">
          <w:marLeft w:val="480"/>
          <w:marRight w:val="0"/>
          <w:marTop w:val="0"/>
          <w:marBottom w:val="0"/>
          <w:divBdr>
            <w:top w:val="none" w:sz="0" w:space="0" w:color="auto"/>
            <w:left w:val="none" w:sz="0" w:space="0" w:color="auto"/>
            <w:bottom w:val="none" w:sz="0" w:space="0" w:color="auto"/>
            <w:right w:val="none" w:sz="0" w:space="0" w:color="auto"/>
          </w:divBdr>
        </w:div>
        <w:div w:id="876238895">
          <w:marLeft w:val="480"/>
          <w:marRight w:val="0"/>
          <w:marTop w:val="0"/>
          <w:marBottom w:val="0"/>
          <w:divBdr>
            <w:top w:val="none" w:sz="0" w:space="0" w:color="auto"/>
            <w:left w:val="none" w:sz="0" w:space="0" w:color="auto"/>
            <w:bottom w:val="none" w:sz="0" w:space="0" w:color="auto"/>
            <w:right w:val="none" w:sz="0" w:space="0" w:color="auto"/>
          </w:divBdr>
        </w:div>
        <w:div w:id="765997740">
          <w:marLeft w:val="480"/>
          <w:marRight w:val="0"/>
          <w:marTop w:val="0"/>
          <w:marBottom w:val="0"/>
          <w:divBdr>
            <w:top w:val="none" w:sz="0" w:space="0" w:color="auto"/>
            <w:left w:val="none" w:sz="0" w:space="0" w:color="auto"/>
            <w:bottom w:val="none" w:sz="0" w:space="0" w:color="auto"/>
            <w:right w:val="none" w:sz="0" w:space="0" w:color="auto"/>
          </w:divBdr>
        </w:div>
        <w:div w:id="204485675">
          <w:marLeft w:val="480"/>
          <w:marRight w:val="0"/>
          <w:marTop w:val="0"/>
          <w:marBottom w:val="0"/>
          <w:divBdr>
            <w:top w:val="none" w:sz="0" w:space="0" w:color="auto"/>
            <w:left w:val="none" w:sz="0" w:space="0" w:color="auto"/>
            <w:bottom w:val="none" w:sz="0" w:space="0" w:color="auto"/>
            <w:right w:val="none" w:sz="0" w:space="0" w:color="auto"/>
          </w:divBdr>
        </w:div>
        <w:div w:id="1253005351">
          <w:marLeft w:val="480"/>
          <w:marRight w:val="0"/>
          <w:marTop w:val="0"/>
          <w:marBottom w:val="0"/>
          <w:divBdr>
            <w:top w:val="none" w:sz="0" w:space="0" w:color="auto"/>
            <w:left w:val="none" w:sz="0" w:space="0" w:color="auto"/>
            <w:bottom w:val="none" w:sz="0" w:space="0" w:color="auto"/>
            <w:right w:val="none" w:sz="0" w:space="0" w:color="auto"/>
          </w:divBdr>
        </w:div>
        <w:div w:id="1585991653">
          <w:marLeft w:val="480"/>
          <w:marRight w:val="0"/>
          <w:marTop w:val="0"/>
          <w:marBottom w:val="0"/>
          <w:divBdr>
            <w:top w:val="none" w:sz="0" w:space="0" w:color="auto"/>
            <w:left w:val="none" w:sz="0" w:space="0" w:color="auto"/>
            <w:bottom w:val="none" w:sz="0" w:space="0" w:color="auto"/>
            <w:right w:val="none" w:sz="0" w:space="0" w:color="auto"/>
          </w:divBdr>
        </w:div>
        <w:div w:id="1007172156">
          <w:marLeft w:val="480"/>
          <w:marRight w:val="0"/>
          <w:marTop w:val="0"/>
          <w:marBottom w:val="0"/>
          <w:divBdr>
            <w:top w:val="none" w:sz="0" w:space="0" w:color="auto"/>
            <w:left w:val="none" w:sz="0" w:space="0" w:color="auto"/>
            <w:bottom w:val="none" w:sz="0" w:space="0" w:color="auto"/>
            <w:right w:val="none" w:sz="0" w:space="0" w:color="auto"/>
          </w:divBdr>
        </w:div>
        <w:div w:id="504902763">
          <w:marLeft w:val="480"/>
          <w:marRight w:val="0"/>
          <w:marTop w:val="0"/>
          <w:marBottom w:val="0"/>
          <w:divBdr>
            <w:top w:val="none" w:sz="0" w:space="0" w:color="auto"/>
            <w:left w:val="none" w:sz="0" w:space="0" w:color="auto"/>
            <w:bottom w:val="none" w:sz="0" w:space="0" w:color="auto"/>
            <w:right w:val="none" w:sz="0" w:space="0" w:color="auto"/>
          </w:divBdr>
        </w:div>
        <w:div w:id="1482238246">
          <w:marLeft w:val="480"/>
          <w:marRight w:val="0"/>
          <w:marTop w:val="0"/>
          <w:marBottom w:val="0"/>
          <w:divBdr>
            <w:top w:val="none" w:sz="0" w:space="0" w:color="auto"/>
            <w:left w:val="none" w:sz="0" w:space="0" w:color="auto"/>
            <w:bottom w:val="none" w:sz="0" w:space="0" w:color="auto"/>
            <w:right w:val="none" w:sz="0" w:space="0" w:color="auto"/>
          </w:divBdr>
        </w:div>
        <w:div w:id="364256175">
          <w:marLeft w:val="480"/>
          <w:marRight w:val="0"/>
          <w:marTop w:val="0"/>
          <w:marBottom w:val="0"/>
          <w:divBdr>
            <w:top w:val="none" w:sz="0" w:space="0" w:color="auto"/>
            <w:left w:val="none" w:sz="0" w:space="0" w:color="auto"/>
            <w:bottom w:val="none" w:sz="0" w:space="0" w:color="auto"/>
            <w:right w:val="none" w:sz="0" w:space="0" w:color="auto"/>
          </w:divBdr>
        </w:div>
        <w:div w:id="110784885">
          <w:marLeft w:val="480"/>
          <w:marRight w:val="0"/>
          <w:marTop w:val="0"/>
          <w:marBottom w:val="0"/>
          <w:divBdr>
            <w:top w:val="none" w:sz="0" w:space="0" w:color="auto"/>
            <w:left w:val="none" w:sz="0" w:space="0" w:color="auto"/>
            <w:bottom w:val="none" w:sz="0" w:space="0" w:color="auto"/>
            <w:right w:val="none" w:sz="0" w:space="0" w:color="auto"/>
          </w:divBdr>
        </w:div>
        <w:div w:id="19477942">
          <w:marLeft w:val="480"/>
          <w:marRight w:val="0"/>
          <w:marTop w:val="0"/>
          <w:marBottom w:val="0"/>
          <w:divBdr>
            <w:top w:val="none" w:sz="0" w:space="0" w:color="auto"/>
            <w:left w:val="none" w:sz="0" w:space="0" w:color="auto"/>
            <w:bottom w:val="none" w:sz="0" w:space="0" w:color="auto"/>
            <w:right w:val="none" w:sz="0" w:space="0" w:color="auto"/>
          </w:divBdr>
        </w:div>
        <w:div w:id="409931242">
          <w:marLeft w:val="480"/>
          <w:marRight w:val="0"/>
          <w:marTop w:val="0"/>
          <w:marBottom w:val="0"/>
          <w:divBdr>
            <w:top w:val="none" w:sz="0" w:space="0" w:color="auto"/>
            <w:left w:val="none" w:sz="0" w:space="0" w:color="auto"/>
            <w:bottom w:val="none" w:sz="0" w:space="0" w:color="auto"/>
            <w:right w:val="none" w:sz="0" w:space="0" w:color="auto"/>
          </w:divBdr>
        </w:div>
        <w:div w:id="969746218">
          <w:marLeft w:val="480"/>
          <w:marRight w:val="0"/>
          <w:marTop w:val="0"/>
          <w:marBottom w:val="0"/>
          <w:divBdr>
            <w:top w:val="none" w:sz="0" w:space="0" w:color="auto"/>
            <w:left w:val="none" w:sz="0" w:space="0" w:color="auto"/>
            <w:bottom w:val="none" w:sz="0" w:space="0" w:color="auto"/>
            <w:right w:val="none" w:sz="0" w:space="0" w:color="auto"/>
          </w:divBdr>
        </w:div>
        <w:div w:id="621157965">
          <w:marLeft w:val="480"/>
          <w:marRight w:val="0"/>
          <w:marTop w:val="0"/>
          <w:marBottom w:val="0"/>
          <w:divBdr>
            <w:top w:val="none" w:sz="0" w:space="0" w:color="auto"/>
            <w:left w:val="none" w:sz="0" w:space="0" w:color="auto"/>
            <w:bottom w:val="none" w:sz="0" w:space="0" w:color="auto"/>
            <w:right w:val="none" w:sz="0" w:space="0" w:color="auto"/>
          </w:divBdr>
        </w:div>
        <w:div w:id="877200239">
          <w:marLeft w:val="480"/>
          <w:marRight w:val="0"/>
          <w:marTop w:val="0"/>
          <w:marBottom w:val="0"/>
          <w:divBdr>
            <w:top w:val="none" w:sz="0" w:space="0" w:color="auto"/>
            <w:left w:val="none" w:sz="0" w:space="0" w:color="auto"/>
            <w:bottom w:val="none" w:sz="0" w:space="0" w:color="auto"/>
            <w:right w:val="none" w:sz="0" w:space="0" w:color="auto"/>
          </w:divBdr>
        </w:div>
        <w:div w:id="1756054228">
          <w:marLeft w:val="480"/>
          <w:marRight w:val="0"/>
          <w:marTop w:val="0"/>
          <w:marBottom w:val="0"/>
          <w:divBdr>
            <w:top w:val="none" w:sz="0" w:space="0" w:color="auto"/>
            <w:left w:val="none" w:sz="0" w:space="0" w:color="auto"/>
            <w:bottom w:val="none" w:sz="0" w:space="0" w:color="auto"/>
            <w:right w:val="none" w:sz="0" w:space="0" w:color="auto"/>
          </w:divBdr>
        </w:div>
        <w:div w:id="1435712433">
          <w:marLeft w:val="480"/>
          <w:marRight w:val="0"/>
          <w:marTop w:val="0"/>
          <w:marBottom w:val="0"/>
          <w:divBdr>
            <w:top w:val="none" w:sz="0" w:space="0" w:color="auto"/>
            <w:left w:val="none" w:sz="0" w:space="0" w:color="auto"/>
            <w:bottom w:val="none" w:sz="0" w:space="0" w:color="auto"/>
            <w:right w:val="none" w:sz="0" w:space="0" w:color="auto"/>
          </w:divBdr>
        </w:div>
        <w:div w:id="807354372">
          <w:marLeft w:val="480"/>
          <w:marRight w:val="0"/>
          <w:marTop w:val="0"/>
          <w:marBottom w:val="0"/>
          <w:divBdr>
            <w:top w:val="none" w:sz="0" w:space="0" w:color="auto"/>
            <w:left w:val="none" w:sz="0" w:space="0" w:color="auto"/>
            <w:bottom w:val="none" w:sz="0" w:space="0" w:color="auto"/>
            <w:right w:val="none" w:sz="0" w:space="0" w:color="auto"/>
          </w:divBdr>
        </w:div>
        <w:div w:id="1623147278">
          <w:marLeft w:val="480"/>
          <w:marRight w:val="0"/>
          <w:marTop w:val="0"/>
          <w:marBottom w:val="0"/>
          <w:divBdr>
            <w:top w:val="none" w:sz="0" w:space="0" w:color="auto"/>
            <w:left w:val="none" w:sz="0" w:space="0" w:color="auto"/>
            <w:bottom w:val="none" w:sz="0" w:space="0" w:color="auto"/>
            <w:right w:val="none" w:sz="0" w:space="0" w:color="auto"/>
          </w:divBdr>
        </w:div>
        <w:div w:id="649410424">
          <w:marLeft w:val="480"/>
          <w:marRight w:val="0"/>
          <w:marTop w:val="0"/>
          <w:marBottom w:val="0"/>
          <w:divBdr>
            <w:top w:val="none" w:sz="0" w:space="0" w:color="auto"/>
            <w:left w:val="none" w:sz="0" w:space="0" w:color="auto"/>
            <w:bottom w:val="none" w:sz="0" w:space="0" w:color="auto"/>
            <w:right w:val="none" w:sz="0" w:space="0" w:color="auto"/>
          </w:divBdr>
        </w:div>
        <w:div w:id="647171641">
          <w:marLeft w:val="480"/>
          <w:marRight w:val="0"/>
          <w:marTop w:val="0"/>
          <w:marBottom w:val="0"/>
          <w:divBdr>
            <w:top w:val="none" w:sz="0" w:space="0" w:color="auto"/>
            <w:left w:val="none" w:sz="0" w:space="0" w:color="auto"/>
            <w:bottom w:val="none" w:sz="0" w:space="0" w:color="auto"/>
            <w:right w:val="none" w:sz="0" w:space="0" w:color="auto"/>
          </w:divBdr>
        </w:div>
        <w:div w:id="261689265">
          <w:marLeft w:val="480"/>
          <w:marRight w:val="0"/>
          <w:marTop w:val="0"/>
          <w:marBottom w:val="0"/>
          <w:divBdr>
            <w:top w:val="none" w:sz="0" w:space="0" w:color="auto"/>
            <w:left w:val="none" w:sz="0" w:space="0" w:color="auto"/>
            <w:bottom w:val="none" w:sz="0" w:space="0" w:color="auto"/>
            <w:right w:val="none" w:sz="0" w:space="0" w:color="auto"/>
          </w:divBdr>
        </w:div>
        <w:div w:id="107437665">
          <w:marLeft w:val="480"/>
          <w:marRight w:val="0"/>
          <w:marTop w:val="0"/>
          <w:marBottom w:val="0"/>
          <w:divBdr>
            <w:top w:val="none" w:sz="0" w:space="0" w:color="auto"/>
            <w:left w:val="none" w:sz="0" w:space="0" w:color="auto"/>
            <w:bottom w:val="none" w:sz="0" w:space="0" w:color="auto"/>
            <w:right w:val="none" w:sz="0" w:space="0" w:color="auto"/>
          </w:divBdr>
        </w:div>
        <w:div w:id="776561533">
          <w:marLeft w:val="480"/>
          <w:marRight w:val="0"/>
          <w:marTop w:val="0"/>
          <w:marBottom w:val="0"/>
          <w:divBdr>
            <w:top w:val="none" w:sz="0" w:space="0" w:color="auto"/>
            <w:left w:val="none" w:sz="0" w:space="0" w:color="auto"/>
            <w:bottom w:val="none" w:sz="0" w:space="0" w:color="auto"/>
            <w:right w:val="none" w:sz="0" w:space="0" w:color="auto"/>
          </w:divBdr>
        </w:div>
        <w:div w:id="1913349722">
          <w:marLeft w:val="480"/>
          <w:marRight w:val="0"/>
          <w:marTop w:val="0"/>
          <w:marBottom w:val="0"/>
          <w:divBdr>
            <w:top w:val="none" w:sz="0" w:space="0" w:color="auto"/>
            <w:left w:val="none" w:sz="0" w:space="0" w:color="auto"/>
            <w:bottom w:val="none" w:sz="0" w:space="0" w:color="auto"/>
            <w:right w:val="none" w:sz="0" w:space="0" w:color="auto"/>
          </w:divBdr>
        </w:div>
        <w:div w:id="1094670677">
          <w:marLeft w:val="480"/>
          <w:marRight w:val="0"/>
          <w:marTop w:val="0"/>
          <w:marBottom w:val="0"/>
          <w:divBdr>
            <w:top w:val="none" w:sz="0" w:space="0" w:color="auto"/>
            <w:left w:val="none" w:sz="0" w:space="0" w:color="auto"/>
            <w:bottom w:val="none" w:sz="0" w:space="0" w:color="auto"/>
            <w:right w:val="none" w:sz="0" w:space="0" w:color="auto"/>
          </w:divBdr>
        </w:div>
        <w:div w:id="53696803">
          <w:marLeft w:val="480"/>
          <w:marRight w:val="0"/>
          <w:marTop w:val="0"/>
          <w:marBottom w:val="0"/>
          <w:divBdr>
            <w:top w:val="none" w:sz="0" w:space="0" w:color="auto"/>
            <w:left w:val="none" w:sz="0" w:space="0" w:color="auto"/>
            <w:bottom w:val="none" w:sz="0" w:space="0" w:color="auto"/>
            <w:right w:val="none" w:sz="0" w:space="0" w:color="auto"/>
          </w:divBdr>
        </w:div>
        <w:div w:id="1984655078">
          <w:marLeft w:val="480"/>
          <w:marRight w:val="0"/>
          <w:marTop w:val="0"/>
          <w:marBottom w:val="0"/>
          <w:divBdr>
            <w:top w:val="none" w:sz="0" w:space="0" w:color="auto"/>
            <w:left w:val="none" w:sz="0" w:space="0" w:color="auto"/>
            <w:bottom w:val="none" w:sz="0" w:space="0" w:color="auto"/>
            <w:right w:val="none" w:sz="0" w:space="0" w:color="auto"/>
          </w:divBdr>
        </w:div>
        <w:div w:id="1993484546">
          <w:marLeft w:val="480"/>
          <w:marRight w:val="0"/>
          <w:marTop w:val="0"/>
          <w:marBottom w:val="0"/>
          <w:divBdr>
            <w:top w:val="none" w:sz="0" w:space="0" w:color="auto"/>
            <w:left w:val="none" w:sz="0" w:space="0" w:color="auto"/>
            <w:bottom w:val="none" w:sz="0" w:space="0" w:color="auto"/>
            <w:right w:val="none" w:sz="0" w:space="0" w:color="auto"/>
          </w:divBdr>
        </w:div>
        <w:div w:id="1502812802">
          <w:marLeft w:val="480"/>
          <w:marRight w:val="0"/>
          <w:marTop w:val="0"/>
          <w:marBottom w:val="0"/>
          <w:divBdr>
            <w:top w:val="none" w:sz="0" w:space="0" w:color="auto"/>
            <w:left w:val="none" w:sz="0" w:space="0" w:color="auto"/>
            <w:bottom w:val="none" w:sz="0" w:space="0" w:color="auto"/>
            <w:right w:val="none" w:sz="0" w:space="0" w:color="auto"/>
          </w:divBdr>
        </w:div>
        <w:div w:id="1622035679">
          <w:marLeft w:val="480"/>
          <w:marRight w:val="0"/>
          <w:marTop w:val="0"/>
          <w:marBottom w:val="0"/>
          <w:divBdr>
            <w:top w:val="none" w:sz="0" w:space="0" w:color="auto"/>
            <w:left w:val="none" w:sz="0" w:space="0" w:color="auto"/>
            <w:bottom w:val="none" w:sz="0" w:space="0" w:color="auto"/>
            <w:right w:val="none" w:sz="0" w:space="0" w:color="auto"/>
          </w:divBdr>
        </w:div>
        <w:div w:id="1498299424">
          <w:marLeft w:val="480"/>
          <w:marRight w:val="0"/>
          <w:marTop w:val="0"/>
          <w:marBottom w:val="0"/>
          <w:divBdr>
            <w:top w:val="none" w:sz="0" w:space="0" w:color="auto"/>
            <w:left w:val="none" w:sz="0" w:space="0" w:color="auto"/>
            <w:bottom w:val="none" w:sz="0" w:space="0" w:color="auto"/>
            <w:right w:val="none" w:sz="0" w:space="0" w:color="auto"/>
          </w:divBdr>
        </w:div>
        <w:div w:id="681855282">
          <w:marLeft w:val="480"/>
          <w:marRight w:val="0"/>
          <w:marTop w:val="0"/>
          <w:marBottom w:val="0"/>
          <w:divBdr>
            <w:top w:val="none" w:sz="0" w:space="0" w:color="auto"/>
            <w:left w:val="none" w:sz="0" w:space="0" w:color="auto"/>
            <w:bottom w:val="none" w:sz="0" w:space="0" w:color="auto"/>
            <w:right w:val="none" w:sz="0" w:space="0" w:color="auto"/>
          </w:divBdr>
        </w:div>
        <w:div w:id="1418677415">
          <w:marLeft w:val="480"/>
          <w:marRight w:val="0"/>
          <w:marTop w:val="0"/>
          <w:marBottom w:val="0"/>
          <w:divBdr>
            <w:top w:val="none" w:sz="0" w:space="0" w:color="auto"/>
            <w:left w:val="none" w:sz="0" w:space="0" w:color="auto"/>
            <w:bottom w:val="none" w:sz="0" w:space="0" w:color="auto"/>
            <w:right w:val="none" w:sz="0" w:space="0" w:color="auto"/>
          </w:divBdr>
        </w:div>
        <w:div w:id="1762294208">
          <w:marLeft w:val="480"/>
          <w:marRight w:val="0"/>
          <w:marTop w:val="0"/>
          <w:marBottom w:val="0"/>
          <w:divBdr>
            <w:top w:val="none" w:sz="0" w:space="0" w:color="auto"/>
            <w:left w:val="none" w:sz="0" w:space="0" w:color="auto"/>
            <w:bottom w:val="none" w:sz="0" w:space="0" w:color="auto"/>
            <w:right w:val="none" w:sz="0" w:space="0" w:color="auto"/>
          </w:divBdr>
        </w:div>
      </w:divsChild>
    </w:div>
    <w:div w:id="1234437704">
      <w:bodyDiv w:val="1"/>
      <w:marLeft w:val="0"/>
      <w:marRight w:val="0"/>
      <w:marTop w:val="0"/>
      <w:marBottom w:val="0"/>
      <w:divBdr>
        <w:top w:val="none" w:sz="0" w:space="0" w:color="auto"/>
        <w:left w:val="none" w:sz="0" w:space="0" w:color="auto"/>
        <w:bottom w:val="none" w:sz="0" w:space="0" w:color="auto"/>
        <w:right w:val="none" w:sz="0" w:space="0" w:color="auto"/>
      </w:divBdr>
    </w:div>
    <w:div w:id="1234703553">
      <w:bodyDiv w:val="1"/>
      <w:marLeft w:val="0"/>
      <w:marRight w:val="0"/>
      <w:marTop w:val="0"/>
      <w:marBottom w:val="0"/>
      <w:divBdr>
        <w:top w:val="none" w:sz="0" w:space="0" w:color="auto"/>
        <w:left w:val="none" w:sz="0" w:space="0" w:color="auto"/>
        <w:bottom w:val="none" w:sz="0" w:space="0" w:color="auto"/>
        <w:right w:val="none" w:sz="0" w:space="0" w:color="auto"/>
      </w:divBdr>
    </w:div>
    <w:div w:id="1235313196">
      <w:bodyDiv w:val="1"/>
      <w:marLeft w:val="0"/>
      <w:marRight w:val="0"/>
      <w:marTop w:val="0"/>
      <w:marBottom w:val="0"/>
      <w:divBdr>
        <w:top w:val="none" w:sz="0" w:space="0" w:color="auto"/>
        <w:left w:val="none" w:sz="0" w:space="0" w:color="auto"/>
        <w:bottom w:val="none" w:sz="0" w:space="0" w:color="auto"/>
        <w:right w:val="none" w:sz="0" w:space="0" w:color="auto"/>
      </w:divBdr>
    </w:div>
    <w:div w:id="1235431876">
      <w:bodyDiv w:val="1"/>
      <w:marLeft w:val="0"/>
      <w:marRight w:val="0"/>
      <w:marTop w:val="0"/>
      <w:marBottom w:val="0"/>
      <w:divBdr>
        <w:top w:val="none" w:sz="0" w:space="0" w:color="auto"/>
        <w:left w:val="none" w:sz="0" w:space="0" w:color="auto"/>
        <w:bottom w:val="none" w:sz="0" w:space="0" w:color="auto"/>
        <w:right w:val="none" w:sz="0" w:space="0" w:color="auto"/>
      </w:divBdr>
    </w:div>
    <w:div w:id="1235748018">
      <w:bodyDiv w:val="1"/>
      <w:marLeft w:val="0"/>
      <w:marRight w:val="0"/>
      <w:marTop w:val="0"/>
      <w:marBottom w:val="0"/>
      <w:divBdr>
        <w:top w:val="none" w:sz="0" w:space="0" w:color="auto"/>
        <w:left w:val="none" w:sz="0" w:space="0" w:color="auto"/>
        <w:bottom w:val="none" w:sz="0" w:space="0" w:color="auto"/>
        <w:right w:val="none" w:sz="0" w:space="0" w:color="auto"/>
      </w:divBdr>
    </w:div>
    <w:div w:id="1235775323">
      <w:bodyDiv w:val="1"/>
      <w:marLeft w:val="0"/>
      <w:marRight w:val="0"/>
      <w:marTop w:val="0"/>
      <w:marBottom w:val="0"/>
      <w:divBdr>
        <w:top w:val="none" w:sz="0" w:space="0" w:color="auto"/>
        <w:left w:val="none" w:sz="0" w:space="0" w:color="auto"/>
        <w:bottom w:val="none" w:sz="0" w:space="0" w:color="auto"/>
        <w:right w:val="none" w:sz="0" w:space="0" w:color="auto"/>
      </w:divBdr>
    </w:div>
    <w:div w:id="1235970916">
      <w:bodyDiv w:val="1"/>
      <w:marLeft w:val="0"/>
      <w:marRight w:val="0"/>
      <w:marTop w:val="0"/>
      <w:marBottom w:val="0"/>
      <w:divBdr>
        <w:top w:val="none" w:sz="0" w:space="0" w:color="auto"/>
        <w:left w:val="none" w:sz="0" w:space="0" w:color="auto"/>
        <w:bottom w:val="none" w:sz="0" w:space="0" w:color="auto"/>
        <w:right w:val="none" w:sz="0" w:space="0" w:color="auto"/>
      </w:divBdr>
    </w:div>
    <w:div w:id="1236280716">
      <w:bodyDiv w:val="1"/>
      <w:marLeft w:val="0"/>
      <w:marRight w:val="0"/>
      <w:marTop w:val="0"/>
      <w:marBottom w:val="0"/>
      <w:divBdr>
        <w:top w:val="none" w:sz="0" w:space="0" w:color="auto"/>
        <w:left w:val="none" w:sz="0" w:space="0" w:color="auto"/>
        <w:bottom w:val="none" w:sz="0" w:space="0" w:color="auto"/>
        <w:right w:val="none" w:sz="0" w:space="0" w:color="auto"/>
      </w:divBdr>
    </w:div>
    <w:div w:id="1237088495">
      <w:bodyDiv w:val="1"/>
      <w:marLeft w:val="0"/>
      <w:marRight w:val="0"/>
      <w:marTop w:val="0"/>
      <w:marBottom w:val="0"/>
      <w:divBdr>
        <w:top w:val="none" w:sz="0" w:space="0" w:color="auto"/>
        <w:left w:val="none" w:sz="0" w:space="0" w:color="auto"/>
        <w:bottom w:val="none" w:sz="0" w:space="0" w:color="auto"/>
        <w:right w:val="none" w:sz="0" w:space="0" w:color="auto"/>
      </w:divBdr>
    </w:div>
    <w:div w:id="1237546186">
      <w:bodyDiv w:val="1"/>
      <w:marLeft w:val="0"/>
      <w:marRight w:val="0"/>
      <w:marTop w:val="0"/>
      <w:marBottom w:val="0"/>
      <w:divBdr>
        <w:top w:val="none" w:sz="0" w:space="0" w:color="auto"/>
        <w:left w:val="none" w:sz="0" w:space="0" w:color="auto"/>
        <w:bottom w:val="none" w:sz="0" w:space="0" w:color="auto"/>
        <w:right w:val="none" w:sz="0" w:space="0" w:color="auto"/>
      </w:divBdr>
    </w:div>
    <w:div w:id="1237664383">
      <w:bodyDiv w:val="1"/>
      <w:marLeft w:val="0"/>
      <w:marRight w:val="0"/>
      <w:marTop w:val="0"/>
      <w:marBottom w:val="0"/>
      <w:divBdr>
        <w:top w:val="none" w:sz="0" w:space="0" w:color="auto"/>
        <w:left w:val="none" w:sz="0" w:space="0" w:color="auto"/>
        <w:bottom w:val="none" w:sz="0" w:space="0" w:color="auto"/>
        <w:right w:val="none" w:sz="0" w:space="0" w:color="auto"/>
      </w:divBdr>
      <w:divsChild>
        <w:div w:id="380636649">
          <w:marLeft w:val="480"/>
          <w:marRight w:val="0"/>
          <w:marTop w:val="0"/>
          <w:marBottom w:val="0"/>
          <w:divBdr>
            <w:top w:val="none" w:sz="0" w:space="0" w:color="auto"/>
            <w:left w:val="none" w:sz="0" w:space="0" w:color="auto"/>
            <w:bottom w:val="none" w:sz="0" w:space="0" w:color="auto"/>
            <w:right w:val="none" w:sz="0" w:space="0" w:color="auto"/>
          </w:divBdr>
        </w:div>
        <w:div w:id="827944071">
          <w:marLeft w:val="480"/>
          <w:marRight w:val="0"/>
          <w:marTop w:val="0"/>
          <w:marBottom w:val="0"/>
          <w:divBdr>
            <w:top w:val="none" w:sz="0" w:space="0" w:color="auto"/>
            <w:left w:val="none" w:sz="0" w:space="0" w:color="auto"/>
            <w:bottom w:val="none" w:sz="0" w:space="0" w:color="auto"/>
            <w:right w:val="none" w:sz="0" w:space="0" w:color="auto"/>
          </w:divBdr>
        </w:div>
        <w:div w:id="1229919150">
          <w:marLeft w:val="480"/>
          <w:marRight w:val="0"/>
          <w:marTop w:val="0"/>
          <w:marBottom w:val="0"/>
          <w:divBdr>
            <w:top w:val="none" w:sz="0" w:space="0" w:color="auto"/>
            <w:left w:val="none" w:sz="0" w:space="0" w:color="auto"/>
            <w:bottom w:val="none" w:sz="0" w:space="0" w:color="auto"/>
            <w:right w:val="none" w:sz="0" w:space="0" w:color="auto"/>
          </w:divBdr>
        </w:div>
        <w:div w:id="1019769865">
          <w:marLeft w:val="480"/>
          <w:marRight w:val="0"/>
          <w:marTop w:val="0"/>
          <w:marBottom w:val="0"/>
          <w:divBdr>
            <w:top w:val="none" w:sz="0" w:space="0" w:color="auto"/>
            <w:left w:val="none" w:sz="0" w:space="0" w:color="auto"/>
            <w:bottom w:val="none" w:sz="0" w:space="0" w:color="auto"/>
            <w:right w:val="none" w:sz="0" w:space="0" w:color="auto"/>
          </w:divBdr>
        </w:div>
        <w:div w:id="315498668">
          <w:marLeft w:val="480"/>
          <w:marRight w:val="0"/>
          <w:marTop w:val="0"/>
          <w:marBottom w:val="0"/>
          <w:divBdr>
            <w:top w:val="none" w:sz="0" w:space="0" w:color="auto"/>
            <w:left w:val="none" w:sz="0" w:space="0" w:color="auto"/>
            <w:bottom w:val="none" w:sz="0" w:space="0" w:color="auto"/>
            <w:right w:val="none" w:sz="0" w:space="0" w:color="auto"/>
          </w:divBdr>
        </w:div>
        <w:div w:id="1928074959">
          <w:marLeft w:val="480"/>
          <w:marRight w:val="0"/>
          <w:marTop w:val="0"/>
          <w:marBottom w:val="0"/>
          <w:divBdr>
            <w:top w:val="none" w:sz="0" w:space="0" w:color="auto"/>
            <w:left w:val="none" w:sz="0" w:space="0" w:color="auto"/>
            <w:bottom w:val="none" w:sz="0" w:space="0" w:color="auto"/>
            <w:right w:val="none" w:sz="0" w:space="0" w:color="auto"/>
          </w:divBdr>
        </w:div>
        <w:div w:id="917909545">
          <w:marLeft w:val="480"/>
          <w:marRight w:val="0"/>
          <w:marTop w:val="0"/>
          <w:marBottom w:val="0"/>
          <w:divBdr>
            <w:top w:val="none" w:sz="0" w:space="0" w:color="auto"/>
            <w:left w:val="none" w:sz="0" w:space="0" w:color="auto"/>
            <w:bottom w:val="none" w:sz="0" w:space="0" w:color="auto"/>
            <w:right w:val="none" w:sz="0" w:space="0" w:color="auto"/>
          </w:divBdr>
        </w:div>
        <w:div w:id="574896717">
          <w:marLeft w:val="480"/>
          <w:marRight w:val="0"/>
          <w:marTop w:val="0"/>
          <w:marBottom w:val="0"/>
          <w:divBdr>
            <w:top w:val="none" w:sz="0" w:space="0" w:color="auto"/>
            <w:left w:val="none" w:sz="0" w:space="0" w:color="auto"/>
            <w:bottom w:val="none" w:sz="0" w:space="0" w:color="auto"/>
            <w:right w:val="none" w:sz="0" w:space="0" w:color="auto"/>
          </w:divBdr>
        </w:div>
        <w:div w:id="1652559108">
          <w:marLeft w:val="480"/>
          <w:marRight w:val="0"/>
          <w:marTop w:val="0"/>
          <w:marBottom w:val="0"/>
          <w:divBdr>
            <w:top w:val="none" w:sz="0" w:space="0" w:color="auto"/>
            <w:left w:val="none" w:sz="0" w:space="0" w:color="auto"/>
            <w:bottom w:val="none" w:sz="0" w:space="0" w:color="auto"/>
            <w:right w:val="none" w:sz="0" w:space="0" w:color="auto"/>
          </w:divBdr>
        </w:div>
        <w:div w:id="94861713">
          <w:marLeft w:val="480"/>
          <w:marRight w:val="0"/>
          <w:marTop w:val="0"/>
          <w:marBottom w:val="0"/>
          <w:divBdr>
            <w:top w:val="none" w:sz="0" w:space="0" w:color="auto"/>
            <w:left w:val="none" w:sz="0" w:space="0" w:color="auto"/>
            <w:bottom w:val="none" w:sz="0" w:space="0" w:color="auto"/>
            <w:right w:val="none" w:sz="0" w:space="0" w:color="auto"/>
          </w:divBdr>
        </w:div>
        <w:div w:id="1149135325">
          <w:marLeft w:val="480"/>
          <w:marRight w:val="0"/>
          <w:marTop w:val="0"/>
          <w:marBottom w:val="0"/>
          <w:divBdr>
            <w:top w:val="none" w:sz="0" w:space="0" w:color="auto"/>
            <w:left w:val="none" w:sz="0" w:space="0" w:color="auto"/>
            <w:bottom w:val="none" w:sz="0" w:space="0" w:color="auto"/>
            <w:right w:val="none" w:sz="0" w:space="0" w:color="auto"/>
          </w:divBdr>
        </w:div>
        <w:div w:id="712969840">
          <w:marLeft w:val="480"/>
          <w:marRight w:val="0"/>
          <w:marTop w:val="0"/>
          <w:marBottom w:val="0"/>
          <w:divBdr>
            <w:top w:val="none" w:sz="0" w:space="0" w:color="auto"/>
            <w:left w:val="none" w:sz="0" w:space="0" w:color="auto"/>
            <w:bottom w:val="none" w:sz="0" w:space="0" w:color="auto"/>
            <w:right w:val="none" w:sz="0" w:space="0" w:color="auto"/>
          </w:divBdr>
        </w:div>
        <w:div w:id="1802961631">
          <w:marLeft w:val="480"/>
          <w:marRight w:val="0"/>
          <w:marTop w:val="0"/>
          <w:marBottom w:val="0"/>
          <w:divBdr>
            <w:top w:val="none" w:sz="0" w:space="0" w:color="auto"/>
            <w:left w:val="none" w:sz="0" w:space="0" w:color="auto"/>
            <w:bottom w:val="none" w:sz="0" w:space="0" w:color="auto"/>
            <w:right w:val="none" w:sz="0" w:space="0" w:color="auto"/>
          </w:divBdr>
        </w:div>
        <w:div w:id="2114666064">
          <w:marLeft w:val="480"/>
          <w:marRight w:val="0"/>
          <w:marTop w:val="0"/>
          <w:marBottom w:val="0"/>
          <w:divBdr>
            <w:top w:val="none" w:sz="0" w:space="0" w:color="auto"/>
            <w:left w:val="none" w:sz="0" w:space="0" w:color="auto"/>
            <w:bottom w:val="none" w:sz="0" w:space="0" w:color="auto"/>
            <w:right w:val="none" w:sz="0" w:space="0" w:color="auto"/>
          </w:divBdr>
        </w:div>
        <w:div w:id="1263798696">
          <w:marLeft w:val="480"/>
          <w:marRight w:val="0"/>
          <w:marTop w:val="0"/>
          <w:marBottom w:val="0"/>
          <w:divBdr>
            <w:top w:val="none" w:sz="0" w:space="0" w:color="auto"/>
            <w:left w:val="none" w:sz="0" w:space="0" w:color="auto"/>
            <w:bottom w:val="none" w:sz="0" w:space="0" w:color="auto"/>
            <w:right w:val="none" w:sz="0" w:space="0" w:color="auto"/>
          </w:divBdr>
        </w:div>
        <w:div w:id="436222297">
          <w:marLeft w:val="480"/>
          <w:marRight w:val="0"/>
          <w:marTop w:val="0"/>
          <w:marBottom w:val="0"/>
          <w:divBdr>
            <w:top w:val="none" w:sz="0" w:space="0" w:color="auto"/>
            <w:left w:val="none" w:sz="0" w:space="0" w:color="auto"/>
            <w:bottom w:val="none" w:sz="0" w:space="0" w:color="auto"/>
            <w:right w:val="none" w:sz="0" w:space="0" w:color="auto"/>
          </w:divBdr>
        </w:div>
        <w:div w:id="1538348135">
          <w:marLeft w:val="480"/>
          <w:marRight w:val="0"/>
          <w:marTop w:val="0"/>
          <w:marBottom w:val="0"/>
          <w:divBdr>
            <w:top w:val="none" w:sz="0" w:space="0" w:color="auto"/>
            <w:left w:val="none" w:sz="0" w:space="0" w:color="auto"/>
            <w:bottom w:val="none" w:sz="0" w:space="0" w:color="auto"/>
            <w:right w:val="none" w:sz="0" w:space="0" w:color="auto"/>
          </w:divBdr>
        </w:div>
      </w:divsChild>
    </w:div>
    <w:div w:id="1239561727">
      <w:bodyDiv w:val="1"/>
      <w:marLeft w:val="0"/>
      <w:marRight w:val="0"/>
      <w:marTop w:val="0"/>
      <w:marBottom w:val="0"/>
      <w:divBdr>
        <w:top w:val="none" w:sz="0" w:space="0" w:color="auto"/>
        <w:left w:val="none" w:sz="0" w:space="0" w:color="auto"/>
        <w:bottom w:val="none" w:sz="0" w:space="0" w:color="auto"/>
        <w:right w:val="none" w:sz="0" w:space="0" w:color="auto"/>
      </w:divBdr>
    </w:div>
    <w:div w:id="1239948501">
      <w:bodyDiv w:val="1"/>
      <w:marLeft w:val="0"/>
      <w:marRight w:val="0"/>
      <w:marTop w:val="0"/>
      <w:marBottom w:val="0"/>
      <w:divBdr>
        <w:top w:val="none" w:sz="0" w:space="0" w:color="auto"/>
        <w:left w:val="none" w:sz="0" w:space="0" w:color="auto"/>
        <w:bottom w:val="none" w:sz="0" w:space="0" w:color="auto"/>
        <w:right w:val="none" w:sz="0" w:space="0" w:color="auto"/>
      </w:divBdr>
    </w:div>
    <w:div w:id="1240408205">
      <w:bodyDiv w:val="1"/>
      <w:marLeft w:val="0"/>
      <w:marRight w:val="0"/>
      <w:marTop w:val="0"/>
      <w:marBottom w:val="0"/>
      <w:divBdr>
        <w:top w:val="none" w:sz="0" w:space="0" w:color="auto"/>
        <w:left w:val="none" w:sz="0" w:space="0" w:color="auto"/>
        <w:bottom w:val="none" w:sz="0" w:space="0" w:color="auto"/>
        <w:right w:val="none" w:sz="0" w:space="0" w:color="auto"/>
      </w:divBdr>
    </w:div>
    <w:div w:id="1240484745">
      <w:bodyDiv w:val="1"/>
      <w:marLeft w:val="0"/>
      <w:marRight w:val="0"/>
      <w:marTop w:val="0"/>
      <w:marBottom w:val="0"/>
      <w:divBdr>
        <w:top w:val="none" w:sz="0" w:space="0" w:color="auto"/>
        <w:left w:val="none" w:sz="0" w:space="0" w:color="auto"/>
        <w:bottom w:val="none" w:sz="0" w:space="0" w:color="auto"/>
        <w:right w:val="none" w:sz="0" w:space="0" w:color="auto"/>
      </w:divBdr>
    </w:div>
    <w:div w:id="1240941323">
      <w:bodyDiv w:val="1"/>
      <w:marLeft w:val="0"/>
      <w:marRight w:val="0"/>
      <w:marTop w:val="0"/>
      <w:marBottom w:val="0"/>
      <w:divBdr>
        <w:top w:val="none" w:sz="0" w:space="0" w:color="auto"/>
        <w:left w:val="none" w:sz="0" w:space="0" w:color="auto"/>
        <w:bottom w:val="none" w:sz="0" w:space="0" w:color="auto"/>
        <w:right w:val="none" w:sz="0" w:space="0" w:color="auto"/>
      </w:divBdr>
    </w:div>
    <w:div w:id="1242061033">
      <w:bodyDiv w:val="1"/>
      <w:marLeft w:val="0"/>
      <w:marRight w:val="0"/>
      <w:marTop w:val="0"/>
      <w:marBottom w:val="0"/>
      <w:divBdr>
        <w:top w:val="none" w:sz="0" w:space="0" w:color="auto"/>
        <w:left w:val="none" w:sz="0" w:space="0" w:color="auto"/>
        <w:bottom w:val="none" w:sz="0" w:space="0" w:color="auto"/>
        <w:right w:val="none" w:sz="0" w:space="0" w:color="auto"/>
      </w:divBdr>
    </w:div>
    <w:div w:id="1243445430">
      <w:bodyDiv w:val="1"/>
      <w:marLeft w:val="0"/>
      <w:marRight w:val="0"/>
      <w:marTop w:val="0"/>
      <w:marBottom w:val="0"/>
      <w:divBdr>
        <w:top w:val="none" w:sz="0" w:space="0" w:color="auto"/>
        <w:left w:val="none" w:sz="0" w:space="0" w:color="auto"/>
        <w:bottom w:val="none" w:sz="0" w:space="0" w:color="auto"/>
        <w:right w:val="none" w:sz="0" w:space="0" w:color="auto"/>
      </w:divBdr>
    </w:div>
    <w:div w:id="1244952718">
      <w:bodyDiv w:val="1"/>
      <w:marLeft w:val="0"/>
      <w:marRight w:val="0"/>
      <w:marTop w:val="0"/>
      <w:marBottom w:val="0"/>
      <w:divBdr>
        <w:top w:val="none" w:sz="0" w:space="0" w:color="auto"/>
        <w:left w:val="none" w:sz="0" w:space="0" w:color="auto"/>
        <w:bottom w:val="none" w:sz="0" w:space="0" w:color="auto"/>
        <w:right w:val="none" w:sz="0" w:space="0" w:color="auto"/>
      </w:divBdr>
    </w:div>
    <w:div w:id="1245073262">
      <w:bodyDiv w:val="1"/>
      <w:marLeft w:val="0"/>
      <w:marRight w:val="0"/>
      <w:marTop w:val="0"/>
      <w:marBottom w:val="0"/>
      <w:divBdr>
        <w:top w:val="none" w:sz="0" w:space="0" w:color="auto"/>
        <w:left w:val="none" w:sz="0" w:space="0" w:color="auto"/>
        <w:bottom w:val="none" w:sz="0" w:space="0" w:color="auto"/>
        <w:right w:val="none" w:sz="0" w:space="0" w:color="auto"/>
      </w:divBdr>
    </w:div>
    <w:div w:id="1245994453">
      <w:bodyDiv w:val="1"/>
      <w:marLeft w:val="0"/>
      <w:marRight w:val="0"/>
      <w:marTop w:val="0"/>
      <w:marBottom w:val="0"/>
      <w:divBdr>
        <w:top w:val="none" w:sz="0" w:space="0" w:color="auto"/>
        <w:left w:val="none" w:sz="0" w:space="0" w:color="auto"/>
        <w:bottom w:val="none" w:sz="0" w:space="0" w:color="auto"/>
        <w:right w:val="none" w:sz="0" w:space="0" w:color="auto"/>
      </w:divBdr>
    </w:div>
    <w:div w:id="1246912979">
      <w:bodyDiv w:val="1"/>
      <w:marLeft w:val="0"/>
      <w:marRight w:val="0"/>
      <w:marTop w:val="0"/>
      <w:marBottom w:val="0"/>
      <w:divBdr>
        <w:top w:val="none" w:sz="0" w:space="0" w:color="auto"/>
        <w:left w:val="none" w:sz="0" w:space="0" w:color="auto"/>
        <w:bottom w:val="none" w:sz="0" w:space="0" w:color="auto"/>
        <w:right w:val="none" w:sz="0" w:space="0" w:color="auto"/>
      </w:divBdr>
    </w:div>
    <w:div w:id="1247764933">
      <w:bodyDiv w:val="1"/>
      <w:marLeft w:val="0"/>
      <w:marRight w:val="0"/>
      <w:marTop w:val="0"/>
      <w:marBottom w:val="0"/>
      <w:divBdr>
        <w:top w:val="none" w:sz="0" w:space="0" w:color="auto"/>
        <w:left w:val="none" w:sz="0" w:space="0" w:color="auto"/>
        <w:bottom w:val="none" w:sz="0" w:space="0" w:color="auto"/>
        <w:right w:val="none" w:sz="0" w:space="0" w:color="auto"/>
      </w:divBdr>
    </w:div>
    <w:div w:id="1248077565">
      <w:bodyDiv w:val="1"/>
      <w:marLeft w:val="0"/>
      <w:marRight w:val="0"/>
      <w:marTop w:val="0"/>
      <w:marBottom w:val="0"/>
      <w:divBdr>
        <w:top w:val="none" w:sz="0" w:space="0" w:color="auto"/>
        <w:left w:val="none" w:sz="0" w:space="0" w:color="auto"/>
        <w:bottom w:val="none" w:sz="0" w:space="0" w:color="auto"/>
        <w:right w:val="none" w:sz="0" w:space="0" w:color="auto"/>
      </w:divBdr>
    </w:div>
    <w:div w:id="1248880149">
      <w:bodyDiv w:val="1"/>
      <w:marLeft w:val="0"/>
      <w:marRight w:val="0"/>
      <w:marTop w:val="0"/>
      <w:marBottom w:val="0"/>
      <w:divBdr>
        <w:top w:val="none" w:sz="0" w:space="0" w:color="auto"/>
        <w:left w:val="none" w:sz="0" w:space="0" w:color="auto"/>
        <w:bottom w:val="none" w:sz="0" w:space="0" w:color="auto"/>
        <w:right w:val="none" w:sz="0" w:space="0" w:color="auto"/>
      </w:divBdr>
    </w:div>
    <w:div w:id="1249340209">
      <w:bodyDiv w:val="1"/>
      <w:marLeft w:val="0"/>
      <w:marRight w:val="0"/>
      <w:marTop w:val="0"/>
      <w:marBottom w:val="0"/>
      <w:divBdr>
        <w:top w:val="none" w:sz="0" w:space="0" w:color="auto"/>
        <w:left w:val="none" w:sz="0" w:space="0" w:color="auto"/>
        <w:bottom w:val="none" w:sz="0" w:space="0" w:color="auto"/>
        <w:right w:val="none" w:sz="0" w:space="0" w:color="auto"/>
      </w:divBdr>
    </w:div>
    <w:div w:id="1250891274">
      <w:bodyDiv w:val="1"/>
      <w:marLeft w:val="0"/>
      <w:marRight w:val="0"/>
      <w:marTop w:val="0"/>
      <w:marBottom w:val="0"/>
      <w:divBdr>
        <w:top w:val="none" w:sz="0" w:space="0" w:color="auto"/>
        <w:left w:val="none" w:sz="0" w:space="0" w:color="auto"/>
        <w:bottom w:val="none" w:sz="0" w:space="0" w:color="auto"/>
        <w:right w:val="none" w:sz="0" w:space="0" w:color="auto"/>
      </w:divBdr>
    </w:div>
    <w:div w:id="1251935871">
      <w:bodyDiv w:val="1"/>
      <w:marLeft w:val="0"/>
      <w:marRight w:val="0"/>
      <w:marTop w:val="0"/>
      <w:marBottom w:val="0"/>
      <w:divBdr>
        <w:top w:val="none" w:sz="0" w:space="0" w:color="auto"/>
        <w:left w:val="none" w:sz="0" w:space="0" w:color="auto"/>
        <w:bottom w:val="none" w:sz="0" w:space="0" w:color="auto"/>
        <w:right w:val="none" w:sz="0" w:space="0" w:color="auto"/>
      </w:divBdr>
    </w:div>
    <w:div w:id="1251960761">
      <w:bodyDiv w:val="1"/>
      <w:marLeft w:val="0"/>
      <w:marRight w:val="0"/>
      <w:marTop w:val="0"/>
      <w:marBottom w:val="0"/>
      <w:divBdr>
        <w:top w:val="none" w:sz="0" w:space="0" w:color="auto"/>
        <w:left w:val="none" w:sz="0" w:space="0" w:color="auto"/>
        <w:bottom w:val="none" w:sz="0" w:space="0" w:color="auto"/>
        <w:right w:val="none" w:sz="0" w:space="0" w:color="auto"/>
      </w:divBdr>
    </w:div>
    <w:div w:id="1252347299">
      <w:bodyDiv w:val="1"/>
      <w:marLeft w:val="0"/>
      <w:marRight w:val="0"/>
      <w:marTop w:val="0"/>
      <w:marBottom w:val="0"/>
      <w:divBdr>
        <w:top w:val="none" w:sz="0" w:space="0" w:color="auto"/>
        <w:left w:val="none" w:sz="0" w:space="0" w:color="auto"/>
        <w:bottom w:val="none" w:sz="0" w:space="0" w:color="auto"/>
        <w:right w:val="none" w:sz="0" w:space="0" w:color="auto"/>
      </w:divBdr>
    </w:div>
    <w:div w:id="1252396471">
      <w:bodyDiv w:val="1"/>
      <w:marLeft w:val="0"/>
      <w:marRight w:val="0"/>
      <w:marTop w:val="0"/>
      <w:marBottom w:val="0"/>
      <w:divBdr>
        <w:top w:val="none" w:sz="0" w:space="0" w:color="auto"/>
        <w:left w:val="none" w:sz="0" w:space="0" w:color="auto"/>
        <w:bottom w:val="none" w:sz="0" w:space="0" w:color="auto"/>
        <w:right w:val="none" w:sz="0" w:space="0" w:color="auto"/>
      </w:divBdr>
    </w:div>
    <w:div w:id="1252471107">
      <w:bodyDiv w:val="1"/>
      <w:marLeft w:val="0"/>
      <w:marRight w:val="0"/>
      <w:marTop w:val="0"/>
      <w:marBottom w:val="0"/>
      <w:divBdr>
        <w:top w:val="none" w:sz="0" w:space="0" w:color="auto"/>
        <w:left w:val="none" w:sz="0" w:space="0" w:color="auto"/>
        <w:bottom w:val="none" w:sz="0" w:space="0" w:color="auto"/>
        <w:right w:val="none" w:sz="0" w:space="0" w:color="auto"/>
      </w:divBdr>
    </w:div>
    <w:div w:id="1252471810">
      <w:bodyDiv w:val="1"/>
      <w:marLeft w:val="0"/>
      <w:marRight w:val="0"/>
      <w:marTop w:val="0"/>
      <w:marBottom w:val="0"/>
      <w:divBdr>
        <w:top w:val="none" w:sz="0" w:space="0" w:color="auto"/>
        <w:left w:val="none" w:sz="0" w:space="0" w:color="auto"/>
        <w:bottom w:val="none" w:sz="0" w:space="0" w:color="auto"/>
        <w:right w:val="none" w:sz="0" w:space="0" w:color="auto"/>
      </w:divBdr>
    </w:div>
    <w:div w:id="1252738786">
      <w:bodyDiv w:val="1"/>
      <w:marLeft w:val="0"/>
      <w:marRight w:val="0"/>
      <w:marTop w:val="0"/>
      <w:marBottom w:val="0"/>
      <w:divBdr>
        <w:top w:val="none" w:sz="0" w:space="0" w:color="auto"/>
        <w:left w:val="none" w:sz="0" w:space="0" w:color="auto"/>
        <w:bottom w:val="none" w:sz="0" w:space="0" w:color="auto"/>
        <w:right w:val="none" w:sz="0" w:space="0" w:color="auto"/>
      </w:divBdr>
    </w:div>
    <w:div w:id="1255897029">
      <w:bodyDiv w:val="1"/>
      <w:marLeft w:val="0"/>
      <w:marRight w:val="0"/>
      <w:marTop w:val="0"/>
      <w:marBottom w:val="0"/>
      <w:divBdr>
        <w:top w:val="none" w:sz="0" w:space="0" w:color="auto"/>
        <w:left w:val="none" w:sz="0" w:space="0" w:color="auto"/>
        <w:bottom w:val="none" w:sz="0" w:space="0" w:color="auto"/>
        <w:right w:val="none" w:sz="0" w:space="0" w:color="auto"/>
      </w:divBdr>
    </w:div>
    <w:div w:id="1256403652">
      <w:bodyDiv w:val="1"/>
      <w:marLeft w:val="0"/>
      <w:marRight w:val="0"/>
      <w:marTop w:val="0"/>
      <w:marBottom w:val="0"/>
      <w:divBdr>
        <w:top w:val="none" w:sz="0" w:space="0" w:color="auto"/>
        <w:left w:val="none" w:sz="0" w:space="0" w:color="auto"/>
        <w:bottom w:val="none" w:sz="0" w:space="0" w:color="auto"/>
        <w:right w:val="none" w:sz="0" w:space="0" w:color="auto"/>
      </w:divBdr>
    </w:div>
    <w:div w:id="1257322107">
      <w:bodyDiv w:val="1"/>
      <w:marLeft w:val="0"/>
      <w:marRight w:val="0"/>
      <w:marTop w:val="0"/>
      <w:marBottom w:val="0"/>
      <w:divBdr>
        <w:top w:val="none" w:sz="0" w:space="0" w:color="auto"/>
        <w:left w:val="none" w:sz="0" w:space="0" w:color="auto"/>
        <w:bottom w:val="none" w:sz="0" w:space="0" w:color="auto"/>
        <w:right w:val="none" w:sz="0" w:space="0" w:color="auto"/>
      </w:divBdr>
    </w:div>
    <w:div w:id="1257326894">
      <w:bodyDiv w:val="1"/>
      <w:marLeft w:val="0"/>
      <w:marRight w:val="0"/>
      <w:marTop w:val="0"/>
      <w:marBottom w:val="0"/>
      <w:divBdr>
        <w:top w:val="none" w:sz="0" w:space="0" w:color="auto"/>
        <w:left w:val="none" w:sz="0" w:space="0" w:color="auto"/>
        <w:bottom w:val="none" w:sz="0" w:space="0" w:color="auto"/>
        <w:right w:val="none" w:sz="0" w:space="0" w:color="auto"/>
      </w:divBdr>
    </w:div>
    <w:div w:id="1257641712">
      <w:bodyDiv w:val="1"/>
      <w:marLeft w:val="0"/>
      <w:marRight w:val="0"/>
      <w:marTop w:val="0"/>
      <w:marBottom w:val="0"/>
      <w:divBdr>
        <w:top w:val="none" w:sz="0" w:space="0" w:color="auto"/>
        <w:left w:val="none" w:sz="0" w:space="0" w:color="auto"/>
        <w:bottom w:val="none" w:sz="0" w:space="0" w:color="auto"/>
        <w:right w:val="none" w:sz="0" w:space="0" w:color="auto"/>
      </w:divBdr>
    </w:div>
    <w:div w:id="1258320621">
      <w:bodyDiv w:val="1"/>
      <w:marLeft w:val="0"/>
      <w:marRight w:val="0"/>
      <w:marTop w:val="0"/>
      <w:marBottom w:val="0"/>
      <w:divBdr>
        <w:top w:val="none" w:sz="0" w:space="0" w:color="auto"/>
        <w:left w:val="none" w:sz="0" w:space="0" w:color="auto"/>
        <w:bottom w:val="none" w:sz="0" w:space="0" w:color="auto"/>
        <w:right w:val="none" w:sz="0" w:space="0" w:color="auto"/>
      </w:divBdr>
    </w:div>
    <w:div w:id="1260218266">
      <w:bodyDiv w:val="1"/>
      <w:marLeft w:val="0"/>
      <w:marRight w:val="0"/>
      <w:marTop w:val="0"/>
      <w:marBottom w:val="0"/>
      <w:divBdr>
        <w:top w:val="none" w:sz="0" w:space="0" w:color="auto"/>
        <w:left w:val="none" w:sz="0" w:space="0" w:color="auto"/>
        <w:bottom w:val="none" w:sz="0" w:space="0" w:color="auto"/>
        <w:right w:val="none" w:sz="0" w:space="0" w:color="auto"/>
      </w:divBdr>
    </w:div>
    <w:div w:id="1261915128">
      <w:bodyDiv w:val="1"/>
      <w:marLeft w:val="0"/>
      <w:marRight w:val="0"/>
      <w:marTop w:val="0"/>
      <w:marBottom w:val="0"/>
      <w:divBdr>
        <w:top w:val="none" w:sz="0" w:space="0" w:color="auto"/>
        <w:left w:val="none" w:sz="0" w:space="0" w:color="auto"/>
        <w:bottom w:val="none" w:sz="0" w:space="0" w:color="auto"/>
        <w:right w:val="none" w:sz="0" w:space="0" w:color="auto"/>
      </w:divBdr>
    </w:div>
    <w:div w:id="1262446007">
      <w:bodyDiv w:val="1"/>
      <w:marLeft w:val="0"/>
      <w:marRight w:val="0"/>
      <w:marTop w:val="0"/>
      <w:marBottom w:val="0"/>
      <w:divBdr>
        <w:top w:val="none" w:sz="0" w:space="0" w:color="auto"/>
        <w:left w:val="none" w:sz="0" w:space="0" w:color="auto"/>
        <w:bottom w:val="none" w:sz="0" w:space="0" w:color="auto"/>
        <w:right w:val="none" w:sz="0" w:space="0" w:color="auto"/>
      </w:divBdr>
    </w:div>
    <w:div w:id="1262759574">
      <w:bodyDiv w:val="1"/>
      <w:marLeft w:val="0"/>
      <w:marRight w:val="0"/>
      <w:marTop w:val="0"/>
      <w:marBottom w:val="0"/>
      <w:divBdr>
        <w:top w:val="none" w:sz="0" w:space="0" w:color="auto"/>
        <w:left w:val="none" w:sz="0" w:space="0" w:color="auto"/>
        <w:bottom w:val="none" w:sz="0" w:space="0" w:color="auto"/>
        <w:right w:val="none" w:sz="0" w:space="0" w:color="auto"/>
      </w:divBdr>
    </w:div>
    <w:div w:id="1263029224">
      <w:bodyDiv w:val="1"/>
      <w:marLeft w:val="0"/>
      <w:marRight w:val="0"/>
      <w:marTop w:val="0"/>
      <w:marBottom w:val="0"/>
      <w:divBdr>
        <w:top w:val="none" w:sz="0" w:space="0" w:color="auto"/>
        <w:left w:val="none" w:sz="0" w:space="0" w:color="auto"/>
        <w:bottom w:val="none" w:sz="0" w:space="0" w:color="auto"/>
        <w:right w:val="none" w:sz="0" w:space="0" w:color="auto"/>
      </w:divBdr>
    </w:div>
    <w:div w:id="1263143453">
      <w:bodyDiv w:val="1"/>
      <w:marLeft w:val="0"/>
      <w:marRight w:val="0"/>
      <w:marTop w:val="0"/>
      <w:marBottom w:val="0"/>
      <w:divBdr>
        <w:top w:val="none" w:sz="0" w:space="0" w:color="auto"/>
        <w:left w:val="none" w:sz="0" w:space="0" w:color="auto"/>
        <w:bottom w:val="none" w:sz="0" w:space="0" w:color="auto"/>
        <w:right w:val="none" w:sz="0" w:space="0" w:color="auto"/>
      </w:divBdr>
    </w:div>
    <w:div w:id="1263953168">
      <w:bodyDiv w:val="1"/>
      <w:marLeft w:val="0"/>
      <w:marRight w:val="0"/>
      <w:marTop w:val="0"/>
      <w:marBottom w:val="0"/>
      <w:divBdr>
        <w:top w:val="none" w:sz="0" w:space="0" w:color="auto"/>
        <w:left w:val="none" w:sz="0" w:space="0" w:color="auto"/>
        <w:bottom w:val="none" w:sz="0" w:space="0" w:color="auto"/>
        <w:right w:val="none" w:sz="0" w:space="0" w:color="auto"/>
      </w:divBdr>
    </w:div>
    <w:div w:id="1264336754">
      <w:bodyDiv w:val="1"/>
      <w:marLeft w:val="0"/>
      <w:marRight w:val="0"/>
      <w:marTop w:val="0"/>
      <w:marBottom w:val="0"/>
      <w:divBdr>
        <w:top w:val="none" w:sz="0" w:space="0" w:color="auto"/>
        <w:left w:val="none" w:sz="0" w:space="0" w:color="auto"/>
        <w:bottom w:val="none" w:sz="0" w:space="0" w:color="auto"/>
        <w:right w:val="none" w:sz="0" w:space="0" w:color="auto"/>
      </w:divBdr>
    </w:div>
    <w:div w:id="1266646009">
      <w:bodyDiv w:val="1"/>
      <w:marLeft w:val="0"/>
      <w:marRight w:val="0"/>
      <w:marTop w:val="0"/>
      <w:marBottom w:val="0"/>
      <w:divBdr>
        <w:top w:val="none" w:sz="0" w:space="0" w:color="auto"/>
        <w:left w:val="none" w:sz="0" w:space="0" w:color="auto"/>
        <w:bottom w:val="none" w:sz="0" w:space="0" w:color="auto"/>
        <w:right w:val="none" w:sz="0" w:space="0" w:color="auto"/>
      </w:divBdr>
    </w:div>
    <w:div w:id="1269699806">
      <w:bodyDiv w:val="1"/>
      <w:marLeft w:val="0"/>
      <w:marRight w:val="0"/>
      <w:marTop w:val="0"/>
      <w:marBottom w:val="0"/>
      <w:divBdr>
        <w:top w:val="none" w:sz="0" w:space="0" w:color="auto"/>
        <w:left w:val="none" w:sz="0" w:space="0" w:color="auto"/>
        <w:bottom w:val="none" w:sz="0" w:space="0" w:color="auto"/>
        <w:right w:val="none" w:sz="0" w:space="0" w:color="auto"/>
      </w:divBdr>
    </w:div>
    <w:div w:id="1269972614">
      <w:bodyDiv w:val="1"/>
      <w:marLeft w:val="0"/>
      <w:marRight w:val="0"/>
      <w:marTop w:val="0"/>
      <w:marBottom w:val="0"/>
      <w:divBdr>
        <w:top w:val="none" w:sz="0" w:space="0" w:color="auto"/>
        <w:left w:val="none" w:sz="0" w:space="0" w:color="auto"/>
        <w:bottom w:val="none" w:sz="0" w:space="0" w:color="auto"/>
        <w:right w:val="none" w:sz="0" w:space="0" w:color="auto"/>
      </w:divBdr>
    </w:div>
    <w:div w:id="1270698296">
      <w:bodyDiv w:val="1"/>
      <w:marLeft w:val="0"/>
      <w:marRight w:val="0"/>
      <w:marTop w:val="0"/>
      <w:marBottom w:val="0"/>
      <w:divBdr>
        <w:top w:val="none" w:sz="0" w:space="0" w:color="auto"/>
        <w:left w:val="none" w:sz="0" w:space="0" w:color="auto"/>
        <w:bottom w:val="none" w:sz="0" w:space="0" w:color="auto"/>
        <w:right w:val="none" w:sz="0" w:space="0" w:color="auto"/>
      </w:divBdr>
    </w:div>
    <w:div w:id="1270702166">
      <w:bodyDiv w:val="1"/>
      <w:marLeft w:val="0"/>
      <w:marRight w:val="0"/>
      <w:marTop w:val="0"/>
      <w:marBottom w:val="0"/>
      <w:divBdr>
        <w:top w:val="none" w:sz="0" w:space="0" w:color="auto"/>
        <w:left w:val="none" w:sz="0" w:space="0" w:color="auto"/>
        <w:bottom w:val="none" w:sz="0" w:space="0" w:color="auto"/>
        <w:right w:val="none" w:sz="0" w:space="0" w:color="auto"/>
      </w:divBdr>
    </w:div>
    <w:div w:id="1270746796">
      <w:bodyDiv w:val="1"/>
      <w:marLeft w:val="0"/>
      <w:marRight w:val="0"/>
      <w:marTop w:val="0"/>
      <w:marBottom w:val="0"/>
      <w:divBdr>
        <w:top w:val="none" w:sz="0" w:space="0" w:color="auto"/>
        <w:left w:val="none" w:sz="0" w:space="0" w:color="auto"/>
        <w:bottom w:val="none" w:sz="0" w:space="0" w:color="auto"/>
        <w:right w:val="none" w:sz="0" w:space="0" w:color="auto"/>
      </w:divBdr>
    </w:div>
    <w:div w:id="1271595433">
      <w:bodyDiv w:val="1"/>
      <w:marLeft w:val="0"/>
      <w:marRight w:val="0"/>
      <w:marTop w:val="0"/>
      <w:marBottom w:val="0"/>
      <w:divBdr>
        <w:top w:val="none" w:sz="0" w:space="0" w:color="auto"/>
        <w:left w:val="none" w:sz="0" w:space="0" w:color="auto"/>
        <w:bottom w:val="none" w:sz="0" w:space="0" w:color="auto"/>
        <w:right w:val="none" w:sz="0" w:space="0" w:color="auto"/>
      </w:divBdr>
    </w:div>
    <w:div w:id="1272008496">
      <w:bodyDiv w:val="1"/>
      <w:marLeft w:val="0"/>
      <w:marRight w:val="0"/>
      <w:marTop w:val="0"/>
      <w:marBottom w:val="0"/>
      <w:divBdr>
        <w:top w:val="none" w:sz="0" w:space="0" w:color="auto"/>
        <w:left w:val="none" w:sz="0" w:space="0" w:color="auto"/>
        <w:bottom w:val="none" w:sz="0" w:space="0" w:color="auto"/>
        <w:right w:val="none" w:sz="0" w:space="0" w:color="auto"/>
      </w:divBdr>
    </w:div>
    <w:div w:id="1272666423">
      <w:bodyDiv w:val="1"/>
      <w:marLeft w:val="0"/>
      <w:marRight w:val="0"/>
      <w:marTop w:val="0"/>
      <w:marBottom w:val="0"/>
      <w:divBdr>
        <w:top w:val="none" w:sz="0" w:space="0" w:color="auto"/>
        <w:left w:val="none" w:sz="0" w:space="0" w:color="auto"/>
        <w:bottom w:val="none" w:sz="0" w:space="0" w:color="auto"/>
        <w:right w:val="none" w:sz="0" w:space="0" w:color="auto"/>
      </w:divBdr>
    </w:div>
    <w:div w:id="1272933190">
      <w:bodyDiv w:val="1"/>
      <w:marLeft w:val="0"/>
      <w:marRight w:val="0"/>
      <w:marTop w:val="0"/>
      <w:marBottom w:val="0"/>
      <w:divBdr>
        <w:top w:val="none" w:sz="0" w:space="0" w:color="auto"/>
        <w:left w:val="none" w:sz="0" w:space="0" w:color="auto"/>
        <w:bottom w:val="none" w:sz="0" w:space="0" w:color="auto"/>
        <w:right w:val="none" w:sz="0" w:space="0" w:color="auto"/>
      </w:divBdr>
    </w:div>
    <w:div w:id="1273512944">
      <w:bodyDiv w:val="1"/>
      <w:marLeft w:val="0"/>
      <w:marRight w:val="0"/>
      <w:marTop w:val="0"/>
      <w:marBottom w:val="0"/>
      <w:divBdr>
        <w:top w:val="none" w:sz="0" w:space="0" w:color="auto"/>
        <w:left w:val="none" w:sz="0" w:space="0" w:color="auto"/>
        <w:bottom w:val="none" w:sz="0" w:space="0" w:color="auto"/>
        <w:right w:val="none" w:sz="0" w:space="0" w:color="auto"/>
      </w:divBdr>
    </w:div>
    <w:div w:id="1274702351">
      <w:bodyDiv w:val="1"/>
      <w:marLeft w:val="0"/>
      <w:marRight w:val="0"/>
      <w:marTop w:val="0"/>
      <w:marBottom w:val="0"/>
      <w:divBdr>
        <w:top w:val="none" w:sz="0" w:space="0" w:color="auto"/>
        <w:left w:val="none" w:sz="0" w:space="0" w:color="auto"/>
        <w:bottom w:val="none" w:sz="0" w:space="0" w:color="auto"/>
        <w:right w:val="none" w:sz="0" w:space="0" w:color="auto"/>
      </w:divBdr>
    </w:div>
    <w:div w:id="1274747876">
      <w:bodyDiv w:val="1"/>
      <w:marLeft w:val="0"/>
      <w:marRight w:val="0"/>
      <w:marTop w:val="0"/>
      <w:marBottom w:val="0"/>
      <w:divBdr>
        <w:top w:val="none" w:sz="0" w:space="0" w:color="auto"/>
        <w:left w:val="none" w:sz="0" w:space="0" w:color="auto"/>
        <w:bottom w:val="none" w:sz="0" w:space="0" w:color="auto"/>
        <w:right w:val="none" w:sz="0" w:space="0" w:color="auto"/>
      </w:divBdr>
    </w:div>
    <w:div w:id="1276601255">
      <w:bodyDiv w:val="1"/>
      <w:marLeft w:val="0"/>
      <w:marRight w:val="0"/>
      <w:marTop w:val="0"/>
      <w:marBottom w:val="0"/>
      <w:divBdr>
        <w:top w:val="none" w:sz="0" w:space="0" w:color="auto"/>
        <w:left w:val="none" w:sz="0" w:space="0" w:color="auto"/>
        <w:bottom w:val="none" w:sz="0" w:space="0" w:color="auto"/>
        <w:right w:val="none" w:sz="0" w:space="0" w:color="auto"/>
      </w:divBdr>
    </w:div>
    <w:div w:id="1277640015">
      <w:bodyDiv w:val="1"/>
      <w:marLeft w:val="0"/>
      <w:marRight w:val="0"/>
      <w:marTop w:val="0"/>
      <w:marBottom w:val="0"/>
      <w:divBdr>
        <w:top w:val="none" w:sz="0" w:space="0" w:color="auto"/>
        <w:left w:val="none" w:sz="0" w:space="0" w:color="auto"/>
        <w:bottom w:val="none" w:sz="0" w:space="0" w:color="auto"/>
        <w:right w:val="none" w:sz="0" w:space="0" w:color="auto"/>
      </w:divBdr>
    </w:div>
    <w:div w:id="1280067246">
      <w:bodyDiv w:val="1"/>
      <w:marLeft w:val="0"/>
      <w:marRight w:val="0"/>
      <w:marTop w:val="0"/>
      <w:marBottom w:val="0"/>
      <w:divBdr>
        <w:top w:val="none" w:sz="0" w:space="0" w:color="auto"/>
        <w:left w:val="none" w:sz="0" w:space="0" w:color="auto"/>
        <w:bottom w:val="none" w:sz="0" w:space="0" w:color="auto"/>
        <w:right w:val="none" w:sz="0" w:space="0" w:color="auto"/>
      </w:divBdr>
    </w:div>
    <w:div w:id="1280180752">
      <w:bodyDiv w:val="1"/>
      <w:marLeft w:val="0"/>
      <w:marRight w:val="0"/>
      <w:marTop w:val="0"/>
      <w:marBottom w:val="0"/>
      <w:divBdr>
        <w:top w:val="none" w:sz="0" w:space="0" w:color="auto"/>
        <w:left w:val="none" w:sz="0" w:space="0" w:color="auto"/>
        <w:bottom w:val="none" w:sz="0" w:space="0" w:color="auto"/>
        <w:right w:val="none" w:sz="0" w:space="0" w:color="auto"/>
      </w:divBdr>
    </w:div>
    <w:div w:id="1281571314">
      <w:bodyDiv w:val="1"/>
      <w:marLeft w:val="0"/>
      <w:marRight w:val="0"/>
      <w:marTop w:val="0"/>
      <w:marBottom w:val="0"/>
      <w:divBdr>
        <w:top w:val="none" w:sz="0" w:space="0" w:color="auto"/>
        <w:left w:val="none" w:sz="0" w:space="0" w:color="auto"/>
        <w:bottom w:val="none" w:sz="0" w:space="0" w:color="auto"/>
        <w:right w:val="none" w:sz="0" w:space="0" w:color="auto"/>
      </w:divBdr>
      <w:divsChild>
        <w:div w:id="1929462756">
          <w:marLeft w:val="480"/>
          <w:marRight w:val="0"/>
          <w:marTop w:val="0"/>
          <w:marBottom w:val="0"/>
          <w:divBdr>
            <w:top w:val="none" w:sz="0" w:space="0" w:color="auto"/>
            <w:left w:val="none" w:sz="0" w:space="0" w:color="auto"/>
            <w:bottom w:val="none" w:sz="0" w:space="0" w:color="auto"/>
            <w:right w:val="none" w:sz="0" w:space="0" w:color="auto"/>
          </w:divBdr>
        </w:div>
        <w:div w:id="633095478">
          <w:marLeft w:val="480"/>
          <w:marRight w:val="0"/>
          <w:marTop w:val="0"/>
          <w:marBottom w:val="0"/>
          <w:divBdr>
            <w:top w:val="none" w:sz="0" w:space="0" w:color="auto"/>
            <w:left w:val="none" w:sz="0" w:space="0" w:color="auto"/>
            <w:bottom w:val="none" w:sz="0" w:space="0" w:color="auto"/>
            <w:right w:val="none" w:sz="0" w:space="0" w:color="auto"/>
          </w:divBdr>
        </w:div>
        <w:div w:id="1265727123">
          <w:marLeft w:val="480"/>
          <w:marRight w:val="0"/>
          <w:marTop w:val="0"/>
          <w:marBottom w:val="0"/>
          <w:divBdr>
            <w:top w:val="none" w:sz="0" w:space="0" w:color="auto"/>
            <w:left w:val="none" w:sz="0" w:space="0" w:color="auto"/>
            <w:bottom w:val="none" w:sz="0" w:space="0" w:color="auto"/>
            <w:right w:val="none" w:sz="0" w:space="0" w:color="auto"/>
          </w:divBdr>
        </w:div>
        <w:div w:id="384913432">
          <w:marLeft w:val="480"/>
          <w:marRight w:val="0"/>
          <w:marTop w:val="0"/>
          <w:marBottom w:val="0"/>
          <w:divBdr>
            <w:top w:val="none" w:sz="0" w:space="0" w:color="auto"/>
            <w:left w:val="none" w:sz="0" w:space="0" w:color="auto"/>
            <w:bottom w:val="none" w:sz="0" w:space="0" w:color="auto"/>
            <w:right w:val="none" w:sz="0" w:space="0" w:color="auto"/>
          </w:divBdr>
        </w:div>
        <w:div w:id="1401559236">
          <w:marLeft w:val="480"/>
          <w:marRight w:val="0"/>
          <w:marTop w:val="0"/>
          <w:marBottom w:val="0"/>
          <w:divBdr>
            <w:top w:val="none" w:sz="0" w:space="0" w:color="auto"/>
            <w:left w:val="none" w:sz="0" w:space="0" w:color="auto"/>
            <w:bottom w:val="none" w:sz="0" w:space="0" w:color="auto"/>
            <w:right w:val="none" w:sz="0" w:space="0" w:color="auto"/>
          </w:divBdr>
        </w:div>
        <w:div w:id="565725014">
          <w:marLeft w:val="480"/>
          <w:marRight w:val="0"/>
          <w:marTop w:val="0"/>
          <w:marBottom w:val="0"/>
          <w:divBdr>
            <w:top w:val="none" w:sz="0" w:space="0" w:color="auto"/>
            <w:left w:val="none" w:sz="0" w:space="0" w:color="auto"/>
            <w:bottom w:val="none" w:sz="0" w:space="0" w:color="auto"/>
            <w:right w:val="none" w:sz="0" w:space="0" w:color="auto"/>
          </w:divBdr>
        </w:div>
        <w:div w:id="1130787082">
          <w:marLeft w:val="480"/>
          <w:marRight w:val="0"/>
          <w:marTop w:val="0"/>
          <w:marBottom w:val="0"/>
          <w:divBdr>
            <w:top w:val="none" w:sz="0" w:space="0" w:color="auto"/>
            <w:left w:val="none" w:sz="0" w:space="0" w:color="auto"/>
            <w:bottom w:val="none" w:sz="0" w:space="0" w:color="auto"/>
            <w:right w:val="none" w:sz="0" w:space="0" w:color="auto"/>
          </w:divBdr>
        </w:div>
        <w:div w:id="1205210821">
          <w:marLeft w:val="480"/>
          <w:marRight w:val="0"/>
          <w:marTop w:val="0"/>
          <w:marBottom w:val="0"/>
          <w:divBdr>
            <w:top w:val="none" w:sz="0" w:space="0" w:color="auto"/>
            <w:left w:val="none" w:sz="0" w:space="0" w:color="auto"/>
            <w:bottom w:val="none" w:sz="0" w:space="0" w:color="auto"/>
            <w:right w:val="none" w:sz="0" w:space="0" w:color="auto"/>
          </w:divBdr>
        </w:div>
        <w:div w:id="779029844">
          <w:marLeft w:val="480"/>
          <w:marRight w:val="0"/>
          <w:marTop w:val="0"/>
          <w:marBottom w:val="0"/>
          <w:divBdr>
            <w:top w:val="none" w:sz="0" w:space="0" w:color="auto"/>
            <w:left w:val="none" w:sz="0" w:space="0" w:color="auto"/>
            <w:bottom w:val="none" w:sz="0" w:space="0" w:color="auto"/>
            <w:right w:val="none" w:sz="0" w:space="0" w:color="auto"/>
          </w:divBdr>
        </w:div>
        <w:div w:id="1807359637">
          <w:marLeft w:val="480"/>
          <w:marRight w:val="0"/>
          <w:marTop w:val="0"/>
          <w:marBottom w:val="0"/>
          <w:divBdr>
            <w:top w:val="none" w:sz="0" w:space="0" w:color="auto"/>
            <w:left w:val="none" w:sz="0" w:space="0" w:color="auto"/>
            <w:bottom w:val="none" w:sz="0" w:space="0" w:color="auto"/>
            <w:right w:val="none" w:sz="0" w:space="0" w:color="auto"/>
          </w:divBdr>
        </w:div>
        <w:div w:id="955866332">
          <w:marLeft w:val="480"/>
          <w:marRight w:val="0"/>
          <w:marTop w:val="0"/>
          <w:marBottom w:val="0"/>
          <w:divBdr>
            <w:top w:val="none" w:sz="0" w:space="0" w:color="auto"/>
            <w:left w:val="none" w:sz="0" w:space="0" w:color="auto"/>
            <w:bottom w:val="none" w:sz="0" w:space="0" w:color="auto"/>
            <w:right w:val="none" w:sz="0" w:space="0" w:color="auto"/>
          </w:divBdr>
        </w:div>
        <w:div w:id="2055812889">
          <w:marLeft w:val="480"/>
          <w:marRight w:val="0"/>
          <w:marTop w:val="0"/>
          <w:marBottom w:val="0"/>
          <w:divBdr>
            <w:top w:val="none" w:sz="0" w:space="0" w:color="auto"/>
            <w:left w:val="none" w:sz="0" w:space="0" w:color="auto"/>
            <w:bottom w:val="none" w:sz="0" w:space="0" w:color="auto"/>
            <w:right w:val="none" w:sz="0" w:space="0" w:color="auto"/>
          </w:divBdr>
        </w:div>
        <w:div w:id="1500148352">
          <w:marLeft w:val="480"/>
          <w:marRight w:val="0"/>
          <w:marTop w:val="0"/>
          <w:marBottom w:val="0"/>
          <w:divBdr>
            <w:top w:val="none" w:sz="0" w:space="0" w:color="auto"/>
            <w:left w:val="none" w:sz="0" w:space="0" w:color="auto"/>
            <w:bottom w:val="none" w:sz="0" w:space="0" w:color="auto"/>
            <w:right w:val="none" w:sz="0" w:space="0" w:color="auto"/>
          </w:divBdr>
        </w:div>
        <w:div w:id="855122182">
          <w:marLeft w:val="480"/>
          <w:marRight w:val="0"/>
          <w:marTop w:val="0"/>
          <w:marBottom w:val="0"/>
          <w:divBdr>
            <w:top w:val="none" w:sz="0" w:space="0" w:color="auto"/>
            <w:left w:val="none" w:sz="0" w:space="0" w:color="auto"/>
            <w:bottom w:val="none" w:sz="0" w:space="0" w:color="auto"/>
            <w:right w:val="none" w:sz="0" w:space="0" w:color="auto"/>
          </w:divBdr>
        </w:div>
        <w:div w:id="1984117871">
          <w:marLeft w:val="480"/>
          <w:marRight w:val="0"/>
          <w:marTop w:val="0"/>
          <w:marBottom w:val="0"/>
          <w:divBdr>
            <w:top w:val="none" w:sz="0" w:space="0" w:color="auto"/>
            <w:left w:val="none" w:sz="0" w:space="0" w:color="auto"/>
            <w:bottom w:val="none" w:sz="0" w:space="0" w:color="auto"/>
            <w:right w:val="none" w:sz="0" w:space="0" w:color="auto"/>
          </w:divBdr>
        </w:div>
        <w:div w:id="448087227">
          <w:marLeft w:val="480"/>
          <w:marRight w:val="0"/>
          <w:marTop w:val="0"/>
          <w:marBottom w:val="0"/>
          <w:divBdr>
            <w:top w:val="none" w:sz="0" w:space="0" w:color="auto"/>
            <w:left w:val="none" w:sz="0" w:space="0" w:color="auto"/>
            <w:bottom w:val="none" w:sz="0" w:space="0" w:color="auto"/>
            <w:right w:val="none" w:sz="0" w:space="0" w:color="auto"/>
          </w:divBdr>
        </w:div>
        <w:div w:id="1615745542">
          <w:marLeft w:val="480"/>
          <w:marRight w:val="0"/>
          <w:marTop w:val="0"/>
          <w:marBottom w:val="0"/>
          <w:divBdr>
            <w:top w:val="none" w:sz="0" w:space="0" w:color="auto"/>
            <w:left w:val="none" w:sz="0" w:space="0" w:color="auto"/>
            <w:bottom w:val="none" w:sz="0" w:space="0" w:color="auto"/>
            <w:right w:val="none" w:sz="0" w:space="0" w:color="auto"/>
          </w:divBdr>
        </w:div>
        <w:div w:id="1062750460">
          <w:marLeft w:val="480"/>
          <w:marRight w:val="0"/>
          <w:marTop w:val="0"/>
          <w:marBottom w:val="0"/>
          <w:divBdr>
            <w:top w:val="none" w:sz="0" w:space="0" w:color="auto"/>
            <w:left w:val="none" w:sz="0" w:space="0" w:color="auto"/>
            <w:bottom w:val="none" w:sz="0" w:space="0" w:color="auto"/>
            <w:right w:val="none" w:sz="0" w:space="0" w:color="auto"/>
          </w:divBdr>
        </w:div>
        <w:div w:id="177240128">
          <w:marLeft w:val="480"/>
          <w:marRight w:val="0"/>
          <w:marTop w:val="0"/>
          <w:marBottom w:val="0"/>
          <w:divBdr>
            <w:top w:val="none" w:sz="0" w:space="0" w:color="auto"/>
            <w:left w:val="none" w:sz="0" w:space="0" w:color="auto"/>
            <w:bottom w:val="none" w:sz="0" w:space="0" w:color="auto"/>
            <w:right w:val="none" w:sz="0" w:space="0" w:color="auto"/>
          </w:divBdr>
        </w:div>
        <w:div w:id="1393307013">
          <w:marLeft w:val="480"/>
          <w:marRight w:val="0"/>
          <w:marTop w:val="0"/>
          <w:marBottom w:val="0"/>
          <w:divBdr>
            <w:top w:val="none" w:sz="0" w:space="0" w:color="auto"/>
            <w:left w:val="none" w:sz="0" w:space="0" w:color="auto"/>
            <w:bottom w:val="none" w:sz="0" w:space="0" w:color="auto"/>
            <w:right w:val="none" w:sz="0" w:space="0" w:color="auto"/>
          </w:divBdr>
        </w:div>
        <w:div w:id="1463688896">
          <w:marLeft w:val="480"/>
          <w:marRight w:val="0"/>
          <w:marTop w:val="0"/>
          <w:marBottom w:val="0"/>
          <w:divBdr>
            <w:top w:val="none" w:sz="0" w:space="0" w:color="auto"/>
            <w:left w:val="none" w:sz="0" w:space="0" w:color="auto"/>
            <w:bottom w:val="none" w:sz="0" w:space="0" w:color="auto"/>
            <w:right w:val="none" w:sz="0" w:space="0" w:color="auto"/>
          </w:divBdr>
        </w:div>
        <w:div w:id="1197356708">
          <w:marLeft w:val="480"/>
          <w:marRight w:val="0"/>
          <w:marTop w:val="0"/>
          <w:marBottom w:val="0"/>
          <w:divBdr>
            <w:top w:val="none" w:sz="0" w:space="0" w:color="auto"/>
            <w:left w:val="none" w:sz="0" w:space="0" w:color="auto"/>
            <w:bottom w:val="none" w:sz="0" w:space="0" w:color="auto"/>
            <w:right w:val="none" w:sz="0" w:space="0" w:color="auto"/>
          </w:divBdr>
        </w:div>
        <w:div w:id="1021275427">
          <w:marLeft w:val="480"/>
          <w:marRight w:val="0"/>
          <w:marTop w:val="0"/>
          <w:marBottom w:val="0"/>
          <w:divBdr>
            <w:top w:val="none" w:sz="0" w:space="0" w:color="auto"/>
            <w:left w:val="none" w:sz="0" w:space="0" w:color="auto"/>
            <w:bottom w:val="none" w:sz="0" w:space="0" w:color="auto"/>
            <w:right w:val="none" w:sz="0" w:space="0" w:color="auto"/>
          </w:divBdr>
        </w:div>
        <w:div w:id="218708253">
          <w:marLeft w:val="480"/>
          <w:marRight w:val="0"/>
          <w:marTop w:val="0"/>
          <w:marBottom w:val="0"/>
          <w:divBdr>
            <w:top w:val="none" w:sz="0" w:space="0" w:color="auto"/>
            <w:left w:val="none" w:sz="0" w:space="0" w:color="auto"/>
            <w:bottom w:val="none" w:sz="0" w:space="0" w:color="auto"/>
            <w:right w:val="none" w:sz="0" w:space="0" w:color="auto"/>
          </w:divBdr>
        </w:div>
        <w:div w:id="770204232">
          <w:marLeft w:val="480"/>
          <w:marRight w:val="0"/>
          <w:marTop w:val="0"/>
          <w:marBottom w:val="0"/>
          <w:divBdr>
            <w:top w:val="none" w:sz="0" w:space="0" w:color="auto"/>
            <w:left w:val="none" w:sz="0" w:space="0" w:color="auto"/>
            <w:bottom w:val="none" w:sz="0" w:space="0" w:color="auto"/>
            <w:right w:val="none" w:sz="0" w:space="0" w:color="auto"/>
          </w:divBdr>
        </w:div>
        <w:div w:id="15618522">
          <w:marLeft w:val="480"/>
          <w:marRight w:val="0"/>
          <w:marTop w:val="0"/>
          <w:marBottom w:val="0"/>
          <w:divBdr>
            <w:top w:val="none" w:sz="0" w:space="0" w:color="auto"/>
            <w:left w:val="none" w:sz="0" w:space="0" w:color="auto"/>
            <w:bottom w:val="none" w:sz="0" w:space="0" w:color="auto"/>
            <w:right w:val="none" w:sz="0" w:space="0" w:color="auto"/>
          </w:divBdr>
        </w:div>
        <w:div w:id="710956714">
          <w:marLeft w:val="480"/>
          <w:marRight w:val="0"/>
          <w:marTop w:val="0"/>
          <w:marBottom w:val="0"/>
          <w:divBdr>
            <w:top w:val="none" w:sz="0" w:space="0" w:color="auto"/>
            <w:left w:val="none" w:sz="0" w:space="0" w:color="auto"/>
            <w:bottom w:val="none" w:sz="0" w:space="0" w:color="auto"/>
            <w:right w:val="none" w:sz="0" w:space="0" w:color="auto"/>
          </w:divBdr>
        </w:div>
        <w:div w:id="1386027824">
          <w:marLeft w:val="480"/>
          <w:marRight w:val="0"/>
          <w:marTop w:val="0"/>
          <w:marBottom w:val="0"/>
          <w:divBdr>
            <w:top w:val="none" w:sz="0" w:space="0" w:color="auto"/>
            <w:left w:val="none" w:sz="0" w:space="0" w:color="auto"/>
            <w:bottom w:val="none" w:sz="0" w:space="0" w:color="auto"/>
            <w:right w:val="none" w:sz="0" w:space="0" w:color="auto"/>
          </w:divBdr>
        </w:div>
        <w:div w:id="167408294">
          <w:marLeft w:val="480"/>
          <w:marRight w:val="0"/>
          <w:marTop w:val="0"/>
          <w:marBottom w:val="0"/>
          <w:divBdr>
            <w:top w:val="none" w:sz="0" w:space="0" w:color="auto"/>
            <w:left w:val="none" w:sz="0" w:space="0" w:color="auto"/>
            <w:bottom w:val="none" w:sz="0" w:space="0" w:color="auto"/>
            <w:right w:val="none" w:sz="0" w:space="0" w:color="auto"/>
          </w:divBdr>
        </w:div>
        <w:div w:id="2022272394">
          <w:marLeft w:val="480"/>
          <w:marRight w:val="0"/>
          <w:marTop w:val="0"/>
          <w:marBottom w:val="0"/>
          <w:divBdr>
            <w:top w:val="none" w:sz="0" w:space="0" w:color="auto"/>
            <w:left w:val="none" w:sz="0" w:space="0" w:color="auto"/>
            <w:bottom w:val="none" w:sz="0" w:space="0" w:color="auto"/>
            <w:right w:val="none" w:sz="0" w:space="0" w:color="auto"/>
          </w:divBdr>
        </w:div>
        <w:div w:id="1611353250">
          <w:marLeft w:val="480"/>
          <w:marRight w:val="0"/>
          <w:marTop w:val="0"/>
          <w:marBottom w:val="0"/>
          <w:divBdr>
            <w:top w:val="none" w:sz="0" w:space="0" w:color="auto"/>
            <w:left w:val="none" w:sz="0" w:space="0" w:color="auto"/>
            <w:bottom w:val="none" w:sz="0" w:space="0" w:color="auto"/>
            <w:right w:val="none" w:sz="0" w:space="0" w:color="auto"/>
          </w:divBdr>
        </w:div>
        <w:div w:id="1949847355">
          <w:marLeft w:val="480"/>
          <w:marRight w:val="0"/>
          <w:marTop w:val="0"/>
          <w:marBottom w:val="0"/>
          <w:divBdr>
            <w:top w:val="none" w:sz="0" w:space="0" w:color="auto"/>
            <w:left w:val="none" w:sz="0" w:space="0" w:color="auto"/>
            <w:bottom w:val="none" w:sz="0" w:space="0" w:color="auto"/>
            <w:right w:val="none" w:sz="0" w:space="0" w:color="auto"/>
          </w:divBdr>
        </w:div>
        <w:div w:id="473178552">
          <w:marLeft w:val="480"/>
          <w:marRight w:val="0"/>
          <w:marTop w:val="0"/>
          <w:marBottom w:val="0"/>
          <w:divBdr>
            <w:top w:val="none" w:sz="0" w:space="0" w:color="auto"/>
            <w:left w:val="none" w:sz="0" w:space="0" w:color="auto"/>
            <w:bottom w:val="none" w:sz="0" w:space="0" w:color="auto"/>
            <w:right w:val="none" w:sz="0" w:space="0" w:color="auto"/>
          </w:divBdr>
        </w:div>
        <w:div w:id="634607517">
          <w:marLeft w:val="480"/>
          <w:marRight w:val="0"/>
          <w:marTop w:val="0"/>
          <w:marBottom w:val="0"/>
          <w:divBdr>
            <w:top w:val="none" w:sz="0" w:space="0" w:color="auto"/>
            <w:left w:val="none" w:sz="0" w:space="0" w:color="auto"/>
            <w:bottom w:val="none" w:sz="0" w:space="0" w:color="auto"/>
            <w:right w:val="none" w:sz="0" w:space="0" w:color="auto"/>
          </w:divBdr>
        </w:div>
        <w:div w:id="1465152620">
          <w:marLeft w:val="480"/>
          <w:marRight w:val="0"/>
          <w:marTop w:val="0"/>
          <w:marBottom w:val="0"/>
          <w:divBdr>
            <w:top w:val="none" w:sz="0" w:space="0" w:color="auto"/>
            <w:left w:val="none" w:sz="0" w:space="0" w:color="auto"/>
            <w:bottom w:val="none" w:sz="0" w:space="0" w:color="auto"/>
            <w:right w:val="none" w:sz="0" w:space="0" w:color="auto"/>
          </w:divBdr>
        </w:div>
        <w:div w:id="1903786624">
          <w:marLeft w:val="480"/>
          <w:marRight w:val="0"/>
          <w:marTop w:val="0"/>
          <w:marBottom w:val="0"/>
          <w:divBdr>
            <w:top w:val="none" w:sz="0" w:space="0" w:color="auto"/>
            <w:left w:val="none" w:sz="0" w:space="0" w:color="auto"/>
            <w:bottom w:val="none" w:sz="0" w:space="0" w:color="auto"/>
            <w:right w:val="none" w:sz="0" w:space="0" w:color="auto"/>
          </w:divBdr>
        </w:div>
        <w:div w:id="635523802">
          <w:marLeft w:val="480"/>
          <w:marRight w:val="0"/>
          <w:marTop w:val="0"/>
          <w:marBottom w:val="0"/>
          <w:divBdr>
            <w:top w:val="none" w:sz="0" w:space="0" w:color="auto"/>
            <w:left w:val="none" w:sz="0" w:space="0" w:color="auto"/>
            <w:bottom w:val="none" w:sz="0" w:space="0" w:color="auto"/>
            <w:right w:val="none" w:sz="0" w:space="0" w:color="auto"/>
          </w:divBdr>
        </w:div>
        <w:div w:id="49812270">
          <w:marLeft w:val="480"/>
          <w:marRight w:val="0"/>
          <w:marTop w:val="0"/>
          <w:marBottom w:val="0"/>
          <w:divBdr>
            <w:top w:val="none" w:sz="0" w:space="0" w:color="auto"/>
            <w:left w:val="none" w:sz="0" w:space="0" w:color="auto"/>
            <w:bottom w:val="none" w:sz="0" w:space="0" w:color="auto"/>
            <w:right w:val="none" w:sz="0" w:space="0" w:color="auto"/>
          </w:divBdr>
        </w:div>
        <w:div w:id="1559627739">
          <w:marLeft w:val="480"/>
          <w:marRight w:val="0"/>
          <w:marTop w:val="0"/>
          <w:marBottom w:val="0"/>
          <w:divBdr>
            <w:top w:val="none" w:sz="0" w:space="0" w:color="auto"/>
            <w:left w:val="none" w:sz="0" w:space="0" w:color="auto"/>
            <w:bottom w:val="none" w:sz="0" w:space="0" w:color="auto"/>
            <w:right w:val="none" w:sz="0" w:space="0" w:color="auto"/>
          </w:divBdr>
        </w:div>
        <w:div w:id="1849370864">
          <w:marLeft w:val="480"/>
          <w:marRight w:val="0"/>
          <w:marTop w:val="0"/>
          <w:marBottom w:val="0"/>
          <w:divBdr>
            <w:top w:val="none" w:sz="0" w:space="0" w:color="auto"/>
            <w:left w:val="none" w:sz="0" w:space="0" w:color="auto"/>
            <w:bottom w:val="none" w:sz="0" w:space="0" w:color="auto"/>
            <w:right w:val="none" w:sz="0" w:space="0" w:color="auto"/>
          </w:divBdr>
        </w:div>
        <w:div w:id="329408617">
          <w:marLeft w:val="480"/>
          <w:marRight w:val="0"/>
          <w:marTop w:val="0"/>
          <w:marBottom w:val="0"/>
          <w:divBdr>
            <w:top w:val="none" w:sz="0" w:space="0" w:color="auto"/>
            <w:left w:val="none" w:sz="0" w:space="0" w:color="auto"/>
            <w:bottom w:val="none" w:sz="0" w:space="0" w:color="auto"/>
            <w:right w:val="none" w:sz="0" w:space="0" w:color="auto"/>
          </w:divBdr>
        </w:div>
        <w:div w:id="1384988302">
          <w:marLeft w:val="480"/>
          <w:marRight w:val="0"/>
          <w:marTop w:val="0"/>
          <w:marBottom w:val="0"/>
          <w:divBdr>
            <w:top w:val="none" w:sz="0" w:space="0" w:color="auto"/>
            <w:left w:val="none" w:sz="0" w:space="0" w:color="auto"/>
            <w:bottom w:val="none" w:sz="0" w:space="0" w:color="auto"/>
            <w:right w:val="none" w:sz="0" w:space="0" w:color="auto"/>
          </w:divBdr>
        </w:div>
        <w:div w:id="1874877237">
          <w:marLeft w:val="480"/>
          <w:marRight w:val="0"/>
          <w:marTop w:val="0"/>
          <w:marBottom w:val="0"/>
          <w:divBdr>
            <w:top w:val="none" w:sz="0" w:space="0" w:color="auto"/>
            <w:left w:val="none" w:sz="0" w:space="0" w:color="auto"/>
            <w:bottom w:val="none" w:sz="0" w:space="0" w:color="auto"/>
            <w:right w:val="none" w:sz="0" w:space="0" w:color="auto"/>
          </w:divBdr>
        </w:div>
        <w:div w:id="330989044">
          <w:marLeft w:val="480"/>
          <w:marRight w:val="0"/>
          <w:marTop w:val="0"/>
          <w:marBottom w:val="0"/>
          <w:divBdr>
            <w:top w:val="none" w:sz="0" w:space="0" w:color="auto"/>
            <w:left w:val="none" w:sz="0" w:space="0" w:color="auto"/>
            <w:bottom w:val="none" w:sz="0" w:space="0" w:color="auto"/>
            <w:right w:val="none" w:sz="0" w:space="0" w:color="auto"/>
          </w:divBdr>
        </w:div>
        <w:div w:id="520317257">
          <w:marLeft w:val="480"/>
          <w:marRight w:val="0"/>
          <w:marTop w:val="0"/>
          <w:marBottom w:val="0"/>
          <w:divBdr>
            <w:top w:val="none" w:sz="0" w:space="0" w:color="auto"/>
            <w:left w:val="none" w:sz="0" w:space="0" w:color="auto"/>
            <w:bottom w:val="none" w:sz="0" w:space="0" w:color="auto"/>
            <w:right w:val="none" w:sz="0" w:space="0" w:color="auto"/>
          </w:divBdr>
        </w:div>
        <w:div w:id="1263564066">
          <w:marLeft w:val="480"/>
          <w:marRight w:val="0"/>
          <w:marTop w:val="0"/>
          <w:marBottom w:val="0"/>
          <w:divBdr>
            <w:top w:val="none" w:sz="0" w:space="0" w:color="auto"/>
            <w:left w:val="none" w:sz="0" w:space="0" w:color="auto"/>
            <w:bottom w:val="none" w:sz="0" w:space="0" w:color="auto"/>
            <w:right w:val="none" w:sz="0" w:space="0" w:color="auto"/>
          </w:divBdr>
        </w:div>
        <w:div w:id="1183741912">
          <w:marLeft w:val="480"/>
          <w:marRight w:val="0"/>
          <w:marTop w:val="0"/>
          <w:marBottom w:val="0"/>
          <w:divBdr>
            <w:top w:val="none" w:sz="0" w:space="0" w:color="auto"/>
            <w:left w:val="none" w:sz="0" w:space="0" w:color="auto"/>
            <w:bottom w:val="none" w:sz="0" w:space="0" w:color="auto"/>
            <w:right w:val="none" w:sz="0" w:space="0" w:color="auto"/>
          </w:divBdr>
        </w:div>
        <w:div w:id="1057557027">
          <w:marLeft w:val="480"/>
          <w:marRight w:val="0"/>
          <w:marTop w:val="0"/>
          <w:marBottom w:val="0"/>
          <w:divBdr>
            <w:top w:val="none" w:sz="0" w:space="0" w:color="auto"/>
            <w:left w:val="none" w:sz="0" w:space="0" w:color="auto"/>
            <w:bottom w:val="none" w:sz="0" w:space="0" w:color="auto"/>
            <w:right w:val="none" w:sz="0" w:space="0" w:color="auto"/>
          </w:divBdr>
        </w:div>
        <w:div w:id="1801458113">
          <w:marLeft w:val="480"/>
          <w:marRight w:val="0"/>
          <w:marTop w:val="0"/>
          <w:marBottom w:val="0"/>
          <w:divBdr>
            <w:top w:val="none" w:sz="0" w:space="0" w:color="auto"/>
            <w:left w:val="none" w:sz="0" w:space="0" w:color="auto"/>
            <w:bottom w:val="none" w:sz="0" w:space="0" w:color="auto"/>
            <w:right w:val="none" w:sz="0" w:space="0" w:color="auto"/>
          </w:divBdr>
        </w:div>
        <w:div w:id="641815026">
          <w:marLeft w:val="480"/>
          <w:marRight w:val="0"/>
          <w:marTop w:val="0"/>
          <w:marBottom w:val="0"/>
          <w:divBdr>
            <w:top w:val="none" w:sz="0" w:space="0" w:color="auto"/>
            <w:left w:val="none" w:sz="0" w:space="0" w:color="auto"/>
            <w:bottom w:val="none" w:sz="0" w:space="0" w:color="auto"/>
            <w:right w:val="none" w:sz="0" w:space="0" w:color="auto"/>
          </w:divBdr>
        </w:div>
        <w:div w:id="1071728922">
          <w:marLeft w:val="480"/>
          <w:marRight w:val="0"/>
          <w:marTop w:val="0"/>
          <w:marBottom w:val="0"/>
          <w:divBdr>
            <w:top w:val="none" w:sz="0" w:space="0" w:color="auto"/>
            <w:left w:val="none" w:sz="0" w:space="0" w:color="auto"/>
            <w:bottom w:val="none" w:sz="0" w:space="0" w:color="auto"/>
            <w:right w:val="none" w:sz="0" w:space="0" w:color="auto"/>
          </w:divBdr>
        </w:div>
        <w:div w:id="396900889">
          <w:marLeft w:val="480"/>
          <w:marRight w:val="0"/>
          <w:marTop w:val="0"/>
          <w:marBottom w:val="0"/>
          <w:divBdr>
            <w:top w:val="none" w:sz="0" w:space="0" w:color="auto"/>
            <w:left w:val="none" w:sz="0" w:space="0" w:color="auto"/>
            <w:bottom w:val="none" w:sz="0" w:space="0" w:color="auto"/>
            <w:right w:val="none" w:sz="0" w:space="0" w:color="auto"/>
          </w:divBdr>
        </w:div>
        <w:div w:id="1605072666">
          <w:marLeft w:val="480"/>
          <w:marRight w:val="0"/>
          <w:marTop w:val="0"/>
          <w:marBottom w:val="0"/>
          <w:divBdr>
            <w:top w:val="none" w:sz="0" w:space="0" w:color="auto"/>
            <w:left w:val="none" w:sz="0" w:space="0" w:color="auto"/>
            <w:bottom w:val="none" w:sz="0" w:space="0" w:color="auto"/>
            <w:right w:val="none" w:sz="0" w:space="0" w:color="auto"/>
          </w:divBdr>
        </w:div>
        <w:div w:id="1450278053">
          <w:marLeft w:val="480"/>
          <w:marRight w:val="0"/>
          <w:marTop w:val="0"/>
          <w:marBottom w:val="0"/>
          <w:divBdr>
            <w:top w:val="none" w:sz="0" w:space="0" w:color="auto"/>
            <w:left w:val="none" w:sz="0" w:space="0" w:color="auto"/>
            <w:bottom w:val="none" w:sz="0" w:space="0" w:color="auto"/>
            <w:right w:val="none" w:sz="0" w:space="0" w:color="auto"/>
          </w:divBdr>
        </w:div>
        <w:div w:id="1680964316">
          <w:marLeft w:val="480"/>
          <w:marRight w:val="0"/>
          <w:marTop w:val="0"/>
          <w:marBottom w:val="0"/>
          <w:divBdr>
            <w:top w:val="none" w:sz="0" w:space="0" w:color="auto"/>
            <w:left w:val="none" w:sz="0" w:space="0" w:color="auto"/>
            <w:bottom w:val="none" w:sz="0" w:space="0" w:color="auto"/>
            <w:right w:val="none" w:sz="0" w:space="0" w:color="auto"/>
          </w:divBdr>
        </w:div>
        <w:div w:id="2052923371">
          <w:marLeft w:val="480"/>
          <w:marRight w:val="0"/>
          <w:marTop w:val="0"/>
          <w:marBottom w:val="0"/>
          <w:divBdr>
            <w:top w:val="none" w:sz="0" w:space="0" w:color="auto"/>
            <w:left w:val="none" w:sz="0" w:space="0" w:color="auto"/>
            <w:bottom w:val="none" w:sz="0" w:space="0" w:color="auto"/>
            <w:right w:val="none" w:sz="0" w:space="0" w:color="auto"/>
          </w:divBdr>
        </w:div>
        <w:div w:id="147089557">
          <w:marLeft w:val="480"/>
          <w:marRight w:val="0"/>
          <w:marTop w:val="0"/>
          <w:marBottom w:val="0"/>
          <w:divBdr>
            <w:top w:val="none" w:sz="0" w:space="0" w:color="auto"/>
            <w:left w:val="none" w:sz="0" w:space="0" w:color="auto"/>
            <w:bottom w:val="none" w:sz="0" w:space="0" w:color="auto"/>
            <w:right w:val="none" w:sz="0" w:space="0" w:color="auto"/>
          </w:divBdr>
        </w:div>
      </w:divsChild>
    </w:div>
    <w:div w:id="1282298591">
      <w:bodyDiv w:val="1"/>
      <w:marLeft w:val="0"/>
      <w:marRight w:val="0"/>
      <w:marTop w:val="0"/>
      <w:marBottom w:val="0"/>
      <w:divBdr>
        <w:top w:val="none" w:sz="0" w:space="0" w:color="auto"/>
        <w:left w:val="none" w:sz="0" w:space="0" w:color="auto"/>
        <w:bottom w:val="none" w:sz="0" w:space="0" w:color="auto"/>
        <w:right w:val="none" w:sz="0" w:space="0" w:color="auto"/>
      </w:divBdr>
    </w:div>
    <w:div w:id="1283149112">
      <w:bodyDiv w:val="1"/>
      <w:marLeft w:val="0"/>
      <w:marRight w:val="0"/>
      <w:marTop w:val="0"/>
      <w:marBottom w:val="0"/>
      <w:divBdr>
        <w:top w:val="none" w:sz="0" w:space="0" w:color="auto"/>
        <w:left w:val="none" w:sz="0" w:space="0" w:color="auto"/>
        <w:bottom w:val="none" w:sz="0" w:space="0" w:color="auto"/>
        <w:right w:val="none" w:sz="0" w:space="0" w:color="auto"/>
      </w:divBdr>
    </w:div>
    <w:div w:id="1284774014">
      <w:bodyDiv w:val="1"/>
      <w:marLeft w:val="0"/>
      <w:marRight w:val="0"/>
      <w:marTop w:val="0"/>
      <w:marBottom w:val="0"/>
      <w:divBdr>
        <w:top w:val="none" w:sz="0" w:space="0" w:color="auto"/>
        <w:left w:val="none" w:sz="0" w:space="0" w:color="auto"/>
        <w:bottom w:val="none" w:sz="0" w:space="0" w:color="auto"/>
        <w:right w:val="none" w:sz="0" w:space="0" w:color="auto"/>
      </w:divBdr>
    </w:div>
    <w:div w:id="1285773581">
      <w:bodyDiv w:val="1"/>
      <w:marLeft w:val="0"/>
      <w:marRight w:val="0"/>
      <w:marTop w:val="0"/>
      <w:marBottom w:val="0"/>
      <w:divBdr>
        <w:top w:val="none" w:sz="0" w:space="0" w:color="auto"/>
        <w:left w:val="none" w:sz="0" w:space="0" w:color="auto"/>
        <w:bottom w:val="none" w:sz="0" w:space="0" w:color="auto"/>
        <w:right w:val="none" w:sz="0" w:space="0" w:color="auto"/>
      </w:divBdr>
    </w:div>
    <w:div w:id="1286354683">
      <w:bodyDiv w:val="1"/>
      <w:marLeft w:val="0"/>
      <w:marRight w:val="0"/>
      <w:marTop w:val="0"/>
      <w:marBottom w:val="0"/>
      <w:divBdr>
        <w:top w:val="none" w:sz="0" w:space="0" w:color="auto"/>
        <w:left w:val="none" w:sz="0" w:space="0" w:color="auto"/>
        <w:bottom w:val="none" w:sz="0" w:space="0" w:color="auto"/>
        <w:right w:val="none" w:sz="0" w:space="0" w:color="auto"/>
      </w:divBdr>
    </w:div>
    <w:div w:id="1290821329">
      <w:bodyDiv w:val="1"/>
      <w:marLeft w:val="0"/>
      <w:marRight w:val="0"/>
      <w:marTop w:val="0"/>
      <w:marBottom w:val="0"/>
      <w:divBdr>
        <w:top w:val="none" w:sz="0" w:space="0" w:color="auto"/>
        <w:left w:val="none" w:sz="0" w:space="0" w:color="auto"/>
        <w:bottom w:val="none" w:sz="0" w:space="0" w:color="auto"/>
        <w:right w:val="none" w:sz="0" w:space="0" w:color="auto"/>
      </w:divBdr>
    </w:div>
    <w:div w:id="1291133455">
      <w:bodyDiv w:val="1"/>
      <w:marLeft w:val="0"/>
      <w:marRight w:val="0"/>
      <w:marTop w:val="0"/>
      <w:marBottom w:val="0"/>
      <w:divBdr>
        <w:top w:val="none" w:sz="0" w:space="0" w:color="auto"/>
        <w:left w:val="none" w:sz="0" w:space="0" w:color="auto"/>
        <w:bottom w:val="none" w:sz="0" w:space="0" w:color="auto"/>
        <w:right w:val="none" w:sz="0" w:space="0" w:color="auto"/>
      </w:divBdr>
    </w:div>
    <w:div w:id="1292323817">
      <w:bodyDiv w:val="1"/>
      <w:marLeft w:val="0"/>
      <w:marRight w:val="0"/>
      <w:marTop w:val="0"/>
      <w:marBottom w:val="0"/>
      <w:divBdr>
        <w:top w:val="none" w:sz="0" w:space="0" w:color="auto"/>
        <w:left w:val="none" w:sz="0" w:space="0" w:color="auto"/>
        <w:bottom w:val="none" w:sz="0" w:space="0" w:color="auto"/>
        <w:right w:val="none" w:sz="0" w:space="0" w:color="auto"/>
      </w:divBdr>
    </w:div>
    <w:div w:id="1292859008">
      <w:bodyDiv w:val="1"/>
      <w:marLeft w:val="0"/>
      <w:marRight w:val="0"/>
      <w:marTop w:val="0"/>
      <w:marBottom w:val="0"/>
      <w:divBdr>
        <w:top w:val="none" w:sz="0" w:space="0" w:color="auto"/>
        <w:left w:val="none" w:sz="0" w:space="0" w:color="auto"/>
        <w:bottom w:val="none" w:sz="0" w:space="0" w:color="auto"/>
        <w:right w:val="none" w:sz="0" w:space="0" w:color="auto"/>
      </w:divBdr>
    </w:div>
    <w:div w:id="1293632231">
      <w:bodyDiv w:val="1"/>
      <w:marLeft w:val="0"/>
      <w:marRight w:val="0"/>
      <w:marTop w:val="0"/>
      <w:marBottom w:val="0"/>
      <w:divBdr>
        <w:top w:val="none" w:sz="0" w:space="0" w:color="auto"/>
        <w:left w:val="none" w:sz="0" w:space="0" w:color="auto"/>
        <w:bottom w:val="none" w:sz="0" w:space="0" w:color="auto"/>
        <w:right w:val="none" w:sz="0" w:space="0" w:color="auto"/>
      </w:divBdr>
    </w:div>
    <w:div w:id="1294217506">
      <w:bodyDiv w:val="1"/>
      <w:marLeft w:val="0"/>
      <w:marRight w:val="0"/>
      <w:marTop w:val="0"/>
      <w:marBottom w:val="0"/>
      <w:divBdr>
        <w:top w:val="none" w:sz="0" w:space="0" w:color="auto"/>
        <w:left w:val="none" w:sz="0" w:space="0" w:color="auto"/>
        <w:bottom w:val="none" w:sz="0" w:space="0" w:color="auto"/>
        <w:right w:val="none" w:sz="0" w:space="0" w:color="auto"/>
      </w:divBdr>
    </w:div>
    <w:div w:id="1296302103">
      <w:bodyDiv w:val="1"/>
      <w:marLeft w:val="0"/>
      <w:marRight w:val="0"/>
      <w:marTop w:val="0"/>
      <w:marBottom w:val="0"/>
      <w:divBdr>
        <w:top w:val="none" w:sz="0" w:space="0" w:color="auto"/>
        <w:left w:val="none" w:sz="0" w:space="0" w:color="auto"/>
        <w:bottom w:val="none" w:sz="0" w:space="0" w:color="auto"/>
        <w:right w:val="none" w:sz="0" w:space="0" w:color="auto"/>
      </w:divBdr>
      <w:divsChild>
        <w:div w:id="2007199086">
          <w:marLeft w:val="480"/>
          <w:marRight w:val="0"/>
          <w:marTop w:val="0"/>
          <w:marBottom w:val="0"/>
          <w:divBdr>
            <w:top w:val="none" w:sz="0" w:space="0" w:color="auto"/>
            <w:left w:val="none" w:sz="0" w:space="0" w:color="auto"/>
            <w:bottom w:val="none" w:sz="0" w:space="0" w:color="auto"/>
            <w:right w:val="none" w:sz="0" w:space="0" w:color="auto"/>
          </w:divBdr>
        </w:div>
        <w:div w:id="1392002967">
          <w:marLeft w:val="480"/>
          <w:marRight w:val="0"/>
          <w:marTop w:val="0"/>
          <w:marBottom w:val="0"/>
          <w:divBdr>
            <w:top w:val="none" w:sz="0" w:space="0" w:color="auto"/>
            <w:left w:val="none" w:sz="0" w:space="0" w:color="auto"/>
            <w:bottom w:val="none" w:sz="0" w:space="0" w:color="auto"/>
            <w:right w:val="none" w:sz="0" w:space="0" w:color="auto"/>
          </w:divBdr>
        </w:div>
        <w:div w:id="980962732">
          <w:marLeft w:val="480"/>
          <w:marRight w:val="0"/>
          <w:marTop w:val="0"/>
          <w:marBottom w:val="0"/>
          <w:divBdr>
            <w:top w:val="none" w:sz="0" w:space="0" w:color="auto"/>
            <w:left w:val="none" w:sz="0" w:space="0" w:color="auto"/>
            <w:bottom w:val="none" w:sz="0" w:space="0" w:color="auto"/>
            <w:right w:val="none" w:sz="0" w:space="0" w:color="auto"/>
          </w:divBdr>
        </w:div>
        <w:div w:id="962883868">
          <w:marLeft w:val="480"/>
          <w:marRight w:val="0"/>
          <w:marTop w:val="0"/>
          <w:marBottom w:val="0"/>
          <w:divBdr>
            <w:top w:val="none" w:sz="0" w:space="0" w:color="auto"/>
            <w:left w:val="none" w:sz="0" w:space="0" w:color="auto"/>
            <w:bottom w:val="none" w:sz="0" w:space="0" w:color="auto"/>
            <w:right w:val="none" w:sz="0" w:space="0" w:color="auto"/>
          </w:divBdr>
        </w:div>
        <w:div w:id="2060321249">
          <w:marLeft w:val="480"/>
          <w:marRight w:val="0"/>
          <w:marTop w:val="0"/>
          <w:marBottom w:val="0"/>
          <w:divBdr>
            <w:top w:val="none" w:sz="0" w:space="0" w:color="auto"/>
            <w:left w:val="none" w:sz="0" w:space="0" w:color="auto"/>
            <w:bottom w:val="none" w:sz="0" w:space="0" w:color="auto"/>
            <w:right w:val="none" w:sz="0" w:space="0" w:color="auto"/>
          </w:divBdr>
        </w:div>
        <w:div w:id="363679334">
          <w:marLeft w:val="480"/>
          <w:marRight w:val="0"/>
          <w:marTop w:val="0"/>
          <w:marBottom w:val="0"/>
          <w:divBdr>
            <w:top w:val="none" w:sz="0" w:space="0" w:color="auto"/>
            <w:left w:val="none" w:sz="0" w:space="0" w:color="auto"/>
            <w:bottom w:val="none" w:sz="0" w:space="0" w:color="auto"/>
            <w:right w:val="none" w:sz="0" w:space="0" w:color="auto"/>
          </w:divBdr>
        </w:div>
        <w:div w:id="1346859802">
          <w:marLeft w:val="480"/>
          <w:marRight w:val="0"/>
          <w:marTop w:val="0"/>
          <w:marBottom w:val="0"/>
          <w:divBdr>
            <w:top w:val="none" w:sz="0" w:space="0" w:color="auto"/>
            <w:left w:val="none" w:sz="0" w:space="0" w:color="auto"/>
            <w:bottom w:val="none" w:sz="0" w:space="0" w:color="auto"/>
            <w:right w:val="none" w:sz="0" w:space="0" w:color="auto"/>
          </w:divBdr>
        </w:div>
        <w:div w:id="89746002">
          <w:marLeft w:val="480"/>
          <w:marRight w:val="0"/>
          <w:marTop w:val="0"/>
          <w:marBottom w:val="0"/>
          <w:divBdr>
            <w:top w:val="none" w:sz="0" w:space="0" w:color="auto"/>
            <w:left w:val="none" w:sz="0" w:space="0" w:color="auto"/>
            <w:bottom w:val="none" w:sz="0" w:space="0" w:color="auto"/>
            <w:right w:val="none" w:sz="0" w:space="0" w:color="auto"/>
          </w:divBdr>
        </w:div>
        <w:div w:id="894852291">
          <w:marLeft w:val="480"/>
          <w:marRight w:val="0"/>
          <w:marTop w:val="0"/>
          <w:marBottom w:val="0"/>
          <w:divBdr>
            <w:top w:val="none" w:sz="0" w:space="0" w:color="auto"/>
            <w:left w:val="none" w:sz="0" w:space="0" w:color="auto"/>
            <w:bottom w:val="none" w:sz="0" w:space="0" w:color="auto"/>
            <w:right w:val="none" w:sz="0" w:space="0" w:color="auto"/>
          </w:divBdr>
        </w:div>
        <w:div w:id="249510177">
          <w:marLeft w:val="480"/>
          <w:marRight w:val="0"/>
          <w:marTop w:val="0"/>
          <w:marBottom w:val="0"/>
          <w:divBdr>
            <w:top w:val="none" w:sz="0" w:space="0" w:color="auto"/>
            <w:left w:val="none" w:sz="0" w:space="0" w:color="auto"/>
            <w:bottom w:val="none" w:sz="0" w:space="0" w:color="auto"/>
            <w:right w:val="none" w:sz="0" w:space="0" w:color="auto"/>
          </w:divBdr>
        </w:div>
        <w:div w:id="391925572">
          <w:marLeft w:val="480"/>
          <w:marRight w:val="0"/>
          <w:marTop w:val="0"/>
          <w:marBottom w:val="0"/>
          <w:divBdr>
            <w:top w:val="none" w:sz="0" w:space="0" w:color="auto"/>
            <w:left w:val="none" w:sz="0" w:space="0" w:color="auto"/>
            <w:bottom w:val="none" w:sz="0" w:space="0" w:color="auto"/>
            <w:right w:val="none" w:sz="0" w:space="0" w:color="auto"/>
          </w:divBdr>
        </w:div>
        <w:div w:id="909121709">
          <w:marLeft w:val="480"/>
          <w:marRight w:val="0"/>
          <w:marTop w:val="0"/>
          <w:marBottom w:val="0"/>
          <w:divBdr>
            <w:top w:val="none" w:sz="0" w:space="0" w:color="auto"/>
            <w:left w:val="none" w:sz="0" w:space="0" w:color="auto"/>
            <w:bottom w:val="none" w:sz="0" w:space="0" w:color="auto"/>
            <w:right w:val="none" w:sz="0" w:space="0" w:color="auto"/>
          </w:divBdr>
        </w:div>
        <w:div w:id="336461956">
          <w:marLeft w:val="480"/>
          <w:marRight w:val="0"/>
          <w:marTop w:val="0"/>
          <w:marBottom w:val="0"/>
          <w:divBdr>
            <w:top w:val="none" w:sz="0" w:space="0" w:color="auto"/>
            <w:left w:val="none" w:sz="0" w:space="0" w:color="auto"/>
            <w:bottom w:val="none" w:sz="0" w:space="0" w:color="auto"/>
            <w:right w:val="none" w:sz="0" w:space="0" w:color="auto"/>
          </w:divBdr>
        </w:div>
        <w:div w:id="1546599158">
          <w:marLeft w:val="480"/>
          <w:marRight w:val="0"/>
          <w:marTop w:val="0"/>
          <w:marBottom w:val="0"/>
          <w:divBdr>
            <w:top w:val="none" w:sz="0" w:space="0" w:color="auto"/>
            <w:left w:val="none" w:sz="0" w:space="0" w:color="auto"/>
            <w:bottom w:val="none" w:sz="0" w:space="0" w:color="auto"/>
            <w:right w:val="none" w:sz="0" w:space="0" w:color="auto"/>
          </w:divBdr>
        </w:div>
        <w:div w:id="478576445">
          <w:marLeft w:val="480"/>
          <w:marRight w:val="0"/>
          <w:marTop w:val="0"/>
          <w:marBottom w:val="0"/>
          <w:divBdr>
            <w:top w:val="none" w:sz="0" w:space="0" w:color="auto"/>
            <w:left w:val="none" w:sz="0" w:space="0" w:color="auto"/>
            <w:bottom w:val="none" w:sz="0" w:space="0" w:color="auto"/>
            <w:right w:val="none" w:sz="0" w:space="0" w:color="auto"/>
          </w:divBdr>
        </w:div>
        <w:div w:id="2067680343">
          <w:marLeft w:val="480"/>
          <w:marRight w:val="0"/>
          <w:marTop w:val="0"/>
          <w:marBottom w:val="0"/>
          <w:divBdr>
            <w:top w:val="none" w:sz="0" w:space="0" w:color="auto"/>
            <w:left w:val="none" w:sz="0" w:space="0" w:color="auto"/>
            <w:bottom w:val="none" w:sz="0" w:space="0" w:color="auto"/>
            <w:right w:val="none" w:sz="0" w:space="0" w:color="auto"/>
          </w:divBdr>
        </w:div>
      </w:divsChild>
    </w:div>
    <w:div w:id="1297370762">
      <w:bodyDiv w:val="1"/>
      <w:marLeft w:val="0"/>
      <w:marRight w:val="0"/>
      <w:marTop w:val="0"/>
      <w:marBottom w:val="0"/>
      <w:divBdr>
        <w:top w:val="none" w:sz="0" w:space="0" w:color="auto"/>
        <w:left w:val="none" w:sz="0" w:space="0" w:color="auto"/>
        <w:bottom w:val="none" w:sz="0" w:space="0" w:color="auto"/>
        <w:right w:val="none" w:sz="0" w:space="0" w:color="auto"/>
      </w:divBdr>
    </w:div>
    <w:div w:id="1298729087">
      <w:bodyDiv w:val="1"/>
      <w:marLeft w:val="0"/>
      <w:marRight w:val="0"/>
      <w:marTop w:val="0"/>
      <w:marBottom w:val="0"/>
      <w:divBdr>
        <w:top w:val="none" w:sz="0" w:space="0" w:color="auto"/>
        <w:left w:val="none" w:sz="0" w:space="0" w:color="auto"/>
        <w:bottom w:val="none" w:sz="0" w:space="0" w:color="auto"/>
        <w:right w:val="none" w:sz="0" w:space="0" w:color="auto"/>
      </w:divBdr>
    </w:div>
    <w:div w:id="1299649239">
      <w:bodyDiv w:val="1"/>
      <w:marLeft w:val="0"/>
      <w:marRight w:val="0"/>
      <w:marTop w:val="0"/>
      <w:marBottom w:val="0"/>
      <w:divBdr>
        <w:top w:val="none" w:sz="0" w:space="0" w:color="auto"/>
        <w:left w:val="none" w:sz="0" w:space="0" w:color="auto"/>
        <w:bottom w:val="none" w:sz="0" w:space="0" w:color="auto"/>
        <w:right w:val="none" w:sz="0" w:space="0" w:color="auto"/>
      </w:divBdr>
    </w:div>
    <w:div w:id="1300841757">
      <w:bodyDiv w:val="1"/>
      <w:marLeft w:val="0"/>
      <w:marRight w:val="0"/>
      <w:marTop w:val="0"/>
      <w:marBottom w:val="0"/>
      <w:divBdr>
        <w:top w:val="none" w:sz="0" w:space="0" w:color="auto"/>
        <w:left w:val="none" w:sz="0" w:space="0" w:color="auto"/>
        <w:bottom w:val="none" w:sz="0" w:space="0" w:color="auto"/>
        <w:right w:val="none" w:sz="0" w:space="0" w:color="auto"/>
      </w:divBdr>
    </w:div>
    <w:div w:id="1301306814">
      <w:bodyDiv w:val="1"/>
      <w:marLeft w:val="0"/>
      <w:marRight w:val="0"/>
      <w:marTop w:val="0"/>
      <w:marBottom w:val="0"/>
      <w:divBdr>
        <w:top w:val="none" w:sz="0" w:space="0" w:color="auto"/>
        <w:left w:val="none" w:sz="0" w:space="0" w:color="auto"/>
        <w:bottom w:val="none" w:sz="0" w:space="0" w:color="auto"/>
        <w:right w:val="none" w:sz="0" w:space="0" w:color="auto"/>
      </w:divBdr>
    </w:div>
    <w:div w:id="1302077725">
      <w:bodyDiv w:val="1"/>
      <w:marLeft w:val="0"/>
      <w:marRight w:val="0"/>
      <w:marTop w:val="0"/>
      <w:marBottom w:val="0"/>
      <w:divBdr>
        <w:top w:val="none" w:sz="0" w:space="0" w:color="auto"/>
        <w:left w:val="none" w:sz="0" w:space="0" w:color="auto"/>
        <w:bottom w:val="none" w:sz="0" w:space="0" w:color="auto"/>
        <w:right w:val="none" w:sz="0" w:space="0" w:color="auto"/>
      </w:divBdr>
    </w:div>
    <w:div w:id="1304309342">
      <w:bodyDiv w:val="1"/>
      <w:marLeft w:val="0"/>
      <w:marRight w:val="0"/>
      <w:marTop w:val="0"/>
      <w:marBottom w:val="0"/>
      <w:divBdr>
        <w:top w:val="none" w:sz="0" w:space="0" w:color="auto"/>
        <w:left w:val="none" w:sz="0" w:space="0" w:color="auto"/>
        <w:bottom w:val="none" w:sz="0" w:space="0" w:color="auto"/>
        <w:right w:val="none" w:sz="0" w:space="0" w:color="auto"/>
      </w:divBdr>
    </w:div>
    <w:div w:id="1304694217">
      <w:bodyDiv w:val="1"/>
      <w:marLeft w:val="0"/>
      <w:marRight w:val="0"/>
      <w:marTop w:val="0"/>
      <w:marBottom w:val="0"/>
      <w:divBdr>
        <w:top w:val="none" w:sz="0" w:space="0" w:color="auto"/>
        <w:left w:val="none" w:sz="0" w:space="0" w:color="auto"/>
        <w:bottom w:val="none" w:sz="0" w:space="0" w:color="auto"/>
        <w:right w:val="none" w:sz="0" w:space="0" w:color="auto"/>
      </w:divBdr>
    </w:div>
    <w:div w:id="1305311702">
      <w:bodyDiv w:val="1"/>
      <w:marLeft w:val="0"/>
      <w:marRight w:val="0"/>
      <w:marTop w:val="0"/>
      <w:marBottom w:val="0"/>
      <w:divBdr>
        <w:top w:val="none" w:sz="0" w:space="0" w:color="auto"/>
        <w:left w:val="none" w:sz="0" w:space="0" w:color="auto"/>
        <w:bottom w:val="none" w:sz="0" w:space="0" w:color="auto"/>
        <w:right w:val="none" w:sz="0" w:space="0" w:color="auto"/>
      </w:divBdr>
    </w:div>
    <w:div w:id="1305893763">
      <w:bodyDiv w:val="1"/>
      <w:marLeft w:val="0"/>
      <w:marRight w:val="0"/>
      <w:marTop w:val="0"/>
      <w:marBottom w:val="0"/>
      <w:divBdr>
        <w:top w:val="none" w:sz="0" w:space="0" w:color="auto"/>
        <w:left w:val="none" w:sz="0" w:space="0" w:color="auto"/>
        <w:bottom w:val="none" w:sz="0" w:space="0" w:color="auto"/>
        <w:right w:val="none" w:sz="0" w:space="0" w:color="auto"/>
      </w:divBdr>
    </w:div>
    <w:div w:id="1307583237">
      <w:bodyDiv w:val="1"/>
      <w:marLeft w:val="0"/>
      <w:marRight w:val="0"/>
      <w:marTop w:val="0"/>
      <w:marBottom w:val="0"/>
      <w:divBdr>
        <w:top w:val="none" w:sz="0" w:space="0" w:color="auto"/>
        <w:left w:val="none" w:sz="0" w:space="0" w:color="auto"/>
        <w:bottom w:val="none" w:sz="0" w:space="0" w:color="auto"/>
        <w:right w:val="none" w:sz="0" w:space="0" w:color="auto"/>
      </w:divBdr>
    </w:div>
    <w:div w:id="1307659411">
      <w:bodyDiv w:val="1"/>
      <w:marLeft w:val="0"/>
      <w:marRight w:val="0"/>
      <w:marTop w:val="0"/>
      <w:marBottom w:val="0"/>
      <w:divBdr>
        <w:top w:val="none" w:sz="0" w:space="0" w:color="auto"/>
        <w:left w:val="none" w:sz="0" w:space="0" w:color="auto"/>
        <w:bottom w:val="none" w:sz="0" w:space="0" w:color="auto"/>
        <w:right w:val="none" w:sz="0" w:space="0" w:color="auto"/>
      </w:divBdr>
    </w:div>
    <w:div w:id="1308633608">
      <w:bodyDiv w:val="1"/>
      <w:marLeft w:val="0"/>
      <w:marRight w:val="0"/>
      <w:marTop w:val="0"/>
      <w:marBottom w:val="0"/>
      <w:divBdr>
        <w:top w:val="none" w:sz="0" w:space="0" w:color="auto"/>
        <w:left w:val="none" w:sz="0" w:space="0" w:color="auto"/>
        <w:bottom w:val="none" w:sz="0" w:space="0" w:color="auto"/>
        <w:right w:val="none" w:sz="0" w:space="0" w:color="auto"/>
      </w:divBdr>
      <w:divsChild>
        <w:div w:id="387413406">
          <w:marLeft w:val="480"/>
          <w:marRight w:val="0"/>
          <w:marTop w:val="0"/>
          <w:marBottom w:val="0"/>
          <w:divBdr>
            <w:top w:val="none" w:sz="0" w:space="0" w:color="auto"/>
            <w:left w:val="none" w:sz="0" w:space="0" w:color="auto"/>
            <w:bottom w:val="none" w:sz="0" w:space="0" w:color="auto"/>
            <w:right w:val="none" w:sz="0" w:space="0" w:color="auto"/>
          </w:divBdr>
        </w:div>
        <w:div w:id="1368481454">
          <w:marLeft w:val="480"/>
          <w:marRight w:val="0"/>
          <w:marTop w:val="0"/>
          <w:marBottom w:val="0"/>
          <w:divBdr>
            <w:top w:val="none" w:sz="0" w:space="0" w:color="auto"/>
            <w:left w:val="none" w:sz="0" w:space="0" w:color="auto"/>
            <w:bottom w:val="none" w:sz="0" w:space="0" w:color="auto"/>
            <w:right w:val="none" w:sz="0" w:space="0" w:color="auto"/>
          </w:divBdr>
        </w:div>
        <w:div w:id="718668063">
          <w:marLeft w:val="480"/>
          <w:marRight w:val="0"/>
          <w:marTop w:val="0"/>
          <w:marBottom w:val="0"/>
          <w:divBdr>
            <w:top w:val="none" w:sz="0" w:space="0" w:color="auto"/>
            <w:left w:val="none" w:sz="0" w:space="0" w:color="auto"/>
            <w:bottom w:val="none" w:sz="0" w:space="0" w:color="auto"/>
            <w:right w:val="none" w:sz="0" w:space="0" w:color="auto"/>
          </w:divBdr>
        </w:div>
        <w:div w:id="1475832661">
          <w:marLeft w:val="480"/>
          <w:marRight w:val="0"/>
          <w:marTop w:val="0"/>
          <w:marBottom w:val="0"/>
          <w:divBdr>
            <w:top w:val="none" w:sz="0" w:space="0" w:color="auto"/>
            <w:left w:val="none" w:sz="0" w:space="0" w:color="auto"/>
            <w:bottom w:val="none" w:sz="0" w:space="0" w:color="auto"/>
            <w:right w:val="none" w:sz="0" w:space="0" w:color="auto"/>
          </w:divBdr>
        </w:div>
        <w:div w:id="1308246995">
          <w:marLeft w:val="480"/>
          <w:marRight w:val="0"/>
          <w:marTop w:val="0"/>
          <w:marBottom w:val="0"/>
          <w:divBdr>
            <w:top w:val="none" w:sz="0" w:space="0" w:color="auto"/>
            <w:left w:val="none" w:sz="0" w:space="0" w:color="auto"/>
            <w:bottom w:val="none" w:sz="0" w:space="0" w:color="auto"/>
            <w:right w:val="none" w:sz="0" w:space="0" w:color="auto"/>
          </w:divBdr>
        </w:div>
        <w:div w:id="2098209851">
          <w:marLeft w:val="480"/>
          <w:marRight w:val="0"/>
          <w:marTop w:val="0"/>
          <w:marBottom w:val="0"/>
          <w:divBdr>
            <w:top w:val="none" w:sz="0" w:space="0" w:color="auto"/>
            <w:left w:val="none" w:sz="0" w:space="0" w:color="auto"/>
            <w:bottom w:val="none" w:sz="0" w:space="0" w:color="auto"/>
            <w:right w:val="none" w:sz="0" w:space="0" w:color="auto"/>
          </w:divBdr>
        </w:div>
        <w:div w:id="2015765546">
          <w:marLeft w:val="480"/>
          <w:marRight w:val="0"/>
          <w:marTop w:val="0"/>
          <w:marBottom w:val="0"/>
          <w:divBdr>
            <w:top w:val="none" w:sz="0" w:space="0" w:color="auto"/>
            <w:left w:val="none" w:sz="0" w:space="0" w:color="auto"/>
            <w:bottom w:val="none" w:sz="0" w:space="0" w:color="auto"/>
            <w:right w:val="none" w:sz="0" w:space="0" w:color="auto"/>
          </w:divBdr>
        </w:div>
        <w:div w:id="1964539190">
          <w:marLeft w:val="480"/>
          <w:marRight w:val="0"/>
          <w:marTop w:val="0"/>
          <w:marBottom w:val="0"/>
          <w:divBdr>
            <w:top w:val="none" w:sz="0" w:space="0" w:color="auto"/>
            <w:left w:val="none" w:sz="0" w:space="0" w:color="auto"/>
            <w:bottom w:val="none" w:sz="0" w:space="0" w:color="auto"/>
            <w:right w:val="none" w:sz="0" w:space="0" w:color="auto"/>
          </w:divBdr>
        </w:div>
        <w:div w:id="116147943">
          <w:marLeft w:val="480"/>
          <w:marRight w:val="0"/>
          <w:marTop w:val="0"/>
          <w:marBottom w:val="0"/>
          <w:divBdr>
            <w:top w:val="none" w:sz="0" w:space="0" w:color="auto"/>
            <w:left w:val="none" w:sz="0" w:space="0" w:color="auto"/>
            <w:bottom w:val="none" w:sz="0" w:space="0" w:color="auto"/>
            <w:right w:val="none" w:sz="0" w:space="0" w:color="auto"/>
          </w:divBdr>
        </w:div>
        <w:div w:id="649790778">
          <w:marLeft w:val="480"/>
          <w:marRight w:val="0"/>
          <w:marTop w:val="0"/>
          <w:marBottom w:val="0"/>
          <w:divBdr>
            <w:top w:val="none" w:sz="0" w:space="0" w:color="auto"/>
            <w:left w:val="none" w:sz="0" w:space="0" w:color="auto"/>
            <w:bottom w:val="none" w:sz="0" w:space="0" w:color="auto"/>
            <w:right w:val="none" w:sz="0" w:space="0" w:color="auto"/>
          </w:divBdr>
        </w:div>
        <w:div w:id="1495872249">
          <w:marLeft w:val="480"/>
          <w:marRight w:val="0"/>
          <w:marTop w:val="0"/>
          <w:marBottom w:val="0"/>
          <w:divBdr>
            <w:top w:val="none" w:sz="0" w:space="0" w:color="auto"/>
            <w:left w:val="none" w:sz="0" w:space="0" w:color="auto"/>
            <w:bottom w:val="none" w:sz="0" w:space="0" w:color="auto"/>
            <w:right w:val="none" w:sz="0" w:space="0" w:color="auto"/>
          </w:divBdr>
        </w:div>
        <w:div w:id="1684625744">
          <w:marLeft w:val="480"/>
          <w:marRight w:val="0"/>
          <w:marTop w:val="0"/>
          <w:marBottom w:val="0"/>
          <w:divBdr>
            <w:top w:val="none" w:sz="0" w:space="0" w:color="auto"/>
            <w:left w:val="none" w:sz="0" w:space="0" w:color="auto"/>
            <w:bottom w:val="none" w:sz="0" w:space="0" w:color="auto"/>
            <w:right w:val="none" w:sz="0" w:space="0" w:color="auto"/>
          </w:divBdr>
        </w:div>
        <w:div w:id="720983942">
          <w:marLeft w:val="480"/>
          <w:marRight w:val="0"/>
          <w:marTop w:val="0"/>
          <w:marBottom w:val="0"/>
          <w:divBdr>
            <w:top w:val="none" w:sz="0" w:space="0" w:color="auto"/>
            <w:left w:val="none" w:sz="0" w:space="0" w:color="auto"/>
            <w:bottom w:val="none" w:sz="0" w:space="0" w:color="auto"/>
            <w:right w:val="none" w:sz="0" w:space="0" w:color="auto"/>
          </w:divBdr>
        </w:div>
        <w:div w:id="254560786">
          <w:marLeft w:val="480"/>
          <w:marRight w:val="0"/>
          <w:marTop w:val="0"/>
          <w:marBottom w:val="0"/>
          <w:divBdr>
            <w:top w:val="none" w:sz="0" w:space="0" w:color="auto"/>
            <w:left w:val="none" w:sz="0" w:space="0" w:color="auto"/>
            <w:bottom w:val="none" w:sz="0" w:space="0" w:color="auto"/>
            <w:right w:val="none" w:sz="0" w:space="0" w:color="auto"/>
          </w:divBdr>
        </w:div>
        <w:div w:id="1047796946">
          <w:marLeft w:val="480"/>
          <w:marRight w:val="0"/>
          <w:marTop w:val="0"/>
          <w:marBottom w:val="0"/>
          <w:divBdr>
            <w:top w:val="none" w:sz="0" w:space="0" w:color="auto"/>
            <w:left w:val="none" w:sz="0" w:space="0" w:color="auto"/>
            <w:bottom w:val="none" w:sz="0" w:space="0" w:color="auto"/>
            <w:right w:val="none" w:sz="0" w:space="0" w:color="auto"/>
          </w:divBdr>
        </w:div>
        <w:div w:id="467092398">
          <w:marLeft w:val="480"/>
          <w:marRight w:val="0"/>
          <w:marTop w:val="0"/>
          <w:marBottom w:val="0"/>
          <w:divBdr>
            <w:top w:val="none" w:sz="0" w:space="0" w:color="auto"/>
            <w:left w:val="none" w:sz="0" w:space="0" w:color="auto"/>
            <w:bottom w:val="none" w:sz="0" w:space="0" w:color="auto"/>
            <w:right w:val="none" w:sz="0" w:space="0" w:color="auto"/>
          </w:divBdr>
        </w:div>
        <w:div w:id="1886327789">
          <w:marLeft w:val="480"/>
          <w:marRight w:val="0"/>
          <w:marTop w:val="0"/>
          <w:marBottom w:val="0"/>
          <w:divBdr>
            <w:top w:val="none" w:sz="0" w:space="0" w:color="auto"/>
            <w:left w:val="none" w:sz="0" w:space="0" w:color="auto"/>
            <w:bottom w:val="none" w:sz="0" w:space="0" w:color="auto"/>
            <w:right w:val="none" w:sz="0" w:space="0" w:color="auto"/>
          </w:divBdr>
        </w:div>
        <w:div w:id="234512749">
          <w:marLeft w:val="480"/>
          <w:marRight w:val="0"/>
          <w:marTop w:val="0"/>
          <w:marBottom w:val="0"/>
          <w:divBdr>
            <w:top w:val="none" w:sz="0" w:space="0" w:color="auto"/>
            <w:left w:val="none" w:sz="0" w:space="0" w:color="auto"/>
            <w:bottom w:val="none" w:sz="0" w:space="0" w:color="auto"/>
            <w:right w:val="none" w:sz="0" w:space="0" w:color="auto"/>
          </w:divBdr>
        </w:div>
        <w:div w:id="1904100194">
          <w:marLeft w:val="480"/>
          <w:marRight w:val="0"/>
          <w:marTop w:val="0"/>
          <w:marBottom w:val="0"/>
          <w:divBdr>
            <w:top w:val="none" w:sz="0" w:space="0" w:color="auto"/>
            <w:left w:val="none" w:sz="0" w:space="0" w:color="auto"/>
            <w:bottom w:val="none" w:sz="0" w:space="0" w:color="auto"/>
            <w:right w:val="none" w:sz="0" w:space="0" w:color="auto"/>
          </w:divBdr>
        </w:div>
        <w:div w:id="1247307627">
          <w:marLeft w:val="480"/>
          <w:marRight w:val="0"/>
          <w:marTop w:val="0"/>
          <w:marBottom w:val="0"/>
          <w:divBdr>
            <w:top w:val="none" w:sz="0" w:space="0" w:color="auto"/>
            <w:left w:val="none" w:sz="0" w:space="0" w:color="auto"/>
            <w:bottom w:val="none" w:sz="0" w:space="0" w:color="auto"/>
            <w:right w:val="none" w:sz="0" w:space="0" w:color="auto"/>
          </w:divBdr>
        </w:div>
        <w:div w:id="1047224576">
          <w:marLeft w:val="480"/>
          <w:marRight w:val="0"/>
          <w:marTop w:val="0"/>
          <w:marBottom w:val="0"/>
          <w:divBdr>
            <w:top w:val="none" w:sz="0" w:space="0" w:color="auto"/>
            <w:left w:val="none" w:sz="0" w:space="0" w:color="auto"/>
            <w:bottom w:val="none" w:sz="0" w:space="0" w:color="auto"/>
            <w:right w:val="none" w:sz="0" w:space="0" w:color="auto"/>
          </w:divBdr>
        </w:div>
        <w:div w:id="1480030626">
          <w:marLeft w:val="480"/>
          <w:marRight w:val="0"/>
          <w:marTop w:val="0"/>
          <w:marBottom w:val="0"/>
          <w:divBdr>
            <w:top w:val="none" w:sz="0" w:space="0" w:color="auto"/>
            <w:left w:val="none" w:sz="0" w:space="0" w:color="auto"/>
            <w:bottom w:val="none" w:sz="0" w:space="0" w:color="auto"/>
            <w:right w:val="none" w:sz="0" w:space="0" w:color="auto"/>
          </w:divBdr>
        </w:div>
        <w:div w:id="220874221">
          <w:marLeft w:val="480"/>
          <w:marRight w:val="0"/>
          <w:marTop w:val="0"/>
          <w:marBottom w:val="0"/>
          <w:divBdr>
            <w:top w:val="none" w:sz="0" w:space="0" w:color="auto"/>
            <w:left w:val="none" w:sz="0" w:space="0" w:color="auto"/>
            <w:bottom w:val="none" w:sz="0" w:space="0" w:color="auto"/>
            <w:right w:val="none" w:sz="0" w:space="0" w:color="auto"/>
          </w:divBdr>
        </w:div>
        <w:div w:id="2142535230">
          <w:marLeft w:val="480"/>
          <w:marRight w:val="0"/>
          <w:marTop w:val="0"/>
          <w:marBottom w:val="0"/>
          <w:divBdr>
            <w:top w:val="none" w:sz="0" w:space="0" w:color="auto"/>
            <w:left w:val="none" w:sz="0" w:space="0" w:color="auto"/>
            <w:bottom w:val="none" w:sz="0" w:space="0" w:color="auto"/>
            <w:right w:val="none" w:sz="0" w:space="0" w:color="auto"/>
          </w:divBdr>
        </w:div>
        <w:div w:id="2034265604">
          <w:marLeft w:val="480"/>
          <w:marRight w:val="0"/>
          <w:marTop w:val="0"/>
          <w:marBottom w:val="0"/>
          <w:divBdr>
            <w:top w:val="none" w:sz="0" w:space="0" w:color="auto"/>
            <w:left w:val="none" w:sz="0" w:space="0" w:color="auto"/>
            <w:bottom w:val="none" w:sz="0" w:space="0" w:color="auto"/>
            <w:right w:val="none" w:sz="0" w:space="0" w:color="auto"/>
          </w:divBdr>
        </w:div>
        <w:div w:id="1331638969">
          <w:marLeft w:val="480"/>
          <w:marRight w:val="0"/>
          <w:marTop w:val="0"/>
          <w:marBottom w:val="0"/>
          <w:divBdr>
            <w:top w:val="none" w:sz="0" w:space="0" w:color="auto"/>
            <w:left w:val="none" w:sz="0" w:space="0" w:color="auto"/>
            <w:bottom w:val="none" w:sz="0" w:space="0" w:color="auto"/>
            <w:right w:val="none" w:sz="0" w:space="0" w:color="auto"/>
          </w:divBdr>
        </w:div>
        <w:div w:id="341125860">
          <w:marLeft w:val="480"/>
          <w:marRight w:val="0"/>
          <w:marTop w:val="0"/>
          <w:marBottom w:val="0"/>
          <w:divBdr>
            <w:top w:val="none" w:sz="0" w:space="0" w:color="auto"/>
            <w:left w:val="none" w:sz="0" w:space="0" w:color="auto"/>
            <w:bottom w:val="none" w:sz="0" w:space="0" w:color="auto"/>
            <w:right w:val="none" w:sz="0" w:space="0" w:color="auto"/>
          </w:divBdr>
        </w:div>
        <w:div w:id="379867917">
          <w:marLeft w:val="480"/>
          <w:marRight w:val="0"/>
          <w:marTop w:val="0"/>
          <w:marBottom w:val="0"/>
          <w:divBdr>
            <w:top w:val="none" w:sz="0" w:space="0" w:color="auto"/>
            <w:left w:val="none" w:sz="0" w:space="0" w:color="auto"/>
            <w:bottom w:val="none" w:sz="0" w:space="0" w:color="auto"/>
            <w:right w:val="none" w:sz="0" w:space="0" w:color="auto"/>
          </w:divBdr>
        </w:div>
        <w:div w:id="922568916">
          <w:marLeft w:val="480"/>
          <w:marRight w:val="0"/>
          <w:marTop w:val="0"/>
          <w:marBottom w:val="0"/>
          <w:divBdr>
            <w:top w:val="none" w:sz="0" w:space="0" w:color="auto"/>
            <w:left w:val="none" w:sz="0" w:space="0" w:color="auto"/>
            <w:bottom w:val="none" w:sz="0" w:space="0" w:color="auto"/>
            <w:right w:val="none" w:sz="0" w:space="0" w:color="auto"/>
          </w:divBdr>
        </w:div>
        <w:div w:id="574239866">
          <w:marLeft w:val="480"/>
          <w:marRight w:val="0"/>
          <w:marTop w:val="0"/>
          <w:marBottom w:val="0"/>
          <w:divBdr>
            <w:top w:val="none" w:sz="0" w:space="0" w:color="auto"/>
            <w:left w:val="none" w:sz="0" w:space="0" w:color="auto"/>
            <w:bottom w:val="none" w:sz="0" w:space="0" w:color="auto"/>
            <w:right w:val="none" w:sz="0" w:space="0" w:color="auto"/>
          </w:divBdr>
        </w:div>
        <w:div w:id="1258716389">
          <w:marLeft w:val="480"/>
          <w:marRight w:val="0"/>
          <w:marTop w:val="0"/>
          <w:marBottom w:val="0"/>
          <w:divBdr>
            <w:top w:val="none" w:sz="0" w:space="0" w:color="auto"/>
            <w:left w:val="none" w:sz="0" w:space="0" w:color="auto"/>
            <w:bottom w:val="none" w:sz="0" w:space="0" w:color="auto"/>
            <w:right w:val="none" w:sz="0" w:space="0" w:color="auto"/>
          </w:divBdr>
        </w:div>
        <w:div w:id="977806588">
          <w:marLeft w:val="480"/>
          <w:marRight w:val="0"/>
          <w:marTop w:val="0"/>
          <w:marBottom w:val="0"/>
          <w:divBdr>
            <w:top w:val="none" w:sz="0" w:space="0" w:color="auto"/>
            <w:left w:val="none" w:sz="0" w:space="0" w:color="auto"/>
            <w:bottom w:val="none" w:sz="0" w:space="0" w:color="auto"/>
            <w:right w:val="none" w:sz="0" w:space="0" w:color="auto"/>
          </w:divBdr>
        </w:div>
        <w:div w:id="1019087996">
          <w:marLeft w:val="480"/>
          <w:marRight w:val="0"/>
          <w:marTop w:val="0"/>
          <w:marBottom w:val="0"/>
          <w:divBdr>
            <w:top w:val="none" w:sz="0" w:space="0" w:color="auto"/>
            <w:left w:val="none" w:sz="0" w:space="0" w:color="auto"/>
            <w:bottom w:val="none" w:sz="0" w:space="0" w:color="auto"/>
            <w:right w:val="none" w:sz="0" w:space="0" w:color="auto"/>
          </w:divBdr>
        </w:div>
        <w:div w:id="1577011389">
          <w:marLeft w:val="480"/>
          <w:marRight w:val="0"/>
          <w:marTop w:val="0"/>
          <w:marBottom w:val="0"/>
          <w:divBdr>
            <w:top w:val="none" w:sz="0" w:space="0" w:color="auto"/>
            <w:left w:val="none" w:sz="0" w:space="0" w:color="auto"/>
            <w:bottom w:val="none" w:sz="0" w:space="0" w:color="auto"/>
            <w:right w:val="none" w:sz="0" w:space="0" w:color="auto"/>
          </w:divBdr>
        </w:div>
        <w:div w:id="1662542805">
          <w:marLeft w:val="480"/>
          <w:marRight w:val="0"/>
          <w:marTop w:val="0"/>
          <w:marBottom w:val="0"/>
          <w:divBdr>
            <w:top w:val="none" w:sz="0" w:space="0" w:color="auto"/>
            <w:left w:val="none" w:sz="0" w:space="0" w:color="auto"/>
            <w:bottom w:val="none" w:sz="0" w:space="0" w:color="auto"/>
            <w:right w:val="none" w:sz="0" w:space="0" w:color="auto"/>
          </w:divBdr>
        </w:div>
        <w:div w:id="822543195">
          <w:marLeft w:val="480"/>
          <w:marRight w:val="0"/>
          <w:marTop w:val="0"/>
          <w:marBottom w:val="0"/>
          <w:divBdr>
            <w:top w:val="none" w:sz="0" w:space="0" w:color="auto"/>
            <w:left w:val="none" w:sz="0" w:space="0" w:color="auto"/>
            <w:bottom w:val="none" w:sz="0" w:space="0" w:color="auto"/>
            <w:right w:val="none" w:sz="0" w:space="0" w:color="auto"/>
          </w:divBdr>
        </w:div>
        <w:div w:id="34737068">
          <w:marLeft w:val="480"/>
          <w:marRight w:val="0"/>
          <w:marTop w:val="0"/>
          <w:marBottom w:val="0"/>
          <w:divBdr>
            <w:top w:val="none" w:sz="0" w:space="0" w:color="auto"/>
            <w:left w:val="none" w:sz="0" w:space="0" w:color="auto"/>
            <w:bottom w:val="none" w:sz="0" w:space="0" w:color="auto"/>
            <w:right w:val="none" w:sz="0" w:space="0" w:color="auto"/>
          </w:divBdr>
        </w:div>
        <w:div w:id="397166248">
          <w:marLeft w:val="480"/>
          <w:marRight w:val="0"/>
          <w:marTop w:val="0"/>
          <w:marBottom w:val="0"/>
          <w:divBdr>
            <w:top w:val="none" w:sz="0" w:space="0" w:color="auto"/>
            <w:left w:val="none" w:sz="0" w:space="0" w:color="auto"/>
            <w:bottom w:val="none" w:sz="0" w:space="0" w:color="auto"/>
            <w:right w:val="none" w:sz="0" w:space="0" w:color="auto"/>
          </w:divBdr>
        </w:div>
        <w:div w:id="739599233">
          <w:marLeft w:val="480"/>
          <w:marRight w:val="0"/>
          <w:marTop w:val="0"/>
          <w:marBottom w:val="0"/>
          <w:divBdr>
            <w:top w:val="none" w:sz="0" w:space="0" w:color="auto"/>
            <w:left w:val="none" w:sz="0" w:space="0" w:color="auto"/>
            <w:bottom w:val="none" w:sz="0" w:space="0" w:color="auto"/>
            <w:right w:val="none" w:sz="0" w:space="0" w:color="auto"/>
          </w:divBdr>
        </w:div>
      </w:divsChild>
    </w:div>
    <w:div w:id="1309479826">
      <w:bodyDiv w:val="1"/>
      <w:marLeft w:val="0"/>
      <w:marRight w:val="0"/>
      <w:marTop w:val="0"/>
      <w:marBottom w:val="0"/>
      <w:divBdr>
        <w:top w:val="none" w:sz="0" w:space="0" w:color="auto"/>
        <w:left w:val="none" w:sz="0" w:space="0" w:color="auto"/>
        <w:bottom w:val="none" w:sz="0" w:space="0" w:color="auto"/>
        <w:right w:val="none" w:sz="0" w:space="0" w:color="auto"/>
      </w:divBdr>
    </w:div>
    <w:div w:id="1309482624">
      <w:bodyDiv w:val="1"/>
      <w:marLeft w:val="0"/>
      <w:marRight w:val="0"/>
      <w:marTop w:val="0"/>
      <w:marBottom w:val="0"/>
      <w:divBdr>
        <w:top w:val="none" w:sz="0" w:space="0" w:color="auto"/>
        <w:left w:val="none" w:sz="0" w:space="0" w:color="auto"/>
        <w:bottom w:val="none" w:sz="0" w:space="0" w:color="auto"/>
        <w:right w:val="none" w:sz="0" w:space="0" w:color="auto"/>
      </w:divBdr>
    </w:div>
    <w:div w:id="1310092167">
      <w:bodyDiv w:val="1"/>
      <w:marLeft w:val="0"/>
      <w:marRight w:val="0"/>
      <w:marTop w:val="0"/>
      <w:marBottom w:val="0"/>
      <w:divBdr>
        <w:top w:val="none" w:sz="0" w:space="0" w:color="auto"/>
        <w:left w:val="none" w:sz="0" w:space="0" w:color="auto"/>
        <w:bottom w:val="none" w:sz="0" w:space="0" w:color="auto"/>
        <w:right w:val="none" w:sz="0" w:space="0" w:color="auto"/>
      </w:divBdr>
    </w:div>
    <w:div w:id="1311209950">
      <w:bodyDiv w:val="1"/>
      <w:marLeft w:val="0"/>
      <w:marRight w:val="0"/>
      <w:marTop w:val="0"/>
      <w:marBottom w:val="0"/>
      <w:divBdr>
        <w:top w:val="none" w:sz="0" w:space="0" w:color="auto"/>
        <w:left w:val="none" w:sz="0" w:space="0" w:color="auto"/>
        <w:bottom w:val="none" w:sz="0" w:space="0" w:color="auto"/>
        <w:right w:val="none" w:sz="0" w:space="0" w:color="auto"/>
      </w:divBdr>
      <w:divsChild>
        <w:div w:id="147063914">
          <w:marLeft w:val="480"/>
          <w:marRight w:val="0"/>
          <w:marTop w:val="0"/>
          <w:marBottom w:val="0"/>
          <w:divBdr>
            <w:top w:val="none" w:sz="0" w:space="0" w:color="auto"/>
            <w:left w:val="none" w:sz="0" w:space="0" w:color="auto"/>
            <w:bottom w:val="none" w:sz="0" w:space="0" w:color="auto"/>
            <w:right w:val="none" w:sz="0" w:space="0" w:color="auto"/>
          </w:divBdr>
        </w:div>
        <w:div w:id="2016492449">
          <w:marLeft w:val="480"/>
          <w:marRight w:val="0"/>
          <w:marTop w:val="0"/>
          <w:marBottom w:val="0"/>
          <w:divBdr>
            <w:top w:val="none" w:sz="0" w:space="0" w:color="auto"/>
            <w:left w:val="none" w:sz="0" w:space="0" w:color="auto"/>
            <w:bottom w:val="none" w:sz="0" w:space="0" w:color="auto"/>
            <w:right w:val="none" w:sz="0" w:space="0" w:color="auto"/>
          </w:divBdr>
        </w:div>
        <w:div w:id="678392824">
          <w:marLeft w:val="480"/>
          <w:marRight w:val="0"/>
          <w:marTop w:val="0"/>
          <w:marBottom w:val="0"/>
          <w:divBdr>
            <w:top w:val="none" w:sz="0" w:space="0" w:color="auto"/>
            <w:left w:val="none" w:sz="0" w:space="0" w:color="auto"/>
            <w:bottom w:val="none" w:sz="0" w:space="0" w:color="auto"/>
            <w:right w:val="none" w:sz="0" w:space="0" w:color="auto"/>
          </w:divBdr>
        </w:div>
        <w:div w:id="1596554484">
          <w:marLeft w:val="480"/>
          <w:marRight w:val="0"/>
          <w:marTop w:val="0"/>
          <w:marBottom w:val="0"/>
          <w:divBdr>
            <w:top w:val="none" w:sz="0" w:space="0" w:color="auto"/>
            <w:left w:val="none" w:sz="0" w:space="0" w:color="auto"/>
            <w:bottom w:val="none" w:sz="0" w:space="0" w:color="auto"/>
            <w:right w:val="none" w:sz="0" w:space="0" w:color="auto"/>
          </w:divBdr>
        </w:div>
        <w:div w:id="1583023996">
          <w:marLeft w:val="480"/>
          <w:marRight w:val="0"/>
          <w:marTop w:val="0"/>
          <w:marBottom w:val="0"/>
          <w:divBdr>
            <w:top w:val="none" w:sz="0" w:space="0" w:color="auto"/>
            <w:left w:val="none" w:sz="0" w:space="0" w:color="auto"/>
            <w:bottom w:val="none" w:sz="0" w:space="0" w:color="auto"/>
            <w:right w:val="none" w:sz="0" w:space="0" w:color="auto"/>
          </w:divBdr>
        </w:div>
        <w:div w:id="237326007">
          <w:marLeft w:val="480"/>
          <w:marRight w:val="0"/>
          <w:marTop w:val="0"/>
          <w:marBottom w:val="0"/>
          <w:divBdr>
            <w:top w:val="none" w:sz="0" w:space="0" w:color="auto"/>
            <w:left w:val="none" w:sz="0" w:space="0" w:color="auto"/>
            <w:bottom w:val="none" w:sz="0" w:space="0" w:color="auto"/>
            <w:right w:val="none" w:sz="0" w:space="0" w:color="auto"/>
          </w:divBdr>
        </w:div>
        <w:div w:id="395133170">
          <w:marLeft w:val="480"/>
          <w:marRight w:val="0"/>
          <w:marTop w:val="0"/>
          <w:marBottom w:val="0"/>
          <w:divBdr>
            <w:top w:val="none" w:sz="0" w:space="0" w:color="auto"/>
            <w:left w:val="none" w:sz="0" w:space="0" w:color="auto"/>
            <w:bottom w:val="none" w:sz="0" w:space="0" w:color="auto"/>
            <w:right w:val="none" w:sz="0" w:space="0" w:color="auto"/>
          </w:divBdr>
        </w:div>
        <w:div w:id="303198071">
          <w:marLeft w:val="480"/>
          <w:marRight w:val="0"/>
          <w:marTop w:val="0"/>
          <w:marBottom w:val="0"/>
          <w:divBdr>
            <w:top w:val="none" w:sz="0" w:space="0" w:color="auto"/>
            <w:left w:val="none" w:sz="0" w:space="0" w:color="auto"/>
            <w:bottom w:val="none" w:sz="0" w:space="0" w:color="auto"/>
            <w:right w:val="none" w:sz="0" w:space="0" w:color="auto"/>
          </w:divBdr>
        </w:div>
        <w:div w:id="632752353">
          <w:marLeft w:val="480"/>
          <w:marRight w:val="0"/>
          <w:marTop w:val="0"/>
          <w:marBottom w:val="0"/>
          <w:divBdr>
            <w:top w:val="none" w:sz="0" w:space="0" w:color="auto"/>
            <w:left w:val="none" w:sz="0" w:space="0" w:color="auto"/>
            <w:bottom w:val="none" w:sz="0" w:space="0" w:color="auto"/>
            <w:right w:val="none" w:sz="0" w:space="0" w:color="auto"/>
          </w:divBdr>
        </w:div>
        <w:div w:id="481384711">
          <w:marLeft w:val="480"/>
          <w:marRight w:val="0"/>
          <w:marTop w:val="0"/>
          <w:marBottom w:val="0"/>
          <w:divBdr>
            <w:top w:val="none" w:sz="0" w:space="0" w:color="auto"/>
            <w:left w:val="none" w:sz="0" w:space="0" w:color="auto"/>
            <w:bottom w:val="none" w:sz="0" w:space="0" w:color="auto"/>
            <w:right w:val="none" w:sz="0" w:space="0" w:color="auto"/>
          </w:divBdr>
        </w:div>
        <w:div w:id="468085559">
          <w:marLeft w:val="480"/>
          <w:marRight w:val="0"/>
          <w:marTop w:val="0"/>
          <w:marBottom w:val="0"/>
          <w:divBdr>
            <w:top w:val="none" w:sz="0" w:space="0" w:color="auto"/>
            <w:left w:val="none" w:sz="0" w:space="0" w:color="auto"/>
            <w:bottom w:val="none" w:sz="0" w:space="0" w:color="auto"/>
            <w:right w:val="none" w:sz="0" w:space="0" w:color="auto"/>
          </w:divBdr>
        </w:div>
        <w:div w:id="626008604">
          <w:marLeft w:val="480"/>
          <w:marRight w:val="0"/>
          <w:marTop w:val="0"/>
          <w:marBottom w:val="0"/>
          <w:divBdr>
            <w:top w:val="none" w:sz="0" w:space="0" w:color="auto"/>
            <w:left w:val="none" w:sz="0" w:space="0" w:color="auto"/>
            <w:bottom w:val="none" w:sz="0" w:space="0" w:color="auto"/>
            <w:right w:val="none" w:sz="0" w:space="0" w:color="auto"/>
          </w:divBdr>
        </w:div>
        <w:div w:id="159581964">
          <w:marLeft w:val="480"/>
          <w:marRight w:val="0"/>
          <w:marTop w:val="0"/>
          <w:marBottom w:val="0"/>
          <w:divBdr>
            <w:top w:val="none" w:sz="0" w:space="0" w:color="auto"/>
            <w:left w:val="none" w:sz="0" w:space="0" w:color="auto"/>
            <w:bottom w:val="none" w:sz="0" w:space="0" w:color="auto"/>
            <w:right w:val="none" w:sz="0" w:space="0" w:color="auto"/>
          </w:divBdr>
        </w:div>
        <w:div w:id="154298846">
          <w:marLeft w:val="480"/>
          <w:marRight w:val="0"/>
          <w:marTop w:val="0"/>
          <w:marBottom w:val="0"/>
          <w:divBdr>
            <w:top w:val="none" w:sz="0" w:space="0" w:color="auto"/>
            <w:left w:val="none" w:sz="0" w:space="0" w:color="auto"/>
            <w:bottom w:val="none" w:sz="0" w:space="0" w:color="auto"/>
            <w:right w:val="none" w:sz="0" w:space="0" w:color="auto"/>
          </w:divBdr>
        </w:div>
        <w:div w:id="1725835699">
          <w:marLeft w:val="480"/>
          <w:marRight w:val="0"/>
          <w:marTop w:val="0"/>
          <w:marBottom w:val="0"/>
          <w:divBdr>
            <w:top w:val="none" w:sz="0" w:space="0" w:color="auto"/>
            <w:left w:val="none" w:sz="0" w:space="0" w:color="auto"/>
            <w:bottom w:val="none" w:sz="0" w:space="0" w:color="auto"/>
            <w:right w:val="none" w:sz="0" w:space="0" w:color="auto"/>
          </w:divBdr>
        </w:div>
        <w:div w:id="825243074">
          <w:marLeft w:val="480"/>
          <w:marRight w:val="0"/>
          <w:marTop w:val="0"/>
          <w:marBottom w:val="0"/>
          <w:divBdr>
            <w:top w:val="none" w:sz="0" w:space="0" w:color="auto"/>
            <w:left w:val="none" w:sz="0" w:space="0" w:color="auto"/>
            <w:bottom w:val="none" w:sz="0" w:space="0" w:color="auto"/>
            <w:right w:val="none" w:sz="0" w:space="0" w:color="auto"/>
          </w:divBdr>
        </w:div>
        <w:div w:id="42214978">
          <w:marLeft w:val="480"/>
          <w:marRight w:val="0"/>
          <w:marTop w:val="0"/>
          <w:marBottom w:val="0"/>
          <w:divBdr>
            <w:top w:val="none" w:sz="0" w:space="0" w:color="auto"/>
            <w:left w:val="none" w:sz="0" w:space="0" w:color="auto"/>
            <w:bottom w:val="none" w:sz="0" w:space="0" w:color="auto"/>
            <w:right w:val="none" w:sz="0" w:space="0" w:color="auto"/>
          </w:divBdr>
        </w:div>
        <w:div w:id="1830823409">
          <w:marLeft w:val="480"/>
          <w:marRight w:val="0"/>
          <w:marTop w:val="0"/>
          <w:marBottom w:val="0"/>
          <w:divBdr>
            <w:top w:val="none" w:sz="0" w:space="0" w:color="auto"/>
            <w:left w:val="none" w:sz="0" w:space="0" w:color="auto"/>
            <w:bottom w:val="none" w:sz="0" w:space="0" w:color="auto"/>
            <w:right w:val="none" w:sz="0" w:space="0" w:color="auto"/>
          </w:divBdr>
        </w:div>
        <w:div w:id="1941718677">
          <w:marLeft w:val="480"/>
          <w:marRight w:val="0"/>
          <w:marTop w:val="0"/>
          <w:marBottom w:val="0"/>
          <w:divBdr>
            <w:top w:val="none" w:sz="0" w:space="0" w:color="auto"/>
            <w:left w:val="none" w:sz="0" w:space="0" w:color="auto"/>
            <w:bottom w:val="none" w:sz="0" w:space="0" w:color="auto"/>
            <w:right w:val="none" w:sz="0" w:space="0" w:color="auto"/>
          </w:divBdr>
        </w:div>
        <w:div w:id="578175721">
          <w:marLeft w:val="480"/>
          <w:marRight w:val="0"/>
          <w:marTop w:val="0"/>
          <w:marBottom w:val="0"/>
          <w:divBdr>
            <w:top w:val="none" w:sz="0" w:space="0" w:color="auto"/>
            <w:left w:val="none" w:sz="0" w:space="0" w:color="auto"/>
            <w:bottom w:val="none" w:sz="0" w:space="0" w:color="auto"/>
            <w:right w:val="none" w:sz="0" w:space="0" w:color="auto"/>
          </w:divBdr>
        </w:div>
        <w:div w:id="948128374">
          <w:marLeft w:val="480"/>
          <w:marRight w:val="0"/>
          <w:marTop w:val="0"/>
          <w:marBottom w:val="0"/>
          <w:divBdr>
            <w:top w:val="none" w:sz="0" w:space="0" w:color="auto"/>
            <w:left w:val="none" w:sz="0" w:space="0" w:color="auto"/>
            <w:bottom w:val="none" w:sz="0" w:space="0" w:color="auto"/>
            <w:right w:val="none" w:sz="0" w:space="0" w:color="auto"/>
          </w:divBdr>
        </w:div>
        <w:div w:id="1776946026">
          <w:marLeft w:val="480"/>
          <w:marRight w:val="0"/>
          <w:marTop w:val="0"/>
          <w:marBottom w:val="0"/>
          <w:divBdr>
            <w:top w:val="none" w:sz="0" w:space="0" w:color="auto"/>
            <w:left w:val="none" w:sz="0" w:space="0" w:color="auto"/>
            <w:bottom w:val="none" w:sz="0" w:space="0" w:color="auto"/>
            <w:right w:val="none" w:sz="0" w:space="0" w:color="auto"/>
          </w:divBdr>
        </w:div>
        <w:div w:id="1284460098">
          <w:marLeft w:val="480"/>
          <w:marRight w:val="0"/>
          <w:marTop w:val="0"/>
          <w:marBottom w:val="0"/>
          <w:divBdr>
            <w:top w:val="none" w:sz="0" w:space="0" w:color="auto"/>
            <w:left w:val="none" w:sz="0" w:space="0" w:color="auto"/>
            <w:bottom w:val="none" w:sz="0" w:space="0" w:color="auto"/>
            <w:right w:val="none" w:sz="0" w:space="0" w:color="auto"/>
          </w:divBdr>
        </w:div>
        <w:div w:id="343097999">
          <w:marLeft w:val="480"/>
          <w:marRight w:val="0"/>
          <w:marTop w:val="0"/>
          <w:marBottom w:val="0"/>
          <w:divBdr>
            <w:top w:val="none" w:sz="0" w:space="0" w:color="auto"/>
            <w:left w:val="none" w:sz="0" w:space="0" w:color="auto"/>
            <w:bottom w:val="none" w:sz="0" w:space="0" w:color="auto"/>
            <w:right w:val="none" w:sz="0" w:space="0" w:color="auto"/>
          </w:divBdr>
        </w:div>
      </w:divsChild>
    </w:div>
    <w:div w:id="1311715141">
      <w:bodyDiv w:val="1"/>
      <w:marLeft w:val="0"/>
      <w:marRight w:val="0"/>
      <w:marTop w:val="0"/>
      <w:marBottom w:val="0"/>
      <w:divBdr>
        <w:top w:val="none" w:sz="0" w:space="0" w:color="auto"/>
        <w:left w:val="none" w:sz="0" w:space="0" w:color="auto"/>
        <w:bottom w:val="none" w:sz="0" w:space="0" w:color="auto"/>
        <w:right w:val="none" w:sz="0" w:space="0" w:color="auto"/>
      </w:divBdr>
    </w:div>
    <w:div w:id="1311860850">
      <w:bodyDiv w:val="1"/>
      <w:marLeft w:val="0"/>
      <w:marRight w:val="0"/>
      <w:marTop w:val="0"/>
      <w:marBottom w:val="0"/>
      <w:divBdr>
        <w:top w:val="none" w:sz="0" w:space="0" w:color="auto"/>
        <w:left w:val="none" w:sz="0" w:space="0" w:color="auto"/>
        <w:bottom w:val="none" w:sz="0" w:space="0" w:color="auto"/>
        <w:right w:val="none" w:sz="0" w:space="0" w:color="auto"/>
      </w:divBdr>
      <w:divsChild>
        <w:div w:id="1828396308">
          <w:marLeft w:val="480"/>
          <w:marRight w:val="0"/>
          <w:marTop w:val="0"/>
          <w:marBottom w:val="0"/>
          <w:divBdr>
            <w:top w:val="none" w:sz="0" w:space="0" w:color="auto"/>
            <w:left w:val="none" w:sz="0" w:space="0" w:color="auto"/>
            <w:bottom w:val="none" w:sz="0" w:space="0" w:color="auto"/>
            <w:right w:val="none" w:sz="0" w:space="0" w:color="auto"/>
          </w:divBdr>
        </w:div>
        <w:div w:id="75982512">
          <w:marLeft w:val="480"/>
          <w:marRight w:val="0"/>
          <w:marTop w:val="0"/>
          <w:marBottom w:val="0"/>
          <w:divBdr>
            <w:top w:val="none" w:sz="0" w:space="0" w:color="auto"/>
            <w:left w:val="none" w:sz="0" w:space="0" w:color="auto"/>
            <w:bottom w:val="none" w:sz="0" w:space="0" w:color="auto"/>
            <w:right w:val="none" w:sz="0" w:space="0" w:color="auto"/>
          </w:divBdr>
        </w:div>
        <w:div w:id="238440780">
          <w:marLeft w:val="480"/>
          <w:marRight w:val="0"/>
          <w:marTop w:val="0"/>
          <w:marBottom w:val="0"/>
          <w:divBdr>
            <w:top w:val="none" w:sz="0" w:space="0" w:color="auto"/>
            <w:left w:val="none" w:sz="0" w:space="0" w:color="auto"/>
            <w:bottom w:val="none" w:sz="0" w:space="0" w:color="auto"/>
            <w:right w:val="none" w:sz="0" w:space="0" w:color="auto"/>
          </w:divBdr>
        </w:div>
        <w:div w:id="2038962483">
          <w:marLeft w:val="480"/>
          <w:marRight w:val="0"/>
          <w:marTop w:val="0"/>
          <w:marBottom w:val="0"/>
          <w:divBdr>
            <w:top w:val="none" w:sz="0" w:space="0" w:color="auto"/>
            <w:left w:val="none" w:sz="0" w:space="0" w:color="auto"/>
            <w:bottom w:val="none" w:sz="0" w:space="0" w:color="auto"/>
            <w:right w:val="none" w:sz="0" w:space="0" w:color="auto"/>
          </w:divBdr>
        </w:div>
        <w:div w:id="609749935">
          <w:marLeft w:val="480"/>
          <w:marRight w:val="0"/>
          <w:marTop w:val="0"/>
          <w:marBottom w:val="0"/>
          <w:divBdr>
            <w:top w:val="none" w:sz="0" w:space="0" w:color="auto"/>
            <w:left w:val="none" w:sz="0" w:space="0" w:color="auto"/>
            <w:bottom w:val="none" w:sz="0" w:space="0" w:color="auto"/>
            <w:right w:val="none" w:sz="0" w:space="0" w:color="auto"/>
          </w:divBdr>
        </w:div>
        <w:div w:id="291518357">
          <w:marLeft w:val="480"/>
          <w:marRight w:val="0"/>
          <w:marTop w:val="0"/>
          <w:marBottom w:val="0"/>
          <w:divBdr>
            <w:top w:val="none" w:sz="0" w:space="0" w:color="auto"/>
            <w:left w:val="none" w:sz="0" w:space="0" w:color="auto"/>
            <w:bottom w:val="none" w:sz="0" w:space="0" w:color="auto"/>
            <w:right w:val="none" w:sz="0" w:space="0" w:color="auto"/>
          </w:divBdr>
        </w:div>
        <w:div w:id="648903346">
          <w:marLeft w:val="480"/>
          <w:marRight w:val="0"/>
          <w:marTop w:val="0"/>
          <w:marBottom w:val="0"/>
          <w:divBdr>
            <w:top w:val="none" w:sz="0" w:space="0" w:color="auto"/>
            <w:left w:val="none" w:sz="0" w:space="0" w:color="auto"/>
            <w:bottom w:val="none" w:sz="0" w:space="0" w:color="auto"/>
            <w:right w:val="none" w:sz="0" w:space="0" w:color="auto"/>
          </w:divBdr>
        </w:div>
        <w:div w:id="647593280">
          <w:marLeft w:val="480"/>
          <w:marRight w:val="0"/>
          <w:marTop w:val="0"/>
          <w:marBottom w:val="0"/>
          <w:divBdr>
            <w:top w:val="none" w:sz="0" w:space="0" w:color="auto"/>
            <w:left w:val="none" w:sz="0" w:space="0" w:color="auto"/>
            <w:bottom w:val="none" w:sz="0" w:space="0" w:color="auto"/>
            <w:right w:val="none" w:sz="0" w:space="0" w:color="auto"/>
          </w:divBdr>
        </w:div>
        <w:div w:id="942034527">
          <w:marLeft w:val="480"/>
          <w:marRight w:val="0"/>
          <w:marTop w:val="0"/>
          <w:marBottom w:val="0"/>
          <w:divBdr>
            <w:top w:val="none" w:sz="0" w:space="0" w:color="auto"/>
            <w:left w:val="none" w:sz="0" w:space="0" w:color="auto"/>
            <w:bottom w:val="none" w:sz="0" w:space="0" w:color="auto"/>
            <w:right w:val="none" w:sz="0" w:space="0" w:color="auto"/>
          </w:divBdr>
        </w:div>
        <w:div w:id="1387992854">
          <w:marLeft w:val="480"/>
          <w:marRight w:val="0"/>
          <w:marTop w:val="0"/>
          <w:marBottom w:val="0"/>
          <w:divBdr>
            <w:top w:val="none" w:sz="0" w:space="0" w:color="auto"/>
            <w:left w:val="none" w:sz="0" w:space="0" w:color="auto"/>
            <w:bottom w:val="none" w:sz="0" w:space="0" w:color="auto"/>
            <w:right w:val="none" w:sz="0" w:space="0" w:color="auto"/>
          </w:divBdr>
        </w:div>
        <w:div w:id="1218132107">
          <w:marLeft w:val="480"/>
          <w:marRight w:val="0"/>
          <w:marTop w:val="0"/>
          <w:marBottom w:val="0"/>
          <w:divBdr>
            <w:top w:val="none" w:sz="0" w:space="0" w:color="auto"/>
            <w:left w:val="none" w:sz="0" w:space="0" w:color="auto"/>
            <w:bottom w:val="none" w:sz="0" w:space="0" w:color="auto"/>
            <w:right w:val="none" w:sz="0" w:space="0" w:color="auto"/>
          </w:divBdr>
        </w:div>
        <w:div w:id="1918663182">
          <w:marLeft w:val="480"/>
          <w:marRight w:val="0"/>
          <w:marTop w:val="0"/>
          <w:marBottom w:val="0"/>
          <w:divBdr>
            <w:top w:val="none" w:sz="0" w:space="0" w:color="auto"/>
            <w:left w:val="none" w:sz="0" w:space="0" w:color="auto"/>
            <w:bottom w:val="none" w:sz="0" w:space="0" w:color="auto"/>
            <w:right w:val="none" w:sz="0" w:space="0" w:color="auto"/>
          </w:divBdr>
        </w:div>
        <w:div w:id="1278871882">
          <w:marLeft w:val="480"/>
          <w:marRight w:val="0"/>
          <w:marTop w:val="0"/>
          <w:marBottom w:val="0"/>
          <w:divBdr>
            <w:top w:val="none" w:sz="0" w:space="0" w:color="auto"/>
            <w:left w:val="none" w:sz="0" w:space="0" w:color="auto"/>
            <w:bottom w:val="none" w:sz="0" w:space="0" w:color="auto"/>
            <w:right w:val="none" w:sz="0" w:space="0" w:color="auto"/>
          </w:divBdr>
        </w:div>
        <w:div w:id="776565830">
          <w:marLeft w:val="480"/>
          <w:marRight w:val="0"/>
          <w:marTop w:val="0"/>
          <w:marBottom w:val="0"/>
          <w:divBdr>
            <w:top w:val="none" w:sz="0" w:space="0" w:color="auto"/>
            <w:left w:val="none" w:sz="0" w:space="0" w:color="auto"/>
            <w:bottom w:val="none" w:sz="0" w:space="0" w:color="auto"/>
            <w:right w:val="none" w:sz="0" w:space="0" w:color="auto"/>
          </w:divBdr>
        </w:div>
        <w:div w:id="2065836161">
          <w:marLeft w:val="480"/>
          <w:marRight w:val="0"/>
          <w:marTop w:val="0"/>
          <w:marBottom w:val="0"/>
          <w:divBdr>
            <w:top w:val="none" w:sz="0" w:space="0" w:color="auto"/>
            <w:left w:val="none" w:sz="0" w:space="0" w:color="auto"/>
            <w:bottom w:val="none" w:sz="0" w:space="0" w:color="auto"/>
            <w:right w:val="none" w:sz="0" w:space="0" w:color="auto"/>
          </w:divBdr>
        </w:div>
        <w:div w:id="1651903268">
          <w:marLeft w:val="480"/>
          <w:marRight w:val="0"/>
          <w:marTop w:val="0"/>
          <w:marBottom w:val="0"/>
          <w:divBdr>
            <w:top w:val="none" w:sz="0" w:space="0" w:color="auto"/>
            <w:left w:val="none" w:sz="0" w:space="0" w:color="auto"/>
            <w:bottom w:val="none" w:sz="0" w:space="0" w:color="auto"/>
            <w:right w:val="none" w:sz="0" w:space="0" w:color="auto"/>
          </w:divBdr>
        </w:div>
        <w:div w:id="113064887">
          <w:marLeft w:val="480"/>
          <w:marRight w:val="0"/>
          <w:marTop w:val="0"/>
          <w:marBottom w:val="0"/>
          <w:divBdr>
            <w:top w:val="none" w:sz="0" w:space="0" w:color="auto"/>
            <w:left w:val="none" w:sz="0" w:space="0" w:color="auto"/>
            <w:bottom w:val="none" w:sz="0" w:space="0" w:color="auto"/>
            <w:right w:val="none" w:sz="0" w:space="0" w:color="auto"/>
          </w:divBdr>
        </w:div>
        <w:div w:id="404764339">
          <w:marLeft w:val="480"/>
          <w:marRight w:val="0"/>
          <w:marTop w:val="0"/>
          <w:marBottom w:val="0"/>
          <w:divBdr>
            <w:top w:val="none" w:sz="0" w:space="0" w:color="auto"/>
            <w:left w:val="none" w:sz="0" w:space="0" w:color="auto"/>
            <w:bottom w:val="none" w:sz="0" w:space="0" w:color="auto"/>
            <w:right w:val="none" w:sz="0" w:space="0" w:color="auto"/>
          </w:divBdr>
        </w:div>
        <w:div w:id="497622573">
          <w:marLeft w:val="480"/>
          <w:marRight w:val="0"/>
          <w:marTop w:val="0"/>
          <w:marBottom w:val="0"/>
          <w:divBdr>
            <w:top w:val="none" w:sz="0" w:space="0" w:color="auto"/>
            <w:left w:val="none" w:sz="0" w:space="0" w:color="auto"/>
            <w:bottom w:val="none" w:sz="0" w:space="0" w:color="auto"/>
            <w:right w:val="none" w:sz="0" w:space="0" w:color="auto"/>
          </w:divBdr>
        </w:div>
        <w:div w:id="960385504">
          <w:marLeft w:val="480"/>
          <w:marRight w:val="0"/>
          <w:marTop w:val="0"/>
          <w:marBottom w:val="0"/>
          <w:divBdr>
            <w:top w:val="none" w:sz="0" w:space="0" w:color="auto"/>
            <w:left w:val="none" w:sz="0" w:space="0" w:color="auto"/>
            <w:bottom w:val="none" w:sz="0" w:space="0" w:color="auto"/>
            <w:right w:val="none" w:sz="0" w:space="0" w:color="auto"/>
          </w:divBdr>
        </w:div>
        <w:div w:id="1414551236">
          <w:marLeft w:val="480"/>
          <w:marRight w:val="0"/>
          <w:marTop w:val="0"/>
          <w:marBottom w:val="0"/>
          <w:divBdr>
            <w:top w:val="none" w:sz="0" w:space="0" w:color="auto"/>
            <w:left w:val="none" w:sz="0" w:space="0" w:color="auto"/>
            <w:bottom w:val="none" w:sz="0" w:space="0" w:color="auto"/>
            <w:right w:val="none" w:sz="0" w:space="0" w:color="auto"/>
          </w:divBdr>
        </w:div>
        <w:div w:id="1244799807">
          <w:marLeft w:val="480"/>
          <w:marRight w:val="0"/>
          <w:marTop w:val="0"/>
          <w:marBottom w:val="0"/>
          <w:divBdr>
            <w:top w:val="none" w:sz="0" w:space="0" w:color="auto"/>
            <w:left w:val="none" w:sz="0" w:space="0" w:color="auto"/>
            <w:bottom w:val="none" w:sz="0" w:space="0" w:color="auto"/>
            <w:right w:val="none" w:sz="0" w:space="0" w:color="auto"/>
          </w:divBdr>
        </w:div>
        <w:div w:id="870998840">
          <w:marLeft w:val="480"/>
          <w:marRight w:val="0"/>
          <w:marTop w:val="0"/>
          <w:marBottom w:val="0"/>
          <w:divBdr>
            <w:top w:val="none" w:sz="0" w:space="0" w:color="auto"/>
            <w:left w:val="none" w:sz="0" w:space="0" w:color="auto"/>
            <w:bottom w:val="none" w:sz="0" w:space="0" w:color="auto"/>
            <w:right w:val="none" w:sz="0" w:space="0" w:color="auto"/>
          </w:divBdr>
        </w:div>
        <w:div w:id="317810887">
          <w:marLeft w:val="480"/>
          <w:marRight w:val="0"/>
          <w:marTop w:val="0"/>
          <w:marBottom w:val="0"/>
          <w:divBdr>
            <w:top w:val="none" w:sz="0" w:space="0" w:color="auto"/>
            <w:left w:val="none" w:sz="0" w:space="0" w:color="auto"/>
            <w:bottom w:val="none" w:sz="0" w:space="0" w:color="auto"/>
            <w:right w:val="none" w:sz="0" w:space="0" w:color="auto"/>
          </w:divBdr>
        </w:div>
        <w:div w:id="282663745">
          <w:marLeft w:val="480"/>
          <w:marRight w:val="0"/>
          <w:marTop w:val="0"/>
          <w:marBottom w:val="0"/>
          <w:divBdr>
            <w:top w:val="none" w:sz="0" w:space="0" w:color="auto"/>
            <w:left w:val="none" w:sz="0" w:space="0" w:color="auto"/>
            <w:bottom w:val="none" w:sz="0" w:space="0" w:color="auto"/>
            <w:right w:val="none" w:sz="0" w:space="0" w:color="auto"/>
          </w:divBdr>
        </w:div>
      </w:divsChild>
    </w:div>
    <w:div w:id="1312053734">
      <w:bodyDiv w:val="1"/>
      <w:marLeft w:val="0"/>
      <w:marRight w:val="0"/>
      <w:marTop w:val="0"/>
      <w:marBottom w:val="0"/>
      <w:divBdr>
        <w:top w:val="none" w:sz="0" w:space="0" w:color="auto"/>
        <w:left w:val="none" w:sz="0" w:space="0" w:color="auto"/>
        <w:bottom w:val="none" w:sz="0" w:space="0" w:color="auto"/>
        <w:right w:val="none" w:sz="0" w:space="0" w:color="auto"/>
      </w:divBdr>
    </w:div>
    <w:div w:id="1312059104">
      <w:bodyDiv w:val="1"/>
      <w:marLeft w:val="0"/>
      <w:marRight w:val="0"/>
      <w:marTop w:val="0"/>
      <w:marBottom w:val="0"/>
      <w:divBdr>
        <w:top w:val="none" w:sz="0" w:space="0" w:color="auto"/>
        <w:left w:val="none" w:sz="0" w:space="0" w:color="auto"/>
        <w:bottom w:val="none" w:sz="0" w:space="0" w:color="auto"/>
        <w:right w:val="none" w:sz="0" w:space="0" w:color="auto"/>
      </w:divBdr>
    </w:div>
    <w:div w:id="1312173789">
      <w:bodyDiv w:val="1"/>
      <w:marLeft w:val="0"/>
      <w:marRight w:val="0"/>
      <w:marTop w:val="0"/>
      <w:marBottom w:val="0"/>
      <w:divBdr>
        <w:top w:val="none" w:sz="0" w:space="0" w:color="auto"/>
        <w:left w:val="none" w:sz="0" w:space="0" w:color="auto"/>
        <w:bottom w:val="none" w:sz="0" w:space="0" w:color="auto"/>
        <w:right w:val="none" w:sz="0" w:space="0" w:color="auto"/>
      </w:divBdr>
    </w:div>
    <w:div w:id="1313485732">
      <w:bodyDiv w:val="1"/>
      <w:marLeft w:val="0"/>
      <w:marRight w:val="0"/>
      <w:marTop w:val="0"/>
      <w:marBottom w:val="0"/>
      <w:divBdr>
        <w:top w:val="none" w:sz="0" w:space="0" w:color="auto"/>
        <w:left w:val="none" w:sz="0" w:space="0" w:color="auto"/>
        <w:bottom w:val="none" w:sz="0" w:space="0" w:color="auto"/>
        <w:right w:val="none" w:sz="0" w:space="0" w:color="auto"/>
      </w:divBdr>
    </w:div>
    <w:div w:id="1314144928">
      <w:bodyDiv w:val="1"/>
      <w:marLeft w:val="0"/>
      <w:marRight w:val="0"/>
      <w:marTop w:val="0"/>
      <w:marBottom w:val="0"/>
      <w:divBdr>
        <w:top w:val="none" w:sz="0" w:space="0" w:color="auto"/>
        <w:left w:val="none" w:sz="0" w:space="0" w:color="auto"/>
        <w:bottom w:val="none" w:sz="0" w:space="0" w:color="auto"/>
        <w:right w:val="none" w:sz="0" w:space="0" w:color="auto"/>
      </w:divBdr>
    </w:div>
    <w:div w:id="1314942176">
      <w:bodyDiv w:val="1"/>
      <w:marLeft w:val="0"/>
      <w:marRight w:val="0"/>
      <w:marTop w:val="0"/>
      <w:marBottom w:val="0"/>
      <w:divBdr>
        <w:top w:val="none" w:sz="0" w:space="0" w:color="auto"/>
        <w:left w:val="none" w:sz="0" w:space="0" w:color="auto"/>
        <w:bottom w:val="none" w:sz="0" w:space="0" w:color="auto"/>
        <w:right w:val="none" w:sz="0" w:space="0" w:color="auto"/>
      </w:divBdr>
    </w:div>
    <w:div w:id="1315915232">
      <w:bodyDiv w:val="1"/>
      <w:marLeft w:val="0"/>
      <w:marRight w:val="0"/>
      <w:marTop w:val="0"/>
      <w:marBottom w:val="0"/>
      <w:divBdr>
        <w:top w:val="none" w:sz="0" w:space="0" w:color="auto"/>
        <w:left w:val="none" w:sz="0" w:space="0" w:color="auto"/>
        <w:bottom w:val="none" w:sz="0" w:space="0" w:color="auto"/>
        <w:right w:val="none" w:sz="0" w:space="0" w:color="auto"/>
      </w:divBdr>
    </w:div>
    <w:div w:id="1316835521">
      <w:bodyDiv w:val="1"/>
      <w:marLeft w:val="0"/>
      <w:marRight w:val="0"/>
      <w:marTop w:val="0"/>
      <w:marBottom w:val="0"/>
      <w:divBdr>
        <w:top w:val="none" w:sz="0" w:space="0" w:color="auto"/>
        <w:left w:val="none" w:sz="0" w:space="0" w:color="auto"/>
        <w:bottom w:val="none" w:sz="0" w:space="0" w:color="auto"/>
        <w:right w:val="none" w:sz="0" w:space="0" w:color="auto"/>
      </w:divBdr>
    </w:div>
    <w:div w:id="1317228197">
      <w:bodyDiv w:val="1"/>
      <w:marLeft w:val="0"/>
      <w:marRight w:val="0"/>
      <w:marTop w:val="0"/>
      <w:marBottom w:val="0"/>
      <w:divBdr>
        <w:top w:val="none" w:sz="0" w:space="0" w:color="auto"/>
        <w:left w:val="none" w:sz="0" w:space="0" w:color="auto"/>
        <w:bottom w:val="none" w:sz="0" w:space="0" w:color="auto"/>
        <w:right w:val="none" w:sz="0" w:space="0" w:color="auto"/>
      </w:divBdr>
    </w:div>
    <w:div w:id="1317883677">
      <w:bodyDiv w:val="1"/>
      <w:marLeft w:val="0"/>
      <w:marRight w:val="0"/>
      <w:marTop w:val="0"/>
      <w:marBottom w:val="0"/>
      <w:divBdr>
        <w:top w:val="none" w:sz="0" w:space="0" w:color="auto"/>
        <w:left w:val="none" w:sz="0" w:space="0" w:color="auto"/>
        <w:bottom w:val="none" w:sz="0" w:space="0" w:color="auto"/>
        <w:right w:val="none" w:sz="0" w:space="0" w:color="auto"/>
      </w:divBdr>
    </w:div>
    <w:div w:id="1319117593">
      <w:bodyDiv w:val="1"/>
      <w:marLeft w:val="0"/>
      <w:marRight w:val="0"/>
      <w:marTop w:val="0"/>
      <w:marBottom w:val="0"/>
      <w:divBdr>
        <w:top w:val="none" w:sz="0" w:space="0" w:color="auto"/>
        <w:left w:val="none" w:sz="0" w:space="0" w:color="auto"/>
        <w:bottom w:val="none" w:sz="0" w:space="0" w:color="auto"/>
        <w:right w:val="none" w:sz="0" w:space="0" w:color="auto"/>
      </w:divBdr>
    </w:div>
    <w:div w:id="1319188890">
      <w:bodyDiv w:val="1"/>
      <w:marLeft w:val="0"/>
      <w:marRight w:val="0"/>
      <w:marTop w:val="0"/>
      <w:marBottom w:val="0"/>
      <w:divBdr>
        <w:top w:val="none" w:sz="0" w:space="0" w:color="auto"/>
        <w:left w:val="none" w:sz="0" w:space="0" w:color="auto"/>
        <w:bottom w:val="none" w:sz="0" w:space="0" w:color="auto"/>
        <w:right w:val="none" w:sz="0" w:space="0" w:color="auto"/>
      </w:divBdr>
    </w:div>
    <w:div w:id="1319918524">
      <w:bodyDiv w:val="1"/>
      <w:marLeft w:val="0"/>
      <w:marRight w:val="0"/>
      <w:marTop w:val="0"/>
      <w:marBottom w:val="0"/>
      <w:divBdr>
        <w:top w:val="none" w:sz="0" w:space="0" w:color="auto"/>
        <w:left w:val="none" w:sz="0" w:space="0" w:color="auto"/>
        <w:bottom w:val="none" w:sz="0" w:space="0" w:color="auto"/>
        <w:right w:val="none" w:sz="0" w:space="0" w:color="auto"/>
      </w:divBdr>
    </w:div>
    <w:div w:id="1320034493">
      <w:bodyDiv w:val="1"/>
      <w:marLeft w:val="0"/>
      <w:marRight w:val="0"/>
      <w:marTop w:val="0"/>
      <w:marBottom w:val="0"/>
      <w:divBdr>
        <w:top w:val="none" w:sz="0" w:space="0" w:color="auto"/>
        <w:left w:val="none" w:sz="0" w:space="0" w:color="auto"/>
        <w:bottom w:val="none" w:sz="0" w:space="0" w:color="auto"/>
        <w:right w:val="none" w:sz="0" w:space="0" w:color="auto"/>
      </w:divBdr>
    </w:div>
    <w:div w:id="1320379991">
      <w:bodyDiv w:val="1"/>
      <w:marLeft w:val="0"/>
      <w:marRight w:val="0"/>
      <w:marTop w:val="0"/>
      <w:marBottom w:val="0"/>
      <w:divBdr>
        <w:top w:val="none" w:sz="0" w:space="0" w:color="auto"/>
        <w:left w:val="none" w:sz="0" w:space="0" w:color="auto"/>
        <w:bottom w:val="none" w:sz="0" w:space="0" w:color="auto"/>
        <w:right w:val="none" w:sz="0" w:space="0" w:color="auto"/>
      </w:divBdr>
    </w:div>
    <w:div w:id="1321806628">
      <w:bodyDiv w:val="1"/>
      <w:marLeft w:val="0"/>
      <w:marRight w:val="0"/>
      <w:marTop w:val="0"/>
      <w:marBottom w:val="0"/>
      <w:divBdr>
        <w:top w:val="none" w:sz="0" w:space="0" w:color="auto"/>
        <w:left w:val="none" w:sz="0" w:space="0" w:color="auto"/>
        <w:bottom w:val="none" w:sz="0" w:space="0" w:color="auto"/>
        <w:right w:val="none" w:sz="0" w:space="0" w:color="auto"/>
      </w:divBdr>
    </w:div>
    <w:div w:id="1322586951">
      <w:bodyDiv w:val="1"/>
      <w:marLeft w:val="0"/>
      <w:marRight w:val="0"/>
      <w:marTop w:val="0"/>
      <w:marBottom w:val="0"/>
      <w:divBdr>
        <w:top w:val="none" w:sz="0" w:space="0" w:color="auto"/>
        <w:left w:val="none" w:sz="0" w:space="0" w:color="auto"/>
        <w:bottom w:val="none" w:sz="0" w:space="0" w:color="auto"/>
        <w:right w:val="none" w:sz="0" w:space="0" w:color="auto"/>
      </w:divBdr>
    </w:div>
    <w:div w:id="1323121934">
      <w:bodyDiv w:val="1"/>
      <w:marLeft w:val="0"/>
      <w:marRight w:val="0"/>
      <w:marTop w:val="0"/>
      <w:marBottom w:val="0"/>
      <w:divBdr>
        <w:top w:val="none" w:sz="0" w:space="0" w:color="auto"/>
        <w:left w:val="none" w:sz="0" w:space="0" w:color="auto"/>
        <w:bottom w:val="none" w:sz="0" w:space="0" w:color="auto"/>
        <w:right w:val="none" w:sz="0" w:space="0" w:color="auto"/>
      </w:divBdr>
    </w:div>
    <w:div w:id="1323436193">
      <w:bodyDiv w:val="1"/>
      <w:marLeft w:val="0"/>
      <w:marRight w:val="0"/>
      <w:marTop w:val="0"/>
      <w:marBottom w:val="0"/>
      <w:divBdr>
        <w:top w:val="none" w:sz="0" w:space="0" w:color="auto"/>
        <w:left w:val="none" w:sz="0" w:space="0" w:color="auto"/>
        <w:bottom w:val="none" w:sz="0" w:space="0" w:color="auto"/>
        <w:right w:val="none" w:sz="0" w:space="0" w:color="auto"/>
      </w:divBdr>
    </w:div>
    <w:div w:id="1323465443">
      <w:bodyDiv w:val="1"/>
      <w:marLeft w:val="0"/>
      <w:marRight w:val="0"/>
      <w:marTop w:val="0"/>
      <w:marBottom w:val="0"/>
      <w:divBdr>
        <w:top w:val="none" w:sz="0" w:space="0" w:color="auto"/>
        <w:left w:val="none" w:sz="0" w:space="0" w:color="auto"/>
        <w:bottom w:val="none" w:sz="0" w:space="0" w:color="auto"/>
        <w:right w:val="none" w:sz="0" w:space="0" w:color="auto"/>
      </w:divBdr>
    </w:div>
    <w:div w:id="1323466200">
      <w:bodyDiv w:val="1"/>
      <w:marLeft w:val="0"/>
      <w:marRight w:val="0"/>
      <w:marTop w:val="0"/>
      <w:marBottom w:val="0"/>
      <w:divBdr>
        <w:top w:val="none" w:sz="0" w:space="0" w:color="auto"/>
        <w:left w:val="none" w:sz="0" w:space="0" w:color="auto"/>
        <w:bottom w:val="none" w:sz="0" w:space="0" w:color="auto"/>
        <w:right w:val="none" w:sz="0" w:space="0" w:color="auto"/>
      </w:divBdr>
    </w:div>
    <w:div w:id="1323657145">
      <w:bodyDiv w:val="1"/>
      <w:marLeft w:val="0"/>
      <w:marRight w:val="0"/>
      <w:marTop w:val="0"/>
      <w:marBottom w:val="0"/>
      <w:divBdr>
        <w:top w:val="none" w:sz="0" w:space="0" w:color="auto"/>
        <w:left w:val="none" w:sz="0" w:space="0" w:color="auto"/>
        <w:bottom w:val="none" w:sz="0" w:space="0" w:color="auto"/>
        <w:right w:val="none" w:sz="0" w:space="0" w:color="auto"/>
      </w:divBdr>
    </w:div>
    <w:div w:id="1323895324">
      <w:bodyDiv w:val="1"/>
      <w:marLeft w:val="0"/>
      <w:marRight w:val="0"/>
      <w:marTop w:val="0"/>
      <w:marBottom w:val="0"/>
      <w:divBdr>
        <w:top w:val="none" w:sz="0" w:space="0" w:color="auto"/>
        <w:left w:val="none" w:sz="0" w:space="0" w:color="auto"/>
        <w:bottom w:val="none" w:sz="0" w:space="0" w:color="auto"/>
        <w:right w:val="none" w:sz="0" w:space="0" w:color="auto"/>
      </w:divBdr>
    </w:div>
    <w:div w:id="1324315797">
      <w:bodyDiv w:val="1"/>
      <w:marLeft w:val="0"/>
      <w:marRight w:val="0"/>
      <w:marTop w:val="0"/>
      <w:marBottom w:val="0"/>
      <w:divBdr>
        <w:top w:val="none" w:sz="0" w:space="0" w:color="auto"/>
        <w:left w:val="none" w:sz="0" w:space="0" w:color="auto"/>
        <w:bottom w:val="none" w:sz="0" w:space="0" w:color="auto"/>
        <w:right w:val="none" w:sz="0" w:space="0" w:color="auto"/>
      </w:divBdr>
    </w:div>
    <w:div w:id="1325430735">
      <w:bodyDiv w:val="1"/>
      <w:marLeft w:val="0"/>
      <w:marRight w:val="0"/>
      <w:marTop w:val="0"/>
      <w:marBottom w:val="0"/>
      <w:divBdr>
        <w:top w:val="none" w:sz="0" w:space="0" w:color="auto"/>
        <w:left w:val="none" w:sz="0" w:space="0" w:color="auto"/>
        <w:bottom w:val="none" w:sz="0" w:space="0" w:color="auto"/>
        <w:right w:val="none" w:sz="0" w:space="0" w:color="auto"/>
      </w:divBdr>
    </w:div>
    <w:div w:id="1325544945">
      <w:bodyDiv w:val="1"/>
      <w:marLeft w:val="0"/>
      <w:marRight w:val="0"/>
      <w:marTop w:val="0"/>
      <w:marBottom w:val="0"/>
      <w:divBdr>
        <w:top w:val="none" w:sz="0" w:space="0" w:color="auto"/>
        <w:left w:val="none" w:sz="0" w:space="0" w:color="auto"/>
        <w:bottom w:val="none" w:sz="0" w:space="0" w:color="auto"/>
        <w:right w:val="none" w:sz="0" w:space="0" w:color="auto"/>
      </w:divBdr>
    </w:div>
    <w:div w:id="1325619663">
      <w:bodyDiv w:val="1"/>
      <w:marLeft w:val="0"/>
      <w:marRight w:val="0"/>
      <w:marTop w:val="0"/>
      <w:marBottom w:val="0"/>
      <w:divBdr>
        <w:top w:val="none" w:sz="0" w:space="0" w:color="auto"/>
        <w:left w:val="none" w:sz="0" w:space="0" w:color="auto"/>
        <w:bottom w:val="none" w:sz="0" w:space="0" w:color="auto"/>
        <w:right w:val="none" w:sz="0" w:space="0" w:color="auto"/>
      </w:divBdr>
    </w:div>
    <w:div w:id="1328247812">
      <w:bodyDiv w:val="1"/>
      <w:marLeft w:val="0"/>
      <w:marRight w:val="0"/>
      <w:marTop w:val="0"/>
      <w:marBottom w:val="0"/>
      <w:divBdr>
        <w:top w:val="none" w:sz="0" w:space="0" w:color="auto"/>
        <w:left w:val="none" w:sz="0" w:space="0" w:color="auto"/>
        <w:bottom w:val="none" w:sz="0" w:space="0" w:color="auto"/>
        <w:right w:val="none" w:sz="0" w:space="0" w:color="auto"/>
      </w:divBdr>
    </w:div>
    <w:div w:id="1330594794">
      <w:bodyDiv w:val="1"/>
      <w:marLeft w:val="0"/>
      <w:marRight w:val="0"/>
      <w:marTop w:val="0"/>
      <w:marBottom w:val="0"/>
      <w:divBdr>
        <w:top w:val="none" w:sz="0" w:space="0" w:color="auto"/>
        <w:left w:val="none" w:sz="0" w:space="0" w:color="auto"/>
        <w:bottom w:val="none" w:sz="0" w:space="0" w:color="auto"/>
        <w:right w:val="none" w:sz="0" w:space="0" w:color="auto"/>
      </w:divBdr>
    </w:div>
    <w:div w:id="1331062619">
      <w:bodyDiv w:val="1"/>
      <w:marLeft w:val="0"/>
      <w:marRight w:val="0"/>
      <w:marTop w:val="0"/>
      <w:marBottom w:val="0"/>
      <w:divBdr>
        <w:top w:val="none" w:sz="0" w:space="0" w:color="auto"/>
        <w:left w:val="none" w:sz="0" w:space="0" w:color="auto"/>
        <w:bottom w:val="none" w:sz="0" w:space="0" w:color="auto"/>
        <w:right w:val="none" w:sz="0" w:space="0" w:color="auto"/>
      </w:divBdr>
    </w:div>
    <w:div w:id="1332218000">
      <w:bodyDiv w:val="1"/>
      <w:marLeft w:val="0"/>
      <w:marRight w:val="0"/>
      <w:marTop w:val="0"/>
      <w:marBottom w:val="0"/>
      <w:divBdr>
        <w:top w:val="none" w:sz="0" w:space="0" w:color="auto"/>
        <w:left w:val="none" w:sz="0" w:space="0" w:color="auto"/>
        <w:bottom w:val="none" w:sz="0" w:space="0" w:color="auto"/>
        <w:right w:val="none" w:sz="0" w:space="0" w:color="auto"/>
      </w:divBdr>
    </w:div>
    <w:div w:id="1332414475">
      <w:bodyDiv w:val="1"/>
      <w:marLeft w:val="0"/>
      <w:marRight w:val="0"/>
      <w:marTop w:val="0"/>
      <w:marBottom w:val="0"/>
      <w:divBdr>
        <w:top w:val="none" w:sz="0" w:space="0" w:color="auto"/>
        <w:left w:val="none" w:sz="0" w:space="0" w:color="auto"/>
        <w:bottom w:val="none" w:sz="0" w:space="0" w:color="auto"/>
        <w:right w:val="none" w:sz="0" w:space="0" w:color="auto"/>
      </w:divBdr>
    </w:div>
    <w:div w:id="1332683531">
      <w:bodyDiv w:val="1"/>
      <w:marLeft w:val="0"/>
      <w:marRight w:val="0"/>
      <w:marTop w:val="0"/>
      <w:marBottom w:val="0"/>
      <w:divBdr>
        <w:top w:val="none" w:sz="0" w:space="0" w:color="auto"/>
        <w:left w:val="none" w:sz="0" w:space="0" w:color="auto"/>
        <w:bottom w:val="none" w:sz="0" w:space="0" w:color="auto"/>
        <w:right w:val="none" w:sz="0" w:space="0" w:color="auto"/>
      </w:divBdr>
    </w:div>
    <w:div w:id="1332831680">
      <w:bodyDiv w:val="1"/>
      <w:marLeft w:val="0"/>
      <w:marRight w:val="0"/>
      <w:marTop w:val="0"/>
      <w:marBottom w:val="0"/>
      <w:divBdr>
        <w:top w:val="none" w:sz="0" w:space="0" w:color="auto"/>
        <w:left w:val="none" w:sz="0" w:space="0" w:color="auto"/>
        <w:bottom w:val="none" w:sz="0" w:space="0" w:color="auto"/>
        <w:right w:val="none" w:sz="0" w:space="0" w:color="auto"/>
      </w:divBdr>
    </w:div>
    <w:div w:id="1333333039">
      <w:bodyDiv w:val="1"/>
      <w:marLeft w:val="0"/>
      <w:marRight w:val="0"/>
      <w:marTop w:val="0"/>
      <w:marBottom w:val="0"/>
      <w:divBdr>
        <w:top w:val="none" w:sz="0" w:space="0" w:color="auto"/>
        <w:left w:val="none" w:sz="0" w:space="0" w:color="auto"/>
        <w:bottom w:val="none" w:sz="0" w:space="0" w:color="auto"/>
        <w:right w:val="none" w:sz="0" w:space="0" w:color="auto"/>
      </w:divBdr>
    </w:div>
    <w:div w:id="1333336753">
      <w:bodyDiv w:val="1"/>
      <w:marLeft w:val="0"/>
      <w:marRight w:val="0"/>
      <w:marTop w:val="0"/>
      <w:marBottom w:val="0"/>
      <w:divBdr>
        <w:top w:val="none" w:sz="0" w:space="0" w:color="auto"/>
        <w:left w:val="none" w:sz="0" w:space="0" w:color="auto"/>
        <w:bottom w:val="none" w:sz="0" w:space="0" w:color="auto"/>
        <w:right w:val="none" w:sz="0" w:space="0" w:color="auto"/>
      </w:divBdr>
    </w:div>
    <w:div w:id="1333409186">
      <w:bodyDiv w:val="1"/>
      <w:marLeft w:val="0"/>
      <w:marRight w:val="0"/>
      <w:marTop w:val="0"/>
      <w:marBottom w:val="0"/>
      <w:divBdr>
        <w:top w:val="none" w:sz="0" w:space="0" w:color="auto"/>
        <w:left w:val="none" w:sz="0" w:space="0" w:color="auto"/>
        <w:bottom w:val="none" w:sz="0" w:space="0" w:color="auto"/>
        <w:right w:val="none" w:sz="0" w:space="0" w:color="auto"/>
      </w:divBdr>
    </w:div>
    <w:div w:id="1334575963">
      <w:bodyDiv w:val="1"/>
      <w:marLeft w:val="0"/>
      <w:marRight w:val="0"/>
      <w:marTop w:val="0"/>
      <w:marBottom w:val="0"/>
      <w:divBdr>
        <w:top w:val="none" w:sz="0" w:space="0" w:color="auto"/>
        <w:left w:val="none" w:sz="0" w:space="0" w:color="auto"/>
        <w:bottom w:val="none" w:sz="0" w:space="0" w:color="auto"/>
        <w:right w:val="none" w:sz="0" w:space="0" w:color="auto"/>
      </w:divBdr>
    </w:div>
    <w:div w:id="1335449484">
      <w:bodyDiv w:val="1"/>
      <w:marLeft w:val="0"/>
      <w:marRight w:val="0"/>
      <w:marTop w:val="0"/>
      <w:marBottom w:val="0"/>
      <w:divBdr>
        <w:top w:val="none" w:sz="0" w:space="0" w:color="auto"/>
        <w:left w:val="none" w:sz="0" w:space="0" w:color="auto"/>
        <w:bottom w:val="none" w:sz="0" w:space="0" w:color="auto"/>
        <w:right w:val="none" w:sz="0" w:space="0" w:color="auto"/>
      </w:divBdr>
    </w:div>
    <w:div w:id="1335570537">
      <w:bodyDiv w:val="1"/>
      <w:marLeft w:val="0"/>
      <w:marRight w:val="0"/>
      <w:marTop w:val="0"/>
      <w:marBottom w:val="0"/>
      <w:divBdr>
        <w:top w:val="none" w:sz="0" w:space="0" w:color="auto"/>
        <w:left w:val="none" w:sz="0" w:space="0" w:color="auto"/>
        <w:bottom w:val="none" w:sz="0" w:space="0" w:color="auto"/>
        <w:right w:val="none" w:sz="0" w:space="0" w:color="auto"/>
      </w:divBdr>
    </w:div>
    <w:div w:id="1336493049">
      <w:bodyDiv w:val="1"/>
      <w:marLeft w:val="0"/>
      <w:marRight w:val="0"/>
      <w:marTop w:val="0"/>
      <w:marBottom w:val="0"/>
      <w:divBdr>
        <w:top w:val="none" w:sz="0" w:space="0" w:color="auto"/>
        <w:left w:val="none" w:sz="0" w:space="0" w:color="auto"/>
        <w:bottom w:val="none" w:sz="0" w:space="0" w:color="auto"/>
        <w:right w:val="none" w:sz="0" w:space="0" w:color="auto"/>
      </w:divBdr>
    </w:div>
    <w:div w:id="1337348255">
      <w:bodyDiv w:val="1"/>
      <w:marLeft w:val="0"/>
      <w:marRight w:val="0"/>
      <w:marTop w:val="0"/>
      <w:marBottom w:val="0"/>
      <w:divBdr>
        <w:top w:val="none" w:sz="0" w:space="0" w:color="auto"/>
        <w:left w:val="none" w:sz="0" w:space="0" w:color="auto"/>
        <w:bottom w:val="none" w:sz="0" w:space="0" w:color="auto"/>
        <w:right w:val="none" w:sz="0" w:space="0" w:color="auto"/>
      </w:divBdr>
    </w:div>
    <w:div w:id="1337809512">
      <w:bodyDiv w:val="1"/>
      <w:marLeft w:val="0"/>
      <w:marRight w:val="0"/>
      <w:marTop w:val="0"/>
      <w:marBottom w:val="0"/>
      <w:divBdr>
        <w:top w:val="none" w:sz="0" w:space="0" w:color="auto"/>
        <w:left w:val="none" w:sz="0" w:space="0" w:color="auto"/>
        <w:bottom w:val="none" w:sz="0" w:space="0" w:color="auto"/>
        <w:right w:val="none" w:sz="0" w:space="0" w:color="auto"/>
      </w:divBdr>
    </w:div>
    <w:div w:id="1339039092">
      <w:bodyDiv w:val="1"/>
      <w:marLeft w:val="0"/>
      <w:marRight w:val="0"/>
      <w:marTop w:val="0"/>
      <w:marBottom w:val="0"/>
      <w:divBdr>
        <w:top w:val="none" w:sz="0" w:space="0" w:color="auto"/>
        <w:left w:val="none" w:sz="0" w:space="0" w:color="auto"/>
        <w:bottom w:val="none" w:sz="0" w:space="0" w:color="auto"/>
        <w:right w:val="none" w:sz="0" w:space="0" w:color="auto"/>
      </w:divBdr>
    </w:div>
    <w:div w:id="1339573773">
      <w:bodyDiv w:val="1"/>
      <w:marLeft w:val="0"/>
      <w:marRight w:val="0"/>
      <w:marTop w:val="0"/>
      <w:marBottom w:val="0"/>
      <w:divBdr>
        <w:top w:val="none" w:sz="0" w:space="0" w:color="auto"/>
        <w:left w:val="none" w:sz="0" w:space="0" w:color="auto"/>
        <w:bottom w:val="none" w:sz="0" w:space="0" w:color="auto"/>
        <w:right w:val="none" w:sz="0" w:space="0" w:color="auto"/>
      </w:divBdr>
    </w:div>
    <w:div w:id="1339962575">
      <w:bodyDiv w:val="1"/>
      <w:marLeft w:val="0"/>
      <w:marRight w:val="0"/>
      <w:marTop w:val="0"/>
      <w:marBottom w:val="0"/>
      <w:divBdr>
        <w:top w:val="none" w:sz="0" w:space="0" w:color="auto"/>
        <w:left w:val="none" w:sz="0" w:space="0" w:color="auto"/>
        <w:bottom w:val="none" w:sz="0" w:space="0" w:color="auto"/>
        <w:right w:val="none" w:sz="0" w:space="0" w:color="auto"/>
      </w:divBdr>
    </w:div>
    <w:div w:id="1342272905">
      <w:bodyDiv w:val="1"/>
      <w:marLeft w:val="0"/>
      <w:marRight w:val="0"/>
      <w:marTop w:val="0"/>
      <w:marBottom w:val="0"/>
      <w:divBdr>
        <w:top w:val="none" w:sz="0" w:space="0" w:color="auto"/>
        <w:left w:val="none" w:sz="0" w:space="0" w:color="auto"/>
        <w:bottom w:val="none" w:sz="0" w:space="0" w:color="auto"/>
        <w:right w:val="none" w:sz="0" w:space="0" w:color="auto"/>
      </w:divBdr>
    </w:div>
    <w:div w:id="1342395861">
      <w:bodyDiv w:val="1"/>
      <w:marLeft w:val="0"/>
      <w:marRight w:val="0"/>
      <w:marTop w:val="0"/>
      <w:marBottom w:val="0"/>
      <w:divBdr>
        <w:top w:val="none" w:sz="0" w:space="0" w:color="auto"/>
        <w:left w:val="none" w:sz="0" w:space="0" w:color="auto"/>
        <w:bottom w:val="none" w:sz="0" w:space="0" w:color="auto"/>
        <w:right w:val="none" w:sz="0" w:space="0" w:color="auto"/>
      </w:divBdr>
    </w:div>
    <w:div w:id="1343164496">
      <w:bodyDiv w:val="1"/>
      <w:marLeft w:val="0"/>
      <w:marRight w:val="0"/>
      <w:marTop w:val="0"/>
      <w:marBottom w:val="0"/>
      <w:divBdr>
        <w:top w:val="none" w:sz="0" w:space="0" w:color="auto"/>
        <w:left w:val="none" w:sz="0" w:space="0" w:color="auto"/>
        <w:bottom w:val="none" w:sz="0" w:space="0" w:color="auto"/>
        <w:right w:val="none" w:sz="0" w:space="0" w:color="auto"/>
      </w:divBdr>
    </w:div>
    <w:div w:id="1343512486">
      <w:bodyDiv w:val="1"/>
      <w:marLeft w:val="0"/>
      <w:marRight w:val="0"/>
      <w:marTop w:val="0"/>
      <w:marBottom w:val="0"/>
      <w:divBdr>
        <w:top w:val="none" w:sz="0" w:space="0" w:color="auto"/>
        <w:left w:val="none" w:sz="0" w:space="0" w:color="auto"/>
        <w:bottom w:val="none" w:sz="0" w:space="0" w:color="auto"/>
        <w:right w:val="none" w:sz="0" w:space="0" w:color="auto"/>
      </w:divBdr>
    </w:div>
    <w:div w:id="1343893806">
      <w:bodyDiv w:val="1"/>
      <w:marLeft w:val="0"/>
      <w:marRight w:val="0"/>
      <w:marTop w:val="0"/>
      <w:marBottom w:val="0"/>
      <w:divBdr>
        <w:top w:val="none" w:sz="0" w:space="0" w:color="auto"/>
        <w:left w:val="none" w:sz="0" w:space="0" w:color="auto"/>
        <w:bottom w:val="none" w:sz="0" w:space="0" w:color="auto"/>
        <w:right w:val="none" w:sz="0" w:space="0" w:color="auto"/>
      </w:divBdr>
    </w:div>
    <w:div w:id="1344935793">
      <w:bodyDiv w:val="1"/>
      <w:marLeft w:val="0"/>
      <w:marRight w:val="0"/>
      <w:marTop w:val="0"/>
      <w:marBottom w:val="0"/>
      <w:divBdr>
        <w:top w:val="none" w:sz="0" w:space="0" w:color="auto"/>
        <w:left w:val="none" w:sz="0" w:space="0" w:color="auto"/>
        <w:bottom w:val="none" w:sz="0" w:space="0" w:color="auto"/>
        <w:right w:val="none" w:sz="0" w:space="0" w:color="auto"/>
      </w:divBdr>
    </w:div>
    <w:div w:id="1345087214">
      <w:bodyDiv w:val="1"/>
      <w:marLeft w:val="0"/>
      <w:marRight w:val="0"/>
      <w:marTop w:val="0"/>
      <w:marBottom w:val="0"/>
      <w:divBdr>
        <w:top w:val="none" w:sz="0" w:space="0" w:color="auto"/>
        <w:left w:val="none" w:sz="0" w:space="0" w:color="auto"/>
        <w:bottom w:val="none" w:sz="0" w:space="0" w:color="auto"/>
        <w:right w:val="none" w:sz="0" w:space="0" w:color="auto"/>
      </w:divBdr>
    </w:div>
    <w:div w:id="1346244683">
      <w:bodyDiv w:val="1"/>
      <w:marLeft w:val="0"/>
      <w:marRight w:val="0"/>
      <w:marTop w:val="0"/>
      <w:marBottom w:val="0"/>
      <w:divBdr>
        <w:top w:val="none" w:sz="0" w:space="0" w:color="auto"/>
        <w:left w:val="none" w:sz="0" w:space="0" w:color="auto"/>
        <w:bottom w:val="none" w:sz="0" w:space="0" w:color="auto"/>
        <w:right w:val="none" w:sz="0" w:space="0" w:color="auto"/>
      </w:divBdr>
    </w:div>
    <w:div w:id="1346439584">
      <w:bodyDiv w:val="1"/>
      <w:marLeft w:val="0"/>
      <w:marRight w:val="0"/>
      <w:marTop w:val="0"/>
      <w:marBottom w:val="0"/>
      <w:divBdr>
        <w:top w:val="none" w:sz="0" w:space="0" w:color="auto"/>
        <w:left w:val="none" w:sz="0" w:space="0" w:color="auto"/>
        <w:bottom w:val="none" w:sz="0" w:space="0" w:color="auto"/>
        <w:right w:val="none" w:sz="0" w:space="0" w:color="auto"/>
      </w:divBdr>
    </w:div>
    <w:div w:id="1346857353">
      <w:bodyDiv w:val="1"/>
      <w:marLeft w:val="0"/>
      <w:marRight w:val="0"/>
      <w:marTop w:val="0"/>
      <w:marBottom w:val="0"/>
      <w:divBdr>
        <w:top w:val="none" w:sz="0" w:space="0" w:color="auto"/>
        <w:left w:val="none" w:sz="0" w:space="0" w:color="auto"/>
        <w:bottom w:val="none" w:sz="0" w:space="0" w:color="auto"/>
        <w:right w:val="none" w:sz="0" w:space="0" w:color="auto"/>
      </w:divBdr>
    </w:div>
    <w:div w:id="1347485939">
      <w:bodyDiv w:val="1"/>
      <w:marLeft w:val="0"/>
      <w:marRight w:val="0"/>
      <w:marTop w:val="0"/>
      <w:marBottom w:val="0"/>
      <w:divBdr>
        <w:top w:val="none" w:sz="0" w:space="0" w:color="auto"/>
        <w:left w:val="none" w:sz="0" w:space="0" w:color="auto"/>
        <w:bottom w:val="none" w:sz="0" w:space="0" w:color="auto"/>
        <w:right w:val="none" w:sz="0" w:space="0" w:color="auto"/>
      </w:divBdr>
    </w:div>
    <w:div w:id="1349016079">
      <w:bodyDiv w:val="1"/>
      <w:marLeft w:val="0"/>
      <w:marRight w:val="0"/>
      <w:marTop w:val="0"/>
      <w:marBottom w:val="0"/>
      <w:divBdr>
        <w:top w:val="none" w:sz="0" w:space="0" w:color="auto"/>
        <w:left w:val="none" w:sz="0" w:space="0" w:color="auto"/>
        <w:bottom w:val="none" w:sz="0" w:space="0" w:color="auto"/>
        <w:right w:val="none" w:sz="0" w:space="0" w:color="auto"/>
      </w:divBdr>
    </w:div>
    <w:div w:id="1349215622">
      <w:bodyDiv w:val="1"/>
      <w:marLeft w:val="0"/>
      <w:marRight w:val="0"/>
      <w:marTop w:val="0"/>
      <w:marBottom w:val="0"/>
      <w:divBdr>
        <w:top w:val="none" w:sz="0" w:space="0" w:color="auto"/>
        <w:left w:val="none" w:sz="0" w:space="0" w:color="auto"/>
        <w:bottom w:val="none" w:sz="0" w:space="0" w:color="auto"/>
        <w:right w:val="none" w:sz="0" w:space="0" w:color="auto"/>
      </w:divBdr>
    </w:div>
    <w:div w:id="1349719458">
      <w:bodyDiv w:val="1"/>
      <w:marLeft w:val="0"/>
      <w:marRight w:val="0"/>
      <w:marTop w:val="0"/>
      <w:marBottom w:val="0"/>
      <w:divBdr>
        <w:top w:val="none" w:sz="0" w:space="0" w:color="auto"/>
        <w:left w:val="none" w:sz="0" w:space="0" w:color="auto"/>
        <w:bottom w:val="none" w:sz="0" w:space="0" w:color="auto"/>
        <w:right w:val="none" w:sz="0" w:space="0" w:color="auto"/>
      </w:divBdr>
    </w:div>
    <w:div w:id="1349864915">
      <w:bodyDiv w:val="1"/>
      <w:marLeft w:val="0"/>
      <w:marRight w:val="0"/>
      <w:marTop w:val="0"/>
      <w:marBottom w:val="0"/>
      <w:divBdr>
        <w:top w:val="none" w:sz="0" w:space="0" w:color="auto"/>
        <w:left w:val="none" w:sz="0" w:space="0" w:color="auto"/>
        <w:bottom w:val="none" w:sz="0" w:space="0" w:color="auto"/>
        <w:right w:val="none" w:sz="0" w:space="0" w:color="auto"/>
      </w:divBdr>
    </w:div>
    <w:div w:id="1350520945">
      <w:bodyDiv w:val="1"/>
      <w:marLeft w:val="0"/>
      <w:marRight w:val="0"/>
      <w:marTop w:val="0"/>
      <w:marBottom w:val="0"/>
      <w:divBdr>
        <w:top w:val="none" w:sz="0" w:space="0" w:color="auto"/>
        <w:left w:val="none" w:sz="0" w:space="0" w:color="auto"/>
        <w:bottom w:val="none" w:sz="0" w:space="0" w:color="auto"/>
        <w:right w:val="none" w:sz="0" w:space="0" w:color="auto"/>
      </w:divBdr>
    </w:div>
    <w:div w:id="1350833298">
      <w:bodyDiv w:val="1"/>
      <w:marLeft w:val="0"/>
      <w:marRight w:val="0"/>
      <w:marTop w:val="0"/>
      <w:marBottom w:val="0"/>
      <w:divBdr>
        <w:top w:val="none" w:sz="0" w:space="0" w:color="auto"/>
        <w:left w:val="none" w:sz="0" w:space="0" w:color="auto"/>
        <w:bottom w:val="none" w:sz="0" w:space="0" w:color="auto"/>
        <w:right w:val="none" w:sz="0" w:space="0" w:color="auto"/>
      </w:divBdr>
    </w:div>
    <w:div w:id="1350984289">
      <w:bodyDiv w:val="1"/>
      <w:marLeft w:val="0"/>
      <w:marRight w:val="0"/>
      <w:marTop w:val="0"/>
      <w:marBottom w:val="0"/>
      <w:divBdr>
        <w:top w:val="none" w:sz="0" w:space="0" w:color="auto"/>
        <w:left w:val="none" w:sz="0" w:space="0" w:color="auto"/>
        <w:bottom w:val="none" w:sz="0" w:space="0" w:color="auto"/>
        <w:right w:val="none" w:sz="0" w:space="0" w:color="auto"/>
      </w:divBdr>
    </w:div>
    <w:div w:id="1352149292">
      <w:bodyDiv w:val="1"/>
      <w:marLeft w:val="0"/>
      <w:marRight w:val="0"/>
      <w:marTop w:val="0"/>
      <w:marBottom w:val="0"/>
      <w:divBdr>
        <w:top w:val="none" w:sz="0" w:space="0" w:color="auto"/>
        <w:left w:val="none" w:sz="0" w:space="0" w:color="auto"/>
        <w:bottom w:val="none" w:sz="0" w:space="0" w:color="auto"/>
        <w:right w:val="none" w:sz="0" w:space="0" w:color="auto"/>
      </w:divBdr>
    </w:div>
    <w:div w:id="1352685995">
      <w:bodyDiv w:val="1"/>
      <w:marLeft w:val="0"/>
      <w:marRight w:val="0"/>
      <w:marTop w:val="0"/>
      <w:marBottom w:val="0"/>
      <w:divBdr>
        <w:top w:val="none" w:sz="0" w:space="0" w:color="auto"/>
        <w:left w:val="none" w:sz="0" w:space="0" w:color="auto"/>
        <w:bottom w:val="none" w:sz="0" w:space="0" w:color="auto"/>
        <w:right w:val="none" w:sz="0" w:space="0" w:color="auto"/>
      </w:divBdr>
    </w:div>
    <w:div w:id="1353258873">
      <w:bodyDiv w:val="1"/>
      <w:marLeft w:val="0"/>
      <w:marRight w:val="0"/>
      <w:marTop w:val="0"/>
      <w:marBottom w:val="0"/>
      <w:divBdr>
        <w:top w:val="none" w:sz="0" w:space="0" w:color="auto"/>
        <w:left w:val="none" w:sz="0" w:space="0" w:color="auto"/>
        <w:bottom w:val="none" w:sz="0" w:space="0" w:color="auto"/>
        <w:right w:val="none" w:sz="0" w:space="0" w:color="auto"/>
      </w:divBdr>
    </w:div>
    <w:div w:id="1353385802">
      <w:bodyDiv w:val="1"/>
      <w:marLeft w:val="0"/>
      <w:marRight w:val="0"/>
      <w:marTop w:val="0"/>
      <w:marBottom w:val="0"/>
      <w:divBdr>
        <w:top w:val="none" w:sz="0" w:space="0" w:color="auto"/>
        <w:left w:val="none" w:sz="0" w:space="0" w:color="auto"/>
        <w:bottom w:val="none" w:sz="0" w:space="0" w:color="auto"/>
        <w:right w:val="none" w:sz="0" w:space="0" w:color="auto"/>
      </w:divBdr>
    </w:div>
    <w:div w:id="1354069749">
      <w:bodyDiv w:val="1"/>
      <w:marLeft w:val="0"/>
      <w:marRight w:val="0"/>
      <w:marTop w:val="0"/>
      <w:marBottom w:val="0"/>
      <w:divBdr>
        <w:top w:val="none" w:sz="0" w:space="0" w:color="auto"/>
        <w:left w:val="none" w:sz="0" w:space="0" w:color="auto"/>
        <w:bottom w:val="none" w:sz="0" w:space="0" w:color="auto"/>
        <w:right w:val="none" w:sz="0" w:space="0" w:color="auto"/>
      </w:divBdr>
    </w:div>
    <w:div w:id="1354965504">
      <w:bodyDiv w:val="1"/>
      <w:marLeft w:val="0"/>
      <w:marRight w:val="0"/>
      <w:marTop w:val="0"/>
      <w:marBottom w:val="0"/>
      <w:divBdr>
        <w:top w:val="none" w:sz="0" w:space="0" w:color="auto"/>
        <w:left w:val="none" w:sz="0" w:space="0" w:color="auto"/>
        <w:bottom w:val="none" w:sz="0" w:space="0" w:color="auto"/>
        <w:right w:val="none" w:sz="0" w:space="0" w:color="auto"/>
      </w:divBdr>
    </w:div>
    <w:div w:id="1355810493">
      <w:bodyDiv w:val="1"/>
      <w:marLeft w:val="0"/>
      <w:marRight w:val="0"/>
      <w:marTop w:val="0"/>
      <w:marBottom w:val="0"/>
      <w:divBdr>
        <w:top w:val="none" w:sz="0" w:space="0" w:color="auto"/>
        <w:left w:val="none" w:sz="0" w:space="0" w:color="auto"/>
        <w:bottom w:val="none" w:sz="0" w:space="0" w:color="auto"/>
        <w:right w:val="none" w:sz="0" w:space="0" w:color="auto"/>
      </w:divBdr>
    </w:div>
    <w:div w:id="1356418785">
      <w:bodyDiv w:val="1"/>
      <w:marLeft w:val="0"/>
      <w:marRight w:val="0"/>
      <w:marTop w:val="0"/>
      <w:marBottom w:val="0"/>
      <w:divBdr>
        <w:top w:val="none" w:sz="0" w:space="0" w:color="auto"/>
        <w:left w:val="none" w:sz="0" w:space="0" w:color="auto"/>
        <w:bottom w:val="none" w:sz="0" w:space="0" w:color="auto"/>
        <w:right w:val="none" w:sz="0" w:space="0" w:color="auto"/>
      </w:divBdr>
      <w:divsChild>
        <w:div w:id="946740355">
          <w:marLeft w:val="480"/>
          <w:marRight w:val="0"/>
          <w:marTop w:val="0"/>
          <w:marBottom w:val="0"/>
          <w:divBdr>
            <w:top w:val="none" w:sz="0" w:space="0" w:color="auto"/>
            <w:left w:val="none" w:sz="0" w:space="0" w:color="auto"/>
            <w:bottom w:val="none" w:sz="0" w:space="0" w:color="auto"/>
            <w:right w:val="none" w:sz="0" w:space="0" w:color="auto"/>
          </w:divBdr>
          <w:divsChild>
            <w:div w:id="1339111733">
              <w:marLeft w:val="0"/>
              <w:marRight w:val="0"/>
              <w:marTop w:val="0"/>
              <w:marBottom w:val="0"/>
              <w:divBdr>
                <w:top w:val="none" w:sz="0" w:space="0" w:color="auto"/>
                <w:left w:val="none" w:sz="0" w:space="0" w:color="auto"/>
                <w:bottom w:val="none" w:sz="0" w:space="0" w:color="auto"/>
                <w:right w:val="none" w:sz="0" w:space="0" w:color="auto"/>
              </w:divBdr>
              <w:divsChild>
                <w:div w:id="1950818092">
                  <w:marLeft w:val="480"/>
                  <w:marRight w:val="0"/>
                  <w:marTop w:val="0"/>
                  <w:marBottom w:val="0"/>
                  <w:divBdr>
                    <w:top w:val="none" w:sz="0" w:space="0" w:color="auto"/>
                    <w:left w:val="none" w:sz="0" w:space="0" w:color="auto"/>
                    <w:bottom w:val="none" w:sz="0" w:space="0" w:color="auto"/>
                    <w:right w:val="none" w:sz="0" w:space="0" w:color="auto"/>
                  </w:divBdr>
                </w:div>
                <w:div w:id="1681589629">
                  <w:marLeft w:val="480"/>
                  <w:marRight w:val="0"/>
                  <w:marTop w:val="0"/>
                  <w:marBottom w:val="0"/>
                  <w:divBdr>
                    <w:top w:val="none" w:sz="0" w:space="0" w:color="auto"/>
                    <w:left w:val="none" w:sz="0" w:space="0" w:color="auto"/>
                    <w:bottom w:val="none" w:sz="0" w:space="0" w:color="auto"/>
                    <w:right w:val="none" w:sz="0" w:space="0" w:color="auto"/>
                  </w:divBdr>
                </w:div>
                <w:div w:id="575093525">
                  <w:marLeft w:val="480"/>
                  <w:marRight w:val="0"/>
                  <w:marTop w:val="0"/>
                  <w:marBottom w:val="0"/>
                  <w:divBdr>
                    <w:top w:val="none" w:sz="0" w:space="0" w:color="auto"/>
                    <w:left w:val="none" w:sz="0" w:space="0" w:color="auto"/>
                    <w:bottom w:val="none" w:sz="0" w:space="0" w:color="auto"/>
                    <w:right w:val="none" w:sz="0" w:space="0" w:color="auto"/>
                  </w:divBdr>
                </w:div>
                <w:div w:id="940339157">
                  <w:marLeft w:val="480"/>
                  <w:marRight w:val="0"/>
                  <w:marTop w:val="0"/>
                  <w:marBottom w:val="0"/>
                  <w:divBdr>
                    <w:top w:val="none" w:sz="0" w:space="0" w:color="auto"/>
                    <w:left w:val="none" w:sz="0" w:space="0" w:color="auto"/>
                    <w:bottom w:val="none" w:sz="0" w:space="0" w:color="auto"/>
                    <w:right w:val="none" w:sz="0" w:space="0" w:color="auto"/>
                  </w:divBdr>
                </w:div>
                <w:div w:id="2048799262">
                  <w:marLeft w:val="480"/>
                  <w:marRight w:val="0"/>
                  <w:marTop w:val="0"/>
                  <w:marBottom w:val="0"/>
                  <w:divBdr>
                    <w:top w:val="none" w:sz="0" w:space="0" w:color="auto"/>
                    <w:left w:val="none" w:sz="0" w:space="0" w:color="auto"/>
                    <w:bottom w:val="none" w:sz="0" w:space="0" w:color="auto"/>
                    <w:right w:val="none" w:sz="0" w:space="0" w:color="auto"/>
                  </w:divBdr>
                </w:div>
                <w:div w:id="868031629">
                  <w:marLeft w:val="480"/>
                  <w:marRight w:val="0"/>
                  <w:marTop w:val="0"/>
                  <w:marBottom w:val="0"/>
                  <w:divBdr>
                    <w:top w:val="none" w:sz="0" w:space="0" w:color="auto"/>
                    <w:left w:val="none" w:sz="0" w:space="0" w:color="auto"/>
                    <w:bottom w:val="none" w:sz="0" w:space="0" w:color="auto"/>
                    <w:right w:val="none" w:sz="0" w:space="0" w:color="auto"/>
                  </w:divBdr>
                </w:div>
                <w:div w:id="1717850457">
                  <w:marLeft w:val="480"/>
                  <w:marRight w:val="0"/>
                  <w:marTop w:val="0"/>
                  <w:marBottom w:val="0"/>
                  <w:divBdr>
                    <w:top w:val="none" w:sz="0" w:space="0" w:color="auto"/>
                    <w:left w:val="none" w:sz="0" w:space="0" w:color="auto"/>
                    <w:bottom w:val="none" w:sz="0" w:space="0" w:color="auto"/>
                    <w:right w:val="none" w:sz="0" w:space="0" w:color="auto"/>
                  </w:divBdr>
                </w:div>
                <w:div w:id="1946616737">
                  <w:marLeft w:val="480"/>
                  <w:marRight w:val="0"/>
                  <w:marTop w:val="0"/>
                  <w:marBottom w:val="0"/>
                  <w:divBdr>
                    <w:top w:val="none" w:sz="0" w:space="0" w:color="auto"/>
                    <w:left w:val="none" w:sz="0" w:space="0" w:color="auto"/>
                    <w:bottom w:val="none" w:sz="0" w:space="0" w:color="auto"/>
                    <w:right w:val="none" w:sz="0" w:space="0" w:color="auto"/>
                  </w:divBdr>
                </w:div>
                <w:div w:id="806706234">
                  <w:marLeft w:val="480"/>
                  <w:marRight w:val="0"/>
                  <w:marTop w:val="0"/>
                  <w:marBottom w:val="0"/>
                  <w:divBdr>
                    <w:top w:val="none" w:sz="0" w:space="0" w:color="auto"/>
                    <w:left w:val="none" w:sz="0" w:space="0" w:color="auto"/>
                    <w:bottom w:val="none" w:sz="0" w:space="0" w:color="auto"/>
                    <w:right w:val="none" w:sz="0" w:space="0" w:color="auto"/>
                  </w:divBdr>
                </w:div>
                <w:div w:id="1043407323">
                  <w:marLeft w:val="480"/>
                  <w:marRight w:val="0"/>
                  <w:marTop w:val="0"/>
                  <w:marBottom w:val="0"/>
                  <w:divBdr>
                    <w:top w:val="none" w:sz="0" w:space="0" w:color="auto"/>
                    <w:left w:val="none" w:sz="0" w:space="0" w:color="auto"/>
                    <w:bottom w:val="none" w:sz="0" w:space="0" w:color="auto"/>
                    <w:right w:val="none" w:sz="0" w:space="0" w:color="auto"/>
                  </w:divBdr>
                </w:div>
                <w:div w:id="1656834156">
                  <w:marLeft w:val="480"/>
                  <w:marRight w:val="0"/>
                  <w:marTop w:val="0"/>
                  <w:marBottom w:val="0"/>
                  <w:divBdr>
                    <w:top w:val="none" w:sz="0" w:space="0" w:color="auto"/>
                    <w:left w:val="none" w:sz="0" w:space="0" w:color="auto"/>
                    <w:bottom w:val="none" w:sz="0" w:space="0" w:color="auto"/>
                    <w:right w:val="none" w:sz="0" w:space="0" w:color="auto"/>
                  </w:divBdr>
                </w:div>
                <w:div w:id="1897005688">
                  <w:marLeft w:val="480"/>
                  <w:marRight w:val="0"/>
                  <w:marTop w:val="0"/>
                  <w:marBottom w:val="0"/>
                  <w:divBdr>
                    <w:top w:val="none" w:sz="0" w:space="0" w:color="auto"/>
                    <w:left w:val="none" w:sz="0" w:space="0" w:color="auto"/>
                    <w:bottom w:val="none" w:sz="0" w:space="0" w:color="auto"/>
                    <w:right w:val="none" w:sz="0" w:space="0" w:color="auto"/>
                  </w:divBdr>
                </w:div>
                <w:div w:id="936720338">
                  <w:marLeft w:val="480"/>
                  <w:marRight w:val="0"/>
                  <w:marTop w:val="0"/>
                  <w:marBottom w:val="0"/>
                  <w:divBdr>
                    <w:top w:val="none" w:sz="0" w:space="0" w:color="auto"/>
                    <w:left w:val="none" w:sz="0" w:space="0" w:color="auto"/>
                    <w:bottom w:val="none" w:sz="0" w:space="0" w:color="auto"/>
                    <w:right w:val="none" w:sz="0" w:space="0" w:color="auto"/>
                  </w:divBdr>
                </w:div>
                <w:div w:id="361593301">
                  <w:marLeft w:val="480"/>
                  <w:marRight w:val="0"/>
                  <w:marTop w:val="0"/>
                  <w:marBottom w:val="0"/>
                  <w:divBdr>
                    <w:top w:val="none" w:sz="0" w:space="0" w:color="auto"/>
                    <w:left w:val="none" w:sz="0" w:space="0" w:color="auto"/>
                    <w:bottom w:val="none" w:sz="0" w:space="0" w:color="auto"/>
                    <w:right w:val="none" w:sz="0" w:space="0" w:color="auto"/>
                  </w:divBdr>
                </w:div>
                <w:div w:id="2080789400">
                  <w:marLeft w:val="480"/>
                  <w:marRight w:val="0"/>
                  <w:marTop w:val="0"/>
                  <w:marBottom w:val="0"/>
                  <w:divBdr>
                    <w:top w:val="none" w:sz="0" w:space="0" w:color="auto"/>
                    <w:left w:val="none" w:sz="0" w:space="0" w:color="auto"/>
                    <w:bottom w:val="none" w:sz="0" w:space="0" w:color="auto"/>
                    <w:right w:val="none" w:sz="0" w:space="0" w:color="auto"/>
                  </w:divBdr>
                </w:div>
                <w:div w:id="2123719874">
                  <w:marLeft w:val="480"/>
                  <w:marRight w:val="0"/>
                  <w:marTop w:val="0"/>
                  <w:marBottom w:val="0"/>
                  <w:divBdr>
                    <w:top w:val="none" w:sz="0" w:space="0" w:color="auto"/>
                    <w:left w:val="none" w:sz="0" w:space="0" w:color="auto"/>
                    <w:bottom w:val="none" w:sz="0" w:space="0" w:color="auto"/>
                    <w:right w:val="none" w:sz="0" w:space="0" w:color="auto"/>
                  </w:divBdr>
                </w:div>
                <w:div w:id="2041464938">
                  <w:marLeft w:val="480"/>
                  <w:marRight w:val="0"/>
                  <w:marTop w:val="0"/>
                  <w:marBottom w:val="0"/>
                  <w:divBdr>
                    <w:top w:val="none" w:sz="0" w:space="0" w:color="auto"/>
                    <w:left w:val="none" w:sz="0" w:space="0" w:color="auto"/>
                    <w:bottom w:val="none" w:sz="0" w:space="0" w:color="auto"/>
                    <w:right w:val="none" w:sz="0" w:space="0" w:color="auto"/>
                  </w:divBdr>
                </w:div>
                <w:div w:id="608200481">
                  <w:marLeft w:val="480"/>
                  <w:marRight w:val="0"/>
                  <w:marTop w:val="0"/>
                  <w:marBottom w:val="0"/>
                  <w:divBdr>
                    <w:top w:val="none" w:sz="0" w:space="0" w:color="auto"/>
                    <w:left w:val="none" w:sz="0" w:space="0" w:color="auto"/>
                    <w:bottom w:val="none" w:sz="0" w:space="0" w:color="auto"/>
                    <w:right w:val="none" w:sz="0" w:space="0" w:color="auto"/>
                  </w:divBdr>
                </w:div>
                <w:div w:id="88042362">
                  <w:marLeft w:val="480"/>
                  <w:marRight w:val="0"/>
                  <w:marTop w:val="0"/>
                  <w:marBottom w:val="0"/>
                  <w:divBdr>
                    <w:top w:val="none" w:sz="0" w:space="0" w:color="auto"/>
                    <w:left w:val="none" w:sz="0" w:space="0" w:color="auto"/>
                    <w:bottom w:val="none" w:sz="0" w:space="0" w:color="auto"/>
                    <w:right w:val="none" w:sz="0" w:space="0" w:color="auto"/>
                  </w:divBdr>
                </w:div>
                <w:div w:id="1189828746">
                  <w:marLeft w:val="480"/>
                  <w:marRight w:val="0"/>
                  <w:marTop w:val="0"/>
                  <w:marBottom w:val="0"/>
                  <w:divBdr>
                    <w:top w:val="none" w:sz="0" w:space="0" w:color="auto"/>
                    <w:left w:val="none" w:sz="0" w:space="0" w:color="auto"/>
                    <w:bottom w:val="none" w:sz="0" w:space="0" w:color="auto"/>
                    <w:right w:val="none" w:sz="0" w:space="0" w:color="auto"/>
                  </w:divBdr>
                </w:div>
                <w:div w:id="1073939126">
                  <w:marLeft w:val="480"/>
                  <w:marRight w:val="0"/>
                  <w:marTop w:val="0"/>
                  <w:marBottom w:val="0"/>
                  <w:divBdr>
                    <w:top w:val="none" w:sz="0" w:space="0" w:color="auto"/>
                    <w:left w:val="none" w:sz="0" w:space="0" w:color="auto"/>
                    <w:bottom w:val="none" w:sz="0" w:space="0" w:color="auto"/>
                    <w:right w:val="none" w:sz="0" w:space="0" w:color="auto"/>
                  </w:divBdr>
                </w:div>
                <w:div w:id="244265373">
                  <w:marLeft w:val="480"/>
                  <w:marRight w:val="0"/>
                  <w:marTop w:val="0"/>
                  <w:marBottom w:val="0"/>
                  <w:divBdr>
                    <w:top w:val="none" w:sz="0" w:space="0" w:color="auto"/>
                    <w:left w:val="none" w:sz="0" w:space="0" w:color="auto"/>
                    <w:bottom w:val="none" w:sz="0" w:space="0" w:color="auto"/>
                    <w:right w:val="none" w:sz="0" w:space="0" w:color="auto"/>
                  </w:divBdr>
                </w:div>
                <w:div w:id="1647009023">
                  <w:marLeft w:val="480"/>
                  <w:marRight w:val="0"/>
                  <w:marTop w:val="0"/>
                  <w:marBottom w:val="0"/>
                  <w:divBdr>
                    <w:top w:val="none" w:sz="0" w:space="0" w:color="auto"/>
                    <w:left w:val="none" w:sz="0" w:space="0" w:color="auto"/>
                    <w:bottom w:val="none" w:sz="0" w:space="0" w:color="auto"/>
                    <w:right w:val="none" w:sz="0" w:space="0" w:color="auto"/>
                  </w:divBdr>
                </w:div>
                <w:div w:id="896744435">
                  <w:marLeft w:val="480"/>
                  <w:marRight w:val="0"/>
                  <w:marTop w:val="0"/>
                  <w:marBottom w:val="0"/>
                  <w:divBdr>
                    <w:top w:val="none" w:sz="0" w:space="0" w:color="auto"/>
                    <w:left w:val="none" w:sz="0" w:space="0" w:color="auto"/>
                    <w:bottom w:val="none" w:sz="0" w:space="0" w:color="auto"/>
                    <w:right w:val="none" w:sz="0" w:space="0" w:color="auto"/>
                  </w:divBdr>
                </w:div>
                <w:div w:id="1701855244">
                  <w:marLeft w:val="480"/>
                  <w:marRight w:val="0"/>
                  <w:marTop w:val="0"/>
                  <w:marBottom w:val="0"/>
                  <w:divBdr>
                    <w:top w:val="none" w:sz="0" w:space="0" w:color="auto"/>
                    <w:left w:val="none" w:sz="0" w:space="0" w:color="auto"/>
                    <w:bottom w:val="none" w:sz="0" w:space="0" w:color="auto"/>
                    <w:right w:val="none" w:sz="0" w:space="0" w:color="auto"/>
                  </w:divBdr>
                </w:div>
                <w:div w:id="924069665">
                  <w:marLeft w:val="480"/>
                  <w:marRight w:val="0"/>
                  <w:marTop w:val="0"/>
                  <w:marBottom w:val="0"/>
                  <w:divBdr>
                    <w:top w:val="none" w:sz="0" w:space="0" w:color="auto"/>
                    <w:left w:val="none" w:sz="0" w:space="0" w:color="auto"/>
                    <w:bottom w:val="none" w:sz="0" w:space="0" w:color="auto"/>
                    <w:right w:val="none" w:sz="0" w:space="0" w:color="auto"/>
                  </w:divBdr>
                </w:div>
                <w:div w:id="205682643">
                  <w:marLeft w:val="480"/>
                  <w:marRight w:val="0"/>
                  <w:marTop w:val="0"/>
                  <w:marBottom w:val="0"/>
                  <w:divBdr>
                    <w:top w:val="none" w:sz="0" w:space="0" w:color="auto"/>
                    <w:left w:val="none" w:sz="0" w:space="0" w:color="auto"/>
                    <w:bottom w:val="none" w:sz="0" w:space="0" w:color="auto"/>
                    <w:right w:val="none" w:sz="0" w:space="0" w:color="auto"/>
                  </w:divBdr>
                </w:div>
                <w:div w:id="137108965">
                  <w:marLeft w:val="480"/>
                  <w:marRight w:val="0"/>
                  <w:marTop w:val="0"/>
                  <w:marBottom w:val="0"/>
                  <w:divBdr>
                    <w:top w:val="none" w:sz="0" w:space="0" w:color="auto"/>
                    <w:left w:val="none" w:sz="0" w:space="0" w:color="auto"/>
                    <w:bottom w:val="none" w:sz="0" w:space="0" w:color="auto"/>
                    <w:right w:val="none" w:sz="0" w:space="0" w:color="auto"/>
                  </w:divBdr>
                </w:div>
                <w:div w:id="1724937365">
                  <w:marLeft w:val="480"/>
                  <w:marRight w:val="0"/>
                  <w:marTop w:val="0"/>
                  <w:marBottom w:val="0"/>
                  <w:divBdr>
                    <w:top w:val="none" w:sz="0" w:space="0" w:color="auto"/>
                    <w:left w:val="none" w:sz="0" w:space="0" w:color="auto"/>
                    <w:bottom w:val="none" w:sz="0" w:space="0" w:color="auto"/>
                    <w:right w:val="none" w:sz="0" w:space="0" w:color="auto"/>
                  </w:divBdr>
                </w:div>
                <w:div w:id="724794068">
                  <w:marLeft w:val="480"/>
                  <w:marRight w:val="0"/>
                  <w:marTop w:val="0"/>
                  <w:marBottom w:val="0"/>
                  <w:divBdr>
                    <w:top w:val="none" w:sz="0" w:space="0" w:color="auto"/>
                    <w:left w:val="none" w:sz="0" w:space="0" w:color="auto"/>
                    <w:bottom w:val="none" w:sz="0" w:space="0" w:color="auto"/>
                    <w:right w:val="none" w:sz="0" w:space="0" w:color="auto"/>
                  </w:divBdr>
                </w:div>
                <w:div w:id="1207833155">
                  <w:marLeft w:val="480"/>
                  <w:marRight w:val="0"/>
                  <w:marTop w:val="0"/>
                  <w:marBottom w:val="0"/>
                  <w:divBdr>
                    <w:top w:val="none" w:sz="0" w:space="0" w:color="auto"/>
                    <w:left w:val="none" w:sz="0" w:space="0" w:color="auto"/>
                    <w:bottom w:val="none" w:sz="0" w:space="0" w:color="auto"/>
                    <w:right w:val="none" w:sz="0" w:space="0" w:color="auto"/>
                  </w:divBdr>
                </w:div>
                <w:div w:id="453839659">
                  <w:marLeft w:val="480"/>
                  <w:marRight w:val="0"/>
                  <w:marTop w:val="0"/>
                  <w:marBottom w:val="0"/>
                  <w:divBdr>
                    <w:top w:val="none" w:sz="0" w:space="0" w:color="auto"/>
                    <w:left w:val="none" w:sz="0" w:space="0" w:color="auto"/>
                    <w:bottom w:val="none" w:sz="0" w:space="0" w:color="auto"/>
                    <w:right w:val="none" w:sz="0" w:space="0" w:color="auto"/>
                  </w:divBdr>
                </w:div>
                <w:div w:id="1962345844">
                  <w:marLeft w:val="480"/>
                  <w:marRight w:val="0"/>
                  <w:marTop w:val="0"/>
                  <w:marBottom w:val="0"/>
                  <w:divBdr>
                    <w:top w:val="none" w:sz="0" w:space="0" w:color="auto"/>
                    <w:left w:val="none" w:sz="0" w:space="0" w:color="auto"/>
                    <w:bottom w:val="none" w:sz="0" w:space="0" w:color="auto"/>
                    <w:right w:val="none" w:sz="0" w:space="0" w:color="auto"/>
                  </w:divBdr>
                </w:div>
                <w:div w:id="796340633">
                  <w:marLeft w:val="480"/>
                  <w:marRight w:val="0"/>
                  <w:marTop w:val="0"/>
                  <w:marBottom w:val="0"/>
                  <w:divBdr>
                    <w:top w:val="none" w:sz="0" w:space="0" w:color="auto"/>
                    <w:left w:val="none" w:sz="0" w:space="0" w:color="auto"/>
                    <w:bottom w:val="none" w:sz="0" w:space="0" w:color="auto"/>
                    <w:right w:val="none" w:sz="0" w:space="0" w:color="auto"/>
                  </w:divBdr>
                </w:div>
                <w:div w:id="1570647629">
                  <w:marLeft w:val="480"/>
                  <w:marRight w:val="0"/>
                  <w:marTop w:val="0"/>
                  <w:marBottom w:val="0"/>
                  <w:divBdr>
                    <w:top w:val="none" w:sz="0" w:space="0" w:color="auto"/>
                    <w:left w:val="none" w:sz="0" w:space="0" w:color="auto"/>
                    <w:bottom w:val="none" w:sz="0" w:space="0" w:color="auto"/>
                    <w:right w:val="none" w:sz="0" w:space="0" w:color="auto"/>
                  </w:divBdr>
                </w:div>
                <w:div w:id="1610970820">
                  <w:marLeft w:val="480"/>
                  <w:marRight w:val="0"/>
                  <w:marTop w:val="0"/>
                  <w:marBottom w:val="0"/>
                  <w:divBdr>
                    <w:top w:val="none" w:sz="0" w:space="0" w:color="auto"/>
                    <w:left w:val="none" w:sz="0" w:space="0" w:color="auto"/>
                    <w:bottom w:val="none" w:sz="0" w:space="0" w:color="auto"/>
                    <w:right w:val="none" w:sz="0" w:space="0" w:color="auto"/>
                  </w:divBdr>
                </w:div>
                <w:div w:id="2040398704">
                  <w:marLeft w:val="480"/>
                  <w:marRight w:val="0"/>
                  <w:marTop w:val="0"/>
                  <w:marBottom w:val="0"/>
                  <w:divBdr>
                    <w:top w:val="none" w:sz="0" w:space="0" w:color="auto"/>
                    <w:left w:val="none" w:sz="0" w:space="0" w:color="auto"/>
                    <w:bottom w:val="none" w:sz="0" w:space="0" w:color="auto"/>
                    <w:right w:val="none" w:sz="0" w:space="0" w:color="auto"/>
                  </w:divBdr>
                </w:div>
                <w:div w:id="2051612609">
                  <w:marLeft w:val="480"/>
                  <w:marRight w:val="0"/>
                  <w:marTop w:val="0"/>
                  <w:marBottom w:val="0"/>
                  <w:divBdr>
                    <w:top w:val="none" w:sz="0" w:space="0" w:color="auto"/>
                    <w:left w:val="none" w:sz="0" w:space="0" w:color="auto"/>
                    <w:bottom w:val="none" w:sz="0" w:space="0" w:color="auto"/>
                    <w:right w:val="none" w:sz="0" w:space="0" w:color="auto"/>
                  </w:divBdr>
                </w:div>
                <w:div w:id="1309046011">
                  <w:marLeft w:val="480"/>
                  <w:marRight w:val="0"/>
                  <w:marTop w:val="0"/>
                  <w:marBottom w:val="0"/>
                  <w:divBdr>
                    <w:top w:val="none" w:sz="0" w:space="0" w:color="auto"/>
                    <w:left w:val="none" w:sz="0" w:space="0" w:color="auto"/>
                    <w:bottom w:val="none" w:sz="0" w:space="0" w:color="auto"/>
                    <w:right w:val="none" w:sz="0" w:space="0" w:color="auto"/>
                  </w:divBdr>
                </w:div>
                <w:div w:id="1541625774">
                  <w:marLeft w:val="480"/>
                  <w:marRight w:val="0"/>
                  <w:marTop w:val="0"/>
                  <w:marBottom w:val="0"/>
                  <w:divBdr>
                    <w:top w:val="none" w:sz="0" w:space="0" w:color="auto"/>
                    <w:left w:val="none" w:sz="0" w:space="0" w:color="auto"/>
                    <w:bottom w:val="none" w:sz="0" w:space="0" w:color="auto"/>
                    <w:right w:val="none" w:sz="0" w:space="0" w:color="auto"/>
                  </w:divBdr>
                </w:div>
                <w:div w:id="1309360535">
                  <w:marLeft w:val="480"/>
                  <w:marRight w:val="0"/>
                  <w:marTop w:val="0"/>
                  <w:marBottom w:val="0"/>
                  <w:divBdr>
                    <w:top w:val="none" w:sz="0" w:space="0" w:color="auto"/>
                    <w:left w:val="none" w:sz="0" w:space="0" w:color="auto"/>
                    <w:bottom w:val="none" w:sz="0" w:space="0" w:color="auto"/>
                    <w:right w:val="none" w:sz="0" w:space="0" w:color="auto"/>
                  </w:divBdr>
                </w:div>
                <w:div w:id="1462991905">
                  <w:marLeft w:val="480"/>
                  <w:marRight w:val="0"/>
                  <w:marTop w:val="0"/>
                  <w:marBottom w:val="0"/>
                  <w:divBdr>
                    <w:top w:val="none" w:sz="0" w:space="0" w:color="auto"/>
                    <w:left w:val="none" w:sz="0" w:space="0" w:color="auto"/>
                    <w:bottom w:val="none" w:sz="0" w:space="0" w:color="auto"/>
                    <w:right w:val="none" w:sz="0" w:space="0" w:color="auto"/>
                  </w:divBdr>
                </w:div>
                <w:div w:id="412553971">
                  <w:marLeft w:val="480"/>
                  <w:marRight w:val="0"/>
                  <w:marTop w:val="0"/>
                  <w:marBottom w:val="0"/>
                  <w:divBdr>
                    <w:top w:val="none" w:sz="0" w:space="0" w:color="auto"/>
                    <w:left w:val="none" w:sz="0" w:space="0" w:color="auto"/>
                    <w:bottom w:val="none" w:sz="0" w:space="0" w:color="auto"/>
                    <w:right w:val="none" w:sz="0" w:space="0" w:color="auto"/>
                  </w:divBdr>
                </w:div>
                <w:div w:id="309094154">
                  <w:marLeft w:val="480"/>
                  <w:marRight w:val="0"/>
                  <w:marTop w:val="0"/>
                  <w:marBottom w:val="0"/>
                  <w:divBdr>
                    <w:top w:val="none" w:sz="0" w:space="0" w:color="auto"/>
                    <w:left w:val="none" w:sz="0" w:space="0" w:color="auto"/>
                    <w:bottom w:val="none" w:sz="0" w:space="0" w:color="auto"/>
                    <w:right w:val="none" w:sz="0" w:space="0" w:color="auto"/>
                  </w:divBdr>
                </w:div>
                <w:div w:id="34741148">
                  <w:marLeft w:val="480"/>
                  <w:marRight w:val="0"/>
                  <w:marTop w:val="0"/>
                  <w:marBottom w:val="0"/>
                  <w:divBdr>
                    <w:top w:val="none" w:sz="0" w:space="0" w:color="auto"/>
                    <w:left w:val="none" w:sz="0" w:space="0" w:color="auto"/>
                    <w:bottom w:val="none" w:sz="0" w:space="0" w:color="auto"/>
                    <w:right w:val="none" w:sz="0" w:space="0" w:color="auto"/>
                  </w:divBdr>
                </w:div>
              </w:divsChild>
            </w:div>
            <w:div w:id="592324911">
              <w:marLeft w:val="0"/>
              <w:marRight w:val="0"/>
              <w:marTop w:val="0"/>
              <w:marBottom w:val="0"/>
              <w:divBdr>
                <w:top w:val="none" w:sz="0" w:space="0" w:color="auto"/>
                <w:left w:val="none" w:sz="0" w:space="0" w:color="auto"/>
                <w:bottom w:val="none" w:sz="0" w:space="0" w:color="auto"/>
                <w:right w:val="none" w:sz="0" w:space="0" w:color="auto"/>
              </w:divBdr>
              <w:divsChild>
                <w:div w:id="127475374">
                  <w:marLeft w:val="480"/>
                  <w:marRight w:val="0"/>
                  <w:marTop w:val="0"/>
                  <w:marBottom w:val="0"/>
                  <w:divBdr>
                    <w:top w:val="none" w:sz="0" w:space="0" w:color="auto"/>
                    <w:left w:val="none" w:sz="0" w:space="0" w:color="auto"/>
                    <w:bottom w:val="none" w:sz="0" w:space="0" w:color="auto"/>
                    <w:right w:val="none" w:sz="0" w:space="0" w:color="auto"/>
                  </w:divBdr>
                </w:div>
                <w:div w:id="121927347">
                  <w:marLeft w:val="480"/>
                  <w:marRight w:val="0"/>
                  <w:marTop w:val="0"/>
                  <w:marBottom w:val="0"/>
                  <w:divBdr>
                    <w:top w:val="none" w:sz="0" w:space="0" w:color="auto"/>
                    <w:left w:val="none" w:sz="0" w:space="0" w:color="auto"/>
                    <w:bottom w:val="none" w:sz="0" w:space="0" w:color="auto"/>
                    <w:right w:val="none" w:sz="0" w:space="0" w:color="auto"/>
                  </w:divBdr>
                </w:div>
                <w:div w:id="1235819272">
                  <w:marLeft w:val="480"/>
                  <w:marRight w:val="0"/>
                  <w:marTop w:val="0"/>
                  <w:marBottom w:val="0"/>
                  <w:divBdr>
                    <w:top w:val="none" w:sz="0" w:space="0" w:color="auto"/>
                    <w:left w:val="none" w:sz="0" w:space="0" w:color="auto"/>
                    <w:bottom w:val="none" w:sz="0" w:space="0" w:color="auto"/>
                    <w:right w:val="none" w:sz="0" w:space="0" w:color="auto"/>
                  </w:divBdr>
                </w:div>
                <w:div w:id="66613080">
                  <w:marLeft w:val="480"/>
                  <w:marRight w:val="0"/>
                  <w:marTop w:val="0"/>
                  <w:marBottom w:val="0"/>
                  <w:divBdr>
                    <w:top w:val="none" w:sz="0" w:space="0" w:color="auto"/>
                    <w:left w:val="none" w:sz="0" w:space="0" w:color="auto"/>
                    <w:bottom w:val="none" w:sz="0" w:space="0" w:color="auto"/>
                    <w:right w:val="none" w:sz="0" w:space="0" w:color="auto"/>
                  </w:divBdr>
                </w:div>
                <w:div w:id="867914473">
                  <w:marLeft w:val="480"/>
                  <w:marRight w:val="0"/>
                  <w:marTop w:val="0"/>
                  <w:marBottom w:val="0"/>
                  <w:divBdr>
                    <w:top w:val="none" w:sz="0" w:space="0" w:color="auto"/>
                    <w:left w:val="none" w:sz="0" w:space="0" w:color="auto"/>
                    <w:bottom w:val="none" w:sz="0" w:space="0" w:color="auto"/>
                    <w:right w:val="none" w:sz="0" w:space="0" w:color="auto"/>
                  </w:divBdr>
                </w:div>
                <w:div w:id="1320694196">
                  <w:marLeft w:val="480"/>
                  <w:marRight w:val="0"/>
                  <w:marTop w:val="0"/>
                  <w:marBottom w:val="0"/>
                  <w:divBdr>
                    <w:top w:val="none" w:sz="0" w:space="0" w:color="auto"/>
                    <w:left w:val="none" w:sz="0" w:space="0" w:color="auto"/>
                    <w:bottom w:val="none" w:sz="0" w:space="0" w:color="auto"/>
                    <w:right w:val="none" w:sz="0" w:space="0" w:color="auto"/>
                  </w:divBdr>
                </w:div>
                <w:div w:id="1747805934">
                  <w:marLeft w:val="480"/>
                  <w:marRight w:val="0"/>
                  <w:marTop w:val="0"/>
                  <w:marBottom w:val="0"/>
                  <w:divBdr>
                    <w:top w:val="none" w:sz="0" w:space="0" w:color="auto"/>
                    <w:left w:val="none" w:sz="0" w:space="0" w:color="auto"/>
                    <w:bottom w:val="none" w:sz="0" w:space="0" w:color="auto"/>
                    <w:right w:val="none" w:sz="0" w:space="0" w:color="auto"/>
                  </w:divBdr>
                </w:div>
                <w:div w:id="1879587797">
                  <w:marLeft w:val="480"/>
                  <w:marRight w:val="0"/>
                  <w:marTop w:val="0"/>
                  <w:marBottom w:val="0"/>
                  <w:divBdr>
                    <w:top w:val="none" w:sz="0" w:space="0" w:color="auto"/>
                    <w:left w:val="none" w:sz="0" w:space="0" w:color="auto"/>
                    <w:bottom w:val="none" w:sz="0" w:space="0" w:color="auto"/>
                    <w:right w:val="none" w:sz="0" w:space="0" w:color="auto"/>
                  </w:divBdr>
                </w:div>
                <w:div w:id="1945770150">
                  <w:marLeft w:val="480"/>
                  <w:marRight w:val="0"/>
                  <w:marTop w:val="0"/>
                  <w:marBottom w:val="0"/>
                  <w:divBdr>
                    <w:top w:val="none" w:sz="0" w:space="0" w:color="auto"/>
                    <w:left w:val="none" w:sz="0" w:space="0" w:color="auto"/>
                    <w:bottom w:val="none" w:sz="0" w:space="0" w:color="auto"/>
                    <w:right w:val="none" w:sz="0" w:space="0" w:color="auto"/>
                  </w:divBdr>
                </w:div>
                <w:div w:id="902567560">
                  <w:marLeft w:val="480"/>
                  <w:marRight w:val="0"/>
                  <w:marTop w:val="0"/>
                  <w:marBottom w:val="0"/>
                  <w:divBdr>
                    <w:top w:val="none" w:sz="0" w:space="0" w:color="auto"/>
                    <w:left w:val="none" w:sz="0" w:space="0" w:color="auto"/>
                    <w:bottom w:val="none" w:sz="0" w:space="0" w:color="auto"/>
                    <w:right w:val="none" w:sz="0" w:space="0" w:color="auto"/>
                  </w:divBdr>
                </w:div>
                <w:div w:id="2086291906">
                  <w:marLeft w:val="480"/>
                  <w:marRight w:val="0"/>
                  <w:marTop w:val="0"/>
                  <w:marBottom w:val="0"/>
                  <w:divBdr>
                    <w:top w:val="none" w:sz="0" w:space="0" w:color="auto"/>
                    <w:left w:val="none" w:sz="0" w:space="0" w:color="auto"/>
                    <w:bottom w:val="none" w:sz="0" w:space="0" w:color="auto"/>
                    <w:right w:val="none" w:sz="0" w:space="0" w:color="auto"/>
                  </w:divBdr>
                </w:div>
                <w:div w:id="1198354651">
                  <w:marLeft w:val="480"/>
                  <w:marRight w:val="0"/>
                  <w:marTop w:val="0"/>
                  <w:marBottom w:val="0"/>
                  <w:divBdr>
                    <w:top w:val="none" w:sz="0" w:space="0" w:color="auto"/>
                    <w:left w:val="none" w:sz="0" w:space="0" w:color="auto"/>
                    <w:bottom w:val="none" w:sz="0" w:space="0" w:color="auto"/>
                    <w:right w:val="none" w:sz="0" w:space="0" w:color="auto"/>
                  </w:divBdr>
                </w:div>
                <w:div w:id="894466431">
                  <w:marLeft w:val="480"/>
                  <w:marRight w:val="0"/>
                  <w:marTop w:val="0"/>
                  <w:marBottom w:val="0"/>
                  <w:divBdr>
                    <w:top w:val="none" w:sz="0" w:space="0" w:color="auto"/>
                    <w:left w:val="none" w:sz="0" w:space="0" w:color="auto"/>
                    <w:bottom w:val="none" w:sz="0" w:space="0" w:color="auto"/>
                    <w:right w:val="none" w:sz="0" w:space="0" w:color="auto"/>
                  </w:divBdr>
                </w:div>
                <w:div w:id="542133029">
                  <w:marLeft w:val="480"/>
                  <w:marRight w:val="0"/>
                  <w:marTop w:val="0"/>
                  <w:marBottom w:val="0"/>
                  <w:divBdr>
                    <w:top w:val="none" w:sz="0" w:space="0" w:color="auto"/>
                    <w:left w:val="none" w:sz="0" w:space="0" w:color="auto"/>
                    <w:bottom w:val="none" w:sz="0" w:space="0" w:color="auto"/>
                    <w:right w:val="none" w:sz="0" w:space="0" w:color="auto"/>
                  </w:divBdr>
                </w:div>
                <w:div w:id="1742211395">
                  <w:marLeft w:val="480"/>
                  <w:marRight w:val="0"/>
                  <w:marTop w:val="0"/>
                  <w:marBottom w:val="0"/>
                  <w:divBdr>
                    <w:top w:val="none" w:sz="0" w:space="0" w:color="auto"/>
                    <w:left w:val="none" w:sz="0" w:space="0" w:color="auto"/>
                    <w:bottom w:val="none" w:sz="0" w:space="0" w:color="auto"/>
                    <w:right w:val="none" w:sz="0" w:space="0" w:color="auto"/>
                  </w:divBdr>
                </w:div>
                <w:div w:id="1807814646">
                  <w:marLeft w:val="480"/>
                  <w:marRight w:val="0"/>
                  <w:marTop w:val="0"/>
                  <w:marBottom w:val="0"/>
                  <w:divBdr>
                    <w:top w:val="none" w:sz="0" w:space="0" w:color="auto"/>
                    <w:left w:val="none" w:sz="0" w:space="0" w:color="auto"/>
                    <w:bottom w:val="none" w:sz="0" w:space="0" w:color="auto"/>
                    <w:right w:val="none" w:sz="0" w:space="0" w:color="auto"/>
                  </w:divBdr>
                </w:div>
                <w:div w:id="1309894657">
                  <w:marLeft w:val="480"/>
                  <w:marRight w:val="0"/>
                  <w:marTop w:val="0"/>
                  <w:marBottom w:val="0"/>
                  <w:divBdr>
                    <w:top w:val="none" w:sz="0" w:space="0" w:color="auto"/>
                    <w:left w:val="none" w:sz="0" w:space="0" w:color="auto"/>
                    <w:bottom w:val="none" w:sz="0" w:space="0" w:color="auto"/>
                    <w:right w:val="none" w:sz="0" w:space="0" w:color="auto"/>
                  </w:divBdr>
                </w:div>
                <w:div w:id="439571489">
                  <w:marLeft w:val="480"/>
                  <w:marRight w:val="0"/>
                  <w:marTop w:val="0"/>
                  <w:marBottom w:val="0"/>
                  <w:divBdr>
                    <w:top w:val="none" w:sz="0" w:space="0" w:color="auto"/>
                    <w:left w:val="none" w:sz="0" w:space="0" w:color="auto"/>
                    <w:bottom w:val="none" w:sz="0" w:space="0" w:color="auto"/>
                    <w:right w:val="none" w:sz="0" w:space="0" w:color="auto"/>
                  </w:divBdr>
                </w:div>
                <w:div w:id="97024616">
                  <w:marLeft w:val="480"/>
                  <w:marRight w:val="0"/>
                  <w:marTop w:val="0"/>
                  <w:marBottom w:val="0"/>
                  <w:divBdr>
                    <w:top w:val="none" w:sz="0" w:space="0" w:color="auto"/>
                    <w:left w:val="none" w:sz="0" w:space="0" w:color="auto"/>
                    <w:bottom w:val="none" w:sz="0" w:space="0" w:color="auto"/>
                    <w:right w:val="none" w:sz="0" w:space="0" w:color="auto"/>
                  </w:divBdr>
                </w:div>
                <w:div w:id="662123926">
                  <w:marLeft w:val="480"/>
                  <w:marRight w:val="0"/>
                  <w:marTop w:val="0"/>
                  <w:marBottom w:val="0"/>
                  <w:divBdr>
                    <w:top w:val="none" w:sz="0" w:space="0" w:color="auto"/>
                    <w:left w:val="none" w:sz="0" w:space="0" w:color="auto"/>
                    <w:bottom w:val="none" w:sz="0" w:space="0" w:color="auto"/>
                    <w:right w:val="none" w:sz="0" w:space="0" w:color="auto"/>
                  </w:divBdr>
                </w:div>
                <w:div w:id="1320384606">
                  <w:marLeft w:val="480"/>
                  <w:marRight w:val="0"/>
                  <w:marTop w:val="0"/>
                  <w:marBottom w:val="0"/>
                  <w:divBdr>
                    <w:top w:val="none" w:sz="0" w:space="0" w:color="auto"/>
                    <w:left w:val="none" w:sz="0" w:space="0" w:color="auto"/>
                    <w:bottom w:val="none" w:sz="0" w:space="0" w:color="auto"/>
                    <w:right w:val="none" w:sz="0" w:space="0" w:color="auto"/>
                  </w:divBdr>
                </w:div>
                <w:div w:id="1828983713">
                  <w:marLeft w:val="480"/>
                  <w:marRight w:val="0"/>
                  <w:marTop w:val="0"/>
                  <w:marBottom w:val="0"/>
                  <w:divBdr>
                    <w:top w:val="none" w:sz="0" w:space="0" w:color="auto"/>
                    <w:left w:val="none" w:sz="0" w:space="0" w:color="auto"/>
                    <w:bottom w:val="none" w:sz="0" w:space="0" w:color="auto"/>
                    <w:right w:val="none" w:sz="0" w:space="0" w:color="auto"/>
                  </w:divBdr>
                </w:div>
                <w:div w:id="214203792">
                  <w:marLeft w:val="480"/>
                  <w:marRight w:val="0"/>
                  <w:marTop w:val="0"/>
                  <w:marBottom w:val="0"/>
                  <w:divBdr>
                    <w:top w:val="none" w:sz="0" w:space="0" w:color="auto"/>
                    <w:left w:val="none" w:sz="0" w:space="0" w:color="auto"/>
                    <w:bottom w:val="none" w:sz="0" w:space="0" w:color="auto"/>
                    <w:right w:val="none" w:sz="0" w:space="0" w:color="auto"/>
                  </w:divBdr>
                </w:div>
                <w:div w:id="757674085">
                  <w:marLeft w:val="480"/>
                  <w:marRight w:val="0"/>
                  <w:marTop w:val="0"/>
                  <w:marBottom w:val="0"/>
                  <w:divBdr>
                    <w:top w:val="none" w:sz="0" w:space="0" w:color="auto"/>
                    <w:left w:val="none" w:sz="0" w:space="0" w:color="auto"/>
                    <w:bottom w:val="none" w:sz="0" w:space="0" w:color="auto"/>
                    <w:right w:val="none" w:sz="0" w:space="0" w:color="auto"/>
                  </w:divBdr>
                </w:div>
                <w:div w:id="837615688">
                  <w:marLeft w:val="480"/>
                  <w:marRight w:val="0"/>
                  <w:marTop w:val="0"/>
                  <w:marBottom w:val="0"/>
                  <w:divBdr>
                    <w:top w:val="none" w:sz="0" w:space="0" w:color="auto"/>
                    <w:left w:val="none" w:sz="0" w:space="0" w:color="auto"/>
                    <w:bottom w:val="none" w:sz="0" w:space="0" w:color="auto"/>
                    <w:right w:val="none" w:sz="0" w:space="0" w:color="auto"/>
                  </w:divBdr>
                </w:div>
                <w:div w:id="1080836956">
                  <w:marLeft w:val="480"/>
                  <w:marRight w:val="0"/>
                  <w:marTop w:val="0"/>
                  <w:marBottom w:val="0"/>
                  <w:divBdr>
                    <w:top w:val="none" w:sz="0" w:space="0" w:color="auto"/>
                    <w:left w:val="none" w:sz="0" w:space="0" w:color="auto"/>
                    <w:bottom w:val="none" w:sz="0" w:space="0" w:color="auto"/>
                    <w:right w:val="none" w:sz="0" w:space="0" w:color="auto"/>
                  </w:divBdr>
                </w:div>
                <w:div w:id="1234511045">
                  <w:marLeft w:val="480"/>
                  <w:marRight w:val="0"/>
                  <w:marTop w:val="0"/>
                  <w:marBottom w:val="0"/>
                  <w:divBdr>
                    <w:top w:val="none" w:sz="0" w:space="0" w:color="auto"/>
                    <w:left w:val="none" w:sz="0" w:space="0" w:color="auto"/>
                    <w:bottom w:val="none" w:sz="0" w:space="0" w:color="auto"/>
                    <w:right w:val="none" w:sz="0" w:space="0" w:color="auto"/>
                  </w:divBdr>
                </w:div>
                <w:div w:id="565334156">
                  <w:marLeft w:val="480"/>
                  <w:marRight w:val="0"/>
                  <w:marTop w:val="0"/>
                  <w:marBottom w:val="0"/>
                  <w:divBdr>
                    <w:top w:val="none" w:sz="0" w:space="0" w:color="auto"/>
                    <w:left w:val="none" w:sz="0" w:space="0" w:color="auto"/>
                    <w:bottom w:val="none" w:sz="0" w:space="0" w:color="auto"/>
                    <w:right w:val="none" w:sz="0" w:space="0" w:color="auto"/>
                  </w:divBdr>
                </w:div>
                <w:div w:id="588930026">
                  <w:marLeft w:val="480"/>
                  <w:marRight w:val="0"/>
                  <w:marTop w:val="0"/>
                  <w:marBottom w:val="0"/>
                  <w:divBdr>
                    <w:top w:val="none" w:sz="0" w:space="0" w:color="auto"/>
                    <w:left w:val="none" w:sz="0" w:space="0" w:color="auto"/>
                    <w:bottom w:val="none" w:sz="0" w:space="0" w:color="auto"/>
                    <w:right w:val="none" w:sz="0" w:space="0" w:color="auto"/>
                  </w:divBdr>
                </w:div>
                <w:div w:id="887909749">
                  <w:marLeft w:val="480"/>
                  <w:marRight w:val="0"/>
                  <w:marTop w:val="0"/>
                  <w:marBottom w:val="0"/>
                  <w:divBdr>
                    <w:top w:val="none" w:sz="0" w:space="0" w:color="auto"/>
                    <w:left w:val="none" w:sz="0" w:space="0" w:color="auto"/>
                    <w:bottom w:val="none" w:sz="0" w:space="0" w:color="auto"/>
                    <w:right w:val="none" w:sz="0" w:space="0" w:color="auto"/>
                  </w:divBdr>
                </w:div>
                <w:div w:id="1032920125">
                  <w:marLeft w:val="480"/>
                  <w:marRight w:val="0"/>
                  <w:marTop w:val="0"/>
                  <w:marBottom w:val="0"/>
                  <w:divBdr>
                    <w:top w:val="none" w:sz="0" w:space="0" w:color="auto"/>
                    <w:left w:val="none" w:sz="0" w:space="0" w:color="auto"/>
                    <w:bottom w:val="none" w:sz="0" w:space="0" w:color="auto"/>
                    <w:right w:val="none" w:sz="0" w:space="0" w:color="auto"/>
                  </w:divBdr>
                </w:div>
                <w:div w:id="1558853914">
                  <w:marLeft w:val="480"/>
                  <w:marRight w:val="0"/>
                  <w:marTop w:val="0"/>
                  <w:marBottom w:val="0"/>
                  <w:divBdr>
                    <w:top w:val="none" w:sz="0" w:space="0" w:color="auto"/>
                    <w:left w:val="none" w:sz="0" w:space="0" w:color="auto"/>
                    <w:bottom w:val="none" w:sz="0" w:space="0" w:color="auto"/>
                    <w:right w:val="none" w:sz="0" w:space="0" w:color="auto"/>
                  </w:divBdr>
                </w:div>
                <w:div w:id="1151096228">
                  <w:marLeft w:val="480"/>
                  <w:marRight w:val="0"/>
                  <w:marTop w:val="0"/>
                  <w:marBottom w:val="0"/>
                  <w:divBdr>
                    <w:top w:val="none" w:sz="0" w:space="0" w:color="auto"/>
                    <w:left w:val="none" w:sz="0" w:space="0" w:color="auto"/>
                    <w:bottom w:val="none" w:sz="0" w:space="0" w:color="auto"/>
                    <w:right w:val="none" w:sz="0" w:space="0" w:color="auto"/>
                  </w:divBdr>
                </w:div>
                <w:div w:id="201748963">
                  <w:marLeft w:val="480"/>
                  <w:marRight w:val="0"/>
                  <w:marTop w:val="0"/>
                  <w:marBottom w:val="0"/>
                  <w:divBdr>
                    <w:top w:val="none" w:sz="0" w:space="0" w:color="auto"/>
                    <w:left w:val="none" w:sz="0" w:space="0" w:color="auto"/>
                    <w:bottom w:val="none" w:sz="0" w:space="0" w:color="auto"/>
                    <w:right w:val="none" w:sz="0" w:space="0" w:color="auto"/>
                  </w:divBdr>
                </w:div>
                <w:div w:id="1005666005">
                  <w:marLeft w:val="480"/>
                  <w:marRight w:val="0"/>
                  <w:marTop w:val="0"/>
                  <w:marBottom w:val="0"/>
                  <w:divBdr>
                    <w:top w:val="none" w:sz="0" w:space="0" w:color="auto"/>
                    <w:left w:val="none" w:sz="0" w:space="0" w:color="auto"/>
                    <w:bottom w:val="none" w:sz="0" w:space="0" w:color="auto"/>
                    <w:right w:val="none" w:sz="0" w:space="0" w:color="auto"/>
                  </w:divBdr>
                </w:div>
                <w:div w:id="200288722">
                  <w:marLeft w:val="480"/>
                  <w:marRight w:val="0"/>
                  <w:marTop w:val="0"/>
                  <w:marBottom w:val="0"/>
                  <w:divBdr>
                    <w:top w:val="none" w:sz="0" w:space="0" w:color="auto"/>
                    <w:left w:val="none" w:sz="0" w:space="0" w:color="auto"/>
                    <w:bottom w:val="none" w:sz="0" w:space="0" w:color="auto"/>
                    <w:right w:val="none" w:sz="0" w:space="0" w:color="auto"/>
                  </w:divBdr>
                </w:div>
                <w:div w:id="2087989027">
                  <w:marLeft w:val="480"/>
                  <w:marRight w:val="0"/>
                  <w:marTop w:val="0"/>
                  <w:marBottom w:val="0"/>
                  <w:divBdr>
                    <w:top w:val="none" w:sz="0" w:space="0" w:color="auto"/>
                    <w:left w:val="none" w:sz="0" w:space="0" w:color="auto"/>
                    <w:bottom w:val="none" w:sz="0" w:space="0" w:color="auto"/>
                    <w:right w:val="none" w:sz="0" w:space="0" w:color="auto"/>
                  </w:divBdr>
                </w:div>
                <w:div w:id="2022663338">
                  <w:marLeft w:val="480"/>
                  <w:marRight w:val="0"/>
                  <w:marTop w:val="0"/>
                  <w:marBottom w:val="0"/>
                  <w:divBdr>
                    <w:top w:val="none" w:sz="0" w:space="0" w:color="auto"/>
                    <w:left w:val="none" w:sz="0" w:space="0" w:color="auto"/>
                    <w:bottom w:val="none" w:sz="0" w:space="0" w:color="auto"/>
                    <w:right w:val="none" w:sz="0" w:space="0" w:color="auto"/>
                  </w:divBdr>
                </w:div>
                <w:div w:id="1944147257">
                  <w:marLeft w:val="480"/>
                  <w:marRight w:val="0"/>
                  <w:marTop w:val="0"/>
                  <w:marBottom w:val="0"/>
                  <w:divBdr>
                    <w:top w:val="none" w:sz="0" w:space="0" w:color="auto"/>
                    <w:left w:val="none" w:sz="0" w:space="0" w:color="auto"/>
                    <w:bottom w:val="none" w:sz="0" w:space="0" w:color="auto"/>
                    <w:right w:val="none" w:sz="0" w:space="0" w:color="auto"/>
                  </w:divBdr>
                </w:div>
                <w:div w:id="414666580">
                  <w:marLeft w:val="480"/>
                  <w:marRight w:val="0"/>
                  <w:marTop w:val="0"/>
                  <w:marBottom w:val="0"/>
                  <w:divBdr>
                    <w:top w:val="none" w:sz="0" w:space="0" w:color="auto"/>
                    <w:left w:val="none" w:sz="0" w:space="0" w:color="auto"/>
                    <w:bottom w:val="none" w:sz="0" w:space="0" w:color="auto"/>
                    <w:right w:val="none" w:sz="0" w:space="0" w:color="auto"/>
                  </w:divBdr>
                </w:div>
                <w:div w:id="1688284828">
                  <w:marLeft w:val="480"/>
                  <w:marRight w:val="0"/>
                  <w:marTop w:val="0"/>
                  <w:marBottom w:val="0"/>
                  <w:divBdr>
                    <w:top w:val="none" w:sz="0" w:space="0" w:color="auto"/>
                    <w:left w:val="none" w:sz="0" w:space="0" w:color="auto"/>
                    <w:bottom w:val="none" w:sz="0" w:space="0" w:color="auto"/>
                    <w:right w:val="none" w:sz="0" w:space="0" w:color="auto"/>
                  </w:divBdr>
                </w:div>
                <w:div w:id="737022424">
                  <w:marLeft w:val="480"/>
                  <w:marRight w:val="0"/>
                  <w:marTop w:val="0"/>
                  <w:marBottom w:val="0"/>
                  <w:divBdr>
                    <w:top w:val="none" w:sz="0" w:space="0" w:color="auto"/>
                    <w:left w:val="none" w:sz="0" w:space="0" w:color="auto"/>
                    <w:bottom w:val="none" w:sz="0" w:space="0" w:color="auto"/>
                    <w:right w:val="none" w:sz="0" w:space="0" w:color="auto"/>
                  </w:divBdr>
                </w:div>
                <w:div w:id="147134461">
                  <w:marLeft w:val="480"/>
                  <w:marRight w:val="0"/>
                  <w:marTop w:val="0"/>
                  <w:marBottom w:val="0"/>
                  <w:divBdr>
                    <w:top w:val="none" w:sz="0" w:space="0" w:color="auto"/>
                    <w:left w:val="none" w:sz="0" w:space="0" w:color="auto"/>
                    <w:bottom w:val="none" w:sz="0" w:space="0" w:color="auto"/>
                    <w:right w:val="none" w:sz="0" w:space="0" w:color="auto"/>
                  </w:divBdr>
                </w:div>
                <w:div w:id="1514419576">
                  <w:marLeft w:val="480"/>
                  <w:marRight w:val="0"/>
                  <w:marTop w:val="0"/>
                  <w:marBottom w:val="0"/>
                  <w:divBdr>
                    <w:top w:val="none" w:sz="0" w:space="0" w:color="auto"/>
                    <w:left w:val="none" w:sz="0" w:space="0" w:color="auto"/>
                    <w:bottom w:val="none" w:sz="0" w:space="0" w:color="auto"/>
                    <w:right w:val="none" w:sz="0" w:space="0" w:color="auto"/>
                  </w:divBdr>
                </w:div>
                <w:div w:id="1539472647">
                  <w:marLeft w:val="480"/>
                  <w:marRight w:val="0"/>
                  <w:marTop w:val="0"/>
                  <w:marBottom w:val="0"/>
                  <w:divBdr>
                    <w:top w:val="none" w:sz="0" w:space="0" w:color="auto"/>
                    <w:left w:val="none" w:sz="0" w:space="0" w:color="auto"/>
                    <w:bottom w:val="none" w:sz="0" w:space="0" w:color="auto"/>
                    <w:right w:val="none" w:sz="0" w:space="0" w:color="auto"/>
                  </w:divBdr>
                </w:div>
              </w:divsChild>
            </w:div>
            <w:div w:id="763723172">
              <w:marLeft w:val="0"/>
              <w:marRight w:val="0"/>
              <w:marTop w:val="0"/>
              <w:marBottom w:val="0"/>
              <w:divBdr>
                <w:top w:val="none" w:sz="0" w:space="0" w:color="auto"/>
                <w:left w:val="none" w:sz="0" w:space="0" w:color="auto"/>
                <w:bottom w:val="none" w:sz="0" w:space="0" w:color="auto"/>
                <w:right w:val="none" w:sz="0" w:space="0" w:color="auto"/>
              </w:divBdr>
              <w:divsChild>
                <w:div w:id="1358508258">
                  <w:marLeft w:val="480"/>
                  <w:marRight w:val="0"/>
                  <w:marTop w:val="0"/>
                  <w:marBottom w:val="0"/>
                  <w:divBdr>
                    <w:top w:val="none" w:sz="0" w:space="0" w:color="auto"/>
                    <w:left w:val="none" w:sz="0" w:space="0" w:color="auto"/>
                    <w:bottom w:val="none" w:sz="0" w:space="0" w:color="auto"/>
                    <w:right w:val="none" w:sz="0" w:space="0" w:color="auto"/>
                  </w:divBdr>
                </w:div>
                <w:div w:id="1543403245">
                  <w:marLeft w:val="480"/>
                  <w:marRight w:val="0"/>
                  <w:marTop w:val="0"/>
                  <w:marBottom w:val="0"/>
                  <w:divBdr>
                    <w:top w:val="none" w:sz="0" w:space="0" w:color="auto"/>
                    <w:left w:val="none" w:sz="0" w:space="0" w:color="auto"/>
                    <w:bottom w:val="none" w:sz="0" w:space="0" w:color="auto"/>
                    <w:right w:val="none" w:sz="0" w:space="0" w:color="auto"/>
                  </w:divBdr>
                </w:div>
                <w:div w:id="122425587">
                  <w:marLeft w:val="480"/>
                  <w:marRight w:val="0"/>
                  <w:marTop w:val="0"/>
                  <w:marBottom w:val="0"/>
                  <w:divBdr>
                    <w:top w:val="none" w:sz="0" w:space="0" w:color="auto"/>
                    <w:left w:val="none" w:sz="0" w:space="0" w:color="auto"/>
                    <w:bottom w:val="none" w:sz="0" w:space="0" w:color="auto"/>
                    <w:right w:val="none" w:sz="0" w:space="0" w:color="auto"/>
                  </w:divBdr>
                </w:div>
                <w:div w:id="1045058172">
                  <w:marLeft w:val="480"/>
                  <w:marRight w:val="0"/>
                  <w:marTop w:val="0"/>
                  <w:marBottom w:val="0"/>
                  <w:divBdr>
                    <w:top w:val="none" w:sz="0" w:space="0" w:color="auto"/>
                    <w:left w:val="none" w:sz="0" w:space="0" w:color="auto"/>
                    <w:bottom w:val="none" w:sz="0" w:space="0" w:color="auto"/>
                    <w:right w:val="none" w:sz="0" w:space="0" w:color="auto"/>
                  </w:divBdr>
                </w:div>
                <w:div w:id="1864199575">
                  <w:marLeft w:val="480"/>
                  <w:marRight w:val="0"/>
                  <w:marTop w:val="0"/>
                  <w:marBottom w:val="0"/>
                  <w:divBdr>
                    <w:top w:val="none" w:sz="0" w:space="0" w:color="auto"/>
                    <w:left w:val="none" w:sz="0" w:space="0" w:color="auto"/>
                    <w:bottom w:val="none" w:sz="0" w:space="0" w:color="auto"/>
                    <w:right w:val="none" w:sz="0" w:space="0" w:color="auto"/>
                  </w:divBdr>
                </w:div>
                <w:div w:id="1734541610">
                  <w:marLeft w:val="480"/>
                  <w:marRight w:val="0"/>
                  <w:marTop w:val="0"/>
                  <w:marBottom w:val="0"/>
                  <w:divBdr>
                    <w:top w:val="none" w:sz="0" w:space="0" w:color="auto"/>
                    <w:left w:val="none" w:sz="0" w:space="0" w:color="auto"/>
                    <w:bottom w:val="none" w:sz="0" w:space="0" w:color="auto"/>
                    <w:right w:val="none" w:sz="0" w:space="0" w:color="auto"/>
                  </w:divBdr>
                </w:div>
                <w:div w:id="1134367077">
                  <w:marLeft w:val="480"/>
                  <w:marRight w:val="0"/>
                  <w:marTop w:val="0"/>
                  <w:marBottom w:val="0"/>
                  <w:divBdr>
                    <w:top w:val="none" w:sz="0" w:space="0" w:color="auto"/>
                    <w:left w:val="none" w:sz="0" w:space="0" w:color="auto"/>
                    <w:bottom w:val="none" w:sz="0" w:space="0" w:color="auto"/>
                    <w:right w:val="none" w:sz="0" w:space="0" w:color="auto"/>
                  </w:divBdr>
                </w:div>
                <w:div w:id="1640572105">
                  <w:marLeft w:val="480"/>
                  <w:marRight w:val="0"/>
                  <w:marTop w:val="0"/>
                  <w:marBottom w:val="0"/>
                  <w:divBdr>
                    <w:top w:val="none" w:sz="0" w:space="0" w:color="auto"/>
                    <w:left w:val="none" w:sz="0" w:space="0" w:color="auto"/>
                    <w:bottom w:val="none" w:sz="0" w:space="0" w:color="auto"/>
                    <w:right w:val="none" w:sz="0" w:space="0" w:color="auto"/>
                  </w:divBdr>
                </w:div>
                <w:div w:id="1157529317">
                  <w:marLeft w:val="480"/>
                  <w:marRight w:val="0"/>
                  <w:marTop w:val="0"/>
                  <w:marBottom w:val="0"/>
                  <w:divBdr>
                    <w:top w:val="none" w:sz="0" w:space="0" w:color="auto"/>
                    <w:left w:val="none" w:sz="0" w:space="0" w:color="auto"/>
                    <w:bottom w:val="none" w:sz="0" w:space="0" w:color="auto"/>
                    <w:right w:val="none" w:sz="0" w:space="0" w:color="auto"/>
                  </w:divBdr>
                </w:div>
                <w:div w:id="1264800025">
                  <w:marLeft w:val="480"/>
                  <w:marRight w:val="0"/>
                  <w:marTop w:val="0"/>
                  <w:marBottom w:val="0"/>
                  <w:divBdr>
                    <w:top w:val="none" w:sz="0" w:space="0" w:color="auto"/>
                    <w:left w:val="none" w:sz="0" w:space="0" w:color="auto"/>
                    <w:bottom w:val="none" w:sz="0" w:space="0" w:color="auto"/>
                    <w:right w:val="none" w:sz="0" w:space="0" w:color="auto"/>
                  </w:divBdr>
                </w:div>
                <w:div w:id="1124497557">
                  <w:marLeft w:val="480"/>
                  <w:marRight w:val="0"/>
                  <w:marTop w:val="0"/>
                  <w:marBottom w:val="0"/>
                  <w:divBdr>
                    <w:top w:val="none" w:sz="0" w:space="0" w:color="auto"/>
                    <w:left w:val="none" w:sz="0" w:space="0" w:color="auto"/>
                    <w:bottom w:val="none" w:sz="0" w:space="0" w:color="auto"/>
                    <w:right w:val="none" w:sz="0" w:space="0" w:color="auto"/>
                  </w:divBdr>
                </w:div>
                <w:div w:id="139419215">
                  <w:marLeft w:val="480"/>
                  <w:marRight w:val="0"/>
                  <w:marTop w:val="0"/>
                  <w:marBottom w:val="0"/>
                  <w:divBdr>
                    <w:top w:val="none" w:sz="0" w:space="0" w:color="auto"/>
                    <w:left w:val="none" w:sz="0" w:space="0" w:color="auto"/>
                    <w:bottom w:val="none" w:sz="0" w:space="0" w:color="auto"/>
                    <w:right w:val="none" w:sz="0" w:space="0" w:color="auto"/>
                  </w:divBdr>
                </w:div>
                <w:div w:id="700976738">
                  <w:marLeft w:val="480"/>
                  <w:marRight w:val="0"/>
                  <w:marTop w:val="0"/>
                  <w:marBottom w:val="0"/>
                  <w:divBdr>
                    <w:top w:val="none" w:sz="0" w:space="0" w:color="auto"/>
                    <w:left w:val="none" w:sz="0" w:space="0" w:color="auto"/>
                    <w:bottom w:val="none" w:sz="0" w:space="0" w:color="auto"/>
                    <w:right w:val="none" w:sz="0" w:space="0" w:color="auto"/>
                  </w:divBdr>
                </w:div>
                <w:div w:id="1665401820">
                  <w:marLeft w:val="480"/>
                  <w:marRight w:val="0"/>
                  <w:marTop w:val="0"/>
                  <w:marBottom w:val="0"/>
                  <w:divBdr>
                    <w:top w:val="none" w:sz="0" w:space="0" w:color="auto"/>
                    <w:left w:val="none" w:sz="0" w:space="0" w:color="auto"/>
                    <w:bottom w:val="none" w:sz="0" w:space="0" w:color="auto"/>
                    <w:right w:val="none" w:sz="0" w:space="0" w:color="auto"/>
                  </w:divBdr>
                </w:div>
                <w:div w:id="297347366">
                  <w:marLeft w:val="480"/>
                  <w:marRight w:val="0"/>
                  <w:marTop w:val="0"/>
                  <w:marBottom w:val="0"/>
                  <w:divBdr>
                    <w:top w:val="none" w:sz="0" w:space="0" w:color="auto"/>
                    <w:left w:val="none" w:sz="0" w:space="0" w:color="auto"/>
                    <w:bottom w:val="none" w:sz="0" w:space="0" w:color="auto"/>
                    <w:right w:val="none" w:sz="0" w:space="0" w:color="auto"/>
                  </w:divBdr>
                </w:div>
                <w:div w:id="786242255">
                  <w:marLeft w:val="480"/>
                  <w:marRight w:val="0"/>
                  <w:marTop w:val="0"/>
                  <w:marBottom w:val="0"/>
                  <w:divBdr>
                    <w:top w:val="none" w:sz="0" w:space="0" w:color="auto"/>
                    <w:left w:val="none" w:sz="0" w:space="0" w:color="auto"/>
                    <w:bottom w:val="none" w:sz="0" w:space="0" w:color="auto"/>
                    <w:right w:val="none" w:sz="0" w:space="0" w:color="auto"/>
                  </w:divBdr>
                </w:div>
                <w:div w:id="77334448">
                  <w:marLeft w:val="480"/>
                  <w:marRight w:val="0"/>
                  <w:marTop w:val="0"/>
                  <w:marBottom w:val="0"/>
                  <w:divBdr>
                    <w:top w:val="none" w:sz="0" w:space="0" w:color="auto"/>
                    <w:left w:val="none" w:sz="0" w:space="0" w:color="auto"/>
                    <w:bottom w:val="none" w:sz="0" w:space="0" w:color="auto"/>
                    <w:right w:val="none" w:sz="0" w:space="0" w:color="auto"/>
                  </w:divBdr>
                </w:div>
                <w:div w:id="1820151067">
                  <w:marLeft w:val="480"/>
                  <w:marRight w:val="0"/>
                  <w:marTop w:val="0"/>
                  <w:marBottom w:val="0"/>
                  <w:divBdr>
                    <w:top w:val="none" w:sz="0" w:space="0" w:color="auto"/>
                    <w:left w:val="none" w:sz="0" w:space="0" w:color="auto"/>
                    <w:bottom w:val="none" w:sz="0" w:space="0" w:color="auto"/>
                    <w:right w:val="none" w:sz="0" w:space="0" w:color="auto"/>
                  </w:divBdr>
                </w:div>
                <w:div w:id="307244987">
                  <w:marLeft w:val="480"/>
                  <w:marRight w:val="0"/>
                  <w:marTop w:val="0"/>
                  <w:marBottom w:val="0"/>
                  <w:divBdr>
                    <w:top w:val="none" w:sz="0" w:space="0" w:color="auto"/>
                    <w:left w:val="none" w:sz="0" w:space="0" w:color="auto"/>
                    <w:bottom w:val="none" w:sz="0" w:space="0" w:color="auto"/>
                    <w:right w:val="none" w:sz="0" w:space="0" w:color="auto"/>
                  </w:divBdr>
                </w:div>
                <w:div w:id="712538395">
                  <w:marLeft w:val="480"/>
                  <w:marRight w:val="0"/>
                  <w:marTop w:val="0"/>
                  <w:marBottom w:val="0"/>
                  <w:divBdr>
                    <w:top w:val="none" w:sz="0" w:space="0" w:color="auto"/>
                    <w:left w:val="none" w:sz="0" w:space="0" w:color="auto"/>
                    <w:bottom w:val="none" w:sz="0" w:space="0" w:color="auto"/>
                    <w:right w:val="none" w:sz="0" w:space="0" w:color="auto"/>
                  </w:divBdr>
                </w:div>
                <w:div w:id="742147080">
                  <w:marLeft w:val="480"/>
                  <w:marRight w:val="0"/>
                  <w:marTop w:val="0"/>
                  <w:marBottom w:val="0"/>
                  <w:divBdr>
                    <w:top w:val="none" w:sz="0" w:space="0" w:color="auto"/>
                    <w:left w:val="none" w:sz="0" w:space="0" w:color="auto"/>
                    <w:bottom w:val="none" w:sz="0" w:space="0" w:color="auto"/>
                    <w:right w:val="none" w:sz="0" w:space="0" w:color="auto"/>
                  </w:divBdr>
                </w:div>
                <w:div w:id="1934430571">
                  <w:marLeft w:val="480"/>
                  <w:marRight w:val="0"/>
                  <w:marTop w:val="0"/>
                  <w:marBottom w:val="0"/>
                  <w:divBdr>
                    <w:top w:val="none" w:sz="0" w:space="0" w:color="auto"/>
                    <w:left w:val="none" w:sz="0" w:space="0" w:color="auto"/>
                    <w:bottom w:val="none" w:sz="0" w:space="0" w:color="auto"/>
                    <w:right w:val="none" w:sz="0" w:space="0" w:color="auto"/>
                  </w:divBdr>
                </w:div>
                <w:div w:id="1029337662">
                  <w:marLeft w:val="480"/>
                  <w:marRight w:val="0"/>
                  <w:marTop w:val="0"/>
                  <w:marBottom w:val="0"/>
                  <w:divBdr>
                    <w:top w:val="none" w:sz="0" w:space="0" w:color="auto"/>
                    <w:left w:val="none" w:sz="0" w:space="0" w:color="auto"/>
                    <w:bottom w:val="none" w:sz="0" w:space="0" w:color="auto"/>
                    <w:right w:val="none" w:sz="0" w:space="0" w:color="auto"/>
                  </w:divBdr>
                </w:div>
                <w:div w:id="1896499721">
                  <w:marLeft w:val="480"/>
                  <w:marRight w:val="0"/>
                  <w:marTop w:val="0"/>
                  <w:marBottom w:val="0"/>
                  <w:divBdr>
                    <w:top w:val="none" w:sz="0" w:space="0" w:color="auto"/>
                    <w:left w:val="none" w:sz="0" w:space="0" w:color="auto"/>
                    <w:bottom w:val="none" w:sz="0" w:space="0" w:color="auto"/>
                    <w:right w:val="none" w:sz="0" w:space="0" w:color="auto"/>
                  </w:divBdr>
                </w:div>
                <w:div w:id="1747914983">
                  <w:marLeft w:val="480"/>
                  <w:marRight w:val="0"/>
                  <w:marTop w:val="0"/>
                  <w:marBottom w:val="0"/>
                  <w:divBdr>
                    <w:top w:val="none" w:sz="0" w:space="0" w:color="auto"/>
                    <w:left w:val="none" w:sz="0" w:space="0" w:color="auto"/>
                    <w:bottom w:val="none" w:sz="0" w:space="0" w:color="auto"/>
                    <w:right w:val="none" w:sz="0" w:space="0" w:color="auto"/>
                  </w:divBdr>
                </w:div>
                <w:div w:id="196549812">
                  <w:marLeft w:val="480"/>
                  <w:marRight w:val="0"/>
                  <w:marTop w:val="0"/>
                  <w:marBottom w:val="0"/>
                  <w:divBdr>
                    <w:top w:val="none" w:sz="0" w:space="0" w:color="auto"/>
                    <w:left w:val="none" w:sz="0" w:space="0" w:color="auto"/>
                    <w:bottom w:val="none" w:sz="0" w:space="0" w:color="auto"/>
                    <w:right w:val="none" w:sz="0" w:space="0" w:color="auto"/>
                  </w:divBdr>
                </w:div>
                <w:div w:id="1075055219">
                  <w:marLeft w:val="480"/>
                  <w:marRight w:val="0"/>
                  <w:marTop w:val="0"/>
                  <w:marBottom w:val="0"/>
                  <w:divBdr>
                    <w:top w:val="none" w:sz="0" w:space="0" w:color="auto"/>
                    <w:left w:val="none" w:sz="0" w:space="0" w:color="auto"/>
                    <w:bottom w:val="none" w:sz="0" w:space="0" w:color="auto"/>
                    <w:right w:val="none" w:sz="0" w:space="0" w:color="auto"/>
                  </w:divBdr>
                </w:div>
                <w:div w:id="1682775387">
                  <w:marLeft w:val="480"/>
                  <w:marRight w:val="0"/>
                  <w:marTop w:val="0"/>
                  <w:marBottom w:val="0"/>
                  <w:divBdr>
                    <w:top w:val="none" w:sz="0" w:space="0" w:color="auto"/>
                    <w:left w:val="none" w:sz="0" w:space="0" w:color="auto"/>
                    <w:bottom w:val="none" w:sz="0" w:space="0" w:color="auto"/>
                    <w:right w:val="none" w:sz="0" w:space="0" w:color="auto"/>
                  </w:divBdr>
                </w:div>
                <w:div w:id="764156732">
                  <w:marLeft w:val="480"/>
                  <w:marRight w:val="0"/>
                  <w:marTop w:val="0"/>
                  <w:marBottom w:val="0"/>
                  <w:divBdr>
                    <w:top w:val="none" w:sz="0" w:space="0" w:color="auto"/>
                    <w:left w:val="none" w:sz="0" w:space="0" w:color="auto"/>
                    <w:bottom w:val="none" w:sz="0" w:space="0" w:color="auto"/>
                    <w:right w:val="none" w:sz="0" w:space="0" w:color="auto"/>
                  </w:divBdr>
                </w:div>
                <w:div w:id="1441102433">
                  <w:marLeft w:val="480"/>
                  <w:marRight w:val="0"/>
                  <w:marTop w:val="0"/>
                  <w:marBottom w:val="0"/>
                  <w:divBdr>
                    <w:top w:val="none" w:sz="0" w:space="0" w:color="auto"/>
                    <w:left w:val="none" w:sz="0" w:space="0" w:color="auto"/>
                    <w:bottom w:val="none" w:sz="0" w:space="0" w:color="auto"/>
                    <w:right w:val="none" w:sz="0" w:space="0" w:color="auto"/>
                  </w:divBdr>
                </w:div>
                <w:div w:id="1988776296">
                  <w:marLeft w:val="480"/>
                  <w:marRight w:val="0"/>
                  <w:marTop w:val="0"/>
                  <w:marBottom w:val="0"/>
                  <w:divBdr>
                    <w:top w:val="none" w:sz="0" w:space="0" w:color="auto"/>
                    <w:left w:val="none" w:sz="0" w:space="0" w:color="auto"/>
                    <w:bottom w:val="none" w:sz="0" w:space="0" w:color="auto"/>
                    <w:right w:val="none" w:sz="0" w:space="0" w:color="auto"/>
                  </w:divBdr>
                </w:div>
                <w:div w:id="339507727">
                  <w:marLeft w:val="480"/>
                  <w:marRight w:val="0"/>
                  <w:marTop w:val="0"/>
                  <w:marBottom w:val="0"/>
                  <w:divBdr>
                    <w:top w:val="none" w:sz="0" w:space="0" w:color="auto"/>
                    <w:left w:val="none" w:sz="0" w:space="0" w:color="auto"/>
                    <w:bottom w:val="none" w:sz="0" w:space="0" w:color="auto"/>
                    <w:right w:val="none" w:sz="0" w:space="0" w:color="auto"/>
                  </w:divBdr>
                </w:div>
                <w:div w:id="1112819924">
                  <w:marLeft w:val="480"/>
                  <w:marRight w:val="0"/>
                  <w:marTop w:val="0"/>
                  <w:marBottom w:val="0"/>
                  <w:divBdr>
                    <w:top w:val="none" w:sz="0" w:space="0" w:color="auto"/>
                    <w:left w:val="none" w:sz="0" w:space="0" w:color="auto"/>
                    <w:bottom w:val="none" w:sz="0" w:space="0" w:color="auto"/>
                    <w:right w:val="none" w:sz="0" w:space="0" w:color="auto"/>
                  </w:divBdr>
                </w:div>
                <w:div w:id="2079937312">
                  <w:marLeft w:val="480"/>
                  <w:marRight w:val="0"/>
                  <w:marTop w:val="0"/>
                  <w:marBottom w:val="0"/>
                  <w:divBdr>
                    <w:top w:val="none" w:sz="0" w:space="0" w:color="auto"/>
                    <w:left w:val="none" w:sz="0" w:space="0" w:color="auto"/>
                    <w:bottom w:val="none" w:sz="0" w:space="0" w:color="auto"/>
                    <w:right w:val="none" w:sz="0" w:space="0" w:color="auto"/>
                  </w:divBdr>
                </w:div>
                <w:div w:id="308050685">
                  <w:marLeft w:val="480"/>
                  <w:marRight w:val="0"/>
                  <w:marTop w:val="0"/>
                  <w:marBottom w:val="0"/>
                  <w:divBdr>
                    <w:top w:val="none" w:sz="0" w:space="0" w:color="auto"/>
                    <w:left w:val="none" w:sz="0" w:space="0" w:color="auto"/>
                    <w:bottom w:val="none" w:sz="0" w:space="0" w:color="auto"/>
                    <w:right w:val="none" w:sz="0" w:space="0" w:color="auto"/>
                  </w:divBdr>
                </w:div>
                <w:div w:id="1833059321">
                  <w:marLeft w:val="480"/>
                  <w:marRight w:val="0"/>
                  <w:marTop w:val="0"/>
                  <w:marBottom w:val="0"/>
                  <w:divBdr>
                    <w:top w:val="none" w:sz="0" w:space="0" w:color="auto"/>
                    <w:left w:val="none" w:sz="0" w:space="0" w:color="auto"/>
                    <w:bottom w:val="none" w:sz="0" w:space="0" w:color="auto"/>
                    <w:right w:val="none" w:sz="0" w:space="0" w:color="auto"/>
                  </w:divBdr>
                </w:div>
                <w:div w:id="1376269178">
                  <w:marLeft w:val="480"/>
                  <w:marRight w:val="0"/>
                  <w:marTop w:val="0"/>
                  <w:marBottom w:val="0"/>
                  <w:divBdr>
                    <w:top w:val="none" w:sz="0" w:space="0" w:color="auto"/>
                    <w:left w:val="none" w:sz="0" w:space="0" w:color="auto"/>
                    <w:bottom w:val="none" w:sz="0" w:space="0" w:color="auto"/>
                    <w:right w:val="none" w:sz="0" w:space="0" w:color="auto"/>
                  </w:divBdr>
                </w:div>
                <w:div w:id="1797021379">
                  <w:marLeft w:val="480"/>
                  <w:marRight w:val="0"/>
                  <w:marTop w:val="0"/>
                  <w:marBottom w:val="0"/>
                  <w:divBdr>
                    <w:top w:val="none" w:sz="0" w:space="0" w:color="auto"/>
                    <w:left w:val="none" w:sz="0" w:space="0" w:color="auto"/>
                    <w:bottom w:val="none" w:sz="0" w:space="0" w:color="auto"/>
                    <w:right w:val="none" w:sz="0" w:space="0" w:color="auto"/>
                  </w:divBdr>
                </w:div>
                <w:div w:id="300309412">
                  <w:marLeft w:val="480"/>
                  <w:marRight w:val="0"/>
                  <w:marTop w:val="0"/>
                  <w:marBottom w:val="0"/>
                  <w:divBdr>
                    <w:top w:val="none" w:sz="0" w:space="0" w:color="auto"/>
                    <w:left w:val="none" w:sz="0" w:space="0" w:color="auto"/>
                    <w:bottom w:val="none" w:sz="0" w:space="0" w:color="auto"/>
                    <w:right w:val="none" w:sz="0" w:space="0" w:color="auto"/>
                  </w:divBdr>
                </w:div>
                <w:div w:id="1281259427">
                  <w:marLeft w:val="480"/>
                  <w:marRight w:val="0"/>
                  <w:marTop w:val="0"/>
                  <w:marBottom w:val="0"/>
                  <w:divBdr>
                    <w:top w:val="none" w:sz="0" w:space="0" w:color="auto"/>
                    <w:left w:val="none" w:sz="0" w:space="0" w:color="auto"/>
                    <w:bottom w:val="none" w:sz="0" w:space="0" w:color="auto"/>
                    <w:right w:val="none" w:sz="0" w:space="0" w:color="auto"/>
                  </w:divBdr>
                </w:div>
                <w:div w:id="1304313618">
                  <w:marLeft w:val="480"/>
                  <w:marRight w:val="0"/>
                  <w:marTop w:val="0"/>
                  <w:marBottom w:val="0"/>
                  <w:divBdr>
                    <w:top w:val="none" w:sz="0" w:space="0" w:color="auto"/>
                    <w:left w:val="none" w:sz="0" w:space="0" w:color="auto"/>
                    <w:bottom w:val="none" w:sz="0" w:space="0" w:color="auto"/>
                    <w:right w:val="none" w:sz="0" w:space="0" w:color="auto"/>
                  </w:divBdr>
                </w:div>
                <w:div w:id="650643867">
                  <w:marLeft w:val="480"/>
                  <w:marRight w:val="0"/>
                  <w:marTop w:val="0"/>
                  <w:marBottom w:val="0"/>
                  <w:divBdr>
                    <w:top w:val="none" w:sz="0" w:space="0" w:color="auto"/>
                    <w:left w:val="none" w:sz="0" w:space="0" w:color="auto"/>
                    <w:bottom w:val="none" w:sz="0" w:space="0" w:color="auto"/>
                    <w:right w:val="none" w:sz="0" w:space="0" w:color="auto"/>
                  </w:divBdr>
                </w:div>
                <w:div w:id="67113235">
                  <w:marLeft w:val="480"/>
                  <w:marRight w:val="0"/>
                  <w:marTop w:val="0"/>
                  <w:marBottom w:val="0"/>
                  <w:divBdr>
                    <w:top w:val="none" w:sz="0" w:space="0" w:color="auto"/>
                    <w:left w:val="none" w:sz="0" w:space="0" w:color="auto"/>
                    <w:bottom w:val="none" w:sz="0" w:space="0" w:color="auto"/>
                    <w:right w:val="none" w:sz="0" w:space="0" w:color="auto"/>
                  </w:divBdr>
                </w:div>
                <w:div w:id="227232732">
                  <w:marLeft w:val="480"/>
                  <w:marRight w:val="0"/>
                  <w:marTop w:val="0"/>
                  <w:marBottom w:val="0"/>
                  <w:divBdr>
                    <w:top w:val="none" w:sz="0" w:space="0" w:color="auto"/>
                    <w:left w:val="none" w:sz="0" w:space="0" w:color="auto"/>
                    <w:bottom w:val="none" w:sz="0" w:space="0" w:color="auto"/>
                    <w:right w:val="none" w:sz="0" w:space="0" w:color="auto"/>
                  </w:divBdr>
                </w:div>
                <w:div w:id="1130562144">
                  <w:marLeft w:val="480"/>
                  <w:marRight w:val="0"/>
                  <w:marTop w:val="0"/>
                  <w:marBottom w:val="0"/>
                  <w:divBdr>
                    <w:top w:val="none" w:sz="0" w:space="0" w:color="auto"/>
                    <w:left w:val="none" w:sz="0" w:space="0" w:color="auto"/>
                    <w:bottom w:val="none" w:sz="0" w:space="0" w:color="auto"/>
                    <w:right w:val="none" w:sz="0" w:space="0" w:color="auto"/>
                  </w:divBdr>
                </w:div>
              </w:divsChild>
            </w:div>
            <w:div w:id="2037654000">
              <w:marLeft w:val="0"/>
              <w:marRight w:val="0"/>
              <w:marTop w:val="0"/>
              <w:marBottom w:val="0"/>
              <w:divBdr>
                <w:top w:val="none" w:sz="0" w:space="0" w:color="auto"/>
                <w:left w:val="none" w:sz="0" w:space="0" w:color="auto"/>
                <w:bottom w:val="none" w:sz="0" w:space="0" w:color="auto"/>
                <w:right w:val="none" w:sz="0" w:space="0" w:color="auto"/>
              </w:divBdr>
              <w:divsChild>
                <w:div w:id="1593657230">
                  <w:marLeft w:val="480"/>
                  <w:marRight w:val="0"/>
                  <w:marTop w:val="0"/>
                  <w:marBottom w:val="0"/>
                  <w:divBdr>
                    <w:top w:val="none" w:sz="0" w:space="0" w:color="auto"/>
                    <w:left w:val="none" w:sz="0" w:space="0" w:color="auto"/>
                    <w:bottom w:val="none" w:sz="0" w:space="0" w:color="auto"/>
                    <w:right w:val="none" w:sz="0" w:space="0" w:color="auto"/>
                  </w:divBdr>
                </w:div>
                <w:div w:id="801266495">
                  <w:marLeft w:val="480"/>
                  <w:marRight w:val="0"/>
                  <w:marTop w:val="0"/>
                  <w:marBottom w:val="0"/>
                  <w:divBdr>
                    <w:top w:val="none" w:sz="0" w:space="0" w:color="auto"/>
                    <w:left w:val="none" w:sz="0" w:space="0" w:color="auto"/>
                    <w:bottom w:val="none" w:sz="0" w:space="0" w:color="auto"/>
                    <w:right w:val="none" w:sz="0" w:space="0" w:color="auto"/>
                  </w:divBdr>
                </w:div>
                <w:div w:id="658072581">
                  <w:marLeft w:val="480"/>
                  <w:marRight w:val="0"/>
                  <w:marTop w:val="0"/>
                  <w:marBottom w:val="0"/>
                  <w:divBdr>
                    <w:top w:val="none" w:sz="0" w:space="0" w:color="auto"/>
                    <w:left w:val="none" w:sz="0" w:space="0" w:color="auto"/>
                    <w:bottom w:val="none" w:sz="0" w:space="0" w:color="auto"/>
                    <w:right w:val="none" w:sz="0" w:space="0" w:color="auto"/>
                  </w:divBdr>
                </w:div>
                <w:div w:id="1021783835">
                  <w:marLeft w:val="480"/>
                  <w:marRight w:val="0"/>
                  <w:marTop w:val="0"/>
                  <w:marBottom w:val="0"/>
                  <w:divBdr>
                    <w:top w:val="none" w:sz="0" w:space="0" w:color="auto"/>
                    <w:left w:val="none" w:sz="0" w:space="0" w:color="auto"/>
                    <w:bottom w:val="none" w:sz="0" w:space="0" w:color="auto"/>
                    <w:right w:val="none" w:sz="0" w:space="0" w:color="auto"/>
                  </w:divBdr>
                </w:div>
                <w:div w:id="868303111">
                  <w:marLeft w:val="480"/>
                  <w:marRight w:val="0"/>
                  <w:marTop w:val="0"/>
                  <w:marBottom w:val="0"/>
                  <w:divBdr>
                    <w:top w:val="none" w:sz="0" w:space="0" w:color="auto"/>
                    <w:left w:val="none" w:sz="0" w:space="0" w:color="auto"/>
                    <w:bottom w:val="none" w:sz="0" w:space="0" w:color="auto"/>
                    <w:right w:val="none" w:sz="0" w:space="0" w:color="auto"/>
                  </w:divBdr>
                </w:div>
                <w:div w:id="1427577827">
                  <w:marLeft w:val="480"/>
                  <w:marRight w:val="0"/>
                  <w:marTop w:val="0"/>
                  <w:marBottom w:val="0"/>
                  <w:divBdr>
                    <w:top w:val="none" w:sz="0" w:space="0" w:color="auto"/>
                    <w:left w:val="none" w:sz="0" w:space="0" w:color="auto"/>
                    <w:bottom w:val="none" w:sz="0" w:space="0" w:color="auto"/>
                    <w:right w:val="none" w:sz="0" w:space="0" w:color="auto"/>
                  </w:divBdr>
                </w:div>
                <w:div w:id="1734041507">
                  <w:marLeft w:val="480"/>
                  <w:marRight w:val="0"/>
                  <w:marTop w:val="0"/>
                  <w:marBottom w:val="0"/>
                  <w:divBdr>
                    <w:top w:val="none" w:sz="0" w:space="0" w:color="auto"/>
                    <w:left w:val="none" w:sz="0" w:space="0" w:color="auto"/>
                    <w:bottom w:val="none" w:sz="0" w:space="0" w:color="auto"/>
                    <w:right w:val="none" w:sz="0" w:space="0" w:color="auto"/>
                  </w:divBdr>
                </w:div>
                <w:div w:id="50008467">
                  <w:marLeft w:val="480"/>
                  <w:marRight w:val="0"/>
                  <w:marTop w:val="0"/>
                  <w:marBottom w:val="0"/>
                  <w:divBdr>
                    <w:top w:val="none" w:sz="0" w:space="0" w:color="auto"/>
                    <w:left w:val="none" w:sz="0" w:space="0" w:color="auto"/>
                    <w:bottom w:val="none" w:sz="0" w:space="0" w:color="auto"/>
                    <w:right w:val="none" w:sz="0" w:space="0" w:color="auto"/>
                  </w:divBdr>
                </w:div>
                <w:div w:id="1116681266">
                  <w:marLeft w:val="480"/>
                  <w:marRight w:val="0"/>
                  <w:marTop w:val="0"/>
                  <w:marBottom w:val="0"/>
                  <w:divBdr>
                    <w:top w:val="none" w:sz="0" w:space="0" w:color="auto"/>
                    <w:left w:val="none" w:sz="0" w:space="0" w:color="auto"/>
                    <w:bottom w:val="none" w:sz="0" w:space="0" w:color="auto"/>
                    <w:right w:val="none" w:sz="0" w:space="0" w:color="auto"/>
                  </w:divBdr>
                </w:div>
                <w:div w:id="194511877">
                  <w:marLeft w:val="480"/>
                  <w:marRight w:val="0"/>
                  <w:marTop w:val="0"/>
                  <w:marBottom w:val="0"/>
                  <w:divBdr>
                    <w:top w:val="none" w:sz="0" w:space="0" w:color="auto"/>
                    <w:left w:val="none" w:sz="0" w:space="0" w:color="auto"/>
                    <w:bottom w:val="none" w:sz="0" w:space="0" w:color="auto"/>
                    <w:right w:val="none" w:sz="0" w:space="0" w:color="auto"/>
                  </w:divBdr>
                </w:div>
                <w:div w:id="1265651789">
                  <w:marLeft w:val="480"/>
                  <w:marRight w:val="0"/>
                  <w:marTop w:val="0"/>
                  <w:marBottom w:val="0"/>
                  <w:divBdr>
                    <w:top w:val="none" w:sz="0" w:space="0" w:color="auto"/>
                    <w:left w:val="none" w:sz="0" w:space="0" w:color="auto"/>
                    <w:bottom w:val="none" w:sz="0" w:space="0" w:color="auto"/>
                    <w:right w:val="none" w:sz="0" w:space="0" w:color="auto"/>
                  </w:divBdr>
                </w:div>
                <w:div w:id="881096448">
                  <w:marLeft w:val="480"/>
                  <w:marRight w:val="0"/>
                  <w:marTop w:val="0"/>
                  <w:marBottom w:val="0"/>
                  <w:divBdr>
                    <w:top w:val="none" w:sz="0" w:space="0" w:color="auto"/>
                    <w:left w:val="none" w:sz="0" w:space="0" w:color="auto"/>
                    <w:bottom w:val="none" w:sz="0" w:space="0" w:color="auto"/>
                    <w:right w:val="none" w:sz="0" w:space="0" w:color="auto"/>
                  </w:divBdr>
                </w:div>
                <w:div w:id="1818691284">
                  <w:marLeft w:val="480"/>
                  <w:marRight w:val="0"/>
                  <w:marTop w:val="0"/>
                  <w:marBottom w:val="0"/>
                  <w:divBdr>
                    <w:top w:val="none" w:sz="0" w:space="0" w:color="auto"/>
                    <w:left w:val="none" w:sz="0" w:space="0" w:color="auto"/>
                    <w:bottom w:val="none" w:sz="0" w:space="0" w:color="auto"/>
                    <w:right w:val="none" w:sz="0" w:space="0" w:color="auto"/>
                  </w:divBdr>
                </w:div>
                <w:div w:id="1786465672">
                  <w:marLeft w:val="480"/>
                  <w:marRight w:val="0"/>
                  <w:marTop w:val="0"/>
                  <w:marBottom w:val="0"/>
                  <w:divBdr>
                    <w:top w:val="none" w:sz="0" w:space="0" w:color="auto"/>
                    <w:left w:val="none" w:sz="0" w:space="0" w:color="auto"/>
                    <w:bottom w:val="none" w:sz="0" w:space="0" w:color="auto"/>
                    <w:right w:val="none" w:sz="0" w:space="0" w:color="auto"/>
                  </w:divBdr>
                </w:div>
                <w:div w:id="1951233066">
                  <w:marLeft w:val="480"/>
                  <w:marRight w:val="0"/>
                  <w:marTop w:val="0"/>
                  <w:marBottom w:val="0"/>
                  <w:divBdr>
                    <w:top w:val="none" w:sz="0" w:space="0" w:color="auto"/>
                    <w:left w:val="none" w:sz="0" w:space="0" w:color="auto"/>
                    <w:bottom w:val="none" w:sz="0" w:space="0" w:color="auto"/>
                    <w:right w:val="none" w:sz="0" w:space="0" w:color="auto"/>
                  </w:divBdr>
                </w:div>
                <w:div w:id="698361777">
                  <w:marLeft w:val="480"/>
                  <w:marRight w:val="0"/>
                  <w:marTop w:val="0"/>
                  <w:marBottom w:val="0"/>
                  <w:divBdr>
                    <w:top w:val="none" w:sz="0" w:space="0" w:color="auto"/>
                    <w:left w:val="none" w:sz="0" w:space="0" w:color="auto"/>
                    <w:bottom w:val="none" w:sz="0" w:space="0" w:color="auto"/>
                    <w:right w:val="none" w:sz="0" w:space="0" w:color="auto"/>
                  </w:divBdr>
                </w:div>
                <w:div w:id="1448816763">
                  <w:marLeft w:val="480"/>
                  <w:marRight w:val="0"/>
                  <w:marTop w:val="0"/>
                  <w:marBottom w:val="0"/>
                  <w:divBdr>
                    <w:top w:val="none" w:sz="0" w:space="0" w:color="auto"/>
                    <w:left w:val="none" w:sz="0" w:space="0" w:color="auto"/>
                    <w:bottom w:val="none" w:sz="0" w:space="0" w:color="auto"/>
                    <w:right w:val="none" w:sz="0" w:space="0" w:color="auto"/>
                  </w:divBdr>
                </w:div>
                <w:div w:id="2111581243">
                  <w:marLeft w:val="480"/>
                  <w:marRight w:val="0"/>
                  <w:marTop w:val="0"/>
                  <w:marBottom w:val="0"/>
                  <w:divBdr>
                    <w:top w:val="none" w:sz="0" w:space="0" w:color="auto"/>
                    <w:left w:val="none" w:sz="0" w:space="0" w:color="auto"/>
                    <w:bottom w:val="none" w:sz="0" w:space="0" w:color="auto"/>
                    <w:right w:val="none" w:sz="0" w:space="0" w:color="auto"/>
                  </w:divBdr>
                </w:div>
                <w:div w:id="1638413518">
                  <w:marLeft w:val="480"/>
                  <w:marRight w:val="0"/>
                  <w:marTop w:val="0"/>
                  <w:marBottom w:val="0"/>
                  <w:divBdr>
                    <w:top w:val="none" w:sz="0" w:space="0" w:color="auto"/>
                    <w:left w:val="none" w:sz="0" w:space="0" w:color="auto"/>
                    <w:bottom w:val="none" w:sz="0" w:space="0" w:color="auto"/>
                    <w:right w:val="none" w:sz="0" w:space="0" w:color="auto"/>
                  </w:divBdr>
                </w:div>
                <w:div w:id="1661614300">
                  <w:marLeft w:val="480"/>
                  <w:marRight w:val="0"/>
                  <w:marTop w:val="0"/>
                  <w:marBottom w:val="0"/>
                  <w:divBdr>
                    <w:top w:val="none" w:sz="0" w:space="0" w:color="auto"/>
                    <w:left w:val="none" w:sz="0" w:space="0" w:color="auto"/>
                    <w:bottom w:val="none" w:sz="0" w:space="0" w:color="auto"/>
                    <w:right w:val="none" w:sz="0" w:space="0" w:color="auto"/>
                  </w:divBdr>
                </w:div>
                <w:div w:id="1480924375">
                  <w:marLeft w:val="480"/>
                  <w:marRight w:val="0"/>
                  <w:marTop w:val="0"/>
                  <w:marBottom w:val="0"/>
                  <w:divBdr>
                    <w:top w:val="none" w:sz="0" w:space="0" w:color="auto"/>
                    <w:left w:val="none" w:sz="0" w:space="0" w:color="auto"/>
                    <w:bottom w:val="none" w:sz="0" w:space="0" w:color="auto"/>
                    <w:right w:val="none" w:sz="0" w:space="0" w:color="auto"/>
                  </w:divBdr>
                </w:div>
                <w:div w:id="1744835136">
                  <w:marLeft w:val="480"/>
                  <w:marRight w:val="0"/>
                  <w:marTop w:val="0"/>
                  <w:marBottom w:val="0"/>
                  <w:divBdr>
                    <w:top w:val="none" w:sz="0" w:space="0" w:color="auto"/>
                    <w:left w:val="none" w:sz="0" w:space="0" w:color="auto"/>
                    <w:bottom w:val="none" w:sz="0" w:space="0" w:color="auto"/>
                    <w:right w:val="none" w:sz="0" w:space="0" w:color="auto"/>
                  </w:divBdr>
                </w:div>
                <w:div w:id="972754792">
                  <w:marLeft w:val="480"/>
                  <w:marRight w:val="0"/>
                  <w:marTop w:val="0"/>
                  <w:marBottom w:val="0"/>
                  <w:divBdr>
                    <w:top w:val="none" w:sz="0" w:space="0" w:color="auto"/>
                    <w:left w:val="none" w:sz="0" w:space="0" w:color="auto"/>
                    <w:bottom w:val="none" w:sz="0" w:space="0" w:color="auto"/>
                    <w:right w:val="none" w:sz="0" w:space="0" w:color="auto"/>
                  </w:divBdr>
                </w:div>
                <w:div w:id="483131734">
                  <w:marLeft w:val="480"/>
                  <w:marRight w:val="0"/>
                  <w:marTop w:val="0"/>
                  <w:marBottom w:val="0"/>
                  <w:divBdr>
                    <w:top w:val="none" w:sz="0" w:space="0" w:color="auto"/>
                    <w:left w:val="none" w:sz="0" w:space="0" w:color="auto"/>
                    <w:bottom w:val="none" w:sz="0" w:space="0" w:color="auto"/>
                    <w:right w:val="none" w:sz="0" w:space="0" w:color="auto"/>
                  </w:divBdr>
                </w:div>
                <w:div w:id="1256748447">
                  <w:marLeft w:val="480"/>
                  <w:marRight w:val="0"/>
                  <w:marTop w:val="0"/>
                  <w:marBottom w:val="0"/>
                  <w:divBdr>
                    <w:top w:val="none" w:sz="0" w:space="0" w:color="auto"/>
                    <w:left w:val="none" w:sz="0" w:space="0" w:color="auto"/>
                    <w:bottom w:val="none" w:sz="0" w:space="0" w:color="auto"/>
                    <w:right w:val="none" w:sz="0" w:space="0" w:color="auto"/>
                  </w:divBdr>
                </w:div>
                <w:div w:id="250089621">
                  <w:marLeft w:val="480"/>
                  <w:marRight w:val="0"/>
                  <w:marTop w:val="0"/>
                  <w:marBottom w:val="0"/>
                  <w:divBdr>
                    <w:top w:val="none" w:sz="0" w:space="0" w:color="auto"/>
                    <w:left w:val="none" w:sz="0" w:space="0" w:color="auto"/>
                    <w:bottom w:val="none" w:sz="0" w:space="0" w:color="auto"/>
                    <w:right w:val="none" w:sz="0" w:space="0" w:color="auto"/>
                  </w:divBdr>
                </w:div>
                <w:div w:id="1117681848">
                  <w:marLeft w:val="480"/>
                  <w:marRight w:val="0"/>
                  <w:marTop w:val="0"/>
                  <w:marBottom w:val="0"/>
                  <w:divBdr>
                    <w:top w:val="none" w:sz="0" w:space="0" w:color="auto"/>
                    <w:left w:val="none" w:sz="0" w:space="0" w:color="auto"/>
                    <w:bottom w:val="none" w:sz="0" w:space="0" w:color="auto"/>
                    <w:right w:val="none" w:sz="0" w:space="0" w:color="auto"/>
                  </w:divBdr>
                </w:div>
                <w:div w:id="1443107952">
                  <w:marLeft w:val="480"/>
                  <w:marRight w:val="0"/>
                  <w:marTop w:val="0"/>
                  <w:marBottom w:val="0"/>
                  <w:divBdr>
                    <w:top w:val="none" w:sz="0" w:space="0" w:color="auto"/>
                    <w:left w:val="none" w:sz="0" w:space="0" w:color="auto"/>
                    <w:bottom w:val="none" w:sz="0" w:space="0" w:color="auto"/>
                    <w:right w:val="none" w:sz="0" w:space="0" w:color="auto"/>
                  </w:divBdr>
                </w:div>
                <w:div w:id="524170004">
                  <w:marLeft w:val="480"/>
                  <w:marRight w:val="0"/>
                  <w:marTop w:val="0"/>
                  <w:marBottom w:val="0"/>
                  <w:divBdr>
                    <w:top w:val="none" w:sz="0" w:space="0" w:color="auto"/>
                    <w:left w:val="none" w:sz="0" w:space="0" w:color="auto"/>
                    <w:bottom w:val="none" w:sz="0" w:space="0" w:color="auto"/>
                    <w:right w:val="none" w:sz="0" w:space="0" w:color="auto"/>
                  </w:divBdr>
                </w:div>
                <w:div w:id="433552192">
                  <w:marLeft w:val="480"/>
                  <w:marRight w:val="0"/>
                  <w:marTop w:val="0"/>
                  <w:marBottom w:val="0"/>
                  <w:divBdr>
                    <w:top w:val="none" w:sz="0" w:space="0" w:color="auto"/>
                    <w:left w:val="none" w:sz="0" w:space="0" w:color="auto"/>
                    <w:bottom w:val="none" w:sz="0" w:space="0" w:color="auto"/>
                    <w:right w:val="none" w:sz="0" w:space="0" w:color="auto"/>
                  </w:divBdr>
                </w:div>
                <w:div w:id="2072458681">
                  <w:marLeft w:val="480"/>
                  <w:marRight w:val="0"/>
                  <w:marTop w:val="0"/>
                  <w:marBottom w:val="0"/>
                  <w:divBdr>
                    <w:top w:val="none" w:sz="0" w:space="0" w:color="auto"/>
                    <w:left w:val="none" w:sz="0" w:space="0" w:color="auto"/>
                    <w:bottom w:val="none" w:sz="0" w:space="0" w:color="auto"/>
                    <w:right w:val="none" w:sz="0" w:space="0" w:color="auto"/>
                  </w:divBdr>
                </w:div>
                <w:div w:id="496960547">
                  <w:marLeft w:val="480"/>
                  <w:marRight w:val="0"/>
                  <w:marTop w:val="0"/>
                  <w:marBottom w:val="0"/>
                  <w:divBdr>
                    <w:top w:val="none" w:sz="0" w:space="0" w:color="auto"/>
                    <w:left w:val="none" w:sz="0" w:space="0" w:color="auto"/>
                    <w:bottom w:val="none" w:sz="0" w:space="0" w:color="auto"/>
                    <w:right w:val="none" w:sz="0" w:space="0" w:color="auto"/>
                  </w:divBdr>
                </w:div>
                <w:div w:id="791436548">
                  <w:marLeft w:val="480"/>
                  <w:marRight w:val="0"/>
                  <w:marTop w:val="0"/>
                  <w:marBottom w:val="0"/>
                  <w:divBdr>
                    <w:top w:val="none" w:sz="0" w:space="0" w:color="auto"/>
                    <w:left w:val="none" w:sz="0" w:space="0" w:color="auto"/>
                    <w:bottom w:val="none" w:sz="0" w:space="0" w:color="auto"/>
                    <w:right w:val="none" w:sz="0" w:space="0" w:color="auto"/>
                  </w:divBdr>
                </w:div>
                <w:div w:id="1992445714">
                  <w:marLeft w:val="480"/>
                  <w:marRight w:val="0"/>
                  <w:marTop w:val="0"/>
                  <w:marBottom w:val="0"/>
                  <w:divBdr>
                    <w:top w:val="none" w:sz="0" w:space="0" w:color="auto"/>
                    <w:left w:val="none" w:sz="0" w:space="0" w:color="auto"/>
                    <w:bottom w:val="none" w:sz="0" w:space="0" w:color="auto"/>
                    <w:right w:val="none" w:sz="0" w:space="0" w:color="auto"/>
                  </w:divBdr>
                </w:div>
                <w:div w:id="246692478">
                  <w:marLeft w:val="480"/>
                  <w:marRight w:val="0"/>
                  <w:marTop w:val="0"/>
                  <w:marBottom w:val="0"/>
                  <w:divBdr>
                    <w:top w:val="none" w:sz="0" w:space="0" w:color="auto"/>
                    <w:left w:val="none" w:sz="0" w:space="0" w:color="auto"/>
                    <w:bottom w:val="none" w:sz="0" w:space="0" w:color="auto"/>
                    <w:right w:val="none" w:sz="0" w:space="0" w:color="auto"/>
                  </w:divBdr>
                </w:div>
                <w:div w:id="486558168">
                  <w:marLeft w:val="480"/>
                  <w:marRight w:val="0"/>
                  <w:marTop w:val="0"/>
                  <w:marBottom w:val="0"/>
                  <w:divBdr>
                    <w:top w:val="none" w:sz="0" w:space="0" w:color="auto"/>
                    <w:left w:val="none" w:sz="0" w:space="0" w:color="auto"/>
                    <w:bottom w:val="none" w:sz="0" w:space="0" w:color="auto"/>
                    <w:right w:val="none" w:sz="0" w:space="0" w:color="auto"/>
                  </w:divBdr>
                </w:div>
                <w:div w:id="313337858">
                  <w:marLeft w:val="480"/>
                  <w:marRight w:val="0"/>
                  <w:marTop w:val="0"/>
                  <w:marBottom w:val="0"/>
                  <w:divBdr>
                    <w:top w:val="none" w:sz="0" w:space="0" w:color="auto"/>
                    <w:left w:val="none" w:sz="0" w:space="0" w:color="auto"/>
                    <w:bottom w:val="none" w:sz="0" w:space="0" w:color="auto"/>
                    <w:right w:val="none" w:sz="0" w:space="0" w:color="auto"/>
                  </w:divBdr>
                </w:div>
                <w:div w:id="1542129587">
                  <w:marLeft w:val="480"/>
                  <w:marRight w:val="0"/>
                  <w:marTop w:val="0"/>
                  <w:marBottom w:val="0"/>
                  <w:divBdr>
                    <w:top w:val="none" w:sz="0" w:space="0" w:color="auto"/>
                    <w:left w:val="none" w:sz="0" w:space="0" w:color="auto"/>
                    <w:bottom w:val="none" w:sz="0" w:space="0" w:color="auto"/>
                    <w:right w:val="none" w:sz="0" w:space="0" w:color="auto"/>
                  </w:divBdr>
                </w:div>
                <w:div w:id="1774476926">
                  <w:marLeft w:val="480"/>
                  <w:marRight w:val="0"/>
                  <w:marTop w:val="0"/>
                  <w:marBottom w:val="0"/>
                  <w:divBdr>
                    <w:top w:val="none" w:sz="0" w:space="0" w:color="auto"/>
                    <w:left w:val="none" w:sz="0" w:space="0" w:color="auto"/>
                    <w:bottom w:val="none" w:sz="0" w:space="0" w:color="auto"/>
                    <w:right w:val="none" w:sz="0" w:space="0" w:color="auto"/>
                  </w:divBdr>
                </w:div>
                <w:div w:id="693196194">
                  <w:marLeft w:val="480"/>
                  <w:marRight w:val="0"/>
                  <w:marTop w:val="0"/>
                  <w:marBottom w:val="0"/>
                  <w:divBdr>
                    <w:top w:val="none" w:sz="0" w:space="0" w:color="auto"/>
                    <w:left w:val="none" w:sz="0" w:space="0" w:color="auto"/>
                    <w:bottom w:val="none" w:sz="0" w:space="0" w:color="auto"/>
                    <w:right w:val="none" w:sz="0" w:space="0" w:color="auto"/>
                  </w:divBdr>
                </w:div>
                <w:div w:id="1123765570">
                  <w:marLeft w:val="480"/>
                  <w:marRight w:val="0"/>
                  <w:marTop w:val="0"/>
                  <w:marBottom w:val="0"/>
                  <w:divBdr>
                    <w:top w:val="none" w:sz="0" w:space="0" w:color="auto"/>
                    <w:left w:val="none" w:sz="0" w:space="0" w:color="auto"/>
                    <w:bottom w:val="none" w:sz="0" w:space="0" w:color="auto"/>
                    <w:right w:val="none" w:sz="0" w:space="0" w:color="auto"/>
                  </w:divBdr>
                </w:div>
                <w:div w:id="1934624262">
                  <w:marLeft w:val="480"/>
                  <w:marRight w:val="0"/>
                  <w:marTop w:val="0"/>
                  <w:marBottom w:val="0"/>
                  <w:divBdr>
                    <w:top w:val="none" w:sz="0" w:space="0" w:color="auto"/>
                    <w:left w:val="none" w:sz="0" w:space="0" w:color="auto"/>
                    <w:bottom w:val="none" w:sz="0" w:space="0" w:color="auto"/>
                    <w:right w:val="none" w:sz="0" w:space="0" w:color="auto"/>
                  </w:divBdr>
                </w:div>
                <w:div w:id="720709837">
                  <w:marLeft w:val="480"/>
                  <w:marRight w:val="0"/>
                  <w:marTop w:val="0"/>
                  <w:marBottom w:val="0"/>
                  <w:divBdr>
                    <w:top w:val="none" w:sz="0" w:space="0" w:color="auto"/>
                    <w:left w:val="none" w:sz="0" w:space="0" w:color="auto"/>
                    <w:bottom w:val="none" w:sz="0" w:space="0" w:color="auto"/>
                    <w:right w:val="none" w:sz="0" w:space="0" w:color="auto"/>
                  </w:divBdr>
                </w:div>
                <w:div w:id="1161193800">
                  <w:marLeft w:val="480"/>
                  <w:marRight w:val="0"/>
                  <w:marTop w:val="0"/>
                  <w:marBottom w:val="0"/>
                  <w:divBdr>
                    <w:top w:val="none" w:sz="0" w:space="0" w:color="auto"/>
                    <w:left w:val="none" w:sz="0" w:space="0" w:color="auto"/>
                    <w:bottom w:val="none" w:sz="0" w:space="0" w:color="auto"/>
                    <w:right w:val="none" w:sz="0" w:space="0" w:color="auto"/>
                  </w:divBdr>
                </w:div>
                <w:div w:id="207186791">
                  <w:marLeft w:val="480"/>
                  <w:marRight w:val="0"/>
                  <w:marTop w:val="0"/>
                  <w:marBottom w:val="0"/>
                  <w:divBdr>
                    <w:top w:val="none" w:sz="0" w:space="0" w:color="auto"/>
                    <w:left w:val="none" w:sz="0" w:space="0" w:color="auto"/>
                    <w:bottom w:val="none" w:sz="0" w:space="0" w:color="auto"/>
                    <w:right w:val="none" w:sz="0" w:space="0" w:color="auto"/>
                  </w:divBdr>
                </w:div>
              </w:divsChild>
            </w:div>
            <w:div w:id="924805604">
              <w:marLeft w:val="0"/>
              <w:marRight w:val="0"/>
              <w:marTop w:val="0"/>
              <w:marBottom w:val="0"/>
              <w:divBdr>
                <w:top w:val="none" w:sz="0" w:space="0" w:color="auto"/>
                <w:left w:val="none" w:sz="0" w:space="0" w:color="auto"/>
                <w:bottom w:val="none" w:sz="0" w:space="0" w:color="auto"/>
                <w:right w:val="none" w:sz="0" w:space="0" w:color="auto"/>
              </w:divBdr>
              <w:divsChild>
                <w:div w:id="1812399130">
                  <w:marLeft w:val="480"/>
                  <w:marRight w:val="0"/>
                  <w:marTop w:val="0"/>
                  <w:marBottom w:val="0"/>
                  <w:divBdr>
                    <w:top w:val="none" w:sz="0" w:space="0" w:color="auto"/>
                    <w:left w:val="none" w:sz="0" w:space="0" w:color="auto"/>
                    <w:bottom w:val="none" w:sz="0" w:space="0" w:color="auto"/>
                    <w:right w:val="none" w:sz="0" w:space="0" w:color="auto"/>
                  </w:divBdr>
                </w:div>
                <w:div w:id="1629582652">
                  <w:marLeft w:val="480"/>
                  <w:marRight w:val="0"/>
                  <w:marTop w:val="0"/>
                  <w:marBottom w:val="0"/>
                  <w:divBdr>
                    <w:top w:val="none" w:sz="0" w:space="0" w:color="auto"/>
                    <w:left w:val="none" w:sz="0" w:space="0" w:color="auto"/>
                    <w:bottom w:val="none" w:sz="0" w:space="0" w:color="auto"/>
                    <w:right w:val="none" w:sz="0" w:space="0" w:color="auto"/>
                  </w:divBdr>
                </w:div>
                <w:div w:id="854685645">
                  <w:marLeft w:val="480"/>
                  <w:marRight w:val="0"/>
                  <w:marTop w:val="0"/>
                  <w:marBottom w:val="0"/>
                  <w:divBdr>
                    <w:top w:val="none" w:sz="0" w:space="0" w:color="auto"/>
                    <w:left w:val="none" w:sz="0" w:space="0" w:color="auto"/>
                    <w:bottom w:val="none" w:sz="0" w:space="0" w:color="auto"/>
                    <w:right w:val="none" w:sz="0" w:space="0" w:color="auto"/>
                  </w:divBdr>
                </w:div>
                <w:div w:id="317996253">
                  <w:marLeft w:val="480"/>
                  <w:marRight w:val="0"/>
                  <w:marTop w:val="0"/>
                  <w:marBottom w:val="0"/>
                  <w:divBdr>
                    <w:top w:val="none" w:sz="0" w:space="0" w:color="auto"/>
                    <w:left w:val="none" w:sz="0" w:space="0" w:color="auto"/>
                    <w:bottom w:val="none" w:sz="0" w:space="0" w:color="auto"/>
                    <w:right w:val="none" w:sz="0" w:space="0" w:color="auto"/>
                  </w:divBdr>
                </w:div>
                <w:div w:id="338237398">
                  <w:marLeft w:val="480"/>
                  <w:marRight w:val="0"/>
                  <w:marTop w:val="0"/>
                  <w:marBottom w:val="0"/>
                  <w:divBdr>
                    <w:top w:val="none" w:sz="0" w:space="0" w:color="auto"/>
                    <w:left w:val="none" w:sz="0" w:space="0" w:color="auto"/>
                    <w:bottom w:val="none" w:sz="0" w:space="0" w:color="auto"/>
                    <w:right w:val="none" w:sz="0" w:space="0" w:color="auto"/>
                  </w:divBdr>
                </w:div>
                <w:div w:id="2079132831">
                  <w:marLeft w:val="480"/>
                  <w:marRight w:val="0"/>
                  <w:marTop w:val="0"/>
                  <w:marBottom w:val="0"/>
                  <w:divBdr>
                    <w:top w:val="none" w:sz="0" w:space="0" w:color="auto"/>
                    <w:left w:val="none" w:sz="0" w:space="0" w:color="auto"/>
                    <w:bottom w:val="none" w:sz="0" w:space="0" w:color="auto"/>
                    <w:right w:val="none" w:sz="0" w:space="0" w:color="auto"/>
                  </w:divBdr>
                </w:div>
                <w:div w:id="773093653">
                  <w:marLeft w:val="480"/>
                  <w:marRight w:val="0"/>
                  <w:marTop w:val="0"/>
                  <w:marBottom w:val="0"/>
                  <w:divBdr>
                    <w:top w:val="none" w:sz="0" w:space="0" w:color="auto"/>
                    <w:left w:val="none" w:sz="0" w:space="0" w:color="auto"/>
                    <w:bottom w:val="none" w:sz="0" w:space="0" w:color="auto"/>
                    <w:right w:val="none" w:sz="0" w:space="0" w:color="auto"/>
                  </w:divBdr>
                </w:div>
                <w:div w:id="1351221547">
                  <w:marLeft w:val="480"/>
                  <w:marRight w:val="0"/>
                  <w:marTop w:val="0"/>
                  <w:marBottom w:val="0"/>
                  <w:divBdr>
                    <w:top w:val="none" w:sz="0" w:space="0" w:color="auto"/>
                    <w:left w:val="none" w:sz="0" w:space="0" w:color="auto"/>
                    <w:bottom w:val="none" w:sz="0" w:space="0" w:color="auto"/>
                    <w:right w:val="none" w:sz="0" w:space="0" w:color="auto"/>
                  </w:divBdr>
                </w:div>
                <w:div w:id="1206865308">
                  <w:marLeft w:val="480"/>
                  <w:marRight w:val="0"/>
                  <w:marTop w:val="0"/>
                  <w:marBottom w:val="0"/>
                  <w:divBdr>
                    <w:top w:val="none" w:sz="0" w:space="0" w:color="auto"/>
                    <w:left w:val="none" w:sz="0" w:space="0" w:color="auto"/>
                    <w:bottom w:val="none" w:sz="0" w:space="0" w:color="auto"/>
                    <w:right w:val="none" w:sz="0" w:space="0" w:color="auto"/>
                  </w:divBdr>
                </w:div>
                <w:div w:id="59595484">
                  <w:marLeft w:val="480"/>
                  <w:marRight w:val="0"/>
                  <w:marTop w:val="0"/>
                  <w:marBottom w:val="0"/>
                  <w:divBdr>
                    <w:top w:val="none" w:sz="0" w:space="0" w:color="auto"/>
                    <w:left w:val="none" w:sz="0" w:space="0" w:color="auto"/>
                    <w:bottom w:val="none" w:sz="0" w:space="0" w:color="auto"/>
                    <w:right w:val="none" w:sz="0" w:space="0" w:color="auto"/>
                  </w:divBdr>
                </w:div>
                <w:div w:id="1410300016">
                  <w:marLeft w:val="480"/>
                  <w:marRight w:val="0"/>
                  <w:marTop w:val="0"/>
                  <w:marBottom w:val="0"/>
                  <w:divBdr>
                    <w:top w:val="none" w:sz="0" w:space="0" w:color="auto"/>
                    <w:left w:val="none" w:sz="0" w:space="0" w:color="auto"/>
                    <w:bottom w:val="none" w:sz="0" w:space="0" w:color="auto"/>
                    <w:right w:val="none" w:sz="0" w:space="0" w:color="auto"/>
                  </w:divBdr>
                </w:div>
                <w:div w:id="187183839">
                  <w:marLeft w:val="480"/>
                  <w:marRight w:val="0"/>
                  <w:marTop w:val="0"/>
                  <w:marBottom w:val="0"/>
                  <w:divBdr>
                    <w:top w:val="none" w:sz="0" w:space="0" w:color="auto"/>
                    <w:left w:val="none" w:sz="0" w:space="0" w:color="auto"/>
                    <w:bottom w:val="none" w:sz="0" w:space="0" w:color="auto"/>
                    <w:right w:val="none" w:sz="0" w:space="0" w:color="auto"/>
                  </w:divBdr>
                </w:div>
                <w:div w:id="437527906">
                  <w:marLeft w:val="480"/>
                  <w:marRight w:val="0"/>
                  <w:marTop w:val="0"/>
                  <w:marBottom w:val="0"/>
                  <w:divBdr>
                    <w:top w:val="none" w:sz="0" w:space="0" w:color="auto"/>
                    <w:left w:val="none" w:sz="0" w:space="0" w:color="auto"/>
                    <w:bottom w:val="none" w:sz="0" w:space="0" w:color="auto"/>
                    <w:right w:val="none" w:sz="0" w:space="0" w:color="auto"/>
                  </w:divBdr>
                </w:div>
                <w:div w:id="1008362672">
                  <w:marLeft w:val="480"/>
                  <w:marRight w:val="0"/>
                  <w:marTop w:val="0"/>
                  <w:marBottom w:val="0"/>
                  <w:divBdr>
                    <w:top w:val="none" w:sz="0" w:space="0" w:color="auto"/>
                    <w:left w:val="none" w:sz="0" w:space="0" w:color="auto"/>
                    <w:bottom w:val="none" w:sz="0" w:space="0" w:color="auto"/>
                    <w:right w:val="none" w:sz="0" w:space="0" w:color="auto"/>
                  </w:divBdr>
                </w:div>
                <w:div w:id="1589000618">
                  <w:marLeft w:val="480"/>
                  <w:marRight w:val="0"/>
                  <w:marTop w:val="0"/>
                  <w:marBottom w:val="0"/>
                  <w:divBdr>
                    <w:top w:val="none" w:sz="0" w:space="0" w:color="auto"/>
                    <w:left w:val="none" w:sz="0" w:space="0" w:color="auto"/>
                    <w:bottom w:val="none" w:sz="0" w:space="0" w:color="auto"/>
                    <w:right w:val="none" w:sz="0" w:space="0" w:color="auto"/>
                  </w:divBdr>
                </w:div>
                <w:div w:id="1453747429">
                  <w:marLeft w:val="480"/>
                  <w:marRight w:val="0"/>
                  <w:marTop w:val="0"/>
                  <w:marBottom w:val="0"/>
                  <w:divBdr>
                    <w:top w:val="none" w:sz="0" w:space="0" w:color="auto"/>
                    <w:left w:val="none" w:sz="0" w:space="0" w:color="auto"/>
                    <w:bottom w:val="none" w:sz="0" w:space="0" w:color="auto"/>
                    <w:right w:val="none" w:sz="0" w:space="0" w:color="auto"/>
                  </w:divBdr>
                </w:div>
                <w:div w:id="1204370230">
                  <w:marLeft w:val="480"/>
                  <w:marRight w:val="0"/>
                  <w:marTop w:val="0"/>
                  <w:marBottom w:val="0"/>
                  <w:divBdr>
                    <w:top w:val="none" w:sz="0" w:space="0" w:color="auto"/>
                    <w:left w:val="none" w:sz="0" w:space="0" w:color="auto"/>
                    <w:bottom w:val="none" w:sz="0" w:space="0" w:color="auto"/>
                    <w:right w:val="none" w:sz="0" w:space="0" w:color="auto"/>
                  </w:divBdr>
                </w:div>
                <w:div w:id="816073348">
                  <w:marLeft w:val="480"/>
                  <w:marRight w:val="0"/>
                  <w:marTop w:val="0"/>
                  <w:marBottom w:val="0"/>
                  <w:divBdr>
                    <w:top w:val="none" w:sz="0" w:space="0" w:color="auto"/>
                    <w:left w:val="none" w:sz="0" w:space="0" w:color="auto"/>
                    <w:bottom w:val="none" w:sz="0" w:space="0" w:color="auto"/>
                    <w:right w:val="none" w:sz="0" w:space="0" w:color="auto"/>
                  </w:divBdr>
                </w:div>
                <w:div w:id="1172647368">
                  <w:marLeft w:val="480"/>
                  <w:marRight w:val="0"/>
                  <w:marTop w:val="0"/>
                  <w:marBottom w:val="0"/>
                  <w:divBdr>
                    <w:top w:val="none" w:sz="0" w:space="0" w:color="auto"/>
                    <w:left w:val="none" w:sz="0" w:space="0" w:color="auto"/>
                    <w:bottom w:val="none" w:sz="0" w:space="0" w:color="auto"/>
                    <w:right w:val="none" w:sz="0" w:space="0" w:color="auto"/>
                  </w:divBdr>
                </w:div>
                <w:div w:id="1680280447">
                  <w:marLeft w:val="480"/>
                  <w:marRight w:val="0"/>
                  <w:marTop w:val="0"/>
                  <w:marBottom w:val="0"/>
                  <w:divBdr>
                    <w:top w:val="none" w:sz="0" w:space="0" w:color="auto"/>
                    <w:left w:val="none" w:sz="0" w:space="0" w:color="auto"/>
                    <w:bottom w:val="none" w:sz="0" w:space="0" w:color="auto"/>
                    <w:right w:val="none" w:sz="0" w:space="0" w:color="auto"/>
                  </w:divBdr>
                </w:div>
                <w:div w:id="2139102349">
                  <w:marLeft w:val="480"/>
                  <w:marRight w:val="0"/>
                  <w:marTop w:val="0"/>
                  <w:marBottom w:val="0"/>
                  <w:divBdr>
                    <w:top w:val="none" w:sz="0" w:space="0" w:color="auto"/>
                    <w:left w:val="none" w:sz="0" w:space="0" w:color="auto"/>
                    <w:bottom w:val="none" w:sz="0" w:space="0" w:color="auto"/>
                    <w:right w:val="none" w:sz="0" w:space="0" w:color="auto"/>
                  </w:divBdr>
                </w:div>
                <w:div w:id="1534885554">
                  <w:marLeft w:val="480"/>
                  <w:marRight w:val="0"/>
                  <w:marTop w:val="0"/>
                  <w:marBottom w:val="0"/>
                  <w:divBdr>
                    <w:top w:val="none" w:sz="0" w:space="0" w:color="auto"/>
                    <w:left w:val="none" w:sz="0" w:space="0" w:color="auto"/>
                    <w:bottom w:val="none" w:sz="0" w:space="0" w:color="auto"/>
                    <w:right w:val="none" w:sz="0" w:space="0" w:color="auto"/>
                  </w:divBdr>
                </w:div>
                <w:div w:id="654920744">
                  <w:marLeft w:val="480"/>
                  <w:marRight w:val="0"/>
                  <w:marTop w:val="0"/>
                  <w:marBottom w:val="0"/>
                  <w:divBdr>
                    <w:top w:val="none" w:sz="0" w:space="0" w:color="auto"/>
                    <w:left w:val="none" w:sz="0" w:space="0" w:color="auto"/>
                    <w:bottom w:val="none" w:sz="0" w:space="0" w:color="auto"/>
                    <w:right w:val="none" w:sz="0" w:space="0" w:color="auto"/>
                  </w:divBdr>
                </w:div>
                <w:div w:id="1184827354">
                  <w:marLeft w:val="480"/>
                  <w:marRight w:val="0"/>
                  <w:marTop w:val="0"/>
                  <w:marBottom w:val="0"/>
                  <w:divBdr>
                    <w:top w:val="none" w:sz="0" w:space="0" w:color="auto"/>
                    <w:left w:val="none" w:sz="0" w:space="0" w:color="auto"/>
                    <w:bottom w:val="none" w:sz="0" w:space="0" w:color="auto"/>
                    <w:right w:val="none" w:sz="0" w:space="0" w:color="auto"/>
                  </w:divBdr>
                </w:div>
                <w:div w:id="1208566552">
                  <w:marLeft w:val="480"/>
                  <w:marRight w:val="0"/>
                  <w:marTop w:val="0"/>
                  <w:marBottom w:val="0"/>
                  <w:divBdr>
                    <w:top w:val="none" w:sz="0" w:space="0" w:color="auto"/>
                    <w:left w:val="none" w:sz="0" w:space="0" w:color="auto"/>
                    <w:bottom w:val="none" w:sz="0" w:space="0" w:color="auto"/>
                    <w:right w:val="none" w:sz="0" w:space="0" w:color="auto"/>
                  </w:divBdr>
                </w:div>
                <w:div w:id="431897269">
                  <w:marLeft w:val="480"/>
                  <w:marRight w:val="0"/>
                  <w:marTop w:val="0"/>
                  <w:marBottom w:val="0"/>
                  <w:divBdr>
                    <w:top w:val="none" w:sz="0" w:space="0" w:color="auto"/>
                    <w:left w:val="none" w:sz="0" w:space="0" w:color="auto"/>
                    <w:bottom w:val="none" w:sz="0" w:space="0" w:color="auto"/>
                    <w:right w:val="none" w:sz="0" w:space="0" w:color="auto"/>
                  </w:divBdr>
                </w:div>
                <w:div w:id="1581018197">
                  <w:marLeft w:val="480"/>
                  <w:marRight w:val="0"/>
                  <w:marTop w:val="0"/>
                  <w:marBottom w:val="0"/>
                  <w:divBdr>
                    <w:top w:val="none" w:sz="0" w:space="0" w:color="auto"/>
                    <w:left w:val="none" w:sz="0" w:space="0" w:color="auto"/>
                    <w:bottom w:val="none" w:sz="0" w:space="0" w:color="auto"/>
                    <w:right w:val="none" w:sz="0" w:space="0" w:color="auto"/>
                  </w:divBdr>
                </w:div>
                <w:div w:id="527645345">
                  <w:marLeft w:val="480"/>
                  <w:marRight w:val="0"/>
                  <w:marTop w:val="0"/>
                  <w:marBottom w:val="0"/>
                  <w:divBdr>
                    <w:top w:val="none" w:sz="0" w:space="0" w:color="auto"/>
                    <w:left w:val="none" w:sz="0" w:space="0" w:color="auto"/>
                    <w:bottom w:val="none" w:sz="0" w:space="0" w:color="auto"/>
                    <w:right w:val="none" w:sz="0" w:space="0" w:color="auto"/>
                  </w:divBdr>
                </w:div>
                <w:div w:id="1334262917">
                  <w:marLeft w:val="480"/>
                  <w:marRight w:val="0"/>
                  <w:marTop w:val="0"/>
                  <w:marBottom w:val="0"/>
                  <w:divBdr>
                    <w:top w:val="none" w:sz="0" w:space="0" w:color="auto"/>
                    <w:left w:val="none" w:sz="0" w:space="0" w:color="auto"/>
                    <w:bottom w:val="none" w:sz="0" w:space="0" w:color="auto"/>
                    <w:right w:val="none" w:sz="0" w:space="0" w:color="auto"/>
                  </w:divBdr>
                </w:div>
                <w:div w:id="1684816640">
                  <w:marLeft w:val="480"/>
                  <w:marRight w:val="0"/>
                  <w:marTop w:val="0"/>
                  <w:marBottom w:val="0"/>
                  <w:divBdr>
                    <w:top w:val="none" w:sz="0" w:space="0" w:color="auto"/>
                    <w:left w:val="none" w:sz="0" w:space="0" w:color="auto"/>
                    <w:bottom w:val="none" w:sz="0" w:space="0" w:color="auto"/>
                    <w:right w:val="none" w:sz="0" w:space="0" w:color="auto"/>
                  </w:divBdr>
                </w:div>
                <w:div w:id="2138646549">
                  <w:marLeft w:val="480"/>
                  <w:marRight w:val="0"/>
                  <w:marTop w:val="0"/>
                  <w:marBottom w:val="0"/>
                  <w:divBdr>
                    <w:top w:val="none" w:sz="0" w:space="0" w:color="auto"/>
                    <w:left w:val="none" w:sz="0" w:space="0" w:color="auto"/>
                    <w:bottom w:val="none" w:sz="0" w:space="0" w:color="auto"/>
                    <w:right w:val="none" w:sz="0" w:space="0" w:color="auto"/>
                  </w:divBdr>
                </w:div>
                <w:div w:id="1203438005">
                  <w:marLeft w:val="480"/>
                  <w:marRight w:val="0"/>
                  <w:marTop w:val="0"/>
                  <w:marBottom w:val="0"/>
                  <w:divBdr>
                    <w:top w:val="none" w:sz="0" w:space="0" w:color="auto"/>
                    <w:left w:val="none" w:sz="0" w:space="0" w:color="auto"/>
                    <w:bottom w:val="none" w:sz="0" w:space="0" w:color="auto"/>
                    <w:right w:val="none" w:sz="0" w:space="0" w:color="auto"/>
                  </w:divBdr>
                </w:div>
                <w:div w:id="272178884">
                  <w:marLeft w:val="480"/>
                  <w:marRight w:val="0"/>
                  <w:marTop w:val="0"/>
                  <w:marBottom w:val="0"/>
                  <w:divBdr>
                    <w:top w:val="none" w:sz="0" w:space="0" w:color="auto"/>
                    <w:left w:val="none" w:sz="0" w:space="0" w:color="auto"/>
                    <w:bottom w:val="none" w:sz="0" w:space="0" w:color="auto"/>
                    <w:right w:val="none" w:sz="0" w:space="0" w:color="auto"/>
                  </w:divBdr>
                </w:div>
                <w:div w:id="1244684591">
                  <w:marLeft w:val="480"/>
                  <w:marRight w:val="0"/>
                  <w:marTop w:val="0"/>
                  <w:marBottom w:val="0"/>
                  <w:divBdr>
                    <w:top w:val="none" w:sz="0" w:space="0" w:color="auto"/>
                    <w:left w:val="none" w:sz="0" w:space="0" w:color="auto"/>
                    <w:bottom w:val="none" w:sz="0" w:space="0" w:color="auto"/>
                    <w:right w:val="none" w:sz="0" w:space="0" w:color="auto"/>
                  </w:divBdr>
                </w:div>
                <w:div w:id="1891183594">
                  <w:marLeft w:val="480"/>
                  <w:marRight w:val="0"/>
                  <w:marTop w:val="0"/>
                  <w:marBottom w:val="0"/>
                  <w:divBdr>
                    <w:top w:val="none" w:sz="0" w:space="0" w:color="auto"/>
                    <w:left w:val="none" w:sz="0" w:space="0" w:color="auto"/>
                    <w:bottom w:val="none" w:sz="0" w:space="0" w:color="auto"/>
                    <w:right w:val="none" w:sz="0" w:space="0" w:color="auto"/>
                  </w:divBdr>
                </w:div>
                <w:div w:id="1429085763">
                  <w:marLeft w:val="480"/>
                  <w:marRight w:val="0"/>
                  <w:marTop w:val="0"/>
                  <w:marBottom w:val="0"/>
                  <w:divBdr>
                    <w:top w:val="none" w:sz="0" w:space="0" w:color="auto"/>
                    <w:left w:val="none" w:sz="0" w:space="0" w:color="auto"/>
                    <w:bottom w:val="none" w:sz="0" w:space="0" w:color="auto"/>
                    <w:right w:val="none" w:sz="0" w:space="0" w:color="auto"/>
                  </w:divBdr>
                </w:div>
                <w:div w:id="218171303">
                  <w:marLeft w:val="480"/>
                  <w:marRight w:val="0"/>
                  <w:marTop w:val="0"/>
                  <w:marBottom w:val="0"/>
                  <w:divBdr>
                    <w:top w:val="none" w:sz="0" w:space="0" w:color="auto"/>
                    <w:left w:val="none" w:sz="0" w:space="0" w:color="auto"/>
                    <w:bottom w:val="none" w:sz="0" w:space="0" w:color="auto"/>
                    <w:right w:val="none" w:sz="0" w:space="0" w:color="auto"/>
                  </w:divBdr>
                </w:div>
                <w:div w:id="223369935">
                  <w:marLeft w:val="480"/>
                  <w:marRight w:val="0"/>
                  <w:marTop w:val="0"/>
                  <w:marBottom w:val="0"/>
                  <w:divBdr>
                    <w:top w:val="none" w:sz="0" w:space="0" w:color="auto"/>
                    <w:left w:val="none" w:sz="0" w:space="0" w:color="auto"/>
                    <w:bottom w:val="none" w:sz="0" w:space="0" w:color="auto"/>
                    <w:right w:val="none" w:sz="0" w:space="0" w:color="auto"/>
                  </w:divBdr>
                </w:div>
                <w:div w:id="1334186082">
                  <w:marLeft w:val="480"/>
                  <w:marRight w:val="0"/>
                  <w:marTop w:val="0"/>
                  <w:marBottom w:val="0"/>
                  <w:divBdr>
                    <w:top w:val="none" w:sz="0" w:space="0" w:color="auto"/>
                    <w:left w:val="none" w:sz="0" w:space="0" w:color="auto"/>
                    <w:bottom w:val="none" w:sz="0" w:space="0" w:color="auto"/>
                    <w:right w:val="none" w:sz="0" w:space="0" w:color="auto"/>
                  </w:divBdr>
                </w:div>
                <w:div w:id="320812412">
                  <w:marLeft w:val="480"/>
                  <w:marRight w:val="0"/>
                  <w:marTop w:val="0"/>
                  <w:marBottom w:val="0"/>
                  <w:divBdr>
                    <w:top w:val="none" w:sz="0" w:space="0" w:color="auto"/>
                    <w:left w:val="none" w:sz="0" w:space="0" w:color="auto"/>
                    <w:bottom w:val="none" w:sz="0" w:space="0" w:color="auto"/>
                    <w:right w:val="none" w:sz="0" w:space="0" w:color="auto"/>
                  </w:divBdr>
                </w:div>
                <w:div w:id="1861509600">
                  <w:marLeft w:val="480"/>
                  <w:marRight w:val="0"/>
                  <w:marTop w:val="0"/>
                  <w:marBottom w:val="0"/>
                  <w:divBdr>
                    <w:top w:val="none" w:sz="0" w:space="0" w:color="auto"/>
                    <w:left w:val="none" w:sz="0" w:space="0" w:color="auto"/>
                    <w:bottom w:val="none" w:sz="0" w:space="0" w:color="auto"/>
                    <w:right w:val="none" w:sz="0" w:space="0" w:color="auto"/>
                  </w:divBdr>
                </w:div>
                <w:div w:id="1959533045">
                  <w:marLeft w:val="480"/>
                  <w:marRight w:val="0"/>
                  <w:marTop w:val="0"/>
                  <w:marBottom w:val="0"/>
                  <w:divBdr>
                    <w:top w:val="none" w:sz="0" w:space="0" w:color="auto"/>
                    <w:left w:val="none" w:sz="0" w:space="0" w:color="auto"/>
                    <w:bottom w:val="none" w:sz="0" w:space="0" w:color="auto"/>
                    <w:right w:val="none" w:sz="0" w:space="0" w:color="auto"/>
                  </w:divBdr>
                </w:div>
                <w:div w:id="1384865891">
                  <w:marLeft w:val="480"/>
                  <w:marRight w:val="0"/>
                  <w:marTop w:val="0"/>
                  <w:marBottom w:val="0"/>
                  <w:divBdr>
                    <w:top w:val="none" w:sz="0" w:space="0" w:color="auto"/>
                    <w:left w:val="none" w:sz="0" w:space="0" w:color="auto"/>
                    <w:bottom w:val="none" w:sz="0" w:space="0" w:color="auto"/>
                    <w:right w:val="none" w:sz="0" w:space="0" w:color="auto"/>
                  </w:divBdr>
                </w:div>
                <w:div w:id="1402143990">
                  <w:marLeft w:val="480"/>
                  <w:marRight w:val="0"/>
                  <w:marTop w:val="0"/>
                  <w:marBottom w:val="0"/>
                  <w:divBdr>
                    <w:top w:val="none" w:sz="0" w:space="0" w:color="auto"/>
                    <w:left w:val="none" w:sz="0" w:space="0" w:color="auto"/>
                    <w:bottom w:val="none" w:sz="0" w:space="0" w:color="auto"/>
                    <w:right w:val="none" w:sz="0" w:space="0" w:color="auto"/>
                  </w:divBdr>
                </w:div>
                <w:div w:id="1277516429">
                  <w:marLeft w:val="480"/>
                  <w:marRight w:val="0"/>
                  <w:marTop w:val="0"/>
                  <w:marBottom w:val="0"/>
                  <w:divBdr>
                    <w:top w:val="none" w:sz="0" w:space="0" w:color="auto"/>
                    <w:left w:val="none" w:sz="0" w:space="0" w:color="auto"/>
                    <w:bottom w:val="none" w:sz="0" w:space="0" w:color="auto"/>
                    <w:right w:val="none" w:sz="0" w:space="0" w:color="auto"/>
                  </w:divBdr>
                </w:div>
                <w:div w:id="1981180590">
                  <w:marLeft w:val="480"/>
                  <w:marRight w:val="0"/>
                  <w:marTop w:val="0"/>
                  <w:marBottom w:val="0"/>
                  <w:divBdr>
                    <w:top w:val="none" w:sz="0" w:space="0" w:color="auto"/>
                    <w:left w:val="none" w:sz="0" w:space="0" w:color="auto"/>
                    <w:bottom w:val="none" w:sz="0" w:space="0" w:color="auto"/>
                    <w:right w:val="none" w:sz="0" w:space="0" w:color="auto"/>
                  </w:divBdr>
                </w:div>
              </w:divsChild>
            </w:div>
            <w:div w:id="1253660166">
              <w:marLeft w:val="0"/>
              <w:marRight w:val="0"/>
              <w:marTop w:val="0"/>
              <w:marBottom w:val="0"/>
              <w:divBdr>
                <w:top w:val="none" w:sz="0" w:space="0" w:color="auto"/>
                <w:left w:val="none" w:sz="0" w:space="0" w:color="auto"/>
                <w:bottom w:val="none" w:sz="0" w:space="0" w:color="auto"/>
                <w:right w:val="none" w:sz="0" w:space="0" w:color="auto"/>
              </w:divBdr>
              <w:divsChild>
                <w:div w:id="1454863900">
                  <w:marLeft w:val="480"/>
                  <w:marRight w:val="0"/>
                  <w:marTop w:val="0"/>
                  <w:marBottom w:val="0"/>
                  <w:divBdr>
                    <w:top w:val="none" w:sz="0" w:space="0" w:color="auto"/>
                    <w:left w:val="none" w:sz="0" w:space="0" w:color="auto"/>
                    <w:bottom w:val="none" w:sz="0" w:space="0" w:color="auto"/>
                    <w:right w:val="none" w:sz="0" w:space="0" w:color="auto"/>
                  </w:divBdr>
                </w:div>
                <w:div w:id="926618288">
                  <w:marLeft w:val="480"/>
                  <w:marRight w:val="0"/>
                  <w:marTop w:val="0"/>
                  <w:marBottom w:val="0"/>
                  <w:divBdr>
                    <w:top w:val="none" w:sz="0" w:space="0" w:color="auto"/>
                    <w:left w:val="none" w:sz="0" w:space="0" w:color="auto"/>
                    <w:bottom w:val="none" w:sz="0" w:space="0" w:color="auto"/>
                    <w:right w:val="none" w:sz="0" w:space="0" w:color="auto"/>
                  </w:divBdr>
                </w:div>
                <w:div w:id="2057198505">
                  <w:marLeft w:val="480"/>
                  <w:marRight w:val="0"/>
                  <w:marTop w:val="0"/>
                  <w:marBottom w:val="0"/>
                  <w:divBdr>
                    <w:top w:val="none" w:sz="0" w:space="0" w:color="auto"/>
                    <w:left w:val="none" w:sz="0" w:space="0" w:color="auto"/>
                    <w:bottom w:val="none" w:sz="0" w:space="0" w:color="auto"/>
                    <w:right w:val="none" w:sz="0" w:space="0" w:color="auto"/>
                  </w:divBdr>
                </w:div>
                <w:div w:id="1989675357">
                  <w:marLeft w:val="480"/>
                  <w:marRight w:val="0"/>
                  <w:marTop w:val="0"/>
                  <w:marBottom w:val="0"/>
                  <w:divBdr>
                    <w:top w:val="none" w:sz="0" w:space="0" w:color="auto"/>
                    <w:left w:val="none" w:sz="0" w:space="0" w:color="auto"/>
                    <w:bottom w:val="none" w:sz="0" w:space="0" w:color="auto"/>
                    <w:right w:val="none" w:sz="0" w:space="0" w:color="auto"/>
                  </w:divBdr>
                </w:div>
                <w:div w:id="1320184939">
                  <w:marLeft w:val="480"/>
                  <w:marRight w:val="0"/>
                  <w:marTop w:val="0"/>
                  <w:marBottom w:val="0"/>
                  <w:divBdr>
                    <w:top w:val="none" w:sz="0" w:space="0" w:color="auto"/>
                    <w:left w:val="none" w:sz="0" w:space="0" w:color="auto"/>
                    <w:bottom w:val="none" w:sz="0" w:space="0" w:color="auto"/>
                    <w:right w:val="none" w:sz="0" w:space="0" w:color="auto"/>
                  </w:divBdr>
                </w:div>
                <w:div w:id="2137798005">
                  <w:marLeft w:val="480"/>
                  <w:marRight w:val="0"/>
                  <w:marTop w:val="0"/>
                  <w:marBottom w:val="0"/>
                  <w:divBdr>
                    <w:top w:val="none" w:sz="0" w:space="0" w:color="auto"/>
                    <w:left w:val="none" w:sz="0" w:space="0" w:color="auto"/>
                    <w:bottom w:val="none" w:sz="0" w:space="0" w:color="auto"/>
                    <w:right w:val="none" w:sz="0" w:space="0" w:color="auto"/>
                  </w:divBdr>
                </w:div>
                <w:div w:id="1487430387">
                  <w:marLeft w:val="480"/>
                  <w:marRight w:val="0"/>
                  <w:marTop w:val="0"/>
                  <w:marBottom w:val="0"/>
                  <w:divBdr>
                    <w:top w:val="none" w:sz="0" w:space="0" w:color="auto"/>
                    <w:left w:val="none" w:sz="0" w:space="0" w:color="auto"/>
                    <w:bottom w:val="none" w:sz="0" w:space="0" w:color="auto"/>
                    <w:right w:val="none" w:sz="0" w:space="0" w:color="auto"/>
                  </w:divBdr>
                </w:div>
                <w:div w:id="638800696">
                  <w:marLeft w:val="480"/>
                  <w:marRight w:val="0"/>
                  <w:marTop w:val="0"/>
                  <w:marBottom w:val="0"/>
                  <w:divBdr>
                    <w:top w:val="none" w:sz="0" w:space="0" w:color="auto"/>
                    <w:left w:val="none" w:sz="0" w:space="0" w:color="auto"/>
                    <w:bottom w:val="none" w:sz="0" w:space="0" w:color="auto"/>
                    <w:right w:val="none" w:sz="0" w:space="0" w:color="auto"/>
                  </w:divBdr>
                </w:div>
                <w:div w:id="993025569">
                  <w:marLeft w:val="480"/>
                  <w:marRight w:val="0"/>
                  <w:marTop w:val="0"/>
                  <w:marBottom w:val="0"/>
                  <w:divBdr>
                    <w:top w:val="none" w:sz="0" w:space="0" w:color="auto"/>
                    <w:left w:val="none" w:sz="0" w:space="0" w:color="auto"/>
                    <w:bottom w:val="none" w:sz="0" w:space="0" w:color="auto"/>
                    <w:right w:val="none" w:sz="0" w:space="0" w:color="auto"/>
                  </w:divBdr>
                </w:div>
                <w:div w:id="747727554">
                  <w:marLeft w:val="480"/>
                  <w:marRight w:val="0"/>
                  <w:marTop w:val="0"/>
                  <w:marBottom w:val="0"/>
                  <w:divBdr>
                    <w:top w:val="none" w:sz="0" w:space="0" w:color="auto"/>
                    <w:left w:val="none" w:sz="0" w:space="0" w:color="auto"/>
                    <w:bottom w:val="none" w:sz="0" w:space="0" w:color="auto"/>
                    <w:right w:val="none" w:sz="0" w:space="0" w:color="auto"/>
                  </w:divBdr>
                </w:div>
                <w:div w:id="1093940083">
                  <w:marLeft w:val="480"/>
                  <w:marRight w:val="0"/>
                  <w:marTop w:val="0"/>
                  <w:marBottom w:val="0"/>
                  <w:divBdr>
                    <w:top w:val="none" w:sz="0" w:space="0" w:color="auto"/>
                    <w:left w:val="none" w:sz="0" w:space="0" w:color="auto"/>
                    <w:bottom w:val="none" w:sz="0" w:space="0" w:color="auto"/>
                    <w:right w:val="none" w:sz="0" w:space="0" w:color="auto"/>
                  </w:divBdr>
                </w:div>
                <w:div w:id="1607349761">
                  <w:marLeft w:val="480"/>
                  <w:marRight w:val="0"/>
                  <w:marTop w:val="0"/>
                  <w:marBottom w:val="0"/>
                  <w:divBdr>
                    <w:top w:val="none" w:sz="0" w:space="0" w:color="auto"/>
                    <w:left w:val="none" w:sz="0" w:space="0" w:color="auto"/>
                    <w:bottom w:val="none" w:sz="0" w:space="0" w:color="auto"/>
                    <w:right w:val="none" w:sz="0" w:space="0" w:color="auto"/>
                  </w:divBdr>
                </w:div>
                <w:div w:id="1722703634">
                  <w:marLeft w:val="480"/>
                  <w:marRight w:val="0"/>
                  <w:marTop w:val="0"/>
                  <w:marBottom w:val="0"/>
                  <w:divBdr>
                    <w:top w:val="none" w:sz="0" w:space="0" w:color="auto"/>
                    <w:left w:val="none" w:sz="0" w:space="0" w:color="auto"/>
                    <w:bottom w:val="none" w:sz="0" w:space="0" w:color="auto"/>
                    <w:right w:val="none" w:sz="0" w:space="0" w:color="auto"/>
                  </w:divBdr>
                </w:div>
                <w:div w:id="1316956331">
                  <w:marLeft w:val="480"/>
                  <w:marRight w:val="0"/>
                  <w:marTop w:val="0"/>
                  <w:marBottom w:val="0"/>
                  <w:divBdr>
                    <w:top w:val="none" w:sz="0" w:space="0" w:color="auto"/>
                    <w:left w:val="none" w:sz="0" w:space="0" w:color="auto"/>
                    <w:bottom w:val="none" w:sz="0" w:space="0" w:color="auto"/>
                    <w:right w:val="none" w:sz="0" w:space="0" w:color="auto"/>
                  </w:divBdr>
                </w:div>
                <w:div w:id="876114989">
                  <w:marLeft w:val="480"/>
                  <w:marRight w:val="0"/>
                  <w:marTop w:val="0"/>
                  <w:marBottom w:val="0"/>
                  <w:divBdr>
                    <w:top w:val="none" w:sz="0" w:space="0" w:color="auto"/>
                    <w:left w:val="none" w:sz="0" w:space="0" w:color="auto"/>
                    <w:bottom w:val="none" w:sz="0" w:space="0" w:color="auto"/>
                    <w:right w:val="none" w:sz="0" w:space="0" w:color="auto"/>
                  </w:divBdr>
                </w:div>
                <w:div w:id="418334046">
                  <w:marLeft w:val="480"/>
                  <w:marRight w:val="0"/>
                  <w:marTop w:val="0"/>
                  <w:marBottom w:val="0"/>
                  <w:divBdr>
                    <w:top w:val="none" w:sz="0" w:space="0" w:color="auto"/>
                    <w:left w:val="none" w:sz="0" w:space="0" w:color="auto"/>
                    <w:bottom w:val="none" w:sz="0" w:space="0" w:color="auto"/>
                    <w:right w:val="none" w:sz="0" w:space="0" w:color="auto"/>
                  </w:divBdr>
                </w:div>
                <w:div w:id="1152673729">
                  <w:marLeft w:val="480"/>
                  <w:marRight w:val="0"/>
                  <w:marTop w:val="0"/>
                  <w:marBottom w:val="0"/>
                  <w:divBdr>
                    <w:top w:val="none" w:sz="0" w:space="0" w:color="auto"/>
                    <w:left w:val="none" w:sz="0" w:space="0" w:color="auto"/>
                    <w:bottom w:val="none" w:sz="0" w:space="0" w:color="auto"/>
                    <w:right w:val="none" w:sz="0" w:space="0" w:color="auto"/>
                  </w:divBdr>
                </w:div>
                <w:div w:id="67777608">
                  <w:marLeft w:val="480"/>
                  <w:marRight w:val="0"/>
                  <w:marTop w:val="0"/>
                  <w:marBottom w:val="0"/>
                  <w:divBdr>
                    <w:top w:val="none" w:sz="0" w:space="0" w:color="auto"/>
                    <w:left w:val="none" w:sz="0" w:space="0" w:color="auto"/>
                    <w:bottom w:val="none" w:sz="0" w:space="0" w:color="auto"/>
                    <w:right w:val="none" w:sz="0" w:space="0" w:color="auto"/>
                  </w:divBdr>
                </w:div>
                <w:div w:id="1319383362">
                  <w:marLeft w:val="480"/>
                  <w:marRight w:val="0"/>
                  <w:marTop w:val="0"/>
                  <w:marBottom w:val="0"/>
                  <w:divBdr>
                    <w:top w:val="none" w:sz="0" w:space="0" w:color="auto"/>
                    <w:left w:val="none" w:sz="0" w:space="0" w:color="auto"/>
                    <w:bottom w:val="none" w:sz="0" w:space="0" w:color="auto"/>
                    <w:right w:val="none" w:sz="0" w:space="0" w:color="auto"/>
                  </w:divBdr>
                </w:div>
                <w:div w:id="1192180769">
                  <w:marLeft w:val="480"/>
                  <w:marRight w:val="0"/>
                  <w:marTop w:val="0"/>
                  <w:marBottom w:val="0"/>
                  <w:divBdr>
                    <w:top w:val="none" w:sz="0" w:space="0" w:color="auto"/>
                    <w:left w:val="none" w:sz="0" w:space="0" w:color="auto"/>
                    <w:bottom w:val="none" w:sz="0" w:space="0" w:color="auto"/>
                    <w:right w:val="none" w:sz="0" w:space="0" w:color="auto"/>
                  </w:divBdr>
                </w:div>
                <w:div w:id="1452476435">
                  <w:marLeft w:val="480"/>
                  <w:marRight w:val="0"/>
                  <w:marTop w:val="0"/>
                  <w:marBottom w:val="0"/>
                  <w:divBdr>
                    <w:top w:val="none" w:sz="0" w:space="0" w:color="auto"/>
                    <w:left w:val="none" w:sz="0" w:space="0" w:color="auto"/>
                    <w:bottom w:val="none" w:sz="0" w:space="0" w:color="auto"/>
                    <w:right w:val="none" w:sz="0" w:space="0" w:color="auto"/>
                  </w:divBdr>
                </w:div>
                <w:div w:id="1258445502">
                  <w:marLeft w:val="480"/>
                  <w:marRight w:val="0"/>
                  <w:marTop w:val="0"/>
                  <w:marBottom w:val="0"/>
                  <w:divBdr>
                    <w:top w:val="none" w:sz="0" w:space="0" w:color="auto"/>
                    <w:left w:val="none" w:sz="0" w:space="0" w:color="auto"/>
                    <w:bottom w:val="none" w:sz="0" w:space="0" w:color="auto"/>
                    <w:right w:val="none" w:sz="0" w:space="0" w:color="auto"/>
                  </w:divBdr>
                </w:div>
                <w:div w:id="1186944307">
                  <w:marLeft w:val="480"/>
                  <w:marRight w:val="0"/>
                  <w:marTop w:val="0"/>
                  <w:marBottom w:val="0"/>
                  <w:divBdr>
                    <w:top w:val="none" w:sz="0" w:space="0" w:color="auto"/>
                    <w:left w:val="none" w:sz="0" w:space="0" w:color="auto"/>
                    <w:bottom w:val="none" w:sz="0" w:space="0" w:color="auto"/>
                    <w:right w:val="none" w:sz="0" w:space="0" w:color="auto"/>
                  </w:divBdr>
                </w:div>
                <w:div w:id="451828592">
                  <w:marLeft w:val="480"/>
                  <w:marRight w:val="0"/>
                  <w:marTop w:val="0"/>
                  <w:marBottom w:val="0"/>
                  <w:divBdr>
                    <w:top w:val="none" w:sz="0" w:space="0" w:color="auto"/>
                    <w:left w:val="none" w:sz="0" w:space="0" w:color="auto"/>
                    <w:bottom w:val="none" w:sz="0" w:space="0" w:color="auto"/>
                    <w:right w:val="none" w:sz="0" w:space="0" w:color="auto"/>
                  </w:divBdr>
                </w:div>
                <w:div w:id="202715038">
                  <w:marLeft w:val="480"/>
                  <w:marRight w:val="0"/>
                  <w:marTop w:val="0"/>
                  <w:marBottom w:val="0"/>
                  <w:divBdr>
                    <w:top w:val="none" w:sz="0" w:space="0" w:color="auto"/>
                    <w:left w:val="none" w:sz="0" w:space="0" w:color="auto"/>
                    <w:bottom w:val="none" w:sz="0" w:space="0" w:color="auto"/>
                    <w:right w:val="none" w:sz="0" w:space="0" w:color="auto"/>
                  </w:divBdr>
                </w:div>
                <w:div w:id="1616717057">
                  <w:marLeft w:val="480"/>
                  <w:marRight w:val="0"/>
                  <w:marTop w:val="0"/>
                  <w:marBottom w:val="0"/>
                  <w:divBdr>
                    <w:top w:val="none" w:sz="0" w:space="0" w:color="auto"/>
                    <w:left w:val="none" w:sz="0" w:space="0" w:color="auto"/>
                    <w:bottom w:val="none" w:sz="0" w:space="0" w:color="auto"/>
                    <w:right w:val="none" w:sz="0" w:space="0" w:color="auto"/>
                  </w:divBdr>
                </w:div>
                <w:div w:id="890000990">
                  <w:marLeft w:val="480"/>
                  <w:marRight w:val="0"/>
                  <w:marTop w:val="0"/>
                  <w:marBottom w:val="0"/>
                  <w:divBdr>
                    <w:top w:val="none" w:sz="0" w:space="0" w:color="auto"/>
                    <w:left w:val="none" w:sz="0" w:space="0" w:color="auto"/>
                    <w:bottom w:val="none" w:sz="0" w:space="0" w:color="auto"/>
                    <w:right w:val="none" w:sz="0" w:space="0" w:color="auto"/>
                  </w:divBdr>
                </w:div>
                <w:div w:id="2090350623">
                  <w:marLeft w:val="480"/>
                  <w:marRight w:val="0"/>
                  <w:marTop w:val="0"/>
                  <w:marBottom w:val="0"/>
                  <w:divBdr>
                    <w:top w:val="none" w:sz="0" w:space="0" w:color="auto"/>
                    <w:left w:val="none" w:sz="0" w:space="0" w:color="auto"/>
                    <w:bottom w:val="none" w:sz="0" w:space="0" w:color="auto"/>
                    <w:right w:val="none" w:sz="0" w:space="0" w:color="auto"/>
                  </w:divBdr>
                </w:div>
                <w:div w:id="232394552">
                  <w:marLeft w:val="480"/>
                  <w:marRight w:val="0"/>
                  <w:marTop w:val="0"/>
                  <w:marBottom w:val="0"/>
                  <w:divBdr>
                    <w:top w:val="none" w:sz="0" w:space="0" w:color="auto"/>
                    <w:left w:val="none" w:sz="0" w:space="0" w:color="auto"/>
                    <w:bottom w:val="none" w:sz="0" w:space="0" w:color="auto"/>
                    <w:right w:val="none" w:sz="0" w:space="0" w:color="auto"/>
                  </w:divBdr>
                </w:div>
                <w:div w:id="1668047004">
                  <w:marLeft w:val="480"/>
                  <w:marRight w:val="0"/>
                  <w:marTop w:val="0"/>
                  <w:marBottom w:val="0"/>
                  <w:divBdr>
                    <w:top w:val="none" w:sz="0" w:space="0" w:color="auto"/>
                    <w:left w:val="none" w:sz="0" w:space="0" w:color="auto"/>
                    <w:bottom w:val="none" w:sz="0" w:space="0" w:color="auto"/>
                    <w:right w:val="none" w:sz="0" w:space="0" w:color="auto"/>
                  </w:divBdr>
                </w:div>
                <w:div w:id="1663390489">
                  <w:marLeft w:val="480"/>
                  <w:marRight w:val="0"/>
                  <w:marTop w:val="0"/>
                  <w:marBottom w:val="0"/>
                  <w:divBdr>
                    <w:top w:val="none" w:sz="0" w:space="0" w:color="auto"/>
                    <w:left w:val="none" w:sz="0" w:space="0" w:color="auto"/>
                    <w:bottom w:val="none" w:sz="0" w:space="0" w:color="auto"/>
                    <w:right w:val="none" w:sz="0" w:space="0" w:color="auto"/>
                  </w:divBdr>
                </w:div>
                <w:div w:id="2044136090">
                  <w:marLeft w:val="480"/>
                  <w:marRight w:val="0"/>
                  <w:marTop w:val="0"/>
                  <w:marBottom w:val="0"/>
                  <w:divBdr>
                    <w:top w:val="none" w:sz="0" w:space="0" w:color="auto"/>
                    <w:left w:val="none" w:sz="0" w:space="0" w:color="auto"/>
                    <w:bottom w:val="none" w:sz="0" w:space="0" w:color="auto"/>
                    <w:right w:val="none" w:sz="0" w:space="0" w:color="auto"/>
                  </w:divBdr>
                </w:div>
                <w:div w:id="1234467223">
                  <w:marLeft w:val="480"/>
                  <w:marRight w:val="0"/>
                  <w:marTop w:val="0"/>
                  <w:marBottom w:val="0"/>
                  <w:divBdr>
                    <w:top w:val="none" w:sz="0" w:space="0" w:color="auto"/>
                    <w:left w:val="none" w:sz="0" w:space="0" w:color="auto"/>
                    <w:bottom w:val="none" w:sz="0" w:space="0" w:color="auto"/>
                    <w:right w:val="none" w:sz="0" w:space="0" w:color="auto"/>
                  </w:divBdr>
                </w:div>
                <w:div w:id="1340810652">
                  <w:marLeft w:val="480"/>
                  <w:marRight w:val="0"/>
                  <w:marTop w:val="0"/>
                  <w:marBottom w:val="0"/>
                  <w:divBdr>
                    <w:top w:val="none" w:sz="0" w:space="0" w:color="auto"/>
                    <w:left w:val="none" w:sz="0" w:space="0" w:color="auto"/>
                    <w:bottom w:val="none" w:sz="0" w:space="0" w:color="auto"/>
                    <w:right w:val="none" w:sz="0" w:space="0" w:color="auto"/>
                  </w:divBdr>
                </w:div>
                <w:div w:id="1655529417">
                  <w:marLeft w:val="480"/>
                  <w:marRight w:val="0"/>
                  <w:marTop w:val="0"/>
                  <w:marBottom w:val="0"/>
                  <w:divBdr>
                    <w:top w:val="none" w:sz="0" w:space="0" w:color="auto"/>
                    <w:left w:val="none" w:sz="0" w:space="0" w:color="auto"/>
                    <w:bottom w:val="none" w:sz="0" w:space="0" w:color="auto"/>
                    <w:right w:val="none" w:sz="0" w:space="0" w:color="auto"/>
                  </w:divBdr>
                </w:div>
                <w:div w:id="1322779661">
                  <w:marLeft w:val="480"/>
                  <w:marRight w:val="0"/>
                  <w:marTop w:val="0"/>
                  <w:marBottom w:val="0"/>
                  <w:divBdr>
                    <w:top w:val="none" w:sz="0" w:space="0" w:color="auto"/>
                    <w:left w:val="none" w:sz="0" w:space="0" w:color="auto"/>
                    <w:bottom w:val="none" w:sz="0" w:space="0" w:color="auto"/>
                    <w:right w:val="none" w:sz="0" w:space="0" w:color="auto"/>
                  </w:divBdr>
                </w:div>
                <w:div w:id="1595283852">
                  <w:marLeft w:val="480"/>
                  <w:marRight w:val="0"/>
                  <w:marTop w:val="0"/>
                  <w:marBottom w:val="0"/>
                  <w:divBdr>
                    <w:top w:val="none" w:sz="0" w:space="0" w:color="auto"/>
                    <w:left w:val="none" w:sz="0" w:space="0" w:color="auto"/>
                    <w:bottom w:val="none" w:sz="0" w:space="0" w:color="auto"/>
                    <w:right w:val="none" w:sz="0" w:space="0" w:color="auto"/>
                  </w:divBdr>
                </w:div>
                <w:div w:id="841579392">
                  <w:marLeft w:val="480"/>
                  <w:marRight w:val="0"/>
                  <w:marTop w:val="0"/>
                  <w:marBottom w:val="0"/>
                  <w:divBdr>
                    <w:top w:val="none" w:sz="0" w:space="0" w:color="auto"/>
                    <w:left w:val="none" w:sz="0" w:space="0" w:color="auto"/>
                    <w:bottom w:val="none" w:sz="0" w:space="0" w:color="auto"/>
                    <w:right w:val="none" w:sz="0" w:space="0" w:color="auto"/>
                  </w:divBdr>
                </w:div>
                <w:div w:id="2022931750">
                  <w:marLeft w:val="480"/>
                  <w:marRight w:val="0"/>
                  <w:marTop w:val="0"/>
                  <w:marBottom w:val="0"/>
                  <w:divBdr>
                    <w:top w:val="none" w:sz="0" w:space="0" w:color="auto"/>
                    <w:left w:val="none" w:sz="0" w:space="0" w:color="auto"/>
                    <w:bottom w:val="none" w:sz="0" w:space="0" w:color="auto"/>
                    <w:right w:val="none" w:sz="0" w:space="0" w:color="auto"/>
                  </w:divBdr>
                </w:div>
                <w:div w:id="1309674445">
                  <w:marLeft w:val="480"/>
                  <w:marRight w:val="0"/>
                  <w:marTop w:val="0"/>
                  <w:marBottom w:val="0"/>
                  <w:divBdr>
                    <w:top w:val="none" w:sz="0" w:space="0" w:color="auto"/>
                    <w:left w:val="none" w:sz="0" w:space="0" w:color="auto"/>
                    <w:bottom w:val="none" w:sz="0" w:space="0" w:color="auto"/>
                    <w:right w:val="none" w:sz="0" w:space="0" w:color="auto"/>
                  </w:divBdr>
                </w:div>
                <w:div w:id="894465393">
                  <w:marLeft w:val="480"/>
                  <w:marRight w:val="0"/>
                  <w:marTop w:val="0"/>
                  <w:marBottom w:val="0"/>
                  <w:divBdr>
                    <w:top w:val="none" w:sz="0" w:space="0" w:color="auto"/>
                    <w:left w:val="none" w:sz="0" w:space="0" w:color="auto"/>
                    <w:bottom w:val="none" w:sz="0" w:space="0" w:color="auto"/>
                    <w:right w:val="none" w:sz="0" w:space="0" w:color="auto"/>
                  </w:divBdr>
                </w:div>
                <w:div w:id="479856485">
                  <w:marLeft w:val="480"/>
                  <w:marRight w:val="0"/>
                  <w:marTop w:val="0"/>
                  <w:marBottom w:val="0"/>
                  <w:divBdr>
                    <w:top w:val="none" w:sz="0" w:space="0" w:color="auto"/>
                    <w:left w:val="none" w:sz="0" w:space="0" w:color="auto"/>
                    <w:bottom w:val="none" w:sz="0" w:space="0" w:color="auto"/>
                    <w:right w:val="none" w:sz="0" w:space="0" w:color="auto"/>
                  </w:divBdr>
                </w:div>
                <w:div w:id="1240555514">
                  <w:marLeft w:val="480"/>
                  <w:marRight w:val="0"/>
                  <w:marTop w:val="0"/>
                  <w:marBottom w:val="0"/>
                  <w:divBdr>
                    <w:top w:val="none" w:sz="0" w:space="0" w:color="auto"/>
                    <w:left w:val="none" w:sz="0" w:space="0" w:color="auto"/>
                    <w:bottom w:val="none" w:sz="0" w:space="0" w:color="auto"/>
                    <w:right w:val="none" w:sz="0" w:space="0" w:color="auto"/>
                  </w:divBdr>
                </w:div>
                <w:div w:id="228350061">
                  <w:marLeft w:val="480"/>
                  <w:marRight w:val="0"/>
                  <w:marTop w:val="0"/>
                  <w:marBottom w:val="0"/>
                  <w:divBdr>
                    <w:top w:val="none" w:sz="0" w:space="0" w:color="auto"/>
                    <w:left w:val="none" w:sz="0" w:space="0" w:color="auto"/>
                    <w:bottom w:val="none" w:sz="0" w:space="0" w:color="auto"/>
                    <w:right w:val="none" w:sz="0" w:space="0" w:color="auto"/>
                  </w:divBdr>
                </w:div>
                <w:div w:id="1760059654">
                  <w:marLeft w:val="480"/>
                  <w:marRight w:val="0"/>
                  <w:marTop w:val="0"/>
                  <w:marBottom w:val="0"/>
                  <w:divBdr>
                    <w:top w:val="none" w:sz="0" w:space="0" w:color="auto"/>
                    <w:left w:val="none" w:sz="0" w:space="0" w:color="auto"/>
                    <w:bottom w:val="none" w:sz="0" w:space="0" w:color="auto"/>
                    <w:right w:val="none" w:sz="0" w:space="0" w:color="auto"/>
                  </w:divBdr>
                </w:div>
                <w:div w:id="1189834818">
                  <w:marLeft w:val="480"/>
                  <w:marRight w:val="0"/>
                  <w:marTop w:val="0"/>
                  <w:marBottom w:val="0"/>
                  <w:divBdr>
                    <w:top w:val="none" w:sz="0" w:space="0" w:color="auto"/>
                    <w:left w:val="none" w:sz="0" w:space="0" w:color="auto"/>
                    <w:bottom w:val="none" w:sz="0" w:space="0" w:color="auto"/>
                    <w:right w:val="none" w:sz="0" w:space="0" w:color="auto"/>
                  </w:divBdr>
                </w:div>
              </w:divsChild>
            </w:div>
            <w:div w:id="389159248">
              <w:marLeft w:val="0"/>
              <w:marRight w:val="0"/>
              <w:marTop w:val="0"/>
              <w:marBottom w:val="0"/>
              <w:divBdr>
                <w:top w:val="none" w:sz="0" w:space="0" w:color="auto"/>
                <w:left w:val="none" w:sz="0" w:space="0" w:color="auto"/>
                <w:bottom w:val="none" w:sz="0" w:space="0" w:color="auto"/>
                <w:right w:val="none" w:sz="0" w:space="0" w:color="auto"/>
              </w:divBdr>
              <w:divsChild>
                <w:div w:id="1665694768">
                  <w:marLeft w:val="480"/>
                  <w:marRight w:val="0"/>
                  <w:marTop w:val="0"/>
                  <w:marBottom w:val="0"/>
                  <w:divBdr>
                    <w:top w:val="none" w:sz="0" w:space="0" w:color="auto"/>
                    <w:left w:val="none" w:sz="0" w:space="0" w:color="auto"/>
                    <w:bottom w:val="none" w:sz="0" w:space="0" w:color="auto"/>
                    <w:right w:val="none" w:sz="0" w:space="0" w:color="auto"/>
                  </w:divBdr>
                </w:div>
                <w:div w:id="1688671748">
                  <w:marLeft w:val="480"/>
                  <w:marRight w:val="0"/>
                  <w:marTop w:val="0"/>
                  <w:marBottom w:val="0"/>
                  <w:divBdr>
                    <w:top w:val="none" w:sz="0" w:space="0" w:color="auto"/>
                    <w:left w:val="none" w:sz="0" w:space="0" w:color="auto"/>
                    <w:bottom w:val="none" w:sz="0" w:space="0" w:color="auto"/>
                    <w:right w:val="none" w:sz="0" w:space="0" w:color="auto"/>
                  </w:divBdr>
                </w:div>
                <w:div w:id="548689502">
                  <w:marLeft w:val="480"/>
                  <w:marRight w:val="0"/>
                  <w:marTop w:val="0"/>
                  <w:marBottom w:val="0"/>
                  <w:divBdr>
                    <w:top w:val="none" w:sz="0" w:space="0" w:color="auto"/>
                    <w:left w:val="none" w:sz="0" w:space="0" w:color="auto"/>
                    <w:bottom w:val="none" w:sz="0" w:space="0" w:color="auto"/>
                    <w:right w:val="none" w:sz="0" w:space="0" w:color="auto"/>
                  </w:divBdr>
                </w:div>
                <w:div w:id="1912033524">
                  <w:marLeft w:val="480"/>
                  <w:marRight w:val="0"/>
                  <w:marTop w:val="0"/>
                  <w:marBottom w:val="0"/>
                  <w:divBdr>
                    <w:top w:val="none" w:sz="0" w:space="0" w:color="auto"/>
                    <w:left w:val="none" w:sz="0" w:space="0" w:color="auto"/>
                    <w:bottom w:val="none" w:sz="0" w:space="0" w:color="auto"/>
                    <w:right w:val="none" w:sz="0" w:space="0" w:color="auto"/>
                  </w:divBdr>
                </w:div>
                <w:div w:id="1201433931">
                  <w:marLeft w:val="480"/>
                  <w:marRight w:val="0"/>
                  <w:marTop w:val="0"/>
                  <w:marBottom w:val="0"/>
                  <w:divBdr>
                    <w:top w:val="none" w:sz="0" w:space="0" w:color="auto"/>
                    <w:left w:val="none" w:sz="0" w:space="0" w:color="auto"/>
                    <w:bottom w:val="none" w:sz="0" w:space="0" w:color="auto"/>
                    <w:right w:val="none" w:sz="0" w:space="0" w:color="auto"/>
                  </w:divBdr>
                </w:div>
                <w:div w:id="1814441702">
                  <w:marLeft w:val="480"/>
                  <w:marRight w:val="0"/>
                  <w:marTop w:val="0"/>
                  <w:marBottom w:val="0"/>
                  <w:divBdr>
                    <w:top w:val="none" w:sz="0" w:space="0" w:color="auto"/>
                    <w:left w:val="none" w:sz="0" w:space="0" w:color="auto"/>
                    <w:bottom w:val="none" w:sz="0" w:space="0" w:color="auto"/>
                    <w:right w:val="none" w:sz="0" w:space="0" w:color="auto"/>
                  </w:divBdr>
                </w:div>
                <w:div w:id="904921753">
                  <w:marLeft w:val="480"/>
                  <w:marRight w:val="0"/>
                  <w:marTop w:val="0"/>
                  <w:marBottom w:val="0"/>
                  <w:divBdr>
                    <w:top w:val="none" w:sz="0" w:space="0" w:color="auto"/>
                    <w:left w:val="none" w:sz="0" w:space="0" w:color="auto"/>
                    <w:bottom w:val="none" w:sz="0" w:space="0" w:color="auto"/>
                    <w:right w:val="none" w:sz="0" w:space="0" w:color="auto"/>
                  </w:divBdr>
                </w:div>
                <w:div w:id="965820806">
                  <w:marLeft w:val="480"/>
                  <w:marRight w:val="0"/>
                  <w:marTop w:val="0"/>
                  <w:marBottom w:val="0"/>
                  <w:divBdr>
                    <w:top w:val="none" w:sz="0" w:space="0" w:color="auto"/>
                    <w:left w:val="none" w:sz="0" w:space="0" w:color="auto"/>
                    <w:bottom w:val="none" w:sz="0" w:space="0" w:color="auto"/>
                    <w:right w:val="none" w:sz="0" w:space="0" w:color="auto"/>
                  </w:divBdr>
                </w:div>
                <w:div w:id="1083067734">
                  <w:marLeft w:val="480"/>
                  <w:marRight w:val="0"/>
                  <w:marTop w:val="0"/>
                  <w:marBottom w:val="0"/>
                  <w:divBdr>
                    <w:top w:val="none" w:sz="0" w:space="0" w:color="auto"/>
                    <w:left w:val="none" w:sz="0" w:space="0" w:color="auto"/>
                    <w:bottom w:val="none" w:sz="0" w:space="0" w:color="auto"/>
                    <w:right w:val="none" w:sz="0" w:space="0" w:color="auto"/>
                  </w:divBdr>
                </w:div>
                <w:div w:id="171921578">
                  <w:marLeft w:val="480"/>
                  <w:marRight w:val="0"/>
                  <w:marTop w:val="0"/>
                  <w:marBottom w:val="0"/>
                  <w:divBdr>
                    <w:top w:val="none" w:sz="0" w:space="0" w:color="auto"/>
                    <w:left w:val="none" w:sz="0" w:space="0" w:color="auto"/>
                    <w:bottom w:val="none" w:sz="0" w:space="0" w:color="auto"/>
                    <w:right w:val="none" w:sz="0" w:space="0" w:color="auto"/>
                  </w:divBdr>
                </w:div>
                <w:div w:id="711616099">
                  <w:marLeft w:val="480"/>
                  <w:marRight w:val="0"/>
                  <w:marTop w:val="0"/>
                  <w:marBottom w:val="0"/>
                  <w:divBdr>
                    <w:top w:val="none" w:sz="0" w:space="0" w:color="auto"/>
                    <w:left w:val="none" w:sz="0" w:space="0" w:color="auto"/>
                    <w:bottom w:val="none" w:sz="0" w:space="0" w:color="auto"/>
                    <w:right w:val="none" w:sz="0" w:space="0" w:color="auto"/>
                  </w:divBdr>
                </w:div>
                <w:div w:id="265120642">
                  <w:marLeft w:val="480"/>
                  <w:marRight w:val="0"/>
                  <w:marTop w:val="0"/>
                  <w:marBottom w:val="0"/>
                  <w:divBdr>
                    <w:top w:val="none" w:sz="0" w:space="0" w:color="auto"/>
                    <w:left w:val="none" w:sz="0" w:space="0" w:color="auto"/>
                    <w:bottom w:val="none" w:sz="0" w:space="0" w:color="auto"/>
                    <w:right w:val="none" w:sz="0" w:space="0" w:color="auto"/>
                  </w:divBdr>
                </w:div>
                <w:div w:id="123888155">
                  <w:marLeft w:val="480"/>
                  <w:marRight w:val="0"/>
                  <w:marTop w:val="0"/>
                  <w:marBottom w:val="0"/>
                  <w:divBdr>
                    <w:top w:val="none" w:sz="0" w:space="0" w:color="auto"/>
                    <w:left w:val="none" w:sz="0" w:space="0" w:color="auto"/>
                    <w:bottom w:val="none" w:sz="0" w:space="0" w:color="auto"/>
                    <w:right w:val="none" w:sz="0" w:space="0" w:color="auto"/>
                  </w:divBdr>
                </w:div>
                <w:div w:id="1049037783">
                  <w:marLeft w:val="480"/>
                  <w:marRight w:val="0"/>
                  <w:marTop w:val="0"/>
                  <w:marBottom w:val="0"/>
                  <w:divBdr>
                    <w:top w:val="none" w:sz="0" w:space="0" w:color="auto"/>
                    <w:left w:val="none" w:sz="0" w:space="0" w:color="auto"/>
                    <w:bottom w:val="none" w:sz="0" w:space="0" w:color="auto"/>
                    <w:right w:val="none" w:sz="0" w:space="0" w:color="auto"/>
                  </w:divBdr>
                </w:div>
                <w:div w:id="1062295044">
                  <w:marLeft w:val="480"/>
                  <w:marRight w:val="0"/>
                  <w:marTop w:val="0"/>
                  <w:marBottom w:val="0"/>
                  <w:divBdr>
                    <w:top w:val="none" w:sz="0" w:space="0" w:color="auto"/>
                    <w:left w:val="none" w:sz="0" w:space="0" w:color="auto"/>
                    <w:bottom w:val="none" w:sz="0" w:space="0" w:color="auto"/>
                    <w:right w:val="none" w:sz="0" w:space="0" w:color="auto"/>
                  </w:divBdr>
                </w:div>
                <w:div w:id="1985040002">
                  <w:marLeft w:val="480"/>
                  <w:marRight w:val="0"/>
                  <w:marTop w:val="0"/>
                  <w:marBottom w:val="0"/>
                  <w:divBdr>
                    <w:top w:val="none" w:sz="0" w:space="0" w:color="auto"/>
                    <w:left w:val="none" w:sz="0" w:space="0" w:color="auto"/>
                    <w:bottom w:val="none" w:sz="0" w:space="0" w:color="auto"/>
                    <w:right w:val="none" w:sz="0" w:space="0" w:color="auto"/>
                  </w:divBdr>
                </w:div>
                <w:div w:id="1762142977">
                  <w:marLeft w:val="480"/>
                  <w:marRight w:val="0"/>
                  <w:marTop w:val="0"/>
                  <w:marBottom w:val="0"/>
                  <w:divBdr>
                    <w:top w:val="none" w:sz="0" w:space="0" w:color="auto"/>
                    <w:left w:val="none" w:sz="0" w:space="0" w:color="auto"/>
                    <w:bottom w:val="none" w:sz="0" w:space="0" w:color="auto"/>
                    <w:right w:val="none" w:sz="0" w:space="0" w:color="auto"/>
                  </w:divBdr>
                </w:div>
                <w:div w:id="1709794094">
                  <w:marLeft w:val="480"/>
                  <w:marRight w:val="0"/>
                  <w:marTop w:val="0"/>
                  <w:marBottom w:val="0"/>
                  <w:divBdr>
                    <w:top w:val="none" w:sz="0" w:space="0" w:color="auto"/>
                    <w:left w:val="none" w:sz="0" w:space="0" w:color="auto"/>
                    <w:bottom w:val="none" w:sz="0" w:space="0" w:color="auto"/>
                    <w:right w:val="none" w:sz="0" w:space="0" w:color="auto"/>
                  </w:divBdr>
                </w:div>
                <w:div w:id="254292776">
                  <w:marLeft w:val="480"/>
                  <w:marRight w:val="0"/>
                  <w:marTop w:val="0"/>
                  <w:marBottom w:val="0"/>
                  <w:divBdr>
                    <w:top w:val="none" w:sz="0" w:space="0" w:color="auto"/>
                    <w:left w:val="none" w:sz="0" w:space="0" w:color="auto"/>
                    <w:bottom w:val="none" w:sz="0" w:space="0" w:color="auto"/>
                    <w:right w:val="none" w:sz="0" w:space="0" w:color="auto"/>
                  </w:divBdr>
                </w:div>
                <w:div w:id="731078589">
                  <w:marLeft w:val="480"/>
                  <w:marRight w:val="0"/>
                  <w:marTop w:val="0"/>
                  <w:marBottom w:val="0"/>
                  <w:divBdr>
                    <w:top w:val="none" w:sz="0" w:space="0" w:color="auto"/>
                    <w:left w:val="none" w:sz="0" w:space="0" w:color="auto"/>
                    <w:bottom w:val="none" w:sz="0" w:space="0" w:color="auto"/>
                    <w:right w:val="none" w:sz="0" w:space="0" w:color="auto"/>
                  </w:divBdr>
                </w:div>
                <w:div w:id="2083671711">
                  <w:marLeft w:val="480"/>
                  <w:marRight w:val="0"/>
                  <w:marTop w:val="0"/>
                  <w:marBottom w:val="0"/>
                  <w:divBdr>
                    <w:top w:val="none" w:sz="0" w:space="0" w:color="auto"/>
                    <w:left w:val="none" w:sz="0" w:space="0" w:color="auto"/>
                    <w:bottom w:val="none" w:sz="0" w:space="0" w:color="auto"/>
                    <w:right w:val="none" w:sz="0" w:space="0" w:color="auto"/>
                  </w:divBdr>
                </w:div>
                <w:div w:id="1201866120">
                  <w:marLeft w:val="480"/>
                  <w:marRight w:val="0"/>
                  <w:marTop w:val="0"/>
                  <w:marBottom w:val="0"/>
                  <w:divBdr>
                    <w:top w:val="none" w:sz="0" w:space="0" w:color="auto"/>
                    <w:left w:val="none" w:sz="0" w:space="0" w:color="auto"/>
                    <w:bottom w:val="none" w:sz="0" w:space="0" w:color="auto"/>
                    <w:right w:val="none" w:sz="0" w:space="0" w:color="auto"/>
                  </w:divBdr>
                </w:div>
                <w:div w:id="1271662387">
                  <w:marLeft w:val="480"/>
                  <w:marRight w:val="0"/>
                  <w:marTop w:val="0"/>
                  <w:marBottom w:val="0"/>
                  <w:divBdr>
                    <w:top w:val="none" w:sz="0" w:space="0" w:color="auto"/>
                    <w:left w:val="none" w:sz="0" w:space="0" w:color="auto"/>
                    <w:bottom w:val="none" w:sz="0" w:space="0" w:color="auto"/>
                    <w:right w:val="none" w:sz="0" w:space="0" w:color="auto"/>
                  </w:divBdr>
                </w:div>
                <w:div w:id="732773263">
                  <w:marLeft w:val="480"/>
                  <w:marRight w:val="0"/>
                  <w:marTop w:val="0"/>
                  <w:marBottom w:val="0"/>
                  <w:divBdr>
                    <w:top w:val="none" w:sz="0" w:space="0" w:color="auto"/>
                    <w:left w:val="none" w:sz="0" w:space="0" w:color="auto"/>
                    <w:bottom w:val="none" w:sz="0" w:space="0" w:color="auto"/>
                    <w:right w:val="none" w:sz="0" w:space="0" w:color="auto"/>
                  </w:divBdr>
                </w:div>
                <w:div w:id="2033992521">
                  <w:marLeft w:val="480"/>
                  <w:marRight w:val="0"/>
                  <w:marTop w:val="0"/>
                  <w:marBottom w:val="0"/>
                  <w:divBdr>
                    <w:top w:val="none" w:sz="0" w:space="0" w:color="auto"/>
                    <w:left w:val="none" w:sz="0" w:space="0" w:color="auto"/>
                    <w:bottom w:val="none" w:sz="0" w:space="0" w:color="auto"/>
                    <w:right w:val="none" w:sz="0" w:space="0" w:color="auto"/>
                  </w:divBdr>
                </w:div>
                <w:div w:id="1360353824">
                  <w:marLeft w:val="480"/>
                  <w:marRight w:val="0"/>
                  <w:marTop w:val="0"/>
                  <w:marBottom w:val="0"/>
                  <w:divBdr>
                    <w:top w:val="none" w:sz="0" w:space="0" w:color="auto"/>
                    <w:left w:val="none" w:sz="0" w:space="0" w:color="auto"/>
                    <w:bottom w:val="none" w:sz="0" w:space="0" w:color="auto"/>
                    <w:right w:val="none" w:sz="0" w:space="0" w:color="auto"/>
                  </w:divBdr>
                </w:div>
                <w:div w:id="667710042">
                  <w:marLeft w:val="480"/>
                  <w:marRight w:val="0"/>
                  <w:marTop w:val="0"/>
                  <w:marBottom w:val="0"/>
                  <w:divBdr>
                    <w:top w:val="none" w:sz="0" w:space="0" w:color="auto"/>
                    <w:left w:val="none" w:sz="0" w:space="0" w:color="auto"/>
                    <w:bottom w:val="none" w:sz="0" w:space="0" w:color="auto"/>
                    <w:right w:val="none" w:sz="0" w:space="0" w:color="auto"/>
                  </w:divBdr>
                </w:div>
                <w:div w:id="258762363">
                  <w:marLeft w:val="480"/>
                  <w:marRight w:val="0"/>
                  <w:marTop w:val="0"/>
                  <w:marBottom w:val="0"/>
                  <w:divBdr>
                    <w:top w:val="none" w:sz="0" w:space="0" w:color="auto"/>
                    <w:left w:val="none" w:sz="0" w:space="0" w:color="auto"/>
                    <w:bottom w:val="none" w:sz="0" w:space="0" w:color="auto"/>
                    <w:right w:val="none" w:sz="0" w:space="0" w:color="auto"/>
                  </w:divBdr>
                </w:div>
                <w:div w:id="430470952">
                  <w:marLeft w:val="480"/>
                  <w:marRight w:val="0"/>
                  <w:marTop w:val="0"/>
                  <w:marBottom w:val="0"/>
                  <w:divBdr>
                    <w:top w:val="none" w:sz="0" w:space="0" w:color="auto"/>
                    <w:left w:val="none" w:sz="0" w:space="0" w:color="auto"/>
                    <w:bottom w:val="none" w:sz="0" w:space="0" w:color="auto"/>
                    <w:right w:val="none" w:sz="0" w:space="0" w:color="auto"/>
                  </w:divBdr>
                </w:div>
                <w:div w:id="1660380850">
                  <w:marLeft w:val="480"/>
                  <w:marRight w:val="0"/>
                  <w:marTop w:val="0"/>
                  <w:marBottom w:val="0"/>
                  <w:divBdr>
                    <w:top w:val="none" w:sz="0" w:space="0" w:color="auto"/>
                    <w:left w:val="none" w:sz="0" w:space="0" w:color="auto"/>
                    <w:bottom w:val="none" w:sz="0" w:space="0" w:color="auto"/>
                    <w:right w:val="none" w:sz="0" w:space="0" w:color="auto"/>
                  </w:divBdr>
                </w:div>
                <w:div w:id="1635797261">
                  <w:marLeft w:val="480"/>
                  <w:marRight w:val="0"/>
                  <w:marTop w:val="0"/>
                  <w:marBottom w:val="0"/>
                  <w:divBdr>
                    <w:top w:val="none" w:sz="0" w:space="0" w:color="auto"/>
                    <w:left w:val="none" w:sz="0" w:space="0" w:color="auto"/>
                    <w:bottom w:val="none" w:sz="0" w:space="0" w:color="auto"/>
                    <w:right w:val="none" w:sz="0" w:space="0" w:color="auto"/>
                  </w:divBdr>
                </w:div>
                <w:div w:id="262298377">
                  <w:marLeft w:val="480"/>
                  <w:marRight w:val="0"/>
                  <w:marTop w:val="0"/>
                  <w:marBottom w:val="0"/>
                  <w:divBdr>
                    <w:top w:val="none" w:sz="0" w:space="0" w:color="auto"/>
                    <w:left w:val="none" w:sz="0" w:space="0" w:color="auto"/>
                    <w:bottom w:val="none" w:sz="0" w:space="0" w:color="auto"/>
                    <w:right w:val="none" w:sz="0" w:space="0" w:color="auto"/>
                  </w:divBdr>
                </w:div>
                <w:div w:id="320932514">
                  <w:marLeft w:val="480"/>
                  <w:marRight w:val="0"/>
                  <w:marTop w:val="0"/>
                  <w:marBottom w:val="0"/>
                  <w:divBdr>
                    <w:top w:val="none" w:sz="0" w:space="0" w:color="auto"/>
                    <w:left w:val="none" w:sz="0" w:space="0" w:color="auto"/>
                    <w:bottom w:val="none" w:sz="0" w:space="0" w:color="auto"/>
                    <w:right w:val="none" w:sz="0" w:space="0" w:color="auto"/>
                  </w:divBdr>
                </w:div>
                <w:div w:id="1967273057">
                  <w:marLeft w:val="480"/>
                  <w:marRight w:val="0"/>
                  <w:marTop w:val="0"/>
                  <w:marBottom w:val="0"/>
                  <w:divBdr>
                    <w:top w:val="none" w:sz="0" w:space="0" w:color="auto"/>
                    <w:left w:val="none" w:sz="0" w:space="0" w:color="auto"/>
                    <w:bottom w:val="none" w:sz="0" w:space="0" w:color="auto"/>
                    <w:right w:val="none" w:sz="0" w:space="0" w:color="auto"/>
                  </w:divBdr>
                </w:div>
                <w:div w:id="67584653">
                  <w:marLeft w:val="480"/>
                  <w:marRight w:val="0"/>
                  <w:marTop w:val="0"/>
                  <w:marBottom w:val="0"/>
                  <w:divBdr>
                    <w:top w:val="none" w:sz="0" w:space="0" w:color="auto"/>
                    <w:left w:val="none" w:sz="0" w:space="0" w:color="auto"/>
                    <w:bottom w:val="none" w:sz="0" w:space="0" w:color="auto"/>
                    <w:right w:val="none" w:sz="0" w:space="0" w:color="auto"/>
                  </w:divBdr>
                </w:div>
                <w:div w:id="1181503898">
                  <w:marLeft w:val="480"/>
                  <w:marRight w:val="0"/>
                  <w:marTop w:val="0"/>
                  <w:marBottom w:val="0"/>
                  <w:divBdr>
                    <w:top w:val="none" w:sz="0" w:space="0" w:color="auto"/>
                    <w:left w:val="none" w:sz="0" w:space="0" w:color="auto"/>
                    <w:bottom w:val="none" w:sz="0" w:space="0" w:color="auto"/>
                    <w:right w:val="none" w:sz="0" w:space="0" w:color="auto"/>
                  </w:divBdr>
                </w:div>
                <w:div w:id="765225129">
                  <w:marLeft w:val="480"/>
                  <w:marRight w:val="0"/>
                  <w:marTop w:val="0"/>
                  <w:marBottom w:val="0"/>
                  <w:divBdr>
                    <w:top w:val="none" w:sz="0" w:space="0" w:color="auto"/>
                    <w:left w:val="none" w:sz="0" w:space="0" w:color="auto"/>
                    <w:bottom w:val="none" w:sz="0" w:space="0" w:color="auto"/>
                    <w:right w:val="none" w:sz="0" w:space="0" w:color="auto"/>
                  </w:divBdr>
                </w:div>
                <w:div w:id="1043990558">
                  <w:marLeft w:val="480"/>
                  <w:marRight w:val="0"/>
                  <w:marTop w:val="0"/>
                  <w:marBottom w:val="0"/>
                  <w:divBdr>
                    <w:top w:val="none" w:sz="0" w:space="0" w:color="auto"/>
                    <w:left w:val="none" w:sz="0" w:space="0" w:color="auto"/>
                    <w:bottom w:val="none" w:sz="0" w:space="0" w:color="auto"/>
                    <w:right w:val="none" w:sz="0" w:space="0" w:color="auto"/>
                  </w:divBdr>
                </w:div>
                <w:div w:id="2019841318">
                  <w:marLeft w:val="480"/>
                  <w:marRight w:val="0"/>
                  <w:marTop w:val="0"/>
                  <w:marBottom w:val="0"/>
                  <w:divBdr>
                    <w:top w:val="none" w:sz="0" w:space="0" w:color="auto"/>
                    <w:left w:val="none" w:sz="0" w:space="0" w:color="auto"/>
                    <w:bottom w:val="none" w:sz="0" w:space="0" w:color="auto"/>
                    <w:right w:val="none" w:sz="0" w:space="0" w:color="auto"/>
                  </w:divBdr>
                </w:div>
                <w:div w:id="720447854">
                  <w:marLeft w:val="480"/>
                  <w:marRight w:val="0"/>
                  <w:marTop w:val="0"/>
                  <w:marBottom w:val="0"/>
                  <w:divBdr>
                    <w:top w:val="none" w:sz="0" w:space="0" w:color="auto"/>
                    <w:left w:val="none" w:sz="0" w:space="0" w:color="auto"/>
                    <w:bottom w:val="none" w:sz="0" w:space="0" w:color="auto"/>
                    <w:right w:val="none" w:sz="0" w:space="0" w:color="auto"/>
                  </w:divBdr>
                </w:div>
                <w:div w:id="2143888257">
                  <w:marLeft w:val="480"/>
                  <w:marRight w:val="0"/>
                  <w:marTop w:val="0"/>
                  <w:marBottom w:val="0"/>
                  <w:divBdr>
                    <w:top w:val="none" w:sz="0" w:space="0" w:color="auto"/>
                    <w:left w:val="none" w:sz="0" w:space="0" w:color="auto"/>
                    <w:bottom w:val="none" w:sz="0" w:space="0" w:color="auto"/>
                    <w:right w:val="none" w:sz="0" w:space="0" w:color="auto"/>
                  </w:divBdr>
                </w:div>
                <w:div w:id="577251414">
                  <w:marLeft w:val="480"/>
                  <w:marRight w:val="0"/>
                  <w:marTop w:val="0"/>
                  <w:marBottom w:val="0"/>
                  <w:divBdr>
                    <w:top w:val="none" w:sz="0" w:space="0" w:color="auto"/>
                    <w:left w:val="none" w:sz="0" w:space="0" w:color="auto"/>
                    <w:bottom w:val="none" w:sz="0" w:space="0" w:color="auto"/>
                    <w:right w:val="none" w:sz="0" w:space="0" w:color="auto"/>
                  </w:divBdr>
                </w:div>
                <w:div w:id="1985348392">
                  <w:marLeft w:val="480"/>
                  <w:marRight w:val="0"/>
                  <w:marTop w:val="0"/>
                  <w:marBottom w:val="0"/>
                  <w:divBdr>
                    <w:top w:val="none" w:sz="0" w:space="0" w:color="auto"/>
                    <w:left w:val="none" w:sz="0" w:space="0" w:color="auto"/>
                    <w:bottom w:val="none" w:sz="0" w:space="0" w:color="auto"/>
                    <w:right w:val="none" w:sz="0" w:space="0" w:color="auto"/>
                  </w:divBdr>
                </w:div>
                <w:div w:id="689722526">
                  <w:marLeft w:val="480"/>
                  <w:marRight w:val="0"/>
                  <w:marTop w:val="0"/>
                  <w:marBottom w:val="0"/>
                  <w:divBdr>
                    <w:top w:val="none" w:sz="0" w:space="0" w:color="auto"/>
                    <w:left w:val="none" w:sz="0" w:space="0" w:color="auto"/>
                    <w:bottom w:val="none" w:sz="0" w:space="0" w:color="auto"/>
                    <w:right w:val="none" w:sz="0" w:space="0" w:color="auto"/>
                  </w:divBdr>
                </w:div>
                <w:div w:id="1214658333">
                  <w:marLeft w:val="480"/>
                  <w:marRight w:val="0"/>
                  <w:marTop w:val="0"/>
                  <w:marBottom w:val="0"/>
                  <w:divBdr>
                    <w:top w:val="none" w:sz="0" w:space="0" w:color="auto"/>
                    <w:left w:val="none" w:sz="0" w:space="0" w:color="auto"/>
                    <w:bottom w:val="none" w:sz="0" w:space="0" w:color="auto"/>
                    <w:right w:val="none" w:sz="0" w:space="0" w:color="auto"/>
                  </w:divBdr>
                </w:div>
                <w:div w:id="1797405454">
                  <w:marLeft w:val="480"/>
                  <w:marRight w:val="0"/>
                  <w:marTop w:val="0"/>
                  <w:marBottom w:val="0"/>
                  <w:divBdr>
                    <w:top w:val="none" w:sz="0" w:space="0" w:color="auto"/>
                    <w:left w:val="none" w:sz="0" w:space="0" w:color="auto"/>
                    <w:bottom w:val="none" w:sz="0" w:space="0" w:color="auto"/>
                    <w:right w:val="none" w:sz="0" w:space="0" w:color="auto"/>
                  </w:divBdr>
                </w:div>
              </w:divsChild>
            </w:div>
            <w:div w:id="154958222">
              <w:marLeft w:val="0"/>
              <w:marRight w:val="0"/>
              <w:marTop w:val="0"/>
              <w:marBottom w:val="0"/>
              <w:divBdr>
                <w:top w:val="none" w:sz="0" w:space="0" w:color="auto"/>
                <w:left w:val="none" w:sz="0" w:space="0" w:color="auto"/>
                <w:bottom w:val="none" w:sz="0" w:space="0" w:color="auto"/>
                <w:right w:val="none" w:sz="0" w:space="0" w:color="auto"/>
              </w:divBdr>
              <w:divsChild>
                <w:div w:id="186453255">
                  <w:marLeft w:val="480"/>
                  <w:marRight w:val="0"/>
                  <w:marTop w:val="0"/>
                  <w:marBottom w:val="0"/>
                  <w:divBdr>
                    <w:top w:val="none" w:sz="0" w:space="0" w:color="auto"/>
                    <w:left w:val="none" w:sz="0" w:space="0" w:color="auto"/>
                    <w:bottom w:val="none" w:sz="0" w:space="0" w:color="auto"/>
                    <w:right w:val="none" w:sz="0" w:space="0" w:color="auto"/>
                  </w:divBdr>
                </w:div>
                <w:div w:id="1375615533">
                  <w:marLeft w:val="480"/>
                  <w:marRight w:val="0"/>
                  <w:marTop w:val="0"/>
                  <w:marBottom w:val="0"/>
                  <w:divBdr>
                    <w:top w:val="none" w:sz="0" w:space="0" w:color="auto"/>
                    <w:left w:val="none" w:sz="0" w:space="0" w:color="auto"/>
                    <w:bottom w:val="none" w:sz="0" w:space="0" w:color="auto"/>
                    <w:right w:val="none" w:sz="0" w:space="0" w:color="auto"/>
                  </w:divBdr>
                </w:div>
                <w:div w:id="1711951662">
                  <w:marLeft w:val="480"/>
                  <w:marRight w:val="0"/>
                  <w:marTop w:val="0"/>
                  <w:marBottom w:val="0"/>
                  <w:divBdr>
                    <w:top w:val="none" w:sz="0" w:space="0" w:color="auto"/>
                    <w:left w:val="none" w:sz="0" w:space="0" w:color="auto"/>
                    <w:bottom w:val="none" w:sz="0" w:space="0" w:color="auto"/>
                    <w:right w:val="none" w:sz="0" w:space="0" w:color="auto"/>
                  </w:divBdr>
                </w:div>
                <w:div w:id="656303285">
                  <w:marLeft w:val="480"/>
                  <w:marRight w:val="0"/>
                  <w:marTop w:val="0"/>
                  <w:marBottom w:val="0"/>
                  <w:divBdr>
                    <w:top w:val="none" w:sz="0" w:space="0" w:color="auto"/>
                    <w:left w:val="none" w:sz="0" w:space="0" w:color="auto"/>
                    <w:bottom w:val="none" w:sz="0" w:space="0" w:color="auto"/>
                    <w:right w:val="none" w:sz="0" w:space="0" w:color="auto"/>
                  </w:divBdr>
                </w:div>
                <w:div w:id="168642346">
                  <w:marLeft w:val="480"/>
                  <w:marRight w:val="0"/>
                  <w:marTop w:val="0"/>
                  <w:marBottom w:val="0"/>
                  <w:divBdr>
                    <w:top w:val="none" w:sz="0" w:space="0" w:color="auto"/>
                    <w:left w:val="none" w:sz="0" w:space="0" w:color="auto"/>
                    <w:bottom w:val="none" w:sz="0" w:space="0" w:color="auto"/>
                    <w:right w:val="none" w:sz="0" w:space="0" w:color="auto"/>
                  </w:divBdr>
                </w:div>
                <w:div w:id="1050417631">
                  <w:marLeft w:val="480"/>
                  <w:marRight w:val="0"/>
                  <w:marTop w:val="0"/>
                  <w:marBottom w:val="0"/>
                  <w:divBdr>
                    <w:top w:val="none" w:sz="0" w:space="0" w:color="auto"/>
                    <w:left w:val="none" w:sz="0" w:space="0" w:color="auto"/>
                    <w:bottom w:val="none" w:sz="0" w:space="0" w:color="auto"/>
                    <w:right w:val="none" w:sz="0" w:space="0" w:color="auto"/>
                  </w:divBdr>
                </w:div>
                <w:div w:id="140200848">
                  <w:marLeft w:val="480"/>
                  <w:marRight w:val="0"/>
                  <w:marTop w:val="0"/>
                  <w:marBottom w:val="0"/>
                  <w:divBdr>
                    <w:top w:val="none" w:sz="0" w:space="0" w:color="auto"/>
                    <w:left w:val="none" w:sz="0" w:space="0" w:color="auto"/>
                    <w:bottom w:val="none" w:sz="0" w:space="0" w:color="auto"/>
                    <w:right w:val="none" w:sz="0" w:space="0" w:color="auto"/>
                  </w:divBdr>
                </w:div>
                <w:div w:id="6176266">
                  <w:marLeft w:val="480"/>
                  <w:marRight w:val="0"/>
                  <w:marTop w:val="0"/>
                  <w:marBottom w:val="0"/>
                  <w:divBdr>
                    <w:top w:val="none" w:sz="0" w:space="0" w:color="auto"/>
                    <w:left w:val="none" w:sz="0" w:space="0" w:color="auto"/>
                    <w:bottom w:val="none" w:sz="0" w:space="0" w:color="auto"/>
                    <w:right w:val="none" w:sz="0" w:space="0" w:color="auto"/>
                  </w:divBdr>
                </w:div>
                <w:div w:id="820386813">
                  <w:marLeft w:val="480"/>
                  <w:marRight w:val="0"/>
                  <w:marTop w:val="0"/>
                  <w:marBottom w:val="0"/>
                  <w:divBdr>
                    <w:top w:val="none" w:sz="0" w:space="0" w:color="auto"/>
                    <w:left w:val="none" w:sz="0" w:space="0" w:color="auto"/>
                    <w:bottom w:val="none" w:sz="0" w:space="0" w:color="auto"/>
                    <w:right w:val="none" w:sz="0" w:space="0" w:color="auto"/>
                  </w:divBdr>
                </w:div>
                <w:div w:id="1518278012">
                  <w:marLeft w:val="480"/>
                  <w:marRight w:val="0"/>
                  <w:marTop w:val="0"/>
                  <w:marBottom w:val="0"/>
                  <w:divBdr>
                    <w:top w:val="none" w:sz="0" w:space="0" w:color="auto"/>
                    <w:left w:val="none" w:sz="0" w:space="0" w:color="auto"/>
                    <w:bottom w:val="none" w:sz="0" w:space="0" w:color="auto"/>
                    <w:right w:val="none" w:sz="0" w:space="0" w:color="auto"/>
                  </w:divBdr>
                </w:div>
                <w:div w:id="1444152242">
                  <w:marLeft w:val="480"/>
                  <w:marRight w:val="0"/>
                  <w:marTop w:val="0"/>
                  <w:marBottom w:val="0"/>
                  <w:divBdr>
                    <w:top w:val="none" w:sz="0" w:space="0" w:color="auto"/>
                    <w:left w:val="none" w:sz="0" w:space="0" w:color="auto"/>
                    <w:bottom w:val="none" w:sz="0" w:space="0" w:color="auto"/>
                    <w:right w:val="none" w:sz="0" w:space="0" w:color="auto"/>
                  </w:divBdr>
                </w:div>
                <w:div w:id="1439179569">
                  <w:marLeft w:val="480"/>
                  <w:marRight w:val="0"/>
                  <w:marTop w:val="0"/>
                  <w:marBottom w:val="0"/>
                  <w:divBdr>
                    <w:top w:val="none" w:sz="0" w:space="0" w:color="auto"/>
                    <w:left w:val="none" w:sz="0" w:space="0" w:color="auto"/>
                    <w:bottom w:val="none" w:sz="0" w:space="0" w:color="auto"/>
                    <w:right w:val="none" w:sz="0" w:space="0" w:color="auto"/>
                  </w:divBdr>
                </w:div>
                <w:div w:id="298534414">
                  <w:marLeft w:val="480"/>
                  <w:marRight w:val="0"/>
                  <w:marTop w:val="0"/>
                  <w:marBottom w:val="0"/>
                  <w:divBdr>
                    <w:top w:val="none" w:sz="0" w:space="0" w:color="auto"/>
                    <w:left w:val="none" w:sz="0" w:space="0" w:color="auto"/>
                    <w:bottom w:val="none" w:sz="0" w:space="0" w:color="auto"/>
                    <w:right w:val="none" w:sz="0" w:space="0" w:color="auto"/>
                  </w:divBdr>
                </w:div>
                <w:div w:id="860119725">
                  <w:marLeft w:val="480"/>
                  <w:marRight w:val="0"/>
                  <w:marTop w:val="0"/>
                  <w:marBottom w:val="0"/>
                  <w:divBdr>
                    <w:top w:val="none" w:sz="0" w:space="0" w:color="auto"/>
                    <w:left w:val="none" w:sz="0" w:space="0" w:color="auto"/>
                    <w:bottom w:val="none" w:sz="0" w:space="0" w:color="auto"/>
                    <w:right w:val="none" w:sz="0" w:space="0" w:color="auto"/>
                  </w:divBdr>
                </w:div>
                <w:div w:id="830609449">
                  <w:marLeft w:val="480"/>
                  <w:marRight w:val="0"/>
                  <w:marTop w:val="0"/>
                  <w:marBottom w:val="0"/>
                  <w:divBdr>
                    <w:top w:val="none" w:sz="0" w:space="0" w:color="auto"/>
                    <w:left w:val="none" w:sz="0" w:space="0" w:color="auto"/>
                    <w:bottom w:val="none" w:sz="0" w:space="0" w:color="auto"/>
                    <w:right w:val="none" w:sz="0" w:space="0" w:color="auto"/>
                  </w:divBdr>
                </w:div>
                <w:div w:id="1952011192">
                  <w:marLeft w:val="480"/>
                  <w:marRight w:val="0"/>
                  <w:marTop w:val="0"/>
                  <w:marBottom w:val="0"/>
                  <w:divBdr>
                    <w:top w:val="none" w:sz="0" w:space="0" w:color="auto"/>
                    <w:left w:val="none" w:sz="0" w:space="0" w:color="auto"/>
                    <w:bottom w:val="none" w:sz="0" w:space="0" w:color="auto"/>
                    <w:right w:val="none" w:sz="0" w:space="0" w:color="auto"/>
                  </w:divBdr>
                </w:div>
                <w:div w:id="1392077539">
                  <w:marLeft w:val="480"/>
                  <w:marRight w:val="0"/>
                  <w:marTop w:val="0"/>
                  <w:marBottom w:val="0"/>
                  <w:divBdr>
                    <w:top w:val="none" w:sz="0" w:space="0" w:color="auto"/>
                    <w:left w:val="none" w:sz="0" w:space="0" w:color="auto"/>
                    <w:bottom w:val="none" w:sz="0" w:space="0" w:color="auto"/>
                    <w:right w:val="none" w:sz="0" w:space="0" w:color="auto"/>
                  </w:divBdr>
                </w:div>
                <w:div w:id="820345777">
                  <w:marLeft w:val="480"/>
                  <w:marRight w:val="0"/>
                  <w:marTop w:val="0"/>
                  <w:marBottom w:val="0"/>
                  <w:divBdr>
                    <w:top w:val="none" w:sz="0" w:space="0" w:color="auto"/>
                    <w:left w:val="none" w:sz="0" w:space="0" w:color="auto"/>
                    <w:bottom w:val="none" w:sz="0" w:space="0" w:color="auto"/>
                    <w:right w:val="none" w:sz="0" w:space="0" w:color="auto"/>
                  </w:divBdr>
                </w:div>
                <w:div w:id="1801460877">
                  <w:marLeft w:val="480"/>
                  <w:marRight w:val="0"/>
                  <w:marTop w:val="0"/>
                  <w:marBottom w:val="0"/>
                  <w:divBdr>
                    <w:top w:val="none" w:sz="0" w:space="0" w:color="auto"/>
                    <w:left w:val="none" w:sz="0" w:space="0" w:color="auto"/>
                    <w:bottom w:val="none" w:sz="0" w:space="0" w:color="auto"/>
                    <w:right w:val="none" w:sz="0" w:space="0" w:color="auto"/>
                  </w:divBdr>
                </w:div>
                <w:div w:id="1871452617">
                  <w:marLeft w:val="480"/>
                  <w:marRight w:val="0"/>
                  <w:marTop w:val="0"/>
                  <w:marBottom w:val="0"/>
                  <w:divBdr>
                    <w:top w:val="none" w:sz="0" w:space="0" w:color="auto"/>
                    <w:left w:val="none" w:sz="0" w:space="0" w:color="auto"/>
                    <w:bottom w:val="none" w:sz="0" w:space="0" w:color="auto"/>
                    <w:right w:val="none" w:sz="0" w:space="0" w:color="auto"/>
                  </w:divBdr>
                </w:div>
                <w:div w:id="1397776745">
                  <w:marLeft w:val="480"/>
                  <w:marRight w:val="0"/>
                  <w:marTop w:val="0"/>
                  <w:marBottom w:val="0"/>
                  <w:divBdr>
                    <w:top w:val="none" w:sz="0" w:space="0" w:color="auto"/>
                    <w:left w:val="none" w:sz="0" w:space="0" w:color="auto"/>
                    <w:bottom w:val="none" w:sz="0" w:space="0" w:color="auto"/>
                    <w:right w:val="none" w:sz="0" w:space="0" w:color="auto"/>
                  </w:divBdr>
                </w:div>
                <w:div w:id="749931640">
                  <w:marLeft w:val="480"/>
                  <w:marRight w:val="0"/>
                  <w:marTop w:val="0"/>
                  <w:marBottom w:val="0"/>
                  <w:divBdr>
                    <w:top w:val="none" w:sz="0" w:space="0" w:color="auto"/>
                    <w:left w:val="none" w:sz="0" w:space="0" w:color="auto"/>
                    <w:bottom w:val="none" w:sz="0" w:space="0" w:color="auto"/>
                    <w:right w:val="none" w:sz="0" w:space="0" w:color="auto"/>
                  </w:divBdr>
                </w:div>
                <w:div w:id="1696224598">
                  <w:marLeft w:val="480"/>
                  <w:marRight w:val="0"/>
                  <w:marTop w:val="0"/>
                  <w:marBottom w:val="0"/>
                  <w:divBdr>
                    <w:top w:val="none" w:sz="0" w:space="0" w:color="auto"/>
                    <w:left w:val="none" w:sz="0" w:space="0" w:color="auto"/>
                    <w:bottom w:val="none" w:sz="0" w:space="0" w:color="auto"/>
                    <w:right w:val="none" w:sz="0" w:space="0" w:color="auto"/>
                  </w:divBdr>
                </w:div>
                <w:div w:id="1937253267">
                  <w:marLeft w:val="480"/>
                  <w:marRight w:val="0"/>
                  <w:marTop w:val="0"/>
                  <w:marBottom w:val="0"/>
                  <w:divBdr>
                    <w:top w:val="none" w:sz="0" w:space="0" w:color="auto"/>
                    <w:left w:val="none" w:sz="0" w:space="0" w:color="auto"/>
                    <w:bottom w:val="none" w:sz="0" w:space="0" w:color="auto"/>
                    <w:right w:val="none" w:sz="0" w:space="0" w:color="auto"/>
                  </w:divBdr>
                </w:div>
                <w:div w:id="1469124503">
                  <w:marLeft w:val="480"/>
                  <w:marRight w:val="0"/>
                  <w:marTop w:val="0"/>
                  <w:marBottom w:val="0"/>
                  <w:divBdr>
                    <w:top w:val="none" w:sz="0" w:space="0" w:color="auto"/>
                    <w:left w:val="none" w:sz="0" w:space="0" w:color="auto"/>
                    <w:bottom w:val="none" w:sz="0" w:space="0" w:color="auto"/>
                    <w:right w:val="none" w:sz="0" w:space="0" w:color="auto"/>
                  </w:divBdr>
                </w:div>
                <w:div w:id="709761802">
                  <w:marLeft w:val="480"/>
                  <w:marRight w:val="0"/>
                  <w:marTop w:val="0"/>
                  <w:marBottom w:val="0"/>
                  <w:divBdr>
                    <w:top w:val="none" w:sz="0" w:space="0" w:color="auto"/>
                    <w:left w:val="none" w:sz="0" w:space="0" w:color="auto"/>
                    <w:bottom w:val="none" w:sz="0" w:space="0" w:color="auto"/>
                    <w:right w:val="none" w:sz="0" w:space="0" w:color="auto"/>
                  </w:divBdr>
                </w:div>
                <w:div w:id="1754399923">
                  <w:marLeft w:val="480"/>
                  <w:marRight w:val="0"/>
                  <w:marTop w:val="0"/>
                  <w:marBottom w:val="0"/>
                  <w:divBdr>
                    <w:top w:val="none" w:sz="0" w:space="0" w:color="auto"/>
                    <w:left w:val="none" w:sz="0" w:space="0" w:color="auto"/>
                    <w:bottom w:val="none" w:sz="0" w:space="0" w:color="auto"/>
                    <w:right w:val="none" w:sz="0" w:space="0" w:color="auto"/>
                  </w:divBdr>
                </w:div>
                <w:div w:id="1075710961">
                  <w:marLeft w:val="480"/>
                  <w:marRight w:val="0"/>
                  <w:marTop w:val="0"/>
                  <w:marBottom w:val="0"/>
                  <w:divBdr>
                    <w:top w:val="none" w:sz="0" w:space="0" w:color="auto"/>
                    <w:left w:val="none" w:sz="0" w:space="0" w:color="auto"/>
                    <w:bottom w:val="none" w:sz="0" w:space="0" w:color="auto"/>
                    <w:right w:val="none" w:sz="0" w:space="0" w:color="auto"/>
                  </w:divBdr>
                </w:div>
                <w:div w:id="557597725">
                  <w:marLeft w:val="480"/>
                  <w:marRight w:val="0"/>
                  <w:marTop w:val="0"/>
                  <w:marBottom w:val="0"/>
                  <w:divBdr>
                    <w:top w:val="none" w:sz="0" w:space="0" w:color="auto"/>
                    <w:left w:val="none" w:sz="0" w:space="0" w:color="auto"/>
                    <w:bottom w:val="none" w:sz="0" w:space="0" w:color="auto"/>
                    <w:right w:val="none" w:sz="0" w:space="0" w:color="auto"/>
                  </w:divBdr>
                </w:div>
                <w:div w:id="394201260">
                  <w:marLeft w:val="480"/>
                  <w:marRight w:val="0"/>
                  <w:marTop w:val="0"/>
                  <w:marBottom w:val="0"/>
                  <w:divBdr>
                    <w:top w:val="none" w:sz="0" w:space="0" w:color="auto"/>
                    <w:left w:val="none" w:sz="0" w:space="0" w:color="auto"/>
                    <w:bottom w:val="none" w:sz="0" w:space="0" w:color="auto"/>
                    <w:right w:val="none" w:sz="0" w:space="0" w:color="auto"/>
                  </w:divBdr>
                </w:div>
                <w:div w:id="761295139">
                  <w:marLeft w:val="480"/>
                  <w:marRight w:val="0"/>
                  <w:marTop w:val="0"/>
                  <w:marBottom w:val="0"/>
                  <w:divBdr>
                    <w:top w:val="none" w:sz="0" w:space="0" w:color="auto"/>
                    <w:left w:val="none" w:sz="0" w:space="0" w:color="auto"/>
                    <w:bottom w:val="none" w:sz="0" w:space="0" w:color="auto"/>
                    <w:right w:val="none" w:sz="0" w:space="0" w:color="auto"/>
                  </w:divBdr>
                </w:div>
                <w:div w:id="2131969429">
                  <w:marLeft w:val="480"/>
                  <w:marRight w:val="0"/>
                  <w:marTop w:val="0"/>
                  <w:marBottom w:val="0"/>
                  <w:divBdr>
                    <w:top w:val="none" w:sz="0" w:space="0" w:color="auto"/>
                    <w:left w:val="none" w:sz="0" w:space="0" w:color="auto"/>
                    <w:bottom w:val="none" w:sz="0" w:space="0" w:color="auto"/>
                    <w:right w:val="none" w:sz="0" w:space="0" w:color="auto"/>
                  </w:divBdr>
                </w:div>
                <w:div w:id="2083792176">
                  <w:marLeft w:val="480"/>
                  <w:marRight w:val="0"/>
                  <w:marTop w:val="0"/>
                  <w:marBottom w:val="0"/>
                  <w:divBdr>
                    <w:top w:val="none" w:sz="0" w:space="0" w:color="auto"/>
                    <w:left w:val="none" w:sz="0" w:space="0" w:color="auto"/>
                    <w:bottom w:val="none" w:sz="0" w:space="0" w:color="auto"/>
                    <w:right w:val="none" w:sz="0" w:space="0" w:color="auto"/>
                  </w:divBdr>
                </w:div>
                <w:div w:id="787356312">
                  <w:marLeft w:val="480"/>
                  <w:marRight w:val="0"/>
                  <w:marTop w:val="0"/>
                  <w:marBottom w:val="0"/>
                  <w:divBdr>
                    <w:top w:val="none" w:sz="0" w:space="0" w:color="auto"/>
                    <w:left w:val="none" w:sz="0" w:space="0" w:color="auto"/>
                    <w:bottom w:val="none" w:sz="0" w:space="0" w:color="auto"/>
                    <w:right w:val="none" w:sz="0" w:space="0" w:color="auto"/>
                  </w:divBdr>
                </w:div>
                <w:div w:id="1413089656">
                  <w:marLeft w:val="480"/>
                  <w:marRight w:val="0"/>
                  <w:marTop w:val="0"/>
                  <w:marBottom w:val="0"/>
                  <w:divBdr>
                    <w:top w:val="none" w:sz="0" w:space="0" w:color="auto"/>
                    <w:left w:val="none" w:sz="0" w:space="0" w:color="auto"/>
                    <w:bottom w:val="none" w:sz="0" w:space="0" w:color="auto"/>
                    <w:right w:val="none" w:sz="0" w:space="0" w:color="auto"/>
                  </w:divBdr>
                </w:div>
                <w:div w:id="1388647140">
                  <w:marLeft w:val="480"/>
                  <w:marRight w:val="0"/>
                  <w:marTop w:val="0"/>
                  <w:marBottom w:val="0"/>
                  <w:divBdr>
                    <w:top w:val="none" w:sz="0" w:space="0" w:color="auto"/>
                    <w:left w:val="none" w:sz="0" w:space="0" w:color="auto"/>
                    <w:bottom w:val="none" w:sz="0" w:space="0" w:color="auto"/>
                    <w:right w:val="none" w:sz="0" w:space="0" w:color="auto"/>
                  </w:divBdr>
                </w:div>
                <w:div w:id="1187137311">
                  <w:marLeft w:val="480"/>
                  <w:marRight w:val="0"/>
                  <w:marTop w:val="0"/>
                  <w:marBottom w:val="0"/>
                  <w:divBdr>
                    <w:top w:val="none" w:sz="0" w:space="0" w:color="auto"/>
                    <w:left w:val="none" w:sz="0" w:space="0" w:color="auto"/>
                    <w:bottom w:val="none" w:sz="0" w:space="0" w:color="auto"/>
                    <w:right w:val="none" w:sz="0" w:space="0" w:color="auto"/>
                  </w:divBdr>
                </w:div>
                <w:div w:id="254553589">
                  <w:marLeft w:val="480"/>
                  <w:marRight w:val="0"/>
                  <w:marTop w:val="0"/>
                  <w:marBottom w:val="0"/>
                  <w:divBdr>
                    <w:top w:val="none" w:sz="0" w:space="0" w:color="auto"/>
                    <w:left w:val="none" w:sz="0" w:space="0" w:color="auto"/>
                    <w:bottom w:val="none" w:sz="0" w:space="0" w:color="auto"/>
                    <w:right w:val="none" w:sz="0" w:space="0" w:color="auto"/>
                  </w:divBdr>
                </w:div>
                <w:div w:id="704987627">
                  <w:marLeft w:val="480"/>
                  <w:marRight w:val="0"/>
                  <w:marTop w:val="0"/>
                  <w:marBottom w:val="0"/>
                  <w:divBdr>
                    <w:top w:val="none" w:sz="0" w:space="0" w:color="auto"/>
                    <w:left w:val="none" w:sz="0" w:space="0" w:color="auto"/>
                    <w:bottom w:val="none" w:sz="0" w:space="0" w:color="auto"/>
                    <w:right w:val="none" w:sz="0" w:space="0" w:color="auto"/>
                  </w:divBdr>
                </w:div>
                <w:div w:id="1923760882">
                  <w:marLeft w:val="480"/>
                  <w:marRight w:val="0"/>
                  <w:marTop w:val="0"/>
                  <w:marBottom w:val="0"/>
                  <w:divBdr>
                    <w:top w:val="none" w:sz="0" w:space="0" w:color="auto"/>
                    <w:left w:val="none" w:sz="0" w:space="0" w:color="auto"/>
                    <w:bottom w:val="none" w:sz="0" w:space="0" w:color="auto"/>
                    <w:right w:val="none" w:sz="0" w:space="0" w:color="auto"/>
                  </w:divBdr>
                </w:div>
                <w:div w:id="1795754139">
                  <w:marLeft w:val="480"/>
                  <w:marRight w:val="0"/>
                  <w:marTop w:val="0"/>
                  <w:marBottom w:val="0"/>
                  <w:divBdr>
                    <w:top w:val="none" w:sz="0" w:space="0" w:color="auto"/>
                    <w:left w:val="none" w:sz="0" w:space="0" w:color="auto"/>
                    <w:bottom w:val="none" w:sz="0" w:space="0" w:color="auto"/>
                    <w:right w:val="none" w:sz="0" w:space="0" w:color="auto"/>
                  </w:divBdr>
                </w:div>
                <w:div w:id="875704562">
                  <w:marLeft w:val="480"/>
                  <w:marRight w:val="0"/>
                  <w:marTop w:val="0"/>
                  <w:marBottom w:val="0"/>
                  <w:divBdr>
                    <w:top w:val="none" w:sz="0" w:space="0" w:color="auto"/>
                    <w:left w:val="none" w:sz="0" w:space="0" w:color="auto"/>
                    <w:bottom w:val="none" w:sz="0" w:space="0" w:color="auto"/>
                    <w:right w:val="none" w:sz="0" w:space="0" w:color="auto"/>
                  </w:divBdr>
                </w:div>
                <w:div w:id="1305743369">
                  <w:marLeft w:val="480"/>
                  <w:marRight w:val="0"/>
                  <w:marTop w:val="0"/>
                  <w:marBottom w:val="0"/>
                  <w:divBdr>
                    <w:top w:val="none" w:sz="0" w:space="0" w:color="auto"/>
                    <w:left w:val="none" w:sz="0" w:space="0" w:color="auto"/>
                    <w:bottom w:val="none" w:sz="0" w:space="0" w:color="auto"/>
                    <w:right w:val="none" w:sz="0" w:space="0" w:color="auto"/>
                  </w:divBdr>
                </w:div>
                <w:div w:id="923803021">
                  <w:marLeft w:val="480"/>
                  <w:marRight w:val="0"/>
                  <w:marTop w:val="0"/>
                  <w:marBottom w:val="0"/>
                  <w:divBdr>
                    <w:top w:val="none" w:sz="0" w:space="0" w:color="auto"/>
                    <w:left w:val="none" w:sz="0" w:space="0" w:color="auto"/>
                    <w:bottom w:val="none" w:sz="0" w:space="0" w:color="auto"/>
                    <w:right w:val="none" w:sz="0" w:space="0" w:color="auto"/>
                  </w:divBdr>
                </w:div>
                <w:div w:id="1242833955">
                  <w:marLeft w:val="480"/>
                  <w:marRight w:val="0"/>
                  <w:marTop w:val="0"/>
                  <w:marBottom w:val="0"/>
                  <w:divBdr>
                    <w:top w:val="none" w:sz="0" w:space="0" w:color="auto"/>
                    <w:left w:val="none" w:sz="0" w:space="0" w:color="auto"/>
                    <w:bottom w:val="none" w:sz="0" w:space="0" w:color="auto"/>
                    <w:right w:val="none" w:sz="0" w:space="0" w:color="auto"/>
                  </w:divBdr>
                </w:div>
                <w:div w:id="1582250438">
                  <w:marLeft w:val="480"/>
                  <w:marRight w:val="0"/>
                  <w:marTop w:val="0"/>
                  <w:marBottom w:val="0"/>
                  <w:divBdr>
                    <w:top w:val="none" w:sz="0" w:space="0" w:color="auto"/>
                    <w:left w:val="none" w:sz="0" w:space="0" w:color="auto"/>
                    <w:bottom w:val="none" w:sz="0" w:space="0" w:color="auto"/>
                    <w:right w:val="none" w:sz="0" w:space="0" w:color="auto"/>
                  </w:divBdr>
                </w:div>
              </w:divsChild>
            </w:div>
            <w:div w:id="1508518803">
              <w:marLeft w:val="0"/>
              <w:marRight w:val="0"/>
              <w:marTop w:val="0"/>
              <w:marBottom w:val="0"/>
              <w:divBdr>
                <w:top w:val="none" w:sz="0" w:space="0" w:color="auto"/>
                <w:left w:val="none" w:sz="0" w:space="0" w:color="auto"/>
                <w:bottom w:val="none" w:sz="0" w:space="0" w:color="auto"/>
                <w:right w:val="none" w:sz="0" w:space="0" w:color="auto"/>
              </w:divBdr>
              <w:divsChild>
                <w:div w:id="561254145">
                  <w:marLeft w:val="480"/>
                  <w:marRight w:val="0"/>
                  <w:marTop w:val="0"/>
                  <w:marBottom w:val="0"/>
                  <w:divBdr>
                    <w:top w:val="none" w:sz="0" w:space="0" w:color="auto"/>
                    <w:left w:val="none" w:sz="0" w:space="0" w:color="auto"/>
                    <w:bottom w:val="none" w:sz="0" w:space="0" w:color="auto"/>
                    <w:right w:val="none" w:sz="0" w:space="0" w:color="auto"/>
                  </w:divBdr>
                </w:div>
                <w:div w:id="805439006">
                  <w:marLeft w:val="480"/>
                  <w:marRight w:val="0"/>
                  <w:marTop w:val="0"/>
                  <w:marBottom w:val="0"/>
                  <w:divBdr>
                    <w:top w:val="none" w:sz="0" w:space="0" w:color="auto"/>
                    <w:left w:val="none" w:sz="0" w:space="0" w:color="auto"/>
                    <w:bottom w:val="none" w:sz="0" w:space="0" w:color="auto"/>
                    <w:right w:val="none" w:sz="0" w:space="0" w:color="auto"/>
                  </w:divBdr>
                </w:div>
                <w:div w:id="934020920">
                  <w:marLeft w:val="480"/>
                  <w:marRight w:val="0"/>
                  <w:marTop w:val="0"/>
                  <w:marBottom w:val="0"/>
                  <w:divBdr>
                    <w:top w:val="none" w:sz="0" w:space="0" w:color="auto"/>
                    <w:left w:val="none" w:sz="0" w:space="0" w:color="auto"/>
                    <w:bottom w:val="none" w:sz="0" w:space="0" w:color="auto"/>
                    <w:right w:val="none" w:sz="0" w:space="0" w:color="auto"/>
                  </w:divBdr>
                </w:div>
                <w:div w:id="39280536">
                  <w:marLeft w:val="480"/>
                  <w:marRight w:val="0"/>
                  <w:marTop w:val="0"/>
                  <w:marBottom w:val="0"/>
                  <w:divBdr>
                    <w:top w:val="none" w:sz="0" w:space="0" w:color="auto"/>
                    <w:left w:val="none" w:sz="0" w:space="0" w:color="auto"/>
                    <w:bottom w:val="none" w:sz="0" w:space="0" w:color="auto"/>
                    <w:right w:val="none" w:sz="0" w:space="0" w:color="auto"/>
                  </w:divBdr>
                </w:div>
                <w:div w:id="1826362201">
                  <w:marLeft w:val="480"/>
                  <w:marRight w:val="0"/>
                  <w:marTop w:val="0"/>
                  <w:marBottom w:val="0"/>
                  <w:divBdr>
                    <w:top w:val="none" w:sz="0" w:space="0" w:color="auto"/>
                    <w:left w:val="none" w:sz="0" w:space="0" w:color="auto"/>
                    <w:bottom w:val="none" w:sz="0" w:space="0" w:color="auto"/>
                    <w:right w:val="none" w:sz="0" w:space="0" w:color="auto"/>
                  </w:divBdr>
                </w:div>
                <w:div w:id="1091895984">
                  <w:marLeft w:val="480"/>
                  <w:marRight w:val="0"/>
                  <w:marTop w:val="0"/>
                  <w:marBottom w:val="0"/>
                  <w:divBdr>
                    <w:top w:val="none" w:sz="0" w:space="0" w:color="auto"/>
                    <w:left w:val="none" w:sz="0" w:space="0" w:color="auto"/>
                    <w:bottom w:val="none" w:sz="0" w:space="0" w:color="auto"/>
                    <w:right w:val="none" w:sz="0" w:space="0" w:color="auto"/>
                  </w:divBdr>
                </w:div>
                <w:div w:id="573590785">
                  <w:marLeft w:val="480"/>
                  <w:marRight w:val="0"/>
                  <w:marTop w:val="0"/>
                  <w:marBottom w:val="0"/>
                  <w:divBdr>
                    <w:top w:val="none" w:sz="0" w:space="0" w:color="auto"/>
                    <w:left w:val="none" w:sz="0" w:space="0" w:color="auto"/>
                    <w:bottom w:val="none" w:sz="0" w:space="0" w:color="auto"/>
                    <w:right w:val="none" w:sz="0" w:space="0" w:color="auto"/>
                  </w:divBdr>
                </w:div>
                <w:div w:id="880556962">
                  <w:marLeft w:val="480"/>
                  <w:marRight w:val="0"/>
                  <w:marTop w:val="0"/>
                  <w:marBottom w:val="0"/>
                  <w:divBdr>
                    <w:top w:val="none" w:sz="0" w:space="0" w:color="auto"/>
                    <w:left w:val="none" w:sz="0" w:space="0" w:color="auto"/>
                    <w:bottom w:val="none" w:sz="0" w:space="0" w:color="auto"/>
                    <w:right w:val="none" w:sz="0" w:space="0" w:color="auto"/>
                  </w:divBdr>
                </w:div>
                <w:div w:id="1370181548">
                  <w:marLeft w:val="480"/>
                  <w:marRight w:val="0"/>
                  <w:marTop w:val="0"/>
                  <w:marBottom w:val="0"/>
                  <w:divBdr>
                    <w:top w:val="none" w:sz="0" w:space="0" w:color="auto"/>
                    <w:left w:val="none" w:sz="0" w:space="0" w:color="auto"/>
                    <w:bottom w:val="none" w:sz="0" w:space="0" w:color="auto"/>
                    <w:right w:val="none" w:sz="0" w:space="0" w:color="auto"/>
                  </w:divBdr>
                </w:div>
                <w:div w:id="611979156">
                  <w:marLeft w:val="480"/>
                  <w:marRight w:val="0"/>
                  <w:marTop w:val="0"/>
                  <w:marBottom w:val="0"/>
                  <w:divBdr>
                    <w:top w:val="none" w:sz="0" w:space="0" w:color="auto"/>
                    <w:left w:val="none" w:sz="0" w:space="0" w:color="auto"/>
                    <w:bottom w:val="none" w:sz="0" w:space="0" w:color="auto"/>
                    <w:right w:val="none" w:sz="0" w:space="0" w:color="auto"/>
                  </w:divBdr>
                </w:div>
                <w:div w:id="592932282">
                  <w:marLeft w:val="480"/>
                  <w:marRight w:val="0"/>
                  <w:marTop w:val="0"/>
                  <w:marBottom w:val="0"/>
                  <w:divBdr>
                    <w:top w:val="none" w:sz="0" w:space="0" w:color="auto"/>
                    <w:left w:val="none" w:sz="0" w:space="0" w:color="auto"/>
                    <w:bottom w:val="none" w:sz="0" w:space="0" w:color="auto"/>
                    <w:right w:val="none" w:sz="0" w:space="0" w:color="auto"/>
                  </w:divBdr>
                </w:div>
                <w:div w:id="497431211">
                  <w:marLeft w:val="480"/>
                  <w:marRight w:val="0"/>
                  <w:marTop w:val="0"/>
                  <w:marBottom w:val="0"/>
                  <w:divBdr>
                    <w:top w:val="none" w:sz="0" w:space="0" w:color="auto"/>
                    <w:left w:val="none" w:sz="0" w:space="0" w:color="auto"/>
                    <w:bottom w:val="none" w:sz="0" w:space="0" w:color="auto"/>
                    <w:right w:val="none" w:sz="0" w:space="0" w:color="auto"/>
                  </w:divBdr>
                </w:div>
                <w:div w:id="1713339181">
                  <w:marLeft w:val="480"/>
                  <w:marRight w:val="0"/>
                  <w:marTop w:val="0"/>
                  <w:marBottom w:val="0"/>
                  <w:divBdr>
                    <w:top w:val="none" w:sz="0" w:space="0" w:color="auto"/>
                    <w:left w:val="none" w:sz="0" w:space="0" w:color="auto"/>
                    <w:bottom w:val="none" w:sz="0" w:space="0" w:color="auto"/>
                    <w:right w:val="none" w:sz="0" w:space="0" w:color="auto"/>
                  </w:divBdr>
                </w:div>
                <w:div w:id="657346078">
                  <w:marLeft w:val="480"/>
                  <w:marRight w:val="0"/>
                  <w:marTop w:val="0"/>
                  <w:marBottom w:val="0"/>
                  <w:divBdr>
                    <w:top w:val="none" w:sz="0" w:space="0" w:color="auto"/>
                    <w:left w:val="none" w:sz="0" w:space="0" w:color="auto"/>
                    <w:bottom w:val="none" w:sz="0" w:space="0" w:color="auto"/>
                    <w:right w:val="none" w:sz="0" w:space="0" w:color="auto"/>
                  </w:divBdr>
                </w:div>
                <w:div w:id="87309716">
                  <w:marLeft w:val="480"/>
                  <w:marRight w:val="0"/>
                  <w:marTop w:val="0"/>
                  <w:marBottom w:val="0"/>
                  <w:divBdr>
                    <w:top w:val="none" w:sz="0" w:space="0" w:color="auto"/>
                    <w:left w:val="none" w:sz="0" w:space="0" w:color="auto"/>
                    <w:bottom w:val="none" w:sz="0" w:space="0" w:color="auto"/>
                    <w:right w:val="none" w:sz="0" w:space="0" w:color="auto"/>
                  </w:divBdr>
                </w:div>
                <w:div w:id="2101683018">
                  <w:marLeft w:val="480"/>
                  <w:marRight w:val="0"/>
                  <w:marTop w:val="0"/>
                  <w:marBottom w:val="0"/>
                  <w:divBdr>
                    <w:top w:val="none" w:sz="0" w:space="0" w:color="auto"/>
                    <w:left w:val="none" w:sz="0" w:space="0" w:color="auto"/>
                    <w:bottom w:val="none" w:sz="0" w:space="0" w:color="auto"/>
                    <w:right w:val="none" w:sz="0" w:space="0" w:color="auto"/>
                  </w:divBdr>
                </w:div>
                <w:div w:id="1517571309">
                  <w:marLeft w:val="480"/>
                  <w:marRight w:val="0"/>
                  <w:marTop w:val="0"/>
                  <w:marBottom w:val="0"/>
                  <w:divBdr>
                    <w:top w:val="none" w:sz="0" w:space="0" w:color="auto"/>
                    <w:left w:val="none" w:sz="0" w:space="0" w:color="auto"/>
                    <w:bottom w:val="none" w:sz="0" w:space="0" w:color="auto"/>
                    <w:right w:val="none" w:sz="0" w:space="0" w:color="auto"/>
                  </w:divBdr>
                </w:div>
                <w:div w:id="1017855132">
                  <w:marLeft w:val="480"/>
                  <w:marRight w:val="0"/>
                  <w:marTop w:val="0"/>
                  <w:marBottom w:val="0"/>
                  <w:divBdr>
                    <w:top w:val="none" w:sz="0" w:space="0" w:color="auto"/>
                    <w:left w:val="none" w:sz="0" w:space="0" w:color="auto"/>
                    <w:bottom w:val="none" w:sz="0" w:space="0" w:color="auto"/>
                    <w:right w:val="none" w:sz="0" w:space="0" w:color="auto"/>
                  </w:divBdr>
                </w:div>
                <w:div w:id="1233195850">
                  <w:marLeft w:val="480"/>
                  <w:marRight w:val="0"/>
                  <w:marTop w:val="0"/>
                  <w:marBottom w:val="0"/>
                  <w:divBdr>
                    <w:top w:val="none" w:sz="0" w:space="0" w:color="auto"/>
                    <w:left w:val="none" w:sz="0" w:space="0" w:color="auto"/>
                    <w:bottom w:val="none" w:sz="0" w:space="0" w:color="auto"/>
                    <w:right w:val="none" w:sz="0" w:space="0" w:color="auto"/>
                  </w:divBdr>
                </w:div>
                <w:div w:id="2046054977">
                  <w:marLeft w:val="480"/>
                  <w:marRight w:val="0"/>
                  <w:marTop w:val="0"/>
                  <w:marBottom w:val="0"/>
                  <w:divBdr>
                    <w:top w:val="none" w:sz="0" w:space="0" w:color="auto"/>
                    <w:left w:val="none" w:sz="0" w:space="0" w:color="auto"/>
                    <w:bottom w:val="none" w:sz="0" w:space="0" w:color="auto"/>
                    <w:right w:val="none" w:sz="0" w:space="0" w:color="auto"/>
                  </w:divBdr>
                </w:div>
                <w:div w:id="582760110">
                  <w:marLeft w:val="480"/>
                  <w:marRight w:val="0"/>
                  <w:marTop w:val="0"/>
                  <w:marBottom w:val="0"/>
                  <w:divBdr>
                    <w:top w:val="none" w:sz="0" w:space="0" w:color="auto"/>
                    <w:left w:val="none" w:sz="0" w:space="0" w:color="auto"/>
                    <w:bottom w:val="none" w:sz="0" w:space="0" w:color="auto"/>
                    <w:right w:val="none" w:sz="0" w:space="0" w:color="auto"/>
                  </w:divBdr>
                </w:div>
                <w:div w:id="1334258889">
                  <w:marLeft w:val="480"/>
                  <w:marRight w:val="0"/>
                  <w:marTop w:val="0"/>
                  <w:marBottom w:val="0"/>
                  <w:divBdr>
                    <w:top w:val="none" w:sz="0" w:space="0" w:color="auto"/>
                    <w:left w:val="none" w:sz="0" w:space="0" w:color="auto"/>
                    <w:bottom w:val="none" w:sz="0" w:space="0" w:color="auto"/>
                    <w:right w:val="none" w:sz="0" w:space="0" w:color="auto"/>
                  </w:divBdr>
                </w:div>
                <w:div w:id="1116221517">
                  <w:marLeft w:val="480"/>
                  <w:marRight w:val="0"/>
                  <w:marTop w:val="0"/>
                  <w:marBottom w:val="0"/>
                  <w:divBdr>
                    <w:top w:val="none" w:sz="0" w:space="0" w:color="auto"/>
                    <w:left w:val="none" w:sz="0" w:space="0" w:color="auto"/>
                    <w:bottom w:val="none" w:sz="0" w:space="0" w:color="auto"/>
                    <w:right w:val="none" w:sz="0" w:space="0" w:color="auto"/>
                  </w:divBdr>
                </w:div>
                <w:div w:id="407653333">
                  <w:marLeft w:val="480"/>
                  <w:marRight w:val="0"/>
                  <w:marTop w:val="0"/>
                  <w:marBottom w:val="0"/>
                  <w:divBdr>
                    <w:top w:val="none" w:sz="0" w:space="0" w:color="auto"/>
                    <w:left w:val="none" w:sz="0" w:space="0" w:color="auto"/>
                    <w:bottom w:val="none" w:sz="0" w:space="0" w:color="auto"/>
                    <w:right w:val="none" w:sz="0" w:space="0" w:color="auto"/>
                  </w:divBdr>
                </w:div>
                <w:div w:id="1181701012">
                  <w:marLeft w:val="480"/>
                  <w:marRight w:val="0"/>
                  <w:marTop w:val="0"/>
                  <w:marBottom w:val="0"/>
                  <w:divBdr>
                    <w:top w:val="none" w:sz="0" w:space="0" w:color="auto"/>
                    <w:left w:val="none" w:sz="0" w:space="0" w:color="auto"/>
                    <w:bottom w:val="none" w:sz="0" w:space="0" w:color="auto"/>
                    <w:right w:val="none" w:sz="0" w:space="0" w:color="auto"/>
                  </w:divBdr>
                </w:div>
                <w:div w:id="1697849692">
                  <w:marLeft w:val="480"/>
                  <w:marRight w:val="0"/>
                  <w:marTop w:val="0"/>
                  <w:marBottom w:val="0"/>
                  <w:divBdr>
                    <w:top w:val="none" w:sz="0" w:space="0" w:color="auto"/>
                    <w:left w:val="none" w:sz="0" w:space="0" w:color="auto"/>
                    <w:bottom w:val="none" w:sz="0" w:space="0" w:color="auto"/>
                    <w:right w:val="none" w:sz="0" w:space="0" w:color="auto"/>
                  </w:divBdr>
                </w:div>
                <w:div w:id="1585993677">
                  <w:marLeft w:val="480"/>
                  <w:marRight w:val="0"/>
                  <w:marTop w:val="0"/>
                  <w:marBottom w:val="0"/>
                  <w:divBdr>
                    <w:top w:val="none" w:sz="0" w:space="0" w:color="auto"/>
                    <w:left w:val="none" w:sz="0" w:space="0" w:color="auto"/>
                    <w:bottom w:val="none" w:sz="0" w:space="0" w:color="auto"/>
                    <w:right w:val="none" w:sz="0" w:space="0" w:color="auto"/>
                  </w:divBdr>
                </w:div>
                <w:div w:id="1781756200">
                  <w:marLeft w:val="480"/>
                  <w:marRight w:val="0"/>
                  <w:marTop w:val="0"/>
                  <w:marBottom w:val="0"/>
                  <w:divBdr>
                    <w:top w:val="none" w:sz="0" w:space="0" w:color="auto"/>
                    <w:left w:val="none" w:sz="0" w:space="0" w:color="auto"/>
                    <w:bottom w:val="none" w:sz="0" w:space="0" w:color="auto"/>
                    <w:right w:val="none" w:sz="0" w:space="0" w:color="auto"/>
                  </w:divBdr>
                </w:div>
                <w:div w:id="582373337">
                  <w:marLeft w:val="480"/>
                  <w:marRight w:val="0"/>
                  <w:marTop w:val="0"/>
                  <w:marBottom w:val="0"/>
                  <w:divBdr>
                    <w:top w:val="none" w:sz="0" w:space="0" w:color="auto"/>
                    <w:left w:val="none" w:sz="0" w:space="0" w:color="auto"/>
                    <w:bottom w:val="none" w:sz="0" w:space="0" w:color="auto"/>
                    <w:right w:val="none" w:sz="0" w:space="0" w:color="auto"/>
                  </w:divBdr>
                </w:div>
                <w:div w:id="1161503353">
                  <w:marLeft w:val="480"/>
                  <w:marRight w:val="0"/>
                  <w:marTop w:val="0"/>
                  <w:marBottom w:val="0"/>
                  <w:divBdr>
                    <w:top w:val="none" w:sz="0" w:space="0" w:color="auto"/>
                    <w:left w:val="none" w:sz="0" w:space="0" w:color="auto"/>
                    <w:bottom w:val="none" w:sz="0" w:space="0" w:color="auto"/>
                    <w:right w:val="none" w:sz="0" w:space="0" w:color="auto"/>
                  </w:divBdr>
                </w:div>
                <w:div w:id="512959326">
                  <w:marLeft w:val="480"/>
                  <w:marRight w:val="0"/>
                  <w:marTop w:val="0"/>
                  <w:marBottom w:val="0"/>
                  <w:divBdr>
                    <w:top w:val="none" w:sz="0" w:space="0" w:color="auto"/>
                    <w:left w:val="none" w:sz="0" w:space="0" w:color="auto"/>
                    <w:bottom w:val="none" w:sz="0" w:space="0" w:color="auto"/>
                    <w:right w:val="none" w:sz="0" w:space="0" w:color="auto"/>
                  </w:divBdr>
                </w:div>
                <w:div w:id="1441872207">
                  <w:marLeft w:val="480"/>
                  <w:marRight w:val="0"/>
                  <w:marTop w:val="0"/>
                  <w:marBottom w:val="0"/>
                  <w:divBdr>
                    <w:top w:val="none" w:sz="0" w:space="0" w:color="auto"/>
                    <w:left w:val="none" w:sz="0" w:space="0" w:color="auto"/>
                    <w:bottom w:val="none" w:sz="0" w:space="0" w:color="auto"/>
                    <w:right w:val="none" w:sz="0" w:space="0" w:color="auto"/>
                  </w:divBdr>
                </w:div>
                <w:div w:id="401370060">
                  <w:marLeft w:val="480"/>
                  <w:marRight w:val="0"/>
                  <w:marTop w:val="0"/>
                  <w:marBottom w:val="0"/>
                  <w:divBdr>
                    <w:top w:val="none" w:sz="0" w:space="0" w:color="auto"/>
                    <w:left w:val="none" w:sz="0" w:space="0" w:color="auto"/>
                    <w:bottom w:val="none" w:sz="0" w:space="0" w:color="auto"/>
                    <w:right w:val="none" w:sz="0" w:space="0" w:color="auto"/>
                  </w:divBdr>
                </w:div>
                <w:div w:id="387918765">
                  <w:marLeft w:val="480"/>
                  <w:marRight w:val="0"/>
                  <w:marTop w:val="0"/>
                  <w:marBottom w:val="0"/>
                  <w:divBdr>
                    <w:top w:val="none" w:sz="0" w:space="0" w:color="auto"/>
                    <w:left w:val="none" w:sz="0" w:space="0" w:color="auto"/>
                    <w:bottom w:val="none" w:sz="0" w:space="0" w:color="auto"/>
                    <w:right w:val="none" w:sz="0" w:space="0" w:color="auto"/>
                  </w:divBdr>
                </w:div>
                <w:div w:id="240339068">
                  <w:marLeft w:val="480"/>
                  <w:marRight w:val="0"/>
                  <w:marTop w:val="0"/>
                  <w:marBottom w:val="0"/>
                  <w:divBdr>
                    <w:top w:val="none" w:sz="0" w:space="0" w:color="auto"/>
                    <w:left w:val="none" w:sz="0" w:space="0" w:color="auto"/>
                    <w:bottom w:val="none" w:sz="0" w:space="0" w:color="auto"/>
                    <w:right w:val="none" w:sz="0" w:space="0" w:color="auto"/>
                  </w:divBdr>
                </w:div>
                <w:div w:id="1611275540">
                  <w:marLeft w:val="480"/>
                  <w:marRight w:val="0"/>
                  <w:marTop w:val="0"/>
                  <w:marBottom w:val="0"/>
                  <w:divBdr>
                    <w:top w:val="none" w:sz="0" w:space="0" w:color="auto"/>
                    <w:left w:val="none" w:sz="0" w:space="0" w:color="auto"/>
                    <w:bottom w:val="none" w:sz="0" w:space="0" w:color="auto"/>
                    <w:right w:val="none" w:sz="0" w:space="0" w:color="auto"/>
                  </w:divBdr>
                </w:div>
                <w:div w:id="587278312">
                  <w:marLeft w:val="480"/>
                  <w:marRight w:val="0"/>
                  <w:marTop w:val="0"/>
                  <w:marBottom w:val="0"/>
                  <w:divBdr>
                    <w:top w:val="none" w:sz="0" w:space="0" w:color="auto"/>
                    <w:left w:val="none" w:sz="0" w:space="0" w:color="auto"/>
                    <w:bottom w:val="none" w:sz="0" w:space="0" w:color="auto"/>
                    <w:right w:val="none" w:sz="0" w:space="0" w:color="auto"/>
                  </w:divBdr>
                </w:div>
                <w:div w:id="289671192">
                  <w:marLeft w:val="480"/>
                  <w:marRight w:val="0"/>
                  <w:marTop w:val="0"/>
                  <w:marBottom w:val="0"/>
                  <w:divBdr>
                    <w:top w:val="none" w:sz="0" w:space="0" w:color="auto"/>
                    <w:left w:val="none" w:sz="0" w:space="0" w:color="auto"/>
                    <w:bottom w:val="none" w:sz="0" w:space="0" w:color="auto"/>
                    <w:right w:val="none" w:sz="0" w:space="0" w:color="auto"/>
                  </w:divBdr>
                </w:div>
                <w:div w:id="244536367">
                  <w:marLeft w:val="480"/>
                  <w:marRight w:val="0"/>
                  <w:marTop w:val="0"/>
                  <w:marBottom w:val="0"/>
                  <w:divBdr>
                    <w:top w:val="none" w:sz="0" w:space="0" w:color="auto"/>
                    <w:left w:val="none" w:sz="0" w:space="0" w:color="auto"/>
                    <w:bottom w:val="none" w:sz="0" w:space="0" w:color="auto"/>
                    <w:right w:val="none" w:sz="0" w:space="0" w:color="auto"/>
                  </w:divBdr>
                </w:div>
                <w:div w:id="643899382">
                  <w:marLeft w:val="480"/>
                  <w:marRight w:val="0"/>
                  <w:marTop w:val="0"/>
                  <w:marBottom w:val="0"/>
                  <w:divBdr>
                    <w:top w:val="none" w:sz="0" w:space="0" w:color="auto"/>
                    <w:left w:val="none" w:sz="0" w:space="0" w:color="auto"/>
                    <w:bottom w:val="none" w:sz="0" w:space="0" w:color="auto"/>
                    <w:right w:val="none" w:sz="0" w:space="0" w:color="auto"/>
                  </w:divBdr>
                </w:div>
                <w:div w:id="779686892">
                  <w:marLeft w:val="480"/>
                  <w:marRight w:val="0"/>
                  <w:marTop w:val="0"/>
                  <w:marBottom w:val="0"/>
                  <w:divBdr>
                    <w:top w:val="none" w:sz="0" w:space="0" w:color="auto"/>
                    <w:left w:val="none" w:sz="0" w:space="0" w:color="auto"/>
                    <w:bottom w:val="none" w:sz="0" w:space="0" w:color="auto"/>
                    <w:right w:val="none" w:sz="0" w:space="0" w:color="auto"/>
                  </w:divBdr>
                </w:div>
                <w:div w:id="1417441997">
                  <w:marLeft w:val="480"/>
                  <w:marRight w:val="0"/>
                  <w:marTop w:val="0"/>
                  <w:marBottom w:val="0"/>
                  <w:divBdr>
                    <w:top w:val="none" w:sz="0" w:space="0" w:color="auto"/>
                    <w:left w:val="none" w:sz="0" w:space="0" w:color="auto"/>
                    <w:bottom w:val="none" w:sz="0" w:space="0" w:color="auto"/>
                    <w:right w:val="none" w:sz="0" w:space="0" w:color="auto"/>
                  </w:divBdr>
                </w:div>
                <w:div w:id="1335448454">
                  <w:marLeft w:val="480"/>
                  <w:marRight w:val="0"/>
                  <w:marTop w:val="0"/>
                  <w:marBottom w:val="0"/>
                  <w:divBdr>
                    <w:top w:val="none" w:sz="0" w:space="0" w:color="auto"/>
                    <w:left w:val="none" w:sz="0" w:space="0" w:color="auto"/>
                    <w:bottom w:val="none" w:sz="0" w:space="0" w:color="auto"/>
                    <w:right w:val="none" w:sz="0" w:space="0" w:color="auto"/>
                  </w:divBdr>
                </w:div>
                <w:div w:id="1766000499">
                  <w:marLeft w:val="480"/>
                  <w:marRight w:val="0"/>
                  <w:marTop w:val="0"/>
                  <w:marBottom w:val="0"/>
                  <w:divBdr>
                    <w:top w:val="none" w:sz="0" w:space="0" w:color="auto"/>
                    <w:left w:val="none" w:sz="0" w:space="0" w:color="auto"/>
                    <w:bottom w:val="none" w:sz="0" w:space="0" w:color="auto"/>
                    <w:right w:val="none" w:sz="0" w:space="0" w:color="auto"/>
                  </w:divBdr>
                </w:div>
                <w:div w:id="1235167808">
                  <w:marLeft w:val="480"/>
                  <w:marRight w:val="0"/>
                  <w:marTop w:val="0"/>
                  <w:marBottom w:val="0"/>
                  <w:divBdr>
                    <w:top w:val="none" w:sz="0" w:space="0" w:color="auto"/>
                    <w:left w:val="none" w:sz="0" w:space="0" w:color="auto"/>
                    <w:bottom w:val="none" w:sz="0" w:space="0" w:color="auto"/>
                    <w:right w:val="none" w:sz="0" w:space="0" w:color="auto"/>
                  </w:divBdr>
                </w:div>
                <w:div w:id="1649748370">
                  <w:marLeft w:val="480"/>
                  <w:marRight w:val="0"/>
                  <w:marTop w:val="0"/>
                  <w:marBottom w:val="0"/>
                  <w:divBdr>
                    <w:top w:val="none" w:sz="0" w:space="0" w:color="auto"/>
                    <w:left w:val="none" w:sz="0" w:space="0" w:color="auto"/>
                    <w:bottom w:val="none" w:sz="0" w:space="0" w:color="auto"/>
                    <w:right w:val="none" w:sz="0" w:space="0" w:color="auto"/>
                  </w:divBdr>
                </w:div>
              </w:divsChild>
            </w:div>
            <w:div w:id="1842887569">
              <w:marLeft w:val="0"/>
              <w:marRight w:val="0"/>
              <w:marTop w:val="0"/>
              <w:marBottom w:val="0"/>
              <w:divBdr>
                <w:top w:val="none" w:sz="0" w:space="0" w:color="auto"/>
                <w:left w:val="none" w:sz="0" w:space="0" w:color="auto"/>
                <w:bottom w:val="none" w:sz="0" w:space="0" w:color="auto"/>
                <w:right w:val="none" w:sz="0" w:space="0" w:color="auto"/>
              </w:divBdr>
              <w:divsChild>
                <w:div w:id="1218857835">
                  <w:marLeft w:val="480"/>
                  <w:marRight w:val="0"/>
                  <w:marTop w:val="0"/>
                  <w:marBottom w:val="0"/>
                  <w:divBdr>
                    <w:top w:val="none" w:sz="0" w:space="0" w:color="auto"/>
                    <w:left w:val="none" w:sz="0" w:space="0" w:color="auto"/>
                    <w:bottom w:val="none" w:sz="0" w:space="0" w:color="auto"/>
                    <w:right w:val="none" w:sz="0" w:space="0" w:color="auto"/>
                  </w:divBdr>
                </w:div>
                <w:div w:id="1419865469">
                  <w:marLeft w:val="480"/>
                  <w:marRight w:val="0"/>
                  <w:marTop w:val="0"/>
                  <w:marBottom w:val="0"/>
                  <w:divBdr>
                    <w:top w:val="none" w:sz="0" w:space="0" w:color="auto"/>
                    <w:left w:val="none" w:sz="0" w:space="0" w:color="auto"/>
                    <w:bottom w:val="none" w:sz="0" w:space="0" w:color="auto"/>
                    <w:right w:val="none" w:sz="0" w:space="0" w:color="auto"/>
                  </w:divBdr>
                </w:div>
                <w:div w:id="2087071569">
                  <w:marLeft w:val="480"/>
                  <w:marRight w:val="0"/>
                  <w:marTop w:val="0"/>
                  <w:marBottom w:val="0"/>
                  <w:divBdr>
                    <w:top w:val="none" w:sz="0" w:space="0" w:color="auto"/>
                    <w:left w:val="none" w:sz="0" w:space="0" w:color="auto"/>
                    <w:bottom w:val="none" w:sz="0" w:space="0" w:color="auto"/>
                    <w:right w:val="none" w:sz="0" w:space="0" w:color="auto"/>
                  </w:divBdr>
                </w:div>
                <w:div w:id="979573215">
                  <w:marLeft w:val="480"/>
                  <w:marRight w:val="0"/>
                  <w:marTop w:val="0"/>
                  <w:marBottom w:val="0"/>
                  <w:divBdr>
                    <w:top w:val="none" w:sz="0" w:space="0" w:color="auto"/>
                    <w:left w:val="none" w:sz="0" w:space="0" w:color="auto"/>
                    <w:bottom w:val="none" w:sz="0" w:space="0" w:color="auto"/>
                    <w:right w:val="none" w:sz="0" w:space="0" w:color="auto"/>
                  </w:divBdr>
                </w:div>
                <w:div w:id="95491304">
                  <w:marLeft w:val="480"/>
                  <w:marRight w:val="0"/>
                  <w:marTop w:val="0"/>
                  <w:marBottom w:val="0"/>
                  <w:divBdr>
                    <w:top w:val="none" w:sz="0" w:space="0" w:color="auto"/>
                    <w:left w:val="none" w:sz="0" w:space="0" w:color="auto"/>
                    <w:bottom w:val="none" w:sz="0" w:space="0" w:color="auto"/>
                    <w:right w:val="none" w:sz="0" w:space="0" w:color="auto"/>
                  </w:divBdr>
                </w:div>
                <w:div w:id="96370320">
                  <w:marLeft w:val="480"/>
                  <w:marRight w:val="0"/>
                  <w:marTop w:val="0"/>
                  <w:marBottom w:val="0"/>
                  <w:divBdr>
                    <w:top w:val="none" w:sz="0" w:space="0" w:color="auto"/>
                    <w:left w:val="none" w:sz="0" w:space="0" w:color="auto"/>
                    <w:bottom w:val="none" w:sz="0" w:space="0" w:color="auto"/>
                    <w:right w:val="none" w:sz="0" w:space="0" w:color="auto"/>
                  </w:divBdr>
                </w:div>
                <w:div w:id="388264472">
                  <w:marLeft w:val="480"/>
                  <w:marRight w:val="0"/>
                  <w:marTop w:val="0"/>
                  <w:marBottom w:val="0"/>
                  <w:divBdr>
                    <w:top w:val="none" w:sz="0" w:space="0" w:color="auto"/>
                    <w:left w:val="none" w:sz="0" w:space="0" w:color="auto"/>
                    <w:bottom w:val="none" w:sz="0" w:space="0" w:color="auto"/>
                    <w:right w:val="none" w:sz="0" w:space="0" w:color="auto"/>
                  </w:divBdr>
                </w:div>
                <w:div w:id="916743248">
                  <w:marLeft w:val="480"/>
                  <w:marRight w:val="0"/>
                  <w:marTop w:val="0"/>
                  <w:marBottom w:val="0"/>
                  <w:divBdr>
                    <w:top w:val="none" w:sz="0" w:space="0" w:color="auto"/>
                    <w:left w:val="none" w:sz="0" w:space="0" w:color="auto"/>
                    <w:bottom w:val="none" w:sz="0" w:space="0" w:color="auto"/>
                    <w:right w:val="none" w:sz="0" w:space="0" w:color="auto"/>
                  </w:divBdr>
                </w:div>
                <w:div w:id="1820338056">
                  <w:marLeft w:val="480"/>
                  <w:marRight w:val="0"/>
                  <w:marTop w:val="0"/>
                  <w:marBottom w:val="0"/>
                  <w:divBdr>
                    <w:top w:val="none" w:sz="0" w:space="0" w:color="auto"/>
                    <w:left w:val="none" w:sz="0" w:space="0" w:color="auto"/>
                    <w:bottom w:val="none" w:sz="0" w:space="0" w:color="auto"/>
                    <w:right w:val="none" w:sz="0" w:space="0" w:color="auto"/>
                  </w:divBdr>
                </w:div>
                <w:div w:id="556093966">
                  <w:marLeft w:val="480"/>
                  <w:marRight w:val="0"/>
                  <w:marTop w:val="0"/>
                  <w:marBottom w:val="0"/>
                  <w:divBdr>
                    <w:top w:val="none" w:sz="0" w:space="0" w:color="auto"/>
                    <w:left w:val="none" w:sz="0" w:space="0" w:color="auto"/>
                    <w:bottom w:val="none" w:sz="0" w:space="0" w:color="auto"/>
                    <w:right w:val="none" w:sz="0" w:space="0" w:color="auto"/>
                  </w:divBdr>
                </w:div>
                <w:div w:id="2100983032">
                  <w:marLeft w:val="480"/>
                  <w:marRight w:val="0"/>
                  <w:marTop w:val="0"/>
                  <w:marBottom w:val="0"/>
                  <w:divBdr>
                    <w:top w:val="none" w:sz="0" w:space="0" w:color="auto"/>
                    <w:left w:val="none" w:sz="0" w:space="0" w:color="auto"/>
                    <w:bottom w:val="none" w:sz="0" w:space="0" w:color="auto"/>
                    <w:right w:val="none" w:sz="0" w:space="0" w:color="auto"/>
                  </w:divBdr>
                </w:div>
                <w:div w:id="193925986">
                  <w:marLeft w:val="480"/>
                  <w:marRight w:val="0"/>
                  <w:marTop w:val="0"/>
                  <w:marBottom w:val="0"/>
                  <w:divBdr>
                    <w:top w:val="none" w:sz="0" w:space="0" w:color="auto"/>
                    <w:left w:val="none" w:sz="0" w:space="0" w:color="auto"/>
                    <w:bottom w:val="none" w:sz="0" w:space="0" w:color="auto"/>
                    <w:right w:val="none" w:sz="0" w:space="0" w:color="auto"/>
                  </w:divBdr>
                </w:div>
                <w:div w:id="564221591">
                  <w:marLeft w:val="480"/>
                  <w:marRight w:val="0"/>
                  <w:marTop w:val="0"/>
                  <w:marBottom w:val="0"/>
                  <w:divBdr>
                    <w:top w:val="none" w:sz="0" w:space="0" w:color="auto"/>
                    <w:left w:val="none" w:sz="0" w:space="0" w:color="auto"/>
                    <w:bottom w:val="none" w:sz="0" w:space="0" w:color="auto"/>
                    <w:right w:val="none" w:sz="0" w:space="0" w:color="auto"/>
                  </w:divBdr>
                </w:div>
                <w:div w:id="1992828988">
                  <w:marLeft w:val="480"/>
                  <w:marRight w:val="0"/>
                  <w:marTop w:val="0"/>
                  <w:marBottom w:val="0"/>
                  <w:divBdr>
                    <w:top w:val="none" w:sz="0" w:space="0" w:color="auto"/>
                    <w:left w:val="none" w:sz="0" w:space="0" w:color="auto"/>
                    <w:bottom w:val="none" w:sz="0" w:space="0" w:color="auto"/>
                    <w:right w:val="none" w:sz="0" w:space="0" w:color="auto"/>
                  </w:divBdr>
                </w:div>
                <w:div w:id="120534254">
                  <w:marLeft w:val="480"/>
                  <w:marRight w:val="0"/>
                  <w:marTop w:val="0"/>
                  <w:marBottom w:val="0"/>
                  <w:divBdr>
                    <w:top w:val="none" w:sz="0" w:space="0" w:color="auto"/>
                    <w:left w:val="none" w:sz="0" w:space="0" w:color="auto"/>
                    <w:bottom w:val="none" w:sz="0" w:space="0" w:color="auto"/>
                    <w:right w:val="none" w:sz="0" w:space="0" w:color="auto"/>
                  </w:divBdr>
                </w:div>
                <w:div w:id="845051601">
                  <w:marLeft w:val="480"/>
                  <w:marRight w:val="0"/>
                  <w:marTop w:val="0"/>
                  <w:marBottom w:val="0"/>
                  <w:divBdr>
                    <w:top w:val="none" w:sz="0" w:space="0" w:color="auto"/>
                    <w:left w:val="none" w:sz="0" w:space="0" w:color="auto"/>
                    <w:bottom w:val="none" w:sz="0" w:space="0" w:color="auto"/>
                    <w:right w:val="none" w:sz="0" w:space="0" w:color="auto"/>
                  </w:divBdr>
                </w:div>
                <w:div w:id="1443836785">
                  <w:marLeft w:val="480"/>
                  <w:marRight w:val="0"/>
                  <w:marTop w:val="0"/>
                  <w:marBottom w:val="0"/>
                  <w:divBdr>
                    <w:top w:val="none" w:sz="0" w:space="0" w:color="auto"/>
                    <w:left w:val="none" w:sz="0" w:space="0" w:color="auto"/>
                    <w:bottom w:val="none" w:sz="0" w:space="0" w:color="auto"/>
                    <w:right w:val="none" w:sz="0" w:space="0" w:color="auto"/>
                  </w:divBdr>
                </w:div>
                <w:div w:id="449250621">
                  <w:marLeft w:val="480"/>
                  <w:marRight w:val="0"/>
                  <w:marTop w:val="0"/>
                  <w:marBottom w:val="0"/>
                  <w:divBdr>
                    <w:top w:val="none" w:sz="0" w:space="0" w:color="auto"/>
                    <w:left w:val="none" w:sz="0" w:space="0" w:color="auto"/>
                    <w:bottom w:val="none" w:sz="0" w:space="0" w:color="auto"/>
                    <w:right w:val="none" w:sz="0" w:space="0" w:color="auto"/>
                  </w:divBdr>
                </w:div>
                <w:div w:id="1931968221">
                  <w:marLeft w:val="480"/>
                  <w:marRight w:val="0"/>
                  <w:marTop w:val="0"/>
                  <w:marBottom w:val="0"/>
                  <w:divBdr>
                    <w:top w:val="none" w:sz="0" w:space="0" w:color="auto"/>
                    <w:left w:val="none" w:sz="0" w:space="0" w:color="auto"/>
                    <w:bottom w:val="none" w:sz="0" w:space="0" w:color="auto"/>
                    <w:right w:val="none" w:sz="0" w:space="0" w:color="auto"/>
                  </w:divBdr>
                </w:div>
                <w:div w:id="361243926">
                  <w:marLeft w:val="480"/>
                  <w:marRight w:val="0"/>
                  <w:marTop w:val="0"/>
                  <w:marBottom w:val="0"/>
                  <w:divBdr>
                    <w:top w:val="none" w:sz="0" w:space="0" w:color="auto"/>
                    <w:left w:val="none" w:sz="0" w:space="0" w:color="auto"/>
                    <w:bottom w:val="none" w:sz="0" w:space="0" w:color="auto"/>
                    <w:right w:val="none" w:sz="0" w:space="0" w:color="auto"/>
                  </w:divBdr>
                </w:div>
                <w:div w:id="1582981779">
                  <w:marLeft w:val="480"/>
                  <w:marRight w:val="0"/>
                  <w:marTop w:val="0"/>
                  <w:marBottom w:val="0"/>
                  <w:divBdr>
                    <w:top w:val="none" w:sz="0" w:space="0" w:color="auto"/>
                    <w:left w:val="none" w:sz="0" w:space="0" w:color="auto"/>
                    <w:bottom w:val="none" w:sz="0" w:space="0" w:color="auto"/>
                    <w:right w:val="none" w:sz="0" w:space="0" w:color="auto"/>
                  </w:divBdr>
                </w:div>
                <w:div w:id="1399325646">
                  <w:marLeft w:val="480"/>
                  <w:marRight w:val="0"/>
                  <w:marTop w:val="0"/>
                  <w:marBottom w:val="0"/>
                  <w:divBdr>
                    <w:top w:val="none" w:sz="0" w:space="0" w:color="auto"/>
                    <w:left w:val="none" w:sz="0" w:space="0" w:color="auto"/>
                    <w:bottom w:val="none" w:sz="0" w:space="0" w:color="auto"/>
                    <w:right w:val="none" w:sz="0" w:space="0" w:color="auto"/>
                  </w:divBdr>
                </w:div>
                <w:div w:id="788398">
                  <w:marLeft w:val="480"/>
                  <w:marRight w:val="0"/>
                  <w:marTop w:val="0"/>
                  <w:marBottom w:val="0"/>
                  <w:divBdr>
                    <w:top w:val="none" w:sz="0" w:space="0" w:color="auto"/>
                    <w:left w:val="none" w:sz="0" w:space="0" w:color="auto"/>
                    <w:bottom w:val="none" w:sz="0" w:space="0" w:color="auto"/>
                    <w:right w:val="none" w:sz="0" w:space="0" w:color="auto"/>
                  </w:divBdr>
                </w:div>
                <w:div w:id="672296965">
                  <w:marLeft w:val="480"/>
                  <w:marRight w:val="0"/>
                  <w:marTop w:val="0"/>
                  <w:marBottom w:val="0"/>
                  <w:divBdr>
                    <w:top w:val="none" w:sz="0" w:space="0" w:color="auto"/>
                    <w:left w:val="none" w:sz="0" w:space="0" w:color="auto"/>
                    <w:bottom w:val="none" w:sz="0" w:space="0" w:color="auto"/>
                    <w:right w:val="none" w:sz="0" w:space="0" w:color="auto"/>
                  </w:divBdr>
                </w:div>
                <w:div w:id="154928875">
                  <w:marLeft w:val="480"/>
                  <w:marRight w:val="0"/>
                  <w:marTop w:val="0"/>
                  <w:marBottom w:val="0"/>
                  <w:divBdr>
                    <w:top w:val="none" w:sz="0" w:space="0" w:color="auto"/>
                    <w:left w:val="none" w:sz="0" w:space="0" w:color="auto"/>
                    <w:bottom w:val="none" w:sz="0" w:space="0" w:color="auto"/>
                    <w:right w:val="none" w:sz="0" w:space="0" w:color="auto"/>
                  </w:divBdr>
                </w:div>
                <w:div w:id="1981684951">
                  <w:marLeft w:val="480"/>
                  <w:marRight w:val="0"/>
                  <w:marTop w:val="0"/>
                  <w:marBottom w:val="0"/>
                  <w:divBdr>
                    <w:top w:val="none" w:sz="0" w:space="0" w:color="auto"/>
                    <w:left w:val="none" w:sz="0" w:space="0" w:color="auto"/>
                    <w:bottom w:val="none" w:sz="0" w:space="0" w:color="auto"/>
                    <w:right w:val="none" w:sz="0" w:space="0" w:color="auto"/>
                  </w:divBdr>
                </w:div>
                <w:div w:id="1974826214">
                  <w:marLeft w:val="480"/>
                  <w:marRight w:val="0"/>
                  <w:marTop w:val="0"/>
                  <w:marBottom w:val="0"/>
                  <w:divBdr>
                    <w:top w:val="none" w:sz="0" w:space="0" w:color="auto"/>
                    <w:left w:val="none" w:sz="0" w:space="0" w:color="auto"/>
                    <w:bottom w:val="none" w:sz="0" w:space="0" w:color="auto"/>
                    <w:right w:val="none" w:sz="0" w:space="0" w:color="auto"/>
                  </w:divBdr>
                </w:div>
                <w:div w:id="1222912024">
                  <w:marLeft w:val="480"/>
                  <w:marRight w:val="0"/>
                  <w:marTop w:val="0"/>
                  <w:marBottom w:val="0"/>
                  <w:divBdr>
                    <w:top w:val="none" w:sz="0" w:space="0" w:color="auto"/>
                    <w:left w:val="none" w:sz="0" w:space="0" w:color="auto"/>
                    <w:bottom w:val="none" w:sz="0" w:space="0" w:color="auto"/>
                    <w:right w:val="none" w:sz="0" w:space="0" w:color="auto"/>
                  </w:divBdr>
                </w:div>
                <w:div w:id="751707880">
                  <w:marLeft w:val="480"/>
                  <w:marRight w:val="0"/>
                  <w:marTop w:val="0"/>
                  <w:marBottom w:val="0"/>
                  <w:divBdr>
                    <w:top w:val="none" w:sz="0" w:space="0" w:color="auto"/>
                    <w:left w:val="none" w:sz="0" w:space="0" w:color="auto"/>
                    <w:bottom w:val="none" w:sz="0" w:space="0" w:color="auto"/>
                    <w:right w:val="none" w:sz="0" w:space="0" w:color="auto"/>
                  </w:divBdr>
                </w:div>
                <w:div w:id="645011376">
                  <w:marLeft w:val="480"/>
                  <w:marRight w:val="0"/>
                  <w:marTop w:val="0"/>
                  <w:marBottom w:val="0"/>
                  <w:divBdr>
                    <w:top w:val="none" w:sz="0" w:space="0" w:color="auto"/>
                    <w:left w:val="none" w:sz="0" w:space="0" w:color="auto"/>
                    <w:bottom w:val="none" w:sz="0" w:space="0" w:color="auto"/>
                    <w:right w:val="none" w:sz="0" w:space="0" w:color="auto"/>
                  </w:divBdr>
                </w:div>
                <w:div w:id="981081990">
                  <w:marLeft w:val="480"/>
                  <w:marRight w:val="0"/>
                  <w:marTop w:val="0"/>
                  <w:marBottom w:val="0"/>
                  <w:divBdr>
                    <w:top w:val="none" w:sz="0" w:space="0" w:color="auto"/>
                    <w:left w:val="none" w:sz="0" w:space="0" w:color="auto"/>
                    <w:bottom w:val="none" w:sz="0" w:space="0" w:color="auto"/>
                    <w:right w:val="none" w:sz="0" w:space="0" w:color="auto"/>
                  </w:divBdr>
                </w:div>
                <w:div w:id="1620063327">
                  <w:marLeft w:val="480"/>
                  <w:marRight w:val="0"/>
                  <w:marTop w:val="0"/>
                  <w:marBottom w:val="0"/>
                  <w:divBdr>
                    <w:top w:val="none" w:sz="0" w:space="0" w:color="auto"/>
                    <w:left w:val="none" w:sz="0" w:space="0" w:color="auto"/>
                    <w:bottom w:val="none" w:sz="0" w:space="0" w:color="auto"/>
                    <w:right w:val="none" w:sz="0" w:space="0" w:color="auto"/>
                  </w:divBdr>
                </w:div>
                <w:div w:id="952326235">
                  <w:marLeft w:val="480"/>
                  <w:marRight w:val="0"/>
                  <w:marTop w:val="0"/>
                  <w:marBottom w:val="0"/>
                  <w:divBdr>
                    <w:top w:val="none" w:sz="0" w:space="0" w:color="auto"/>
                    <w:left w:val="none" w:sz="0" w:space="0" w:color="auto"/>
                    <w:bottom w:val="none" w:sz="0" w:space="0" w:color="auto"/>
                    <w:right w:val="none" w:sz="0" w:space="0" w:color="auto"/>
                  </w:divBdr>
                </w:div>
                <w:div w:id="1085347422">
                  <w:marLeft w:val="480"/>
                  <w:marRight w:val="0"/>
                  <w:marTop w:val="0"/>
                  <w:marBottom w:val="0"/>
                  <w:divBdr>
                    <w:top w:val="none" w:sz="0" w:space="0" w:color="auto"/>
                    <w:left w:val="none" w:sz="0" w:space="0" w:color="auto"/>
                    <w:bottom w:val="none" w:sz="0" w:space="0" w:color="auto"/>
                    <w:right w:val="none" w:sz="0" w:space="0" w:color="auto"/>
                  </w:divBdr>
                </w:div>
                <w:div w:id="393741249">
                  <w:marLeft w:val="480"/>
                  <w:marRight w:val="0"/>
                  <w:marTop w:val="0"/>
                  <w:marBottom w:val="0"/>
                  <w:divBdr>
                    <w:top w:val="none" w:sz="0" w:space="0" w:color="auto"/>
                    <w:left w:val="none" w:sz="0" w:space="0" w:color="auto"/>
                    <w:bottom w:val="none" w:sz="0" w:space="0" w:color="auto"/>
                    <w:right w:val="none" w:sz="0" w:space="0" w:color="auto"/>
                  </w:divBdr>
                </w:div>
                <w:div w:id="406077723">
                  <w:marLeft w:val="480"/>
                  <w:marRight w:val="0"/>
                  <w:marTop w:val="0"/>
                  <w:marBottom w:val="0"/>
                  <w:divBdr>
                    <w:top w:val="none" w:sz="0" w:space="0" w:color="auto"/>
                    <w:left w:val="none" w:sz="0" w:space="0" w:color="auto"/>
                    <w:bottom w:val="none" w:sz="0" w:space="0" w:color="auto"/>
                    <w:right w:val="none" w:sz="0" w:space="0" w:color="auto"/>
                  </w:divBdr>
                </w:div>
                <w:div w:id="1315183752">
                  <w:marLeft w:val="480"/>
                  <w:marRight w:val="0"/>
                  <w:marTop w:val="0"/>
                  <w:marBottom w:val="0"/>
                  <w:divBdr>
                    <w:top w:val="none" w:sz="0" w:space="0" w:color="auto"/>
                    <w:left w:val="none" w:sz="0" w:space="0" w:color="auto"/>
                    <w:bottom w:val="none" w:sz="0" w:space="0" w:color="auto"/>
                    <w:right w:val="none" w:sz="0" w:space="0" w:color="auto"/>
                  </w:divBdr>
                </w:div>
                <w:div w:id="249583242">
                  <w:marLeft w:val="480"/>
                  <w:marRight w:val="0"/>
                  <w:marTop w:val="0"/>
                  <w:marBottom w:val="0"/>
                  <w:divBdr>
                    <w:top w:val="none" w:sz="0" w:space="0" w:color="auto"/>
                    <w:left w:val="none" w:sz="0" w:space="0" w:color="auto"/>
                    <w:bottom w:val="none" w:sz="0" w:space="0" w:color="auto"/>
                    <w:right w:val="none" w:sz="0" w:space="0" w:color="auto"/>
                  </w:divBdr>
                </w:div>
                <w:div w:id="201788671">
                  <w:marLeft w:val="480"/>
                  <w:marRight w:val="0"/>
                  <w:marTop w:val="0"/>
                  <w:marBottom w:val="0"/>
                  <w:divBdr>
                    <w:top w:val="none" w:sz="0" w:space="0" w:color="auto"/>
                    <w:left w:val="none" w:sz="0" w:space="0" w:color="auto"/>
                    <w:bottom w:val="none" w:sz="0" w:space="0" w:color="auto"/>
                    <w:right w:val="none" w:sz="0" w:space="0" w:color="auto"/>
                  </w:divBdr>
                </w:div>
                <w:div w:id="496652190">
                  <w:marLeft w:val="480"/>
                  <w:marRight w:val="0"/>
                  <w:marTop w:val="0"/>
                  <w:marBottom w:val="0"/>
                  <w:divBdr>
                    <w:top w:val="none" w:sz="0" w:space="0" w:color="auto"/>
                    <w:left w:val="none" w:sz="0" w:space="0" w:color="auto"/>
                    <w:bottom w:val="none" w:sz="0" w:space="0" w:color="auto"/>
                    <w:right w:val="none" w:sz="0" w:space="0" w:color="auto"/>
                  </w:divBdr>
                </w:div>
                <w:div w:id="292911110">
                  <w:marLeft w:val="480"/>
                  <w:marRight w:val="0"/>
                  <w:marTop w:val="0"/>
                  <w:marBottom w:val="0"/>
                  <w:divBdr>
                    <w:top w:val="none" w:sz="0" w:space="0" w:color="auto"/>
                    <w:left w:val="none" w:sz="0" w:space="0" w:color="auto"/>
                    <w:bottom w:val="none" w:sz="0" w:space="0" w:color="auto"/>
                    <w:right w:val="none" w:sz="0" w:space="0" w:color="auto"/>
                  </w:divBdr>
                </w:div>
                <w:div w:id="876626936">
                  <w:marLeft w:val="480"/>
                  <w:marRight w:val="0"/>
                  <w:marTop w:val="0"/>
                  <w:marBottom w:val="0"/>
                  <w:divBdr>
                    <w:top w:val="none" w:sz="0" w:space="0" w:color="auto"/>
                    <w:left w:val="none" w:sz="0" w:space="0" w:color="auto"/>
                    <w:bottom w:val="none" w:sz="0" w:space="0" w:color="auto"/>
                    <w:right w:val="none" w:sz="0" w:space="0" w:color="auto"/>
                  </w:divBdr>
                </w:div>
                <w:div w:id="294334184">
                  <w:marLeft w:val="480"/>
                  <w:marRight w:val="0"/>
                  <w:marTop w:val="0"/>
                  <w:marBottom w:val="0"/>
                  <w:divBdr>
                    <w:top w:val="none" w:sz="0" w:space="0" w:color="auto"/>
                    <w:left w:val="none" w:sz="0" w:space="0" w:color="auto"/>
                    <w:bottom w:val="none" w:sz="0" w:space="0" w:color="auto"/>
                    <w:right w:val="none" w:sz="0" w:space="0" w:color="auto"/>
                  </w:divBdr>
                </w:div>
                <w:div w:id="205487797">
                  <w:marLeft w:val="480"/>
                  <w:marRight w:val="0"/>
                  <w:marTop w:val="0"/>
                  <w:marBottom w:val="0"/>
                  <w:divBdr>
                    <w:top w:val="none" w:sz="0" w:space="0" w:color="auto"/>
                    <w:left w:val="none" w:sz="0" w:space="0" w:color="auto"/>
                    <w:bottom w:val="none" w:sz="0" w:space="0" w:color="auto"/>
                    <w:right w:val="none" w:sz="0" w:space="0" w:color="auto"/>
                  </w:divBdr>
                </w:div>
                <w:div w:id="418016201">
                  <w:marLeft w:val="480"/>
                  <w:marRight w:val="0"/>
                  <w:marTop w:val="0"/>
                  <w:marBottom w:val="0"/>
                  <w:divBdr>
                    <w:top w:val="none" w:sz="0" w:space="0" w:color="auto"/>
                    <w:left w:val="none" w:sz="0" w:space="0" w:color="auto"/>
                    <w:bottom w:val="none" w:sz="0" w:space="0" w:color="auto"/>
                    <w:right w:val="none" w:sz="0" w:space="0" w:color="auto"/>
                  </w:divBdr>
                </w:div>
                <w:div w:id="773089589">
                  <w:marLeft w:val="480"/>
                  <w:marRight w:val="0"/>
                  <w:marTop w:val="0"/>
                  <w:marBottom w:val="0"/>
                  <w:divBdr>
                    <w:top w:val="none" w:sz="0" w:space="0" w:color="auto"/>
                    <w:left w:val="none" w:sz="0" w:space="0" w:color="auto"/>
                    <w:bottom w:val="none" w:sz="0" w:space="0" w:color="auto"/>
                    <w:right w:val="none" w:sz="0" w:space="0" w:color="auto"/>
                  </w:divBdr>
                </w:div>
                <w:div w:id="1287809428">
                  <w:marLeft w:val="480"/>
                  <w:marRight w:val="0"/>
                  <w:marTop w:val="0"/>
                  <w:marBottom w:val="0"/>
                  <w:divBdr>
                    <w:top w:val="none" w:sz="0" w:space="0" w:color="auto"/>
                    <w:left w:val="none" w:sz="0" w:space="0" w:color="auto"/>
                    <w:bottom w:val="none" w:sz="0" w:space="0" w:color="auto"/>
                    <w:right w:val="none" w:sz="0" w:space="0" w:color="auto"/>
                  </w:divBdr>
                </w:div>
              </w:divsChild>
            </w:div>
            <w:div w:id="1061094671">
              <w:marLeft w:val="0"/>
              <w:marRight w:val="0"/>
              <w:marTop w:val="0"/>
              <w:marBottom w:val="0"/>
              <w:divBdr>
                <w:top w:val="none" w:sz="0" w:space="0" w:color="auto"/>
                <w:left w:val="none" w:sz="0" w:space="0" w:color="auto"/>
                <w:bottom w:val="none" w:sz="0" w:space="0" w:color="auto"/>
                <w:right w:val="none" w:sz="0" w:space="0" w:color="auto"/>
              </w:divBdr>
              <w:divsChild>
                <w:div w:id="1986005725">
                  <w:marLeft w:val="480"/>
                  <w:marRight w:val="0"/>
                  <w:marTop w:val="0"/>
                  <w:marBottom w:val="0"/>
                  <w:divBdr>
                    <w:top w:val="none" w:sz="0" w:space="0" w:color="auto"/>
                    <w:left w:val="none" w:sz="0" w:space="0" w:color="auto"/>
                    <w:bottom w:val="none" w:sz="0" w:space="0" w:color="auto"/>
                    <w:right w:val="none" w:sz="0" w:space="0" w:color="auto"/>
                  </w:divBdr>
                </w:div>
                <w:div w:id="1043410227">
                  <w:marLeft w:val="480"/>
                  <w:marRight w:val="0"/>
                  <w:marTop w:val="0"/>
                  <w:marBottom w:val="0"/>
                  <w:divBdr>
                    <w:top w:val="none" w:sz="0" w:space="0" w:color="auto"/>
                    <w:left w:val="none" w:sz="0" w:space="0" w:color="auto"/>
                    <w:bottom w:val="none" w:sz="0" w:space="0" w:color="auto"/>
                    <w:right w:val="none" w:sz="0" w:space="0" w:color="auto"/>
                  </w:divBdr>
                </w:div>
                <w:div w:id="31853124">
                  <w:marLeft w:val="480"/>
                  <w:marRight w:val="0"/>
                  <w:marTop w:val="0"/>
                  <w:marBottom w:val="0"/>
                  <w:divBdr>
                    <w:top w:val="none" w:sz="0" w:space="0" w:color="auto"/>
                    <w:left w:val="none" w:sz="0" w:space="0" w:color="auto"/>
                    <w:bottom w:val="none" w:sz="0" w:space="0" w:color="auto"/>
                    <w:right w:val="none" w:sz="0" w:space="0" w:color="auto"/>
                  </w:divBdr>
                </w:div>
                <w:div w:id="1707632723">
                  <w:marLeft w:val="480"/>
                  <w:marRight w:val="0"/>
                  <w:marTop w:val="0"/>
                  <w:marBottom w:val="0"/>
                  <w:divBdr>
                    <w:top w:val="none" w:sz="0" w:space="0" w:color="auto"/>
                    <w:left w:val="none" w:sz="0" w:space="0" w:color="auto"/>
                    <w:bottom w:val="none" w:sz="0" w:space="0" w:color="auto"/>
                    <w:right w:val="none" w:sz="0" w:space="0" w:color="auto"/>
                  </w:divBdr>
                </w:div>
                <w:div w:id="1303656605">
                  <w:marLeft w:val="480"/>
                  <w:marRight w:val="0"/>
                  <w:marTop w:val="0"/>
                  <w:marBottom w:val="0"/>
                  <w:divBdr>
                    <w:top w:val="none" w:sz="0" w:space="0" w:color="auto"/>
                    <w:left w:val="none" w:sz="0" w:space="0" w:color="auto"/>
                    <w:bottom w:val="none" w:sz="0" w:space="0" w:color="auto"/>
                    <w:right w:val="none" w:sz="0" w:space="0" w:color="auto"/>
                  </w:divBdr>
                </w:div>
                <w:div w:id="59645819">
                  <w:marLeft w:val="480"/>
                  <w:marRight w:val="0"/>
                  <w:marTop w:val="0"/>
                  <w:marBottom w:val="0"/>
                  <w:divBdr>
                    <w:top w:val="none" w:sz="0" w:space="0" w:color="auto"/>
                    <w:left w:val="none" w:sz="0" w:space="0" w:color="auto"/>
                    <w:bottom w:val="none" w:sz="0" w:space="0" w:color="auto"/>
                    <w:right w:val="none" w:sz="0" w:space="0" w:color="auto"/>
                  </w:divBdr>
                </w:div>
                <w:div w:id="1430616797">
                  <w:marLeft w:val="480"/>
                  <w:marRight w:val="0"/>
                  <w:marTop w:val="0"/>
                  <w:marBottom w:val="0"/>
                  <w:divBdr>
                    <w:top w:val="none" w:sz="0" w:space="0" w:color="auto"/>
                    <w:left w:val="none" w:sz="0" w:space="0" w:color="auto"/>
                    <w:bottom w:val="none" w:sz="0" w:space="0" w:color="auto"/>
                    <w:right w:val="none" w:sz="0" w:space="0" w:color="auto"/>
                  </w:divBdr>
                </w:div>
                <w:div w:id="447510232">
                  <w:marLeft w:val="480"/>
                  <w:marRight w:val="0"/>
                  <w:marTop w:val="0"/>
                  <w:marBottom w:val="0"/>
                  <w:divBdr>
                    <w:top w:val="none" w:sz="0" w:space="0" w:color="auto"/>
                    <w:left w:val="none" w:sz="0" w:space="0" w:color="auto"/>
                    <w:bottom w:val="none" w:sz="0" w:space="0" w:color="auto"/>
                    <w:right w:val="none" w:sz="0" w:space="0" w:color="auto"/>
                  </w:divBdr>
                </w:div>
                <w:div w:id="1720740359">
                  <w:marLeft w:val="480"/>
                  <w:marRight w:val="0"/>
                  <w:marTop w:val="0"/>
                  <w:marBottom w:val="0"/>
                  <w:divBdr>
                    <w:top w:val="none" w:sz="0" w:space="0" w:color="auto"/>
                    <w:left w:val="none" w:sz="0" w:space="0" w:color="auto"/>
                    <w:bottom w:val="none" w:sz="0" w:space="0" w:color="auto"/>
                    <w:right w:val="none" w:sz="0" w:space="0" w:color="auto"/>
                  </w:divBdr>
                </w:div>
                <w:div w:id="646977776">
                  <w:marLeft w:val="480"/>
                  <w:marRight w:val="0"/>
                  <w:marTop w:val="0"/>
                  <w:marBottom w:val="0"/>
                  <w:divBdr>
                    <w:top w:val="none" w:sz="0" w:space="0" w:color="auto"/>
                    <w:left w:val="none" w:sz="0" w:space="0" w:color="auto"/>
                    <w:bottom w:val="none" w:sz="0" w:space="0" w:color="auto"/>
                    <w:right w:val="none" w:sz="0" w:space="0" w:color="auto"/>
                  </w:divBdr>
                </w:div>
                <w:div w:id="839851373">
                  <w:marLeft w:val="480"/>
                  <w:marRight w:val="0"/>
                  <w:marTop w:val="0"/>
                  <w:marBottom w:val="0"/>
                  <w:divBdr>
                    <w:top w:val="none" w:sz="0" w:space="0" w:color="auto"/>
                    <w:left w:val="none" w:sz="0" w:space="0" w:color="auto"/>
                    <w:bottom w:val="none" w:sz="0" w:space="0" w:color="auto"/>
                    <w:right w:val="none" w:sz="0" w:space="0" w:color="auto"/>
                  </w:divBdr>
                </w:div>
                <w:div w:id="1897692556">
                  <w:marLeft w:val="480"/>
                  <w:marRight w:val="0"/>
                  <w:marTop w:val="0"/>
                  <w:marBottom w:val="0"/>
                  <w:divBdr>
                    <w:top w:val="none" w:sz="0" w:space="0" w:color="auto"/>
                    <w:left w:val="none" w:sz="0" w:space="0" w:color="auto"/>
                    <w:bottom w:val="none" w:sz="0" w:space="0" w:color="auto"/>
                    <w:right w:val="none" w:sz="0" w:space="0" w:color="auto"/>
                  </w:divBdr>
                </w:div>
                <w:div w:id="93939830">
                  <w:marLeft w:val="480"/>
                  <w:marRight w:val="0"/>
                  <w:marTop w:val="0"/>
                  <w:marBottom w:val="0"/>
                  <w:divBdr>
                    <w:top w:val="none" w:sz="0" w:space="0" w:color="auto"/>
                    <w:left w:val="none" w:sz="0" w:space="0" w:color="auto"/>
                    <w:bottom w:val="none" w:sz="0" w:space="0" w:color="auto"/>
                    <w:right w:val="none" w:sz="0" w:space="0" w:color="auto"/>
                  </w:divBdr>
                </w:div>
                <w:div w:id="810288733">
                  <w:marLeft w:val="480"/>
                  <w:marRight w:val="0"/>
                  <w:marTop w:val="0"/>
                  <w:marBottom w:val="0"/>
                  <w:divBdr>
                    <w:top w:val="none" w:sz="0" w:space="0" w:color="auto"/>
                    <w:left w:val="none" w:sz="0" w:space="0" w:color="auto"/>
                    <w:bottom w:val="none" w:sz="0" w:space="0" w:color="auto"/>
                    <w:right w:val="none" w:sz="0" w:space="0" w:color="auto"/>
                  </w:divBdr>
                </w:div>
                <w:div w:id="539048910">
                  <w:marLeft w:val="480"/>
                  <w:marRight w:val="0"/>
                  <w:marTop w:val="0"/>
                  <w:marBottom w:val="0"/>
                  <w:divBdr>
                    <w:top w:val="none" w:sz="0" w:space="0" w:color="auto"/>
                    <w:left w:val="none" w:sz="0" w:space="0" w:color="auto"/>
                    <w:bottom w:val="none" w:sz="0" w:space="0" w:color="auto"/>
                    <w:right w:val="none" w:sz="0" w:space="0" w:color="auto"/>
                  </w:divBdr>
                </w:div>
                <w:div w:id="1434010462">
                  <w:marLeft w:val="480"/>
                  <w:marRight w:val="0"/>
                  <w:marTop w:val="0"/>
                  <w:marBottom w:val="0"/>
                  <w:divBdr>
                    <w:top w:val="none" w:sz="0" w:space="0" w:color="auto"/>
                    <w:left w:val="none" w:sz="0" w:space="0" w:color="auto"/>
                    <w:bottom w:val="none" w:sz="0" w:space="0" w:color="auto"/>
                    <w:right w:val="none" w:sz="0" w:space="0" w:color="auto"/>
                  </w:divBdr>
                </w:div>
                <w:div w:id="461731837">
                  <w:marLeft w:val="480"/>
                  <w:marRight w:val="0"/>
                  <w:marTop w:val="0"/>
                  <w:marBottom w:val="0"/>
                  <w:divBdr>
                    <w:top w:val="none" w:sz="0" w:space="0" w:color="auto"/>
                    <w:left w:val="none" w:sz="0" w:space="0" w:color="auto"/>
                    <w:bottom w:val="none" w:sz="0" w:space="0" w:color="auto"/>
                    <w:right w:val="none" w:sz="0" w:space="0" w:color="auto"/>
                  </w:divBdr>
                </w:div>
                <w:div w:id="1422097933">
                  <w:marLeft w:val="480"/>
                  <w:marRight w:val="0"/>
                  <w:marTop w:val="0"/>
                  <w:marBottom w:val="0"/>
                  <w:divBdr>
                    <w:top w:val="none" w:sz="0" w:space="0" w:color="auto"/>
                    <w:left w:val="none" w:sz="0" w:space="0" w:color="auto"/>
                    <w:bottom w:val="none" w:sz="0" w:space="0" w:color="auto"/>
                    <w:right w:val="none" w:sz="0" w:space="0" w:color="auto"/>
                  </w:divBdr>
                </w:div>
                <w:div w:id="1949779483">
                  <w:marLeft w:val="480"/>
                  <w:marRight w:val="0"/>
                  <w:marTop w:val="0"/>
                  <w:marBottom w:val="0"/>
                  <w:divBdr>
                    <w:top w:val="none" w:sz="0" w:space="0" w:color="auto"/>
                    <w:left w:val="none" w:sz="0" w:space="0" w:color="auto"/>
                    <w:bottom w:val="none" w:sz="0" w:space="0" w:color="auto"/>
                    <w:right w:val="none" w:sz="0" w:space="0" w:color="auto"/>
                  </w:divBdr>
                </w:div>
                <w:div w:id="66614829">
                  <w:marLeft w:val="480"/>
                  <w:marRight w:val="0"/>
                  <w:marTop w:val="0"/>
                  <w:marBottom w:val="0"/>
                  <w:divBdr>
                    <w:top w:val="none" w:sz="0" w:space="0" w:color="auto"/>
                    <w:left w:val="none" w:sz="0" w:space="0" w:color="auto"/>
                    <w:bottom w:val="none" w:sz="0" w:space="0" w:color="auto"/>
                    <w:right w:val="none" w:sz="0" w:space="0" w:color="auto"/>
                  </w:divBdr>
                </w:div>
                <w:div w:id="1344744725">
                  <w:marLeft w:val="480"/>
                  <w:marRight w:val="0"/>
                  <w:marTop w:val="0"/>
                  <w:marBottom w:val="0"/>
                  <w:divBdr>
                    <w:top w:val="none" w:sz="0" w:space="0" w:color="auto"/>
                    <w:left w:val="none" w:sz="0" w:space="0" w:color="auto"/>
                    <w:bottom w:val="none" w:sz="0" w:space="0" w:color="auto"/>
                    <w:right w:val="none" w:sz="0" w:space="0" w:color="auto"/>
                  </w:divBdr>
                </w:div>
                <w:div w:id="332609803">
                  <w:marLeft w:val="480"/>
                  <w:marRight w:val="0"/>
                  <w:marTop w:val="0"/>
                  <w:marBottom w:val="0"/>
                  <w:divBdr>
                    <w:top w:val="none" w:sz="0" w:space="0" w:color="auto"/>
                    <w:left w:val="none" w:sz="0" w:space="0" w:color="auto"/>
                    <w:bottom w:val="none" w:sz="0" w:space="0" w:color="auto"/>
                    <w:right w:val="none" w:sz="0" w:space="0" w:color="auto"/>
                  </w:divBdr>
                </w:div>
                <w:div w:id="1761488322">
                  <w:marLeft w:val="480"/>
                  <w:marRight w:val="0"/>
                  <w:marTop w:val="0"/>
                  <w:marBottom w:val="0"/>
                  <w:divBdr>
                    <w:top w:val="none" w:sz="0" w:space="0" w:color="auto"/>
                    <w:left w:val="none" w:sz="0" w:space="0" w:color="auto"/>
                    <w:bottom w:val="none" w:sz="0" w:space="0" w:color="auto"/>
                    <w:right w:val="none" w:sz="0" w:space="0" w:color="auto"/>
                  </w:divBdr>
                </w:div>
                <w:div w:id="35663848">
                  <w:marLeft w:val="480"/>
                  <w:marRight w:val="0"/>
                  <w:marTop w:val="0"/>
                  <w:marBottom w:val="0"/>
                  <w:divBdr>
                    <w:top w:val="none" w:sz="0" w:space="0" w:color="auto"/>
                    <w:left w:val="none" w:sz="0" w:space="0" w:color="auto"/>
                    <w:bottom w:val="none" w:sz="0" w:space="0" w:color="auto"/>
                    <w:right w:val="none" w:sz="0" w:space="0" w:color="auto"/>
                  </w:divBdr>
                </w:div>
                <w:div w:id="1595939932">
                  <w:marLeft w:val="480"/>
                  <w:marRight w:val="0"/>
                  <w:marTop w:val="0"/>
                  <w:marBottom w:val="0"/>
                  <w:divBdr>
                    <w:top w:val="none" w:sz="0" w:space="0" w:color="auto"/>
                    <w:left w:val="none" w:sz="0" w:space="0" w:color="auto"/>
                    <w:bottom w:val="none" w:sz="0" w:space="0" w:color="auto"/>
                    <w:right w:val="none" w:sz="0" w:space="0" w:color="auto"/>
                  </w:divBdr>
                </w:div>
                <w:div w:id="1951736047">
                  <w:marLeft w:val="480"/>
                  <w:marRight w:val="0"/>
                  <w:marTop w:val="0"/>
                  <w:marBottom w:val="0"/>
                  <w:divBdr>
                    <w:top w:val="none" w:sz="0" w:space="0" w:color="auto"/>
                    <w:left w:val="none" w:sz="0" w:space="0" w:color="auto"/>
                    <w:bottom w:val="none" w:sz="0" w:space="0" w:color="auto"/>
                    <w:right w:val="none" w:sz="0" w:space="0" w:color="auto"/>
                  </w:divBdr>
                </w:div>
                <w:div w:id="210968368">
                  <w:marLeft w:val="480"/>
                  <w:marRight w:val="0"/>
                  <w:marTop w:val="0"/>
                  <w:marBottom w:val="0"/>
                  <w:divBdr>
                    <w:top w:val="none" w:sz="0" w:space="0" w:color="auto"/>
                    <w:left w:val="none" w:sz="0" w:space="0" w:color="auto"/>
                    <w:bottom w:val="none" w:sz="0" w:space="0" w:color="auto"/>
                    <w:right w:val="none" w:sz="0" w:space="0" w:color="auto"/>
                  </w:divBdr>
                </w:div>
                <w:div w:id="58405251">
                  <w:marLeft w:val="480"/>
                  <w:marRight w:val="0"/>
                  <w:marTop w:val="0"/>
                  <w:marBottom w:val="0"/>
                  <w:divBdr>
                    <w:top w:val="none" w:sz="0" w:space="0" w:color="auto"/>
                    <w:left w:val="none" w:sz="0" w:space="0" w:color="auto"/>
                    <w:bottom w:val="none" w:sz="0" w:space="0" w:color="auto"/>
                    <w:right w:val="none" w:sz="0" w:space="0" w:color="auto"/>
                  </w:divBdr>
                </w:div>
                <w:div w:id="44378120">
                  <w:marLeft w:val="480"/>
                  <w:marRight w:val="0"/>
                  <w:marTop w:val="0"/>
                  <w:marBottom w:val="0"/>
                  <w:divBdr>
                    <w:top w:val="none" w:sz="0" w:space="0" w:color="auto"/>
                    <w:left w:val="none" w:sz="0" w:space="0" w:color="auto"/>
                    <w:bottom w:val="none" w:sz="0" w:space="0" w:color="auto"/>
                    <w:right w:val="none" w:sz="0" w:space="0" w:color="auto"/>
                  </w:divBdr>
                </w:div>
                <w:div w:id="1277327276">
                  <w:marLeft w:val="480"/>
                  <w:marRight w:val="0"/>
                  <w:marTop w:val="0"/>
                  <w:marBottom w:val="0"/>
                  <w:divBdr>
                    <w:top w:val="none" w:sz="0" w:space="0" w:color="auto"/>
                    <w:left w:val="none" w:sz="0" w:space="0" w:color="auto"/>
                    <w:bottom w:val="none" w:sz="0" w:space="0" w:color="auto"/>
                    <w:right w:val="none" w:sz="0" w:space="0" w:color="auto"/>
                  </w:divBdr>
                </w:div>
                <w:div w:id="812865374">
                  <w:marLeft w:val="480"/>
                  <w:marRight w:val="0"/>
                  <w:marTop w:val="0"/>
                  <w:marBottom w:val="0"/>
                  <w:divBdr>
                    <w:top w:val="none" w:sz="0" w:space="0" w:color="auto"/>
                    <w:left w:val="none" w:sz="0" w:space="0" w:color="auto"/>
                    <w:bottom w:val="none" w:sz="0" w:space="0" w:color="auto"/>
                    <w:right w:val="none" w:sz="0" w:space="0" w:color="auto"/>
                  </w:divBdr>
                </w:div>
                <w:div w:id="1516580224">
                  <w:marLeft w:val="480"/>
                  <w:marRight w:val="0"/>
                  <w:marTop w:val="0"/>
                  <w:marBottom w:val="0"/>
                  <w:divBdr>
                    <w:top w:val="none" w:sz="0" w:space="0" w:color="auto"/>
                    <w:left w:val="none" w:sz="0" w:space="0" w:color="auto"/>
                    <w:bottom w:val="none" w:sz="0" w:space="0" w:color="auto"/>
                    <w:right w:val="none" w:sz="0" w:space="0" w:color="auto"/>
                  </w:divBdr>
                </w:div>
                <w:div w:id="381709938">
                  <w:marLeft w:val="480"/>
                  <w:marRight w:val="0"/>
                  <w:marTop w:val="0"/>
                  <w:marBottom w:val="0"/>
                  <w:divBdr>
                    <w:top w:val="none" w:sz="0" w:space="0" w:color="auto"/>
                    <w:left w:val="none" w:sz="0" w:space="0" w:color="auto"/>
                    <w:bottom w:val="none" w:sz="0" w:space="0" w:color="auto"/>
                    <w:right w:val="none" w:sz="0" w:space="0" w:color="auto"/>
                  </w:divBdr>
                </w:div>
                <w:div w:id="655498743">
                  <w:marLeft w:val="480"/>
                  <w:marRight w:val="0"/>
                  <w:marTop w:val="0"/>
                  <w:marBottom w:val="0"/>
                  <w:divBdr>
                    <w:top w:val="none" w:sz="0" w:space="0" w:color="auto"/>
                    <w:left w:val="none" w:sz="0" w:space="0" w:color="auto"/>
                    <w:bottom w:val="none" w:sz="0" w:space="0" w:color="auto"/>
                    <w:right w:val="none" w:sz="0" w:space="0" w:color="auto"/>
                  </w:divBdr>
                </w:div>
                <w:div w:id="685209502">
                  <w:marLeft w:val="480"/>
                  <w:marRight w:val="0"/>
                  <w:marTop w:val="0"/>
                  <w:marBottom w:val="0"/>
                  <w:divBdr>
                    <w:top w:val="none" w:sz="0" w:space="0" w:color="auto"/>
                    <w:left w:val="none" w:sz="0" w:space="0" w:color="auto"/>
                    <w:bottom w:val="none" w:sz="0" w:space="0" w:color="auto"/>
                    <w:right w:val="none" w:sz="0" w:space="0" w:color="auto"/>
                  </w:divBdr>
                </w:div>
                <w:div w:id="516432196">
                  <w:marLeft w:val="480"/>
                  <w:marRight w:val="0"/>
                  <w:marTop w:val="0"/>
                  <w:marBottom w:val="0"/>
                  <w:divBdr>
                    <w:top w:val="none" w:sz="0" w:space="0" w:color="auto"/>
                    <w:left w:val="none" w:sz="0" w:space="0" w:color="auto"/>
                    <w:bottom w:val="none" w:sz="0" w:space="0" w:color="auto"/>
                    <w:right w:val="none" w:sz="0" w:space="0" w:color="auto"/>
                  </w:divBdr>
                </w:div>
                <w:div w:id="1168397973">
                  <w:marLeft w:val="480"/>
                  <w:marRight w:val="0"/>
                  <w:marTop w:val="0"/>
                  <w:marBottom w:val="0"/>
                  <w:divBdr>
                    <w:top w:val="none" w:sz="0" w:space="0" w:color="auto"/>
                    <w:left w:val="none" w:sz="0" w:space="0" w:color="auto"/>
                    <w:bottom w:val="none" w:sz="0" w:space="0" w:color="auto"/>
                    <w:right w:val="none" w:sz="0" w:space="0" w:color="auto"/>
                  </w:divBdr>
                </w:div>
                <w:div w:id="644356715">
                  <w:marLeft w:val="480"/>
                  <w:marRight w:val="0"/>
                  <w:marTop w:val="0"/>
                  <w:marBottom w:val="0"/>
                  <w:divBdr>
                    <w:top w:val="none" w:sz="0" w:space="0" w:color="auto"/>
                    <w:left w:val="none" w:sz="0" w:space="0" w:color="auto"/>
                    <w:bottom w:val="none" w:sz="0" w:space="0" w:color="auto"/>
                    <w:right w:val="none" w:sz="0" w:space="0" w:color="auto"/>
                  </w:divBdr>
                </w:div>
                <w:div w:id="124934550">
                  <w:marLeft w:val="480"/>
                  <w:marRight w:val="0"/>
                  <w:marTop w:val="0"/>
                  <w:marBottom w:val="0"/>
                  <w:divBdr>
                    <w:top w:val="none" w:sz="0" w:space="0" w:color="auto"/>
                    <w:left w:val="none" w:sz="0" w:space="0" w:color="auto"/>
                    <w:bottom w:val="none" w:sz="0" w:space="0" w:color="auto"/>
                    <w:right w:val="none" w:sz="0" w:space="0" w:color="auto"/>
                  </w:divBdr>
                </w:div>
                <w:div w:id="1736850250">
                  <w:marLeft w:val="480"/>
                  <w:marRight w:val="0"/>
                  <w:marTop w:val="0"/>
                  <w:marBottom w:val="0"/>
                  <w:divBdr>
                    <w:top w:val="none" w:sz="0" w:space="0" w:color="auto"/>
                    <w:left w:val="none" w:sz="0" w:space="0" w:color="auto"/>
                    <w:bottom w:val="none" w:sz="0" w:space="0" w:color="auto"/>
                    <w:right w:val="none" w:sz="0" w:space="0" w:color="auto"/>
                  </w:divBdr>
                </w:div>
                <w:div w:id="692387851">
                  <w:marLeft w:val="480"/>
                  <w:marRight w:val="0"/>
                  <w:marTop w:val="0"/>
                  <w:marBottom w:val="0"/>
                  <w:divBdr>
                    <w:top w:val="none" w:sz="0" w:space="0" w:color="auto"/>
                    <w:left w:val="none" w:sz="0" w:space="0" w:color="auto"/>
                    <w:bottom w:val="none" w:sz="0" w:space="0" w:color="auto"/>
                    <w:right w:val="none" w:sz="0" w:space="0" w:color="auto"/>
                  </w:divBdr>
                </w:div>
                <w:div w:id="526676562">
                  <w:marLeft w:val="480"/>
                  <w:marRight w:val="0"/>
                  <w:marTop w:val="0"/>
                  <w:marBottom w:val="0"/>
                  <w:divBdr>
                    <w:top w:val="none" w:sz="0" w:space="0" w:color="auto"/>
                    <w:left w:val="none" w:sz="0" w:space="0" w:color="auto"/>
                    <w:bottom w:val="none" w:sz="0" w:space="0" w:color="auto"/>
                    <w:right w:val="none" w:sz="0" w:space="0" w:color="auto"/>
                  </w:divBdr>
                </w:div>
                <w:div w:id="1378241600">
                  <w:marLeft w:val="480"/>
                  <w:marRight w:val="0"/>
                  <w:marTop w:val="0"/>
                  <w:marBottom w:val="0"/>
                  <w:divBdr>
                    <w:top w:val="none" w:sz="0" w:space="0" w:color="auto"/>
                    <w:left w:val="none" w:sz="0" w:space="0" w:color="auto"/>
                    <w:bottom w:val="none" w:sz="0" w:space="0" w:color="auto"/>
                    <w:right w:val="none" w:sz="0" w:space="0" w:color="auto"/>
                  </w:divBdr>
                </w:div>
                <w:div w:id="1099717489">
                  <w:marLeft w:val="480"/>
                  <w:marRight w:val="0"/>
                  <w:marTop w:val="0"/>
                  <w:marBottom w:val="0"/>
                  <w:divBdr>
                    <w:top w:val="none" w:sz="0" w:space="0" w:color="auto"/>
                    <w:left w:val="none" w:sz="0" w:space="0" w:color="auto"/>
                    <w:bottom w:val="none" w:sz="0" w:space="0" w:color="auto"/>
                    <w:right w:val="none" w:sz="0" w:space="0" w:color="auto"/>
                  </w:divBdr>
                </w:div>
                <w:div w:id="607154493">
                  <w:marLeft w:val="480"/>
                  <w:marRight w:val="0"/>
                  <w:marTop w:val="0"/>
                  <w:marBottom w:val="0"/>
                  <w:divBdr>
                    <w:top w:val="none" w:sz="0" w:space="0" w:color="auto"/>
                    <w:left w:val="none" w:sz="0" w:space="0" w:color="auto"/>
                    <w:bottom w:val="none" w:sz="0" w:space="0" w:color="auto"/>
                    <w:right w:val="none" w:sz="0" w:space="0" w:color="auto"/>
                  </w:divBdr>
                </w:div>
                <w:div w:id="1509978244">
                  <w:marLeft w:val="480"/>
                  <w:marRight w:val="0"/>
                  <w:marTop w:val="0"/>
                  <w:marBottom w:val="0"/>
                  <w:divBdr>
                    <w:top w:val="none" w:sz="0" w:space="0" w:color="auto"/>
                    <w:left w:val="none" w:sz="0" w:space="0" w:color="auto"/>
                    <w:bottom w:val="none" w:sz="0" w:space="0" w:color="auto"/>
                    <w:right w:val="none" w:sz="0" w:space="0" w:color="auto"/>
                  </w:divBdr>
                </w:div>
                <w:div w:id="241187495">
                  <w:marLeft w:val="480"/>
                  <w:marRight w:val="0"/>
                  <w:marTop w:val="0"/>
                  <w:marBottom w:val="0"/>
                  <w:divBdr>
                    <w:top w:val="none" w:sz="0" w:space="0" w:color="auto"/>
                    <w:left w:val="none" w:sz="0" w:space="0" w:color="auto"/>
                    <w:bottom w:val="none" w:sz="0" w:space="0" w:color="auto"/>
                    <w:right w:val="none" w:sz="0" w:space="0" w:color="auto"/>
                  </w:divBdr>
                </w:div>
              </w:divsChild>
            </w:div>
            <w:div w:id="1105541330">
              <w:marLeft w:val="0"/>
              <w:marRight w:val="0"/>
              <w:marTop w:val="0"/>
              <w:marBottom w:val="0"/>
              <w:divBdr>
                <w:top w:val="none" w:sz="0" w:space="0" w:color="auto"/>
                <w:left w:val="none" w:sz="0" w:space="0" w:color="auto"/>
                <w:bottom w:val="none" w:sz="0" w:space="0" w:color="auto"/>
                <w:right w:val="none" w:sz="0" w:space="0" w:color="auto"/>
              </w:divBdr>
              <w:divsChild>
                <w:div w:id="118569913">
                  <w:marLeft w:val="480"/>
                  <w:marRight w:val="0"/>
                  <w:marTop w:val="0"/>
                  <w:marBottom w:val="0"/>
                  <w:divBdr>
                    <w:top w:val="none" w:sz="0" w:space="0" w:color="auto"/>
                    <w:left w:val="none" w:sz="0" w:space="0" w:color="auto"/>
                    <w:bottom w:val="none" w:sz="0" w:space="0" w:color="auto"/>
                    <w:right w:val="none" w:sz="0" w:space="0" w:color="auto"/>
                  </w:divBdr>
                </w:div>
                <w:div w:id="1427119365">
                  <w:marLeft w:val="480"/>
                  <w:marRight w:val="0"/>
                  <w:marTop w:val="0"/>
                  <w:marBottom w:val="0"/>
                  <w:divBdr>
                    <w:top w:val="none" w:sz="0" w:space="0" w:color="auto"/>
                    <w:left w:val="none" w:sz="0" w:space="0" w:color="auto"/>
                    <w:bottom w:val="none" w:sz="0" w:space="0" w:color="auto"/>
                    <w:right w:val="none" w:sz="0" w:space="0" w:color="auto"/>
                  </w:divBdr>
                </w:div>
                <w:div w:id="1427535180">
                  <w:marLeft w:val="480"/>
                  <w:marRight w:val="0"/>
                  <w:marTop w:val="0"/>
                  <w:marBottom w:val="0"/>
                  <w:divBdr>
                    <w:top w:val="none" w:sz="0" w:space="0" w:color="auto"/>
                    <w:left w:val="none" w:sz="0" w:space="0" w:color="auto"/>
                    <w:bottom w:val="none" w:sz="0" w:space="0" w:color="auto"/>
                    <w:right w:val="none" w:sz="0" w:space="0" w:color="auto"/>
                  </w:divBdr>
                </w:div>
                <w:div w:id="150757380">
                  <w:marLeft w:val="480"/>
                  <w:marRight w:val="0"/>
                  <w:marTop w:val="0"/>
                  <w:marBottom w:val="0"/>
                  <w:divBdr>
                    <w:top w:val="none" w:sz="0" w:space="0" w:color="auto"/>
                    <w:left w:val="none" w:sz="0" w:space="0" w:color="auto"/>
                    <w:bottom w:val="none" w:sz="0" w:space="0" w:color="auto"/>
                    <w:right w:val="none" w:sz="0" w:space="0" w:color="auto"/>
                  </w:divBdr>
                </w:div>
                <w:div w:id="195197991">
                  <w:marLeft w:val="480"/>
                  <w:marRight w:val="0"/>
                  <w:marTop w:val="0"/>
                  <w:marBottom w:val="0"/>
                  <w:divBdr>
                    <w:top w:val="none" w:sz="0" w:space="0" w:color="auto"/>
                    <w:left w:val="none" w:sz="0" w:space="0" w:color="auto"/>
                    <w:bottom w:val="none" w:sz="0" w:space="0" w:color="auto"/>
                    <w:right w:val="none" w:sz="0" w:space="0" w:color="auto"/>
                  </w:divBdr>
                </w:div>
                <w:div w:id="306861882">
                  <w:marLeft w:val="480"/>
                  <w:marRight w:val="0"/>
                  <w:marTop w:val="0"/>
                  <w:marBottom w:val="0"/>
                  <w:divBdr>
                    <w:top w:val="none" w:sz="0" w:space="0" w:color="auto"/>
                    <w:left w:val="none" w:sz="0" w:space="0" w:color="auto"/>
                    <w:bottom w:val="none" w:sz="0" w:space="0" w:color="auto"/>
                    <w:right w:val="none" w:sz="0" w:space="0" w:color="auto"/>
                  </w:divBdr>
                </w:div>
                <w:div w:id="1859587010">
                  <w:marLeft w:val="480"/>
                  <w:marRight w:val="0"/>
                  <w:marTop w:val="0"/>
                  <w:marBottom w:val="0"/>
                  <w:divBdr>
                    <w:top w:val="none" w:sz="0" w:space="0" w:color="auto"/>
                    <w:left w:val="none" w:sz="0" w:space="0" w:color="auto"/>
                    <w:bottom w:val="none" w:sz="0" w:space="0" w:color="auto"/>
                    <w:right w:val="none" w:sz="0" w:space="0" w:color="auto"/>
                  </w:divBdr>
                </w:div>
                <w:div w:id="537666159">
                  <w:marLeft w:val="480"/>
                  <w:marRight w:val="0"/>
                  <w:marTop w:val="0"/>
                  <w:marBottom w:val="0"/>
                  <w:divBdr>
                    <w:top w:val="none" w:sz="0" w:space="0" w:color="auto"/>
                    <w:left w:val="none" w:sz="0" w:space="0" w:color="auto"/>
                    <w:bottom w:val="none" w:sz="0" w:space="0" w:color="auto"/>
                    <w:right w:val="none" w:sz="0" w:space="0" w:color="auto"/>
                  </w:divBdr>
                </w:div>
                <w:div w:id="522208426">
                  <w:marLeft w:val="480"/>
                  <w:marRight w:val="0"/>
                  <w:marTop w:val="0"/>
                  <w:marBottom w:val="0"/>
                  <w:divBdr>
                    <w:top w:val="none" w:sz="0" w:space="0" w:color="auto"/>
                    <w:left w:val="none" w:sz="0" w:space="0" w:color="auto"/>
                    <w:bottom w:val="none" w:sz="0" w:space="0" w:color="auto"/>
                    <w:right w:val="none" w:sz="0" w:space="0" w:color="auto"/>
                  </w:divBdr>
                </w:div>
                <w:div w:id="1236863728">
                  <w:marLeft w:val="480"/>
                  <w:marRight w:val="0"/>
                  <w:marTop w:val="0"/>
                  <w:marBottom w:val="0"/>
                  <w:divBdr>
                    <w:top w:val="none" w:sz="0" w:space="0" w:color="auto"/>
                    <w:left w:val="none" w:sz="0" w:space="0" w:color="auto"/>
                    <w:bottom w:val="none" w:sz="0" w:space="0" w:color="auto"/>
                    <w:right w:val="none" w:sz="0" w:space="0" w:color="auto"/>
                  </w:divBdr>
                </w:div>
                <w:div w:id="390428326">
                  <w:marLeft w:val="480"/>
                  <w:marRight w:val="0"/>
                  <w:marTop w:val="0"/>
                  <w:marBottom w:val="0"/>
                  <w:divBdr>
                    <w:top w:val="none" w:sz="0" w:space="0" w:color="auto"/>
                    <w:left w:val="none" w:sz="0" w:space="0" w:color="auto"/>
                    <w:bottom w:val="none" w:sz="0" w:space="0" w:color="auto"/>
                    <w:right w:val="none" w:sz="0" w:space="0" w:color="auto"/>
                  </w:divBdr>
                </w:div>
                <w:div w:id="1644238721">
                  <w:marLeft w:val="480"/>
                  <w:marRight w:val="0"/>
                  <w:marTop w:val="0"/>
                  <w:marBottom w:val="0"/>
                  <w:divBdr>
                    <w:top w:val="none" w:sz="0" w:space="0" w:color="auto"/>
                    <w:left w:val="none" w:sz="0" w:space="0" w:color="auto"/>
                    <w:bottom w:val="none" w:sz="0" w:space="0" w:color="auto"/>
                    <w:right w:val="none" w:sz="0" w:space="0" w:color="auto"/>
                  </w:divBdr>
                </w:div>
                <w:div w:id="1132015439">
                  <w:marLeft w:val="480"/>
                  <w:marRight w:val="0"/>
                  <w:marTop w:val="0"/>
                  <w:marBottom w:val="0"/>
                  <w:divBdr>
                    <w:top w:val="none" w:sz="0" w:space="0" w:color="auto"/>
                    <w:left w:val="none" w:sz="0" w:space="0" w:color="auto"/>
                    <w:bottom w:val="none" w:sz="0" w:space="0" w:color="auto"/>
                    <w:right w:val="none" w:sz="0" w:space="0" w:color="auto"/>
                  </w:divBdr>
                </w:div>
                <w:div w:id="2085952989">
                  <w:marLeft w:val="480"/>
                  <w:marRight w:val="0"/>
                  <w:marTop w:val="0"/>
                  <w:marBottom w:val="0"/>
                  <w:divBdr>
                    <w:top w:val="none" w:sz="0" w:space="0" w:color="auto"/>
                    <w:left w:val="none" w:sz="0" w:space="0" w:color="auto"/>
                    <w:bottom w:val="none" w:sz="0" w:space="0" w:color="auto"/>
                    <w:right w:val="none" w:sz="0" w:space="0" w:color="auto"/>
                  </w:divBdr>
                </w:div>
                <w:div w:id="888497453">
                  <w:marLeft w:val="480"/>
                  <w:marRight w:val="0"/>
                  <w:marTop w:val="0"/>
                  <w:marBottom w:val="0"/>
                  <w:divBdr>
                    <w:top w:val="none" w:sz="0" w:space="0" w:color="auto"/>
                    <w:left w:val="none" w:sz="0" w:space="0" w:color="auto"/>
                    <w:bottom w:val="none" w:sz="0" w:space="0" w:color="auto"/>
                    <w:right w:val="none" w:sz="0" w:space="0" w:color="auto"/>
                  </w:divBdr>
                </w:div>
                <w:div w:id="674308072">
                  <w:marLeft w:val="480"/>
                  <w:marRight w:val="0"/>
                  <w:marTop w:val="0"/>
                  <w:marBottom w:val="0"/>
                  <w:divBdr>
                    <w:top w:val="none" w:sz="0" w:space="0" w:color="auto"/>
                    <w:left w:val="none" w:sz="0" w:space="0" w:color="auto"/>
                    <w:bottom w:val="none" w:sz="0" w:space="0" w:color="auto"/>
                    <w:right w:val="none" w:sz="0" w:space="0" w:color="auto"/>
                  </w:divBdr>
                </w:div>
                <w:div w:id="112360701">
                  <w:marLeft w:val="480"/>
                  <w:marRight w:val="0"/>
                  <w:marTop w:val="0"/>
                  <w:marBottom w:val="0"/>
                  <w:divBdr>
                    <w:top w:val="none" w:sz="0" w:space="0" w:color="auto"/>
                    <w:left w:val="none" w:sz="0" w:space="0" w:color="auto"/>
                    <w:bottom w:val="none" w:sz="0" w:space="0" w:color="auto"/>
                    <w:right w:val="none" w:sz="0" w:space="0" w:color="auto"/>
                  </w:divBdr>
                </w:div>
                <w:div w:id="897476033">
                  <w:marLeft w:val="480"/>
                  <w:marRight w:val="0"/>
                  <w:marTop w:val="0"/>
                  <w:marBottom w:val="0"/>
                  <w:divBdr>
                    <w:top w:val="none" w:sz="0" w:space="0" w:color="auto"/>
                    <w:left w:val="none" w:sz="0" w:space="0" w:color="auto"/>
                    <w:bottom w:val="none" w:sz="0" w:space="0" w:color="auto"/>
                    <w:right w:val="none" w:sz="0" w:space="0" w:color="auto"/>
                  </w:divBdr>
                </w:div>
                <w:div w:id="1140734514">
                  <w:marLeft w:val="480"/>
                  <w:marRight w:val="0"/>
                  <w:marTop w:val="0"/>
                  <w:marBottom w:val="0"/>
                  <w:divBdr>
                    <w:top w:val="none" w:sz="0" w:space="0" w:color="auto"/>
                    <w:left w:val="none" w:sz="0" w:space="0" w:color="auto"/>
                    <w:bottom w:val="none" w:sz="0" w:space="0" w:color="auto"/>
                    <w:right w:val="none" w:sz="0" w:space="0" w:color="auto"/>
                  </w:divBdr>
                </w:div>
                <w:div w:id="667294830">
                  <w:marLeft w:val="480"/>
                  <w:marRight w:val="0"/>
                  <w:marTop w:val="0"/>
                  <w:marBottom w:val="0"/>
                  <w:divBdr>
                    <w:top w:val="none" w:sz="0" w:space="0" w:color="auto"/>
                    <w:left w:val="none" w:sz="0" w:space="0" w:color="auto"/>
                    <w:bottom w:val="none" w:sz="0" w:space="0" w:color="auto"/>
                    <w:right w:val="none" w:sz="0" w:space="0" w:color="auto"/>
                  </w:divBdr>
                </w:div>
                <w:div w:id="1240018344">
                  <w:marLeft w:val="480"/>
                  <w:marRight w:val="0"/>
                  <w:marTop w:val="0"/>
                  <w:marBottom w:val="0"/>
                  <w:divBdr>
                    <w:top w:val="none" w:sz="0" w:space="0" w:color="auto"/>
                    <w:left w:val="none" w:sz="0" w:space="0" w:color="auto"/>
                    <w:bottom w:val="none" w:sz="0" w:space="0" w:color="auto"/>
                    <w:right w:val="none" w:sz="0" w:space="0" w:color="auto"/>
                  </w:divBdr>
                </w:div>
                <w:div w:id="270089247">
                  <w:marLeft w:val="480"/>
                  <w:marRight w:val="0"/>
                  <w:marTop w:val="0"/>
                  <w:marBottom w:val="0"/>
                  <w:divBdr>
                    <w:top w:val="none" w:sz="0" w:space="0" w:color="auto"/>
                    <w:left w:val="none" w:sz="0" w:space="0" w:color="auto"/>
                    <w:bottom w:val="none" w:sz="0" w:space="0" w:color="auto"/>
                    <w:right w:val="none" w:sz="0" w:space="0" w:color="auto"/>
                  </w:divBdr>
                </w:div>
                <w:div w:id="81874932">
                  <w:marLeft w:val="480"/>
                  <w:marRight w:val="0"/>
                  <w:marTop w:val="0"/>
                  <w:marBottom w:val="0"/>
                  <w:divBdr>
                    <w:top w:val="none" w:sz="0" w:space="0" w:color="auto"/>
                    <w:left w:val="none" w:sz="0" w:space="0" w:color="auto"/>
                    <w:bottom w:val="none" w:sz="0" w:space="0" w:color="auto"/>
                    <w:right w:val="none" w:sz="0" w:space="0" w:color="auto"/>
                  </w:divBdr>
                </w:div>
                <w:div w:id="1520848469">
                  <w:marLeft w:val="480"/>
                  <w:marRight w:val="0"/>
                  <w:marTop w:val="0"/>
                  <w:marBottom w:val="0"/>
                  <w:divBdr>
                    <w:top w:val="none" w:sz="0" w:space="0" w:color="auto"/>
                    <w:left w:val="none" w:sz="0" w:space="0" w:color="auto"/>
                    <w:bottom w:val="none" w:sz="0" w:space="0" w:color="auto"/>
                    <w:right w:val="none" w:sz="0" w:space="0" w:color="auto"/>
                  </w:divBdr>
                </w:div>
                <w:div w:id="1033964793">
                  <w:marLeft w:val="480"/>
                  <w:marRight w:val="0"/>
                  <w:marTop w:val="0"/>
                  <w:marBottom w:val="0"/>
                  <w:divBdr>
                    <w:top w:val="none" w:sz="0" w:space="0" w:color="auto"/>
                    <w:left w:val="none" w:sz="0" w:space="0" w:color="auto"/>
                    <w:bottom w:val="none" w:sz="0" w:space="0" w:color="auto"/>
                    <w:right w:val="none" w:sz="0" w:space="0" w:color="auto"/>
                  </w:divBdr>
                </w:div>
                <w:div w:id="970287483">
                  <w:marLeft w:val="480"/>
                  <w:marRight w:val="0"/>
                  <w:marTop w:val="0"/>
                  <w:marBottom w:val="0"/>
                  <w:divBdr>
                    <w:top w:val="none" w:sz="0" w:space="0" w:color="auto"/>
                    <w:left w:val="none" w:sz="0" w:space="0" w:color="auto"/>
                    <w:bottom w:val="none" w:sz="0" w:space="0" w:color="auto"/>
                    <w:right w:val="none" w:sz="0" w:space="0" w:color="auto"/>
                  </w:divBdr>
                </w:div>
                <w:div w:id="1186601348">
                  <w:marLeft w:val="480"/>
                  <w:marRight w:val="0"/>
                  <w:marTop w:val="0"/>
                  <w:marBottom w:val="0"/>
                  <w:divBdr>
                    <w:top w:val="none" w:sz="0" w:space="0" w:color="auto"/>
                    <w:left w:val="none" w:sz="0" w:space="0" w:color="auto"/>
                    <w:bottom w:val="none" w:sz="0" w:space="0" w:color="auto"/>
                    <w:right w:val="none" w:sz="0" w:space="0" w:color="auto"/>
                  </w:divBdr>
                </w:div>
                <w:div w:id="1675304092">
                  <w:marLeft w:val="480"/>
                  <w:marRight w:val="0"/>
                  <w:marTop w:val="0"/>
                  <w:marBottom w:val="0"/>
                  <w:divBdr>
                    <w:top w:val="none" w:sz="0" w:space="0" w:color="auto"/>
                    <w:left w:val="none" w:sz="0" w:space="0" w:color="auto"/>
                    <w:bottom w:val="none" w:sz="0" w:space="0" w:color="auto"/>
                    <w:right w:val="none" w:sz="0" w:space="0" w:color="auto"/>
                  </w:divBdr>
                </w:div>
                <w:div w:id="413668822">
                  <w:marLeft w:val="480"/>
                  <w:marRight w:val="0"/>
                  <w:marTop w:val="0"/>
                  <w:marBottom w:val="0"/>
                  <w:divBdr>
                    <w:top w:val="none" w:sz="0" w:space="0" w:color="auto"/>
                    <w:left w:val="none" w:sz="0" w:space="0" w:color="auto"/>
                    <w:bottom w:val="none" w:sz="0" w:space="0" w:color="auto"/>
                    <w:right w:val="none" w:sz="0" w:space="0" w:color="auto"/>
                  </w:divBdr>
                </w:div>
                <w:div w:id="933829365">
                  <w:marLeft w:val="480"/>
                  <w:marRight w:val="0"/>
                  <w:marTop w:val="0"/>
                  <w:marBottom w:val="0"/>
                  <w:divBdr>
                    <w:top w:val="none" w:sz="0" w:space="0" w:color="auto"/>
                    <w:left w:val="none" w:sz="0" w:space="0" w:color="auto"/>
                    <w:bottom w:val="none" w:sz="0" w:space="0" w:color="auto"/>
                    <w:right w:val="none" w:sz="0" w:space="0" w:color="auto"/>
                  </w:divBdr>
                </w:div>
                <w:div w:id="658995670">
                  <w:marLeft w:val="480"/>
                  <w:marRight w:val="0"/>
                  <w:marTop w:val="0"/>
                  <w:marBottom w:val="0"/>
                  <w:divBdr>
                    <w:top w:val="none" w:sz="0" w:space="0" w:color="auto"/>
                    <w:left w:val="none" w:sz="0" w:space="0" w:color="auto"/>
                    <w:bottom w:val="none" w:sz="0" w:space="0" w:color="auto"/>
                    <w:right w:val="none" w:sz="0" w:space="0" w:color="auto"/>
                  </w:divBdr>
                </w:div>
                <w:div w:id="840971091">
                  <w:marLeft w:val="480"/>
                  <w:marRight w:val="0"/>
                  <w:marTop w:val="0"/>
                  <w:marBottom w:val="0"/>
                  <w:divBdr>
                    <w:top w:val="none" w:sz="0" w:space="0" w:color="auto"/>
                    <w:left w:val="none" w:sz="0" w:space="0" w:color="auto"/>
                    <w:bottom w:val="none" w:sz="0" w:space="0" w:color="auto"/>
                    <w:right w:val="none" w:sz="0" w:space="0" w:color="auto"/>
                  </w:divBdr>
                </w:div>
                <w:div w:id="11036591">
                  <w:marLeft w:val="480"/>
                  <w:marRight w:val="0"/>
                  <w:marTop w:val="0"/>
                  <w:marBottom w:val="0"/>
                  <w:divBdr>
                    <w:top w:val="none" w:sz="0" w:space="0" w:color="auto"/>
                    <w:left w:val="none" w:sz="0" w:space="0" w:color="auto"/>
                    <w:bottom w:val="none" w:sz="0" w:space="0" w:color="auto"/>
                    <w:right w:val="none" w:sz="0" w:space="0" w:color="auto"/>
                  </w:divBdr>
                </w:div>
                <w:div w:id="1059091258">
                  <w:marLeft w:val="480"/>
                  <w:marRight w:val="0"/>
                  <w:marTop w:val="0"/>
                  <w:marBottom w:val="0"/>
                  <w:divBdr>
                    <w:top w:val="none" w:sz="0" w:space="0" w:color="auto"/>
                    <w:left w:val="none" w:sz="0" w:space="0" w:color="auto"/>
                    <w:bottom w:val="none" w:sz="0" w:space="0" w:color="auto"/>
                    <w:right w:val="none" w:sz="0" w:space="0" w:color="auto"/>
                  </w:divBdr>
                </w:div>
                <w:div w:id="379131576">
                  <w:marLeft w:val="480"/>
                  <w:marRight w:val="0"/>
                  <w:marTop w:val="0"/>
                  <w:marBottom w:val="0"/>
                  <w:divBdr>
                    <w:top w:val="none" w:sz="0" w:space="0" w:color="auto"/>
                    <w:left w:val="none" w:sz="0" w:space="0" w:color="auto"/>
                    <w:bottom w:val="none" w:sz="0" w:space="0" w:color="auto"/>
                    <w:right w:val="none" w:sz="0" w:space="0" w:color="auto"/>
                  </w:divBdr>
                </w:div>
                <w:div w:id="256133230">
                  <w:marLeft w:val="480"/>
                  <w:marRight w:val="0"/>
                  <w:marTop w:val="0"/>
                  <w:marBottom w:val="0"/>
                  <w:divBdr>
                    <w:top w:val="none" w:sz="0" w:space="0" w:color="auto"/>
                    <w:left w:val="none" w:sz="0" w:space="0" w:color="auto"/>
                    <w:bottom w:val="none" w:sz="0" w:space="0" w:color="auto"/>
                    <w:right w:val="none" w:sz="0" w:space="0" w:color="auto"/>
                  </w:divBdr>
                </w:div>
                <w:div w:id="814028073">
                  <w:marLeft w:val="480"/>
                  <w:marRight w:val="0"/>
                  <w:marTop w:val="0"/>
                  <w:marBottom w:val="0"/>
                  <w:divBdr>
                    <w:top w:val="none" w:sz="0" w:space="0" w:color="auto"/>
                    <w:left w:val="none" w:sz="0" w:space="0" w:color="auto"/>
                    <w:bottom w:val="none" w:sz="0" w:space="0" w:color="auto"/>
                    <w:right w:val="none" w:sz="0" w:space="0" w:color="auto"/>
                  </w:divBdr>
                </w:div>
                <w:div w:id="1098793707">
                  <w:marLeft w:val="480"/>
                  <w:marRight w:val="0"/>
                  <w:marTop w:val="0"/>
                  <w:marBottom w:val="0"/>
                  <w:divBdr>
                    <w:top w:val="none" w:sz="0" w:space="0" w:color="auto"/>
                    <w:left w:val="none" w:sz="0" w:space="0" w:color="auto"/>
                    <w:bottom w:val="none" w:sz="0" w:space="0" w:color="auto"/>
                    <w:right w:val="none" w:sz="0" w:space="0" w:color="auto"/>
                  </w:divBdr>
                </w:div>
                <w:div w:id="1026832447">
                  <w:marLeft w:val="480"/>
                  <w:marRight w:val="0"/>
                  <w:marTop w:val="0"/>
                  <w:marBottom w:val="0"/>
                  <w:divBdr>
                    <w:top w:val="none" w:sz="0" w:space="0" w:color="auto"/>
                    <w:left w:val="none" w:sz="0" w:space="0" w:color="auto"/>
                    <w:bottom w:val="none" w:sz="0" w:space="0" w:color="auto"/>
                    <w:right w:val="none" w:sz="0" w:space="0" w:color="auto"/>
                  </w:divBdr>
                </w:div>
                <w:div w:id="1745646251">
                  <w:marLeft w:val="480"/>
                  <w:marRight w:val="0"/>
                  <w:marTop w:val="0"/>
                  <w:marBottom w:val="0"/>
                  <w:divBdr>
                    <w:top w:val="none" w:sz="0" w:space="0" w:color="auto"/>
                    <w:left w:val="none" w:sz="0" w:space="0" w:color="auto"/>
                    <w:bottom w:val="none" w:sz="0" w:space="0" w:color="auto"/>
                    <w:right w:val="none" w:sz="0" w:space="0" w:color="auto"/>
                  </w:divBdr>
                </w:div>
                <w:div w:id="922690656">
                  <w:marLeft w:val="480"/>
                  <w:marRight w:val="0"/>
                  <w:marTop w:val="0"/>
                  <w:marBottom w:val="0"/>
                  <w:divBdr>
                    <w:top w:val="none" w:sz="0" w:space="0" w:color="auto"/>
                    <w:left w:val="none" w:sz="0" w:space="0" w:color="auto"/>
                    <w:bottom w:val="none" w:sz="0" w:space="0" w:color="auto"/>
                    <w:right w:val="none" w:sz="0" w:space="0" w:color="auto"/>
                  </w:divBdr>
                </w:div>
                <w:div w:id="236869782">
                  <w:marLeft w:val="480"/>
                  <w:marRight w:val="0"/>
                  <w:marTop w:val="0"/>
                  <w:marBottom w:val="0"/>
                  <w:divBdr>
                    <w:top w:val="none" w:sz="0" w:space="0" w:color="auto"/>
                    <w:left w:val="none" w:sz="0" w:space="0" w:color="auto"/>
                    <w:bottom w:val="none" w:sz="0" w:space="0" w:color="auto"/>
                    <w:right w:val="none" w:sz="0" w:space="0" w:color="auto"/>
                  </w:divBdr>
                </w:div>
                <w:div w:id="69547906">
                  <w:marLeft w:val="480"/>
                  <w:marRight w:val="0"/>
                  <w:marTop w:val="0"/>
                  <w:marBottom w:val="0"/>
                  <w:divBdr>
                    <w:top w:val="none" w:sz="0" w:space="0" w:color="auto"/>
                    <w:left w:val="none" w:sz="0" w:space="0" w:color="auto"/>
                    <w:bottom w:val="none" w:sz="0" w:space="0" w:color="auto"/>
                    <w:right w:val="none" w:sz="0" w:space="0" w:color="auto"/>
                  </w:divBdr>
                </w:div>
                <w:div w:id="242960342">
                  <w:marLeft w:val="480"/>
                  <w:marRight w:val="0"/>
                  <w:marTop w:val="0"/>
                  <w:marBottom w:val="0"/>
                  <w:divBdr>
                    <w:top w:val="none" w:sz="0" w:space="0" w:color="auto"/>
                    <w:left w:val="none" w:sz="0" w:space="0" w:color="auto"/>
                    <w:bottom w:val="none" w:sz="0" w:space="0" w:color="auto"/>
                    <w:right w:val="none" w:sz="0" w:space="0" w:color="auto"/>
                  </w:divBdr>
                </w:div>
                <w:div w:id="20790677">
                  <w:marLeft w:val="480"/>
                  <w:marRight w:val="0"/>
                  <w:marTop w:val="0"/>
                  <w:marBottom w:val="0"/>
                  <w:divBdr>
                    <w:top w:val="none" w:sz="0" w:space="0" w:color="auto"/>
                    <w:left w:val="none" w:sz="0" w:space="0" w:color="auto"/>
                    <w:bottom w:val="none" w:sz="0" w:space="0" w:color="auto"/>
                    <w:right w:val="none" w:sz="0" w:space="0" w:color="auto"/>
                  </w:divBdr>
                </w:div>
                <w:div w:id="424811452">
                  <w:marLeft w:val="480"/>
                  <w:marRight w:val="0"/>
                  <w:marTop w:val="0"/>
                  <w:marBottom w:val="0"/>
                  <w:divBdr>
                    <w:top w:val="none" w:sz="0" w:space="0" w:color="auto"/>
                    <w:left w:val="none" w:sz="0" w:space="0" w:color="auto"/>
                    <w:bottom w:val="none" w:sz="0" w:space="0" w:color="auto"/>
                    <w:right w:val="none" w:sz="0" w:space="0" w:color="auto"/>
                  </w:divBdr>
                </w:div>
                <w:div w:id="2050719644">
                  <w:marLeft w:val="480"/>
                  <w:marRight w:val="0"/>
                  <w:marTop w:val="0"/>
                  <w:marBottom w:val="0"/>
                  <w:divBdr>
                    <w:top w:val="none" w:sz="0" w:space="0" w:color="auto"/>
                    <w:left w:val="none" w:sz="0" w:space="0" w:color="auto"/>
                    <w:bottom w:val="none" w:sz="0" w:space="0" w:color="auto"/>
                    <w:right w:val="none" w:sz="0" w:space="0" w:color="auto"/>
                  </w:divBdr>
                </w:div>
              </w:divsChild>
            </w:div>
            <w:div w:id="280918062">
              <w:marLeft w:val="0"/>
              <w:marRight w:val="0"/>
              <w:marTop w:val="0"/>
              <w:marBottom w:val="0"/>
              <w:divBdr>
                <w:top w:val="none" w:sz="0" w:space="0" w:color="auto"/>
                <w:left w:val="none" w:sz="0" w:space="0" w:color="auto"/>
                <w:bottom w:val="none" w:sz="0" w:space="0" w:color="auto"/>
                <w:right w:val="none" w:sz="0" w:space="0" w:color="auto"/>
              </w:divBdr>
              <w:divsChild>
                <w:div w:id="873154064">
                  <w:marLeft w:val="480"/>
                  <w:marRight w:val="0"/>
                  <w:marTop w:val="0"/>
                  <w:marBottom w:val="0"/>
                  <w:divBdr>
                    <w:top w:val="none" w:sz="0" w:space="0" w:color="auto"/>
                    <w:left w:val="none" w:sz="0" w:space="0" w:color="auto"/>
                    <w:bottom w:val="none" w:sz="0" w:space="0" w:color="auto"/>
                    <w:right w:val="none" w:sz="0" w:space="0" w:color="auto"/>
                  </w:divBdr>
                </w:div>
                <w:div w:id="1879394104">
                  <w:marLeft w:val="480"/>
                  <w:marRight w:val="0"/>
                  <w:marTop w:val="0"/>
                  <w:marBottom w:val="0"/>
                  <w:divBdr>
                    <w:top w:val="none" w:sz="0" w:space="0" w:color="auto"/>
                    <w:left w:val="none" w:sz="0" w:space="0" w:color="auto"/>
                    <w:bottom w:val="none" w:sz="0" w:space="0" w:color="auto"/>
                    <w:right w:val="none" w:sz="0" w:space="0" w:color="auto"/>
                  </w:divBdr>
                </w:div>
                <w:div w:id="1410887266">
                  <w:marLeft w:val="480"/>
                  <w:marRight w:val="0"/>
                  <w:marTop w:val="0"/>
                  <w:marBottom w:val="0"/>
                  <w:divBdr>
                    <w:top w:val="none" w:sz="0" w:space="0" w:color="auto"/>
                    <w:left w:val="none" w:sz="0" w:space="0" w:color="auto"/>
                    <w:bottom w:val="none" w:sz="0" w:space="0" w:color="auto"/>
                    <w:right w:val="none" w:sz="0" w:space="0" w:color="auto"/>
                  </w:divBdr>
                </w:div>
                <w:div w:id="1412464441">
                  <w:marLeft w:val="480"/>
                  <w:marRight w:val="0"/>
                  <w:marTop w:val="0"/>
                  <w:marBottom w:val="0"/>
                  <w:divBdr>
                    <w:top w:val="none" w:sz="0" w:space="0" w:color="auto"/>
                    <w:left w:val="none" w:sz="0" w:space="0" w:color="auto"/>
                    <w:bottom w:val="none" w:sz="0" w:space="0" w:color="auto"/>
                    <w:right w:val="none" w:sz="0" w:space="0" w:color="auto"/>
                  </w:divBdr>
                </w:div>
                <w:div w:id="1579706745">
                  <w:marLeft w:val="480"/>
                  <w:marRight w:val="0"/>
                  <w:marTop w:val="0"/>
                  <w:marBottom w:val="0"/>
                  <w:divBdr>
                    <w:top w:val="none" w:sz="0" w:space="0" w:color="auto"/>
                    <w:left w:val="none" w:sz="0" w:space="0" w:color="auto"/>
                    <w:bottom w:val="none" w:sz="0" w:space="0" w:color="auto"/>
                    <w:right w:val="none" w:sz="0" w:space="0" w:color="auto"/>
                  </w:divBdr>
                </w:div>
                <w:div w:id="2030905657">
                  <w:marLeft w:val="480"/>
                  <w:marRight w:val="0"/>
                  <w:marTop w:val="0"/>
                  <w:marBottom w:val="0"/>
                  <w:divBdr>
                    <w:top w:val="none" w:sz="0" w:space="0" w:color="auto"/>
                    <w:left w:val="none" w:sz="0" w:space="0" w:color="auto"/>
                    <w:bottom w:val="none" w:sz="0" w:space="0" w:color="auto"/>
                    <w:right w:val="none" w:sz="0" w:space="0" w:color="auto"/>
                  </w:divBdr>
                </w:div>
                <w:div w:id="91439103">
                  <w:marLeft w:val="480"/>
                  <w:marRight w:val="0"/>
                  <w:marTop w:val="0"/>
                  <w:marBottom w:val="0"/>
                  <w:divBdr>
                    <w:top w:val="none" w:sz="0" w:space="0" w:color="auto"/>
                    <w:left w:val="none" w:sz="0" w:space="0" w:color="auto"/>
                    <w:bottom w:val="none" w:sz="0" w:space="0" w:color="auto"/>
                    <w:right w:val="none" w:sz="0" w:space="0" w:color="auto"/>
                  </w:divBdr>
                </w:div>
                <w:div w:id="1143351676">
                  <w:marLeft w:val="480"/>
                  <w:marRight w:val="0"/>
                  <w:marTop w:val="0"/>
                  <w:marBottom w:val="0"/>
                  <w:divBdr>
                    <w:top w:val="none" w:sz="0" w:space="0" w:color="auto"/>
                    <w:left w:val="none" w:sz="0" w:space="0" w:color="auto"/>
                    <w:bottom w:val="none" w:sz="0" w:space="0" w:color="auto"/>
                    <w:right w:val="none" w:sz="0" w:space="0" w:color="auto"/>
                  </w:divBdr>
                </w:div>
                <w:div w:id="544100345">
                  <w:marLeft w:val="480"/>
                  <w:marRight w:val="0"/>
                  <w:marTop w:val="0"/>
                  <w:marBottom w:val="0"/>
                  <w:divBdr>
                    <w:top w:val="none" w:sz="0" w:space="0" w:color="auto"/>
                    <w:left w:val="none" w:sz="0" w:space="0" w:color="auto"/>
                    <w:bottom w:val="none" w:sz="0" w:space="0" w:color="auto"/>
                    <w:right w:val="none" w:sz="0" w:space="0" w:color="auto"/>
                  </w:divBdr>
                </w:div>
                <w:div w:id="593825275">
                  <w:marLeft w:val="480"/>
                  <w:marRight w:val="0"/>
                  <w:marTop w:val="0"/>
                  <w:marBottom w:val="0"/>
                  <w:divBdr>
                    <w:top w:val="none" w:sz="0" w:space="0" w:color="auto"/>
                    <w:left w:val="none" w:sz="0" w:space="0" w:color="auto"/>
                    <w:bottom w:val="none" w:sz="0" w:space="0" w:color="auto"/>
                    <w:right w:val="none" w:sz="0" w:space="0" w:color="auto"/>
                  </w:divBdr>
                </w:div>
                <w:div w:id="1743484673">
                  <w:marLeft w:val="480"/>
                  <w:marRight w:val="0"/>
                  <w:marTop w:val="0"/>
                  <w:marBottom w:val="0"/>
                  <w:divBdr>
                    <w:top w:val="none" w:sz="0" w:space="0" w:color="auto"/>
                    <w:left w:val="none" w:sz="0" w:space="0" w:color="auto"/>
                    <w:bottom w:val="none" w:sz="0" w:space="0" w:color="auto"/>
                    <w:right w:val="none" w:sz="0" w:space="0" w:color="auto"/>
                  </w:divBdr>
                </w:div>
                <w:div w:id="436020211">
                  <w:marLeft w:val="480"/>
                  <w:marRight w:val="0"/>
                  <w:marTop w:val="0"/>
                  <w:marBottom w:val="0"/>
                  <w:divBdr>
                    <w:top w:val="none" w:sz="0" w:space="0" w:color="auto"/>
                    <w:left w:val="none" w:sz="0" w:space="0" w:color="auto"/>
                    <w:bottom w:val="none" w:sz="0" w:space="0" w:color="auto"/>
                    <w:right w:val="none" w:sz="0" w:space="0" w:color="auto"/>
                  </w:divBdr>
                </w:div>
                <w:div w:id="788940719">
                  <w:marLeft w:val="480"/>
                  <w:marRight w:val="0"/>
                  <w:marTop w:val="0"/>
                  <w:marBottom w:val="0"/>
                  <w:divBdr>
                    <w:top w:val="none" w:sz="0" w:space="0" w:color="auto"/>
                    <w:left w:val="none" w:sz="0" w:space="0" w:color="auto"/>
                    <w:bottom w:val="none" w:sz="0" w:space="0" w:color="auto"/>
                    <w:right w:val="none" w:sz="0" w:space="0" w:color="auto"/>
                  </w:divBdr>
                </w:div>
                <w:div w:id="635452164">
                  <w:marLeft w:val="480"/>
                  <w:marRight w:val="0"/>
                  <w:marTop w:val="0"/>
                  <w:marBottom w:val="0"/>
                  <w:divBdr>
                    <w:top w:val="none" w:sz="0" w:space="0" w:color="auto"/>
                    <w:left w:val="none" w:sz="0" w:space="0" w:color="auto"/>
                    <w:bottom w:val="none" w:sz="0" w:space="0" w:color="auto"/>
                    <w:right w:val="none" w:sz="0" w:space="0" w:color="auto"/>
                  </w:divBdr>
                </w:div>
                <w:div w:id="315114029">
                  <w:marLeft w:val="480"/>
                  <w:marRight w:val="0"/>
                  <w:marTop w:val="0"/>
                  <w:marBottom w:val="0"/>
                  <w:divBdr>
                    <w:top w:val="none" w:sz="0" w:space="0" w:color="auto"/>
                    <w:left w:val="none" w:sz="0" w:space="0" w:color="auto"/>
                    <w:bottom w:val="none" w:sz="0" w:space="0" w:color="auto"/>
                    <w:right w:val="none" w:sz="0" w:space="0" w:color="auto"/>
                  </w:divBdr>
                </w:div>
                <w:div w:id="1130827552">
                  <w:marLeft w:val="480"/>
                  <w:marRight w:val="0"/>
                  <w:marTop w:val="0"/>
                  <w:marBottom w:val="0"/>
                  <w:divBdr>
                    <w:top w:val="none" w:sz="0" w:space="0" w:color="auto"/>
                    <w:left w:val="none" w:sz="0" w:space="0" w:color="auto"/>
                    <w:bottom w:val="none" w:sz="0" w:space="0" w:color="auto"/>
                    <w:right w:val="none" w:sz="0" w:space="0" w:color="auto"/>
                  </w:divBdr>
                </w:div>
                <w:div w:id="1430195879">
                  <w:marLeft w:val="480"/>
                  <w:marRight w:val="0"/>
                  <w:marTop w:val="0"/>
                  <w:marBottom w:val="0"/>
                  <w:divBdr>
                    <w:top w:val="none" w:sz="0" w:space="0" w:color="auto"/>
                    <w:left w:val="none" w:sz="0" w:space="0" w:color="auto"/>
                    <w:bottom w:val="none" w:sz="0" w:space="0" w:color="auto"/>
                    <w:right w:val="none" w:sz="0" w:space="0" w:color="auto"/>
                  </w:divBdr>
                </w:div>
                <w:div w:id="612828017">
                  <w:marLeft w:val="480"/>
                  <w:marRight w:val="0"/>
                  <w:marTop w:val="0"/>
                  <w:marBottom w:val="0"/>
                  <w:divBdr>
                    <w:top w:val="none" w:sz="0" w:space="0" w:color="auto"/>
                    <w:left w:val="none" w:sz="0" w:space="0" w:color="auto"/>
                    <w:bottom w:val="none" w:sz="0" w:space="0" w:color="auto"/>
                    <w:right w:val="none" w:sz="0" w:space="0" w:color="auto"/>
                  </w:divBdr>
                </w:div>
                <w:div w:id="16389308">
                  <w:marLeft w:val="480"/>
                  <w:marRight w:val="0"/>
                  <w:marTop w:val="0"/>
                  <w:marBottom w:val="0"/>
                  <w:divBdr>
                    <w:top w:val="none" w:sz="0" w:space="0" w:color="auto"/>
                    <w:left w:val="none" w:sz="0" w:space="0" w:color="auto"/>
                    <w:bottom w:val="none" w:sz="0" w:space="0" w:color="auto"/>
                    <w:right w:val="none" w:sz="0" w:space="0" w:color="auto"/>
                  </w:divBdr>
                </w:div>
                <w:div w:id="2141223616">
                  <w:marLeft w:val="480"/>
                  <w:marRight w:val="0"/>
                  <w:marTop w:val="0"/>
                  <w:marBottom w:val="0"/>
                  <w:divBdr>
                    <w:top w:val="none" w:sz="0" w:space="0" w:color="auto"/>
                    <w:left w:val="none" w:sz="0" w:space="0" w:color="auto"/>
                    <w:bottom w:val="none" w:sz="0" w:space="0" w:color="auto"/>
                    <w:right w:val="none" w:sz="0" w:space="0" w:color="auto"/>
                  </w:divBdr>
                </w:div>
                <w:div w:id="1334603532">
                  <w:marLeft w:val="480"/>
                  <w:marRight w:val="0"/>
                  <w:marTop w:val="0"/>
                  <w:marBottom w:val="0"/>
                  <w:divBdr>
                    <w:top w:val="none" w:sz="0" w:space="0" w:color="auto"/>
                    <w:left w:val="none" w:sz="0" w:space="0" w:color="auto"/>
                    <w:bottom w:val="none" w:sz="0" w:space="0" w:color="auto"/>
                    <w:right w:val="none" w:sz="0" w:space="0" w:color="auto"/>
                  </w:divBdr>
                </w:div>
                <w:div w:id="1493332052">
                  <w:marLeft w:val="480"/>
                  <w:marRight w:val="0"/>
                  <w:marTop w:val="0"/>
                  <w:marBottom w:val="0"/>
                  <w:divBdr>
                    <w:top w:val="none" w:sz="0" w:space="0" w:color="auto"/>
                    <w:left w:val="none" w:sz="0" w:space="0" w:color="auto"/>
                    <w:bottom w:val="none" w:sz="0" w:space="0" w:color="auto"/>
                    <w:right w:val="none" w:sz="0" w:space="0" w:color="auto"/>
                  </w:divBdr>
                </w:div>
                <w:div w:id="1764112216">
                  <w:marLeft w:val="480"/>
                  <w:marRight w:val="0"/>
                  <w:marTop w:val="0"/>
                  <w:marBottom w:val="0"/>
                  <w:divBdr>
                    <w:top w:val="none" w:sz="0" w:space="0" w:color="auto"/>
                    <w:left w:val="none" w:sz="0" w:space="0" w:color="auto"/>
                    <w:bottom w:val="none" w:sz="0" w:space="0" w:color="auto"/>
                    <w:right w:val="none" w:sz="0" w:space="0" w:color="auto"/>
                  </w:divBdr>
                </w:div>
                <w:div w:id="824126684">
                  <w:marLeft w:val="480"/>
                  <w:marRight w:val="0"/>
                  <w:marTop w:val="0"/>
                  <w:marBottom w:val="0"/>
                  <w:divBdr>
                    <w:top w:val="none" w:sz="0" w:space="0" w:color="auto"/>
                    <w:left w:val="none" w:sz="0" w:space="0" w:color="auto"/>
                    <w:bottom w:val="none" w:sz="0" w:space="0" w:color="auto"/>
                    <w:right w:val="none" w:sz="0" w:space="0" w:color="auto"/>
                  </w:divBdr>
                </w:div>
                <w:div w:id="182669616">
                  <w:marLeft w:val="480"/>
                  <w:marRight w:val="0"/>
                  <w:marTop w:val="0"/>
                  <w:marBottom w:val="0"/>
                  <w:divBdr>
                    <w:top w:val="none" w:sz="0" w:space="0" w:color="auto"/>
                    <w:left w:val="none" w:sz="0" w:space="0" w:color="auto"/>
                    <w:bottom w:val="none" w:sz="0" w:space="0" w:color="auto"/>
                    <w:right w:val="none" w:sz="0" w:space="0" w:color="auto"/>
                  </w:divBdr>
                </w:div>
                <w:div w:id="754594704">
                  <w:marLeft w:val="480"/>
                  <w:marRight w:val="0"/>
                  <w:marTop w:val="0"/>
                  <w:marBottom w:val="0"/>
                  <w:divBdr>
                    <w:top w:val="none" w:sz="0" w:space="0" w:color="auto"/>
                    <w:left w:val="none" w:sz="0" w:space="0" w:color="auto"/>
                    <w:bottom w:val="none" w:sz="0" w:space="0" w:color="auto"/>
                    <w:right w:val="none" w:sz="0" w:space="0" w:color="auto"/>
                  </w:divBdr>
                </w:div>
                <w:div w:id="529223610">
                  <w:marLeft w:val="480"/>
                  <w:marRight w:val="0"/>
                  <w:marTop w:val="0"/>
                  <w:marBottom w:val="0"/>
                  <w:divBdr>
                    <w:top w:val="none" w:sz="0" w:space="0" w:color="auto"/>
                    <w:left w:val="none" w:sz="0" w:space="0" w:color="auto"/>
                    <w:bottom w:val="none" w:sz="0" w:space="0" w:color="auto"/>
                    <w:right w:val="none" w:sz="0" w:space="0" w:color="auto"/>
                  </w:divBdr>
                </w:div>
                <w:div w:id="1048334276">
                  <w:marLeft w:val="480"/>
                  <w:marRight w:val="0"/>
                  <w:marTop w:val="0"/>
                  <w:marBottom w:val="0"/>
                  <w:divBdr>
                    <w:top w:val="none" w:sz="0" w:space="0" w:color="auto"/>
                    <w:left w:val="none" w:sz="0" w:space="0" w:color="auto"/>
                    <w:bottom w:val="none" w:sz="0" w:space="0" w:color="auto"/>
                    <w:right w:val="none" w:sz="0" w:space="0" w:color="auto"/>
                  </w:divBdr>
                </w:div>
                <w:div w:id="734280790">
                  <w:marLeft w:val="480"/>
                  <w:marRight w:val="0"/>
                  <w:marTop w:val="0"/>
                  <w:marBottom w:val="0"/>
                  <w:divBdr>
                    <w:top w:val="none" w:sz="0" w:space="0" w:color="auto"/>
                    <w:left w:val="none" w:sz="0" w:space="0" w:color="auto"/>
                    <w:bottom w:val="none" w:sz="0" w:space="0" w:color="auto"/>
                    <w:right w:val="none" w:sz="0" w:space="0" w:color="auto"/>
                  </w:divBdr>
                </w:div>
                <w:div w:id="1255240312">
                  <w:marLeft w:val="480"/>
                  <w:marRight w:val="0"/>
                  <w:marTop w:val="0"/>
                  <w:marBottom w:val="0"/>
                  <w:divBdr>
                    <w:top w:val="none" w:sz="0" w:space="0" w:color="auto"/>
                    <w:left w:val="none" w:sz="0" w:space="0" w:color="auto"/>
                    <w:bottom w:val="none" w:sz="0" w:space="0" w:color="auto"/>
                    <w:right w:val="none" w:sz="0" w:space="0" w:color="auto"/>
                  </w:divBdr>
                </w:div>
                <w:div w:id="562719779">
                  <w:marLeft w:val="480"/>
                  <w:marRight w:val="0"/>
                  <w:marTop w:val="0"/>
                  <w:marBottom w:val="0"/>
                  <w:divBdr>
                    <w:top w:val="none" w:sz="0" w:space="0" w:color="auto"/>
                    <w:left w:val="none" w:sz="0" w:space="0" w:color="auto"/>
                    <w:bottom w:val="none" w:sz="0" w:space="0" w:color="auto"/>
                    <w:right w:val="none" w:sz="0" w:space="0" w:color="auto"/>
                  </w:divBdr>
                </w:div>
                <w:div w:id="476993491">
                  <w:marLeft w:val="480"/>
                  <w:marRight w:val="0"/>
                  <w:marTop w:val="0"/>
                  <w:marBottom w:val="0"/>
                  <w:divBdr>
                    <w:top w:val="none" w:sz="0" w:space="0" w:color="auto"/>
                    <w:left w:val="none" w:sz="0" w:space="0" w:color="auto"/>
                    <w:bottom w:val="none" w:sz="0" w:space="0" w:color="auto"/>
                    <w:right w:val="none" w:sz="0" w:space="0" w:color="auto"/>
                  </w:divBdr>
                </w:div>
                <w:div w:id="1262764486">
                  <w:marLeft w:val="480"/>
                  <w:marRight w:val="0"/>
                  <w:marTop w:val="0"/>
                  <w:marBottom w:val="0"/>
                  <w:divBdr>
                    <w:top w:val="none" w:sz="0" w:space="0" w:color="auto"/>
                    <w:left w:val="none" w:sz="0" w:space="0" w:color="auto"/>
                    <w:bottom w:val="none" w:sz="0" w:space="0" w:color="auto"/>
                    <w:right w:val="none" w:sz="0" w:space="0" w:color="auto"/>
                  </w:divBdr>
                </w:div>
                <w:div w:id="1849253681">
                  <w:marLeft w:val="480"/>
                  <w:marRight w:val="0"/>
                  <w:marTop w:val="0"/>
                  <w:marBottom w:val="0"/>
                  <w:divBdr>
                    <w:top w:val="none" w:sz="0" w:space="0" w:color="auto"/>
                    <w:left w:val="none" w:sz="0" w:space="0" w:color="auto"/>
                    <w:bottom w:val="none" w:sz="0" w:space="0" w:color="auto"/>
                    <w:right w:val="none" w:sz="0" w:space="0" w:color="auto"/>
                  </w:divBdr>
                </w:div>
                <w:div w:id="1909143501">
                  <w:marLeft w:val="480"/>
                  <w:marRight w:val="0"/>
                  <w:marTop w:val="0"/>
                  <w:marBottom w:val="0"/>
                  <w:divBdr>
                    <w:top w:val="none" w:sz="0" w:space="0" w:color="auto"/>
                    <w:left w:val="none" w:sz="0" w:space="0" w:color="auto"/>
                    <w:bottom w:val="none" w:sz="0" w:space="0" w:color="auto"/>
                    <w:right w:val="none" w:sz="0" w:space="0" w:color="auto"/>
                  </w:divBdr>
                </w:div>
                <w:div w:id="1190096938">
                  <w:marLeft w:val="480"/>
                  <w:marRight w:val="0"/>
                  <w:marTop w:val="0"/>
                  <w:marBottom w:val="0"/>
                  <w:divBdr>
                    <w:top w:val="none" w:sz="0" w:space="0" w:color="auto"/>
                    <w:left w:val="none" w:sz="0" w:space="0" w:color="auto"/>
                    <w:bottom w:val="none" w:sz="0" w:space="0" w:color="auto"/>
                    <w:right w:val="none" w:sz="0" w:space="0" w:color="auto"/>
                  </w:divBdr>
                </w:div>
                <w:div w:id="515190142">
                  <w:marLeft w:val="480"/>
                  <w:marRight w:val="0"/>
                  <w:marTop w:val="0"/>
                  <w:marBottom w:val="0"/>
                  <w:divBdr>
                    <w:top w:val="none" w:sz="0" w:space="0" w:color="auto"/>
                    <w:left w:val="none" w:sz="0" w:space="0" w:color="auto"/>
                    <w:bottom w:val="none" w:sz="0" w:space="0" w:color="auto"/>
                    <w:right w:val="none" w:sz="0" w:space="0" w:color="auto"/>
                  </w:divBdr>
                </w:div>
                <w:div w:id="1377045151">
                  <w:marLeft w:val="480"/>
                  <w:marRight w:val="0"/>
                  <w:marTop w:val="0"/>
                  <w:marBottom w:val="0"/>
                  <w:divBdr>
                    <w:top w:val="none" w:sz="0" w:space="0" w:color="auto"/>
                    <w:left w:val="none" w:sz="0" w:space="0" w:color="auto"/>
                    <w:bottom w:val="none" w:sz="0" w:space="0" w:color="auto"/>
                    <w:right w:val="none" w:sz="0" w:space="0" w:color="auto"/>
                  </w:divBdr>
                </w:div>
                <w:div w:id="278221533">
                  <w:marLeft w:val="480"/>
                  <w:marRight w:val="0"/>
                  <w:marTop w:val="0"/>
                  <w:marBottom w:val="0"/>
                  <w:divBdr>
                    <w:top w:val="none" w:sz="0" w:space="0" w:color="auto"/>
                    <w:left w:val="none" w:sz="0" w:space="0" w:color="auto"/>
                    <w:bottom w:val="none" w:sz="0" w:space="0" w:color="auto"/>
                    <w:right w:val="none" w:sz="0" w:space="0" w:color="auto"/>
                  </w:divBdr>
                </w:div>
                <w:div w:id="175658361">
                  <w:marLeft w:val="480"/>
                  <w:marRight w:val="0"/>
                  <w:marTop w:val="0"/>
                  <w:marBottom w:val="0"/>
                  <w:divBdr>
                    <w:top w:val="none" w:sz="0" w:space="0" w:color="auto"/>
                    <w:left w:val="none" w:sz="0" w:space="0" w:color="auto"/>
                    <w:bottom w:val="none" w:sz="0" w:space="0" w:color="auto"/>
                    <w:right w:val="none" w:sz="0" w:space="0" w:color="auto"/>
                  </w:divBdr>
                </w:div>
                <w:div w:id="518475274">
                  <w:marLeft w:val="480"/>
                  <w:marRight w:val="0"/>
                  <w:marTop w:val="0"/>
                  <w:marBottom w:val="0"/>
                  <w:divBdr>
                    <w:top w:val="none" w:sz="0" w:space="0" w:color="auto"/>
                    <w:left w:val="none" w:sz="0" w:space="0" w:color="auto"/>
                    <w:bottom w:val="none" w:sz="0" w:space="0" w:color="auto"/>
                    <w:right w:val="none" w:sz="0" w:space="0" w:color="auto"/>
                  </w:divBdr>
                </w:div>
                <w:div w:id="2126734864">
                  <w:marLeft w:val="480"/>
                  <w:marRight w:val="0"/>
                  <w:marTop w:val="0"/>
                  <w:marBottom w:val="0"/>
                  <w:divBdr>
                    <w:top w:val="none" w:sz="0" w:space="0" w:color="auto"/>
                    <w:left w:val="none" w:sz="0" w:space="0" w:color="auto"/>
                    <w:bottom w:val="none" w:sz="0" w:space="0" w:color="auto"/>
                    <w:right w:val="none" w:sz="0" w:space="0" w:color="auto"/>
                  </w:divBdr>
                </w:div>
                <w:div w:id="618532636">
                  <w:marLeft w:val="480"/>
                  <w:marRight w:val="0"/>
                  <w:marTop w:val="0"/>
                  <w:marBottom w:val="0"/>
                  <w:divBdr>
                    <w:top w:val="none" w:sz="0" w:space="0" w:color="auto"/>
                    <w:left w:val="none" w:sz="0" w:space="0" w:color="auto"/>
                    <w:bottom w:val="none" w:sz="0" w:space="0" w:color="auto"/>
                    <w:right w:val="none" w:sz="0" w:space="0" w:color="auto"/>
                  </w:divBdr>
                </w:div>
                <w:div w:id="657922375">
                  <w:marLeft w:val="480"/>
                  <w:marRight w:val="0"/>
                  <w:marTop w:val="0"/>
                  <w:marBottom w:val="0"/>
                  <w:divBdr>
                    <w:top w:val="none" w:sz="0" w:space="0" w:color="auto"/>
                    <w:left w:val="none" w:sz="0" w:space="0" w:color="auto"/>
                    <w:bottom w:val="none" w:sz="0" w:space="0" w:color="auto"/>
                    <w:right w:val="none" w:sz="0" w:space="0" w:color="auto"/>
                  </w:divBdr>
                </w:div>
                <w:div w:id="1232234002">
                  <w:marLeft w:val="480"/>
                  <w:marRight w:val="0"/>
                  <w:marTop w:val="0"/>
                  <w:marBottom w:val="0"/>
                  <w:divBdr>
                    <w:top w:val="none" w:sz="0" w:space="0" w:color="auto"/>
                    <w:left w:val="none" w:sz="0" w:space="0" w:color="auto"/>
                    <w:bottom w:val="none" w:sz="0" w:space="0" w:color="auto"/>
                    <w:right w:val="none" w:sz="0" w:space="0" w:color="auto"/>
                  </w:divBdr>
                </w:div>
                <w:div w:id="1553006698">
                  <w:marLeft w:val="480"/>
                  <w:marRight w:val="0"/>
                  <w:marTop w:val="0"/>
                  <w:marBottom w:val="0"/>
                  <w:divBdr>
                    <w:top w:val="none" w:sz="0" w:space="0" w:color="auto"/>
                    <w:left w:val="none" w:sz="0" w:space="0" w:color="auto"/>
                    <w:bottom w:val="none" w:sz="0" w:space="0" w:color="auto"/>
                    <w:right w:val="none" w:sz="0" w:space="0" w:color="auto"/>
                  </w:divBdr>
                </w:div>
                <w:div w:id="1491092895">
                  <w:marLeft w:val="480"/>
                  <w:marRight w:val="0"/>
                  <w:marTop w:val="0"/>
                  <w:marBottom w:val="0"/>
                  <w:divBdr>
                    <w:top w:val="none" w:sz="0" w:space="0" w:color="auto"/>
                    <w:left w:val="none" w:sz="0" w:space="0" w:color="auto"/>
                    <w:bottom w:val="none" w:sz="0" w:space="0" w:color="auto"/>
                    <w:right w:val="none" w:sz="0" w:space="0" w:color="auto"/>
                  </w:divBdr>
                </w:div>
              </w:divsChild>
            </w:div>
            <w:div w:id="723212405">
              <w:marLeft w:val="0"/>
              <w:marRight w:val="0"/>
              <w:marTop w:val="0"/>
              <w:marBottom w:val="0"/>
              <w:divBdr>
                <w:top w:val="none" w:sz="0" w:space="0" w:color="auto"/>
                <w:left w:val="none" w:sz="0" w:space="0" w:color="auto"/>
                <w:bottom w:val="none" w:sz="0" w:space="0" w:color="auto"/>
                <w:right w:val="none" w:sz="0" w:space="0" w:color="auto"/>
              </w:divBdr>
              <w:divsChild>
                <w:div w:id="1234199778">
                  <w:marLeft w:val="480"/>
                  <w:marRight w:val="0"/>
                  <w:marTop w:val="0"/>
                  <w:marBottom w:val="0"/>
                  <w:divBdr>
                    <w:top w:val="none" w:sz="0" w:space="0" w:color="auto"/>
                    <w:left w:val="none" w:sz="0" w:space="0" w:color="auto"/>
                    <w:bottom w:val="none" w:sz="0" w:space="0" w:color="auto"/>
                    <w:right w:val="none" w:sz="0" w:space="0" w:color="auto"/>
                  </w:divBdr>
                </w:div>
                <w:div w:id="1642805571">
                  <w:marLeft w:val="480"/>
                  <w:marRight w:val="0"/>
                  <w:marTop w:val="0"/>
                  <w:marBottom w:val="0"/>
                  <w:divBdr>
                    <w:top w:val="none" w:sz="0" w:space="0" w:color="auto"/>
                    <w:left w:val="none" w:sz="0" w:space="0" w:color="auto"/>
                    <w:bottom w:val="none" w:sz="0" w:space="0" w:color="auto"/>
                    <w:right w:val="none" w:sz="0" w:space="0" w:color="auto"/>
                  </w:divBdr>
                </w:div>
                <w:div w:id="1493524812">
                  <w:marLeft w:val="480"/>
                  <w:marRight w:val="0"/>
                  <w:marTop w:val="0"/>
                  <w:marBottom w:val="0"/>
                  <w:divBdr>
                    <w:top w:val="none" w:sz="0" w:space="0" w:color="auto"/>
                    <w:left w:val="none" w:sz="0" w:space="0" w:color="auto"/>
                    <w:bottom w:val="none" w:sz="0" w:space="0" w:color="auto"/>
                    <w:right w:val="none" w:sz="0" w:space="0" w:color="auto"/>
                  </w:divBdr>
                </w:div>
                <w:div w:id="1379476392">
                  <w:marLeft w:val="480"/>
                  <w:marRight w:val="0"/>
                  <w:marTop w:val="0"/>
                  <w:marBottom w:val="0"/>
                  <w:divBdr>
                    <w:top w:val="none" w:sz="0" w:space="0" w:color="auto"/>
                    <w:left w:val="none" w:sz="0" w:space="0" w:color="auto"/>
                    <w:bottom w:val="none" w:sz="0" w:space="0" w:color="auto"/>
                    <w:right w:val="none" w:sz="0" w:space="0" w:color="auto"/>
                  </w:divBdr>
                </w:div>
                <w:div w:id="19355580">
                  <w:marLeft w:val="480"/>
                  <w:marRight w:val="0"/>
                  <w:marTop w:val="0"/>
                  <w:marBottom w:val="0"/>
                  <w:divBdr>
                    <w:top w:val="none" w:sz="0" w:space="0" w:color="auto"/>
                    <w:left w:val="none" w:sz="0" w:space="0" w:color="auto"/>
                    <w:bottom w:val="none" w:sz="0" w:space="0" w:color="auto"/>
                    <w:right w:val="none" w:sz="0" w:space="0" w:color="auto"/>
                  </w:divBdr>
                </w:div>
                <w:div w:id="1889487652">
                  <w:marLeft w:val="480"/>
                  <w:marRight w:val="0"/>
                  <w:marTop w:val="0"/>
                  <w:marBottom w:val="0"/>
                  <w:divBdr>
                    <w:top w:val="none" w:sz="0" w:space="0" w:color="auto"/>
                    <w:left w:val="none" w:sz="0" w:space="0" w:color="auto"/>
                    <w:bottom w:val="none" w:sz="0" w:space="0" w:color="auto"/>
                    <w:right w:val="none" w:sz="0" w:space="0" w:color="auto"/>
                  </w:divBdr>
                </w:div>
                <w:div w:id="1381780565">
                  <w:marLeft w:val="480"/>
                  <w:marRight w:val="0"/>
                  <w:marTop w:val="0"/>
                  <w:marBottom w:val="0"/>
                  <w:divBdr>
                    <w:top w:val="none" w:sz="0" w:space="0" w:color="auto"/>
                    <w:left w:val="none" w:sz="0" w:space="0" w:color="auto"/>
                    <w:bottom w:val="none" w:sz="0" w:space="0" w:color="auto"/>
                    <w:right w:val="none" w:sz="0" w:space="0" w:color="auto"/>
                  </w:divBdr>
                </w:div>
                <w:div w:id="1748309940">
                  <w:marLeft w:val="480"/>
                  <w:marRight w:val="0"/>
                  <w:marTop w:val="0"/>
                  <w:marBottom w:val="0"/>
                  <w:divBdr>
                    <w:top w:val="none" w:sz="0" w:space="0" w:color="auto"/>
                    <w:left w:val="none" w:sz="0" w:space="0" w:color="auto"/>
                    <w:bottom w:val="none" w:sz="0" w:space="0" w:color="auto"/>
                    <w:right w:val="none" w:sz="0" w:space="0" w:color="auto"/>
                  </w:divBdr>
                </w:div>
                <w:div w:id="1575236476">
                  <w:marLeft w:val="480"/>
                  <w:marRight w:val="0"/>
                  <w:marTop w:val="0"/>
                  <w:marBottom w:val="0"/>
                  <w:divBdr>
                    <w:top w:val="none" w:sz="0" w:space="0" w:color="auto"/>
                    <w:left w:val="none" w:sz="0" w:space="0" w:color="auto"/>
                    <w:bottom w:val="none" w:sz="0" w:space="0" w:color="auto"/>
                    <w:right w:val="none" w:sz="0" w:space="0" w:color="auto"/>
                  </w:divBdr>
                </w:div>
                <w:div w:id="836118212">
                  <w:marLeft w:val="480"/>
                  <w:marRight w:val="0"/>
                  <w:marTop w:val="0"/>
                  <w:marBottom w:val="0"/>
                  <w:divBdr>
                    <w:top w:val="none" w:sz="0" w:space="0" w:color="auto"/>
                    <w:left w:val="none" w:sz="0" w:space="0" w:color="auto"/>
                    <w:bottom w:val="none" w:sz="0" w:space="0" w:color="auto"/>
                    <w:right w:val="none" w:sz="0" w:space="0" w:color="auto"/>
                  </w:divBdr>
                </w:div>
                <w:div w:id="1376391505">
                  <w:marLeft w:val="480"/>
                  <w:marRight w:val="0"/>
                  <w:marTop w:val="0"/>
                  <w:marBottom w:val="0"/>
                  <w:divBdr>
                    <w:top w:val="none" w:sz="0" w:space="0" w:color="auto"/>
                    <w:left w:val="none" w:sz="0" w:space="0" w:color="auto"/>
                    <w:bottom w:val="none" w:sz="0" w:space="0" w:color="auto"/>
                    <w:right w:val="none" w:sz="0" w:space="0" w:color="auto"/>
                  </w:divBdr>
                </w:div>
                <w:div w:id="1472675356">
                  <w:marLeft w:val="480"/>
                  <w:marRight w:val="0"/>
                  <w:marTop w:val="0"/>
                  <w:marBottom w:val="0"/>
                  <w:divBdr>
                    <w:top w:val="none" w:sz="0" w:space="0" w:color="auto"/>
                    <w:left w:val="none" w:sz="0" w:space="0" w:color="auto"/>
                    <w:bottom w:val="none" w:sz="0" w:space="0" w:color="auto"/>
                    <w:right w:val="none" w:sz="0" w:space="0" w:color="auto"/>
                  </w:divBdr>
                </w:div>
                <w:div w:id="1163400716">
                  <w:marLeft w:val="480"/>
                  <w:marRight w:val="0"/>
                  <w:marTop w:val="0"/>
                  <w:marBottom w:val="0"/>
                  <w:divBdr>
                    <w:top w:val="none" w:sz="0" w:space="0" w:color="auto"/>
                    <w:left w:val="none" w:sz="0" w:space="0" w:color="auto"/>
                    <w:bottom w:val="none" w:sz="0" w:space="0" w:color="auto"/>
                    <w:right w:val="none" w:sz="0" w:space="0" w:color="auto"/>
                  </w:divBdr>
                </w:div>
                <w:div w:id="1356081596">
                  <w:marLeft w:val="480"/>
                  <w:marRight w:val="0"/>
                  <w:marTop w:val="0"/>
                  <w:marBottom w:val="0"/>
                  <w:divBdr>
                    <w:top w:val="none" w:sz="0" w:space="0" w:color="auto"/>
                    <w:left w:val="none" w:sz="0" w:space="0" w:color="auto"/>
                    <w:bottom w:val="none" w:sz="0" w:space="0" w:color="auto"/>
                    <w:right w:val="none" w:sz="0" w:space="0" w:color="auto"/>
                  </w:divBdr>
                </w:div>
                <w:div w:id="768238046">
                  <w:marLeft w:val="480"/>
                  <w:marRight w:val="0"/>
                  <w:marTop w:val="0"/>
                  <w:marBottom w:val="0"/>
                  <w:divBdr>
                    <w:top w:val="none" w:sz="0" w:space="0" w:color="auto"/>
                    <w:left w:val="none" w:sz="0" w:space="0" w:color="auto"/>
                    <w:bottom w:val="none" w:sz="0" w:space="0" w:color="auto"/>
                    <w:right w:val="none" w:sz="0" w:space="0" w:color="auto"/>
                  </w:divBdr>
                </w:div>
                <w:div w:id="739795045">
                  <w:marLeft w:val="480"/>
                  <w:marRight w:val="0"/>
                  <w:marTop w:val="0"/>
                  <w:marBottom w:val="0"/>
                  <w:divBdr>
                    <w:top w:val="none" w:sz="0" w:space="0" w:color="auto"/>
                    <w:left w:val="none" w:sz="0" w:space="0" w:color="auto"/>
                    <w:bottom w:val="none" w:sz="0" w:space="0" w:color="auto"/>
                    <w:right w:val="none" w:sz="0" w:space="0" w:color="auto"/>
                  </w:divBdr>
                </w:div>
                <w:div w:id="838472731">
                  <w:marLeft w:val="480"/>
                  <w:marRight w:val="0"/>
                  <w:marTop w:val="0"/>
                  <w:marBottom w:val="0"/>
                  <w:divBdr>
                    <w:top w:val="none" w:sz="0" w:space="0" w:color="auto"/>
                    <w:left w:val="none" w:sz="0" w:space="0" w:color="auto"/>
                    <w:bottom w:val="none" w:sz="0" w:space="0" w:color="auto"/>
                    <w:right w:val="none" w:sz="0" w:space="0" w:color="auto"/>
                  </w:divBdr>
                </w:div>
                <w:div w:id="1510946772">
                  <w:marLeft w:val="480"/>
                  <w:marRight w:val="0"/>
                  <w:marTop w:val="0"/>
                  <w:marBottom w:val="0"/>
                  <w:divBdr>
                    <w:top w:val="none" w:sz="0" w:space="0" w:color="auto"/>
                    <w:left w:val="none" w:sz="0" w:space="0" w:color="auto"/>
                    <w:bottom w:val="none" w:sz="0" w:space="0" w:color="auto"/>
                    <w:right w:val="none" w:sz="0" w:space="0" w:color="auto"/>
                  </w:divBdr>
                </w:div>
                <w:div w:id="1475876187">
                  <w:marLeft w:val="480"/>
                  <w:marRight w:val="0"/>
                  <w:marTop w:val="0"/>
                  <w:marBottom w:val="0"/>
                  <w:divBdr>
                    <w:top w:val="none" w:sz="0" w:space="0" w:color="auto"/>
                    <w:left w:val="none" w:sz="0" w:space="0" w:color="auto"/>
                    <w:bottom w:val="none" w:sz="0" w:space="0" w:color="auto"/>
                    <w:right w:val="none" w:sz="0" w:space="0" w:color="auto"/>
                  </w:divBdr>
                </w:div>
                <w:div w:id="1230847532">
                  <w:marLeft w:val="480"/>
                  <w:marRight w:val="0"/>
                  <w:marTop w:val="0"/>
                  <w:marBottom w:val="0"/>
                  <w:divBdr>
                    <w:top w:val="none" w:sz="0" w:space="0" w:color="auto"/>
                    <w:left w:val="none" w:sz="0" w:space="0" w:color="auto"/>
                    <w:bottom w:val="none" w:sz="0" w:space="0" w:color="auto"/>
                    <w:right w:val="none" w:sz="0" w:space="0" w:color="auto"/>
                  </w:divBdr>
                </w:div>
                <w:div w:id="1210457392">
                  <w:marLeft w:val="480"/>
                  <w:marRight w:val="0"/>
                  <w:marTop w:val="0"/>
                  <w:marBottom w:val="0"/>
                  <w:divBdr>
                    <w:top w:val="none" w:sz="0" w:space="0" w:color="auto"/>
                    <w:left w:val="none" w:sz="0" w:space="0" w:color="auto"/>
                    <w:bottom w:val="none" w:sz="0" w:space="0" w:color="auto"/>
                    <w:right w:val="none" w:sz="0" w:space="0" w:color="auto"/>
                  </w:divBdr>
                </w:div>
                <w:div w:id="1384257709">
                  <w:marLeft w:val="480"/>
                  <w:marRight w:val="0"/>
                  <w:marTop w:val="0"/>
                  <w:marBottom w:val="0"/>
                  <w:divBdr>
                    <w:top w:val="none" w:sz="0" w:space="0" w:color="auto"/>
                    <w:left w:val="none" w:sz="0" w:space="0" w:color="auto"/>
                    <w:bottom w:val="none" w:sz="0" w:space="0" w:color="auto"/>
                    <w:right w:val="none" w:sz="0" w:space="0" w:color="auto"/>
                  </w:divBdr>
                </w:div>
                <w:div w:id="917515129">
                  <w:marLeft w:val="480"/>
                  <w:marRight w:val="0"/>
                  <w:marTop w:val="0"/>
                  <w:marBottom w:val="0"/>
                  <w:divBdr>
                    <w:top w:val="none" w:sz="0" w:space="0" w:color="auto"/>
                    <w:left w:val="none" w:sz="0" w:space="0" w:color="auto"/>
                    <w:bottom w:val="none" w:sz="0" w:space="0" w:color="auto"/>
                    <w:right w:val="none" w:sz="0" w:space="0" w:color="auto"/>
                  </w:divBdr>
                </w:div>
                <w:div w:id="1658262607">
                  <w:marLeft w:val="480"/>
                  <w:marRight w:val="0"/>
                  <w:marTop w:val="0"/>
                  <w:marBottom w:val="0"/>
                  <w:divBdr>
                    <w:top w:val="none" w:sz="0" w:space="0" w:color="auto"/>
                    <w:left w:val="none" w:sz="0" w:space="0" w:color="auto"/>
                    <w:bottom w:val="none" w:sz="0" w:space="0" w:color="auto"/>
                    <w:right w:val="none" w:sz="0" w:space="0" w:color="auto"/>
                  </w:divBdr>
                </w:div>
                <w:div w:id="474183454">
                  <w:marLeft w:val="480"/>
                  <w:marRight w:val="0"/>
                  <w:marTop w:val="0"/>
                  <w:marBottom w:val="0"/>
                  <w:divBdr>
                    <w:top w:val="none" w:sz="0" w:space="0" w:color="auto"/>
                    <w:left w:val="none" w:sz="0" w:space="0" w:color="auto"/>
                    <w:bottom w:val="none" w:sz="0" w:space="0" w:color="auto"/>
                    <w:right w:val="none" w:sz="0" w:space="0" w:color="auto"/>
                  </w:divBdr>
                </w:div>
                <w:div w:id="1447625647">
                  <w:marLeft w:val="480"/>
                  <w:marRight w:val="0"/>
                  <w:marTop w:val="0"/>
                  <w:marBottom w:val="0"/>
                  <w:divBdr>
                    <w:top w:val="none" w:sz="0" w:space="0" w:color="auto"/>
                    <w:left w:val="none" w:sz="0" w:space="0" w:color="auto"/>
                    <w:bottom w:val="none" w:sz="0" w:space="0" w:color="auto"/>
                    <w:right w:val="none" w:sz="0" w:space="0" w:color="auto"/>
                  </w:divBdr>
                </w:div>
                <w:div w:id="1456946655">
                  <w:marLeft w:val="480"/>
                  <w:marRight w:val="0"/>
                  <w:marTop w:val="0"/>
                  <w:marBottom w:val="0"/>
                  <w:divBdr>
                    <w:top w:val="none" w:sz="0" w:space="0" w:color="auto"/>
                    <w:left w:val="none" w:sz="0" w:space="0" w:color="auto"/>
                    <w:bottom w:val="none" w:sz="0" w:space="0" w:color="auto"/>
                    <w:right w:val="none" w:sz="0" w:space="0" w:color="auto"/>
                  </w:divBdr>
                </w:div>
                <w:div w:id="465976527">
                  <w:marLeft w:val="480"/>
                  <w:marRight w:val="0"/>
                  <w:marTop w:val="0"/>
                  <w:marBottom w:val="0"/>
                  <w:divBdr>
                    <w:top w:val="none" w:sz="0" w:space="0" w:color="auto"/>
                    <w:left w:val="none" w:sz="0" w:space="0" w:color="auto"/>
                    <w:bottom w:val="none" w:sz="0" w:space="0" w:color="auto"/>
                    <w:right w:val="none" w:sz="0" w:space="0" w:color="auto"/>
                  </w:divBdr>
                </w:div>
                <w:div w:id="2109421404">
                  <w:marLeft w:val="480"/>
                  <w:marRight w:val="0"/>
                  <w:marTop w:val="0"/>
                  <w:marBottom w:val="0"/>
                  <w:divBdr>
                    <w:top w:val="none" w:sz="0" w:space="0" w:color="auto"/>
                    <w:left w:val="none" w:sz="0" w:space="0" w:color="auto"/>
                    <w:bottom w:val="none" w:sz="0" w:space="0" w:color="auto"/>
                    <w:right w:val="none" w:sz="0" w:space="0" w:color="auto"/>
                  </w:divBdr>
                </w:div>
                <w:div w:id="1677229885">
                  <w:marLeft w:val="480"/>
                  <w:marRight w:val="0"/>
                  <w:marTop w:val="0"/>
                  <w:marBottom w:val="0"/>
                  <w:divBdr>
                    <w:top w:val="none" w:sz="0" w:space="0" w:color="auto"/>
                    <w:left w:val="none" w:sz="0" w:space="0" w:color="auto"/>
                    <w:bottom w:val="none" w:sz="0" w:space="0" w:color="auto"/>
                    <w:right w:val="none" w:sz="0" w:space="0" w:color="auto"/>
                  </w:divBdr>
                </w:div>
                <w:div w:id="126750390">
                  <w:marLeft w:val="480"/>
                  <w:marRight w:val="0"/>
                  <w:marTop w:val="0"/>
                  <w:marBottom w:val="0"/>
                  <w:divBdr>
                    <w:top w:val="none" w:sz="0" w:space="0" w:color="auto"/>
                    <w:left w:val="none" w:sz="0" w:space="0" w:color="auto"/>
                    <w:bottom w:val="none" w:sz="0" w:space="0" w:color="auto"/>
                    <w:right w:val="none" w:sz="0" w:space="0" w:color="auto"/>
                  </w:divBdr>
                </w:div>
                <w:div w:id="1587375388">
                  <w:marLeft w:val="480"/>
                  <w:marRight w:val="0"/>
                  <w:marTop w:val="0"/>
                  <w:marBottom w:val="0"/>
                  <w:divBdr>
                    <w:top w:val="none" w:sz="0" w:space="0" w:color="auto"/>
                    <w:left w:val="none" w:sz="0" w:space="0" w:color="auto"/>
                    <w:bottom w:val="none" w:sz="0" w:space="0" w:color="auto"/>
                    <w:right w:val="none" w:sz="0" w:space="0" w:color="auto"/>
                  </w:divBdr>
                </w:div>
                <w:div w:id="1990792430">
                  <w:marLeft w:val="480"/>
                  <w:marRight w:val="0"/>
                  <w:marTop w:val="0"/>
                  <w:marBottom w:val="0"/>
                  <w:divBdr>
                    <w:top w:val="none" w:sz="0" w:space="0" w:color="auto"/>
                    <w:left w:val="none" w:sz="0" w:space="0" w:color="auto"/>
                    <w:bottom w:val="none" w:sz="0" w:space="0" w:color="auto"/>
                    <w:right w:val="none" w:sz="0" w:space="0" w:color="auto"/>
                  </w:divBdr>
                </w:div>
                <w:div w:id="152528897">
                  <w:marLeft w:val="480"/>
                  <w:marRight w:val="0"/>
                  <w:marTop w:val="0"/>
                  <w:marBottom w:val="0"/>
                  <w:divBdr>
                    <w:top w:val="none" w:sz="0" w:space="0" w:color="auto"/>
                    <w:left w:val="none" w:sz="0" w:space="0" w:color="auto"/>
                    <w:bottom w:val="none" w:sz="0" w:space="0" w:color="auto"/>
                    <w:right w:val="none" w:sz="0" w:space="0" w:color="auto"/>
                  </w:divBdr>
                </w:div>
                <w:div w:id="189294856">
                  <w:marLeft w:val="480"/>
                  <w:marRight w:val="0"/>
                  <w:marTop w:val="0"/>
                  <w:marBottom w:val="0"/>
                  <w:divBdr>
                    <w:top w:val="none" w:sz="0" w:space="0" w:color="auto"/>
                    <w:left w:val="none" w:sz="0" w:space="0" w:color="auto"/>
                    <w:bottom w:val="none" w:sz="0" w:space="0" w:color="auto"/>
                    <w:right w:val="none" w:sz="0" w:space="0" w:color="auto"/>
                  </w:divBdr>
                </w:div>
                <w:div w:id="2005889313">
                  <w:marLeft w:val="480"/>
                  <w:marRight w:val="0"/>
                  <w:marTop w:val="0"/>
                  <w:marBottom w:val="0"/>
                  <w:divBdr>
                    <w:top w:val="none" w:sz="0" w:space="0" w:color="auto"/>
                    <w:left w:val="none" w:sz="0" w:space="0" w:color="auto"/>
                    <w:bottom w:val="none" w:sz="0" w:space="0" w:color="auto"/>
                    <w:right w:val="none" w:sz="0" w:space="0" w:color="auto"/>
                  </w:divBdr>
                </w:div>
                <w:div w:id="990253079">
                  <w:marLeft w:val="480"/>
                  <w:marRight w:val="0"/>
                  <w:marTop w:val="0"/>
                  <w:marBottom w:val="0"/>
                  <w:divBdr>
                    <w:top w:val="none" w:sz="0" w:space="0" w:color="auto"/>
                    <w:left w:val="none" w:sz="0" w:space="0" w:color="auto"/>
                    <w:bottom w:val="none" w:sz="0" w:space="0" w:color="auto"/>
                    <w:right w:val="none" w:sz="0" w:space="0" w:color="auto"/>
                  </w:divBdr>
                </w:div>
                <w:div w:id="1486819688">
                  <w:marLeft w:val="480"/>
                  <w:marRight w:val="0"/>
                  <w:marTop w:val="0"/>
                  <w:marBottom w:val="0"/>
                  <w:divBdr>
                    <w:top w:val="none" w:sz="0" w:space="0" w:color="auto"/>
                    <w:left w:val="none" w:sz="0" w:space="0" w:color="auto"/>
                    <w:bottom w:val="none" w:sz="0" w:space="0" w:color="auto"/>
                    <w:right w:val="none" w:sz="0" w:space="0" w:color="auto"/>
                  </w:divBdr>
                </w:div>
                <w:div w:id="1037391793">
                  <w:marLeft w:val="480"/>
                  <w:marRight w:val="0"/>
                  <w:marTop w:val="0"/>
                  <w:marBottom w:val="0"/>
                  <w:divBdr>
                    <w:top w:val="none" w:sz="0" w:space="0" w:color="auto"/>
                    <w:left w:val="none" w:sz="0" w:space="0" w:color="auto"/>
                    <w:bottom w:val="none" w:sz="0" w:space="0" w:color="auto"/>
                    <w:right w:val="none" w:sz="0" w:space="0" w:color="auto"/>
                  </w:divBdr>
                </w:div>
                <w:div w:id="1031877840">
                  <w:marLeft w:val="480"/>
                  <w:marRight w:val="0"/>
                  <w:marTop w:val="0"/>
                  <w:marBottom w:val="0"/>
                  <w:divBdr>
                    <w:top w:val="none" w:sz="0" w:space="0" w:color="auto"/>
                    <w:left w:val="none" w:sz="0" w:space="0" w:color="auto"/>
                    <w:bottom w:val="none" w:sz="0" w:space="0" w:color="auto"/>
                    <w:right w:val="none" w:sz="0" w:space="0" w:color="auto"/>
                  </w:divBdr>
                </w:div>
                <w:div w:id="595286199">
                  <w:marLeft w:val="480"/>
                  <w:marRight w:val="0"/>
                  <w:marTop w:val="0"/>
                  <w:marBottom w:val="0"/>
                  <w:divBdr>
                    <w:top w:val="none" w:sz="0" w:space="0" w:color="auto"/>
                    <w:left w:val="none" w:sz="0" w:space="0" w:color="auto"/>
                    <w:bottom w:val="none" w:sz="0" w:space="0" w:color="auto"/>
                    <w:right w:val="none" w:sz="0" w:space="0" w:color="auto"/>
                  </w:divBdr>
                </w:div>
                <w:div w:id="363092112">
                  <w:marLeft w:val="480"/>
                  <w:marRight w:val="0"/>
                  <w:marTop w:val="0"/>
                  <w:marBottom w:val="0"/>
                  <w:divBdr>
                    <w:top w:val="none" w:sz="0" w:space="0" w:color="auto"/>
                    <w:left w:val="none" w:sz="0" w:space="0" w:color="auto"/>
                    <w:bottom w:val="none" w:sz="0" w:space="0" w:color="auto"/>
                    <w:right w:val="none" w:sz="0" w:space="0" w:color="auto"/>
                  </w:divBdr>
                </w:div>
                <w:div w:id="790636099">
                  <w:marLeft w:val="480"/>
                  <w:marRight w:val="0"/>
                  <w:marTop w:val="0"/>
                  <w:marBottom w:val="0"/>
                  <w:divBdr>
                    <w:top w:val="none" w:sz="0" w:space="0" w:color="auto"/>
                    <w:left w:val="none" w:sz="0" w:space="0" w:color="auto"/>
                    <w:bottom w:val="none" w:sz="0" w:space="0" w:color="auto"/>
                    <w:right w:val="none" w:sz="0" w:space="0" w:color="auto"/>
                  </w:divBdr>
                </w:div>
                <w:div w:id="1890336898">
                  <w:marLeft w:val="480"/>
                  <w:marRight w:val="0"/>
                  <w:marTop w:val="0"/>
                  <w:marBottom w:val="0"/>
                  <w:divBdr>
                    <w:top w:val="none" w:sz="0" w:space="0" w:color="auto"/>
                    <w:left w:val="none" w:sz="0" w:space="0" w:color="auto"/>
                    <w:bottom w:val="none" w:sz="0" w:space="0" w:color="auto"/>
                    <w:right w:val="none" w:sz="0" w:space="0" w:color="auto"/>
                  </w:divBdr>
                </w:div>
                <w:div w:id="1715931209">
                  <w:marLeft w:val="480"/>
                  <w:marRight w:val="0"/>
                  <w:marTop w:val="0"/>
                  <w:marBottom w:val="0"/>
                  <w:divBdr>
                    <w:top w:val="none" w:sz="0" w:space="0" w:color="auto"/>
                    <w:left w:val="none" w:sz="0" w:space="0" w:color="auto"/>
                    <w:bottom w:val="none" w:sz="0" w:space="0" w:color="auto"/>
                    <w:right w:val="none" w:sz="0" w:space="0" w:color="auto"/>
                  </w:divBdr>
                </w:div>
                <w:div w:id="1624724515">
                  <w:marLeft w:val="480"/>
                  <w:marRight w:val="0"/>
                  <w:marTop w:val="0"/>
                  <w:marBottom w:val="0"/>
                  <w:divBdr>
                    <w:top w:val="none" w:sz="0" w:space="0" w:color="auto"/>
                    <w:left w:val="none" w:sz="0" w:space="0" w:color="auto"/>
                    <w:bottom w:val="none" w:sz="0" w:space="0" w:color="auto"/>
                    <w:right w:val="none" w:sz="0" w:space="0" w:color="auto"/>
                  </w:divBdr>
                </w:div>
                <w:div w:id="1751076073">
                  <w:marLeft w:val="480"/>
                  <w:marRight w:val="0"/>
                  <w:marTop w:val="0"/>
                  <w:marBottom w:val="0"/>
                  <w:divBdr>
                    <w:top w:val="none" w:sz="0" w:space="0" w:color="auto"/>
                    <w:left w:val="none" w:sz="0" w:space="0" w:color="auto"/>
                    <w:bottom w:val="none" w:sz="0" w:space="0" w:color="auto"/>
                    <w:right w:val="none" w:sz="0" w:space="0" w:color="auto"/>
                  </w:divBdr>
                </w:div>
              </w:divsChild>
            </w:div>
            <w:div w:id="64307860">
              <w:marLeft w:val="0"/>
              <w:marRight w:val="0"/>
              <w:marTop w:val="0"/>
              <w:marBottom w:val="0"/>
              <w:divBdr>
                <w:top w:val="none" w:sz="0" w:space="0" w:color="auto"/>
                <w:left w:val="none" w:sz="0" w:space="0" w:color="auto"/>
                <w:bottom w:val="none" w:sz="0" w:space="0" w:color="auto"/>
                <w:right w:val="none" w:sz="0" w:space="0" w:color="auto"/>
              </w:divBdr>
              <w:divsChild>
                <w:div w:id="117916074">
                  <w:marLeft w:val="480"/>
                  <w:marRight w:val="0"/>
                  <w:marTop w:val="0"/>
                  <w:marBottom w:val="0"/>
                  <w:divBdr>
                    <w:top w:val="none" w:sz="0" w:space="0" w:color="auto"/>
                    <w:left w:val="none" w:sz="0" w:space="0" w:color="auto"/>
                    <w:bottom w:val="none" w:sz="0" w:space="0" w:color="auto"/>
                    <w:right w:val="none" w:sz="0" w:space="0" w:color="auto"/>
                  </w:divBdr>
                </w:div>
                <w:div w:id="1072504190">
                  <w:marLeft w:val="480"/>
                  <w:marRight w:val="0"/>
                  <w:marTop w:val="0"/>
                  <w:marBottom w:val="0"/>
                  <w:divBdr>
                    <w:top w:val="none" w:sz="0" w:space="0" w:color="auto"/>
                    <w:left w:val="none" w:sz="0" w:space="0" w:color="auto"/>
                    <w:bottom w:val="none" w:sz="0" w:space="0" w:color="auto"/>
                    <w:right w:val="none" w:sz="0" w:space="0" w:color="auto"/>
                  </w:divBdr>
                </w:div>
                <w:div w:id="1849784353">
                  <w:marLeft w:val="480"/>
                  <w:marRight w:val="0"/>
                  <w:marTop w:val="0"/>
                  <w:marBottom w:val="0"/>
                  <w:divBdr>
                    <w:top w:val="none" w:sz="0" w:space="0" w:color="auto"/>
                    <w:left w:val="none" w:sz="0" w:space="0" w:color="auto"/>
                    <w:bottom w:val="none" w:sz="0" w:space="0" w:color="auto"/>
                    <w:right w:val="none" w:sz="0" w:space="0" w:color="auto"/>
                  </w:divBdr>
                </w:div>
                <w:div w:id="1202548551">
                  <w:marLeft w:val="480"/>
                  <w:marRight w:val="0"/>
                  <w:marTop w:val="0"/>
                  <w:marBottom w:val="0"/>
                  <w:divBdr>
                    <w:top w:val="none" w:sz="0" w:space="0" w:color="auto"/>
                    <w:left w:val="none" w:sz="0" w:space="0" w:color="auto"/>
                    <w:bottom w:val="none" w:sz="0" w:space="0" w:color="auto"/>
                    <w:right w:val="none" w:sz="0" w:space="0" w:color="auto"/>
                  </w:divBdr>
                </w:div>
                <w:div w:id="258105070">
                  <w:marLeft w:val="480"/>
                  <w:marRight w:val="0"/>
                  <w:marTop w:val="0"/>
                  <w:marBottom w:val="0"/>
                  <w:divBdr>
                    <w:top w:val="none" w:sz="0" w:space="0" w:color="auto"/>
                    <w:left w:val="none" w:sz="0" w:space="0" w:color="auto"/>
                    <w:bottom w:val="none" w:sz="0" w:space="0" w:color="auto"/>
                    <w:right w:val="none" w:sz="0" w:space="0" w:color="auto"/>
                  </w:divBdr>
                </w:div>
                <w:div w:id="54133119">
                  <w:marLeft w:val="480"/>
                  <w:marRight w:val="0"/>
                  <w:marTop w:val="0"/>
                  <w:marBottom w:val="0"/>
                  <w:divBdr>
                    <w:top w:val="none" w:sz="0" w:space="0" w:color="auto"/>
                    <w:left w:val="none" w:sz="0" w:space="0" w:color="auto"/>
                    <w:bottom w:val="none" w:sz="0" w:space="0" w:color="auto"/>
                    <w:right w:val="none" w:sz="0" w:space="0" w:color="auto"/>
                  </w:divBdr>
                </w:div>
                <w:div w:id="1734693996">
                  <w:marLeft w:val="480"/>
                  <w:marRight w:val="0"/>
                  <w:marTop w:val="0"/>
                  <w:marBottom w:val="0"/>
                  <w:divBdr>
                    <w:top w:val="none" w:sz="0" w:space="0" w:color="auto"/>
                    <w:left w:val="none" w:sz="0" w:space="0" w:color="auto"/>
                    <w:bottom w:val="none" w:sz="0" w:space="0" w:color="auto"/>
                    <w:right w:val="none" w:sz="0" w:space="0" w:color="auto"/>
                  </w:divBdr>
                </w:div>
                <w:div w:id="1316453622">
                  <w:marLeft w:val="480"/>
                  <w:marRight w:val="0"/>
                  <w:marTop w:val="0"/>
                  <w:marBottom w:val="0"/>
                  <w:divBdr>
                    <w:top w:val="none" w:sz="0" w:space="0" w:color="auto"/>
                    <w:left w:val="none" w:sz="0" w:space="0" w:color="auto"/>
                    <w:bottom w:val="none" w:sz="0" w:space="0" w:color="auto"/>
                    <w:right w:val="none" w:sz="0" w:space="0" w:color="auto"/>
                  </w:divBdr>
                </w:div>
                <w:div w:id="641694429">
                  <w:marLeft w:val="480"/>
                  <w:marRight w:val="0"/>
                  <w:marTop w:val="0"/>
                  <w:marBottom w:val="0"/>
                  <w:divBdr>
                    <w:top w:val="none" w:sz="0" w:space="0" w:color="auto"/>
                    <w:left w:val="none" w:sz="0" w:space="0" w:color="auto"/>
                    <w:bottom w:val="none" w:sz="0" w:space="0" w:color="auto"/>
                    <w:right w:val="none" w:sz="0" w:space="0" w:color="auto"/>
                  </w:divBdr>
                </w:div>
                <w:div w:id="761026324">
                  <w:marLeft w:val="480"/>
                  <w:marRight w:val="0"/>
                  <w:marTop w:val="0"/>
                  <w:marBottom w:val="0"/>
                  <w:divBdr>
                    <w:top w:val="none" w:sz="0" w:space="0" w:color="auto"/>
                    <w:left w:val="none" w:sz="0" w:space="0" w:color="auto"/>
                    <w:bottom w:val="none" w:sz="0" w:space="0" w:color="auto"/>
                    <w:right w:val="none" w:sz="0" w:space="0" w:color="auto"/>
                  </w:divBdr>
                </w:div>
                <w:div w:id="1323851284">
                  <w:marLeft w:val="480"/>
                  <w:marRight w:val="0"/>
                  <w:marTop w:val="0"/>
                  <w:marBottom w:val="0"/>
                  <w:divBdr>
                    <w:top w:val="none" w:sz="0" w:space="0" w:color="auto"/>
                    <w:left w:val="none" w:sz="0" w:space="0" w:color="auto"/>
                    <w:bottom w:val="none" w:sz="0" w:space="0" w:color="auto"/>
                    <w:right w:val="none" w:sz="0" w:space="0" w:color="auto"/>
                  </w:divBdr>
                </w:div>
                <w:div w:id="1020667233">
                  <w:marLeft w:val="480"/>
                  <w:marRight w:val="0"/>
                  <w:marTop w:val="0"/>
                  <w:marBottom w:val="0"/>
                  <w:divBdr>
                    <w:top w:val="none" w:sz="0" w:space="0" w:color="auto"/>
                    <w:left w:val="none" w:sz="0" w:space="0" w:color="auto"/>
                    <w:bottom w:val="none" w:sz="0" w:space="0" w:color="auto"/>
                    <w:right w:val="none" w:sz="0" w:space="0" w:color="auto"/>
                  </w:divBdr>
                </w:div>
                <w:div w:id="2082287349">
                  <w:marLeft w:val="480"/>
                  <w:marRight w:val="0"/>
                  <w:marTop w:val="0"/>
                  <w:marBottom w:val="0"/>
                  <w:divBdr>
                    <w:top w:val="none" w:sz="0" w:space="0" w:color="auto"/>
                    <w:left w:val="none" w:sz="0" w:space="0" w:color="auto"/>
                    <w:bottom w:val="none" w:sz="0" w:space="0" w:color="auto"/>
                    <w:right w:val="none" w:sz="0" w:space="0" w:color="auto"/>
                  </w:divBdr>
                </w:div>
                <w:div w:id="229316916">
                  <w:marLeft w:val="480"/>
                  <w:marRight w:val="0"/>
                  <w:marTop w:val="0"/>
                  <w:marBottom w:val="0"/>
                  <w:divBdr>
                    <w:top w:val="none" w:sz="0" w:space="0" w:color="auto"/>
                    <w:left w:val="none" w:sz="0" w:space="0" w:color="auto"/>
                    <w:bottom w:val="none" w:sz="0" w:space="0" w:color="auto"/>
                    <w:right w:val="none" w:sz="0" w:space="0" w:color="auto"/>
                  </w:divBdr>
                </w:div>
                <w:div w:id="2024934388">
                  <w:marLeft w:val="480"/>
                  <w:marRight w:val="0"/>
                  <w:marTop w:val="0"/>
                  <w:marBottom w:val="0"/>
                  <w:divBdr>
                    <w:top w:val="none" w:sz="0" w:space="0" w:color="auto"/>
                    <w:left w:val="none" w:sz="0" w:space="0" w:color="auto"/>
                    <w:bottom w:val="none" w:sz="0" w:space="0" w:color="auto"/>
                    <w:right w:val="none" w:sz="0" w:space="0" w:color="auto"/>
                  </w:divBdr>
                </w:div>
                <w:div w:id="761149706">
                  <w:marLeft w:val="480"/>
                  <w:marRight w:val="0"/>
                  <w:marTop w:val="0"/>
                  <w:marBottom w:val="0"/>
                  <w:divBdr>
                    <w:top w:val="none" w:sz="0" w:space="0" w:color="auto"/>
                    <w:left w:val="none" w:sz="0" w:space="0" w:color="auto"/>
                    <w:bottom w:val="none" w:sz="0" w:space="0" w:color="auto"/>
                    <w:right w:val="none" w:sz="0" w:space="0" w:color="auto"/>
                  </w:divBdr>
                </w:div>
                <w:div w:id="1142962997">
                  <w:marLeft w:val="480"/>
                  <w:marRight w:val="0"/>
                  <w:marTop w:val="0"/>
                  <w:marBottom w:val="0"/>
                  <w:divBdr>
                    <w:top w:val="none" w:sz="0" w:space="0" w:color="auto"/>
                    <w:left w:val="none" w:sz="0" w:space="0" w:color="auto"/>
                    <w:bottom w:val="none" w:sz="0" w:space="0" w:color="auto"/>
                    <w:right w:val="none" w:sz="0" w:space="0" w:color="auto"/>
                  </w:divBdr>
                </w:div>
                <w:div w:id="1823766768">
                  <w:marLeft w:val="480"/>
                  <w:marRight w:val="0"/>
                  <w:marTop w:val="0"/>
                  <w:marBottom w:val="0"/>
                  <w:divBdr>
                    <w:top w:val="none" w:sz="0" w:space="0" w:color="auto"/>
                    <w:left w:val="none" w:sz="0" w:space="0" w:color="auto"/>
                    <w:bottom w:val="none" w:sz="0" w:space="0" w:color="auto"/>
                    <w:right w:val="none" w:sz="0" w:space="0" w:color="auto"/>
                  </w:divBdr>
                </w:div>
                <w:div w:id="1069884731">
                  <w:marLeft w:val="480"/>
                  <w:marRight w:val="0"/>
                  <w:marTop w:val="0"/>
                  <w:marBottom w:val="0"/>
                  <w:divBdr>
                    <w:top w:val="none" w:sz="0" w:space="0" w:color="auto"/>
                    <w:left w:val="none" w:sz="0" w:space="0" w:color="auto"/>
                    <w:bottom w:val="none" w:sz="0" w:space="0" w:color="auto"/>
                    <w:right w:val="none" w:sz="0" w:space="0" w:color="auto"/>
                  </w:divBdr>
                </w:div>
                <w:div w:id="1614096525">
                  <w:marLeft w:val="480"/>
                  <w:marRight w:val="0"/>
                  <w:marTop w:val="0"/>
                  <w:marBottom w:val="0"/>
                  <w:divBdr>
                    <w:top w:val="none" w:sz="0" w:space="0" w:color="auto"/>
                    <w:left w:val="none" w:sz="0" w:space="0" w:color="auto"/>
                    <w:bottom w:val="none" w:sz="0" w:space="0" w:color="auto"/>
                    <w:right w:val="none" w:sz="0" w:space="0" w:color="auto"/>
                  </w:divBdr>
                </w:div>
                <w:div w:id="912084421">
                  <w:marLeft w:val="480"/>
                  <w:marRight w:val="0"/>
                  <w:marTop w:val="0"/>
                  <w:marBottom w:val="0"/>
                  <w:divBdr>
                    <w:top w:val="none" w:sz="0" w:space="0" w:color="auto"/>
                    <w:left w:val="none" w:sz="0" w:space="0" w:color="auto"/>
                    <w:bottom w:val="none" w:sz="0" w:space="0" w:color="auto"/>
                    <w:right w:val="none" w:sz="0" w:space="0" w:color="auto"/>
                  </w:divBdr>
                </w:div>
                <w:div w:id="812986938">
                  <w:marLeft w:val="480"/>
                  <w:marRight w:val="0"/>
                  <w:marTop w:val="0"/>
                  <w:marBottom w:val="0"/>
                  <w:divBdr>
                    <w:top w:val="none" w:sz="0" w:space="0" w:color="auto"/>
                    <w:left w:val="none" w:sz="0" w:space="0" w:color="auto"/>
                    <w:bottom w:val="none" w:sz="0" w:space="0" w:color="auto"/>
                    <w:right w:val="none" w:sz="0" w:space="0" w:color="auto"/>
                  </w:divBdr>
                </w:div>
                <w:div w:id="1636330067">
                  <w:marLeft w:val="480"/>
                  <w:marRight w:val="0"/>
                  <w:marTop w:val="0"/>
                  <w:marBottom w:val="0"/>
                  <w:divBdr>
                    <w:top w:val="none" w:sz="0" w:space="0" w:color="auto"/>
                    <w:left w:val="none" w:sz="0" w:space="0" w:color="auto"/>
                    <w:bottom w:val="none" w:sz="0" w:space="0" w:color="auto"/>
                    <w:right w:val="none" w:sz="0" w:space="0" w:color="auto"/>
                  </w:divBdr>
                </w:div>
                <w:div w:id="228344782">
                  <w:marLeft w:val="480"/>
                  <w:marRight w:val="0"/>
                  <w:marTop w:val="0"/>
                  <w:marBottom w:val="0"/>
                  <w:divBdr>
                    <w:top w:val="none" w:sz="0" w:space="0" w:color="auto"/>
                    <w:left w:val="none" w:sz="0" w:space="0" w:color="auto"/>
                    <w:bottom w:val="none" w:sz="0" w:space="0" w:color="auto"/>
                    <w:right w:val="none" w:sz="0" w:space="0" w:color="auto"/>
                  </w:divBdr>
                </w:div>
                <w:div w:id="1392924215">
                  <w:marLeft w:val="480"/>
                  <w:marRight w:val="0"/>
                  <w:marTop w:val="0"/>
                  <w:marBottom w:val="0"/>
                  <w:divBdr>
                    <w:top w:val="none" w:sz="0" w:space="0" w:color="auto"/>
                    <w:left w:val="none" w:sz="0" w:space="0" w:color="auto"/>
                    <w:bottom w:val="none" w:sz="0" w:space="0" w:color="auto"/>
                    <w:right w:val="none" w:sz="0" w:space="0" w:color="auto"/>
                  </w:divBdr>
                </w:div>
                <w:div w:id="257376160">
                  <w:marLeft w:val="480"/>
                  <w:marRight w:val="0"/>
                  <w:marTop w:val="0"/>
                  <w:marBottom w:val="0"/>
                  <w:divBdr>
                    <w:top w:val="none" w:sz="0" w:space="0" w:color="auto"/>
                    <w:left w:val="none" w:sz="0" w:space="0" w:color="auto"/>
                    <w:bottom w:val="none" w:sz="0" w:space="0" w:color="auto"/>
                    <w:right w:val="none" w:sz="0" w:space="0" w:color="auto"/>
                  </w:divBdr>
                </w:div>
                <w:div w:id="141820371">
                  <w:marLeft w:val="480"/>
                  <w:marRight w:val="0"/>
                  <w:marTop w:val="0"/>
                  <w:marBottom w:val="0"/>
                  <w:divBdr>
                    <w:top w:val="none" w:sz="0" w:space="0" w:color="auto"/>
                    <w:left w:val="none" w:sz="0" w:space="0" w:color="auto"/>
                    <w:bottom w:val="none" w:sz="0" w:space="0" w:color="auto"/>
                    <w:right w:val="none" w:sz="0" w:space="0" w:color="auto"/>
                  </w:divBdr>
                </w:div>
                <w:div w:id="366150952">
                  <w:marLeft w:val="480"/>
                  <w:marRight w:val="0"/>
                  <w:marTop w:val="0"/>
                  <w:marBottom w:val="0"/>
                  <w:divBdr>
                    <w:top w:val="none" w:sz="0" w:space="0" w:color="auto"/>
                    <w:left w:val="none" w:sz="0" w:space="0" w:color="auto"/>
                    <w:bottom w:val="none" w:sz="0" w:space="0" w:color="auto"/>
                    <w:right w:val="none" w:sz="0" w:space="0" w:color="auto"/>
                  </w:divBdr>
                </w:div>
                <w:div w:id="1580166757">
                  <w:marLeft w:val="480"/>
                  <w:marRight w:val="0"/>
                  <w:marTop w:val="0"/>
                  <w:marBottom w:val="0"/>
                  <w:divBdr>
                    <w:top w:val="none" w:sz="0" w:space="0" w:color="auto"/>
                    <w:left w:val="none" w:sz="0" w:space="0" w:color="auto"/>
                    <w:bottom w:val="none" w:sz="0" w:space="0" w:color="auto"/>
                    <w:right w:val="none" w:sz="0" w:space="0" w:color="auto"/>
                  </w:divBdr>
                </w:div>
                <w:div w:id="1112675713">
                  <w:marLeft w:val="480"/>
                  <w:marRight w:val="0"/>
                  <w:marTop w:val="0"/>
                  <w:marBottom w:val="0"/>
                  <w:divBdr>
                    <w:top w:val="none" w:sz="0" w:space="0" w:color="auto"/>
                    <w:left w:val="none" w:sz="0" w:space="0" w:color="auto"/>
                    <w:bottom w:val="none" w:sz="0" w:space="0" w:color="auto"/>
                    <w:right w:val="none" w:sz="0" w:space="0" w:color="auto"/>
                  </w:divBdr>
                </w:div>
                <w:div w:id="2102557328">
                  <w:marLeft w:val="480"/>
                  <w:marRight w:val="0"/>
                  <w:marTop w:val="0"/>
                  <w:marBottom w:val="0"/>
                  <w:divBdr>
                    <w:top w:val="none" w:sz="0" w:space="0" w:color="auto"/>
                    <w:left w:val="none" w:sz="0" w:space="0" w:color="auto"/>
                    <w:bottom w:val="none" w:sz="0" w:space="0" w:color="auto"/>
                    <w:right w:val="none" w:sz="0" w:space="0" w:color="auto"/>
                  </w:divBdr>
                </w:div>
                <w:div w:id="66807114">
                  <w:marLeft w:val="480"/>
                  <w:marRight w:val="0"/>
                  <w:marTop w:val="0"/>
                  <w:marBottom w:val="0"/>
                  <w:divBdr>
                    <w:top w:val="none" w:sz="0" w:space="0" w:color="auto"/>
                    <w:left w:val="none" w:sz="0" w:space="0" w:color="auto"/>
                    <w:bottom w:val="none" w:sz="0" w:space="0" w:color="auto"/>
                    <w:right w:val="none" w:sz="0" w:space="0" w:color="auto"/>
                  </w:divBdr>
                </w:div>
                <w:div w:id="2112818092">
                  <w:marLeft w:val="480"/>
                  <w:marRight w:val="0"/>
                  <w:marTop w:val="0"/>
                  <w:marBottom w:val="0"/>
                  <w:divBdr>
                    <w:top w:val="none" w:sz="0" w:space="0" w:color="auto"/>
                    <w:left w:val="none" w:sz="0" w:space="0" w:color="auto"/>
                    <w:bottom w:val="none" w:sz="0" w:space="0" w:color="auto"/>
                    <w:right w:val="none" w:sz="0" w:space="0" w:color="auto"/>
                  </w:divBdr>
                </w:div>
                <w:div w:id="1421878110">
                  <w:marLeft w:val="480"/>
                  <w:marRight w:val="0"/>
                  <w:marTop w:val="0"/>
                  <w:marBottom w:val="0"/>
                  <w:divBdr>
                    <w:top w:val="none" w:sz="0" w:space="0" w:color="auto"/>
                    <w:left w:val="none" w:sz="0" w:space="0" w:color="auto"/>
                    <w:bottom w:val="none" w:sz="0" w:space="0" w:color="auto"/>
                    <w:right w:val="none" w:sz="0" w:space="0" w:color="auto"/>
                  </w:divBdr>
                </w:div>
                <w:div w:id="1346443894">
                  <w:marLeft w:val="480"/>
                  <w:marRight w:val="0"/>
                  <w:marTop w:val="0"/>
                  <w:marBottom w:val="0"/>
                  <w:divBdr>
                    <w:top w:val="none" w:sz="0" w:space="0" w:color="auto"/>
                    <w:left w:val="none" w:sz="0" w:space="0" w:color="auto"/>
                    <w:bottom w:val="none" w:sz="0" w:space="0" w:color="auto"/>
                    <w:right w:val="none" w:sz="0" w:space="0" w:color="auto"/>
                  </w:divBdr>
                </w:div>
                <w:div w:id="827477428">
                  <w:marLeft w:val="480"/>
                  <w:marRight w:val="0"/>
                  <w:marTop w:val="0"/>
                  <w:marBottom w:val="0"/>
                  <w:divBdr>
                    <w:top w:val="none" w:sz="0" w:space="0" w:color="auto"/>
                    <w:left w:val="none" w:sz="0" w:space="0" w:color="auto"/>
                    <w:bottom w:val="none" w:sz="0" w:space="0" w:color="auto"/>
                    <w:right w:val="none" w:sz="0" w:space="0" w:color="auto"/>
                  </w:divBdr>
                </w:div>
                <w:div w:id="54671711">
                  <w:marLeft w:val="480"/>
                  <w:marRight w:val="0"/>
                  <w:marTop w:val="0"/>
                  <w:marBottom w:val="0"/>
                  <w:divBdr>
                    <w:top w:val="none" w:sz="0" w:space="0" w:color="auto"/>
                    <w:left w:val="none" w:sz="0" w:space="0" w:color="auto"/>
                    <w:bottom w:val="none" w:sz="0" w:space="0" w:color="auto"/>
                    <w:right w:val="none" w:sz="0" w:space="0" w:color="auto"/>
                  </w:divBdr>
                </w:div>
                <w:div w:id="334650620">
                  <w:marLeft w:val="480"/>
                  <w:marRight w:val="0"/>
                  <w:marTop w:val="0"/>
                  <w:marBottom w:val="0"/>
                  <w:divBdr>
                    <w:top w:val="none" w:sz="0" w:space="0" w:color="auto"/>
                    <w:left w:val="none" w:sz="0" w:space="0" w:color="auto"/>
                    <w:bottom w:val="none" w:sz="0" w:space="0" w:color="auto"/>
                    <w:right w:val="none" w:sz="0" w:space="0" w:color="auto"/>
                  </w:divBdr>
                </w:div>
                <w:div w:id="1113748064">
                  <w:marLeft w:val="480"/>
                  <w:marRight w:val="0"/>
                  <w:marTop w:val="0"/>
                  <w:marBottom w:val="0"/>
                  <w:divBdr>
                    <w:top w:val="none" w:sz="0" w:space="0" w:color="auto"/>
                    <w:left w:val="none" w:sz="0" w:space="0" w:color="auto"/>
                    <w:bottom w:val="none" w:sz="0" w:space="0" w:color="auto"/>
                    <w:right w:val="none" w:sz="0" w:space="0" w:color="auto"/>
                  </w:divBdr>
                </w:div>
                <w:div w:id="2032412544">
                  <w:marLeft w:val="480"/>
                  <w:marRight w:val="0"/>
                  <w:marTop w:val="0"/>
                  <w:marBottom w:val="0"/>
                  <w:divBdr>
                    <w:top w:val="none" w:sz="0" w:space="0" w:color="auto"/>
                    <w:left w:val="none" w:sz="0" w:space="0" w:color="auto"/>
                    <w:bottom w:val="none" w:sz="0" w:space="0" w:color="auto"/>
                    <w:right w:val="none" w:sz="0" w:space="0" w:color="auto"/>
                  </w:divBdr>
                </w:div>
                <w:div w:id="1801070920">
                  <w:marLeft w:val="480"/>
                  <w:marRight w:val="0"/>
                  <w:marTop w:val="0"/>
                  <w:marBottom w:val="0"/>
                  <w:divBdr>
                    <w:top w:val="none" w:sz="0" w:space="0" w:color="auto"/>
                    <w:left w:val="none" w:sz="0" w:space="0" w:color="auto"/>
                    <w:bottom w:val="none" w:sz="0" w:space="0" w:color="auto"/>
                    <w:right w:val="none" w:sz="0" w:space="0" w:color="auto"/>
                  </w:divBdr>
                </w:div>
                <w:div w:id="960652768">
                  <w:marLeft w:val="480"/>
                  <w:marRight w:val="0"/>
                  <w:marTop w:val="0"/>
                  <w:marBottom w:val="0"/>
                  <w:divBdr>
                    <w:top w:val="none" w:sz="0" w:space="0" w:color="auto"/>
                    <w:left w:val="none" w:sz="0" w:space="0" w:color="auto"/>
                    <w:bottom w:val="none" w:sz="0" w:space="0" w:color="auto"/>
                    <w:right w:val="none" w:sz="0" w:space="0" w:color="auto"/>
                  </w:divBdr>
                </w:div>
                <w:div w:id="1865896658">
                  <w:marLeft w:val="480"/>
                  <w:marRight w:val="0"/>
                  <w:marTop w:val="0"/>
                  <w:marBottom w:val="0"/>
                  <w:divBdr>
                    <w:top w:val="none" w:sz="0" w:space="0" w:color="auto"/>
                    <w:left w:val="none" w:sz="0" w:space="0" w:color="auto"/>
                    <w:bottom w:val="none" w:sz="0" w:space="0" w:color="auto"/>
                    <w:right w:val="none" w:sz="0" w:space="0" w:color="auto"/>
                  </w:divBdr>
                </w:div>
                <w:div w:id="1845895570">
                  <w:marLeft w:val="480"/>
                  <w:marRight w:val="0"/>
                  <w:marTop w:val="0"/>
                  <w:marBottom w:val="0"/>
                  <w:divBdr>
                    <w:top w:val="none" w:sz="0" w:space="0" w:color="auto"/>
                    <w:left w:val="none" w:sz="0" w:space="0" w:color="auto"/>
                    <w:bottom w:val="none" w:sz="0" w:space="0" w:color="auto"/>
                    <w:right w:val="none" w:sz="0" w:space="0" w:color="auto"/>
                  </w:divBdr>
                </w:div>
                <w:div w:id="1698121275">
                  <w:marLeft w:val="480"/>
                  <w:marRight w:val="0"/>
                  <w:marTop w:val="0"/>
                  <w:marBottom w:val="0"/>
                  <w:divBdr>
                    <w:top w:val="none" w:sz="0" w:space="0" w:color="auto"/>
                    <w:left w:val="none" w:sz="0" w:space="0" w:color="auto"/>
                    <w:bottom w:val="none" w:sz="0" w:space="0" w:color="auto"/>
                    <w:right w:val="none" w:sz="0" w:space="0" w:color="auto"/>
                  </w:divBdr>
                </w:div>
                <w:div w:id="1469784864">
                  <w:marLeft w:val="480"/>
                  <w:marRight w:val="0"/>
                  <w:marTop w:val="0"/>
                  <w:marBottom w:val="0"/>
                  <w:divBdr>
                    <w:top w:val="none" w:sz="0" w:space="0" w:color="auto"/>
                    <w:left w:val="none" w:sz="0" w:space="0" w:color="auto"/>
                    <w:bottom w:val="none" w:sz="0" w:space="0" w:color="auto"/>
                    <w:right w:val="none" w:sz="0" w:space="0" w:color="auto"/>
                  </w:divBdr>
                </w:div>
                <w:div w:id="669212016">
                  <w:marLeft w:val="480"/>
                  <w:marRight w:val="0"/>
                  <w:marTop w:val="0"/>
                  <w:marBottom w:val="0"/>
                  <w:divBdr>
                    <w:top w:val="none" w:sz="0" w:space="0" w:color="auto"/>
                    <w:left w:val="none" w:sz="0" w:space="0" w:color="auto"/>
                    <w:bottom w:val="none" w:sz="0" w:space="0" w:color="auto"/>
                    <w:right w:val="none" w:sz="0" w:space="0" w:color="auto"/>
                  </w:divBdr>
                </w:div>
                <w:div w:id="1078599052">
                  <w:marLeft w:val="480"/>
                  <w:marRight w:val="0"/>
                  <w:marTop w:val="0"/>
                  <w:marBottom w:val="0"/>
                  <w:divBdr>
                    <w:top w:val="none" w:sz="0" w:space="0" w:color="auto"/>
                    <w:left w:val="none" w:sz="0" w:space="0" w:color="auto"/>
                    <w:bottom w:val="none" w:sz="0" w:space="0" w:color="auto"/>
                    <w:right w:val="none" w:sz="0" w:space="0" w:color="auto"/>
                  </w:divBdr>
                </w:div>
              </w:divsChild>
            </w:div>
            <w:div w:id="26417590">
              <w:marLeft w:val="0"/>
              <w:marRight w:val="0"/>
              <w:marTop w:val="0"/>
              <w:marBottom w:val="0"/>
              <w:divBdr>
                <w:top w:val="none" w:sz="0" w:space="0" w:color="auto"/>
                <w:left w:val="none" w:sz="0" w:space="0" w:color="auto"/>
                <w:bottom w:val="none" w:sz="0" w:space="0" w:color="auto"/>
                <w:right w:val="none" w:sz="0" w:space="0" w:color="auto"/>
              </w:divBdr>
              <w:divsChild>
                <w:div w:id="1024556002">
                  <w:marLeft w:val="480"/>
                  <w:marRight w:val="0"/>
                  <w:marTop w:val="0"/>
                  <w:marBottom w:val="0"/>
                  <w:divBdr>
                    <w:top w:val="none" w:sz="0" w:space="0" w:color="auto"/>
                    <w:left w:val="none" w:sz="0" w:space="0" w:color="auto"/>
                    <w:bottom w:val="none" w:sz="0" w:space="0" w:color="auto"/>
                    <w:right w:val="none" w:sz="0" w:space="0" w:color="auto"/>
                  </w:divBdr>
                </w:div>
                <w:div w:id="860512204">
                  <w:marLeft w:val="480"/>
                  <w:marRight w:val="0"/>
                  <w:marTop w:val="0"/>
                  <w:marBottom w:val="0"/>
                  <w:divBdr>
                    <w:top w:val="none" w:sz="0" w:space="0" w:color="auto"/>
                    <w:left w:val="none" w:sz="0" w:space="0" w:color="auto"/>
                    <w:bottom w:val="none" w:sz="0" w:space="0" w:color="auto"/>
                    <w:right w:val="none" w:sz="0" w:space="0" w:color="auto"/>
                  </w:divBdr>
                </w:div>
                <w:div w:id="680552539">
                  <w:marLeft w:val="480"/>
                  <w:marRight w:val="0"/>
                  <w:marTop w:val="0"/>
                  <w:marBottom w:val="0"/>
                  <w:divBdr>
                    <w:top w:val="none" w:sz="0" w:space="0" w:color="auto"/>
                    <w:left w:val="none" w:sz="0" w:space="0" w:color="auto"/>
                    <w:bottom w:val="none" w:sz="0" w:space="0" w:color="auto"/>
                    <w:right w:val="none" w:sz="0" w:space="0" w:color="auto"/>
                  </w:divBdr>
                </w:div>
                <w:div w:id="324208806">
                  <w:marLeft w:val="480"/>
                  <w:marRight w:val="0"/>
                  <w:marTop w:val="0"/>
                  <w:marBottom w:val="0"/>
                  <w:divBdr>
                    <w:top w:val="none" w:sz="0" w:space="0" w:color="auto"/>
                    <w:left w:val="none" w:sz="0" w:space="0" w:color="auto"/>
                    <w:bottom w:val="none" w:sz="0" w:space="0" w:color="auto"/>
                    <w:right w:val="none" w:sz="0" w:space="0" w:color="auto"/>
                  </w:divBdr>
                </w:div>
                <w:div w:id="1142966441">
                  <w:marLeft w:val="480"/>
                  <w:marRight w:val="0"/>
                  <w:marTop w:val="0"/>
                  <w:marBottom w:val="0"/>
                  <w:divBdr>
                    <w:top w:val="none" w:sz="0" w:space="0" w:color="auto"/>
                    <w:left w:val="none" w:sz="0" w:space="0" w:color="auto"/>
                    <w:bottom w:val="none" w:sz="0" w:space="0" w:color="auto"/>
                    <w:right w:val="none" w:sz="0" w:space="0" w:color="auto"/>
                  </w:divBdr>
                </w:div>
                <w:div w:id="538467793">
                  <w:marLeft w:val="480"/>
                  <w:marRight w:val="0"/>
                  <w:marTop w:val="0"/>
                  <w:marBottom w:val="0"/>
                  <w:divBdr>
                    <w:top w:val="none" w:sz="0" w:space="0" w:color="auto"/>
                    <w:left w:val="none" w:sz="0" w:space="0" w:color="auto"/>
                    <w:bottom w:val="none" w:sz="0" w:space="0" w:color="auto"/>
                    <w:right w:val="none" w:sz="0" w:space="0" w:color="auto"/>
                  </w:divBdr>
                </w:div>
                <w:div w:id="955402488">
                  <w:marLeft w:val="480"/>
                  <w:marRight w:val="0"/>
                  <w:marTop w:val="0"/>
                  <w:marBottom w:val="0"/>
                  <w:divBdr>
                    <w:top w:val="none" w:sz="0" w:space="0" w:color="auto"/>
                    <w:left w:val="none" w:sz="0" w:space="0" w:color="auto"/>
                    <w:bottom w:val="none" w:sz="0" w:space="0" w:color="auto"/>
                    <w:right w:val="none" w:sz="0" w:space="0" w:color="auto"/>
                  </w:divBdr>
                </w:div>
                <w:div w:id="1780492145">
                  <w:marLeft w:val="480"/>
                  <w:marRight w:val="0"/>
                  <w:marTop w:val="0"/>
                  <w:marBottom w:val="0"/>
                  <w:divBdr>
                    <w:top w:val="none" w:sz="0" w:space="0" w:color="auto"/>
                    <w:left w:val="none" w:sz="0" w:space="0" w:color="auto"/>
                    <w:bottom w:val="none" w:sz="0" w:space="0" w:color="auto"/>
                    <w:right w:val="none" w:sz="0" w:space="0" w:color="auto"/>
                  </w:divBdr>
                </w:div>
                <w:div w:id="638846191">
                  <w:marLeft w:val="480"/>
                  <w:marRight w:val="0"/>
                  <w:marTop w:val="0"/>
                  <w:marBottom w:val="0"/>
                  <w:divBdr>
                    <w:top w:val="none" w:sz="0" w:space="0" w:color="auto"/>
                    <w:left w:val="none" w:sz="0" w:space="0" w:color="auto"/>
                    <w:bottom w:val="none" w:sz="0" w:space="0" w:color="auto"/>
                    <w:right w:val="none" w:sz="0" w:space="0" w:color="auto"/>
                  </w:divBdr>
                </w:div>
                <w:div w:id="1530148207">
                  <w:marLeft w:val="480"/>
                  <w:marRight w:val="0"/>
                  <w:marTop w:val="0"/>
                  <w:marBottom w:val="0"/>
                  <w:divBdr>
                    <w:top w:val="none" w:sz="0" w:space="0" w:color="auto"/>
                    <w:left w:val="none" w:sz="0" w:space="0" w:color="auto"/>
                    <w:bottom w:val="none" w:sz="0" w:space="0" w:color="auto"/>
                    <w:right w:val="none" w:sz="0" w:space="0" w:color="auto"/>
                  </w:divBdr>
                </w:div>
                <w:div w:id="54280590">
                  <w:marLeft w:val="480"/>
                  <w:marRight w:val="0"/>
                  <w:marTop w:val="0"/>
                  <w:marBottom w:val="0"/>
                  <w:divBdr>
                    <w:top w:val="none" w:sz="0" w:space="0" w:color="auto"/>
                    <w:left w:val="none" w:sz="0" w:space="0" w:color="auto"/>
                    <w:bottom w:val="none" w:sz="0" w:space="0" w:color="auto"/>
                    <w:right w:val="none" w:sz="0" w:space="0" w:color="auto"/>
                  </w:divBdr>
                </w:div>
                <w:div w:id="1853686781">
                  <w:marLeft w:val="480"/>
                  <w:marRight w:val="0"/>
                  <w:marTop w:val="0"/>
                  <w:marBottom w:val="0"/>
                  <w:divBdr>
                    <w:top w:val="none" w:sz="0" w:space="0" w:color="auto"/>
                    <w:left w:val="none" w:sz="0" w:space="0" w:color="auto"/>
                    <w:bottom w:val="none" w:sz="0" w:space="0" w:color="auto"/>
                    <w:right w:val="none" w:sz="0" w:space="0" w:color="auto"/>
                  </w:divBdr>
                </w:div>
                <w:div w:id="436221294">
                  <w:marLeft w:val="480"/>
                  <w:marRight w:val="0"/>
                  <w:marTop w:val="0"/>
                  <w:marBottom w:val="0"/>
                  <w:divBdr>
                    <w:top w:val="none" w:sz="0" w:space="0" w:color="auto"/>
                    <w:left w:val="none" w:sz="0" w:space="0" w:color="auto"/>
                    <w:bottom w:val="none" w:sz="0" w:space="0" w:color="auto"/>
                    <w:right w:val="none" w:sz="0" w:space="0" w:color="auto"/>
                  </w:divBdr>
                </w:div>
                <w:div w:id="1312952572">
                  <w:marLeft w:val="480"/>
                  <w:marRight w:val="0"/>
                  <w:marTop w:val="0"/>
                  <w:marBottom w:val="0"/>
                  <w:divBdr>
                    <w:top w:val="none" w:sz="0" w:space="0" w:color="auto"/>
                    <w:left w:val="none" w:sz="0" w:space="0" w:color="auto"/>
                    <w:bottom w:val="none" w:sz="0" w:space="0" w:color="auto"/>
                    <w:right w:val="none" w:sz="0" w:space="0" w:color="auto"/>
                  </w:divBdr>
                </w:div>
                <w:div w:id="766080651">
                  <w:marLeft w:val="480"/>
                  <w:marRight w:val="0"/>
                  <w:marTop w:val="0"/>
                  <w:marBottom w:val="0"/>
                  <w:divBdr>
                    <w:top w:val="none" w:sz="0" w:space="0" w:color="auto"/>
                    <w:left w:val="none" w:sz="0" w:space="0" w:color="auto"/>
                    <w:bottom w:val="none" w:sz="0" w:space="0" w:color="auto"/>
                    <w:right w:val="none" w:sz="0" w:space="0" w:color="auto"/>
                  </w:divBdr>
                </w:div>
                <w:div w:id="1772511121">
                  <w:marLeft w:val="480"/>
                  <w:marRight w:val="0"/>
                  <w:marTop w:val="0"/>
                  <w:marBottom w:val="0"/>
                  <w:divBdr>
                    <w:top w:val="none" w:sz="0" w:space="0" w:color="auto"/>
                    <w:left w:val="none" w:sz="0" w:space="0" w:color="auto"/>
                    <w:bottom w:val="none" w:sz="0" w:space="0" w:color="auto"/>
                    <w:right w:val="none" w:sz="0" w:space="0" w:color="auto"/>
                  </w:divBdr>
                </w:div>
                <w:div w:id="1944727500">
                  <w:marLeft w:val="480"/>
                  <w:marRight w:val="0"/>
                  <w:marTop w:val="0"/>
                  <w:marBottom w:val="0"/>
                  <w:divBdr>
                    <w:top w:val="none" w:sz="0" w:space="0" w:color="auto"/>
                    <w:left w:val="none" w:sz="0" w:space="0" w:color="auto"/>
                    <w:bottom w:val="none" w:sz="0" w:space="0" w:color="auto"/>
                    <w:right w:val="none" w:sz="0" w:space="0" w:color="auto"/>
                  </w:divBdr>
                </w:div>
                <w:div w:id="965551957">
                  <w:marLeft w:val="480"/>
                  <w:marRight w:val="0"/>
                  <w:marTop w:val="0"/>
                  <w:marBottom w:val="0"/>
                  <w:divBdr>
                    <w:top w:val="none" w:sz="0" w:space="0" w:color="auto"/>
                    <w:left w:val="none" w:sz="0" w:space="0" w:color="auto"/>
                    <w:bottom w:val="none" w:sz="0" w:space="0" w:color="auto"/>
                    <w:right w:val="none" w:sz="0" w:space="0" w:color="auto"/>
                  </w:divBdr>
                </w:div>
                <w:div w:id="90858672">
                  <w:marLeft w:val="480"/>
                  <w:marRight w:val="0"/>
                  <w:marTop w:val="0"/>
                  <w:marBottom w:val="0"/>
                  <w:divBdr>
                    <w:top w:val="none" w:sz="0" w:space="0" w:color="auto"/>
                    <w:left w:val="none" w:sz="0" w:space="0" w:color="auto"/>
                    <w:bottom w:val="none" w:sz="0" w:space="0" w:color="auto"/>
                    <w:right w:val="none" w:sz="0" w:space="0" w:color="auto"/>
                  </w:divBdr>
                </w:div>
                <w:div w:id="1411543211">
                  <w:marLeft w:val="480"/>
                  <w:marRight w:val="0"/>
                  <w:marTop w:val="0"/>
                  <w:marBottom w:val="0"/>
                  <w:divBdr>
                    <w:top w:val="none" w:sz="0" w:space="0" w:color="auto"/>
                    <w:left w:val="none" w:sz="0" w:space="0" w:color="auto"/>
                    <w:bottom w:val="none" w:sz="0" w:space="0" w:color="auto"/>
                    <w:right w:val="none" w:sz="0" w:space="0" w:color="auto"/>
                  </w:divBdr>
                </w:div>
                <w:div w:id="1734040492">
                  <w:marLeft w:val="480"/>
                  <w:marRight w:val="0"/>
                  <w:marTop w:val="0"/>
                  <w:marBottom w:val="0"/>
                  <w:divBdr>
                    <w:top w:val="none" w:sz="0" w:space="0" w:color="auto"/>
                    <w:left w:val="none" w:sz="0" w:space="0" w:color="auto"/>
                    <w:bottom w:val="none" w:sz="0" w:space="0" w:color="auto"/>
                    <w:right w:val="none" w:sz="0" w:space="0" w:color="auto"/>
                  </w:divBdr>
                </w:div>
                <w:div w:id="2136176543">
                  <w:marLeft w:val="480"/>
                  <w:marRight w:val="0"/>
                  <w:marTop w:val="0"/>
                  <w:marBottom w:val="0"/>
                  <w:divBdr>
                    <w:top w:val="none" w:sz="0" w:space="0" w:color="auto"/>
                    <w:left w:val="none" w:sz="0" w:space="0" w:color="auto"/>
                    <w:bottom w:val="none" w:sz="0" w:space="0" w:color="auto"/>
                    <w:right w:val="none" w:sz="0" w:space="0" w:color="auto"/>
                  </w:divBdr>
                </w:div>
                <w:div w:id="1066025324">
                  <w:marLeft w:val="480"/>
                  <w:marRight w:val="0"/>
                  <w:marTop w:val="0"/>
                  <w:marBottom w:val="0"/>
                  <w:divBdr>
                    <w:top w:val="none" w:sz="0" w:space="0" w:color="auto"/>
                    <w:left w:val="none" w:sz="0" w:space="0" w:color="auto"/>
                    <w:bottom w:val="none" w:sz="0" w:space="0" w:color="auto"/>
                    <w:right w:val="none" w:sz="0" w:space="0" w:color="auto"/>
                  </w:divBdr>
                </w:div>
                <w:div w:id="1843274274">
                  <w:marLeft w:val="480"/>
                  <w:marRight w:val="0"/>
                  <w:marTop w:val="0"/>
                  <w:marBottom w:val="0"/>
                  <w:divBdr>
                    <w:top w:val="none" w:sz="0" w:space="0" w:color="auto"/>
                    <w:left w:val="none" w:sz="0" w:space="0" w:color="auto"/>
                    <w:bottom w:val="none" w:sz="0" w:space="0" w:color="auto"/>
                    <w:right w:val="none" w:sz="0" w:space="0" w:color="auto"/>
                  </w:divBdr>
                </w:div>
                <w:div w:id="270939175">
                  <w:marLeft w:val="480"/>
                  <w:marRight w:val="0"/>
                  <w:marTop w:val="0"/>
                  <w:marBottom w:val="0"/>
                  <w:divBdr>
                    <w:top w:val="none" w:sz="0" w:space="0" w:color="auto"/>
                    <w:left w:val="none" w:sz="0" w:space="0" w:color="auto"/>
                    <w:bottom w:val="none" w:sz="0" w:space="0" w:color="auto"/>
                    <w:right w:val="none" w:sz="0" w:space="0" w:color="auto"/>
                  </w:divBdr>
                </w:div>
                <w:div w:id="1102914157">
                  <w:marLeft w:val="480"/>
                  <w:marRight w:val="0"/>
                  <w:marTop w:val="0"/>
                  <w:marBottom w:val="0"/>
                  <w:divBdr>
                    <w:top w:val="none" w:sz="0" w:space="0" w:color="auto"/>
                    <w:left w:val="none" w:sz="0" w:space="0" w:color="auto"/>
                    <w:bottom w:val="none" w:sz="0" w:space="0" w:color="auto"/>
                    <w:right w:val="none" w:sz="0" w:space="0" w:color="auto"/>
                  </w:divBdr>
                </w:div>
                <w:div w:id="1119880208">
                  <w:marLeft w:val="480"/>
                  <w:marRight w:val="0"/>
                  <w:marTop w:val="0"/>
                  <w:marBottom w:val="0"/>
                  <w:divBdr>
                    <w:top w:val="none" w:sz="0" w:space="0" w:color="auto"/>
                    <w:left w:val="none" w:sz="0" w:space="0" w:color="auto"/>
                    <w:bottom w:val="none" w:sz="0" w:space="0" w:color="auto"/>
                    <w:right w:val="none" w:sz="0" w:space="0" w:color="auto"/>
                  </w:divBdr>
                </w:div>
                <w:div w:id="1618873206">
                  <w:marLeft w:val="480"/>
                  <w:marRight w:val="0"/>
                  <w:marTop w:val="0"/>
                  <w:marBottom w:val="0"/>
                  <w:divBdr>
                    <w:top w:val="none" w:sz="0" w:space="0" w:color="auto"/>
                    <w:left w:val="none" w:sz="0" w:space="0" w:color="auto"/>
                    <w:bottom w:val="none" w:sz="0" w:space="0" w:color="auto"/>
                    <w:right w:val="none" w:sz="0" w:space="0" w:color="auto"/>
                  </w:divBdr>
                </w:div>
                <w:div w:id="1274941040">
                  <w:marLeft w:val="480"/>
                  <w:marRight w:val="0"/>
                  <w:marTop w:val="0"/>
                  <w:marBottom w:val="0"/>
                  <w:divBdr>
                    <w:top w:val="none" w:sz="0" w:space="0" w:color="auto"/>
                    <w:left w:val="none" w:sz="0" w:space="0" w:color="auto"/>
                    <w:bottom w:val="none" w:sz="0" w:space="0" w:color="auto"/>
                    <w:right w:val="none" w:sz="0" w:space="0" w:color="auto"/>
                  </w:divBdr>
                </w:div>
                <w:div w:id="1964968192">
                  <w:marLeft w:val="480"/>
                  <w:marRight w:val="0"/>
                  <w:marTop w:val="0"/>
                  <w:marBottom w:val="0"/>
                  <w:divBdr>
                    <w:top w:val="none" w:sz="0" w:space="0" w:color="auto"/>
                    <w:left w:val="none" w:sz="0" w:space="0" w:color="auto"/>
                    <w:bottom w:val="none" w:sz="0" w:space="0" w:color="auto"/>
                    <w:right w:val="none" w:sz="0" w:space="0" w:color="auto"/>
                  </w:divBdr>
                </w:div>
                <w:div w:id="1298753442">
                  <w:marLeft w:val="480"/>
                  <w:marRight w:val="0"/>
                  <w:marTop w:val="0"/>
                  <w:marBottom w:val="0"/>
                  <w:divBdr>
                    <w:top w:val="none" w:sz="0" w:space="0" w:color="auto"/>
                    <w:left w:val="none" w:sz="0" w:space="0" w:color="auto"/>
                    <w:bottom w:val="none" w:sz="0" w:space="0" w:color="auto"/>
                    <w:right w:val="none" w:sz="0" w:space="0" w:color="auto"/>
                  </w:divBdr>
                </w:div>
                <w:div w:id="1617130273">
                  <w:marLeft w:val="480"/>
                  <w:marRight w:val="0"/>
                  <w:marTop w:val="0"/>
                  <w:marBottom w:val="0"/>
                  <w:divBdr>
                    <w:top w:val="none" w:sz="0" w:space="0" w:color="auto"/>
                    <w:left w:val="none" w:sz="0" w:space="0" w:color="auto"/>
                    <w:bottom w:val="none" w:sz="0" w:space="0" w:color="auto"/>
                    <w:right w:val="none" w:sz="0" w:space="0" w:color="auto"/>
                  </w:divBdr>
                </w:div>
                <w:div w:id="1450706184">
                  <w:marLeft w:val="480"/>
                  <w:marRight w:val="0"/>
                  <w:marTop w:val="0"/>
                  <w:marBottom w:val="0"/>
                  <w:divBdr>
                    <w:top w:val="none" w:sz="0" w:space="0" w:color="auto"/>
                    <w:left w:val="none" w:sz="0" w:space="0" w:color="auto"/>
                    <w:bottom w:val="none" w:sz="0" w:space="0" w:color="auto"/>
                    <w:right w:val="none" w:sz="0" w:space="0" w:color="auto"/>
                  </w:divBdr>
                </w:div>
                <w:div w:id="433862856">
                  <w:marLeft w:val="480"/>
                  <w:marRight w:val="0"/>
                  <w:marTop w:val="0"/>
                  <w:marBottom w:val="0"/>
                  <w:divBdr>
                    <w:top w:val="none" w:sz="0" w:space="0" w:color="auto"/>
                    <w:left w:val="none" w:sz="0" w:space="0" w:color="auto"/>
                    <w:bottom w:val="none" w:sz="0" w:space="0" w:color="auto"/>
                    <w:right w:val="none" w:sz="0" w:space="0" w:color="auto"/>
                  </w:divBdr>
                </w:div>
                <w:div w:id="2067946563">
                  <w:marLeft w:val="480"/>
                  <w:marRight w:val="0"/>
                  <w:marTop w:val="0"/>
                  <w:marBottom w:val="0"/>
                  <w:divBdr>
                    <w:top w:val="none" w:sz="0" w:space="0" w:color="auto"/>
                    <w:left w:val="none" w:sz="0" w:space="0" w:color="auto"/>
                    <w:bottom w:val="none" w:sz="0" w:space="0" w:color="auto"/>
                    <w:right w:val="none" w:sz="0" w:space="0" w:color="auto"/>
                  </w:divBdr>
                </w:div>
                <w:div w:id="433593353">
                  <w:marLeft w:val="480"/>
                  <w:marRight w:val="0"/>
                  <w:marTop w:val="0"/>
                  <w:marBottom w:val="0"/>
                  <w:divBdr>
                    <w:top w:val="none" w:sz="0" w:space="0" w:color="auto"/>
                    <w:left w:val="none" w:sz="0" w:space="0" w:color="auto"/>
                    <w:bottom w:val="none" w:sz="0" w:space="0" w:color="auto"/>
                    <w:right w:val="none" w:sz="0" w:space="0" w:color="auto"/>
                  </w:divBdr>
                </w:div>
                <w:div w:id="188881530">
                  <w:marLeft w:val="480"/>
                  <w:marRight w:val="0"/>
                  <w:marTop w:val="0"/>
                  <w:marBottom w:val="0"/>
                  <w:divBdr>
                    <w:top w:val="none" w:sz="0" w:space="0" w:color="auto"/>
                    <w:left w:val="none" w:sz="0" w:space="0" w:color="auto"/>
                    <w:bottom w:val="none" w:sz="0" w:space="0" w:color="auto"/>
                    <w:right w:val="none" w:sz="0" w:space="0" w:color="auto"/>
                  </w:divBdr>
                </w:div>
                <w:div w:id="1528593185">
                  <w:marLeft w:val="480"/>
                  <w:marRight w:val="0"/>
                  <w:marTop w:val="0"/>
                  <w:marBottom w:val="0"/>
                  <w:divBdr>
                    <w:top w:val="none" w:sz="0" w:space="0" w:color="auto"/>
                    <w:left w:val="none" w:sz="0" w:space="0" w:color="auto"/>
                    <w:bottom w:val="none" w:sz="0" w:space="0" w:color="auto"/>
                    <w:right w:val="none" w:sz="0" w:space="0" w:color="auto"/>
                  </w:divBdr>
                </w:div>
                <w:div w:id="1480415619">
                  <w:marLeft w:val="480"/>
                  <w:marRight w:val="0"/>
                  <w:marTop w:val="0"/>
                  <w:marBottom w:val="0"/>
                  <w:divBdr>
                    <w:top w:val="none" w:sz="0" w:space="0" w:color="auto"/>
                    <w:left w:val="none" w:sz="0" w:space="0" w:color="auto"/>
                    <w:bottom w:val="none" w:sz="0" w:space="0" w:color="auto"/>
                    <w:right w:val="none" w:sz="0" w:space="0" w:color="auto"/>
                  </w:divBdr>
                </w:div>
                <w:div w:id="205719235">
                  <w:marLeft w:val="480"/>
                  <w:marRight w:val="0"/>
                  <w:marTop w:val="0"/>
                  <w:marBottom w:val="0"/>
                  <w:divBdr>
                    <w:top w:val="none" w:sz="0" w:space="0" w:color="auto"/>
                    <w:left w:val="none" w:sz="0" w:space="0" w:color="auto"/>
                    <w:bottom w:val="none" w:sz="0" w:space="0" w:color="auto"/>
                    <w:right w:val="none" w:sz="0" w:space="0" w:color="auto"/>
                  </w:divBdr>
                </w:div>
                <w:div w:id="2141682970">
                  <w:marLeft w:val="480"/>
                  <w:marRight w:val="0"/>
                  <w:marTop w:val="0"/>
                  <w:marBottom w:val="0"/>
                  <w:divBdr>
                    <w:top w:val="none" w:sz="0" w:space="0" w:color="auto"/>
                    <w:left w:val="none" w:sz="0" w:space="0" w:color="auto"/>
                    <w:bottom w:val="none" w:sz="0" w:space="0" w:color="auto"/>
                    <w:right w:val="none" w:sz="0" w:space="0" w:color="auto"/>
                  </w:divBdr>
                </w:div>
                <w:div w:id="70659130">
                  <w:marLeft w:val="480"/>
                  <w:marRight w:val="0"/>
                  <w:marTop w:val="0"/>
                  <w:marBottom w:val="0"/>
                  <w:divBdr>
                    <w:top w:val="none" w:sz="0" w:space="0" w:color="auto"/>
                    <w:left w:val="none" w:sz="0" w:space="0" w:color="auto"/>
                    <w:bottom w:val="none" w:sz="0" w:space="0" w:color="auto"/>
                    <w:right w:val="none" w:sz="0" w:space="0" w:color="auto"/>
                  </w:divBdr>
                </w:div>
                <w:div w:id="908229340">
                  <w:marLeft w:val="480"/>
                  <w:marRight w:val="0"/>
                  <w:marTop w:val="0"/>
                  <w:marBottom w:val="0"/>
                  <w:divBdr>
                    <w:top w:val="none" w:sz="0" w:space="0" w:color="auto"/>
                    <w:left w:val="none" w:sz="0" w:space="0" w:color="auto"/>
                    <w:bottom w:val="none" w:sz="0" w:space="0" w:color="auto"/>
                    <w:right w:val="none" w:sz="0" w:space="0" w:color="auto"/>
                  </w:divBdr>
                </w:div>
                <w:div w:id="1907033026">
                  <w:marLeft w:val="480"/>
                  <w:marRight w:val="0"/>
                  <w:marTop w:val="0"/>
                  <w:marBottom w:val="0"/>
                  <w:divBdr>
                    <w:top w:val="none" w:sz="0" w:space="0" w:color="auto"/>
                    <w:left w:val="none" w:sz="0" w:space="0" w:color="auto"/>
                    <w:bottom w:val="none" w:sz="0" w:space="0" w:color="auto"/>
                    <w:right w:val="none" w:sz="0" w:space="0" w:color="auto"/>
                  </w:divBdr>
                </w:div>
                <w:div w:id="874777388">
                  <w:marLeft w:val="480"/>
                  <w:marRight w:val="0"/>
                  <w:marTop w:val="0"/>
                  <w:marBottom w:val="0"/>
                  <w:divBdr>
                    <w:top w:val="none" w:sz="0" w:space="0" w:color="auto"/>
                    <w:left w:val="none" w:sz="0" w:space="0" w:color="auto"/>
                    <w:bottom w:val="none" w:sz="0" w:space="0" w:color="auto"/>
                    <w:right w:val="none" w:sz="0" w:space="0" w:color="auto"/>
                  </w:divBdr>
                </w:div>
                <w:div w:id="779372872">
                  <w:marLeft w:val="480"/>
                  <w:marRight w:val="0"/>
                  <w:marTop w:val="0"/>
                  <w:marBottom w:val="0"/>
                  <w:divBdr>
                    <w:top w:val="none" w:sz="0" w:space="0" w:color="auto"/>
                    <w:left w:val="none" w:sz="0" w:space="0" w:color="auto"/>
                    <w:bottom w:val="none" w:sz="0" w:space="0" w:color="auto"/>
                    <w:right w:val="none" w:sz="0" w:space="0" w:color="auto"/>
                  </w:divBdr>
                </w:div>
                <w:div w:id="1528719551">
                  <w:marLeft w:val="480"/>
                  <w:marRight w:val="0"/>
                  <w:marTop w:val="0"/>
                  <w:marBottom w:val="0"/>
                  <w:divBdr>
                    <w:top w:val="none" w:sz="0" w:space="0" w:color="auto"/>
                    <w:left w:val="none" w:sz="0" w:space="0" w:color="auto"/>
                    <w:bottom w:val="none" w:sz="0" w:space="0" w:color="auto"/>
                    <w:right w:val="none" w:sz="0" w:space="0" w:color="auto"/>
                  </w:divBdr>
                </w:div>
                <w:div w:id="209808315">
                  <w:marLeft w:val="480"/>
                  <w:marRight w:val="0"/>
                  <w:marTop w:val="0"/>
                  <w:marBottom w:val="0"/>
                  <w:divBdr>
                    <w:top w:val="none" w:sz="0" w:space="0" w:color="auto"/>
                    <w:left w:val="none" w:sz="0" w:space="0" w:color="auto"/>
                    <w:bottom w:val="none" w:sz="0" w:space="0" w:color="auto"/>
                    <w:right w:val="none" w:sz="0" w:space="0" w:color="auto"/>
                  </w:divBdr>
                </w:div>
              </w:divsChild>
            </w:div>
            <w:div w:id="1704403287">
              <w:marLeft w:val="0"/>
              <w:marRight w:val="0"/>
              <w:marTop w:val="0"/>
              <w:marBottom w:val="0"/>
              <w:divBdr>
                <w:top w:val="none" w:sz="0" w:space="0" w:color="auto"/>
                <w:left w:val="none" w:sz="0" w:space="0" w:color="auto"/>
                <w:bottom w:val="none" w:sz="0" w:space="0" w:color="auto"/>
                <w:right w:val="none" w:sz="0" w:space="0" w:color="auto"/>
              </w:divBdr>
              <w:divsChild>
                <w:div w:id="514002122">
                  <w:marLeft w:val="480"/>
                  <w:marRight w:val="0"/>
                  <w:marTop w:val="0"/>
                  <w:marBottom w:val="0"/>
                  <w:divBdr>
                    <w:top w:val="none" w:sz="0" w:space="0" w:color="auto"/>
                    <w:left w:val="none" w:sz="0" w:space="0" w:color="auto"/>
                    <w:bottom w:val="none" w:sz="0" w:space="0" w:color="auto"/>
                    <w:right w:val="none" w:sz="0" w:space="0" w:color="auto"/>
                  </w:divBdr>
                </w:div>
                <w:div w:id="540558341">
                  <w:marLeft w:val="480"/>
                  <w:marRight w:val="0"/>
                  <w:marTop w:val="0"/>
                  <w:marBottom w:val="0"/>
                  <w:divBdr>
                    <w:top w:val="none" w:sz="0" w:space="0" w:color="auto"/>
                    <w:left w:val="none" w:sz="0" w:space="0" w:color="auto"/>
                    <w:bottom w:val="none" w:sz="0" w:space="0" w:color="auto"/>
                    <w:right w:val="none" w:sz="0" w:space="0" w:color="auto"/>
                  </w:divBdr>
                </w:div>
                <w:div w:id="541747904">
                  <w:marLeft w:val="480"/>
                  <w:marRight w:val="0"/>
                  <w:marTop w:val="0"/>
                  <w:marBottom w:val="0"/>
                  <w:divBdr>
                    <w:top w:val="none" w:sz="0" w:space="0" w:color="auto"/>
                    <w:left w:val="none" w:sz="0" w:space="0" w:color="auto"/>
                    <w:bottom w:val="none" w:sz="0" w:space="0" w:color="auto"/>
                    <w:right w:val="none" w:sz="0" w:space="0" w:color="auto"/>
                  </w:divBdr>
                </w:div>
                <w:div w:id="1613972796">
                  <w:marLeft w:val="480"/>
                  <w:marRight w:val="0"/>
                  <w:marTop w:val="0"/>
                  <w:marBottom w:val="0"/>
                  <w:divBdr>
                    <w:top w:val="none" w:sz="0" w:space="0" w:color="auto"/>
                    <w:left w:val="none" w:sz="0" w:space="0" w:color="auto"/>
                    <w:bottom w:val="none" w:sz="0" w:space="0" w:color="auto"/>
                    <w:right w:val="none" w:sz="0" w:space="0" w:color="auto"/>
                  </w:divBdr>
                </w:div>
                <w:div w:id="416681071">
                  <w:marLeft w:val="480"/>
                  <w:marRight w:val="0"/>
                  <w:marTop w:val="0"/>
                  <w:marBottom w:val="0"/>
                  <w:divBdr>
                    <w:top w:val="none" w:sz="0" w:space="0" w:color="auto"/>
                    <w:left w:val="none" w:sz="0" w:space="0" w:color="auto"/>
                    <w:bottom w:val="none" w:sz="0" w:space="0" w:color="auto"/>
                    <w:right w:val="none" w:sz="0" w:space="0" w:color="auto"/>
                  </w:divBdr>
                </w:div>
                <w:div w:id="48649519">
                  <w:marLeft w:val="480"/>
                  <w:marRight w:val="0"/>
                  <w:marTop w:val="0"/>
                  <w:marBottom w:val="0"/>
                  <w:divBdr>
                    <w:top w:val="none" w:sz="0" w:space="0" w:color="auto"/>
                    <w:left w:val="none" w:sz="0" w:space="0" w:color="auto"/>
                    <w:bottom w:val="none" w:sz="0" w:space="0" w:color="auto"/>
                    <w:right w:val="none" w:sz="0" w:space="0" w:color="auto"/>
                  </w:divBdr>
                </w:div>
                <w:div w:id="266890367">
                  <w:marLeft w:val="480"/>
                  <w:marRight w:val="0"/>
                  <w:marTop w:val="0"/>
                  <w:marBottom w:val="0"/>
                  <w:divBdr>
                    <w:top w:val="none" w:sz="0" w:space="0" w:color="auto"/>
                    <w:left w:val="none" w:sz="0" w:space="0" w:color="auto"/>
                    <w:bottom w:val="none" w:sz="0" w:space="0" w:color="auto"/>
                    <w:right w:val="none" w:sz="0" w:space="0" w:color="auto"/>
                  </w:divBdr>
                </w:div>
                <w:div w:id="1508864285">
                  <w:marLeft w:val="480"/>
                  <w:marRight w:val="0"/>
                  <w:marTop w:val="0"/>
                  <w:marBottom w:val="0"/>
                  <w:divBdr>
                    <w:top w:val="none" w:sz="0" w:space="0" w:color="auto"/>
                    <w:left w:val="none" w:sz="0" w:space="0" w:color="auto"/>
                    <w:bottom w:val="none" w:sz="0" w:space="0" w:color="auto"/>
                    <w:right w:val="none" w:sz="0" w:space="0" w:color="auto"/>
                  </w:divBdr>
                </w:div>
                <w:div w:id="110561202">
                  <w:marLeft w:val="480"/>
                  <w:marRight w:val="0"/>
                  <w:marTop w:val="0"/>
                  <w:marBottom w:val="0"/>
                  <w:divBdr>
                    <w:top w:val="none" w:sz="0" w:space="0" w:color="auto"/>
                    <w:left w:val="none" w:sz="0" w:space="0" w:color="auto"/>
                    <w:bottom w:val="none" w:sz="0" w:space="0" w:color="auto"/>
                    <w:right w:val="none" w:sz="0" w:space="0" w:color="auto"/>
                  </w:divBdr>
                </w:div>
                <w:div w:id="1254360006">
                  <w:marLeft w:val="480"/>
                  <w:marRight w:val="0"/>
                  <w:marTop w:val="0"/>
                  <w:marBottom w:val="0"/>
                  <w:divBdr>
                    <w:top w:val="none" w:sz="0" w:space="0" w:color="auto"/>
                    <w:left w:val="none" w:sz="0" w:space="0" w:color="auto"/>
                    <w:bottom w:val="none" w:sz="0" w:space="0" w:color="auto"/>
                    <w:right w:val="none" w:sz="0" w:space="0" w:color="auto"/>
                  </w:divBdr>
                </w:div>
                <w:div w:id="1165050939">
                  <w:marLeft w:val="480"/>
                  <w:marRight w:val="0"/>
                  <w:marTop w:val="0"/>
                  <w:marBottom w:val="0"/>
                  <w:divBdr>
                    <w:top w:val="none" w:sz="0" w:space="0" w:color="auto"/>
                    <w:left w:val="none" w:sz="0" w:space="0" w:color="auto"/>
                    <w:bottom w:val="none" w:sz="0" w:space="0" w:color="auto"/>
                    <w:right w:val="none" w:sz="0" w:space="0" w:color="auto"/>
                  </w:divBdr>
                </w:div>
                <w:div w:id="864443882">
                  <w:marLeft w:val="480"/>
                  <w:marRight w:val="0"/>
                  <w:marTop w:val="0"/>
                  <w:marBottom w:val="0"/>
                  <w:divBdr>
                    <w:top w:val="none" w:sz="0" w:space="0" w:color="auto"/>
                    <w:left w:val="none" w:sz="0" w:space="0" w:color="auto"/>
                    <w:bottom w:val="none" w:sz="0" w:space="0" w:color="auto"/>
                    <w:right w:val="none" w:sz="0" w:space="0" w:color="auto"/>
                  </w:divBdr>
                </w:div>
                <w:div w:id="2029870900">
                  <w:marLeft w:val="480"/>
                  <w:marRight w:val="0"/>
                  <w:marTop w:val="0"/>
                  <w:marBottom w:val="0"/>
                  <w:divBdr>
                    <w:top w:val="none" w:sz="0" w:space="0" w:color="auto"/>
                    <w:left w:val="none" w:sz="0" w:space="0" w:color="auto"/>
                    <w:bottom w:val="none" w:sz="0" w:space="0" w:color="auto"/>
                    <w:right w:val="none" w:sz="0" w:space="0" w:color="auto"/>
                  </w:divBdr>
                </w:div>
                <w:div w:id="35472067">
                  <w:marLeft w:val="480"/>
                  <w:marRight w:val="0"/>
                  <w:marTop w:val="0"/>
                  <w:marBottom w:val="0"/>
                  <w:divBdr>
                    <w:top w:val="none" w:sz="0" w:space="0" w:color="auto"/>
                    <w:left w:val="none" w:sz="0" w:space="0" w:color="auto"/>
                    <w:bottom w:val="none" w:sz="0" w:space="0" w:color="auto"/>
                    <w:right w:val="none" w:sz="0" w:space="0" w:color="auto"/>
                  </w:divBdr>
                </w:div>
                <w:div w:id="1529637158">
                  <w:marLeft w:val="480"/>
                  <w:marRight w:val="0"/>
                  <w:marTop w:val="0"/>
                  <w:marBottom w:val="0"/>
                  <w:divBdr>
                    <w:top w:val="none" w:sz="0" w:space="0" w:color="auto"/>
                    <w:left w:val="none" w:sz="0" w:space="0" w:color="auto"/>
                    <w:bottom w:val="none" w:sz="0" w:space="0" w:color="auto"/>
                    <w:right w:val="none" w:sz="0" w:space="0" w:color="auto"/>
                  </w:divBdr>
                </w:div>
                <w:div w:id="2108889052">
                  <w:marLeft w:val="480"/>
                  <w:marRight w:val="0"/>
                  <w:marTop w:val="0"/>
                  <w:marBottom w:val="0"/>
                  <w:divBdr>
                    <w:top w:val="none" w:sz="0" w:space="0" w:color="auto"/>
                    <w:left w:val="none" w:sz="0" w:space="0" w:color="auto"/>
                    <w:bottom w:val="none" w:sz="0" w:space="0" w:color="auto"/>
                    <w:right w:val="none" w:sz="0" w:space="0" w:color="auto"/>
                  </w:divBdr>
                </w:div>
                <w:div w:id="1912885096">
                  <w:marLeft w:val="480"/>
                  <w:marRight w:val="0"/>
                  <w:marTop w:val="0"/>
                  <w:marBottom w:val="0"/>
                  <w:divBdr>
                    <w:top w:val="none" w:sz="0" w:space="0" w:color="auto"/>
                    <w:left w:val="none" w:sz="0" w:space="0" w:color="auto"/>
                    <w:bottom w:val="none" w:sz="0" w:space="0" w:color="auto"/>
                    <w:right w:val="none" w:sz="0" w:space="0" w:color="auto"/>
                  </w:divBdr>
                </w:div>
                <w:div w:id="1840580092">
                  <w:marLeft w:val="480"/>
                  <w:marRight w:val="0"/>
                  <w:marTop w:val="0"/>
                  <w:marBottom w:val="0"/>
                  <w:divBdr>
                    <w:top w:val="none" w:sz="0" w:space="0" w:color="auto"/>
                    <w:left w:val="none" w:sz="0" w:space="0" w:color="auto"/>
                    <w:bottom w:val="none" w:sz="0" w:space="0" w:color="auto"/>
                    <w:right w:val="none" w:sz="0" w:space="0" w:color="auto"/>
                  </w:divBdr>
                </w:div>
                <w:div w:id="823666811">
                  <w:marLeft w:val="480"/>
                  <w:marRight w:val="0"/>
                  <w:marTop w:val="0"/>
                  <w:marBottom w:val="0"/>
                  <w:divBdr>
                    <w:top w:val="none" w:sz="0" w:space="0" w:color="auto"/>
                    <w:left w:val="none" w:sz="0" w:space="0" w:color="auto"/>
                    <w:bottom w:val="none" w:sz="0" w:space="0" w:color="auto"/>
                    <w:right w:val="none" w:sz="0" w:space="0" w:color="auto"/>
                  </w:divBdr>
                </w:div>
                <w:div w:id="471291963">
                  <w:marLeft w:val="480"/>
                  <w:marRight w:val="0"/>
                  <w:marTop w:val="0"/>
                  <w:marBottom w:val="0"/>
                  <w:divBdr>
                    <w:top w:val="none" w:sz="0" w:space="0" w:color="auto"/>
                    <w:left w:val="none" w:sz="0" w:space="0" w:color="auto"/>
                    <w:bottom w:val="none" w:sz="0" w:space="0" w:color="auto"/>
                    <w:right w:val="none" w:sz="0" w:space="0" w:color="auto"/>
                  </w:divBdr>
                </w:div>
                <w:div w:id="1697996719">
                  <w:marLeft w:val="480"/>
                  <w:marRight w:val="0"/>
                  <w:marTop w:val="0"/>
                  <w:marBottom w:val="0"/>
                  <w:divBdr>
                    <w:top w:val="none" w:sz="0" w:space="0" w:color="auto"/>
                    <w:left w:val="none" w:sz="0" w:space="0" w:color="auto"/>
                    <w:bottom w:val="none" w:sz="0" w:space="0" w:color="auto"/>
                    <w:right w:val="none" w:sz="0" w:space="0" w:color="auto"/>
                  </w:divBdr>
                </w:div>
                <w:div w:id="1396584710">
                  <w:marLeft w:val="480"/>
                  <w:marRight w:val="0"/>
                  <w:marTop w:val="0"/>
                  <w:marBottom w:val="0"/>
                  <w:divBdr>
                    <w:top w:val="none" w:sz="0" w:space="0" w:color="auto"/>
                    <w:left w:val="none" w:sz="0" w:space="0" w:color="auto"/>
                    <w:bottom w:val="none" w:sz="0" w:space="0" w:color="auto"/>
                    <w:right w:val="none" w:sz="0" w:space="0" w:color="auto"/>
                  </w:divBdr>
                </w:div>
                <w:div w:id="1498884268">
                  <w:marLeft w:val="480"/>
                  <w:marRight w:val="0"/>
                  <w:marTop w:val="0"/>
                  <w:marBottom w:val="0"/>
                  <w:divBdr>
                    <w:top w:val="none" w:sz="0" w:space="0" w:color="auto"/>
                    <w:left w:val="none" w:sz="0" w:space="0" w:color="auto"/>
                    <w:bottom w:val="none" w:sz="0" w:space="0" w:color="auto"/>
                    <w:right w:val="none" w:sz="0" w:space="0" w:color="auto"/>
                  </w:divBdr>
                </w:div>
                <w:div w:id="1942295952">
                  <w:marLeft w:val="480"/>
                  <w:marRight w:val="0"/>
                  <w:marTop w:val="0"/>
                  <w:marBottom w:val="0"/>
                  <w:divBdr>
                    <w:top w:val="none" w:sz="0" w:space="0" w:color="auto"/>
                    <w:left w:val="none" w:sz="0" w:space="0" w:color="auto"/>
                    <w:bottom w:val="none" w:sz="0" w:space="0" w:color="auto"/>
                    <w:right w:val="none" w:sz="0" w:space="0" w:color="auto"/>
                  </w:divBdr>
                </w:div>
                <w:div w:id="1147474712">
                  <w:marLeft w:val="480"/>
                  <w:marRight w:val="0"/>
                  <w:marTop w:val="0"/>
                  <w:marBottom w:val="0"/>
                  <w:divBdr>
                    <w:top w:val="none" w:sz="0" w:space="0" w:color="auto"/>
                    <w:left w:val="none" w:sz="0" w:space="0" w:color="auto"/>
                    <w:bottom w:val="none" w:sz="0" w:space="0" w:color="auto"/>
                    <w:right w:val="none" w:sz="0" w:space="0" w:color="auto"/>
                  </w:divBdr>
                </w:div>
                <w:div w:id="167254846">
                  <w:marLeft w:val="480"/>
                  <w:marRight w:val="0"/>
                  <w:marTop w:val="0"/>
                  <w:marBottom w:val="0"/>
                  <w:divBdr>
                    <w:top w:val="none" w:sz="0" w:space="0" w:color="auto"/>
                    <w:left w:val="none" w:sz="0" w:space="0" w:color="auto"/>
                    <w:bottom w:val="none" w:sz="0" w:space="0" w:color="auto"/>
                    <w:right w:val="none" w:sz="0" w:space="0" w:color="auto"/>
                  </w:divBdr>
                </w:div>
                <w:div w:id="946041995">
                  <w:marLeft w:val="480"/>
                  <w:marRight w:val="0"/>
                  <w:marTop w:val="0"/>
                  <w:marBottom w:val="0"/>
                  <w:divBdr>
                    <w:top w:val="none" w:sz="0" w:space="0" w:color="auto"/>
                    <w:left w:val="none" w:sz="0" w:space="0" w:color="auto"/>
                    <w:bottom w:val="none" w:sz="0" w:space="0" w:color="auto"/>
                    <w:right w:val="none" w:sz="0" w:space="0" w:color="auto"/>
                  </w:divBdr>
                </w:div>
                <w:div w:id="703139775">
                  <w:marLeft w:val="480"/>
                  <w:marRight w:val="0"/>
                  <w:marTop w:val="0"/>
                  <w:marBottom w:val="0"/>
                  <w:divBdr>
                    <w:top w:val="none" w:sz="0" w:space="0" w:color="auto"/>
                    <w:left w:val="none" w:sz="0" w:space="0" w:color="auto"/>
                    <w:bottom w:val="none" w:sz="0" w:space="0" w:color="auto"/>
                    <w:right w:val="none" w:sz="0" w:space="0" w:color="auto"/>
                  </w:divBdr>
                </w:div>
                <w:div w:id="680620425">
                  <w:marLeft w:val="480"/>
                  <w:marRight w:val="0"/>
                  <w:marTop w:val="0"/>
                  <w:marBottom w:val="0"/>
                  <w:divBdr>
                    <w:top w:val="none" w:sz="0" w:space="0" w:color="auto"/>
                    <w:left w:val="none" w:sz="0" w:space="0" w:color="auto"/>
                    <w:bottom w:val="none" w:sz="0" w:space="0" w:color="auto"/>
                    <w:right w:val="none" w:sz="0" w:space="0" w:color="auto"/>
                  </w:divBdr>
                </w:div>
                <w:div w:id="1067918953">
                  <w:marLeft w:val="480"/>
                  <w:marRight w:val="0"/>
                  <w:marTop w:val="0"/>
                  <w:marBottom w:val="0"/>
                  <w:divBdr>
                    <w:top w:val="none" w:sz="0" w:space="0" w:color="auto"/>
                    <w:left w:val="none" w:sz="0" w:space="0" w:color="auto"/>
                    <w:bottom w:val="none" w:sz="0" w:space="0" w:color="auto"/>
                    <w:right w:val="none" w:sz="0" w:space="0" w:color="auto"/>
                  </w:divBdr>
                </w:div>
                <w:div w:id="471942394">
                  <w:marLeft w:val="480"/>
                  <w:marRight w:val="0"/>
                  <w:marTop w:val="0"/>
                  <w:marBottom w:val="0"/>
                  <w:divBdr>
                    <w:top w:val="none" w:sz="0" w:space="0" w:color="auto"/>
                    <w:left w:val="none" w:sz="0" w:space="0" w:color="auto"/>
                    <w:bottom w:val="none" w:sz="0" w:space="0" w:color="auto"/>
                    <w:right w:val="none" w:sz="0" w:space="0" w:color="auto"/>
                  </w:divBdr>
                </w:div>
                <w:div w:id="1002244573">
                  <w:marLeft w:val="480"/>
                  <w:marRight w:val="0"/>
                  <w:marTop w:val="0"/>
                  <w:marBottom w:val="0"/>
                  <w:divBdr>
                    <w:top w:val="none" w:sz="0" w:space="0" w:color="auto"/>
                    <w:left w:val="none" w:sz="0" w:space="0" w:color="auto"/>
                    <w:bottom w:val="none" w:sz="0" w:space="0" w:color="auto"/>
                    <w:right w:val="none" w:sz="0" w:space="0" w:color="auto"/>
                  </w:divBdr>
                </w:div>
                <w:div w:id="1597136570">
                  <w:marLeft w:val="480"/>
                  <w:marRight w:val="0"/>
                  <w:marTop w:val="0"/>
                  <w:marBottom w:val="0"/>
                  <w:divBdr>
                    <w:top w:val="none" w:sz="0" w:space="0" w:color="auto"/>
                    <w:left w:val="none" w:sz="0" w:space="0" w:color="auto"/>
                    <w:bottom w:val="none" w:sz="0" w:space="0" w:color="auto"/>
                    <w:right w:val="none" w:sz="0" w:space="0" w:color="auto"/>
                  </w:divBdr>
                </w:div>
                <w:div w:id="791899352">
                  <w:marLeft w:val="480"/>
                  <w:marRight w:val="0"/>
                  <w:marTop w:val="0"/>
                  <w:marBottom w:val="0"/>
                  <w:divBdr>
                    <w:top w:val="none" w:sz="0" w:space="0" w:color="auto"/>
                    <w:left w:val="none" w:sz="0" w:space="0" w:color="auto"/>
                    <w:bottom w:val="none" w:sz="0" w:space="0" w:color="auto"/>
                    <w:right w:val="none" w:sz="0" w:space="0" w:color="auto"/>
                  </w:divBdr>
                </w:div>
                <w:div w:id="828137418">
                  <w:marLeft w:val="480"/>
                  <w:marRight w:val="0"/>
                  <w:marTop w:val="0"/>
                  <w:marBottom w:val="0"/>
                  <w:divBdr>
                    <w:top w:val="none" w:sz="0" w:space="0" w:color="auto"/>
                    <w:left w:val="none" w:sz="0" w:space="0" w:color="auto"/>
                    <w:bottom w:val="none" w:sz="0" w:space="0" w:color="auto"/>
                    <w:right w:val="none" w:sz="0" w:space="0" w:color="auto"/>
                  </w:divBdr>
                </w:div>
                <w:div w:id="1886718278">
                  <w:marLeft w:val="480"/>
                  <w:marRight w:val="0"/>
                  <w:marTop w:val="0"/>
                  <w:marBottom w:val="0"/>
                  <w:divBdr>
                    <w:top w:val="none" w:sz="0" w:space="0" w:color="auto"/>
                    <w:left w:val="none" w:sz="0" w:space="0" w:color="auto"/>
                    <w:bottom w:val="none" w:sz="0" w:space="0" w:color="auto"/>
                    <w:right w:val="none" w:sz="0" w:space="0" w:color="auto"/>
                  </w:divBdr>
                </w:div>
                <w:div w:id="1473446883">
                  <w:marLeft w:val="480"/>
                  <w:marRight w:val="0"/>
                  <w:marTop w:val="0"/>
                  <w:marBottom w:val="0"/>
                  <w:divBdr>
                    <w:top w:val="none" w:sz="0" w:space="0" w:color="auto"/>
                    <w:left w:val="none" w:sz="0" w:space="0" w:color="auto"/>
                    <w:bottom w:val="none" w:sz="0" w:space="0" w:color="auto"/>
                    <w:right w:val="none" w:sz="0" w:space="0" w:color="auto"/>
                  </w:divBdr>
                </w:div>
                <w:div w:id="580794602">
                  <w:marLeft w:val="480"/>
                  <w:marRight w:val="0"/>
                  <w:marTop w:val="0"/>
                  <w:marBottom w:val="0"/>
                  <w:divBdr>
                    <w:top w:val="none" w:sz="0" w:space="0" w:color="auto"/>
                    <w:left w:val="none" w:sz="0" w:space="0" w:color="auto"/>
                    <w:bottom w:val="none" w:sz="0" w:space="0" w:color="auto"/>
                    <w:right w:val="none" w:sz="0" w:space="0" w:color="auto"/>
                  </w:divBdr>
                </w:div>
                <w:div w:id="275454366">
                  <w:marLeft w:val="480"/>
                  <w:marRight w:val="0"/>
                  <w:marTop w:val="0"/>
                  <w:marBottom w:val="0"/>
                  <w:divBdr>
                    <w:top w:val="none" w:sz="0" w:space="0" w:color="auto"/>
                    <w:left w:val="none" w:sz="0" w:space="0" w:color="auto"/>
                    <w:bottom w:val="none" w:sz="0" w:space="0" w:color="auto"/>
                    <w:right w:val="none" w:sz="0" w:space="0" w:color="auto"/>
                  </w:divBdr>
                </w:div>
                <w:div w:id="1643539525">
                  <w:marLeft w:val="480"/>
                  <w:marRight w:val="0"/>
                  <w:marTop w:val="0"/>
                  <w:marBottom w:val="0"/>
                  <w:divBdr>
                    <w:top w:val="none" w:sz="0" w:space="0" w:color="auto"/>
                    <w:left w:val="none" w:sz="0" w:space="0" w:color="auto"/>
                    <w:bottom w:val="none" w:sz="0" w:space="0" w:color="auto"/>
                    <w:right w:val="none" w:sz="0" w:space="0" w:color="auto"/>
                  </w:divBdr>
                </w:div>
                <w:div w:id="1172986235">
                  <w:marLeft w:val="480"/>
                  <w:marRight w:val="0"/>
                  <w:marTop w:val="0"/>
                  <w:marBottom w:val="0"/>
                  <w:divBdr>
                    <w:top w:val="none" w:sz="0" w:space="0" w:color="auto"/>
                    <w:left w:val="none" w:sz="0" w:space="0" w:color="auto"/>
                    <w:bottom w:val="none" w:sz="0" w:space="0" w:color="auto"/>
                    <w:right w:val="none" w:sz="0" w:space="0" w:color="auto"/>
                  </w:divBdr>
                </w:div>
                <w:div w:id="1795900709">
                  <w:marLeft w:val="480"/>
                  <w:marRight w:val="0"/>
                  <w:marTop w:val="0"/>
                  <w:marBottom w:val="0"/>
                  <w:divBdr>
                    <w:top w:val="none" w:sz="0" w:space="0" w:color="auto"/>
                    <w:left w:val="none" w:sz="0" w:space="0" w:color="auto"/>
                    <w:bottom w:val="none" w:sz="0" w:space="0" w:color="auto"/>
                    <w:right w:val="none" w:sz="0" w:space="0" w:color="auto"/>
                  </w:divBdr>
                </w:div>
                <w:div w:id="1064530561">
                  <w:marLeft w:val="480"/>
                  <w:marRight w:val="0"/>
                  <w:marTop w:val="0"/>
                  <w:marBottom w:val="0"/>
                  <w:divBdr>
                    <w:top w:val="none" w:sz="0" w:space="0" w:color="auto"/>
                    <w:left w:val="none" w:sz="0" w:space="0" w:color="auto"/>
                    <w:bottom w:val="none" w:sz="0" w:space="0" w:color="auto"/>
                    <w:right w:val="none" w:sz="0" w:space="0" w:color="auto"/>
                  </w:divBdr>
                </w:div>
                <w:div w:id="1965690733">
                  <w:marLeft w:val="480"/>
                  <w:marRight w:val="0"/>
                  <w:marTop w:val="0"/>
                  <w:marBottom w:val="0"/>
                  <w:divBdr>
                    <w:top w:val="none" w:sz="0" w:space="0" w:color="auto"/>
                    <w:left w:val="none" w:sz="0" w:space="0" w:color="auto"/>
                    <w:bottom w:val="none" w:sz="0" w:space="0" w:color="auto"/>
                    <w:right w:val="none" w:sz="0" w:space="0" w:color="auto"/>
                  </w:divBdr>
                </w:div>
                <w:div w:id="1359623886">
                  <w:marLeft w:val="480"/>
                  <w:marRight w:val="0"/>
                  <w:marTop w:val="0"/>
                  <w:marBottom w:val="0"/>
                  <w:divBdr>
                    <w:top w:val="none" w:sz="0" w:space="0" w:color="auto"/>
                    <w:left w:val="none" w:sz="0" w:space="0" w:color="auto"/>
                    <w:bottom w:val="none" w:sz="0" w:space="0" w:color="auto"/>
                    <w:right w:val="none" w:sz="0" w:space="0" w:color="auto"/>
                  </w:divBdr>
                </w:div>
                <w:div w:id="648174526">
                  <w:marLeft w:val="480"/>
                  <w:marRight w:val="0"/>
                  <w:marTop w:val="0"/>
                  <w:marBottom w:val="0"/>
                  <w:divBdr>
                    <w:top w:val="none" w:sz="0" w:space="0" w:color="auto"/>
                    <w:left w:val="none" w:sz="0" w:space="0" w:color="auto"/>
                    <w:bottom w:val="none" w:sz="0" w:space="0" w:color="auto"/>
                    <w:right w:val="none" w:sz="0" w:space="0" w:color="auto"/>
                  </w:divBdr>
                </w:div>
                <w:div w:id="593704584">
                  <w:marLeft w:val="480"/>
                  <w:marRight w:val="0"/>
                  <w:marTop w:val="0"/>
                  <w:marBottom w:val="0"/>
                  <w:divBdr>
                    <w:top w:val="none" w:sz="0" w:space="0" w:color="auto"/>
                    <w:left w:val="none" w:sz="0" w:space="0" w:color="auto"/>
                    <w:bottom w:val="none" w:sz="0" w:space="0" w:color="auto"/>
                    <w:right w:val="none" w:sz="0" w:space="0" w:color="auto"/>
                  </w:divBdr>
                </w:div>
                <w:div w:id="205876700">
                  <w:marLeft w:val="480"/>
                  <w:marRight w:val="0"/>
                  <w:marTop w:val="0"/>
                  <w:marBottom w:val="0"/>
                  <w:divBdr>
                    <w:top w:val="none" w:sz="0" w:space="0" w:color="auto"/>
                    <w:left w:val="none" w:sz="0" w:space="0" w:color="auto"/>
                    <w:bottom w:val="none" w:sz="0" w:space="0" w:color="auto"/>
                    <w:right w:val="none" w:sz="0" w:space="0" w:color="auto"/>
                  </w:divBdr>
                </w:div>
                <w:div w:id="1059288041">
                  <w:marLeft w:val="480"/>
                  <w:marRight w:val="0"/>
                  <w:marTop w:val="0"/>
                  <w:marBottom w:val="0"/>
                  <w:divBdr>
                    <w:top w:val="none" w:sz="0" w:space="0" w:color="auto"/>
                    <w:left w:val="none" w:sz="0" w:space="0" w:color="auto"/>
                    <w:bottom w:val="none" w:sz="0" w:space="0" w:color="auto"/>
                    <w:right w:val="none" w:sz="0" w:space="0" w:color="auto"/>
                  </w:divBdr>
                </w:div>
              </w:divsChild>
            </w:div>
            <w:div w:id="125513107">
              <w:marLeft w:val="0"/>
              <w:marRight w:val="0"/>
              <w:marTop w:val="0"/>
              <w:marBottom w:val="0"/>
              <w:divBdr>
                <w:top w:val="none" w:sz="0" w:space="0" w:color="auto"/>
                <w:left w:val="none" w:sz="0" w:space="0" w:color="auto"/>
                <w:bottom w:val="none" w:sz="0" w:space="0" w:color="auto"/>
                <w:right w:val="none" w:sz="0" w:space="0" w:color="auto"/>
              </w:divBdr>
              <w:divsChild>
                <w:div w:id="1291328942">
                  <w:marLeft w:val="480"/>
                  <w:marRight w:val="0"/>
                  <w:marTop w:val="0"/>
                  <w:marBottom w:val="0"/>
                  <w:divBdr>
                    <w:top w:val="none" w:sz="0" w:space="0" w:color="auto"/>
                    <w:left w:val="none" w:sz="0" w:space="0" w:color="auto"/>
                    <w:bottom w:val="none" w:sz="0" w:space="0" w:color="auto"/>
                    <w:right w:val="none" w:sz="0" w:space="0" w:color="auto"/>
                  </w:divBdr>
                </w:div>
                <w:div w:id="653219228">
                  <w:marLeft w:val="480"/>
                  <w:marRight w:val="0"/>
                  <w:marTop w:val="0"/>
                  <w:marBottom w:val="0"/>
                  <w:divBdr>
                    <w:top w:val="none" w:sz="0" w:space="0" w:color="auto"/>
                    <w:left w:val="none" w:sz="0" w:space="0" w:color="auto"/>
                    <w:bottom w:val="none" w:sz="0" w:space="0" w:color="auto"/>
                    <w:right w:val="none" w:sz="0" w:space="0" w:color="auto"/>
                  </w:divBdr>
                </w:div>
                <w:div w:id="1732849160">
                  <w:marLeft w:val="480"/>
                  <w:marRight w:val="0"/>
                  <w:marTop w:val="0"/>
                  <w:marBottom w:val="0"/>
                  <w:divBdr>
                    <w:top w:val="none" w:sz="0" w:space="0" w:color="auto"/>
                    <w:left w:val="none" w:sz="0" w:space="0" w:color="auto"/>
                    <w:bottom w:val="none" w:sz="0" w:space="0" w:color="auto"/>
                    <w:right w:val="none" w:sz="0" w:space="0" w:color="auto"/>
                  </w:divBdr>
                </w:div>
                <w:div w:id="83306082">
                  <w:marLeft w:val="480"/>
                  <w:marRight w:val="0"/>
                  <w:marTop w:val="0"/>
                  <w:marBottom w:val="0"/>
                  <w:divBdr>
                    <w:top w:val="none" w:sz="0" w:space="0" w:color="auto"/>
                    <w:left w:val="none" w:sz="0" w:space="0" w:color="auto"/>
                    <w:bottom w:val="none" w:sz="0" w:space="0" w:color="auto"/>
                    <w:right w:val="none" w:sz="0" w:space="0" w:color="auto"/>
                  </w:divBdr>
                </w:div>
                <w:div w:id="525677463">
                  <w:marLeft w:val="480"/>
                  <w:marRight w:val="0"/>
                  <w:marTop w:val="0"/>
                  <w:marBottom w:val="0"/>
                  <w:divBdr>
                    <w:top w:val="none" w:sz="0" w:space="0" w:color="auto"/>
                    <w:left w:val="none" w:sz="0" w:space="0" w:color="auto"/>
                    <w:bottom w:val="none" w:sz="0" w:space="0" w:color="auto"/>
                    <w:right w:val="none" w:sz="0" w:space="0" w:color="auto"/>
                  </w:divBdr>
                </w:div>
                <w:div w:id="833767097">
                  <w:marLeft w:val="480"/>
                  <w:marRight w:val="0"/>
                  <w:marTop w:val="0"/>
                  <w:marBottom w:val="0"/>
                  <w:divBdr>
                    <w:top w:val="none" w:sz="0" w:space="0" w:color="auto"/>
                    <w:left w:val="none" w:sz="0" w:space="0" w:color="auto"/>
                    <w:bottom w:val="none" w:sz="0" w:space="0" w:color="auto"/>
                    <w:right w:val="none" w:sz="0" w:space="0" w:color="auto"/>
                  </w:divBdr>
                </w:div>
                <w:div w:id="1335760410">
                  <w:marLeft w:val="480"/>
                  <w:marRight w:val="0"/>
                  <w:marTop w:val="0"/>
                  <w:marBottom w:val="0"/>
                  <w:divBdr>
                    <w:top w:val="none" w:sz="0" w:space="0" w:color="auto"/>
                    <w:left w:val="none" w:sz="0" w:space="0" w:color="auto"/>
                    <w:bottom w:val="none" w:sz="0" w:space="0" w:color="auto"/>
                    <w:right w:val="none" w:sz="0" w:space="0" w:color="auto"/>
                  </w:divBdr>
                </w:div>
                <w:div w:id="1806702606">
                  <w:marLeft w:val="480"/>
                  <w:marRight w:val="0"/>
                  <w:marTop w:val="0"/>
                  <w:marBottom w:val="0"/>
                  <w:divBdr>
                    <w:top w:val="none" w:sz="0" w:space="0" w:color="auto"/>
                    <w:left w:val="none" w:sz="0" w:space="0" w:color="auto"/>
                    <w:bottom w:val="none" w:sz="0" w:space="0" w:color="auto"/>
                    <w:right w:val="none" w:sz="0" w:space="0" w:color="auto"/>
                  </w:divBdr>
                </w:div>
                <w:div w:id="1323774958">
                  <w:marLeft w:val="480"/>
                  <w:marRight w:val="0"/>
                  <w:marTop w:val="0"/>
                  <w:marBottom w:val="0"/>
                  <w:divBdr>
                    <w:top w:val="none" w:sz="0" w:space="0" w:color="auto"/>
                    <w:left w:val="none" w:sz="0" w:space="0" w:color="auto"/>
                    <w:bottom w:val="none" w:sz="0" w:space="0" w:color="auto"/>
                    <w:right w:val="none" w:sz="0" w:space="0" w:color="auto"/>
                  </w:divBdr>
                </w:div>
                <w:div w:id="1154251948">
                  <w:marLeft w:val="480"/>
                  <w:marRight w:val="0"/>
                  <w:marTop w:val="0"/>
                  <w:marBottom w:val="0"/>
                  <w:divBdr>
                    <w:top w:val="none" w:sz="0" w:space="0" w:color="auto"/>
                    <w:left w:val="none" w:sz="0" w:space="0" w:color="auto"/>
                    <w:bottom w:val="none" w:sz="0" w:space="0" w:color="auto"/>
                    <w:right w:val="none" w:sz="0" w:space="0" w:color="auto"/>
                  </w:divBdr>
                </w:div>
                <w:div w:id="2137407644">
                  <w:marLeft w:val="480"/>
                  <w:marRight w:val="0"/>
                  <w:marTop w:val="0"/>
                  <w:marBottom w:val="0"/>
                  <w:divBdr>
                    <w:top w:val="none" w:sz="0" w:space="0" w:color="auto"/>
                    <w:left w:val="none" w:sz="0" w:space="0" w:color="auto"/>
                    <w:bottom w:val="none" w:sz="0" w:space="0" w:color="auto"/>
                    <w:right w:val="none" w:sz="0" w:space="0" w:color="auto"/>
                  </w:divBdr>
                </w:div>
                <w:div w:id="1033767531">
                  <w:marLeft w:val="480"/>
                  <w:marRight w:val="0"/>
                  <w:marTop w:val="0"/>
                  <w:marBottom w:val="0"/>
                  <w:divBdr>
                    <w:top w:val="none" w:sz="0" w:space="0" w:color="auto"/>
                    <w:left w:val="none" w:sz="0" w:space="0" w:color="auto"/>
                    <w:bottom w:val="none" w:sz="0" w:space="0" w:color="auto"/>
                    <w:right w:val="none" w:sz="0" w:space="0" w:color="auto"/>
                  </w:divBdr>
                </w:div>
                <w:div w:id="775249611">
                  <w:marLeft w:val="480"/>
                  <w:marRight w:val="0"/>
                  <w:marTop w:val="0"/>
                  <w:marBottom w:val="0"/>
                  <w:divBdr>
                    <w:top w:val="none" w:sz="0" w:space="0" w:color="auto"/>
                    <w:left w:val="none" w:sz="0" w:space="0" w:color="auto"/>
                    <w:bottom w:val="none" w:sz="0" w:space="0" w:color="auto"/>
                    <w:right w:val="none" w:sz="0" w:space="0" w:color="auto"/>
                  </w:divBdr>
                </w:div>
                <w:div w:id="1136801096">
                  <w:marLeft w:val="480"/>
                  <w:marRight w:val="0"/>
                  <w:marTop w:val="0"/>
                  <w:marBottom w:val="0"/>
                  <w:divBdr>
                    <w:top w:val="none" w:sz="0" w:space="0" w:color="auto"/>
                    <w:left w:val="none" w:sz="0" w:space="0" w:color="auto"/>
                    <w:bottom w:val="none" w:sz="0" w:space="0" w:color="auto"/>
                    <w:right w:val="none" w:sz="0" w:space="0" w:color="auto"/>
                  </w:divBdr>
                </w:div>
                <w:div w:id="331447883">
                  <w:marLeft w:val="480"/>
                  <w:marRight w:val="0"/>
                  <w:marTop w:val="0"/>
                  <w:marBottom w:val="0"/>
                  <w:divBdr>
                    <w:top w:val="none" w:sz="0" w:space="0" w:color="auto"/>
                    <w:left w:val="none" w:sz="0" w:space="0" w:color="auto"/>
                    <w:bottom w:val="none" w:sz="0" w:space="0" w:color="auto"/>
                    <w:right w:val="none" w:sz="0" w:space="0" w:color="auto"/>
                  </w:divBdr>
                </w:div>
                <w:div w:id="983924008">
                  <w:marLeft w:val="480"/>
                  <w:marRight w:val="0"/>
                  <w:marTop w:val="0"/>
                  <w:marBottom w:val="0"/>
                  <w:divBdr>
                    <w:top w:val="none" w:sz="0" w:space="0" w:color="auto"/>
                    <w:left w:val="none" w:sz="0" w:space="0" w:color="auto"/>
                    <w:bottom w:val="none" w:sz="0" w:space="0" w:color="auto"/>
                    <w:right w:val="none" w:sz="0" w:space="0" w:color="auto"/>
                  </w:divBdr>
                </w:div>
                <w:div w:id="87046213">
                  <w:marLeft w:val="480"/>
                  <w:marRight w:val="0"/>
                  <w:marTop w:val="0"/>
                  <w:marBottom w:val="0"/>
                  <w:divBdr>
                    <w:top w:val="none" w:sz="0" w:space="0" w:color="auto"/>
                    <w:left w:val="none" w:sz="0" w:space="0" w:color="auto"/>
                    <w:bottom w:val="none" w:sz="0" w:space="0" w:color="auto"/>
                    <w:right w:val="none" w:sz="0" w:space="0" w:color="auto"/>
                  </w:divBdr>
                </w:div>
                <w:div w:id="1433083655">
                  <w:marLeft w:val="480"/>
                  <w:marRight w:val="0"/>
                  <w:marTop w:val="0"/>
                  <w:marBottom w:val="0"/>
                  <w:divBdr>
                    <w:top w:val="none" w:sz="0" w:space="0" w:color="auto"/>
                    <w:left w:val="none" w:sz="0" w:space="0" w:color="auto"/>
                    <w:bottom w:val="none" w:sz="0" w:space="0" w:color="auto"/>
                    <w:right w:val="none" w:sz="0" w:space="0" w:color="auto"/>
                  </w:divBdr>
                </w:div>
                <w:div w:id="1633168525">
                  <w:marLeft w:val="480"/>
                  <w:marRight w:val="0"/>
                  <w:marTop w:val="0"/>
                  <w:marBottom w:val="0"/>
                  <w:divBdr>
                    <w:top w:val="none" w:sz="0" w:space="0" w:color="auto"/>
                    <w:left w:val="none" w:sz="0" w:space="0" w:color="auto"/>
                    <w:bottom w:val="none" w:sz="0" w:space="0" w:color="auto"/>
                    <w:right w:val="none" w:sz="0" w:space="0" w:color="auto"/>
                  </w:divBdr>
                </w:div>
                <w:div w:id="623117052">
                  <w:marLeft w:val="480"/>
                  <w:marRight w:val="0"/>
                  <w:marTop w:val="0"/>
                  <w:marBottom w:val="0"/>
                  <w:divBdr>
                    <w:top w:val="none" w:sz="0" w:space="0" w:color="auto"/>
                    <w:left w:val="none" w:sz="0" w:space="0" w:color="auto"/>
                    <w:bottom w:val="none" w:sz="0" w:space="0" w:color="auto"/>
                    <w:right w:val="none" w:sz="0" w:space="0" w:color="auto"/>
                  </w:divBdr>
                </w:div>
                <w:div w:id="322318321">
                  <w:marLeft w:val="480"/>
                  <w:marRight w:val="0"/>
                  <w:marTop w:val="0"/>
                  <w:marBottom w:val="0"/>
                  <w:divBdr>
                    <w:top w:val="none" w:sz="0" w:space="0" w:color="auto"/>
                    <w:left w:val="none" w:sz="0" w:space="0" w:color="auto"/>
                    <w:bottom w:val="none" w:sz="0" w:space="0" w:color="auto"/>
                    <w:right w:val="none" w:sz="0" w:space="0" w:color="auto"/>
                  </w:divBdr>
                </w:div>
                <w:div w:id="1032414993">
                  <w:marLeft w:val="480"/>
                  <w:marRight w:val="0"/>
                  <w:marTop w:val="0"/>
                  <w:marBottom w:val="0"/>
                  <w:divBdr>
                    <w:top w:val="none" w:sz="0" w:space="0" w:color="auto"/>
                    <w:left w:val="none" w:sz="0" w:space="0" w:color="auto"/>
                    <w:bottom w:val="none" w:sz="0" w:space="0" w:color="auto"/>
                    <w:right w:val="none" w:sz="0" w:space="0" w:color="auto"/>
                  </w:divBdr>
                </w:div>
                <w:div w:id="271134011">
                  <w:marLeft w:val="480"/>
                  <w:marRight w:val="0"/>
                  <w:marTop w:val="0"/>
                  <w:marBottom w:val="0"/>
                  <w:divBdr>
                    <w:top w:val="none" w:sz="0" w:space="0" w:color="auto"/>
                    <w:left w:val="none" w:sz="0" w:space="0" w:color="auto"/>
                    <w:bottom w:val="none" w:sz="0" w:space="0" w:color="auto"/>
                    <w:right w:val="none" w:sz="0" w:space="0" w:color="auto"/>
                  </w:divBdr>
                </w:div>
                <w:div w:id="1489588934">
                  <w:marLeft w:val="480"/>
                  <w:marRight w:val="0"/>
                  <w:marTop w:val="0"/>
                  <w:marBottom w:val="0"/>
                  <w:divBdr>
                    <w:top w:val="none" w:sz="0" w:space="0" w:color="auto"/>
                    <w:left w:val="none" w:sz="0" w:space="0" w:color="auto"/>
                    <w:bottom w:val="none" w:sz="0" w:space="0" w:color="auto"/>
                    <w:right w:val="none" w:sz="0" w:space="0" w:color="auto"/>
                  </w:divBdr>
                </w:div>
                <w:div w:id="206063512">
                  <w:marLeft w:val="480"/>
                  <w:marRight w:val="0"/>
                  <w:marTop w:val="0"/>
                  <w:marBottom w:val="0"/>
                  <w:divBdr>
                    <w:top w:val="none" w:sz="0" w:space="0" w:color="auto"/>
                    <w:left w:val="none" w:sz="0" w:space="0" w:color="auto"/>
                    <w:bottom w:val="none" w:sz="0" w:space="0" w:color="auto"/>
                    <w:right w:val="none" w:sz="0" w:space="0" w:color="auto"/>
                  </w:divBdr>
                </w:div>
                <w:div w:id="886769175">
                  <w:marLeft w:val="480"/>
                  <w:marRight w:val="0"/>
                  <w:marTop w:val="0"/>
                  <w:marBottom w:val="0"/>
                  <w:divBdr>
                    <w:top w:val="none" w:sz="0" w:space="0" w:color="auto"/>
                    <w:left w:val="none" w:sz="0" w:space="0" w:color="auto"/>
                    <w:bottom w:val="none" w:sz="0" w:space="0" w:color="auto"/>
                    <w:right w:val="none" w:sz="0" w:space="0" w:color="auto"/>
                  </w:divBdr>
                </w:div>
                <w:div w:id="722407767">
                  <w:marLeft w:val="480"/>
                  <w:marRight w:val="0"/>
                  <w:marTop w:val="0"/>
                  <w:marBottom w:val="0"/>
                  <w:divBdr>
                    <w:top w:val="none" w:sz="0" w:space="0" w:color="auto"/>
                    <w:left w:val="none" w:sz="0" w:space="0" w:color="auto"/>
                    <w:bottom w:val="none" w:sz="0" w:space="0" w:color="auto"/>
                    <w:right w:val="none" w:sz="0" w:space="0" w:color="auto"/>
                  </w:divBdr>
                </w:div>
                <w:div w:id="1260985573">
                  <w:marLeft w:val="480"/>
                  <w:marRight w:val="0"/>
                  <w:marTop w:val="0"/>
                  <w:marBottom w:val="0"/>
                  <w:divBdr>
                    <w:top w:val="none" w:sz="0" w:space="0" w:color="auto"/>
                    <w:left w:val="none" w:sz="0" w:space="0" w:color="auto"/>
                    <w:bottom w:val="none" w:sz="0" w:space="0" w:color="auto"/>
                    <w:right w:val="none" w:sz="0" w:space="0" w:color="auto"/>
                  </w:divBdr>
                </w:div>
                <w:div w:id="2133018132">
                  <w:marLeft w:val="480"/>
                  <w:marRight w:val="0"/>
                  <w:marTop w:val="0"/>
                  <w:marBottom w:val="0"/>
                  <w:divBdr>
                    <w:top w:val="none" w:sz="0" w:space="0" w:color="auto"/>
                    <w:left w:val="none" w:sz="0" w:space="0" w:color="auto"/>
                    <w:bottom w:val="none" w:sz="0" w:space="0" w:color="auto"/>
                    <w:right w:val="none" w:sz="0" w:space="0" w:color="auto"/>
                  </w:divBdr>
                </w:div>
                <w:div w:id="2054237">
                  <w:marLeft w:val="480"/>
                  <w:marRight w:val="0"/>
                  <w:marTop w:val="0"/>
                  <w:marBottom w:val="0"/>
                  <w:divBdr>
                    <w:top w:val="none" w:sz="0" w:space="0" w:color="auto"/>
                    <w:left w:val="none" w:sz="0" w:space="0" w:color="auto"/>
                    <w:bottom w:val="none" w:sz="0" w:space="0" w:color="auto"/>
                    <w:right w:val="none" w:sz="0" w:space="0" w:color="auto"/>
                  </w:divBdr>
                </w:div>
                <w:div w:id="478041135">
                  <w:marLeft w:val="480"/>
                  <w:marRight w:val="0"/>
                  <w:marTop w:val="0"/>
                  <w:marBottom w:val="0"/>
                  <w:divBdr>
                    <w:top w:val="none" w:sz="0" w:space="0" w:color="auto"/>
                    <w:left w:val="none" w:sz="0" w:space="0" w:color="auto"/>
                    <w:bottom w:val="none" w:sz="0" w:space="0" w:color="auto"/>
                    <w:right w:val="none" w:sz="0" w:space="0" w:color="auto"/>
                  </w:divBdr>
                </w:div>
                <w:div w:id="791023211">
                  <w:marLeft w:val="480"/>
                  <w:marRight w:val="0"/>
                  <w:marTop w:val="0"/>
                  <w:marBottom w:val="0"/>
                  <w:divBdr>
                    <w:top w:val="none" w:sz="0" w:space="0" w:color="auto"/>
                    <w:left w:val="none" w:sz="0" w:space="0" w:color="auto"/>
                    <w:bottom w:val="none" w:sz="0" w:space="0" w:color="auto"/>
                    <w:right w:val="none" w:sz="0" w:space="0" w:color="auto"/>
                  </w:divBdr>
                </w:div>
                <w:div w:id="577908259">
                  <w:marLeft w:val="480"/>
                  <w:marRight w:val="0"/>
                  <w:marTop w:val="0"/>
                  <w:marBottom w:val="0"/>
                  <w:divBdr>
                    <w:top w:val="none" w:sz="0" w:space="0" w:color="auto"/>
                    <w:left w:val="none" w:sz="0" w:space="0" w:color="auto"/>
                    <w:bottom w:val="none" w:sz="0" w:space="0" w:color="auto"/>
                    <w:right w:val="none" w:sz="0" w:space="0" w:color="auto"/>
                  </w:divBdr>
                </w:div>
                <w:div w:id="2083601262">
                  <w:marLeft w:val="480"/>
                  <w:marRight w:val="0"/>
                  <w:marTop w:val="0"/>
                  <w:marBottom w:val="0"/>
                  <w:divBdr>
                    <w:top w:val="none" w:sz="0" w:space="0" w:color="auto"/>
                    <w:left w:val="none" w:sz="0" w:space="0" w:color="auto"/>
                    <w:bottom w:val="none" w:sz="0" w:space="0" w:color="auto"/>
                    <w:right w:val="none" w:sz="0" w:space="0" w:color="auto"/>
                  </w:divBdr>
                </w:div>
                <w:div w:id="4290021">
                  <w:marLeft w:val="480"/>
                  <w:marRight w:val="0"/>
                  <w:marTop w:val="0"/>
                  <w:marBottom w:val="0"/>
                  <w:divBdr>
                    <w:top w:val="none" w:sz="0" w:space="0" w:color="auto"/>
                    <w:left w:val="none" w:sz="0" w:space="0" w:color="auto"/>
                    <w:bottom w:val="none" w:sz="0" w:space="0" w:color="auto"/>
                    <w:right w:val="none" w:sz="0" w:space="0" w:color="auto"/>
                  </w:divBdr>
                </w:div>
                <w:div w:id="274021503">
                  <w:marLeft w:val="480"/>
                  <w:marRight w:val="0"/>
                  <w:marTop w:val="0"/>
                  <w:marBottom w:val="0"/>
                  <w:divBdr>
                    <w:top w:val="none" w:sz="0" w:space="0" w:color="auto"/>
                    <w:left w:val="none" w:sz="0" w:space="0" w:color="auto"/>
                    <w:bottom w:val="none" w:sz="0" w:space="0" w:color="auto"/>
                    <w:right w:val="none" w:sz="0" w:space="0" w:color="auto"/>
                  </w:divBdr>
                </w:div>
                <w:div w:id="2108692374">
                  <w:marLeft w:val="480"/>
                  <w:marRight w:val="0"/>
                  <w:marTop w:val="0"/>
                  <w:marBottom w:val="0"/>
                  <w:divBdr>
                    <w:top w:val="none" w:sz="0" w:space="0" w:color="auto"/>
                    <w:left w:val="none" w:sz="0" w:space="0" w:color="auto"/>
                    <w:bottom w:val="none" w:sz="0" w:space="0" w:color="auto"/>
                    <w:right w:val="none" w:sz="0" w:space="0" w:color="auto"/>
                  </w:divBdr>
                </w:div>
                <w:div w:id="1741319029">
                  <w:marLeft w:val="480"/>
                  <w:marRight w:val="0"/>
                  <w:marTop w:val="0"/>
                  <w:marBottom w:val="0"/>
                  <w:divBdr>
                    <w:top w:val="none" w:sz="0" w:space="0" w:color="auto"/>
                    <w:left w:val="none" w:sz="0" w:space="0" w:color="auto"/>
                    <w:bottom w:val="none" w:sz="0" w:space="0" w:color="auto"/>
                    <w:right w:val="none" w:sz="0" w:space="0" w:color="auto"/>
                  </w:divBdr>
                </w:div>
                <w:div w:id="125005221">
                  <w:marLeft w:val="480"/>
                  <w:marRight w:val="0"/>
                  <w:marTop w:val="0"/>
                  <w:marBottom w:val="0"/>
                  <w:divBdr>
                    <w:top w:val="none" w:sz="0" w:space="0" w:color="auto"/>
                    <w:left w:val="none" w:sz="0" w:space="0" w:color="auto"/>
                    <w:bottom w:val="none" w:sz="0" w:space="0" w:color="auto"/>
                    <w:right w:val="none" w:sz="0" w:space="0" w:color="auto"/>
                  </w:divBdr>
                </w:div>
                <w:div w:id="1947884594">
                  <w:marLeft w:val="480"/>
                  <w:marRight w:val="0"/>
                  <w:marTop w:val="0"/>
                  <w:marBottom w:val="0"/>
                  <w:divBdr>
                    <w:top w:val="none" w:sz="0" w:space="0" w:color="auto"/>
                    <w:left w:val="none" w:sz="0" w:space="0" w:color="auto"/>
                    <w:bottom w:val="none" w:sz="0" w:space="0" w:color="auto"/>
                    <w:right w:val="none" w:sz="0" w:space="0" w:color="auto"/>
                  </w:divBdr>
                </w:div>
                <w:div w:id="425465304">
                  <w:marLeft w:val="480"/>
                  <w:marRight w:val="0"/>
                  <w:marTop w:val="0"/>
                  <w:marBottom w:val="0"/>
                  <w:divBdr>
                    <w:top w:val="none" w:sz="0" w:space="0" w:color="auto"/>
                    <w:left w:val="none" w:sz="0" w:space="0" w:color="auto"/>
                    <w:bottom w:val="none" w:sz="0" w:space="0" w:color="auto"/>
                    <w:right w:val="none" w:sz="0" w:space="0" w:color="auto"/>
                  </w:divBdr>
                </w:div>
                <w:div w:id="366763008">
                  <w:marLeft w:val="480"/>
                  <w:marRight w:val="0"/>
                  <w:marTop w:val="0"/>
                  <w:marBottom w:val="0"/>
                  <w:divBdr>
                    <w:top w:val="none" w:sz="0" w:space="0" w:color="auto"/>
                    <w:left w:val="none" w:sz="0" w:space="0" w:color="auto"/>
                    <w:bottom w:val="none" w:sz="0" w:space="0" w:color="auto"/>
                    <w:right w:val="none" w:sz="0" w:space="0" w:color="auto"/>
                  </w:divBdr>
                </w:div>
                <w:div w:id="230508987">
                  <w:marLeft w:val="480"/>
                  <w:marRight w:val="0"/>
                  <w:marTop w:val="0"/>
                  <w:marBottom w:val="0"/>
                  <w:divBdr>
                    <w:top w:val="none" w:sz="0" w:space="0" w:color="auto"/>
                    <w:left w:val="none" w:sz="0" w:space="0" w:color="auto"/>
                    <w:bottom w:val="none" w:sz="0" w:space="0" w:color="auto"/>
                    <w:right w:val="none" w:sz="0" w:space="0" w:color="auto"/>
                  </w:divBdr>
                </w:div>
                <w:div w:id="723061446">
                  <w:marLeft w:val="480"/>
                  <w:marRight w:val="0"/>
                  <w:marTop w:val="0"/>
                  <w:marBottom w:val="0"/>
                  <w:divBdr>
                    <w:top w:val="none" w:sz="0" w:space="0" w:color="auto"/>
                    <w:left w:val="none" w:sz="0" w:space="0" w:color="auto"/>
                    <w:bottom w:val="none" w:sz="0" w:space="0" w:color="auto"/>
                    <w:right w:val="none" w:sz="0" w:space="0" w:color="auto"/>
                  </w:divBdr>
                </w:div>
                <w:div w:id="1273048251">
                  <w:marLeft w:val="480"/>
                  <w:marRight w:val="0"/>
                  <w:marTop w:val="0"/>
                  <w:marBottom w:val="0"/>
                  <w:divBdr>
                    <w:top w:val="none" w:sz="0" w:space="0" w:color="auto"/>
                    <w:left w:val="none" w:sz="0" w:space="0" w:color="auto"/>
                    <w:bottom w:val="none" w:sz="0" w:space="0" w:color="auto"/>
                    <w:right w:val="none" w:sz="0" w:space="0" w:color="auto"/>
                  </w:divBdr>
                </w:div>
                <w:div w:id="206913366">
                  <w:marLeft w:val="480"/>
                  <w:marRight w:val="0"/>
                  <w:marTop w:val="0"/>
                  <w:marBottom w:val="0"/>
                  <w:divBdr>
                    <w:top w:val="none" w:sz="0" w:space="0" w:color="auto"/>
                    <w:left w:val="none" w:sz="0" w:space="0" w:color="auto"/>
                    <w:bottom w:val="none" w:sz="0" w:space="0" w:color="auto"/>
                    <w:right w:val="none" w:sz="0" w:space="0" w:color="auto"/>
                  </w:divBdr>
                </w:div>
                <w:div w:id="1804538611">
                  <w:marLeft w:val="480"/>
                  <w:marRight w:val="0"/>
                  <w:marTop w:val="0"/>
                  <w:marBottom w:val="0"/>
                  <w:divBdr>
                    <w:top w:val="none" w:sz="0" w:space="0" w:color="auto"/>
                    <w:left w:val="none" w:sz="0" w:space="0" w:color="auto"/>
                    <w:bottom w:val="none" w:sz="0" w:space="0" w:color="auto"/>
                    <w:right w:val="none" w:sz="0" w:space="0" w:color="auto"/>
                  </w:divBdr>
                </w:div>
                <w:div w:id="105851967">
                  <w:marLeft w:val="480"/>
                  <w:marRight w:val="0"/>
                  <w:marTop w:val="0"/>
                  <w:marBottom w:val="0"/>
                  <w:divBdr>
                    <w:top w:val="none" w:sz="0" w:space="0" w:color="auto"/>
                    <w:left w:val="none" w:sz="0" w:space="0" w:color="auto"/>
                    <w:bottom w:val="none" w:sz="0" w:space="0" w:color="auto"/>
                    <w:right w:val="none" w:sz="0" w:space="0" w:color="auto"/>
                  </w:divBdr>
                </w:div>
                <w:div w:id="51971119">
                  <w:marLeft w:val="480"/>
                  <w:marRight w:val="0"/>
                  <w:marTop w:val="0"/>
                  <w:marBottom w:val="0"/>
                  <w:divBdr>
                    <w:top w:val="none" w:sz="0" w:space="0" w:color="auto"/>
                    <w:left w:val="none" w:sz="0" w:space="0" w:color="auto"/>
                    <w:bottom w:val="none" w:sz="0" w:space="0" w:color="auto"/>
                    <w:right w:val="none" w:sz="0" w:space="0" w:color="auto"/>
                  </w:divBdr>
                </w:div>
              </w:divsChild>
            </w:div>
            <w:div w:id="75981729">
              <w:marLeft w:val="0"/>
              <w:marRight w:val="0"/>
              <w:marTop w:val="0"/>
              <w:marBottom w:val="0"/>
              <w:divBdr>
                <w:top w:val="none" w:sz="0" w:space="0" w:color="auto"/>
                <w:left w:val="none" w:sz="0" w:space="0" w:color="auto"/>
                <w:bottom w:val="none" w:sz="0" w:space="0" w:color="auto"/>
                <w:right w:val="none" w:sz="0" w:space="0" w:color="auto"/>
              </w:divBdr>
              <w:divsChild>
                <w:div w:id="1503857999">
                  <w:marLeft w:val="480"/>
                  <w:marRight w:val="0"/>
                  <w:marTop w:val="0"/>
                  <w:marBottom w:val="0"/>
                  <w:divBdr>
                    <w:top w:val="none" w:sz="0" w:space="0" w:color="auto"/>
                    <w:left w:val="none" w:sz="0" w:space="0" w:color="auto"/>
                    <w:bottom w:val="none" w:sz="0" w:space="0" w:color="auto"/>
                    <w:right w:val="none" w:sz="0" w:space="0" w:color="auto"/>
                  </w:divBdr>
                </w:div>
                <w:div w:id="327251033">
                  <w:marLeft w:val="480"/>
                  <w:marRight w:val="0"/>
                  <w:marTop w:val="0"/>
                  <w:marBottom w:val="0"/>
                  <w:divBdr>
                    <w:top w:val="none" w:sz="0" w:space="0" w:color="auto"/>
                    <w:left w:val="none" w:sz="0" w:space="0" w:color="auto"/>
                    <w:bottom w:val="none" w:sz="0" w:space="0" w:color="auto"/>
                    <w:right w:val="none" w:sz="0" w:space="0" w:color="auto"/>
                  </w:divBdr>
                </w:div>
                <w:div w:id="318071957">
                  <w:marLeft w:val="480"/>
                  <w:marRight w:val="0"/>
                  <w:marTop w:val="0"/>
                  <w:marBottom w:val="0"/>
                  <w:divBdr>
                    <w:top w:val="none" w:sz="0" w:space="0" w:color="auto"/>
                    <w:left w:val="none" w:sz="0" w:space="0" w:color="auto"/>
                    <w:bottom w:val="none" w:sz="0" w:space="0" w:color="auto"/>
                    <w:right w:val="none" w:sz="0" w:space="0" w:color="auto"/>
                  </w:divBdr>
                </w:div>
                <w:div w:id="1173763365">
                  <w:marLeft w:val="480"/>
                  <w:marRight w:val="0"/>
                  <w:marTop w:val="0"/>
                  <w:marBottom w:val="0"/>
                  <w:divBdr>
                    <w:top w:val="none" w:sz="0" w:space="0" w:color="auto"/>
                    <w:left w:val="none" w:sz="0" w:space="0" w:color="auto"/>
                    <w:bottom w:val="none" w:sz="0" w:space="0" w:color="auto"/>
                    <w:right w:val="none" w:sz="0" w:space="0" w:color="auto"/>
                  </w:divBdr>
                </w:div>
                <w:div w:id="1647394583">
                  <w:marLeft w:val="480"/>
                  <w:marRight w:val="0"/>
                  <w:marTop w:val="0"/>
                  <w:marBottom w:val="0"/>
                  <w:divBdr>
                    <w:top w:val="none" w:sz="0" w:space="0" w:color="auto"/>
                    <w:left w:val="none" w:sz="0" w:space="0" w:color="auto"/>
                    <w:bottom w:val="none" w:sz="0" w:space="0" w:color="auto"/>
                    <w:right w:val="none" w:sz="0" w:space="0" w:color="auto"/>
                  </w:divBdr>
                </w:div>
                <w:div w:id="2145274688">
                  <w:marLeft w:val="480"/>
                  <w:marRight w:val="0"/>
                  <w:marTop w:val="0"/>
                  <w:marBottom w:val="0"/>
                  <w:divBdr>
                    <w:top w:val="none" w:sz="0" w:space="0" w:color="auto"/>
                    <w:left w:val="none" w:sz="0" w:space="0" w:color="auto"/>
                    <w:bottom w:val="none" w:sz="0" w:space="0" w:color="auto"/>
                    <w:right w:val="none" w:sz="0" w:space="0" w:color="auto"/>
                  </w:divBdr>
                </w:div>
                <w:div w:id="65035026">
                  <w:marLeft w:val="480"/>
                  <w:marRight w:val="0"/>
                  <w:marTop w:val="0"/>
                  <w:marBottom w:val="0"/>
                  <w:divBdr>
                    <w:top w:val="none" w:sz="0" w:space="0" w:color="auto"/>
                    <w:left w:val="none" w:sz="0" w:space="0" w:color="auto"/>
                    <w:bottom w:val="none" w:sz="0" w:space="0" w:color="auto"/>
                    <w:right w:val="none" w:sz="0" w:space="0" w:color="auto"/>
                  </w:divBdr>
                </w:div>
                <w:div w:id="1998193225">
                  <w:marLeft w:val="480"/>
                  <w:marRight w:val="0"/>
                  <w:marTop w:val="0"/>
                  <w:marBottom w:val="0"/>
                  <w:divBdr>
                    <w:top w:val="none" w:sz="0" w:space="0" w:color="auto"/>
                    <w:left w:val="none" w:sz="0" w:space="0" w:color="auto"/>
                    <w:bottom w:val="none" w:sz="0" w:space="0" w:color="auto"/>
                    <w:right w:val="none" w:sz="0" w:space="0" w:color="auto"/>
                  </w:divBdr>
                </w:div>
                <w:div w:id="586613916">
                  <w:marLeft w:val="480"/>
                  <w:marRight w:val="0"/>
                  <w:marTop w:val="0"/>
                  <w:marBottom w:val="0"/>
                  <w:divBdr>
                    <w:top w:val="none" w:sz="0" w:space="0" w:color="auto"/>
                    <w:left w:val="none" w:sz="0" w:space="0" w:color="auto"/>
                    <w:bottom w:val="none" w:sz="0" w:space="0" w:color="auto"/>
                    <w:right w:val="none" w:sz="0" w:space="0" w:color="auto"/>
                  </w:divBdr>
                </w:div>
                <w:div w:id="1342315486">
                  <w:marLeft w:val="480"/>
                  <w:marRight w:val="0"/>
                  <w:marTop w:val="0"/>
                  <w:marBottom w:val="0"/>
                  <w:divBdr>
                    <w:top w:val="none" w:sz="0" w:space="0" w:color="auto"/>
                    <w:left w:val="none" w:sz="0" w:space="0" w:color="auto"/>
                    <w:bottom w:val="none" w:sz="0" w:space="0" w:color="auto"/>
                    <w:right w:val="none" w:sz="0" w:space="0" w:color="auto"/>
                  </w:divBdr>
                </w:div>
                <w:div w:id="281615562">
                  <w:marLeft w:val="480"/>
                  <w:marRight w:val="0"/>
                  <w:marTop w:val="0"/>
                  <w:marBottom w:val="0"/>
                  <w:divBdr>
                    <w:top w:val="none" w:sz="0" w:space="0" w:color="auto"/>
                    <w:left w:val="none" w:sz="0" w:space="0" w:color="auto"/>
                    <w:bottom w:val="none" w:sz="0" w:space="0" w:color="auto"/>
                    <w:right w:val="none" w:sz="0" w:space="0" w:color="auto"/>
                  </w:divBdr>
                </w:div>
                <w:div w:id="252277227">
                  <w:marLeft w:val="480"/>
                  <w:marRight w:val="0"/>
                  <w:marTop w:val="0"/>
                  <w:marBottom w:val="0"/>
                  <w:divBdr>
                    <w:top w:val="none" w:sz="0" w:space="0" w:color="auto"/>
                    <w:left w:val="none" w:sz="0" w:space="0" w:color="auto"/>
                    <w:bottom w:val="none" w:sz="0" w:space="0" w:color="auto"/>
                    <w:right w:val="none" w:sz="0" w:space="0" w:color="auto"/>
                  </w:divBdr>
                </w:div>
                <w:div w:id="1599679890">
                  <w:marLeft w:val="480"/>
                  <w:marRight w:val="0"/>
                  <w:marTop w:val="0"/>
                  <w:marBottom w:val="0"/>
                  <w:divBdr>
                    <w:top w:val="none" w:sz="0" w:space="0" w:color="auto"/>
                    <w:left w:val="none" w:sz="0" w:space="0" w:color="auto"/>
                    <w:bottom w:val="none" w:sz="0" w:space="0" w:color="auto"/>
                    <w:right w:val="none" w:sz="0" w:space="0" w:color="auto"/>
                  </w:divBdr>
                </w:div>
                <w:div w:id="1401441816">
                  <w:marLeft w:val="480"/>
                  <w:marRight w:val="0"/>
                  <w:marTop w:val="0"/>
                  <w:marBottom w:val="0"/>
                  <w:divBdr>
                    <w:top w:val="none" w:sz="0" w:space="0" w:color="auto"/>
                    <w:left w:val="none" w:sz="0" w:space="0" w:color="auto"/>
                    <w:bottom w:val="none" w:sz="0" w:space="0" w:color="auto"/>
                    <w:right w:val="none" w:sz="0" w:space="0" w:color="auto"/>
                  </w:divBdr>
                </w:div>
                <w:div w:id="158615422">
                  <w:marLeft w:val="480"/>
                  <w:marRight w:val="0"/>
                  <w:marTop w:val="0"/>
                  <w:marBottom w:val="0"/>
                  <w:divBdr>
                    <w:top w:val="none" w:sz="0" w:space="0" w:color="auto"/>
                    <w:left w:val="none" w:sz="0" w:space="0" w:color="auto"/>
                    <w:bottom w:val="none" w:sz="0" w:space="0" w:color="auto"/>
                    <w:right w:val="none" w:sz="0" w:space="0" w:color="auto"/>
                  </w:divBdr>
                </w:div>
                <w:div w:id="1562131404">
                  <w:marLeft w:val="480"/>
                  <w:marRight w:val="0"/>
                  <w:marTop w:val="0"/>
                  <w:marBottom w:val="0"/>
                  <w:divBdr>
                    <w:top w:val="none" w:sz="0" w:space="0" w:color="auto"/>
                    <w:left w:val="none" w:sz="0" w:space="0" w:color="auto"/>
                    <w:bottom w:val="none" w:sz="0" w:space="0" w:color="auto"/>
                    <w:right w:val="none" w:sz="0" w:space="0" w:color="auto"/>
                  </w:divBdr>
                </w:div>
                <w:div w:id="536116187">
                  <w:marLeft w:val="480"/>
                  <w:marRight w:val="0"/>
                  <w:marTop w:val="0"/>
                  <w:marBottom w:val="0"/>
                  <w:divBdr>
                    <w:top w:val="none" w:sz="0" w:space="0" w:color="auto"/>
                    <w:left w:val="none" w:sz="0" w:space="0" w:color="auto"/>
                    <w:bottom w:val="none" w:sz="0" w:space="0" w:color="auto"/>
                    <w:right w:val="none" w:sz="0" w:space="0" w:color="auto"/>
                  </w:divBdr>
                </w:div>
                <w:div w:id="1077172786">
                  <w:marLeft w:val="480"/>
                  <w:marRight w:val="0"/>
                  <w:marTop w:val="0"/>
                  <w:marBottom w:val="0"/>
                  <w:divBdr>
                    <w:top w:val="none" w:sz="0" w:space="0" w:color="auto"/>
                    <w:left w:val="none" w:sz="0" w:space="0" w:color="auto"/>
                    <w:bottom w:val="none" w:sz="0" w:space="0" w:color="auto"/>
                    <w:right w:val="none" w:sz="0" w:space="0" w:color="auto"/>
                  </w:divBdr>
                </w:div>
                <w:div w:id="1109620120">
                  <w:marLeft w:val="480"/>
                  <w:marRight w:val="0"/>
                  <w:marTop w:val="0"/>
                  <w:marBottom w:val="0"/>
                  <w:divBdr>
                    <w:top w:val="none" w:sz="0" w:space="0" w:color="auto"/>
                    <w:left w:val="none" w:sz="0" w:space="0" w:color="auto"/>
                    <w:bottom w:val="none" w:sz="0" w:space="0" w:color="auto"/>
                    <w:right w:val="none" w:sz="0" w:space="0" w:color="auto"/>
                  </w:divBdr>
                </w:div>
                <w:div w:id="1941520829">
                  <w:marLeft w:val="480"/>
                  <w:marRight w:val="0"/>
                  <w:marTop w:val="0"/>
                  <w:marBottom w:val="0"/>
                  <w:divBdr>
                    <w:top w:val="none" w:sz="0" w:space="0" w:color="auto"/>
                    <w:left w:val="none" w:sz="0" w:space="0" w:color="auto"/>
                    <w:bottom w:val="none" w:sz="0" w:space="0" w:color="auto"/>
                    <w:right w:val="none" w:sz="0" w:space="0" w:color="auto"/>
                  </w:divBdr>
                </w:div>
                <w:div w:id="92432861">
                  <w:marLeft w:val="480"/>
                  <w:marRight w:val="0"/>
                  <w:marTop w:val="0"/>
                  <w:marBottom w:val="0"/>
                  <w:divBdr>
                    <w:top w:val="none" w:sz="0" w:space="0" w:color="auto"/>
                    <w:left w:val="none" w:sz="0" w:space="0" w:color="auto"/>
                    <w:bottom w:val="none" w:sz="0" w:space="0" w:color="auto"/>
                    <w:right w:val="none" w:sz="0" w:space="0" w:color="auto"/>
                  </w:divBdr>
                </w:div>
                <w:div w:id="1597012306">
                  <w:marLeft w:val="480"/>
                  <w:marRight w:val="0"/>
                  <w:marTop w:val="0"/>
                  <w:marBottom w:val="0"/>
                  <w:divBdr>
                    <w:top w:val="none" w:sz="0" w:space="0" w:color="auto"/>
                    <w:left w:val="none" w:sz="0" w:space="0" w:color="auto"/>
                    <w:bottom w:val="none" w:sz="0" w:space="0" w:color="auto"/>
                    <w:right w:val="none" w:sz="0" w:space="0" w:color="auto"/>
                  </w:divBdr>
                </w:div>
                <w:div w:id="1966544472">
                  <w:marLeft w:val="480"/>
                  <w:marRight w:val="0"/>
                  <w:marTop w:val="0"/>
                  <w:marBottom w:val="0"/>
                  <w:divBdr>
                    <w:top w:val="none" w:sz="0" w:space="0" w:color="auto"/>
                    <w:left w:val="none" w:sz="0" w:space="0" w:color="auto"/>
                    <w:bottom w:val="none" w:sz="0" w:space="0" w:color="auto"/>
                    <w:right w:val="none" w:sz="0" w:space="0" w:color="auto"/>
                  </w:divBdr>
                </w:div>
                <w:div w:id="1305089064">
                  <w:marLeft w:val="480"/>
                  <w:marRight w:val="0"/>
                  <w:marTop w:val="0"/>
                  <w:marBottom w:val="0"/>
                  <w:divBdr>
                    <w:top w:val="none" w:sz="0" w:space="0" w:color="auto"/>
                    <w:left w:val="none" w:sz="0" w:space="0" w:color="auto"/>
                    <w:bottom w:val="none" w:sz="0" w:space="0" w:color="auto"/>
                    <w:right w:val="none" w:sz="0" w:space="0" w:color="auto"/>
                  </w:divBdr>
                </w:div>
                <w:div w:id="1267928568">
                  <w:marLeft w:val="480"/>
                  <w:marRight w:val="0"/>
                  <w:marTop w:val="0"/>
                  <w:marBottom w:val="0"/>
                  <w:divBdr>
                    <w:top w:val="none" w:sz="0" w:space="0" w:color="auto"/>
                    <w:left w:val="none" w:sz="0" w:space="0" w:color="auto"/>
                    <w:bottom w:val="none" w:sz="0" w:space="0" w:color="auto"/>
                    <w:right w:val="none" w:sz="0" w:space="0" w:color="auto"/>
                  </w:divBdr>
                </w:div>
                <w:div w:id="1600522937">
                  <w:marLeft w:val="480"/>
                  <w:marRight w:val="0"/>
                  <w:marTop w:val="0"/>
                  <w:marBottom w:val="0"/>
                  <w:divBdr>
                    <w:top w:val="none" w:sz="0" w:space="0" w:color="auto"/>
                    <w:left w:val="none" w:sz="0" w:space="0" w:color="auto"/>
                    <w:bottom w:val="none" w:sz="0" w:space="0" w:color="auto"/>
                    <w:right w:val="none" w:sz="0" w:space="0" w:color="auto"/>
                  </w:divBdr>
                </w:div>
                <w:div w:id="1867866510">
                  <w:marLeft w:val="480"/>
                  <w:marRight w:val="0"/>
                  <w:marTop w:val="0"/>
                  <w:marBottom w:val="0"/>
                  <w:divBdr>
                    <w:top w:val="none" w:sz="0" w:space="0" w:color="auto"/>
                    <w:left w:val="none" w:sz="0" w:space="0" w:color="auto"/>
                    <w:bottom w:val="none" w:sz="0" w:space="0" w:color="auto"/>
                    <w:right w:val="none" w:sz="0" w:space="0" w:color="auto"/>
                  </w:divBdr>
                </w:div>
                <w:div w:id="913590023">
                  <w:marLeft w:val="480"/>
                  <w:marRight w:val="0"/>
                  <w:marTop w:val="0"/>
                  <w:marBottom w:val="0"/>
                  <w:divBdr>
                    <w:top w:val="none" w:sz="0" w:space="0" w:color="auto"/>
                    <w:left w:val="none" w:sz="0" w:space="0" w:color="auto"/>
                    <w:bottom w:val="none" w:sz="0" w:space="0" w:color="auto"/>
                    <w:right w:val="none" w:sz="0" w:space="0" w:color="auto"/>
                  </w:divBdr>
                </w:div>
                <w:div w:id="1988194833">
                  <w:marLeft w:val="480"/>
                  <w:marRight w:val="0"/>
                  <w:marTop w:val="0"/>
                  <w:marBottom w:val="0"/>
                  <w:divBdr>
                    <w:top w:val="none" w:sz="0" w:space="0" w:color="auto"/>
                    <w:left w:val="none" w:sz="0" w:space="0" w:color="auto"/>
                    <w:bottom w:val="none" w:sz="0" w:space="0" w:color="auto"/>
                    <w:right w:val="none" w:sz="0" w:space="0" w:color="auto"/>
                  </w:divBdr>
                </w:div>
                <w:div w:id="298656282">
                  <w:marLeft w:val="480"/>
                  <w:marRight w:val="0"/>
                  <w:marTop w:val="0"/>
                  <w:marBottom w:val="0"/>
                  <w:divBdr>
                    <w:top w:val="none" w:sz="0" w:space="0" w:color="auto"/>
                    <w:left w:val="none" w:sz="0" w:space="0" w:color="auto"/>
                    <w:bottom w:val="none" w:sz="0" w:space="0" w:color="auto"/>
                    <w:right w:val="none" w:sz="0" w:space="0" w:color="auto"/>
                  </w:divBdr>
                </w:div>
                <w:div w:id="1441757558">
                  <w:marLeft w:val="480"/>
                  <w:marRight w:val="0"/>
                  <w:marTop w:val="0"/>
                  <w:marBottom w:val="0"/>
                  <w:divBdr>
                    <w:top w:val="none" w:sz="0" w:space="0" w:color="auto"/>
                    <w:left w:val="none" w:sz="0" w:space="0" w:color="auto"/>
                    <w:bottom w:val="none" w:sz="0" w:space="0" w:color="auto"/>
                    <w:right w:val="none" w:sz="0" w:space="0" w:color="auto"/>
                  </w:divBdr>
                </w:div>
                <w:div w:id="1180663744">
                  <w:marLeft w:val="480"/>
                  <w:marRight w:val="0"/>
                  <w:marTop w:val="0"/>
                  <w:marBottom w:val="0"/>
                  <w:divBdr>
                    <w:top w:val="none" w:sz="0" w:space="0" w:color="auto"/>
                    <w:left w:val="none" w:sz="0" w:space="0" w:color="auto"/>
                    <w:bottom w:val="none" w:sz="0" w:space="0" w:color="auto"/>
                    <w:right w:val="none" w:sz="0" w:space="0" w:color="auto"/>
                  </w:divBdr>
                </w:div>
                <w:div w:id="173764386">
                  <w:marLeft w:val="480"/>
                  <w:marRight w:val="0"/>
                  <w:marTop w:val="0"/>
                  <w:marBottom w:val="0"/>
                  <w:divBdr>
                    <w:top w:val="none" w:sz="0" w:space="0" w:color="auto"/>
                    <w:left w:val="none" w:sz="0" w:space="0" w:color="auto"/>
                    <w:bottom w:val="none" w:sz="0" w:space="0" w:color="auto"/>
                    <w:right w:val="none" w:sz="0" w:space="0" w:color="auto"/>
                  </w:divBdr>
                </w:div>
                <w:div w:id="649483471">
                  <w:marLeft w:val="480"/>
                  <w:marRight w:val="0"/>
                  <w:marTop w:val="0"/>
                  <w:marBottom w:val="0"/>
                  <w:divBdr>
                    <w:top w:val="none" w:sz="0" w:space="0" w:color="auto"/>
                    <w:left w:val="none" w:sz="0" w:space="0" w:color="auto"/>
                    <w:bottom w:val="none" w:sz="0" w:space="0" w:color="auto"/>
                    <w:right w:val="none" w:sz="0" w:space="0" w:color="auto"/>
                  </w:divBdr>
                </w:div>
                <w:div w:id="503710250">
                  <w:marLeft w:val="480"/>
                  <w:marRight w:val="0"/>
                  <w:marTop w:val="0"/>
                  <w:marBottom w:val="0"/>
                  <w:divBdr>
                    <w:top w:val="none" w:sz="0" w:space="0" w:color="auto"/>
                    <w:left w:val="none" w:sz="0" w:space="0" w:color="auto"/>
                    <w:bottom w:val="none" w:sz="0" w:space="0" w:color="auto"/>
                    <w:right w:val="none" w:sz="0" w:space="0" w:color="auto"/>
                  </w:divBdr>
                </w:div>
                <w:div w:id="389305717">
                  <w:marLeft w:val="480"/>
                  <w:marRight w:val="0"/>
                  <w:marTop w:val="0"/>
                  <w:marBottom w:val="0"/>
                  <w:divBdr>
                    <w:top w:val="none" w:sz="0" w:space="0" w:color="auto"/>
                    <w:left w:val="none" w:sz="0" w:space="0" w:color="auto"/>
                    <w:bottom w:val="none" w:sz="0" w:space="0" w:color="auto"/>
                    <w:right w:val="none" w:sz="0" w:space="0" w:color="auto"/>
                  </w:divBdr>
                </w:div>
                <w:div w:id="2133739975">
                  <w:marLeft w:val="480"/>
                  <w:marRight w:val="0"/>
                  <w:marTop w:val="0"/>
                  <w:marBottom w:val="0"/>
                  <w:divBdr>
                    <w:top w:val="none" w:sz="0" w:space="0" w:color="auto"/>
                    <w:left w:val="none" w:sz="0" w:space="0" w:color="auto"/>
                    <w:bottom w:val="none" w:sz="0" w:space="0" w:color="auto"/>
                    <w:right w:val="none" w:sz="0" w:space="0" w:color="auto"/>
                  </w:divBdr>
                </w:div>
                <w:div w:id="1967925858">
                  <w:marLeft w:val="480"/>
                  <w:marRight w:val="0"/>
                  <w:marTop w:val="0"/>
                  <w:marBottom w:val="0"/>
                  <w:divBdr>
                    <w:top w:val="none" w:sz="0" w:space="0" w:color="auto"/>
                    <w:left w:val="none" w:sz="0" w:space="0" w:color="auto"/>
                    <w:bottom w:val="none" w:sz="0" w:space="0" w:color="auto"/>
                    <w:right w:val="none" w:sz="0" w:space="0" w:color="auto"/>
                  </w:divBdr>
                </w:div>
                <w:div w:id="108204185">
                  <w:marLeft w:val="480"/>
                  <w:marRight w:val="0"/>
                  <w:marTop w:val="0"/>
                  <w:marBottom w:val="0"/>
                  <w:divBdr>
                    <w:top w:val="none" w:sz="0" w:space="0" w:color="auto"/>
                    <w:left w:val="none" w:sz="0" w:space="0" w:color="auto"/>
                    <w:bottom w:val="none" w:sz="0" w:space="0" w:color="auto"/>
                    <w:right w:val="none" w:sz="0" w:space="0" w:color="auto"/>
                  </w:divBdr>
                </w:div>
                <w:div w:id="1141967556">
                  <w:marLeft w:val="480"/>
                  <w:marRight w:val="0"/>
                  <w:marTop w:val="0"/>
                  <w:marBottom w:val="0"/>
                  <w:divBdr>
                    <w:top w:val="none" w:sz="0" w:space="0" w:color="auto"/>
                    <w:left w:val="none" w:sz="0" w:space="0" w:color="auto"/>
                    <w:bottom w:val="none" w:sz="0" w:space="0" w:color="auto"/>
                    <w:right w:val="none" w:sz="0" w:space="0" w:color="auto"/>
                  </w:divBdr>
                </w:div>
                <w:div w:id="2035423979">
                  <w:marLeft w:val="480"/>
                  <w:marRight w:val="0"/>
                  <w:marTop w:val="0"/>
                  <w:marBottom w:val="0"/>
                  <w:divBdr>
                    <w:top w:val="none" w:sz="0" w:space="0" w:color="auto"/>
                    <w:left w:val="none" w:sz="0" w:space="0" w:color="auto"/>
                    <w:bottom w:val="none" w:sz="0" w:space="0" w:color="auto"/>
                    <w:right w:val="none" w:sz="0" w:space="0" w:color="auto"/>
                  </w:divBdr>
                </w:div>
                <w:div w:id="672412384">
                  <w:marLeft w:val="480"/>
                  <w:marRight w:val="0"/>
                  <w:marTop w:val="0"/>
                  <w:marBottom w:val="0"/>
                  <w:divBdr>
                    <w:top w:val="none" w:sz="0" w:space="0" w:color="auto"/>
                    <w:left w:val="none" w:sz="0" w:space="0" w:color="auto"/>
                    <w:bottom w:val="none" w:sz="0" w:space="0" w:color="auto"/>
                    <w:right w:val="none" w:sz="0" w:space="0" w:color="auto"/>
                  </w:divBdr>
                </w:div>
                <w:div w:id="1572153074">
                  <w:marLeft w:val="480"/>
                  <w:marRight w:val="0"/>
                  <w:marTop w:val="0"/>
                  <w:marBottom w:val="0"/>
                  <w:divBdr>
                    <w:top w:val="none" w:sz="0" w:space="0" w:color="auto"/>
                    <w:left w:val="none" w:sz="0" w:space="0" w:color="auto"/>
                    <w:bottom w:val="none" w:sz="0" w:space="0" w:color="auto"/>
                    <w:right w:val="none" w:sz="0" w:space="0" w:color="auto"/>
                  </w:divBdr>
                </w:div>
                <w:div w:id="771507836">
                  <w:marLeft w:val="480"/>
                  <w:marRight w:val="0"/>
                  <w:marTop w:val="0"/>
                  <w:marBottom w:val="0"/>
                  <w:divBdr>
                    <w:top w:val="none" w:sz="0" w:space="0" w:color="auto"/>
                    <w:left w:val="none" w:sz="0" w:space="0" w:color="auto"/>
                    <w:bottom w:val="none" w:sz="0" w:space="0" w:color="auto"/>
                    <w:right w:val="none" w:sz="0" w:space="0" w:color="auto"/>
                  </w:divBdr>
                </w:div>
                <w:div w:id="799880432">
                  <w:marLeft w:val="480"/>
                  <w:marRight w:val="0"/>
                  <w:marTop w:val="0"/>
                  <w:marBottom w:val="0"/>
                  <w:divBdr>
                    <w:top w:val="none" w:sz="0" w:space="0" w:color="auto"/>
                    <w:left w:val="none" w:sz="0" w:space="0" w:color="auto"/>
                    <w:bottom w:val="none" w:sz="0" w:space="0" w:color="auto"/>
                    <w:right w:val="none" w:sz="0" w:space="0" w:color="auto"/>
                  </w:divBdr>
                </w:div>
                <w:div w:id="2120367168">
                  <w:marLeft w:val="480"/>
                  <w:marRight w:val="0"/>
                  <w:marTop w:val="0"/>
                  <w:marBottom w:val="0"/>
                  <w:divBdr>
                    <w:top w:val="none" w:sz="0" w:space="0" w:color="auto"/>
                    <w:left w:val="none" w:sz="0" w:space="0" w:color="auto"/>
                    <w:bottom w:val="none" w:sz="0" w:space="0" w:color="auto"/>
                    <w:right w:val="none" w:sz="0" w:space="0" w:color="auto"/>
                  </w:divBdr>
                </w:div>
                <w:div w:id="261836083">
                  <w:marLeft w:val="480"/>
                  <w:marRight w:val="0"/>
                  <w:marTop w:val="0"/>
                  <w:marBottom w:val="0"/>
                  <w:divBdr>
                    <w:top w:val="none" w:sz="0" w:space="0" w:color="auto"/>
                    <w:left w:val="none" w:sz="0" w:space="0" w:color="auto"/>
                    <w:bottom w:val="none" w:sz="0" w:space="0" w:color="auto"/>
                    <w:right w:val="none" w:sz="0" w:space="0" w:color="auto"/>
                  </w:divBdr>
                </w:div>
                <w:div w:id="1100955277">
                  <w:marLeft w:val="480"/>
                  <w:marRight w:val="0"/>
                  <w:marTop w:val="0"/>
                  <w:marBottom w:val="0"/>
                  <w:divBdr>
                    <w:top w:val="none" w:sz="0" w:space="0" w:color="auto"/>
                    <w:left w:val="none" w:sz="0" w:space="0" w:color="auto"/>
                    <w:bottom w:val="none" w:sz="0" w:space="0" w:color="auto"/>
                    <w:right w:val="none" w:sz="0" w:space="0" w:color="auto"/>
                  </w:divBdr>
                </w:div>
                <w:div w:id="1369840607">
                  <w:marLeft w:val="480"/>
                  <w:marRight w:val="0"/>
                  <w:marTop w:val="0"/>
                  <w:marBottom w:val="0"/>
                  <w:divBdr>
                    <w:top w:val="none" w:sz="0" w:space="0" w:color="auto"/>
                    <w:left w:val="none" w:sz="0" w:space="0" w:color="auto"/>
                    <w:bottom w:val="none" w:sz="0" w:space="0" w:color="auto"/>
                    <w:right w:val="none" w:sz="0" w:space="0" w:color="auto"/>
                  </w:divBdr>
                </w:div>
                <w:div w:id="962224682">
                  <w:marLeft w:val="480"/>
                  <w:marRight w:val="0"/>
                  <w:marTop w:val="0"/>
                  <w:marBottom w:val="0"/>
                  <w:divBdr>
                    <w:top w:val="none" w:sz="0" w:space="0" w:color="auto"/>
                    <w:left w:val="none" w:sz="0" w:space="0" w:color="auto"/>
                    <w:bottom w:val="none" w:sz="0" w:space="0" w:color="auto"/>
                    <w:right w:val="none" w:sz="0" w:space="0" w:color="auto"/>
                  </w:divBdr>
                </w:div>
              </w:divsChild>
            </w:div>
            <w:div w:id="1173032399">
              <w:marLeft w:val="0"/>
              <w:marRight w:val="0"/>
              <w:marTop w:val="0"/>
              <w:marBottom w:val="0"/>
              <w:divBdr>
                <w:top w:val="none" w:sz="0" w:space="0" w:color="auto"/>
                <w:left w:val="none" w:sz="0" w:space="0" w:color="auto"/>
                <w:bottom w:val="none" w:sz="0" w:space="0" w:color="auto"/>
                <w:right w:val="none" w:sz="0" w:space="0" w:color="auto"/>
              </w:divBdr>
              <w:divsChild>
                <w:div w:id="609314848">
                  <w:marLeft w:val="480"/>
                  <w:marRight w:val="0"/>
                  <w:marTop w:val="0"/>
                  <w:marBottom w:val="0"/>
                  <w:divBdr>
                    <w:top w:val="none" w:sz="0" w:space="0" w:color="auto"/>
                    <w:left w:val="none" w:sz="0" w:space="0" w:color="auto"/>
                    <w:bottom w:val="none" w:sz="0" w:space="0" w:color="auto"/>
                    <w:right w:val="none" w:sz="0" w:space="0" w:color="auto"/>
                  </w:divBdr>
                </w:div>
                <w:div w:id="959073580">
                  <w:marLeft w:val="480"/>
                  <w:marRight w:val="0"/>
                  <w:marTop w:val="0"/>
                  <w:marBottom w:val="0"/>
                  <w:divBdr>
                    <w:top w:val="none" w:sz="0" w:space="0" w:color="auto"/>
                    <w:left w:val="none" w:sz="0" w:space="0" w:color="auto"/>
                    <w:bottom w:val="none" w:sz="0" w:space="0" w:color="auto"/>
                    <w:right w:val="none" w:sz="0" w:space="0" w:color="auto"/>
                  </w:divBdr>
                </w:div>
                <w:div w:id="624239185">
                  <w:marLeft w:val="480"/>
                  <w:marRight w:val="0"/>
                  <w:marTop w:val="0"/>
                  <w:marBottom w:val="0"/>
                  <w:divBdr>
                    <w:top w:val="none" w:sz="0" w:space="0" w:color="auto"/>
                    <w:left w:val="none" w:sz="0" w:space="0" w:color="auto"/>
                    <w:bottom w:val="none" w:sz="0" w:space="0" w:color="auto"/>
                    <w:right w:val="none" w:sz="0" w:space="0" w:color="auto"/>
                  </w:divBdr>
                </w:div>
                <w:div w:id="80805967">
                  <w:marLeft w:val="480"/>
                  <w:marRight w:val="0"/>
                  <w:marTop w:val="0"/>
                  <w:marBottom w:val="0"/>
                  <w:divBdr>
                    <w:top w:val="none" w:sz="0" w:space="0" w:color="auto"/>
                    <w:left w:val="none" w:sz="0" w:space="0" w:color="auto"/>
                    <w:bottom w:val="none" w:sz="0" w:space="0" w:color="auto"/>
                    <w:right w:val="none" w:sz="0" w:space="0" w:color="auto"/>
                  </w:divBdr>
                </w:div>
                <w:div w:id="1514300489">
                  <w:marLeft w:val="480"/>
                  <w:marRight w:val="0"/>
                  <w:marTop w:val="0"/>
                  <w:marBottom w:val="0"/>
                  <w:divBdr>
                    <w:top w:val="none" w:sz="0" w:space="0" w:color="auto"/>
                    <w:left w:val="none" w:sz="0" w:space="0" w:color="auto"/>
                    <w:bottom w:val="none" w:sz="0" w:space="0" w:color="auto"/>
                    <w:right w:val="none" w:sz="0" w:space="0" w:color="auto"/>
                  </w:divBdr>
                </w:div>
                <w:div w:id="1888175787">
                  <w:marLeft w:val="480"/>
                  <w:marRight w:val="0"/>
                  <w:marTop w:val="0"/>
                  <w:marBottom w:val="0"/>
                  <w:divBdr>
                    <w:top w:val="none" w:sz="0" w:space="0" w:color="auto"/>
                    <w:left w:val="none" w:sz="0" w:space="0" w:color="auto"/>
                    <w:bottom w:val="none" w:sz="0" w:space="0" w:color="auto"/>
                    <w:right w:val="none" w:sz="0" w:space="0" w:color="auto"/>
                  </w:divBdr>
                </w:div>
                <w:div w:id="789280211">
                  <w:marLeft w:val="480"/>
                  <w:marRight w:val="0"/>
                  <w:marTop w:val="0"/>
                  <w:marBottom w:val="0"/>
                  <w:divBdr>
                    <w:top w:val="none" w:sz="0" w:space="0" w:color="auto"/>
                    <w:left w:val="none" w:sz="0" w:space="0" w:color="auto"/>
                    <w:bottom w:val="none" w:sz="0" w:space="0" w:color="auto"/>
                    <w:right w:val="none" w:sz="0" w:space="0" w:color="auto"/>
                  </w:divBdr>
                </w:div>
                <w:div w:id="1256522030">
                  <w:marLeft w:val="480"/>
                  <w:marRight w:val="0"/>
                  <w:marTop w:val="0"/>
                  <w:marBottom w:val="0"/>
                  <w:divBdr>
                    <w:top w:val="none" w:sz="0" w:space="0" w:color="auto"/>
                    <w:left w:val="none" w:sz="0" w:space="0" w:color="auto"/>
                    <w:bottom w:val="none" w:sz="0" w:space="0" w:color="auto"/>
                    <w:right w:val="none" w:sz="0" w:space="0" w:color="auto"/>
                  </w:divBdr>
                </w:div>
                <w:div w:id="1119252606">
                  <w:marLeft w:val="480"/>
                  <w:marRight w:val="0"/>
                  <w:marTop w:val="0"/>
                  <w:marBottom w:val="0"/>
                  <w:divBdr>
                    <w:top w:val="none" w:sz="0" w:space="0" w:color="auto"/>
                    <w:left w:val="none" w:sz="0" w:space="0" w:color="auto"/>
                    <w:bottom w:val="none" w:sz="0" w:space="0" w:color="auto"/>
                    <w:right w:val="none" w:sz="0" w:space="0" w:color="auto"/>
                  </w:divBdr>
                </w:div>
                <w:div w:id="1196844623">
                  <w:marLeft w:val="480"/>
                  <w:marRight w:val="0"/>
                  <w:marTop w:val="0"/>
                  <w:marBottom w:val="0"/>
                  <w:divBdr>
                    <w:top w:val="none" w:sz="0" w:space="0" w:color="auto"/>
                    <w:left w:val="none" w:sz="0" w:space="0" w:color="auto"/>
                    <w:bottom w:val="none" w:sz="0" w:space="0" w:color="auto"/>
                    <w:right w:val="none" w:sz="0" w:space="0" w:color="auto"/>
                  </w:divBdr>
                </w:div>
                <w:div w:id="2128770842">
                  <w:marLeft w:val="480"/>
                  <w:marRight w:val="0"/>
                  <w:marTop w:val="0"/>
                  <w:marBottom w:val="0"/>
                  <w:divBdr>
                    <w:top w:val="none" w:sz="0" w:space="0" w:color="auto"/>
                    <w:left w:val="none" w:sz="0" w:space="0" w:color="auto"/>
                    <w:bottom w:val="none" w:sz="0" w:space="0" w:color="auto"/>
                    <w:right w:val="none" w:sz="0" w:space="0" w:color="auto"/>
                  </w:divBdr>
                </w:div>
                <w:div w:id="1250189829">
                  <w:marLeft w:val="480"/>
                  <w:marRight w:val="0"/>
                  <w:marTop w:val="0"/>
                  <w:marBottom w:val="0"/>
                  <w:divBdr>
                    <w:top w:val="none" w:sz="0" w:space="0" w:color="auto"/>
                    <w:left w:val="none" w:sz="0" w:space="0" w:color="auto"/>
                    <w:bottom w:val="none" w:sz="0" w:space="0" w:color="auto"/>
                    <w:right w:val="none" w:sz="0" w:space="0" w:color="auto"/>
                  </w:divBdr>
                </w:div>
                <w:div w:id="203055428">
                  <w:marLeft w:val="480"/>
                  <w:marRight w:val="0"/>
                  <w:marTop w:val="0"/>
                  <w:marBottom w:val="0"/>
                  <w:divBdr>
                    <w:top w:val="none" w:sz="0" w:space="0" w:color="auto"/>
                    <w:left w:val="none" w:sz="0" w:space="0" w:color="auto"/>
                    <w:bottom w:val="none" w:sz="0" w:space="0" w:color="auto"/>
                    <w:right w:val="none" w:sz="0" w:space="0" w:color="auto"/>
                  </w:divBdr>
                </w:div>
                <w:div w:id="181021670">
                  <w:marLeft w:val="480"/>
                  <w:marRight w:val="0"/>
                  <w:marTop w:val="0"/>
                  <w:marBottom w:val="0"/>
                  <w:divBdr>
                    <w:top w:val="none" w:sz="0" w:space="0" w:color="auto"/>
                    <w:left w:val="none" w:sz="0" w:space="0" w:color="auto"/>
                    <w:bottom w:val="none" w:sz="0" w:space="0" w:color="auto"/>
                    <w:right w:val="none" w:sz="0" w:space="0" w:color="auto"/>
                  </w:divBdr>
                </w:div>
                <w:div w:id="915089514">
                  <w:marLeft w:val="480"/>
                  <w:marRight w:val="0"/>
                  <w:marTop w:val="0"/>
                  <w:marBottom w:val="0"/>
                  <w:divBdr>
                    <w:top w:val="none" w:sz="0" w:space="0" w:color="auto"/>
                    <w:left w:val="none" w:sz="0" w:space="0" w:color="auto"/>
                    <w:bottom w:val="none" w:sz="0" w:space="0" w:color="auto"/>
                    <w:right w:val="none" w:sz="0" w:space="0" w:color="auto"/>
                  </w:divBdr>
                </w:div>
                <w:div w:id="171144467">
                  <w:marLeft w:val="480"/>
                  <w:marRight w:val="0"/>
                  <w:marTop w:val="0"/>
                  <w:marBottom w:val="0"/>
                  <w:divBdr>
                    <w:top w:val="none" w:sz="0" w:space="0" w:color="auto"/>
                    <w:left w:val="none" w:sz="0" w:space="0" w:color="auto"/>
                    <w:bottom w:val="none" w:sz="0" w:space="0" w:color="auto"/>
                    <w:right w:val="none" w:sz="0" w:space="0" w:color="auto"/>
                  </w:divBdr>
                </w:div>
                <w:div w:id="58097243">
                  <w:marLeft w:val="480"/>
                  <w:marRight w:val="0"/>
                  <w:marTop w:val="0"/>
                  <w:marBottom w:val="0"/>
                  <w:divBdr>
                    <w:top w:val="none" w:sz="0" w:space="0" w:color="auto"/>
                    <w:left w:val="none" w:sz="0" w:space="0" w:color="auto"/>
                    <w:bottom w:val="none" w:sz="0" w:space="0" w:color="auto"/>
                    <w:right w:val="none" w:sz="0" w:space="0" w:color="auto"/>
                  </w:divBdr>
                </w:div>
                <w:div w:id="594560265">
                  <w:marLeft w:val="480"/>
                  <w:marRight w:val="0"/>
                  <w:marTop w:val="0"/>
                  <w:marBottom w:val="0"/>
                  <w:divBdr>
                    <w:top w:val="none" w:sz="0" w:space="0" w:color="auto"/>
                    <w:left w:val="none" w:sz="0" w:space="0" w:color="auto"/>
                    <w:bottom w:val="none" w:sz="0" w:space="0" w:color="auto"/>
                    <w:right w:val="none" w:sz="0" w:space="0" w:color="auto"/>
                  </w:divBdr>
                </w:div>
                <w:div w:id="2142110392">
                  <w:marLeft w:val="480"/>
                  <w:marRight w:val="0"/>
                  <w:marTop w:val="0"/>
                  <w:marBottom w:val="0"/>
                  <w:divBdr>
                    <w:top w:val="none" w:sz="0" w:space="0" w:color="auto"/>
                    <w:left w:val="none" w:sz="0" w:space="0" w:color="auto"/>
                    <w:bottom w:val="none" w:sz="0" w:space="0" w:color="auto"/>
                    <w:right w:val="none" w:sz="0" w:space="0" w:color="auto"/>
                  </w:divBdr>
                </w:div>
                <w:div w:id="1646470517">
                  <w:marLeft w:val="480"/>
                  <w:marRight w:val="0"/>
                  <w:marTop w:val="0"/>
                  <w:marBottom w:val="0"/>
                  <w:divBdr>
                    <w:top w:val="none" w:sz="0" w:space="0" w:color="auto"/>
                    <w:left w:val="none" w:sz="0" w:space="0" w:color="auto"/>
                    <w:bottom w:val="none" w:sz="0" w:space="0" w:color="auto"/>
                    <w:right w:val="none" w:sz="0" w:space="0" w:color="auto"/>
                  </w:divBdr>
                </w:div>
                <w:div w:id="502084223">
                  <w:marLeft w:val="480"/>
                  <w:marRight w:val="0"/>
                  <w:marTop w:val="0"/>
                  <w:marBottom w:val="0"/>
                  <w:divBdr>
                    <w:top w:val="none" w:sz="0" w:space="0" w:color="auto"/>
                    <w:left w:val="none" w:sz="0" w:space="0" w:color="auto"/>
                    <w:bottom w:val="none" w:sz="0" w:space="0" w:color="auto"/>
                    <w:right w:val="none" w:sz="0" w:space="0" w:color="auto"/>
                  </w:divBdr>
                </w:div>
                <w:div w:id="1043678990">
                  <w:marLeft w:val="480"/>
                  <w:marRight w:val="0"/>
                  <w:marTop w:val="0"/>
                  <w:marBottom w:val="0"/>
                  <w:divBdr>
                    <w:top w:val="none" w:sz="0" w:space="0" w:color="auto"/>
                    <w:left w:val="none" w:sz="0" w:space="0" w:color="auto"/>
                    <w:bottom w:val="none" w:sz="0" w:space="0" w:color="auto"/>
                    <w:right w:val="none" w:sz="0" w:space="0" w:color="auto"/>
                  </w:divBdr>
                </w:div>
                <w:div w:id="182861293">
                  <w:marLeft w:val="480"/>
                  <w:marRight w:val="0"/>
                  <w:marTop w:val="0"/>
                  <w:marBottom w:val="0"/>
                  <w:divBdr>
                    <w:top w:val="none" w:sz="0" w:space="0" w:color="auto"/>
                    <w:left w:val="none" w:sz="0" w:space="0" w:color="auto"/>
                    <w:bottom w:val="none" w:sz="0" w:space="0" w:color="auto"/>
                    <w:right w:val="none" w:sz="0" w:space="0" w:color="auto"/>
                  </w:divBdr>
                </w:div>
                <w:div w:id="1111708979">
                  <w:marLeft w:val="480"/>
                  <w:marRight w:val="0"/>
                  <w:marTop w:val="0"/>
                  <w:marBottom w:val="0"/>
                  <w:divBdr>
                    <w:top w:val="none" w:sz="0" w:space="0" w:color="auto"/>
                    <w:left w:val="none" w:sz="0" w:space="0" w:color="auto"/>
                    <w:bottom w:val="none" w:sz="0" w:space="0" w:color="auto"/>
                    <w:right w:val="none" w:sz="0" w:space="0" w:color="auto"/>
                  </w:divBdr>
                </w:div>
                <w:div w:id="959579310">
                  <w:marLeft w:val="480"/>
                  <w:marRight w:val="0"/>
                  <w:marTop w:val="0"/>
                  <w:marBottom w:val="0"/>
                  <w:divBdr>
                    <w:top w:val="none" w:sz="0" w:space="0" w:color="auto"/>
                    <w:left w:val="none" w:sz="0" w:space="0" w:color="auto"/>
                    <w:bottom w:val="none" w:sz="0" w:space="0" w:color="auto"/>
                    <w:right w:val="none" w:sz="0" w:space="0" w:color="auto"/>
                  </w:divBdr>
                </w:div>
                <w:div w:id="2120492846">
                  <w:marLeft w:val="480"/>
                  <w:marRight w:val="0"/>
                  <w:marTop w:val="0"/>
                  <w:marBottom w:val="0"/>
                  <w:divBdr>
                    <w:top w:val="none" w:sz="0" w:space="0" w:color="auto"/>
                    <w:left w:val="none" w:sz="0" w:space="0" w:color="auto"/>
                    <w:bottom w:val="none" w:sz="0" w:space="0" w:color="auto"/>
                    <w:right w:val="none" w:sz="0" w:space="0" w:color="auto"/>
                  </w:divBdr>
                </w:div>
                <w:div w:id="706174792">
                  <w:marLeft w:val="480"/>
                  <w:marRight w:val="0"/>
                  <w:marTop w:val="0"/>
                  <w:marBottom w:val="0"/>
                  <w:divBdr>
                    <w:top w:val="none" w:sz="0" w:space="0" w:color="auto"/>
                    <w:left w:val="none" w:sz="0" w:space="0" w:color="auto"/>
                    <w:bottom w:val="none" w:sz="0" w:space="0" w:color="auto"/>
                    <w:right w:val="none" w:sz="0" w:space="0" w:color="auto"/>
                  </w:divBdr>
                </w:div>
                <w:div w:id="1921870943">
                  <w:marLeft w:val="480"/>
                  <w:marRight w:val="0"/>
                  <w:marTop w:val="0"/>
                  <w:marBottom w:val="0"/>
                  <w:divBdr>
                    <w:top w:val="none" w:sz="0" w:space="0" w:color="auto"/>
                    <w:left w:val="none" w:sz="0" w:space="0" w:color="auto"/>
                    <w:bottom w:val="none" w:sz="0" w:space="0" w:color="auto"/>
                    <w:right w:val="none" w:sz="0" w:space="0" w:color="auto"/>
                  </w:divBdr>
                </w:div>
                <w:div w:id="504175433">
                  <w:marLeft w:val="480"/>
                  <w:marRight w:val="0"/>
                  <w:marTop w:val="0"/>
                  <w:marBottom w:val="0"/>
                  <w:divBdr>
                    <w:top w:val="none" w:sz="0" w:space="0" w:color="auto"/>
                    <w:left w:val="none" w:sz="0" w:space="0" w:color="auto"/>
                    <w:bottom w:val="none" w:sz="0" w:space="0" w:color="auto"/>
                    <w:right w:val="none" w:sz="0" w:space="0" w:color="auto"/>
                  </w:divBdr>
                </w:div>
                <w:div w:id="1222180910">
                  <w:marLeft w:val="480"/>
                  <w:marRight w:val="0"/>
                  <w:marTop w:val="0"/>
                  <w:marBottom w:val="0"/>
                  <w:divBdr>
                    <w:top w:val="none" w:sz="0" w:space="0" w:color="auto"/>
                    <w:left w:val="none" w:sz="0" w:space="0" w:color="auto"/>
                    <w:bottom w:val="none" w:sz="0" w:space="0" w:color="auto"/>
                    <w:right w:val="none" w:sz="0" w:space="0" w:color="auto"/>
                  </w:divBdr>
                </w:div>
                <w:div w:id="1529372873">
                  <w:marLeft w:val="480"/>
                  <w:marRight w:val="0"/>
                  <w:marTop w:val="0"/>
                  <w:marBottom w:val="0"/>
                  <w:divBdr>
                    <w:top w:val="none" w:sz="0" w:space="0" w:color="auto"/>
                    <w:left w:val="none" w:sz="0" w:space="0" w:color="auto"/>
                    <w:bottom w:val="none" w:sz="0" w:space="0" w:color="auto"/>
                    <w:right w:val="none" w:sz="0" w:space="0" w:color="auto"/>
                  </w:divBdr>
                </w:div>
                <w:div w:id="605576880">
                  <w:marLeft w:val="480"/>
                  <w:marRight w:val="0"/>
                  <w:marTop w:val="0"/>
                  <w:marBottom w:val="0"/>
                  <w:divBdr>
                    <w:top w:val="none" w:sz="0" w:space="0" w:color="auto"/>
                    <w:left w:val="none" w:sz="0" w:space="0" w:color="auto"/>
                    <w:bottom w:val="none" w:sz="0" w:space="0" w:color="auto"/>
                    <w:right w:val="none" w:sz="0" w:space="0" w:color="auto"/>
                  </w:divBdr>
                </w:div>
                <w:div w:id="748305237">
                  <w:marLeft w:val="480"/>
                  <w:marRight w:val="0"/>
                  <w:marTop w:val="0"/>
                  <w:marBottom w:val="0"/>
                  <w:divBdr>
                    <w:top w:val="none" w:sz="0" w:space="0" w:color="auto"/>
                    <w:left w:val="none" w:sz="0" w:space="0" w:color="auto"/>
                    <w:bottom w:val="none" w:sz="0" w:space="0" w:color="auto"/>
                    <w:right w:val="none" w:sz="0" w:space="0" w:color="auto"/>
                  </w:divBdr>
                </w:div>
                <w:div w:id="1105541198">
                  <w:marLeft w:val="480"/>
                  <w:marRight w:val="0"/>
                  <w:marTop w:val="0"/>
                  <w:marBottom w:val="0"/>
                  <w:divBdr>
                    <w:top w:val="none" w:sz="0" w:space="0" w:color="auto"/>
                    <w:left w:val="none" w:sz="0" w:space="0" w:color="auto"/>
                    <w:bottom w:val="none" w:sz="0" w:space="0" w:color="auto"/>
                    <w:right w:val="none" w:sz="0" w:space="0" w:color="auto"/>
                  </w:divBdr>
                </w:div>
                <w:div w:id="869345043">
                  <w:marLeft w:val="480"/>
                  <w:marRight w:val="0"/>
                  <w:marTop w:val="0"/>
                  <w:marBottom w:val="0"/>
                  <w:divBdr>
                    <w:top w:val="none" w:sz="0" w:space="0" w:color="auto"/>
                    <w:left w:val="none" w:sz="0" w:space="0" w:color="auto"/>
                    <w:bottom w:val="none" w:sz="0" w:space="0" w:color="auto"/>
                    <w:right w:val="none" w:sz="0" w:space="0" w:color="auto"/>
                  </w:divBdr>
                </w:div>
                <w:div w:id="295795321">
                  <w:marLeft w:val="480"/>
                  <w:marRight w:val="0"/>
                  <w:marTop w:val="0"/>
                  <w:marBottom w:val="0"/>
                  <w:divBdr>
                    <w:top w:val="none" w:sz="0" w:space="0" w:color="auto"/>
                    <w:left w:val="none" w:sz="0" w:space="0" w:color="auto"/>
                    <w:bottom w:val="none" w:sz="0" w:space="0" w:color="auto"/>
                    <w:right w:val="none" w:sz="0" w:space="0" w:color="auto"/>
                  </w:divBdr>
                </w:div>
                <w:div w:id="767237605">
                  <w:marLeft w:val="480"/>
                  <w:marRight w:val="0"/>
                  <w:marTop w:val="0"/>
                  <w:marBottom w:val="0"/>
                  <w:divBdr>
                    <w:top w:val="none" w:sz="0" w:space="0" w:color="auto"/>
                    <w:left w:val="none" w:sz="0" w:space="0" w:color="auto"/>
                    <w:bottom w:val="none" w:sz="0" w:space="0" w:color="auto"/>
                    <w:right w:val="none" w:sz="0" w:space="0" w:color="auto"/>
                  </w:divBdr>
                </w:div>
                <w:div w:id="1593122808">
                  <w:marLeft w:val="480"/>
                  <w:marRight w:val="0"/>
                  <w:marTop w:val="0"/>
                  <w:marBottom w:val="0"/>
                  <w:divBdr>
                    <w:top w:val="none" w:sz="0" w:space="0" w:color="auto"/>
                    <w:left w:val="none" w:sz="0" w:space="0" w:color="auto"/>
                    <w:bottom w:val="none" w:sz="0" w:space="0" w:color="auto"/>
                    <w:right w:val="none" w:sz="0" w:space="0" w:color="auto"/>
                  </w:divBdr>
                </w:div>
                <w:div w:id="2120248688">
                  <w:marLeft w:val="480"/>
                  <w:marRight w:val="0"/>
                  <w:marTop w:val="0"/>
                  <w:marBottom w:val="0"/>
                  <w:divBdr>
                    <w:top w:val="none" w:sz="0" w:space="0" w:color="auto"/>
                    <w:left w:val="none" w:sz="0" w:space="0" w:color="auto"/>
                    <w:bottom w:val="none" w:sz="0" w:space="0" w:color="auto"/>
                    <w:right w:val="none" w:sz="0" w:space="0" w:color="auto"/>
                  </w:divBdr>
                </w:div>
                <w:div w:id="160513184">
                  <w:marLeft w:val="480"/>
                  <w:marRight w:val="0"/>
                  <w:marTop w:val="0"/>
                  <w:marBottom w:val="0"/>
                  <w:divBdr>
                    <w:top w:val="none" w:sz="0" w:space="0" w:color="auto"/>
                    <w:left w:val="none" w:sz="0" w:space="0" w:color="auto"/>
                    <w:bottom w:val="none" w:sz="0" w:space="0" w:color="auto"/>
                    <w:right w:val="none" w:sz="0" w:space="0" w:color="auto"/>
                  </w:divBdr>
                </w:div>
                <w:div w:id="1900170575">
                  <w:marLeft w:val="480"/>
                  <w:marRight w:val="0"/>
                  <w:marTop w:val="0"/>
                  <w:marBottom w:val="0"/>
                  <w:divBdr>
                    <w:top w:val="none" w:sz="0" w:space="0" w:color="auto"/>
                    <w:left w:val="none" w:sz="0" w:space="0" w:color="auto"/>
                    <w:bottom w:val="none" w:sz="0" w:space="0" w:color="auto"/>
                    <w:right w:val="none" w:sz="0" w:space="0" w:color="auto"/>
                  </w:divBdr>
                </w:div>
                <w:div w:id="2034190577">
                  <w:marLeft w:val="480"/>
                  <w:marRight w:val="0"/>
                  <w:marTop w:val="0"/>
                  <w:marBottom w:val="0"/>
                  <w:divBdr>
                    <w:top w:val="none" w:sz="0" w:space="0" w:color="auto"/>
                    <w:left w:val="none" w:sz="0" w:space="0" w:color="auto"/>
                    <w:bottom w:val="none" w:sz="0" w:space="0" w:color="auto"/>
                    <w:right w:val="none" w:sz="0" w:space="0" w:color="auto"/>
                  </w:divBdr>
                </w:div>
                <w:div w:id="1913273241">
                  <w:marLeft w:val="480"/>
                  <w:marRight w:val="0"/>
                  <w:marTop w:val="0"/>
                  <w:marBottom w:val="0"/>
                  <w:divBdr>
                    <w:top w:val="none" w:sz="0" w:space="0" w:color="auto"/>
                    <w:left w:val="none" w:sz="0" w:space="0" w:color="auto"/>
                    <w:bottom w:val="none" w:sz="0" w:space="0" w:color="auto"/>
                    <w:right w:val="none" w:sz="0" w:space="0" w:color="auto"/>
                  </w:divBdr>
                </w:div>
                <w:div w:id="52123635">
                  <w:marLeft w:val="480"/>
                  <w:marRight w:val="0"/>
                  <w:marTop w:val="0"/>
                  <w:marBottom w:val="0"/>
                  <w:divBdr>
                    <w:top w:val="none" w:sz="0" w:space="0" w:color="auto"/>
                    <w:left w:val="none" w:sz="0" w:space="0" w:color="auto"/>
                    <w:bottom w:val="none" w:sz="0" w:space="0" w:color="auto"/>
                    <w:right w:val="none" w:sz="0" w:space="0" w:color="auto"/>
                  </w:divBdr>
                </w:div>
                <w:div w:id="343435269">
                  <w:marLeft w:val="480"/>
                  <w:marRight w:val="0"/>
                  <w:marTop w:val="0"/>
                  <w:marBottom w:val="0"/>
                  <w:divBdr>
                    <w:top w:val="none" w:sz="0" w:space="0" w:color="auto"/>
                    <w:left w:val="none" w:sz="0" w:space="0" w:color="auto"/>
                    <w:bottom w:val="none" w:sz="0" w:space="0" w:color="auto"/>
                    <w:right w:val="none" w:sz="0" w:space="0" w:color="auto"/>
                  </w:divBdr>
                </w:div>
                <w:div w:id="889220815">
                  <w:marLeft w:val="480"/>
                  <w:marRight w:val="0"/>
                  <w:marTop w:val="0"/>
                  <w:marBottom w:val="0"/>
                  <w:divBdr>
                    <w:top w:val="none" w:sz="0" w:space="0" w:color="auto"/>
                    <w:left w:val="none" w:sz="0" w:space="0" w:color="auto"/>
                    <w:bottom w:val="none" w:sz="0" w:space="0" w:color="auto"/>
                    <w:right w:val="none" w:sz="0" w:space="0" w:color="auto"/>
                  </w:divBdr>
                </w:div>
                <w:div w:id="903299750">
                  <w:marLeft w:val="480"/>
                  <w:marRight w:val="0"/>
                  <w:marTop w:val="0"/>
                  <w:marBottom w:val="0"/>
                  <w:divBdr>
                    <w:top w:val="none" w:sz="0" w:space="0" w:color="auto"/>
                    <w:left w:val="none" w:sz="0" w:space="0" w:color="auto"/>
                    <w:bottom w:val="none" w:sz="0" w:space="0" w:color="auto"/>
                    <w:right w:val="none" w:sz="0" w:space="0" w:color="auto"/>
                  </w:divBdr>
                </w:div>
                <w:div w:id="2143883457">
                  <w:marLeft w:val="480"/>
                  <w:marRight w:val="0"/>
                  <w:marTop w:val="0"/>
                  <w:marBottom w:val="0"/>
                  <w:divBdr>
                    <w:top w:val="none" w:sz="0" w:space="0" w:color="auto"/>
                    <w:left w:val="none" w:sz="0" w:space="0" w:color="auto"/>
                    <w:bottom w:val="none" w:sz="0" w:space="0" w:color="auto"/>
                    <w:right w:val="none" w:sz="0" w:space="0" w:color="auto"/>
                  </w:divBdr>
                </w:div>
                <w:div w:id="1143884224">
                  <w:marLeft w:val="480"/>
                  <w:marRight w:val="0"/>
                  <w:marTop w:val="0"/>
                  <w:marBottom w:val="0"/>
                  <w:divBdr>
                    <w:top w:val="none" w:sz="0" w:space="0" w:color="auto"/>
                    <w:left w:val="none" w:sz="0" w:space="0" w:color="auto"/>
                    <w:bottom w:val="none" w:sz="0" w:space="0" w:color="auto"/>
                    <w:right w:val="none" w:sz="0" w:space="0" w:color="auto"/>
                  </w:divBdr>
                </w:div>
                <w:div w:id="1843547023">
                  <w:marLeft w:val="480"/>
                  <w:marRight w:val="0"/>
                  <w:marTop w:val="0"/>
                  <w:marBottom w:val="0"/>
                  <w:divBdr>
                    <w:top w:val="none" w:sz="0" w:space="0" w:color="auto"/>
                    <w:left w:val="none" w:sz="0" w:space="0" w:color="auto"/>
                    <w:bottom w:val="none" w:sz="0" w:space="0" w:color="auto"/>
                    <w:right w:val="none" w:sz="0" w:space="0" w:color="auto"/>
                  </w:divBdr>
                </w:div>
              </w:divsChild>
            </w:div>
            <w:div w:id="1692801421">
              <w:marLeft w:val="0"/>
              <w:marRight w:val="0"/>
              <w:marTop w:val="0"/>
              <w:marBottom w:val="0"/>
              <w:divBdr>
                <w:top w:val="none" w:sz="0" w:space="0" w:color="auto"/>
                <w:left w:val="none" w:sz="0" w:space="0" w:color="auto"/>
                <w:bottom w:val="none" w:sz="0" w:space="0" w:color="auto"/>
                <w:right w:val="none" w:sz="0" w:space="0" w:color="auto"/>
              </w:divBdr>
              <w:divsChild>
                <w:div w:id="205456832">
                  <w:marLeft w:val="480"/>
                  <w:marRight w:val="0"/>
                  <w:marTop w:val="0"/>
                  <w:marBottom w:val="0"/>
                  <w:divBdr>
                    <w:top w:val="none" w:sz="0" w:space="0" w:color="auto"/>
                    <w:left w:val="none" w:sz="0" w:space="0" w:color="auto"/>
                    <w:bottom w:val="none" w:sz="0" w:space="0" w:color="auto"/>
                    <w:right w:val="none" w:sz="0" w:space="0" w:color="auto"/>
                  </w:divBdr>
                </w:div>
                <w:div w:id="438337355">
                  <w:marLeft w:val="480"/>
                  <w:marRight w:val="0"/>
                  <w:marTop w:val="0"/>
                  <w:marBottom w:val="0"/>
                  <w:divBdr>
                    <w:top w:val="none" w:sz="0" w:space="0" w:color="auto"/>
                    <w:left w:val="none" w:sz="0" w:space="0" w:color="auto"/>
                    <w:bottom w:val="none" w:sz="0" w:space="0" w:color="auto"/>
                    <w:right w:val="none" w:sz="0" w:space="0" w:color="auto"/>
                  </w:divBdr>
                </w:div>
                <w:div w:id="167600743">
                  <w:marLeft w:val="480"/>
                  <w:marRight w:val="0"/>
                  <w:marTop w:val="0"/>
                  <w:marBottom w:val="0"/>
                  <w:divBdr>
                    <w:top w:val="none" w:sz="0" w:space="0" w:color="auto"/>
                    <w:left w:val="none" w:sz="0" w:space="0" w:color="auto"/>
                    <w:bottom w:val="none" w:sz="0" w:space="0" w:color="auto"/>
                    <w:right w:val="none" w:sz="0" w:space="0" w:color="auto"/>
                  </w:divBdr>
                </w:div>
                <w:div w:id="640884757">
                  <w:marLeft w:val="480"/>
                  <w:marRight w:val="0"/>
                  <w:marTop w:val="0"/>
                  <w:marBottom w:val="0"/>
                  <w:divBdr>
                    <w:top w:val="none" w:sz="0" w:space="0" w:color="auto"/>
                    <w:left w:val="none" w:sz="0" w:space="0" w:color="auto"/>
                    <w:bottom w:val="none" w:sz="0" w:space="0" w:color="auto"/>
                    <w:right w:val="none" w:sz="0" w:space="0" w:color="auto"/>
                  </w:divBdr>
                </w:div>
                <w:div w:id="1164706698">
                  <w:marLeft w:val="480"/>
                  <w:marRight w:val="0"/>
                  <w:marTop w:val="0"/>
                  <w:marBottom w:val="0"/>
                  <w:divBdr>
                    <w:top w:val="none" w:sz="0" w:space="0" w:color="auto"/>
                    <w:left w:val="none" w:sz="0" w:space="0" w:color="auto"/>
                    <w:bottom w:val="none" w:sz="0" w:space="0" w:color="auto"/>
                    <w:right w:val="none" w:sz="0" w:space="0" w:color="auto"/>
                  </w:divBdr>
                </w:div>
                <w:div w:id="1402673903">
                  <w:marLeft w:val="480"/>
                  <w:marRight w:val="0"/>
                  <w:marTop w:val="0"/>
                  <w:marBottom w:val="0"/>
                  <w:divBdr>
                    <w:top w:val="none" w:sz="0" w:space="0" w:color="auto"/>
                    <w:left w:val="none" w:sz="0" w:space="0" w:color="auto"/>
                    <w:bottom w:val="none" w:sz="0" w:space="0" w:color="auto"/>
                    <w:right w:val="none" w:sz="0" w:space="0" w:color="auto"/>
                  </w:divBdr>
                </w:div>
                <w:div w:id="1296444937">
                  <w:marLeft w:val="480"/>
                  <w:marRight w:val="0"/>
                  <w:marTop w:val="0"/>
                  <w:marBottom w:val="0"/>
                  <w:divBdr>
                    <w:top w:val="none" w:sz="0" w:space="0" w:color="auto"/>
                    <w:left w:val="none" w:sz="0" w:space="0" w:color="auto"/>
                    <w:bottom w:val="none" w:sz="0" w:space="0" w:color="auto"/>
                    <w:right w:val="none" w:sz="0" w:space="0" w:color="auto"/>
                  </w:divBdr>
                </w:div>
                <w:div w:id="827939828">
                  <w:marLeft w:val="480"/>
                  <w:marRight w:val="0"/>
                  <w:marTop w:val="0"/>
                  <w:marBottom w:val="0"/>
                  <w:divBdr>
                    <w:top w:val="none" w:sz="0" w:space="0" w:color="auto"/>
                    <w:left w:val="none" w:sz="0" w:space="0" w:color="auto"/>
                    <w:bottom w:val="none" w:sz="0" w:space="0" w:color="auto"/>
                    <w:right w:val="none" w:sz="0" w:space="0" w:color="auto"/>
                  </w:divBdr>
                </w:div>
                <w:div w:id="1204639646">
                  <w:marLeft w:val="480"/>
                  <w:marRight w:val="0"/>
                  <w:marTop w:val="0"/>
                  <w:marBottom w:val="0"/>
                  <w:divBdr>
                    <w:top w:val="none" w:sz="0" w:space="0" w:color="auto"/>
                    <w:left w:val="none" w:sz="0" w:space="0" w:color="auto"/>
                    <w:bottom w:val="none" w:sz="0" w:space="0" w:color="auto"/>
                    <w:right w:val="none" w:sz="0" w:space="0" w:color="auto"/>
                  </w:divBdr>
                </w:div>
                <w:div w:id="1976567421">
                  <w:marLeft w:val="480"/>
                  <w:marRight w:val="0"/>
                  <w:marTop w:val="0"/>
                  <w:marBottom w:val="0"/>
                  <w:divBdr>
                    <w:top w:val="none" w:sz="0" w:space="0" w:color="auto"/>
                    <w:left w:val="none" w:sz="0" w:space="0" w:color="auto"/>
                    <w:bottom w:val="none" w:sz="0" w:space="0" w:color="auto"/>
                    <w:right w:val="none" w:sz="0" w:space="0" w:color="auto"/>
                  </w:divBdr>
                </w:div>
                <w:div w:id="1903757123">
                  <w:marLeft w:val="480"/>
                  <w:marRight w:val="0"/>
                  <w:marTop w:val="0"/>
                  <w:marBottom w:val="0"/>
                  <w:divBdr>
                    <w:top w:val="none" w:sz="0" w:space="0" w:color="auto"/>
                    <w:left w:val="none" w:sz="0" w:space="0" w:color="auto"/>
                    <w:bottom w:val="none" w:sz="0" w:space="0" w:color="auto"/>
                    <w:right w:val="none" w:sz="0" w:space="0" w:color="auto"/>
                  </w:divBdr>
                </w:div>
                <w:div w:id="277878244">
                  <w:marLeft w:val="480"/>
                  <w:marRight w:val="0"/>
                  <w:marTop w:val="0"/>
                  <w:marBottom w:val="0"/>
                  <w:divBdr>
                    <w:top w:val="none" w:sz="0" w:space="0" w:color="auto"/>
                    <w:left w:val="none" w:sz="0" w:space="0" w:color="auto"/>
                    <w:bottom w:val="none" w:sz="0" w:space="0" w:color="auto"/>
                    <w:right w:val="none" w:sz="0" w:space="0" w:color="auto"/>
                  </w:divBdr>
                </w:div>
                <w:div w:id="1731882265">
                  <w:marLeft w:val="480"/>
                  <w:marRight w:val="0"/>
                  <w:marTop w:val="0"/>
                  <w:marBottom w:val="0"/>
                  <w:divBdr>
                    <w:top w:val="none" w:sz="0" w:space="0" w:color="auto"/>
                    <w:left w:val="none" w:sz="0" w:space="0" w:color="auto"/>
                    <w:bottom w:val="none" w:sz="0" w:space="0" w:color="auto"/>
                    <w:right w:val="none" w:sz="0" w:space="0" w:color="auto"/>
                  </w:divBdr>
                </w:div>
                <w:div w:id="2137988849">
                  <w:marLeft w:val="480"/>
                  <w:marRight w:val="0"/>
                  <w:marTop w:val="0"/>
                  <w:marBottom w:val="0"/>
                  <w:divBdr>
                    <w:top w:val="none" w:sz="0" w:space="0" w:color="auto"/>
                    <w:left w:val="none" w:sz="0" w:space="0" w:color="auto"/>
                    <w:bottom w:val="none" w:sz="0" w:space="0" w:color="auto"/>
                    <w:right w:val="none" w:sz="0" w:space="0" w:color="auto"/>
                  </w:divBdr>
                </w:div>
                <w:div w:id="602810100">
                  <w:marLeft w:val="480"/>
                  <w:marRight w:val="0"/>
                  <w:marTop w:val="0"/>
                  <w:marBottom w:val="0"/>
                  <w:divBdr>
                    <w:top w:val="none" w:sz="0" w:space="0" w:color="auto"/>
                    <w:left w:val="none" w:sz="0" w:space="0" w:color="auto"/>
                    <w:bottom w:val="none" w:sz="0" w:space="0" w:color="auto"/>
                    <w:right w:val="none" w:sz="0" w:space="0" w:color="auto"/>
                  </w:divBdr>
                </w:div>
                <w:div w:id="2006669556">
                  <w:marLeft w:val="480"/>
                  <w:marRight w:val="0"/>
                  <w:marTop w:val="0"/>
                  <w:marBottom w:val="0"/>
                  <w:divBdr>
                    <w:top w:val="none" w:sz="0" w:space="0" w:color="auto"/>
                    <w:left w:val="none" w:sz="0" w:space="0" w:color="auto"/>
                    <w:bottom w:val="none" w:sz="0" w:space="0" w:color="auto"/>
                    <w:right w:val="none" w:sz="0" w:space="0" w:color="auto"/>
                  </w:divBdr>
                </w:div>
                <w:div w:id="777874289">
                  <w:marLeft w:val="480"/>
                  <w:marRight w:val="0"/>
                  <w:marTop w:val="0"/>
                  <w:marBottom w:val="0"/>
                  <w:divBdr>
                    <w:top w:val="none" w:sz="0" w:space="0" w:color="auto"/>
                    <w:left w:val="none" w:sz="0" w:space="0" w:color="auto"/>
                    <w:bottom w:val="none" w:sz="0" w:space="0" w:color="auto"/>
                    <w:right w:val="none" w:sz="0" w:space="0" w:color="auto"/>
                  </w:divBdr>
                </w:div>
                <w:div w:id="1941373319">
                  <w:marLeft w:val="480"/>
                  <w:marRight w:val="0"/>
                  <w:marTop w:val="0"/>
                  <w:marBottom w:val="0"/>
                  <w:divBdr>
                    <w:top w:val="none" w:sz="0" w:space="0" w:color="auto"/>
                    <w:left w:val="none" w:sz="0" w:space="0" w:color="auto"/>
                    <w:bottom w:val="none" w:sz="0" w:space="0" w:color="auto"/>
                    <w:right w:val="none" w:sz="0" w:space="0" w:color="auto"/>
                  </w:divBdr>
                </w:div>
                <w:div w:id="560869959">
                  <w:marLeft w:val="480"/>
                  <w:marRight w:val="0"/>
                  <w:marTop w:val="0"/>
                  <w:marBottom w:val="0"/>
                  <w:divBdr>
                    <w:top w:val="none" w:sz="0" w:space="0" w:color="auto"/>
                    <w:left w:val="none" w:sz="0" w:space="0" w:color="auto"/>
                    <w:bottom w:val="none" w:sz="0" w:space="0" w:color="auto"/>
                    <w:right w:val="none" w:sz="0" w:space="0" w:color="auto"/>
                  </w:divBdr>
                </w:div>
                <w:div w:id="1728065638">
                  <w:marLeft w:val="480"/>
                  <w:marRight w:val="0"/>
                  <w:marTop w:val="0"/>
                  <w:marBottom w:val="0"/>
                  <w:divBdr>
                    <w:top w:val="none" w:sz="0" w:space="0" w:color="auto"/>
                    <w:left w:val="none" w:sz="0" w:space="0" w:color="auto"/>
                    <w:bottom w:val="none" w:sz="0" w:space="0" w:color="auto"/>
                    <w:right w:val="none" w:sz="0" w:space="0" w:color="auto"/>
                  </w:divBdr>
                </w:div>
                <w:div w:id="1533224126">
                  <w:marLeft w:val="480"/>
                  <w:marRight w:val="0"/>
                  <w:marTop w:val="0"/>
                  <w:marBottom w:val="0"/>
                  <w:divBdr>
                    <w:top w:val="none" w:sz="0" w:space="0" w:color="auto"/>
                    <w:left w:val="none" w:sz="0" w:space="0" w:color="auto"/>
                    <w:bottom w:val="none" w:sz="0" w:space="0" w:color="auto"/>
                    <w:right w:val="none" w:sz="0" w:space="0" w:color="auto"/>
                  </w:divBdr>
                </w:div>
                <w:div w:id="241335274">
                  <w:marLeft w:val="480"/>
                  <w:marRight w:val="0"/>
                  <w:marTop w:val="0"/>
                  <w:marBottom w:val="0"/>
                  <w:divBdr>
                    <w:top w:val="none" w:sz="0" w:space="0" w:color="auto"/>
                    <w:left w:val="none" w:sz="0" w:space="0" w:color="auto"/>
                    <w:bottom w:val="none" w:sz="0" w:space="0" w:color="auto"/>
                    <w:right w:val="none" w:sz="0" w:space="0" w:color="auto"/>
                  </w:divBdr>
                </w:div>
                <w:div w:id="1934702425">
                  <w:marLeft w:val="480"/>
                  <w:marRight w:val="0"/>
                  <w:marTop w:val="0"/>
                  <w:marBottom w:val="0"/>
                  <w:divBdr>
                    <w:top w:val="none" w:sz="0" w:space="0" w:color="auto"/>
                    <w:left w:val="none" w:sz="0" w:space="0" w:color="auto"/>
                    <w:bottom w:val="none" w:sz="0" w:space="0" w:color="auto"/>
                    <w:right w:val="none" w:sz="0" w:space="0" w:color="auto"/>
                  </w:divBdr>
                </w:div>
                <w:div w:id="1859350968">
                  <w:marLeft w:val="480"/>
                  <w:marRight w:val="0"/>
                  <w:marTop w:val="0"/>
                  <w:marBottom w:val="0"/>
                  <w:divBdr>
                    <w:top w:val="none" w:sz="0" w:space="0" w:color="auto"/>
                    <w:left w:val="none" w:sz="0" w:space="0" w:color="auto"/>
                    <w:bottom w:val="none" w:sz="0" w:space="0" w:color="auto"/>
                    <w:right w:val="none" w:sz="0" w:space="0" w:color="auto"/>
                  </w:divBdr>
                </w:div>
                <w:div w:id="1242713031">
                  <w:marLeft w:val="480"/>
                  <w:marRight w:val="0"/>
                  <w:marTop w:val="0"/>
                  <w:marBottom w:val="0"/>
                  <w:divBdr>
                    <w:top w:val="none" w:sz="0" w:space="0" w:color="auto"/>
                    <w:left w:val="none" w:sz="0" w:space="0" w:color="auto"/>
                    <w:bottom w:val="none" w:sz="0" w:space="0" w:color="auto"/>
                    <w:right w:val="none" w:sz="0" w:space="0" w:color="auto"/>
                  </w:divBdr>
                </w:div>
                <w:div w:id="649479571">
                  <w:marLeft w:val="480"/>
                  <w:marRight w:val="0"/>
                  <w:marTop w:val="0"/>
                  <w:marBottom w:val="0"/>
                  <w:divBdr>
                    <w:top w:val="none" w:sz="0" w:space="0" w:color="auto"/>
                    <w:left w:val="none" w:sz="0" w:space="0" w:color="auto"/>
                    <w:bottom w:val="none" w:sz="0" w:space="0" w:color="auto"/>
                    <w:right w:val="none" w:sz="0" w:space="0" w:color="auto"/>
                  </w:divBdr>
                </w:div>
                <w:div w:id="615454555">
                  <w:marLeft w:val="480"/>
                  <w:marRight w:val="0"/>
                  <w:marTop w:val="0"/>
                  <w:marBottom w:val="0"/>
                  <w:divBdr>
                    <w:top w:val="none" w:sz="0" w:space="0" w:color="auto"/>
                    <w:left w:val="none" w:sz="0" w:space="0" w:color="auto"/>
                    <w:bottom w:val="none" w:sz="0" w:space="0" w:color="auto"/>
                    <w:right w:val="none" w:sz="0" w:space="0" w:color="auto"/>
                  </w:divBdr>
                </w:div>
                <w:div w:id="18242434">
                  <w:marLeft w:val="480"/>
                  <w:marRight w:val="0"/>
                  <w:marTop w:val="0"/>
                  <w:marBottom w:val="0"/>
                  <w:divBdr>
                    <w:top w:val="none" w:sz="0" w:space="0" w:color="auto"/>
                    <w:left w:val="none" w:sz="0" w:space="0" w:color="auto"/>
                    <w:bottom w:val="none" w:sz="0" w:space="0" w:color="auto"/>
                    <w:right w:val="none" w:sz="0" w:space="0" w:color="auto"/>
                  </w:divBdr>
                </w:div>
                <w:div w:id="659701382">
                  <w:marLeft w:val="480"/>
                  <w:marRight w:val="0"/>
                  <w:marTop w:val="0"/>
                  <w:marBottom w:val="0"/>
                  <w:divBdr>
                    <w:top w:val="none" w:sz="0" w:space="0" w:color="auto"/>
                    <w:left w:val="none" w:sz="0" w:space="0" w:color="auto"/>
                    <w:bottom w:val="none" w:sz="0" w:space="0" w:color="auto"/>
                    <w:right w:val="none" w:sz="0" w:space="0" w:color="auto"/>
                  </w:divBdr>
                </w:div>
                <w:div w:id="1053775012">
                  <w:marLeft w:val="480"/>
                  <w:marRight w:val="0"/>
                  <w:marTop w:val="0"/>
                  <w:marBottom w:val="0"/>
                  <w:divBdr>
                    <w:top w:val="none" w:sz="0" w:space="0" w:color="auto"/>
                    <w:left w:val="none" w:sz="0" w:space="0" w:color="auto"/>
                    <w:bottom w:val="none" w:sz="0" w:space="0" w:color="auto"/>
                    <w:right w:val="none" w:sz="0" w:space="0" w:color="auto"/>
                  </w:divBdr>
                </w:div>
                <w:div w:id="728772226">
                  <w:marLeft w:val="480"/>
                  <w:marRight w:val="0"/>
                  <w:marTop w:val="0"/>
                  <w:marBottom w:val="0"/>
                  <w:divBdr>
                    <w:top w:val="none" w:sz="0" w:space="0" w:color="auto"/>
                    <w:left w:val="none" w:sz="0" w:space="0" w:color="auto"/>
                    <w:bottom w:val="none" w:sz="0" w:space="0" w:color="auto"/>
                    <w:right w:val="none" w:sz="0" w:space="0" w:color="auto"/>
                  </w:divBdr>
                </w:div>
                <w:div w:id="926421921">
                  <w:marLeft w:val="480"/>
                  <w:marRight w:val="0"/>
                  <w:marTop w:val="0"/>
                  <w:marBottom w:val="0"/>
                  <w:divBdr>
                    <w:top w:val="none" w:sz="0" w:space="0" w:color="auto"/>
                    <w:left w:val="none" w:sz="0" w:space="0" w:color="auto"/>
                    <w:bottom w:val="none" w:sz="0" w:space="0" w:color="auto"/>
                    <w:right w:val="none" w:sz="0" w:space="0" w:color="auto"/>
                  </w:divBdr>
                </w:div>
                <w:div w:id="140775928">
                  <w:marLeft w:val="480"/>
                  <w:marRight w:val="0"/>
                  <w:marTop w:val="0"/>
                  <w:marBottom w:val="0"/>
                  <w:divBdr>
                    <w:top w:val="none" w:sz="0" w:space="0" w:color="auto"/>
                    <w:left w:val="none" w:sz="0" w:space="0" w:color="auto"/>
                    <w:bottom w:val="none" w:sz="0" w:space="0" w:color="auto"/>
                    <w:right w:val="none" w:sz="0" w:space="0" w:color="auto"/>
                  </w:divBdr>
                </w:div>
                <w:div w:id="1489709474">
                  <w:marLeft w:val="480"/>
                  <w:marRight w:val="0"/>
                  <w:marTop w:val="0"/>
                  <w:marBottom w:val="0"/>
                  <w:divBdr>
                    <w:top w:val="none" w:sz="0" w:space="0" w:color="auto"/>
                    <w:left w:val="none" w:sz="0" w:space="0" w:color="auto"/>
                    <w:bottom w:val="none" w:sz="0" w:space="0" w:color="auto"/>
                    <w:right w:val="none" w:sz="0" w:space="0" w:color="auto"/>
                  </w:divBdr>
                </w:div>
                <w:div w:id="1122110526">
                  <w:marLeft w:val="480"/>
                  <w:marRight w:val="0"/>
                  <w:marTop w:val="0"/>
                  <w:marBottom w:val="0"/>
                  <w:divBdr>
                    <w:top w:val="none" w:sz="0" w:space="0" w:color="auto"/>
                    <w:left w:val="none" w:sz="0" w:space="0" w:color="auto"/>
                    <w:bottom w:val="none" w:sz="0" w:space="0" w:color="auto"/>
                    <w:right w:val="none" w:sz="0" w:space="0" w:color="auto"/>
                  </w:divBdr>
                </w:div>
                <w:div w:id="960647805">
                  <w:marLeft w:val="480"/>
                  <w:marRight w:val="0"/>
                  <w:marTop w:val="0"/>
                  <w:marBottom w:val="0"/>
                  <w:divBdr>
                    <w:top w:val="none" w:sz="0" w:space="0" w:color="auto"/>
                    <w:left w:val="none" w:sz="0" w:space="0" w:color="auto"/>
                    <w:bottom w:val="none" w:sz="0" w:space="0" w:color="auto"/>
                    <w:right w:val="none" w:sz="0" w:space="0" w:color="auto"/>
                  </w:divBdr>
                </w:div>
                <w:div w:id="471488397">
                  <w:marLeft w:val="480"/>
                  <w:marRight w:val="0"/>
                  <w:marTop w:val="0"/>
                  <w:marBottom w:val="0"/>
                  <w:divBdr>
                    <w:top w:val="none" w:sz="0" w:space="0" w:color="auto"/>
                    <w:left w:val="none" w:sz="0" w:space="0" w:color="auto"/>
                    <w:bottom w:val="none" w:sz="0" w:space="0" w:color="auto"/>
                    <w:right w:val="none" w:sz="0" w:space="0" w:color="auto"/>
                  </w:divBdr>
                </w:div>
                <w:div w:id="1873834793">
                  <w:marLeft w:val="480"/>
                  <w:marRight w:val="0"/>
                  <w:marTop w:val="0"/>
                  <w:marBottom w:val="0"/>
                  <w:divBdr>
                    <w:top w:val="none" w:sz="0" w:space="0" w:color="auto"/>
                    <w:left w:val="none" w:sz="0" w:space="0" w:color="auto"/>
                    <w:bottom w:val="none" w:sz="0" w:space="0" w:color="auto"/>
                    <w:right w:val="none" w:sz="0" w:space="0" w:color="auto"/>
                  </w:divBdr>
                </w:div>
                <w:div w:id="97063803">
                  <w:marLeft w:val="480"/>
                  <w:marRight w:val="0"/>
                  <w:marTop w:val="0"/>
                  <w:marBottom w:val="0"/>
                  <w:divBdr>
                    <w:top w:val="none" w:sz="0" w:space="0" w:color="auto"/>
                    <w:left w:val="none" w:sz="0" w:space="0" w:color="auto"/>
                    <w:bottom w:val="none" w:sz="0" w:space="0" w:color="auto"/>
                    <w:right w:val="none" w:sz="0" w:space="0" w:color="auto"/>
                  </w:divBdr>
                </w:div>
                <w:div w:id="1798256329">
                  <w:marLeft w:val="480"/>
                  <w:marRight w:val="0"/>
                  <w:marTop w:val="0"/>
                  <w:marBottom w:val="0"/>
                  <w:divBdr>
                    <w:top w:val="none" w:sz="0" w:space="0" w:color="auto"/>
                    <w:left w:val="none" w:sz="0" w:space="0" w:color="auto"/>
                    <w:bottom w:val="none" w:sz="0" w:space="0" w:color="auto"/>
                    <w:right w:val="none" w:sz="0" w:space="0" w:color="auto"/>
                  </w:divBdr>
                </w:div>
                <w:div w:id="1569533208">
                  <w:marLeft w:val="480"/>
                  <w:marRight w:val="0"/>
                  <w:marTop w:val="0"/>
                  <w:marBottom w:val="0"/>
                  <w:divBdr>
                    <w:top w:val="none" w:sz="0" w:space="0" w:color="auto"/>
                    <w:left w:val="none" w:sz="0" w:space="0" w:color="auto"/>
                    <w:bottom w:val="none" w:sz="0" w:space="0" w:color="auto"/>
                    <w:right w:val="none" w:sz="0" w:space="0" w:color="auto"/>
                  </w:divBdr>
                </w:div>
                <w:div w:id="214195612">
                  <w:marLeft w:val="480"/>
                  <w:marRight w:val="0"/>
                  <w:marTop w:val="0"/>
                  <w:marBottom w:val="0"/>
                  <w:divBdr>
                    <w:top w:val="none" w:sz="0" w:space="0" w:color="auto"/>
                    <w:left w:val="none" w:sz="0" w:space="0" w:color="auto"/>
                    <w:bottom w:val="none" w:sz="0" w:space="0" w:color="auto"/>
                    <w:right w:val="none" w:sz="0" w:space="0" w:color="auto"/>
                  </w:divBdr>
                </w:div>
                <w:div w:id="1479834904">
                  <w:marLeft w:val="480"/>
                  <w:marRight w:val="0"/>
                  <w:marTop w:val="0"/>
                  <w:marBottom w:val="0"/>
                  <w:divBdr>
                    <w:top w:val="none" w:sz="0" w:space="0" w:color="auto"/>
                    <w:left w:val="none" w:sz="0" w:space="0" w:color="auto"/>
                    <w:bottom w:val="none" w:sz="0" w:space="0" w:color="auto"/>
                    <w:right w:val="none" w:sz="0" w:space="0" w:color="auto"/>
                  </w:divBdr>
                </w:div>
                <w:div w:id="1076364065">
                  <w:marLeft w:val="480"/>
                  <w:marRight w:val="0"/>
                  <w:marTop w:val="0"/>
                  <w:marBottom w:val="0"/>
                  <w:divBdr>
                    <w:top w:val="none" w:sz="0" w:space="0" w:color="auto"/>
                    <w:left w:val="none" w:sz="0" w:space="0" w:color="auto"/>
                    <w:bottom w:val="none" w:sz="0" w:space="0" w:color="auto"/>
                    <w:right w:val="none" w:sz="0" w:space="0" w:color="auto"/>
                  </w:divBdr>
                </w:div>
                <w:div w:id="573972529">
                  <w:marLeft w:val="480"/>
                  <w:marRight w:val="0"/>
                  <w:marTop w:val="0"/>
                  <w:marBottom w:val="0"/>
                  <w:divBdr>
                    <w:top w:val="none" w:sz="0" w:space="0" w:color="auto"/>
                    <w:left w:val="none" w:sz="0" w:space="0" w:color="auto"/>
                    <w:bottom w:val="none" w:sz="0" w:space="0" w:color="auto"/>
                    <w:right w:val="none" w:sz="0" w:space="0" w:color="auto"/>
                  </w:divBdr>
                </w:div>
                <w:div w:id="75169946">
                  <w:marLeft w:val="480"/>
                  <w:marRight w:val="0"/>
                  <w:marTop w:val="0"/>
                  <w:marBottom w:val="0"/>
                  <w:divBdr>
                    <w:top w:val="none" w:sz="0" w:space="0" w:color="auto"/>
                    <w:left w:val="none" w:sz="0" w:space="0" w:color="auto"/>
                    <w:bottom w:val="none" w:sz="0" w:space="0" w:color="auto"/>
                    <w:right w:val="none" w:sz="0" w:space="0" w:color="auto"/>
                  </w:divBdr>
                </w:div>
                <w:div w:id="737364600">
                  <w:marLeft w:val="480"/>
                  <w:marRight w:val="0"/>
                  <w:marTop w:val="0"/>
                  <w:marBottom w:val="0"/>
                  <w:divBdr>
                    <w:top w:val="none" w:sz="0" w:space="0" w:color="auto"/>
                    <w:left w:val="none" w:sz="0" w:space="0" w:color="auto"/>
                    <w:bottom w:val="none" w:sz="0" w:space="0" w:color="auto"/>
                    <w:right w:val="none" w:sz="0" w:space="0" w:color="auto"/>
                  </w:divBdr>
                </w:div>
                <w:div w:id="148980186">
                  <w:marLeft w:val="480"/>
                  <w:marRight w:val="0"/>
                  <w:marTop w:val="0"/>
                  <w:marBottom w:val="0"/>
                  <w:divBdr>
                    <w:top w:val="none" w:sz="0" w:space="0" w:color="auto"/>
                    <w:left w:val="none" w:sz="0" w:space="0" w:color="auto"/>
                    <w:bottom w:val="none" w:sz="0" w:space="0" w:color="auto"/>
                    <w:right w:val="none" w:sz="0" w:space="0" w:color="auto"/>
                  </w:divBdr>
                </w:div>
                <w:div w:id="1903906865">
                  <w:marLeft w:val="480"/>
                  <w:marRight w:val="0"/>
                  <w:marTop w:val="0"/>
                  <w:marBottom w:val="0"/>
                  <w:divBdr>
                    <w:top w:val="none" w:sz="0" w:space="0" w:color="auto"/>
                    <w:left w:val="none" w:sz="0" w:space="0" w:color="auto"/>
                    <w:bottom w:val="none" w:sz="0" w:space="0" w:color="auto"/>
                    <w:right w:val="none" w:sz="0" w:space="0" w:color="auto"/>
                  </w:divBdr>
                </w:div>
                <w:div w:id="2034990425">
                  <w:marLeft w:val="480"/>
                  <w:marRight w:val="0"/>
                  <w:marTop w:val="0"/>
                  <w:marBottom w:val="0"/>
                  <w:divBdr>
                    <w:top w:val="none" w:sz="0" w:space="0" w:color="auto"/>
                    <w:left w:val="none" w:sz="0" w:space="0" w:color="auto"/>
                    <w:bottom w:val="none" w:sz="0" w:space="0" w:color="auto"/>
                    <w:right w:val="none" w:sz="0" w:space="0" w:color="auto"/>
                  </w:divBdr>
                </w:div>
                <w:div w:id="2135126784">
                  <w:marLeft w:val="480"/>
                  <w:marRight w:val="0"/>
                  <w:marTop w:val="0"/>
                  <w:marBottom w:val="0"/>
                  <w:divBdr>
                    <w:top w:val="none" w:sz="0" w:space="0" w:color="auto"/>
                    <w:left w:val="none" w:sz="0" w:space="0" w:color="auto"/>
                    <w:bottom w:val="none" w:sz="0" w:space="0" w:color="auto"/>
                    <w:right w:val="none" w:sz="0" w:space="0" w:color="auto"/>
                  </w:divBdr>
                </w:div>
              </w:divsChild>
            </w:div>
            <w:div w:id="1682853037">
              <w:marLeft w:val="0"/>
              <w:marRight w:val="0"/>
              <w:marTop w:val="0"/>
              <w:marBottom w:val="0"/>
              <w:divBdr>
                <w:top w:val="none" w:sz="0" w:space="0" w:color="auto"/>
                <w:left w:val="none" w:sz="0" w:space="0" w:color="auto"/>
                <w:bottom w:val="none" w:sz="0" w:space="0" w:color="auto"/>
                <w:right w:val="none" w:sz="0" w:space="0" w:color="auto"/>
              </w:divBdr>
              <w:divsChild>
                <w:div w:id="735324094">
                  <w:marLeft w:val="480"/>
                  <w:marRight w:val="0"/>
                  <w:marTop w:val="0"/>
                  <w:marBottom w:val="0"/>
                  <w:divBdr>
                    <w:top w:val="none" w:sz="0" w:space="0" w:color="auto"/>
                    <w:left w:val="none" w:sz="0" w:space="0" w:color="auto"/>
                    <w:bottom w:val="none" w:sz="0" w:space="0" w:color="auto"/>
                    <w:right w:val="none" w:sz="0" w:space="0" w:color="auto"/>
                  </w:divBdr>
                </w:div>
                <w:div w:id="727802703">
                  <w:marLeft w:val="480"/>
                  <w:marRight w:val="0"/>
                  <w:marTop w:val="0"/>
                  <w:marBottom w:val="0"/>
                  <w:divBdr>
                    <w:top w:val="none" w:sz="0" w:space="0" w:color="auto"/>
                    <w:left w:val="none" w:sz="0" w:space="0" w:color="auto"/>
                    <w:bottom w:val="none" w:sz="0" w:space="0" w:color="auto"/>
                    <w:right w:val="none" w:sz="0" w:space="0" w:color="auto"/>
                  </w:divBdr>
                </w:div>
                <w:div w:id="1686982968">
                  <w:marLeft w:val="480"/>
                  <w:marRight w:val="0"/>
                  <w:marTop w:val="0"/>
                  <w:marBottom w:val="0"/>
                  <w:divBdr>
                    <w:top w:val="none" w:sz="0" w:space="0" w:color="auto"/>
                    <w:left w:val="none" w:sz="0" w:space="0" w:color="auto"/>
                    <w:bottom w:val="none" w:sz="0" w:space="0" w:color="auto"/>
                    <w:right w:val="none" w:sz="0" w:space="0" w:color="auto"/>
                  </w:divBdr>
                </w:div>
                <w:div w:id="1905949075">
                  <w:marLeft w:val="480"/>
                  <w:marRight w:val="0"/>
                  <w:marTop w:val="0"/>
                  <w:marBottom w:val="0"/>
                  <w:divBdr>
                    <w:top w:val="none" w:sz="0" w:space="0" w:color="auto"/>
                    <w:left w:val="none" w:sz="0" w:space="0" w:color="auto"/>
                    <w:bottom w:val="none" w:sz="0" w:space="0" w:color="auto"/>
                    <w:right w:val="none" w:sz="0" w:space="0" w:color="auto"/>
                  </w:divBdr>
                </w:div>
                <w:div w:id="934438667">
                  <w:marLeft w:val="480"/>
                  <w:marRight w:val="0"/>
                  <w:marTop w:val="0"/>
                  <w:marBottom w:val="0"/>
                  <w:divBdr>
                    <w:top w:val="none" w:sz="0" w:space="0" w:color="auto"/>
                    <w:left w:val="none" w:sz="0" w:space="0" w:color="auto"/>
                    <w:bottom w:val="none" w:sz="0" w:space="0" w:color="auto"/>
                    <w:right w:val="none" w:sz="0" w:space="0" w:color="auto"/>
                  </w:divBdr>
                </w:div>
                <w:div w:id="811943703">
                  <w:marLeft w:val="480"/>
                  <w:marRight w:val="0"/>
                  <w:marTop w:val="0"/>
                  <w:marBottom w:val="0"/>
                  <w:divBdr>
                    <w:top w:val="none" w:sz="0" w:space="0" w:color="auto"/>
                    <w:left w:val="none" w:sz="0" w:space="0" w:color="auto"/>
                    <w:bottom w:val="none" w:sz="0" w:space="0" w:color="auto"/>
                    <w:right w:val="none" w:sz="0" w:space="0" w:color="auto"/>
                  </w:divBdr>
                </w:div>
                <w:div w:id="1524784072">
                  <w:marLeft w:val="480"/>
                  <w:marRight w:val="0"/>
                  <w:marTop w:val="0"/>
                  <w:marBottom w:val="0"/>
                  <w:divBdr>
                    <w:top w:val="none" w:sz="0" w:space="0" w:color="auto"/>
                    <w:left w:val="none" w:sz="0" w:space="0" w:color="auto"/>
                    <w:bottom w:val="none" w:sz="0" w:space="0" w:color="auto"/>
                    <w:right w:val="none" w:sz="0" w:space="0" w:color="auto"/>
                  </w:divBdr>
                </w:div>
                <w:div w:id="916212647">
                  <w:marLeft w:val="480"/>
                  <w:marRight w:val="0"/>
                  <w:marTop w:val="0"/>
                  <w:marBottom w:val="0"/>
                  <w:divBdr>
                    <w:top w:val="none" w:sz="0" w:space="0" w:color="auto"/>
                    <w:left w:val="none" w:sz="0" w:space="0" w:color="auto"/>
                    <w:bottom w:val="none" w:sz="0" w:space="0" w:color="auto"/>
                    <w:right w:val="none" w:sz="0" w:space="0" w:color="auto"/>
                  </w:divBdr>
                </w:div>
                <w:div w:id="1973555928">
                  <w:marLeft w:val="480"/>
                  <w:marRight w:val="0"/>
                  <w:marTop w:val="0"/>
                  <w:marBottom w:val="0"/>
                  <w:divBdr>
                    <w:top w:val="none" w:sz="0" w:space="0" w:color="auto"/>
                    <w:left w:val="none" w:sz="0" w:space="0" w:color="auto"/>
                    <w:bottom w:val="none" w:sz="0" w:space="0" w:color="auto"/>
                    <w:right w:val="none" w:sz="0" w:space="0" w:color="auto"/>
                  </w:divBdr>
                </w:div>
                <w:div w:id="1789472122">
                  <w:marLeft w:val="480"/>
                  <w:marRight w:val="0"/>
                  <w:marTop w:val="0"/>
                  <w:marBottom w:val="0"/>
                  <w:divBdr>
                    <w:top w:val="none" w:sz="0" w:space="0" w:color="auto"/>
                    <w:left w:val="none" w:sz="0" w:space="0" w:color="auto"/>
                    <w:bottom w:val="none" w:sz="0" w:space="0" w:color="auto"/>
                    <w:right w:val="none" w:sz="0" w:space="0" w:color="auto"/>
                  </w:divBdr>
                </w:div>
                <w:div w:id="756244271">
                  <w:marLeft w:val="480"/>
                  <w:marRight w:val="0"/>
                  <w:marTop w:val="0"/>
                  <w:marBottom w:val="0"/>
                  <w:divBdr>
                    <w:top w:val="none" w:sz="0" w:space="0" w:color="auto"/>
                    <w:left w:val="none" w:sz="0" w:space="0" w:color="auto"/>
                    <w:bottom w:val="none" w:sz="0" w:space="0" w:color="auto"/>
                    <w:right w:val="none" w:sz="0" w:space="0" w:color="auto"/>
                  </w:divBdr>
                </w:div>
                <w:div w:id="715860771">
                  <w:marLeft w:val="480"/>
                  <w:marRight w:val="0"/>
                  <w:marTop w:val="0"/>
                  <w:marBottom w:val="0"/>
                  <w:divBdr>
                    <w:top w:val="none" w:sz="0" w:space="0" w:color="auto"/>
                    <w:left w:val="none" w:sz="0" w:space="0" w:color="auto"/>
                    <w:bottom w:val="none" w:sz="0" w:space="0" w:color="auto"/>
                    <w:right w:val="none" w:sz="0" w:space="0" w:color="auto"/>
                  </w:divBdr>
                </w:div>
                <w:div w:id="1882329001">
                  <w:marLeft w:val="480"/>
                  <w:marRight w:val="0"/>
                  <w:marTop w:val="0"/>
                  <w:marBottom w:val="0"/>
                  <w:divBdr>
                    <w:top w:val="none" w:sz="0" w:space="0" w:color="auto"/>
                    <w:left w:val="none" w:sz="0" w:space="0" w:color="auto"/>
                    <w:bottom w:val="none" w:sz="0" w:space="0" w:color="auto"/>
                    <w:right w:val="none" w:sz="0" w:space="0" w:color="auto"/>
                  </w:divBdr>
                </w:div>
                <w:div w:id="1652325774">
                  <w:marLeft w:val="480"/>
                  <w:marRight w:val="0"/>
                  <w:marTop w:val="0"/>
                  <w:marBottom w:val="0"/>
                  <w:divBdr>
                    <w:top w:val="none" w:sz="0" w:space="0" w:color="auto"/>
                    <w:left w:val="none" w:sz="0" w:space="0" w:color="auto"/>
                    <w:bottom w:val="none" w:sz="0" w:space="0" w:color="auto"/>
                    <w:right w:val="none" w:sz="0" w:space="0" w:color="auto"/>
                  </w:divBdr>
                </w:div>
                <w:div w:id="1708482219">
                  <w:marLeft w:val="480"/>
                  <w:marRight w:val="0"/>
                  <w:marTop w:val="0"/>
                  <w:marBottom w:val="0"/>
                  <w:divBdr>
                    <w:top w:val="none" w:sz="0" w:space="0" w:color="auto"/>
                    <w:left w:val="none" w:sz="0" w:space="0" w:color="auto"/>
                    <w:bottom w:val="none" w:sz="0" w:space="0" w:color="auto"/>
                    <w:right w:val="none" w:sz="0" w:space="0" w:color="auto"/>
                  </w:divBdr>
                </w:div>
                <w:div w:id="1999073633">
                  <w:marLeft w:val="480"/>
                  <w:marRight w:val="0"/>
                  <w:marTop w:val="0"/>
                  <w:marBottom w:val="0"/>
                  <w:divBdr>
                    <w:top w:val="none" w:sz="0" w:space="0" w:color="auto"/>
                    <w:left w:val="none" w:sz="0" w:space="0" w:color="auto"/>
                    <w:bottom w:val="none" w:sz="0" w:space="0" w:color="auto"/>
                    <w:right w:val="none" w:sz="0" w:space="0" w:color="auto"/>
                  </w:divBdr>
                </w:div>
                <w:div w:id="1335717983">
                  <w:marLeft w:val="480"/>
                  <w:marRight w:val="0"/>
                  <w:marTop w:val="0"/>
                  <w:marBottom w:val="0"/>
                  <w:divBdr>
                    <w:top w:val="none" w:sz="0" w:space="0" w:color="auto"/>
                    <w:left w:val="none" w:sz="0" w:space="0" w:color="auto"/>
                    <w:bottom w:val="none" w:sz="0" w:space="0" w:color="auto"/>
                    <w:right w:val="none" w:sz="0" w:space="0" w:color="auto"/>
                  </w:divBdr>
                </w:div>
                <w:div w:id="438263901">
                  <w:marLeft w:val="480"/>
                  <w:marRight w:val="0"/>
                  <w:marTop w:val="0"/>
                  <w:marBottom w:val="0"/>
                  <w:divBdr>
                    <w:top w:val="none" w:sz="0" w:space="0" w:color="auto"/>
                    <w:left w:val="none" w:sz="0" w:space="0" w:color="auto"/>
                    <w:bottom w:val="none" w:sz="0" w:space="0" w:color="auto"/>
                    <w:right w:val="none" w:sz="0" w:space="0" w:color="auto"/>
                  </w:divBdr>
                </w:div>
                <w:div w:id="2090224135">
                  <w:marLeft w:val="480"/>
                  <w:marRight w:val="0"/>
                  <w:marTop w:val="0"/>
                  <w:marBottom w:val="0"/>
                  <w:divBdr>
                    <w:top w:val="none" w:sz="0" w:space="0" w:color="auto"/>
                    <w:left w:val="none" w:sz="0" w:space="0" w:color="auto"/>
                    <w:bottom w:val="none" w:sz="0" w:space="0" w:color="auto"/>
                    <w:right w:val="none" w:sz="0" w:space="0" w:color="auto"/>
                  </w:divBdr>
                </w:div>
                <w:div w:id="478688205">
                  <w:marLeft w:val="480"/>
                  <w:marRight w:val="0"/>
                  <w:marTop w:val="0"/>
                  <w:marBottom w:val="0"/>
                  <w:divBdr>
                    <w:top w:val="none" w:sz="0" w:space="0" w:color="auto"/>
                    <w:left w:val="none" w:sz="0" w:space="0" w:color="auto"/>
                    <w:bottom w:val="none" w:sz="0" w:space="0" w:color="auto"/>
                    <w:right w:val="none" w:sz="0" w:space="0" w:color="auto"/>
                  </w:divBdr>
                </w:div>
                <w:div w:id="1343161379">
                  <w:marLeft w:val="480"/>
                  <w:marRight w:val="0"/>
                  <w:marTop w:val="0"/>
                  <w:marBottom w:val="0"/>
                  <w:divBdr>
                    <w:top w:val="none" w:sz="0" w:space="0" w:color="auto"/>
                    <w:left w:val="none" w:sz="0" w:space="0" w:color="auto"/>
                    <w:bottom w:val="none" w:sz="0" w:space="0" w:color="auto"/>
                    <w:right w:val="none" w:sz="0" w:space="0" w:color="auto"/>
                  </w:divBdr>
                </w:div>
                <w:div w:id="919170489">
                  <w:marLeft w:val="480"/>
                  <w:marRight w:val="0"/>
                  <w:marTop w:val="0"/>
                  <w:marBottom w:val="0"/>
                  <w:divBdr>
                    <w:top w:val="none" w:sz="0" w:space="0" w:color="auto"/>
                    <w:left w:val="none" w:sz="0" w:space="0" w:color="auto"/>
                    <w:bottom w:val="none" w:sz="0" w:space="0" w:color="auto"/>
                    <w:right w:val="none" w:sz="0" w:space="0" w:color="auto"/>
                  </w:divBdr>
                </w:div>
                <w:div w:id="2102749714">
                  <w:marLeft w:val="480"/>
                  <w:marRight w:val="0"/>
                  <w:marTop w:val="0"/>
                  <w:marBottom w:val="0"/>
                  <w:divBdr>
                    <w:top w:val="none" w:sz="0" w:space="0" w:color="auto"/>
                    <w:left w:val="none" w:sz="0" w:space="0" w:color="auto"/>
                    <w:bottom w:val="none" w:sz="0" w:space="0" w:color="auto"/>
                    <w:right w:val="none" w:sz="0" w:space="0" w:color="auto"/>
                  </w:divBdr>
                </w:div>
                <w:div w:id="1844584655">
                  <w:marLeft w:val="480"/>
                  <w:marRight w:val="0"/>
                  <w:marTop w:val="0"/>
                  <w:marBottom w:val="0"/>
                  <w:divBdr>
                    <w:top w:val="none" w:sz="0" w:space="0" w:color="auto"/>
                    <w:left w:val="none" w:sz="0" w:space="0" w:color="auto"/>
                    <w:bottom w:val="none" w:sz="0" w:space="0" w:color="auto"/>
                    <w:right w:val="none" w:sz="0" w:space="0" w:color="auto"/>
                  </w:divBdr>
                </w:div>
                <w:div w:id="798450011">
                  <w:marLeft w:val="480"/>
                  <w:marRight w:val="0"/>
                  <w:marTop w:val="0"/>
                  <w:marBottom w:val="0"/>
                  <w:divBdr>
                    <w:top w:val="none" w:sz="0" w:space="0" w:color="auto"/>
                    <w:left w:val="none" w:sz="0" w:space="0" w:color="auto"/>
                    <w:bottom w:val="none" w:sz="0" w:space="0" w:color="auto"/>
                    <w:right w:val="none" w:sz="0" w:space="0" w:color="auto"/>
                  </w:divBdr>
                </w:div>
                <w:div w:id="16346950">
                  <w:marLeft w:val="480"/>
                  <w:marRight w:val="0"/>
                  <w:marTop w:val="0"/>
                  <w:marBottom w:val="0"/>
                  <w:divBdr>
                    <w:top w:val="none" w:sz="0" w:space="0" w:color="auto"/>
                    <w:left w:val="none" w:sz="0" w:space="0" w:color="auto"/>
                    <w:bottom w:val="none" w:sz="0" w:space="0" w:color="auto"/>
                    <w:right w:val="none" w:sz="0" w:space="0" w:color="auto"/>
                  </w:divBdr>
                </w:div>
                <w:div w:id="2108498723">
                  <w:marLeft w:val="480"/>
                  <w:marRight w:val="0"/>
                  <w:marTop w:val="0"/>
                  <w:marBottom w:val="0"/>
                  <w:divBdr>
                    <w:top w:val="none" w:sz="0" w:space="0" w:color="auto"/>
                    <w:left w:val="none" w:sz="0" w:space="0" w:color="auto"/>
                    <w:bottom w:val="none" w:sz="0" w:space="0" w:color="auto"/>
                    <w:right w:val="none" w:sz="0" w:space="0" w:color="auto"/>
                  </w:divBdr>
                </w:div>
                <w:div w:id="417561804">
                  <w:marLeft w:val="480"/>
                  <w:marRight w:val="0"/>
                  <w:marTop w:val="0"/>
                  <w:marBottom w:val="0"/>
                  <w:divBdr>
                    <w:top w:val="none" w:sz="0" w:space="0" w:color="auto"/>
                    <w:left w:val="none" w:sz="0" w:space="0" w:color="auto"/>
                    <w:bottom w:val="none" w:sz="0" w:space="0" w:color="auto"/>
                    <w:right w:val="none" w:sz="0" w:space="0" w:color="auto"/>
                  </w:divBdr>
                </w:div>
                <w:div w:id="1500344642">
                  <w:marLeft w:val="480"/>
                  <w:marRight w:val="0"/>
                  <w:marTop w:val="0"/>
                  <w:marBottom w:val="0"/>
                  <w:divBdr>
                    <w:top w:val="none" w:sz="0" w:space="0" w:color="auto"/>
                    <w:left w:val="none" w:sz="0" w:space="0" w:color="auto"/>
                    <w:bottom w:val="none" w:sz="0" w:space="0" w:color="auto"/>
                    <w:right w:val="none" w:sz="0" w:space="0" w:color="auto"/>
                  </w:divBdr>
                </w:div>
                <w:div w:id="156650449">
                  <w:marLeft w:val="480"/>
                  <w:marRight w:val="0"/>
                  <w:marTop w:val="0"/>
                  <w:marBottom w:val="0"/>
                  <w:divBdr>
                    <w:top w:val="none" w:sz="0" w:space="0" w:color="auto"/>
                    <w:left w:val="none" w:sz="0" w:space="0" w:color="auto"/>
                    <w:bottom w:val="none" w:sz="0" w:space="0" w:color="auto"/>
                    <w:right w:val="none" w:sz="0" w:space="0" w:color="auto"/>
                  </w:divBdr>
                </w:div>
                <w:div w:id="1101871270">
                  <w:marLeft w:val="480"/>
                  <w:marRight w:val="0"/>
                  <w:marTop w:val="0"/>
                  <w:marBottom w:val="0"/>
                  <w:divBdr>
                    <w:top w:val="none" w:sz="0" w:space="0" w:color="auto"/>
                    <w:left w:val="none" w:sz="0" w:space="0" w:color="auto"/>
                    <w:bottom w:val="none" w:sz="0" w:space="0" w:color="auto"/>
                    <w:right w:val="none" w:sz="0" w:space="0" w:color="auto"/>
                  </w:divBdr>
                </w:div>
                <w:div w:id="1041513139">
                  <w:marLeft w:val="480"/>
                  <w:marRight w:val="0"/>
                  <w:marTop w:val="0"/>
                  <w:marBottom w:val="0"/>
                  <w:divBdr>
                    <w:top w:val="none" w:sz="0" w:space="0" w:color="auto"/>
                    <w:left w:val="none" w:sz="0" w:space="0" w:color="auto"/>
                    <w:bottom w:val="none" w:sz="0" w:space="0" w:color="auto"/>
                    <w:right w:val="none" w:sz="0" w:space="0" w:color="auto"/>
                  </w:divBdr>
                </w:div>
                <w:div w:id="192690130">
                  <w:marLeft w:val="480"/>
                  <w:marRight w:val="0"/>
                  <w:marTop w:val="0"/>
                  <w:marBottom w:val="0"/>
                  <w:divBdr>
                    <w:top w:val="none" w:sz="0" w:space="0" w:color="auto"/>
                    <w:left w:val="none" w:sz="0" w:space="0" w:color="auto"/>
                    <w:bottom w:val="none" w:sz="0" w:space="0" w:color="auto"/>
                    <w:right w:val="none" w:sz="0" w:space="0" w:color="auto"/>
                  </w:divBdr>
                </w:div>
                <w:div w:id="2027056106">
                  <w:marLeft w:val="480"/>
                  <w:marRight w:val="0"/>
                  <w:marTop w:val="0"/>
                  <w:marBottom w:val="0"/>
                  <w:divBdr>
                    <w:top w:val="none" w:sz="0" w:space="0" w:color="auto"/>
                    <w:left w:val="none" w:sz="0" w:space="0" w:color="auto"/>
                    <w:bottom w:val="none" w:sz="0" w:space="0" w:color="auto"/>
                    <w:right w:val="none" w:sz="0" w:space="0" w:color="auto"/>
                  </w:divBdr>
                </w:div>
                <w:div w:id="243926686">
                  <w:marLeft w:val="480"/>
                  <w:marRight w:val="0"/>
                  <w:marTop w:val="0"/>
                  <w:marBottom w:val="0"/>
                  <w:divBdr>
                    <w:top w:val="none" w:sz="0" w:space="0" w:color="auto"/>
                    <w:left w:val="none" w:sz="0" w:space="0" w:color="auto"/>
                    <w:bottom w:val="none" w:sz="0" w:space="0" w:color="auto"/>
                    <w:right w:val="none" w:sz="0" w:space="0" w:color="auto"/>
                  </w:divBdr>
                </w:div>
                <w:div w:id="1650749047">
                  <w:marLeft w:val="480"/>
                  <w:marRight w:val="0"/>
                  <w:marTop w:val="0"/>
                  <w:marBottom w:val="0"/>
                  <w:divBdr>
                    <w:top w:val="none" w:sz="0" w:space="0" w:color="auto"/>
                    <w:left w:val="none" w:sz="0" w:space="0" w:color="auto"/>
                    <w:bottom w:val="none" w:sz="0" w:space="0" w:color="auto"/>
                    <w:right w:val="none" w:sz="0" w:space="0" w:color="auto"/>
                  </w:divBdr>
                </w:div>
                <w:div w:id="2021929413">
                  <w:marLeft w:val="480"/>
                  <w:marRight w:val="0"/>
                  <w:marTop w:val="0"/>
                  <w:marBottom w:val="0"/>
                  <w:divBdr>
                    <w:top w:val="none" w:sz="0" w:space="0" w:color="auto"/>
                    <w:left w:val="none" w:sz="0" w:space="0" w:color="auto"/>
                    <w:bottom w:val="none" w:sz="0" w:space="0" w:color="auto"/>
                    <w:right w:val="none" w:sz="0" w:space="0" w:color="auto"/>
                  </w:divBdr>
                </w:div>
                <w:div w:id="1567302182">
                  <w:marLeft w:val="480"/>
                  <w:marRight w:val="0"/>
                  <w:marTop w:val="0"/>
                  <w:marBottom w:val="0"/>
                  <w:divBdr>
                    <w:top w:val="none" w:sz="0" w:space="0" w:color="auto"/>
                    <w:left w:val="none" w:sz="0" w:space="0" w:color="auto"/>
                    <w:bottom w:val="none" w:sz="0" w:space="0" w:color="auto"/>
                    <w:right w:val="none" w:sz="0" w:space="0" w:color="auto"/>
                  </w:divBdr>
                </w:div>
                <w:div w:id="600842889">
                  <w:marLeft w:val="480"/>
                  <w:marRight w:val="0"/>
                  <w:marTop w:val="0"/>
                  <w:marBottom w:val="0"/>
                  <w:divBdr>
                    <w:top w:val="none" w:sz="0" w:space="0" w:color="auto"/>
                    <w:left w:val="none" w:sz="0" w:space="0" w:color="auto"/>
                    <w:bottom w:val="none" w:sz="0" w:space="0" w:color="auto"/>
                    <w:right w:val="none" w:sz="0" w:space="0" w:color="auto"/>
                  </w:divBdr>
                </w:div>
                <w:div w:id="108860810">
                  <w:marLeft w:val="480"/>
                  <w:marRight w:val="0"/>
                  <w:marTop w:val="0"/>
                  <w:marBottom w:val="0"/>
                  <w:divBdr>
                    <w:top w:val="none" w:sz="0" w:space="0" w:color="auto"/>
                    <w:left w:val="none" w:sz="0" w:space="0" w:color="auto"/>
                    <w:bottom w:val="none" w:sz="0" w:space="0" w:color="auto"/>
                    <w:right w:val="none" w:sz="0" w:space="0" w:color="auto"/>
                  </w:divBdr>
                </w:div>
                <w:div w:id="1463578336">
                  <w:marLeft w:val="480"/>
                  <w:marRight w:val="0"/>
                  <w:marTop w:val="0"/>
                  <w:marBottom w:val="0"/>
                  <w:divBdr>
                    <w:top w:val="none" w:sz="0" w:space="0" w:color="auto"/>
                    <w:left w:val="none" w:sz="0" w:space="0" w:color="auto"/>
                    <w:bottom w:val="none" w:sz="0" w:space="0" w:color="auto"/>
                    <w:right w:val="none" w:sz="0" w:space="0" w:color="auto"/>
                  </w:divBdr>
                </w:div>
                <w:div w:id="584267859">
                  <w:marLeft w:val="480"/>
                  <w:marRight w:val="0"/>
                  <w:marTop w:val="0"/>
                  <w:marBottom w:val="0"/>
                  <w:divBdr>
                    <w:top w:val="none" w:sz="0" w:space="0" w:color="auto"/>
                    <w:left w:val="none" w:sz="0" w:space="0" w:color="auto"/>
                    <w:bottom w:val="none" w:sz="0" w:space="0" w:color="auto"/>
                    <w:right w:val="none" w:sz="0" w:space="0" w:color="auto"/>
                  </w:divBdr>
                </w:div>
                <w:div w:id="1609000050">
                  <w:marLeft w:val="480"/>
                  <w:marRight w:val="0"/>
                  <w:marTop w:val="0"/>
                  <w:marBottom w:val="0"/>
                  <w:divBdr>
                    <w:top w:val="none" w:sz="0" w:space="0" w:color="auto"/>
                    <w:left w:val="none" w:sz="0" w:space="0" w:color="auto"/>
                    <w:bottom w:val="none" w:sz="0" w:space="0" w:color="auto"/>
                    <w:right w:val="none" w:sz="0" w:space="0" w:color="auto"/>
                  </w:divBdr>
                </w:div>
                <w:div w:id="321275056">
                  <w:marLeft w:val="480"/>
                  <w:marRight w:val="0"/>
                  <w:marTop w:val="0"/>
                  <w:marBottom w:val="0"/>
                  <w:divBdr>
                    <w:top w:val="none" w:sz="0" w:space="0" w:color="auto"/>
                    <w:left w:val="none" w:sz="0" w:space="0" w:color="auto"/>
                    <w:bottom w:val="none" w:sz="0" w:space="0" w:color="auto"/>
                    <w:right w:val="none" w:sz="0" w:space="0" w:color="auto"/>
                  </w:divBdr>
                </w:div>
                <w:div w:id="604386208">
                  <w:marLeft w:val="480"/>
                  <w:marRight w:val="0"/>
                  <w:marTop w:val="0"/>
                  <w:marBottom w:val="0"/>
                  <w:divBdr>
                    <w:top w:val="none" w:sz="0" w:space="0" w:color="auto"/>
                    <w:left w:val="none" w:sz="0" w:space="0" w:color="auto"/>
                    <w:bottom w:val="none" w:sz="0" w:space="0" w:color="auto"/>
                    <w:right w:val="none" w:sz="0" w:space="0" w:color="auto"/>
                  </w:divBdr>
                </w:div>
                <w:div w:id="304897379">
                  <w:marLeft w:val="480"/>
                  <w:marRight w:val="0"/>
                  <w:marTop w:val="0"/>
                  <w:marBottom w:val="0"/>
                  <w:divBdr>
                    <w:top w:val="none" w:sz="0" w:space="0" w:color="auto"/>
                    <w:left w:val="none" w:sz="0" w:space="0" w:color="auto"/>
                    <w:bottom w:val="none" w:sz="0" w:space="0" w:color="auto"/>
                    <w:right w:val="none" w:sz="0" w:space="0" w:color="auto"/>
                  </w:divBdr>
                </w:div>
                <w:div w:id="848714870">
                  <w:marLeft w:val="480"/>
                  <w:marRight w:val="0"/>
                  <w:marTop w:val="0"/>
                  <w:marBottom w:val="0"/>
                  <w:divBdr>
                    <w:top w:val="none" w:sz="0" w:space="0" w:color="auto"/>
                    <w:left w:val="none" w:sz="0" w:space="0" w:color="auto"/>
                    <w:bottom w:val="none" w:sz="0" w:space="0" w:color="auto"/>
                    <w:right w:val="none" w:sz="0" w:space="0" w:color="auto"/>
                  </w:divBdr>
                </w:div>
                <w:div w:id="1084686799">
                  <w:marLeft w:val="480"/>
                  <w:marRight w:val="0"/>
                  <w:marTop w:val="0"/>
                  <w:marBottom w:val="0"/>
                  <w:divBdr>
                    <w:top w:val="none" w:sz="0" w:space="0" w:color="auto"/>
                    <w:left w:val="none" w:sz="0" w:space="0" w:color="auto"/>
                    <w:bottom w:val="none" w:sz="0" w:space="0" w:color="auto"/>
                    <w:right w:val="none" w:sz="0" w:space="0" w:color="auto"/>
                  </w:divBdr>
                </w:div>
                <w:div w:id="2107072565">
                  <w:marLeft w:val="480"/>
                  <w:marRight w:val="0"/>
                  <w:marTop w:val="0"/>
                  <w:marBottom w:val="0"/>
                  <w:divBdr>
                    <w:top w:val="none" w:sz="0" w:space="0" w:color="auto"/>
                    <w:left w:val="none" w:sz="0" w:space="0" w:color="auto"/>
                    <w:bottom w:val="none" w:sz="0" w:space="0" w:color="auto"/>
                    <w:right w:val="none" w:sz="0" w:space="0" w:color="auto"/>
                  </w:divBdr>
                </w:div>
                <w:div w:id="2079743394">
                  <w:marLeft w:val="480"/>
                  <w:marRight w:val="0"/>
                  <w:marTop w:val="0"/>
                  <w:marBottom w:val="0"/>
                  <w:divBdr>
                    <w:top w:val="none" w:sz="0" w:space="0" w:color="auto"/>
                    <w:left w:val="none" w:sz="0" w:space="0" w:color="auto"/>
                    <w:bottom w:val="none" w:sz="0" w:space="0" w:color="auto"/>
                    <w:right w:val="none" w:sz="0" w:space="0" w:color="auto"/>
                  </w:divBdr>
                </w:div>
                <w:div w:id="967197440">
                  <w:marLeft w:val="480"/>
                  <w:marRight w:val="0"/>
                  <w:marTop w:val="0"/>
                  <w:marBottom w:val="0"/>
                  <w:divBdr>
                    <w:top w:val="none" w:sz="0" w:space="0" w:color="auto"/>
                    <w:left w:val="none" w:sz="0" w:space="0" w:color="auto"/>
                    <w:bottom w:val="none" w:sz="0" w:space="0" w:color="auto"/>
                    <w:right w:val="none" w:sz="0" w:space="0" w:color="auto"/>
                  </w:divBdr>
                </w:div>
              </w:divsChild>
            </w:div>
            <w:div w:id="731923711">
              <w:marLeft w:val="0"/>
              <w:marRight w:val="0"/>
              <w:marTop w:val="0"/>
              <w:marBottom w:val="0"/>
              <w:divBdr>
                <w:top w:val="none" w:sz="0" w:space="0" w:color="auto"/>
                <w:left w:val="none" w:sz="0" w:space="0" w:color="auto"/>
                <w:bottom w:val="none" w:sz="0" w:space="0" w:color="auto"/>
                <w:right w:val="none" w:sz="0" w:space="0" w:color="auto"/>
              </w:divBdr>
              <w:divsChild>
                <w:div w:id="1174567329">
                  <w:marLeft w:val="480"/>
                  <w:marRight w:val="0"/>
                  <w:marTop w:val="0"/>
                  <w:marBottom w:val="0"/>
                  <w:divBdr>
                    <w:top w:val="none" w:sz="0" w:space="0" w:color="auto"/>
                    <w:left w:val="none" w:sz="0" w:space="0" w:color="auto"/>
                    <w:bottom w:val="none" w:sz="0" w:space="0" w:color="auto"/>
                    <w:right w:val="none" w:sz="0" w:space="0" w:color="auto"/>
                  </w:divBdr>
                </w:div>
                <w:div w:id="911113787">
                  <w:marLeft w:val="480"/>
                  <w:marRight w:val="0"/>
                  <w:marTop w:val="0"/>
                  <w:marBottom w:val="0"/>
                  <w:divBdr>
                    <w:top w:val="none" w:sz="0" w:space="0" w:color="auto"/>
                    <w:left w:val="none" w:sz="0" w:space="0" w:color="auto"/>
                    <w:bottom w:val="none" w:sz="0" w:space="0" w:color="auto"/>
                    <w:right w:val="none" w:sz="0" w:space="0" w:color="auto"/>
                  </w:divBdr>
                </w:div>
                <w:div w:id="1337801180">
                  <w:marLeft w:val="480"/>
                  <w:marRight w:val="0"/>
                  <w:marTop w:val="0"/>
                  <w:marBottom w:val="0"/>
                  <w:divBdr>
                    <w:top w:val="none" w:sz="0" w:space="0" w:color="auto"/>
                    <w:left w:val="none" w:sz="0" w:space="0" w:color="auto"/>
                    <w:bottom w:val="none" w:sz="0" w:space="0" w:color="auto"/>
                    <w:right w:val="none" w:sz="0" w:space="0" w:color="auto"/>
                  </w:divBdr>
                </w:div>
                <w:div w:id="1372799490">
                  <w:marLeft w:val="480"/>
                  <w:marRight w:val="0"/>
                  <w:marTop w:val="0"/>
                  <w:marBottom w:val="0"/>
                  <w:divBdr>
                    <w:top w:val="none" w:sz="0" w:space="0" w:color="auto"/>
                    <w:left w:val="none" w:sz="0" w:space="0" w:color="auto"/>
                    <w:bottom w:val="none" w:sz="0" w:space="0" w:color="auto"/>
                    <w:right w:val="none" w:sz="0" w:space="0" w:color="auto"/>
                  </w:divBdr>
                </w:div>
                <w:div w:id="1350329321">
                  <w:marLeft w:val="480"/>
                  <w:marRight w:val="0"/>
                  <w:marTop w:val="0"/>
                  <w:marBottom w:val="0"/>
                  <w:divBdr>
                    <w:top w:val="none" w:sz="0" w:space="0" w:color="auto"/>
                    <w:left w:val="none" w:sz="0" w:space="0" w:color="auto"/>
                    <w:bottom w:val="none" w:sz="0" w:space="0" w:color="auto"/>
                    <w:right w:val="none" w:sz="0" w:space="0" w:color="auto"/>
                  </w:divBdr>
                </w:div>
                <w:div w:id="2000569438">
                  <w:marLeft w:val="480"/>
                  <w:marRight w:val="0"/>
                  <w:marTop w:val="0"/>
                  <w:marBottom w:val="0"/>
                  <w:divBdr>
                    <w:top w:val="none" w:sz="0" w:space="0" w:color="auto"/>
                    <w:left w:val="none" w:sz="0" w:space="0" w:color="auto"/>
                    <w:bottom w:val="none" w:sz="0" w:space="0" w:color="auto"/>
                    <w:right w:val="none" w:sz="0" w:space="0" w:color="auto"/>
                  </w:divBdr>
                </w:div>
                <w:div w:id="1773083355">
                  <w:marLeft w:val="480"/>
                  <w:marRight w:val="0"/>
                  <w:marTop w:val="0"/>
                  <w:marBottom w:val="0"/>
                  <w:divBdr>
                    <w:top w:val="none" w:sz="0" w:space="0" w:color="auto"/>
                    <w:left w:val="none" w:sz="0" w:space="0" w:color="auto"/>
                    <w:bottom w:val="none" w:sz="0" w:space="0" w:color="auto"/>
                    <w:right w:val="none" w:sz="0" w:space="0" w:color="auto"/>
                  </w:divBdr>
                </w:div>
                <w:div w:id="1539052228">
                  <w:marLeft w:val="480"/>
                  <w:marRight w:val="0"/>
                  <w:marTop w:val="0"/>
                  <w:marBottom w:val="0"/>
                  <w:divBdr>
                    <w:top w:val="none" w:sz="0" w:space="0" w:color="auto"/>
                    <w:left w:val="none" w:sz="0" w:space="0" w:color="auto"/>
                    <w:bottom w:val="none" w:sz="0" w:space="0" w:color="auto"/>
                    <w:right w:val="none" w:sz="0" w:space="0" w:color="auto"/>
                  </w:divBdr>
                </w:div>
                <w:div w:id="1721442513">
                  <w:marLeft w:val="480"/>
                  <w:marRight w:val="0"/>
                  <w:marTop w:val="0"/>
                  <w:marBottom w:val="0"/>
                  <w:divBdr>
                    <w:top w:val="none" w:sz="0" w:space="0" w:color="auto"/>
                    <w:left w:val="none" w:sz="0" w:space="0" w:color="auto"/>
                    <w:bottom w:val="none" w:sz="0" w:space="0" w:color="auto"/>
                    <w:right w:val="none" w:sz="0" w:space="0" w:color="auto"/>
                  </w:divBdr>
                </w:div>
                <w:div w:id="154876480">
                  <w:marLeft w:val="480"/>
                  <w:marRight w:val="0"/>
                  <w:marTop w:val="0"/>
                  <w:marBottom w:val="0"/>
                  <w:divBdr>
                    <w:top w:val="none" w:sz="0" w:space="0" w:color="auto"/>
                    <w:left w:val="none" w:sz="0" w:space="0" w:color="auto"/>
                    <w:bottom w:val="none" w:sz="0" w:space="0" w:color="auto"/>
                    <w:right w:val="none" w:sz="0" w:space="0" w:color="auto"/>
                  </w:divBdr>
                </w:div>
                <w:div w:id="1286084645">
                  <w:marLeft w:val="480"/>
                  <w:marRight w:val="0"/>
                  <w:marTop w:val="0"/>
                  <w:marBottom w:val="0"/>
                  <w:divBdr>
                    <w:top w:val="none" w:sz="0" w:space="0" w:color="auto"/>
                    <w:left w:val="none" w:sz="0" w:space="0" w:color="auto"/>
                    <w:bottom w:val="none" w:sz="0" w:space="0" w:color="auto"/>
                    <w:right w:val="none" w:sz="0" w:space="0" w:color="auto"/>
                  </w:divBdr>
                </w:div>
                <w:div w:id="1338536010">
                  <w:marLeft w:val="480"/>
                  <w:marRight w:val="0"/>
                  <w:marTop w:val="0"/>
                  <w:marBottom w:val="0"/>
                  <w:divBdr>
                    <w:top w:val="none" w:sz="0" w:space="0" w:color="auto"/>
                    <w:left w:val="none" w:sz="0" w:space="0" w:color="auto"/>
                    <w:bottom w:val="none" w:sz="0" w:space="0" w:color="auto"/>
                    <w:right w:val="none" w:sz="0" w:space="0" w:color="auto"/>
                  </w:divBdr>
                </w:div>
                <w:div w:id="36396144">
                  <w:marLeft w:val="480"/>
                  <w:marRight w:val="0"/>
                  <w:marTop w:val="0"/>
                  <w:marBottom w:val="0"/>
                  <w:divBdr>
                    <w:top w:val="none" w:sz="0" w:space="0" w:color="auto"/>
                    <w:left w:val="none" w:sz="0" w:space="0" w:color="auto"/>
                    <w:bottom w:val="none" w:sz="0" w:space="0" w:color="auto"/>
                    <w:right w:val="none" w:sz="0" w:space="0" w:color="auto"/>
                  </w:divBdr>
                </w:div>
                <w:div w:id="1640568307">
                  <w:marLeft w:val="480"/>
                  <w:marRight w:val="0"/>
                  <w:marTop w:val="0"/>
                  <w:marBottom w:val="0"/>
                  <w:divBdr>
                    <w:top w:val="none" w:sz="0" w:space="0" w:color="auto"/>
                    <w:left w:val="none" w:sz="0" w:space="0" w:color="auto"/>
                    <w:bottom w:val="none" w:sz="0" w:space="0" w:color="auto"/>
                    <w:right w:val="none" w:sz="0" w:space="0" w:color="auto"/>
                  </w:divBdr>
                </w:div>
                <w:div w:id="700981888">
                  <w:marLeft w:val="480"/>
                  <w:marRight w:val="0"/>
                  <w:marTop w:val="0"/>
                  <w:marBottom w:val="0"/>
                  <w:divBdr>
                    <w:top w:val="none" w:sz="0" w:space="0" w:color="auto"/>
                    <w:left w:val="none" w:sz="0" w:space="0" w:color="auto"/>
                    <w:bottom w:val="none" w:sz="0" w:space="0" w:color="auto"/>
                    <w:right w:val="none" w:sz="0" w:space="0" w:color="auto"/>
                  </w:divBdr>
                </w:div>
                <w:div w:id="405080016">
                  <w:marLeft w:val="480"/>
                  <w:marRight w:val="0"/>
                  <w:marTop w:val="0"/>
                  <w:marBottom w:val="0"/>
                  <w:divBdr>
                    <w:top w:val="none" w:sz="0" w:space="0" w:color="auto"/>
                    <w:left w:val="none" w:sz="0" w:space="0" w:color="auto"/>
                    <w:bottom w:val="none" w:sz="0" w:space="0" w:color="auto"/>
                    <w:right w:val="none" w:sz="0" w:space="0" w:color="auto"/>
                  </w:divBdr>
                </w:div>
                <w:div w:id="828786805">
                  <w:marLeft w:val="480"/>
                  <w:marRight w:val="0"/>
                  <w:marTop w:val="0"/>
                  <w:marBottom w:val="0"/>
                  <w:divBdr>
                    <w:top w:val="none" w:sz="0" w:space="0" w:color="auto"/>
                    <w:left w:val="none" w:sz="0" w:space="0" w:color="auto"/>
                    <w:bottom w:val="none" w:sz="0" w:space="0" w:color="auto"/>
                    <w:right w:val="none" w:sz="0" w:space="0" w:color="auto"/>
                  </w:divBdr>
                </w:div>
                <w:div w:id="1329095972">
                  <w:marLeft w:val="480"/>
                  <w:marRight w:val="0"/>
                  <w:marTop w:val="0"/>
                  <w:marBottom w:val="0"/>
                  <w:divBdr>
                    <w:top w:val="none" w:sz="0" w:space="0" w:color="auto"/>
                    <w:left w:val="none" w:sz="0" w:space="0" w:color="auto"/>
                    <w:bottom w:val="none" w:sz="0" w:space="0" w:color="auto"/>
                    <w:right w:val="none" w:sz="0" w:space="0" w:color="auto"/>
                  </w:divBdr>
                </w:div>
                <w:div w:id="1046953948">
                  <w:marLeft w:val="480"/>
                  <w:marRight w:val="0"/>
                  <w:marTop w:val="0"/>
                  <w:marBottom w:val="0"/>
                  <w:divBdr>
                    <w:top w:val="none" w:sz="0" w:space="0" w:color="auto"/>
                    <w:left w:val="none" w:sz="0" w:space="0" w:color="auto"/>
                    <w:bottom w:val="none" w:sz="0" w:space="0" w:color="auto"/>
                    <w:right w:val="none" w:sz="0" w:space="0" w:color="auto"/>
                  </w:divBdr>
                </w:div>
                <w:div w:id="23947366">
                  <w:marLeft w:val="480"/>
                  <w:marRight w:val="0"/>
                  <w:marTop w:val="0"/>
                  <w:marBottom w:val="0"/>
                  <w:divBdr>
                    <w:top w:val="none" w:sz="0" w:space="0" w:color="auto"/>
                    <w:left w:val="none" w:sz="0" w:space="0" w:color="auto"/>
                    <w:bottom w:val="none" w:sz="0" w:space="0" w:color="auto"/>
                    <w:right w:val="none" w:sz="0" w:space="0" w:color="auto"/>
                  </w:divBdr>
                </w:div>
                <w:div w:id="927270115">
                  <w:marLeft w:val="480"/>
                  <w:marRight w:val="0"/>
                  <w:marTop w:val="0"/>
                  <w:marBottom w:val="0"/>
                  <w:divBdr>
                    <w:top w:val="none" w:sz="0" w:space="0" w:color="auto"/>
                    <w:left w:val="none" w:sz="0" w:space="0" w:color="auto"/>
                    <w:bottom w:val="none" w:sz="0" w:space="0" w:color="auto"/>
                    <w:right w:val="none" w:sz="0" w:space="0" w:color="auto"/>
                  </w:divBdr>
                </w:div>
                <w:div w:id="291136158">
                  <w:marLeft w:val="480"/>
                  <w:marRight w:val="0"/>
                  <w:marTop w:val="0"/>
                  <w:marBottom w:val="0"/>
                  <w:divBdr>
                    <w:top w:val="none" w:sz="0" w:space="0" w:color="auto"/>
                    <w:left w:val="none" w:sz="0" w:space="0" w:color="auto"/>
                    <w:bottom w:val="none" w:sz="0" w:space="0" w:color="auto"/>
                    <w:right w:val="none" w:sz="0" w:space="0" w:color="auto"/>
                  </w:divBdr>
                </w:div>
                <w:div w:id="1552116124">
                  <w:marLeft w:val="480"/>
                  <w:marRight w:val="0"/>
                  <w:marTop w:val="0"/>
                  <w:marBottom w:val="0"/>
                  <w:divBdr>
                    <w:top w:val="none" w:sz="0" w:space="0" w:color="auto"/>
                    <w:left w:val="none" w:sz="0" w:space="0" w:color="auto"/>
                    <w:bottom w:val="none" w:sz="0" w:space="0" w:color="auto"/>
                    <w:right w:val="none" w:sz="0" w:space="0" w:color="auto"/>
                  </w:divBdr>
                </w:div>
                <w:div w:id="759907874">
                  <w:marLeft w:val="480"/>
                  <w:marRight w:val="0"/>
                  <w:marTop w:val="0"/>
                  <w:marBottom w:val="0"/>
                  <w:divBdr>
                    <w:top w:val="none" w:sz="0" w:space="0" w:color="auto"/>
                    <w:left w:val="none" w:sz="0" w:space="0" w:color="auto"/>
                    <w:bottom w:val="none" w:sz="0" w:space="0" w:color="auto"/>
                    <w:right w:val="none" w:sz="0" w:space="0" w:color="auto"/>
                  </w:divBdr>
                </w:div>
                <w:div w:id="751852334">
                  <w:marLeft w:val="480"/>
                  <w:marRight w:val="0"/>
                  <w:marTop w:val="0"/>
                  <w:marBottom w:val="0"/>
                  <w:divBdr>
                    <w:top w:val="none" w:sz="0" w:space="0" w:color="auto"/>
                    <w:left w:val="none" w:sz="0" w:space="0" w:color="auto"/>
                    <w:bottom w:val="none" w:sz="0" w:space="0" w:color="auto"/>
                    <w:right w:val="none" w:sz="0" w:space="0" w:color="auto"/>
                  </w:divBdr>
                </w:div>
                <w:div w:id="569580994">
                  <w:marLeft w:val="480"/>
                  <w:marRight w:val="0"/>
                  <w:marTop w:val="0"/>
                  <w:marBottom w:val="0"/>
                  <w:divBdr>
                    <w:top w:val="none" w:sz="0" w:space="0" w:color="auto"/>
                    <w:left w:val="none" w:sz="0" w:space="0" w:color="auto"/>
                    <w:bottom w:val="none" w:sz="0" w:space="0" w:color="auto"/>
                    <w:right w:val="none" w:sz="0" w:space="0" w:color="auto"/>
                  </w:divBdr>
                </w:div>
                <w:div w:id="699088135">
                  <w:marLeft w:val="480"/>
                  <w:marRight w:val="0"/>
                  <w:marTop w:val="0"/>
                  <w:marBottom w:val="0"/>
                  <w:divBdr>
                    <w:top w:val="none" w:sz="0" w:space="0" w:color="auto"/>
                    <w:left w:val="none" w:sz="0" w:space="0" w:color="auto"/>
                    <w:bottom w:val="none" w:sz="0" w:space="0" w:color="auto"/>
                    <w:right w:val="none" w:sz="0" w:space="0" w:color="auto"/>
                  </w:divBdr>
                </w:div>
                <w:div w:id="1619947861">
                  <w:marLeft w:val="480"/>
                  <w:marRight w:val="0"/>
                  <w:marTop w:val="0"/>
                  <w:marBottom w:val="0"/>
                  <w:divBdr>
                    <w:top w:val="none" w:sz="0" w:space="0" w:color="auto"/>
                    <w:left w:val="none" w:sz="0" w:space="0" w:color="auto"/>
                    <w:bottom w:val="none" w:sz="0" w:space="0" w:color="auto"/>
                    <w:right w:val="none" w:sz="0" w:space="0" w:color="auto"/>
                  </w:divBdr>
                </w:div>
                <w:div w:id="1674065289">
                  <w:marLeft w:val="480"/>
                  <w:marRight w:val="0"/>
                  <w:marTop w:val="0"/>
                  <w:marBottom w:val="0"/>
                  <w:divBdr>
                    <w:top w:val="none" w:sz="0" w:space="0" w:color="auto"/>
                    <w:left w:val="none" w:sz="0" w:space="0" w:color="auto"/>
                    <w:bottom w:val="none" w:sz="0" w:space="0" w:color="auto"/>
                    <w:right w:val="none" w:sz="0" w:space="0" w:color="auto"/>
                  </w:divBdr>
                </w:div>
                <w:div w:id="1516528939">
                  <w:marLeft w:val="480"/>
                  <w:marRight w:val="0"/>
                  <w:marTop w:val="0"/>
                  <w:marBottom w:val="0"/>
                  <w:divBdr>
                    <w:top w:val="none" w:sz="0" w:space="0" w:color="auto"/>
                    <w:left w:val="none" w:sz="0" w:space="0" w:color="auto"/>
                    <w:bottom w:val="none" w:sz="0" w:space="0" w:color="auto"/>
                    <w:right w:val="none" w:sz="0" w:space="0" w:color="auto"/>
                  </w:divBdr>
                </w:div>
                <w:div w:id="1060594892">
                  <w:marLeft w:val="480"/>
                  <w:marRight w:val="0"/>
                  <w:marTop w:val="0"/>
                  <w:marBottom w:val="0"/>
                  <w:divBdr>
                    <w:top w:val="none" w:sz="0" w:space="0" w:color="auto"/>
                    <w:left w:val="none" w:sz="0" w:space="0" w:color="auto"/>
                    <w:bottom w:val="none" w:sz="0" w:space="0" w:color="auto"/>
                    <w:right w:val="none" w:sz="0" w:space="0" w:color="auto"/>
                  </w:divBdr>
                </w:div>
                <w:div w:id="2093309792">
                  <w:marLeft w:val="480"/>
                  <w:marRight w:val="0"/>
                  <w:marTop w:val="0"/>
                  <w:marBottom w:val="0"/>
                  <w:divBdr>
                    <w:top w:val="none" w:sz="0" w:space="0" w:color="auto"/>
                    <w:left w:val="none" w:sz="0" w:space="0" w:color="auto"/>
                    <w:bottom w:val="none" w:sz="0" w:space="0" w:color="auto"/>
                    <w:right w:val="none" w:sz="0" w:space="0" w:color="auto"/>
                  </w:divBdr>
                </w:div>
                <w:div w:id="2145542714">
                  <w:marLeft w:val="480"/>
                  <w:marRight w:val="0"/>
                  <w:marTop w:val="0"/>
                  <w:marBottom w:val="0"/>
                  <w:divBdr>
                    <w:top w:val="none" w:sz="0" w:space="0" w:color="auto"/>
                    <w:left w:val="none" w:sz="0" w:space="0" w:color="auto"/>
                    <w:bottom w:val="none" w:sz="0" w:space="0" w:color="auto"/>
                    <w:right w:val="none" w:sz="0" w:space="0" w:color="auto"/>
                  </w:divBdr>
                </w:div>
                <w:div w:id="2067727387">
                  <w:marLeft w:val="480"/>
                  <w:marRight w:val="0"/>
                  <w:marTop w:val="0"/>
                  <w:marBottom w:val="0"/>
                  <w:divBdr>
                    <w:top w:val="none" w:sz="0" w:space="0" w:color="auto"/>
                    <w:left w:val="none" w:sz="0" w:space="0" w:color="auto"/>
                    <w:bottom w:val="none" w:sz="0" w:space="0" w:color="auto"/>
                    <w:right w:val="none" w:sz="0" w:space="0" w:color="auto"/>
                  </w:divBdr>
                </w:div>
                <w:div w:id="2043550045">
                  <w:marLeft w:val="480"/>
                  <w:marRight w:val="0"/>
                  <w:marTop w:val="0"/>
                  <w:marBottom w:val="0"/>
                  <w:divBdr>
                    <w:top w:val="none" w:sz="0" w:space="0" w:color="auto"/>
                    <w:left w:val="none" w:sz="0" w:space="0" w:color="auto"/>
                    <w:bottom w:val="none" w:sz="0" w:space="0" w:color="auto"/>
                    <w:right w:val="none" w:sz="0" w:space="0" w:color="auto"/>
                  </w:divBdr>
                </w:div>
                <w:div w:id="260072172">
                  <w:marLeft w:val="480"/>
                  <w:marRight w:val="0"/>
                  <w:marTop w:val="0"/>
                  <w:marBottom w:val="0"/>
                  <w:divBdr>
                    <w:top w:val="none" w:sz="0" w:space="0" w:color="auto"/>
                    <w:left w:val="none" w:sz="0" w:space="0" w:color="auto"/>
                    <w:bottom w:val="none" w:sz="0" w:space="0" w:color="auto"/>
                    <w:right w:val="none" w:sz="0" w:space="0" w:color="auto"/>
                  </w:divBdr>
                </w:div>
                <w:div w:id="314457163">
                  <w:marLeft w:val="480"/>
                  <w:marRight w:val="0"/>
                  <w:marTop w:val="0"/>
                  <w:marBottom w:val="0"/>
                  <w:divBdr>
                    <w:top w:val="none" w:sz="0" w:space="0" w:color="auto"/>
                    <w:left w:val="none" w:sz="0" w:space="0" w:color="auto"/>
                    <w:bottom w:val="none" w:sz="0" w:space="0" w:color="auto"/>
                    <w:right w:val="none" w:sz="0" w:space="0" w:color="auto"/>
                  </w:divBdr>
                </w:div>
                <w:div w:id="602032963">
                  <w:marLeft w:val="480"/>
                  <w:marRight w:val="0"/>
                  <w:marTop w:val="0"/>
                  <w:marBottom w:val="0"/>
                  <w:divBdr>
                    <w:top w:val="none" w:sz="0" w:space="0" w:color="auto"/>
                    <w:left w:val="none" w:sz="0" w:space="0" w:color="auto"/>
                    <w:bottom w:val="none" w:sz="0" w:space="0" w:color="auto"/>
                    <w:right w:val="none" w:sz="0" w:space="0" w:color="auto"/>
                  </w:divBdr>
                </w:div>
                <w:div w:id="1586844220">
                  <w:marLeft w:val="480"/>
                  <w:marRight w:val="0"/>
                  <w:marTop w:val="0"/>
                  <w:marBottom w:val="0"/>
                  <w:divBdr>
                    <w:top w:val="none" w:sz="0" w:space="0" w:color="auto"/>
                    <w:left w:val="none" w:sz="0" w:space="0" w:color="auto"/>
                    <w:bottom w:val="none" w:sz="0" w:space="0" w:color="auto"/>
                    <w:right w:val="none" w:sz="0" w:space="0" w:color="auto"/>
                  </w:divBdr>
                </w:div>
                <w:div w:id="1446651609">
                  <w:marLeft w:val="480"/>
                  <w:marRight w:val="0"/>
                  <w:marTop w:val="0"/>
                  <w:marBottom w:val="0"/>
                  <w:divBdr>
                    <w:top w:val="none" w:sz="0" w:space="0" w:color="auto"/>
                    <w:left w:val="none" w:sz="0" w:space="0" w:color="auto"/>
                    <w:bottom w:val="none" w:sz="0" w:space="0" w:color="auto"/>
                    <w:right w:val="none" w:sz="0" w:space="0" w:color="auto"/>
                  </w:divBdr>
                </w:div>
                <w:div w:id="1850752517">
                  <w:marLeft w:val="480"/>
                  <w:marRight w:val="0"/>
                  <w:marTop w:val="0"/>
                  <w:marBottom w:val="0"/>
                  <w:divBdr>
                    <w:top w:val="none" w:sz="0" w:space="0" w:color="auto"/>
                    <w:left w:val="none" w:sz="0" w:space="0" w:color="auto"/>
                    <w:bottom w:val="none" w:sz="0" w:space="0" w:color="auto"/>
                    <w:right w:val="none" w:sz="0" w:space="0" w:color="auto"/>
                  </w:divBdr>
                </w:div>
                <w:div w:id="1849060603">
                  <w:marLeft w:val="480"/>
                  <w:marRight w:val="0"/>
                  <w:marTop w:val="0"/>
                  <w:marBottom w:val="0"/>
                  <w:divBdr>
                    <w:top w:val="none" w:sz="0" w:space="0" w:color="auto"/>
                    <w:left w:val="none" w:sz="0" w:space="0" w:color="auto"/>
                    <w:bottom w:val="none" w:sz="0" w:space="0" w:color="auto"/>
                    <w:right w:val="none" w:sz="0" w:space="0" w:color="auto"/>
                  </w:divBdr>
                </w:div>
                <w:div w:id="1975405888">
                  <w:marLeft w:val="480"/>
                  <w:marRight w:val="0"/>
                  <w:marTop w:val="0"/>
                  <w:marBottom w:val="0"/>
                  <w:divBdr>
                    <w:top w:val="none" w:sz="0" w:space="0" w:color="auto"/>
                    <w:left w:val="none" w:sz="0" w:space="0" w:color="auto"/>
                    <w:bottom w:val="none" w:sz="0" w:space="0" w:color="auto"/>
                    <w:right w:val="none" w:sz="0" w:space="0" w:color="auto"/>
                  </w:divBdr>
                </w:div>
                <w:div w:id="630941241">
                  <w:marLeft w:val="480"/>
                  <w:marRight w:val="0"/>
                  <w:marTop w:val="0"/>
                  <w:marBottom w:val="0"/>
                  <w:divBdr>
                    <w:top w:val="none" w:sz="0" w:space="0" w:color="auto"/>
                    <w:left w:val="none" w:sz="0" w:space="0" w:color="auto"/>
                    <w:bottom w:val="none" w:sz="0" w:space="0" w:color="auto"/>
                    <w:right w:val="none" w:sz="0" w:space="0" w:color="auto"/>
                  </w:divBdr>
                </w:div>
                <w:div w:id="1306202257">
                  <w:marLeft w:val="480"/>
                  <w:marRight w:val="0"/>
                  <w:marTop w:val="0"/>
                  <w:marBottom w:val="0"/>
                  <w:divBdr>
                    <w:top w:val="none" w:sz="0" w:space="0" w:color="auto"/>
                    <w:left w:val="none" w:sz="0" w:space="0" w:color="auto"/>
                    <w:bottom w:val="none" w:sz="0" w:space="0" w:color="auto"/>
                    <w:right w:val="none" w:sz="0" w:space="0" w:color="auto"/>
                  </w:divBdr>
                </w:div>
                <w:div w:id="668605511">
                  <w:marLeft w:val="480"/>
                  <w:marRight w:val="0"/>
                  <w:marTop w:val="0"/>
                  <w:marBottom w:val="0"/>
                  <w:divBdr>
                    <w:top w:val="none" w:sz="0" w:space="0" w:color="auto"/>
                    <w:left w:val="none" w:sz="0" w:space="0" w:color="auto"/>
                    <w:bottom w:val="none" w:sz="0" w:space="0" w:color="auto"/>
                    <w:right w:val="none" w:sz="0" w:space="0" w:color="auto"/>
                  </w:divBdr>
                </w:div>
                <w:div w:id="1300459241">
                  <w:marLeft w:val="480"/>
                  <w:marRight w:val="0"/>
                  <w:marTop w:val="0"/>
                  <w:marBottom w:val="0"/>
                  <w:divBdr>
                    <w:top w:val="none" w:sz="0" w:space="0" w:color="auto"/>
                    <w:left w:val="none" w:sz="0" w:space="0" w:color="auto"/>
                    <w:bottom w:val="none" w:sz="0" w:space="0" w:color="auto"/>
                    <w:right w:val="none" w:sz="0" w:space="0" w:color="auto"/>
                  </w:divBdr>
                </w:div>
                <w:div w:id="433013084">
                  <w:marLeft w:val="480"/>
                  <w:marRight w:val="0"/>
                  <w:marTop w:val="0"/>
                  <w:marBottom w:val="0"/>
                  <w:divBdr>
                    <w:top w:val="none" w:sz="0" w:space="0" w:color="auto"/>
                    <w:left w:val="none" w:sz="0" w:space="0" w:color="auto"/>
                    <w:bottom w:val="none" w:sz="0" w:space="0" w:color="auto"/>
                    <w:right w:val="none" w:sz="0" w:space="0" w:color="auto"/>
                  </w:divBdr>
                </w:div>
                <w:div w:id="263078741">
                  <w:marLeft w:val="480"/>
                  <w:marRight w:val="0"/>
                  <w:marTop w:val="0"/>
                  <w:marBottom w:val="0"/>
                  <w:divBdr>
                    <w:top w:val="none" w:sz="0" w:space="0" w:color="auto"/>
                    <w:left w:val="none" w:sz="0" w:space="0" w:color="auto"/>
                    <w:bottom w:val="none" w:sz="0" w:space="0" w:color="auto"/>
                    <w:right w:val="none" w:sz="0" w:space="0" w:color="auto"/>
                  </w:divBdr>
                </w:div>
                <w:div w:id="632910134">
                  <w:marLeft w:val="480"/>
                  <w:marRight w:val="0"/>
                  <w:marTop w:val="0"/>
                  <w:marBottom w:val="0"/>
                  <w:divBdr>
                    <w:top w:val="none" w:sz="0" w:space="0" w:color="auto"/>
                    <w:left w:val="none" w:sz="0" w:space="0" w:color="auto"/>
                    <w:bottom w:val="none" w:sz="0" w:space="0" w:color="auto"/>
                    <w:right w:val="none" w:sz="0" w:space="0" w:color="auto"/>
                  </w:divBdr>
                </w:div>
                <w:div w:id="1506557223">
                  <w:marLeft w:val="480"/>
                  <w:marRight w:val="0"/>
                  <w:marTop w:val="0"/>
                  <w:marBottom w:val="0"/>
                  <w:divBdr>
                    <w:top w:val="none" w:sz="0" w:space="0" w:color="auto"/>
                    <w:left w:val="none" w:sz="0" w:space="0" w:color="auto"/>
                    <w:bottom w:val="none" w:sz="0" w:space="0" w:color="auto"/>
                    <w:right w:val="none" w:sz="0" w:space="0" w:color="auto"/>
                  </w:divBdr>
                </w:div>
              </w:divsChild>
            </w:div>
            <w:div w:id="607078629">
              <w:marLeft w:val="0"/>
              <w:marRight w:val="0"/>
              <w:marTop w:val="0"/>
              <w:marBottom w:val="0"/>
              <w:divBdr>
                <w:top w:val="none" w:sz="0" w:space="0" w:color="auto"/>
                <w:left w:val="none" w:sz="0" w:space="0" w:color="auto"/>
                <w:bottom w:val="none" w:sz="0" w:space="0" w:color="auto"/>
                <w:right w:val="none" w:sz="0" w:space="0" w:color="auto"/>
              </w:divBdr>
              <w:divsChild>
                <w:div w:id="1938708916">
                  <w:marLeft w:val="480"/>
                  <w:marRight w:val="0"/>
                  <w:marTop w:val="0"/>
                  <w:marBottom w:val="0"/>
                  <w:divBdr>
                    <w:top w:val="none" w:sz="0" w:space="0" w:color="auto"/>
                    <w:left w:val="none" w:sz="0" w:space="0" w:color="auto"/>
                    <w:bottom w:val="none" w:sz="0" w:space="0" w:color="auto"/>
                    <w:right w:val="none" w:sz="0" w:space="0" w:color="auto"/>
                  </w:divBdr>
                </w:div>
                <w:div w:id="1635062871">
                  <w:marLeft w:val="480"/>
                  <w:marRight w:val="0"/>
                  <w:marTop w:val="0"/>
                  <w:marBottom w:val="0"/>
                  <w:divBdr>
                    <w:top w:val="none" w:sz="0" w:space="0" w:color="auto"/>
                    <w:left w:val="none" w:sz="0" w:space="0" w:color="auto"/>
                    <w:bottom w:val="none" w:sz="0" w:space="0" w:color="auto"/>
                    <w:right w:val="none" w:sz="0" w:space="0" w:color="auto"/>
                  </w:divBdr>
                </w:div>
                <w:div w:id="1413116454">
                  <w:marLeft w:val="480"/>
                  <w:marRight w:val="0"/>
                  <w:marTop w:val="0"/>
                  <w:marBottom w:val="0"/>
                  <w:divBdr>
                    <w:top w:val="none" w:sz="0" w:space="0" w:color="auto"/>
                    <w:left w:val="none" w:sz="0" w:space="0" w:color="auto"/>
                    <w:bottom w:val="none" w:sz="0" w:space="0" w:color="auto"/>
                    <w:right w:val="none" w:sz="0" w:space="0" w:color="auto"/>
                  </w:divBdr>
                </w:div>
                <w:div w:id="944386399">
                  <w:marLeft w:val="480"/>
                  <w:marRight w:val="0"/>
                  <w:marTop w:val="0"/>
                  <w:marBottom w:val="0"/>
                  <w:divBdr>
                    <w:top w:val="none" w:sz="0" w:space="0" w:color="auto"/>
                    <w:left w:val="none" w:sz="0" w:space="0" w:color="auto"/>
                    <w:bottom w:val="none" w:sz="0" w:space="0" w:color="auto"/>
                    <w:right w:val="none" w:sz="0" w:space="0" w:color="auto"/>
                  </w:divBdr>
                </w:div>
                <w:div w:id="708994501">
                  <w:marLeft w:val="480"/>
                  <w:marRight w:val="0"/>
                  <w:marTop w:val="0"/>
                  <w:marBottom w:val="0"/>
                  <w:divBdr>
                    <w:top w:val="none" w:sz="0" w:space="0" w:color="auto"/>
                    <w:left w:val="none" w:sz="0" w:space="0" w:color="auto"/>
                    <w:bottom w:val="none" w:sz="0" w:space="0" w:color="auto"/>
                    <w:right w:val="none" w:sz="0" w:space="0" w:color="auto"/>
                  </w:divBdr>
                </w:div>
                <w:div w:id="1583951880">
                  <w:marLeft w:val="480"/>
                  <w:marRight w:val="0"/>
                  <w:marTop w:val="0"/>
                  <w:marBottom w:val="0"/>
                  <w:divBdr>
                    <w:top w:val="none" w:sz="0" w:space="0" w:color="auto"/>
                    <w:left w:val="none" w:sz="0" w:space="0" w:color="auto"/>
                    <w:bottom w:val="none" w:sz="0" w:space="0" w:color="auto"/>
                    <w:right w:val="none" w:sz="0" w:space="0" w:color="auto"/>
                  </w:divBdr>
                </w:div>
                <w:div w:id="1242830777">
                  <w:marLeft w:val="480"/>
                  <w:marRight w:val="0"/>
                  <w:marTop w:val="0"/>
                  <w:marBottom w:val="0"/>
                  <w:divBdr>
                    <w:top w:val="none" w:sz="0" w:space="0" w:color="auto"/>
                    <w:left w:val="none" w:sz="0" w:space="0" w:color="auto"/>
                    <w:bottom w:val="none" w:sz="0" w:space="0" w:color="auto"/>
                    <w:right w:val="none" w:sz="0" w:space="0" w:color="auto"/>
                  </w:divBdr>
                </w:div>
                <w:div w:id="787311114">
                  <w:marLeft w:val="480"/>
                  <w:marRight w:val="0"/>
                  <w:marTop w:val="0"/>
                  <w:marBottom w:val="0"/>
                  <w:divBdr>
                    <w:top w:val="none" w:sz="0" w:space="0" w:color="auto"/>
                    <w:left w:val="none" w:sz="0" w:space="0" w:color="auto"/>
                    <w:bottom w:val="none" w:sz="0" w:space="0" w:color="auto"/>
                    <w:right w:val="none" w:sz="0" w:space="0" w:color="auto"/>
                  </w:divBdr>
                </w:div>
                <w:div w:id="807825710">
                  <w:marLeft w:val="480"/>
                  <w:marRight w:val="0"/>
                  <w:marTop w:val="0"/>
                  <w:marBottom w:val="0"/>
                  <w:divBdr>
                    <w:top w:val="none" w:sz="0" w:space="0" w:color="auto"/>
                    <w:left w:val="none" w:sz="0" w:space="0" w:color="auto"/>
                    <w:bottom w:val="none" w:sz="0" w:space="0" w:color="auto"/>
                    <w:right w:val="none" w:sz="0" w:space="0" w:color="auto"/>
                  </w:divBdr>
                </w:div>
                <w:div w:id="535241736">
                  <w:marLeft w:val="480"/>
                  <w:marRight w:val="0"/>
                  <w:marTop w:val="0"/>
                  <w:marBottom w:val="0"/>
                  <w:divBdr>
                    <w:top w:val="none" w:sz="0" w:space="0" w:color="auto"/>
                    <w:left w:val="none" w:sz="0" w:space="0" w:color="auto"/>
                    <w:bottom w:val="none" w:sz="0" w:space="0" w:color="auto"/>
                    <w:right w:val="none" w:sz="0" w:space="0" w:color="auto"/>
                  </w:divBdr>
                </w:div>
                <w:div w:id="1681349424">
                  <w:marLeft w:val="480"/>
                  <w:marRight w:val="0"/>
                  <w:marTop w:val="0"/>
                  <w:marBottom w:val="0"/>
                  <w:divBdr>
                    <w:top w:val="none" w:sz="0" w:space="0" w:color="auto"/>
                    <w:left w:val="none" w:sz="0" w:space="0" w:color="auto"/>
                    <w:bottom w:val="none" w:sz="0" w:space="0" w:color="auto"/>
                    <w:right w:val="none" w:sz="0" w:space="0" w:color="auto"/>
                  </w:divBdr>
                </w:div>
                <w:div w:id="1558011029">
                  <w:marLeft w:val="480"/>
                  <w:marRight w:val="0"/>
                  <w:marTop w:val="0"/>
                  <w:marBottom w:val="0"/>
                  <w:divBdr>
                    <w:top w:val="none" w:sz="0" w:space="0" w:color="auto"/>
                    <w:left w:val="none" w:sz="0" w:space="0" w:color="auto"/>
                    <w:bottom w:val="none" w:sz="0" w:space="0" w:color="auto"/>
                    <w:right w:val="none" w:sz="0" w:space="0" w:color="auto"/>
                  </w:divBdr>
                </w:div>
                <w:div w:id="1820533278">
                  <w:marLeft w:val="480"/>
                  <w:marRight w:val="0"/>
                  <w:marTop w:val="0"/>
                  <w:marBottom w:val="0"/>
                  <w:divBdr>
                    <w:top w:val="none" w:sz="0" w:space="0" w:color="auto"/>
                    <w:left w:val="none" w:sz="0" w:space="0" w:color="auto"/>
                    <w:bottom w:val="none" w:sz="0" w:space="0" w:color="auto"/>
                    <w:right w:val="none" w:sz="0" w:space="0" w:color="auto"/>
                  </w:divBdr>
                </w:div>
                <w:div w:id="2029288956">
                  <w:marLeft w:val="480"/>
                  <w:marRight w:val="0"/>
                  <w:marTop w:val="0"/>
                  <w:marBottom w:val="0"/>
                  <w:divBdr>
                    <w:top w:val="none" w:sz="0" w:space="0" w:color="auto"/>
                    <w:left w:val="none" w:sz="0" w:space="0" w:color="auto"/>
                    <w:bottom w:val="none" w:sz="0" w:space="0" w:color="auto"/>
                    <w:right w:val="none" w:sz="0" w:space="0" w:color="auto"/>
                  </w:divBdr>
                </w:div>
                <w:div w:id="1355765849">
                  <w:marLeft w:val="480"/>
                  <w:marRight w:val="0"/>
                  <w:marTop w:val="0"/>
                  <w:marBottom w:val="0"/>
                  <w:divBdr>
                    <w:top w:val="none" w:sz="0" w:space="0" w:color="auto"/>
                    <w:left w:val="none" w:sz="0" w:space="0" w:color="auto"/>
                    <w:bottom w:val="none" w:sz="0" w:space="0" w:color="auto"/>
                    <w:right w:val="none" w:sz="0" w:space="0" w:color="auto"/>
                  </w:divBdr>
                </w:div>
                <w:div w:id="1711488904">
                  <w:marLeft w:val="480"/>
                  <w:marRight w:val="0"/>
                  <w:marTop w:val="0"/>
                  <w:marBottom w:val="0"/>
                  <w:divBdr>
                    <w:top w:val="none" w:sz="0" w:space="0" w:color="auto"/>
                    <w:left w:val="none" w:sz="0" w:space="0" w:color="auto"/>
                    <w:bottom w:val="none" w:sz="0" w:space="0" w:color="auto"/>
                    <w:right w:val="none" w:sz="0" w:space="0" w:color="auto"/>
                  </w:divBdr>
                </w:div>
                <w:div w:id="1395273669">
                  <w:marLeft w:val="480"/>
                  <w:marRight w:val="0"/>
                  <w:marTop w:val="0"/>
                  <w:marBottom w:val="0"/>
                  <w:divBdr>
                    <w:top w:val="none" w:sz="0" w:space="0" w:color="auto"/>
                    <w:left w:val="none" w:sz="0" w:space="0" w:color="auto"/>
                    <w:bottom w:val="none" w:sz="0" w:space="0" w:color="auto"/>
                    <w:right w:val="none" w:sz="0" w:space="0" w:color="auto"/>
                  </w:divBdr>
                </w:div>
                <w:div w:id="637339895">
                  <w:marLeft w:val="480"/>
                  <w:marRight w:val="0"/>
                  <w:marTop w:val="0"/>
                  <w:marBottom w:val="0"/>
                  <w:divBdr>
                    <w:top w:val="none" w:sz="0" w:space="0" w:color="auto"/>
                    <w:left w:val="none" w:sz="0" w:space="0" w:color="auto"/>
                    <w:bottom w:val="none" w:sz="0" w:space="0" w:color="auto"/>
                    <w:right w:val="none" w:sz="0" w:space="0" w:color="auto"/>
                  </w:divBdr>
                </w:div>
                <w:div w:id="1862549425">
                  <w:marLeft w:val="480"/>
                  <w:marRight w:val="0"/>
                  <w:marTop w:val="0"/>
                  <w:marBottom w:val="0"/>
                  <w:divBdr>
                    <w:top w:val="none" w:sz="0" w:space="0" w:color="auto"/>
                    <w:left w:val="none" w:sz="0" w:space="0" w:color="auto"/>
                    <w:bottom w:val="none" w:sz="0" w:space="0" w:color="auto"/>
                    <w:right w:val="none" w:sz="0" w:space="0" w:color="auto"/>
                  </w:divBdr>
                </w:div>
                <w:div w:id="340355492">
                  <w:marLeft w:val="480"/>
                  <w:marRight w:val="0"/>
                  <w:marTop w:val="0"/>
                  <w:marBottom w:val="0"/>
                  <w:divBdr>
                    <w:top w:val="none" w:sz="0" w:space="0" w:color="auto"/>
                    <w:left w:val="none" w:sz="0" w:space="0" w:color="auto"/>
                    <w:bottom w:val="none" w:sz="0" w:space="0" w:color="auto"/>
                    <w:right w:val="none" w:sz="0" w:space="0" w:color="auto"/>
                  </w:divBdr>
                </w:div>
                <w:div w:id="1470627939">
                  <w:marLeft w:val="480"/>
                  <w:marRight w:val="0"/>
                  <w:marTop w:val="0"/>
                  <w:marBottom w:val="0"/>
                  <w:divBdr>
                    <w:top w:val="none" w:sz="0" w:space="0" w:color="auto"/>
                    <w:left w:val="none" w:sz="0" w:space="0" w:color="auto"/>
                    <w:bottom w:val="none" w:sz="0" w:space="0" w:color="auto"/>
                    <w:right w:val="none" w:sz="0" w:space="0" w:color="auto"/>
                  </w:divBdr>
                </w:div>
                <w:div w:id="1602106360">
                  <w:marLeft w:val="480"/>
                  <w:marRight w:val="0"/>
                  <w:marTop w:val="0"/>
                  <w:marBottom w:val="0"/>
                  <w:divBdr>
                    <w:top w:val="none" w:sz="0" w:space="0" w:color="auto"/>
                    <w:left w:val="none" w:sz="0" w:space="0" w:color="auto"/>
                    <w:bottom w:val="none" w:sz="0" w:space="0" w:color="auto"/>
                    <w:right w:val="none" w:sz="0" w:space="0" w:color="auto"/>
                  </w:divBdr>
                </w:div>
                <w:div w:id="1008368305">
                  <w:marLeft w:val="480"/>
                  <w:marRight w:val="0"/>
                  <w:marTop w:val="0"/>
                  <w:marBottom w:val="0"/>
                  <w:divBdr>
                    <w:top w:val="none" w:sz="0" w:space="0" w:color="auto"/>
                    <w:left w:val="none" w:sz="0" w:space="0" w:color="auto"/>
                    <w:bottom w:val="none" w:sz="0" w:space="0" w:color="auto"/>
                    <w:right w:val="none" w:sz="0" w:space="0" w:color="auto"/>
                  </w:divBdr>
                </w:div>
                <w:div w:id="75632112">
                  <w:marLeft w:val="480"/>
                  <w:marRight w:val="0"/>
                  <w:marTop w:val="0"/>
                  <w:marBottom w:val="0"/>
                  <w:divBdr>
                    <w:top w:val="none" w:sz="0" w:space="0" w:color="auto"/>
                    <w:left w:val="none" w:sz="0" w:space="0" w:color="auto"/>
                    <w:bottom w:val="none" w:sz="0" w:space="0" w:color="auto"/>
                    <w:right w:val="none" w:sz="0" w:space="0" w:color="auto"/>
                  </w:divBdr>
                </w:div>
                <w:div w:id="1183129681">
                  <w:marLeft w:val="480"/>
                  <w:marRight w:val="0"/>
                  <w:marTop w:val="0"/>
                  <w:marBottom w:val="0"/>
                  <w:divBdr>
                    <w:top w:val="none" w:sz="0" w:space="0" w:color="auto"/>
                    <w:left w:val="none" w:sz="0" w:space="0" w:color="auto"/>
                    <w:bottom w:val="none" w:sz="0" w:space="0" w:color="auto"/>
                    <w:right w:val="none" w:sz="0" w:space="0" w:color="auto"/>
                  </w:divBdr>
                </w:div>
                <w:div w:id="1519274881">
                  <w:marLeft w:val="480"/>
                  <w:marRight w:val="0"/>
                  <w:marTop w:val="0"/>
                  <w:marBottom w:val="0"/>
                  <w:divBdr>
                    <w:top w:val="none" w:sz="0" w:space="0" w:color="auto"/>
                    <w:left w:val="none" w:sz="0" w:space="0" w:color="auto"/>
                    <w:bottom w:val="none" w:sz="0" w:space="0" w:color="auto"/>
                    <w:right w:val="none" w:sz="0" w:space="0" w:color="auto"/>
                  </w:divBdr>
                </w:div>
                <w:div w:id="734737927">
                  <w:marLeft w:val="480"/>
                  <w:marRight w:val="0"/>
                  <w:marTop w:val="0"/>
                  <w:marBottom w:val="0"/>
                  <w:divBdr>
                    <w:top w:val="none" w:sz="0" w:space="0" w:color="auto"/>
                    <w:left w:val="none" w:sz="0" w:space="0" w:color="auto"/>
                    <w:bottom w:val="none" w:sz="0" w:space="0" w:color="auto"/>
                    <w:right w:val="none" w:sz="0" w:space="0" w:color="auto"/>
                  </w:divBdr>
                </w:div>
                <w:div w:id="895967679">
                  <w:marLeft w:val="480"/>
                  <w:marRight w:val="0"/>
                  <w:marTop w:val="0"/>
                  <w:marBottom w:val="0"/>
                  <w:divBdr>
                    <w:top w:val="none" w:sz="0" w:space="0" w:color="auto"/>
                    <w:left w:val="none" w:sz="0" w:space="0" w:color="auto"/>
                    <w:bottom w:val="none" w:sz="0" w:space="0" w:color="auto"/>
                    <w:right w:val="none" w:sz="0" w:space="0" w:color="auto"/>
                  </w:divBdr>
                </w:div>
                <w:div w:id="8335557">
                  <w:marLeft w:val="480"/>
                  <w:marRight w:val="0"/>
                  <w:marTop w:val="0"/>
                  <w:marBottom w:val="0"/>
                  <w:divBdr>
                    <w:top w:val="none" w:sz="0" w:space="0" w:color="auto"/>
                    <w:left w:val="none" w:sz="0" w:space="0" w:color="auto"/>
                    <w:bottom w:val="none" w:sz="0" w:space="0" w:color="auto"/>
                    <w:right w:val="none" w:sz="0" w:space="0" w:color="auto"/>
                  </w:divBdr>
                </w:div>
                <w:div w:id="2132550803">
                  <w:marLeft w:val="480"/>
                  <w:marRight w:val="0"/>
                  <w:marTop w:val="0"/>
                  <w:marBottom w:val="0"/>
                  <w:divBdr>
                    <w:top w:val="none" w:sz="0" w:space="0" w:color="auto"/>
                    <w:left w:val="none" w:sz="0" w:space="0" w:color="auto"/>
                    <w:bottom w:val="none" w:sz="0" w:space="0" w:color="auto"/>
                    <w:right w:val="none" w:sz="0" w:space="0" w:color="auto"/>
                  </w:divBdr>
                </w:div>
                <w:div w:id="970478660">
                  <w:marLeft w:val="480"/>
                  <w:marRight w:val="0"/>
                  <w:marTop w:val="0"/>
                  <w:marBottom w:val="0"/>
                  <w:divBdr>
                    <w:top w:val="none" w:sz="0" w:space="0" w:color="auto"/>
                    <w:left w:val="none" w:sz="0" w:space="0" w:color="auto"/>
                    <w:bottom w:val="none" w:sz="0" w:space="0" w:color="auto"/>
                    <w:right w:val="none" w:sz="0" w:space="0" w:color="auto"/>
                  </w:divBdr>
                </w:div>
                <w:div w:id="1177579328">
                  <w:marLeft w:val="480"/>
                  <w:marRight w:val="0"/>
                  <w:marTop w:val="0"/>
                  <w:marBottom w:val="0"/>
                  <w:divBdr>
                    <w:top w:val="none" w:sz="0" w:space="0" w:color="auto"/>
                    <w:left w:val="none" w:sz="0" w:space="0" w:color="auto"/>
                    <w:bottom w:val="none" w:sz="0" w:space="0" w:color="auto"/>
                    <w:right w:val="none" w:sz="0" w:space="0" w:color="auto"/>
                  </w:divBdr>
                </w:div>
                <w:div w:id="57821564">
                  <w:marLeft w:val="480"/>
                  <w:marRight w:val="0"/>
                  <w:marTop w:val="0"/>
                  <w:marBottom w:val="0"/>
                  <w:divBdr>
                    <w:top w:val="none" w:sz="0" w:space="0" w:color="auto"/>
                    <w:left w:val="none" w:sz="0" w:space="0" w:color="auto"/>
                    <w:bottom w:val="none" w:sz="0" w:space="0" w:color="auto"/>
                    <w:right w:val="none" w:sz="0" w:space="0" w:color="auto"/>
                  </w:divBdr>
                </w:div>
                <w:div w:id="807237291">
                  <w:marLeft w:val="480"/>
                  <w:marRight w:val="0"/>
                  <w:marTop w:val="0"/>
                  <w:marBottom w:val="0"/>
                  <w:divBdr>
                    <w:top w:val="none" w:sz="0" w:space="0" w:color="auto"/>
                    <w:left w:val="none" w:sz="0" w:space="0" w:color="auto"/>
                    <w:bottom w:val="none" w:sz="0" w:space="0" w:color="auto"/>
                    <w:right w:val="none" w:sz="0" w:space="0" w:color="auto"/>
                  </w:divBdr>
                </w:div>
                <w:div w:id="904528745">
                  <w:marLeft w:val="480"/>
                  <w:marRight w:val="0"/>
                  <w:marTop w:val="0"/>
                  <w:marBottom w:val="0"/>
                  <w:divBdr>
                    <w:top w:val="none" w:sz="0" w:space="0" w:color="auto"/>
                    <w:left w:val="none" w:sz="0" w:space="0" w:color="auto"/>
                    <w:bottom w:val="none" w:sz="0" w:space="0" w:color="auto"/>
                    <w:right w:val="none" w:sz="0" w:space="0" w:color="auto"/>
                  </w:divBdr>
                </w:div>
                <w:div w:id="1275139886">
                  <w:marLeft w:val="480"/>
                  <w:marRight w:val="0"/>
                  <w:marTop w:val="0"/>
                  <w:marBottom w:val="0"/>
                  <w:divBdr>
                    <w:top w:val="none" w:sz="0" w:space="0" w:color="auto"/>
                    <w:left w:val="none" w:sz="0" w:space="0" w:color="auto"/>
                    <w:bottom w:val="none" w:sz="0" w:space="0" w:color="auto"/>
                    <w:right w:val="none" w:sz="0" w:space="0" w:color="auto"/>
                  </w:divBdr>
                </w:div>
                <w:div w:id="1378508678">
                  <w:marLeft w:val="480"/>
                  <w:marRight w:val="0"/>
                  <w:marTop w:val="0"/>
                  <w:marBottom w:val="0"/>
                  <w:divBdr>
                    <w:top w:val="none" w:sz="0" w:space="0" w:color="auto"/>
                    <w:left w:val="none" w:sz="0" w:space="0" w:color="auto"/>
                    <w:bottom w:val="none" w:sz="0" w:space="0" w:color="auto"/>
                    <w:right w:val="none" w:sz="0" w:space="0" w:color="auto"/>
                  </w:divBdr>
                </w:div>
                <w:div w:id="1030838897">
                  <w:marLeft w:val="480"/>
                  <w:marRight w:val="0"/>
                  <w:marTop w:val="0"/>
                  <w:marBottom w:val="0"/>
                  <w:divBdr>
                    <w:top w:val="none" w:sz="0" w:space="0" w:color="auto"/>
                    <w:left w:val="none" w:sz="0" w:space="0" w:color="auto"/>
                    <w:bottom w:val="none" w:sz="0" w:space="0" w:color="auto"/>
                    <w:right w:val="none" w:sz="0" w:space="0" w:color="auto"/>
                  </w:divBdr>
                </w:div>
                <w:div w:id="872351698">
                  <w:marLeft w:val="480"/>
                  <w:marRight w:val="0"/>
                  <w:marTop w:val="0"/>
                  <w:marBottom w:val="0"/>
                  <w:divBdr>
                    <w:top w:val="none" w:sz="0" w:space="0" w:color="auto"/>
                    <w:left w:val="none" w:sz="0" w:space="0" w:color="auto"/>
                    <w:bottom w:val="none" w:sz="0" w:space="0" w:color="auto"/>
                    <w:right w:val="none" w:sz="0" w:space="0" w:color="auto"/>
                  </w:divBdr>
                </w:div>
                <w:div w:id="63454183">
                  <w:marLeft w:val="480"/>
                  <w:marRight w:val="0"/>
                  <w:marTop w:val="0"/>
                  <w:marBottom w:val="0"/>
                  <w:divBdr>
                    <w:top w:val="none" w:sz="0" w:space="0" w:color="auto"/>
                    <w:left w:val="none" w:sz="0" w:space="0" w:color="auto"/>
                    <w:bottom w:val="none" w:sz="0" w:space="0" w:color="auto"/>
                    <w:right w:val="none" w:sz="0" w:space="0" w:color="auto"/>
                  </w:divBdr>
                </w:div>
                <w:div w:id="674652624">
                  <w:marLeft w:val="480"/>
                  <w:marRight w:val="0"/>
                  <w:marTop w:val="0"/>
                  <w:marBottom w:val="0"/>
                  <w:divBdr>
                    <w:top w:val="none" w:sz="0" w:space="0" w:color="auto"/>
                    <w:left w:val="none" w:sz="0" w:space="0" w:color="auto"/>
                    <w:bottom w:val="none" w:sz="0" w:space="0" w:color="auto"/>
                    <w:right w:val="none" w:sz="0" w:space="0" w:color="auto"/>
                  </w:divBdr>
                </w:div>
                <w:div w:id="520709269">
                  <w:marLeft w:val="480"/>
                  <w:marRight w:val="0"/>
                  <w:marTop w:val="0"/>
                  <w:marBottom w:val="0"/>
                  <w:divBdr>
                    <w:top w:val="none" w:sz="0" w:space="0" w:color="auto"/>
                    <w:left w:val="none" w:sz="0" w:space="0" w:color="auto"/>
                    <w:bottom w:val="none" w:sz="0" w:space="0" w:color="auto"/>
                    <w:right w:val="none" w:sz="0" w:space="0" w:color="auto"/>
                  </w:divBdr>
                </w:div>
                <w:div w:id="1586763273">
                  <w:marLeft w:val="480"/>
                  <w:marRight w:val="0"/>
                  <w:marTop w:val="0"/>
                  <w:marBottom w:val="0"/>
                  <w:divBdr>
                    <w:top w:val="none" w:sz="0" w:space="0" w:color="auto"/>
                    <w:left w:val="none" w:sz="0" w:space="0" w:color="auto"/>
                    <w:bottom w:val="none" w:sz="0" w:space="0" w:color="auto"/>
                    <w:right w:val="none" w:sz="0" w:space="0" w:color="auto"/>
                  </w:divBdr>
                </w:div>
                <w:div w:id="1977291383">
                  <w:marLeft w:val="480"/>
                  <w:marRight w:val="0"/>
                  <w:marTop w:val="0"/>
                  <w:marBottom w:val="0"/>
                  <w:divBdr>
                    <w:top w:val="none" w:sz="0" w:space="0" w:color="auto"/>
                    <w:left w:val="none" w:sz="0" w:space="0" w:color="auto"/>
                    <w:bottom w:val="none" w:sz="0" w:space="0" w:color="auto"/>
                    <w:right w:val="none" w:sz="0" w:space="0" w:color="auto"/>
                  </w:divBdr>
                </w:div>
                <w:div w:id="2086216681">
                  <w:marLeft w:val="480"/>
                  <w:marRight w:val="0"/>
                  <w:marTop w:val="0"/>
                  <w:marBottom w:val="0"/>
                  <w:divBdr>
                    <w:top w:val="none" w:sz="0" w:space="0" w:color="auto"/>
                    <w:left w:val="none" w:sz="0" w:space="0" w:color="auto"/>
                    <w:bottom w:val="none" w:sz="0" w:space="0" w:color="auto"/>
                    <w:right w:val="none" w:sz="0" w:space="0" w:color="auto"/>
                  </w:divBdr>
                </w:div>
                <w:div w:id="746658531">
                  <w:marLeft w:val="480"/>
                  <w:marRight w:val="0"/>
                  <w:marTop w:val="0"/>
                  <w:marBottom w:val="0"/>
                  <w:divBdr>
                    <w:top w:val="none" w:sz="0" w:space="0" w:color="auto"/>
                    <w:left w:val="none" w:sz="0" w:space="0" w:color="auto"/>
                    <w:bottom w:val="none" w:sz="0" w:space="0" w:color="auto"/>
                    <w:right w:val="none" w:sz="0" w:space="0" w:color="auto"/>
                  </w:divBdr>
                </w:div>
                <w:div w:id="1958750412">
                  <w:marLeft w:val="480"/>
                  <w:marRight w:val="0"/>
                  <w:marTop w:val="0"/>
                  <w:marBottom w:val="0"/>
                  <w:divBdr>
                    <w:top w:val="none" w:sz="0" w:space="0" w:color="auto"/>
                    <w:left w:val="none" w:sz="0" w:space="0" w:color="auto"/>
                    <w:bottom w:val="none" w:sz="0" w:space="0" w:color="auto"/>
                    <w:right w:val="none" w:sz="0" w:space="0" w:color="auto"/>
                  </w:divBdr>
                </w:div>
                <w:div w:id="552691213">
                  <w:marLeft w:val="480"/>
                  <w:marRight w:val="0"/>
                  <w:marTop w:val="0"/>
                  <w:marBottom w:val="0"/>
                  <w:divBdr>
                    <w:top w:val="none" w:sz="0" w:space="0" w:color="auto"/>
                    <w:left w:val="none" w:sz="0" w:space="0" w:color="auto"/>
                    <w:bottom w:val="none" w:sz="0" w:space="0" w:color="auto"/>
                    <w:right w:val="none" w:sz="0" w:space="0" w:color="auto"/>
                  </w:divBdr>
                </w:div>
                <w:div w:id="954680271">
                  <w:marLeft w:val="480"/>
                  <w:marRight w:val="0"/>
                  <w:marTop w:val="0"/>
                  <w:marBottom w:val="0"/>
                  <w:divBdr>
                    <w:top w:val="none" w:sz="0" w:space="0" w:color="auto"/>
                    <w:left w:val="none" w:sz="0" w:space="0" w:color="auto"/>
                    <w:bottom w:val="none" w:sz="0" w:space="0" w:color="auto"/>
                    <w:right w:val="none" w:sz="0" w:space="0" w:color="auto"/>
                  </w:divBdr>
                </w:div>
                <w:div w:id="64572824">
                  <w:marLeft w:val="480"/>
                  <w:marRight w:val="0"/>
                  <w:marTop w:val="0"/>
                  <w:marBottom w:val="0"/>
                  <w:divBdr>
                    <w:top w:val="none" w:sz="0" w:space="0" w:color="auto"/>
                    <w:left w:val="none" w:sz="0" w:space="0" w:color="auto"/>
                    <w:bottom w:val="none" w:sz="0" w:space="0" w:color="auto"/>
                    <w:right w:val="none" w:sz="0" w:space="0" w:color="auto"/>
                  </w:divBdr>
                </w:div>
                <w:div w:id="1374308334">
                  <w:marLeft w:val="480"/>
                  <w:marRight w:val="0"/>
                  <w:marTop w:val="0"/>
                  <w:marBottom w:val="0"/>
                  <w:divBdr>
                    <w:top w:val="none" w:sz="0" w:space="0" w:color="auto"/>
                    <w:left w:val="none" w:sz="0" w:space="0" w:color="auto"/>
                    <w:bottom w:val="none" w:sz="0" w:space="0" w:color="auto"/>
                    <w:right w:val="none" w:sz="0" w:space="0" w:color="auto"/>
                  </w:divBdr>
                </w:div>
              </w:divsChild>
            </w:div>
            <w:div w:id="350107540">
              <w:marLeft w:val="0"/>
              <w:marRight w:val="0"/>
              <w:marTop w:val="0"/>
              <w:marBottom w:val="0"/>
              <w:divBdr>
                <w:top w:val="none" w:sz="0" w:space="0" w:color="auto"/>
                <w:left w:val="none" w:sz="0" w:space="0" w:color="auto"/>
                <w:bottom w:val="none" w:sz="0" w:space="0" w:color="auto"/>
                <w:right w:val="none" w:sz="0" w:space="0" w:color="auto"/>
              </w:divBdr>
              <w:divsChild>
                <w:div w:id="982387749">
                  <w:marLeft w:val="480"/>
                  <w:marRight w:val="0"/>
                  <w:marTop w:val="0"/>
                  <w:marBottom w:val="0"/>
                  <w:divBdr>
                    <w:top w:val="none" w:sz="0" w:space="0" w:color="auto"/>
                    <w:left w:val="none" w:sz="0" w:space="0" w:color="auto"/>
                    <w:bottom w:val="none" w:sz="0" w:space="0" w:color="auto"/>
                    <w:right w:val="none" w:sz="0" w:space="0" w:color="auto"/>
                  </w:divBdr>
                </w:div>
                <w:div w:id="1613509708">
                  <w:marLeft w:val="480"/>
                  <w:marRight w:val="0"/>
                  <w:marTop w:val="0"/>
                  <w:marBottom w:val="0"/>
                  <w:divBdr>
                    <w:top w:val="none" w:sz="0" w:space="0" w:color="auto"/>
                    <w:left w:val="none" w:sz="0" w:space="0" w:color="auto"/>
                    <w:bottom w:val="none" w:sz="0" w:space="0" w:color="auto"/>
                    <w:right w:val="none" w:sz="0" w:space="0" w:color="auto"/>
                  </w:divBdr>
                </w:div>
                <w:div w:id="1710717571">
                  <w:marLeft w:val="480"/>
                  <w:marRight w:val="0"/>
                  <w:marTop w:val="0"/>
                  <w:marBottom w:val="0"/>
                  <w:divBdr>
                    <w:top w:val="none" w:sz="0" w:space="0" w:color="auto"/>
                    <w:left w:val="none" w:sz="0" w:space="0" w:color="auto"/>
                    <w:bottom w:val="none" w:sz="0" w:space="0" w:color="auto"/>
                    <w:right w:val="none" w:sz="0" w:space="0" w:color="auto"/>
                  </w:divBdr>
                </w:div>
                <w:div w:id="646713100">
                  <w:marLeft w:val="480"/>
                  <w:marRight w:val="0"/>
                  <w:marTop w:val="0"/>
                  <w:marBottom w:val="0"/>
                  <w:divBdr>
                    <w:top w:val="none" w:sz="0" w:space="0" w:color="auto"/>
                    <w:left w:val="none" w:sz="0" w:space="0" w:color="auto"/>
                    <w:bottom w:val="none" w:sz="0" w:space="0" w:color="auto"/>
                    <w:right w:val="none" w:sz="0" w:space="0" w:color="auto"/>
                  </w:divBdr>
                </w:div>
                <w:div w:id="1166557854">
                  <w:marLeft w:val="480"/>
                  <w:marRight w:val="0"/>
                  <w:marTop w:val="0"/>
                  <w:marBottom w:val="0"/>
                  <w:divBdr>
                    <w:top w:val="none" w:sz="0" w:space="0" w:color="auto"/>
                    <w:left w:val="none" w:sz="0" w:space="0" w:color="auto"/>
                    <w:bottom w:val="none" w:sz="0" w:space="0" w:color="auto"/>
                    <w:right w:val="none" w:sz="0" w:space="0" w:color="auto"/>
                  </w:divBdr>
                </w:div>
                <w:div w:id="1302149479">
                  <w:marLeft w:val="480"/>
                  <w:marRight w:val="0"/>
                  <w:marTop w:val="0"/>
                  <w:marBottom w:val="0"/>
                  <w:divBdr>
                    <w:top w:val="none" w:sz="0" w:space="0" w:color="auto"/>
                    <w:left w:val="none" w:sz="0" w:space="0" w:color="auto"/>
                    <w:bottom w:val="none" w:sz="0" w:space="0" w:color="auto"/>
                    <w:right w:val="none" w:sz="0" w:space="0" w:color="auto"/>
                  </w:divBdr>
                </w:div>
                <w:div w:id="890580235">
                  <w:marLeft w:val="480"/>
                  <w:marRight w:val="0"/>
                  <w:marTop w:val="0"/>
                  <w:marBottom w:val="0"/>
                  <w:divBdr>
                    <w:top w:val="none" w:sz="0" w:space="0" w:color="auto"/>
                    <w:left w:val="none" w:sz="0" w:space="0" w:color="auto"/>
                    <w:bottom w:val="none" w:sz="0" w:space="0" w:color="auto"/>
                    <w:right w:val="none" w:sz="0" w:space="0" w:color="auto"/>
                  </w:divBdr>
                </w:div>
                <w:div w:id="571089878">
                  <w:marLeft w:val="480"/>
                  <w:marRight w:val="0"/>
                  <w:marTop w:val="0"/>
                  <w:marBottom w:val="0"/>
                  <w:divBdr>
                    <w:top w:val="none" w:sz="0" w:space="0" w:color="auto"/>
                    <w:left w:val="none" w:sz="0" w:space="0" w:color="auto"/>
                    <w:bottom w:val="none" w:sz="0" w:space="0" w:color="auto"/>
                    <w:right w:val="none" w:sz="0" w:space="0" w:color="auto"/>
                  </w:divBdr>
                </w:div>
                <w:div w:id="1661346982">
                  <w:marLeft w:val="480"/>
                  <w:marRight w:val="0"/>
                  <w:marTop w:val="0"/>
                  <w:marBottom w:val="0"/>
                  <w:divBdr>
                    <w:top w:val="none" w:sz="0" w:space="0" w:color="auto"/>
                    <w:left w:val="none" w:sz="0" w:space="0" w:color="auto"/>
                    <w:bottom w:val="none" w:sz="0" w:space="0" w:color="auto"/>
                    <w:right w:val="none" w:sz="0" w:space="0" w:color="auto"/>
                  </w:divBdr>
                </w:div>
                <w:div w:id="425270832">
                  <w:marLeft w:val="480"/>
                  <w:marRight w:val="0"/>
                  <w:marTop w:val="0"/>
                  <w:marBottom w:val="0"/>
                  <w:divBdr>
                    <w:top w:val="none" w:sz="0" w:space="0" w:color="auto"/>
                    <w:left w:val="none" w:sz="0" w:space="0" w:color="auto"/>
                    <w:bottom w:val="none" w:sz="0" w:space="0" w:color="auto"/>
                    <w:right w:val="none" w:sz="0" w:space="0" w:color="auto"/>
                  </w:divBdr>
                </w:div>
                <w:div w:id="731737951">
                  <w:marLeft w:val="480"/>
                  <w:marRight w:val="0"/>
                  <w:marTop w:val="0"/>
                  <w:marBottom w:val="0"/>
                  <w:divBdr>
                    <w:top w:val="none" w:sz="0" w:space="0" w:color="auto"/>
                    <w:left w:val="none" w:sz="0" w:space="0" w:color="auto"/>
                    <w:bottom w:val="none" w:sz="0" w:space="0" w:color="auto"/>
                    <w:right w:val="none" w:sz="0" w:space="0" w:color="auto"/>
                  </w:divBdr>
                </w:div>
                <w:div w:id="976105997">
                  <w:marLeft w:val="480"/>
                  <w:marRight w:val="0"/>
                  <w:marTop w:val="0"/>
                  <w:marBottom w:val="0"/>
                  <w:divBdr>
                    <w:top w:val="none" w:sz="0" w:space="0" w:color="auto"/>
                    <w:left w:val="none" w:sz="0" w:space="0" w:color="auto"/>
                    <w:bottom w:val="none" w:sz="0" w:space="0" w:color="auto"/>
                    <w:right w:val="none" w:sz="0" w:space="0" w:color="auto"/>
                  </w:divBdr>
                </w:div>
                <w:div w:id="617756220">
                  <w:marLeft w:val="480"/>
                  <w:marRight w:val="0"/>
                  <w:marTop w:val="0"/>
                  <w:marBottom w:val="0"/>
                  <w:divBdr>
                    <w:top w:val="none" w:sz="0" w:space="0" w:color="auto"/>
                    <w:left w:val="none" w:sz="0" w:space="0" w:color="auto"/>
                    <w:bottom w:val="none" w:sz="0" w:space="0" w:color="auto"/>
                    <w:right w:val="none" w:sz="0" w:space="0" w:color="auto"/>
                  </w:divBdr>
                </w:div>
                <w:div w:id="982584613">
                  <w:marLeft w:val="480"/>
                  <w:marRight w:val="0"/>
                  <w:marTop w:val="0"/>
                  <w:marBottom w:val="0"/>
                  <w:divBdr>
                    <w:top w:val="none" w:sz="0" w:space="0" w:color="auto"/>
                    <w:left w:val="none" w:sz="0" w:space="0" w:color="auto"/>
                    <w:bottom w:val="none" w:sz="0" w:space="0" w:color="auto"/>
                    <w:right w:val="none" w:sz="0" w:space="0" w:color="auto"/>
                  </w:divBdr>
                </w:div>
                <w:div w:id="1059479589">
                  <w:marLeft w:val="480"/>
                  <w:marRight w:val="0"/>
                  <w:marTop w:val="0"/>
                  <w:marBottom w:val="0"/>
                  <w:divBdr>
                    <w:top w:val="none" w:sz="0" w:space="0" w:color="auto"/>
                    <w:left w:val="none" w:sz="0" w:space="0" w:color="auto"/>
                    <w:bottom w:val="none" w:sz="0" w:space="0" w:color="auto"/>
                    <w:right w:val="none" w:sz="0" w:space="0" w:color="auto"/>
                  </w:divBdr>
                </w:div>
                <w:div w:id="2131820947">
                  <w:marLeft w:val="480"/>
                  <w:marRight w:val="0"/>
                  <w:marTop w:val="0"/>
                  <w:marBottom w:val="0"/>
                  <w:divBdr>
                    <w:top w:val="none" w:sz="0" w:space="0" w:color="auto"/>
                    <w:left w:val="none" w:sz="0" w:space="0" w:color="auto"/>
                    <w:bottom w:val="none" w:sz="0" w:space="0" w:color="auto"/>
                    <w:right w:val="none" w:sz="0" w:space="0" w:color="auto"/>
                  </w:divBdr>
                </w:div>
                <w:div w:id="1568613948">
                  <w:marLeft w:val="480"/>
                  <w:marRight w:val="0"/>
                  <w:marTop w:val="0"/>
                  <w:marBottom w:val="0"/>
                  <w:divBdr>
                    <w:top w:val="none" w:sz="0" w:space="0" w:color="auto"/>
                    <w:left w:val="none" w:sz="0" w:space="0" w:color="auto"/>
                    <w:bottom w:val="none" w:sz="0" w:space="0" w:color="auto"/>
                    <w:right w:val="none" w:sz="0" w:space="0" w:color="auto"/>
                  </w:divBdr>
                </w:div>
                <w:div w:id="1454250764">
                  <w:marLeft w:val="480"/>
                  <w:marRight w:val="0"/>
                  <w:marTop w:val="0"/>
                  <w:marBottom w:val="0"/>
                  <w:divBdr>
                    <w:top w:val="none" w:sz="0" w:space="0" w:color="auto"/>
                    <w:left w:val="none" w:sz="0" w:space="0" w:color="auto"/>
                    <w:bottom w:val="none" w:sz="0" w:space="0" w:color="auto"/>
                    <w:right w:val="none" w:sz="0" w:space="0" w:color="auto"/>
                  </w:divBdr>
                </w:div>
                <w:div w:id="608851587">
                  <w:marLeft w:val="480"/>
                  <w:marRight w:val="0"/>
                  <w:marTop w:val="0"/>
                  <w:marBottom w:val="0"/>
                  <w:divBdr>
                    <w:top w:val="none" w:sz="0" w:space="0" w:color="auto"/>
                    <w:left w:val="none" w:sz="0" w:space="0" w:color="auto"/>
                    <w:bottom w:val="none" w:sz="0" w:space="0" w:color="auto"/>
                    <w:right w:val="none" w:sz="0" w:space="0" w:color="auto"/>
                  </w:divBdr>
                </w:div>
                <w:div w:id="318266948">
                  <w:marLeft w:val="480"/>
                  <w:marRight w:val="0"/>
                  <w:marTop w:val="0"/>
                  <w:marBottom w:val="0"/>
                  <w:divBdr>
                    <w:top w:val="none" w:sz="0" w:space="0" w:color="auto"/>
                    <w:left w:val="none" w:sz="0" w:space="0" w:color="auto"/>
                    <w:bottom w:val="none" w:sz="0" w:space="0" w:color="auto"/>
                    <w:right w:val="none" w:sz="0" w:space="0" w:color="auto"/>
                  </w:divBdr>
                </w:div>
                <w:div w:id="1946224956">
                  <w:marLeft w:val="480"/>
                  <w:marRight w:val="0"/>
                  <w:marTop w:val="0"/>
                  <w:marBottom w:val="0"/>
                  <w:divBdr>
                    <w:top w:val="none" w:sz="0" w:space="0" w:color="auto"/>
                    <w:left w:val="none" w:sz="0" w:space="0" w:color="auto"/>
                    <w:bottom w:val="none" w:sz="0" w:space="0" w:color="auto"/>
                    <w:right w:val="none" w:sz="0" w:space="0" w:color="auto"/>
                  </w:divBdr>
                </w:div>
                <w:div w:id="1061561887">
                  <w:marLeft w:val="480"/>
                  <w:marRight w:val="0"/>
                  <w:marTop w:val="0"/>
                  <w:marBottom w:val="0"/>
                  <w:divBdr>
                    <w:top w:val="none" w:sz="0" w:space="0" w:color="auto"/>
                    <w:left w:val="none" w:sz="0" w:space="0" w:color="auto"/>
                    <w:bottom w:val="none" w:sz="0" w:space="0" w:color="auto"/>
                    <w:right w:val="none" w:sz="0" w:space="0" w:color="auto"/>
                  </w:divBdr>
                </w:div>
                <w:div w:id="278604768">
                  <w:marLeft w:val="480"/>
                  <w:marRight w:val="0"/>
                  <w:marTop w:val="0"/>
                  <w:marBottom w:val="0"/>
                  <w:divBdr>
                    <w:top w:val="none" w:sz="0" w:space="0" w:color="auto"/>
                    <w:left w:val="none" w:sz="0" w:space="0" w:color="auto"/>
                    <w:bottom w:val="none" w:sz="0" w:space="0" w:color="auto"/>
                    <w:right w:val="none" w:sz="0" w:space="0" w:color="auto"/>
                  </w:divBdr>
                </w:div>
                <w:div w:id="1207795023">
                  <w:marLeft w:val="480"/>
                  <w:marRight w:val="0"/>
                  <w:marTop w:val="0"/>
                  <w:marBottom w:val="0"/>
                  <w:divBdr>
                    <w:top w:val="none" w:sz="0" w:space="0" w:color="auto"/>
                    <w:left w:val="none" w:sz="0" w:space="0" w:color="auto"/>
                    <w:bottom w:val="none" w:sz="0" w:space="0" w:color="auto"/>
                    <w:right w:val="none" w:sz="0" w:space="0" w:color="auto"/>
                  </w:divBdr>
                </w:div>
                <w:div w:id="2132891449">
                  <w:marLeft w:val="480"/>
                  <w:marRight w:val="0"/>
                  <w:marTop w:val="0"/>
                  <w:marBottom w:val="0"/>
                  <w:divBdr>
                    <w:top w:val="none" w:sz="0" w:space="0" w:color="auto"/>
                    <w:left w:val="none" w:sz="0" w:space="0" w:color="auto"/>
                    <w:bottom w:val="none" w:sz="0" w:space="0" w:color="auto"/>
                    <w:right w:val="none" w:sz="0" w:space="0" w:color="auto"/>
                  </w:divBdr>
                </w:div>
                <w:div w:id="1025865832">
                  <w:marLeft w:val="480"/>
                  <w:marRight w:val="0"/>
                  <w:marTop w:val="0"/>
                  <w:marBottom w:val="0"/>
                  <w:divBdr>
                    <w:top w:val="none" w:sz="0" w:space="0" w:color="auto"/>
                    <w:left w:val="none" w:sz="0" w:space="0" w:color="auto"/>
                    <w:bottom w:val="none" w:sz="0" w:space="0" w:color="auto"/>
                    <w:right w:val="none" w:sz="0" w:space="0" w:color="auto"/>
                  </w:divBdr>
                </w:div>
                <w:div w:id="1587229271">
                  <w:marLeft w:val="480"/>
                  <w:marRight w:val="0"/>
                  <w:marTop w:val="0"/>
                  <w:marBottom w:val="0"/>
                  <w:divBdr>
                    <w:top w:val="none" w:sz="0" w:space="0" w:color="auto"/>
                    <w:left w:val="none" w:sz="0" w:space="0" w:color="auto"/>
                    <w:bottom w:val="none" w:sz="0" w:space="0" w:color="auto"/>
                    <w:right w:val="none" w:sz="0" w:space="0" w:color="auto"/>
                  </w:divBdr>
                </w:div>
                <w:div w:id="960302790">
                  <w:marLeft w:val="480"/>
                  <w:marRight w:val="0"/>
                  <w:marTop w:val="0"/>
                  <w:marBottom w:val="0"/>
                  <w:divBdr>
                    <w:top w:val="none" w:sz="0" w:space="0" w:color="auto"/>
                    <w:left w:val="none" w:sz="0" w:space="0" w:color="auto"/>
                    <w:bottom w:val="none" w:sz="0" w:space="0" w:color="auto"/>
                    <w:right w:val="none" w:sz="0" w:space="0" w:color="auto"/>
                  </w:divBdr>
                </w:div>
                <w:div w:id="1029136777">
                  <w:marLeft w:val="480"/>
                  <w:marRight w:val="0"/>
                  <w:marTop w:val="0"/>
                  <w:marBottom w:val="0"/>
                  <w:divBdr>
                    <w:top w:val="none" w:sz="0" w:space="0" w:color="auto"/>
                    <w:left w:val="none" w:sz="0" w:space="0" w:color="auto"/>
                    <w:bottom w:val="none" w:sz="0" w:space="0" w:color="auto"/>
                    <w:right w:val="none" w:sz="0" w:space="0" w:color="auto"/>
                  </w:divBdr>
                </w:div>
                <w:div w:id="1707608066">
                  <w:marLeft w:val="480"/>
                  <w:marRight w:val="0"/>
                  <w:marTop w:val="0"/>
                  <w:marBottom w:val="0"/>
                  <w:divBdr>
                    <w:top w:val="none" w:sz="0" w:space="0" w:color="auto"/>
                    <w:left w:val="none" w:sz="0" w:space="0" w:color="auto"/>
                    <w:bottom w:val="none" w:sz="0" w:space="0" w:color="auto"/>
                    <w:right w:val="none" w:sz="0" w:space="0" w:color="auto"/>
                  </w:divBdr>
                </w:div>
                <w:div w:id="914365042">
                  <w:marLeft w:val="480"/>
                  <w:marRight w:val="0"/>
                  <w:marTop w:val="0"/>
                  <w:marBottom w:val="0"/>
                  <w:divBdr>
                    <w:top w:val="none" w:sz="0" w:space="0" w:color="auto"/>
                    <w:left w:val="none" w:sz="0" w:space="0" w:color="auto"/>
                    <w:bottom w:val="none" w:sz="0" w:space="0" w:color="auto"/>
                    <w:right w:val="none" w:sz="0" w:space="0" w:color="auto"/>
                  </w:divBdr>
                </w:div>
                <w:div w:id="329646215">
                  <w:marLeft w:val="480"/>
                  <w:marRight w:val="0"/>
                  <w:marTop w:val="0"/>
                  <w:marBottom w:val="0"/>
                  <w:divBdr>
                    <w:top w:val="none" w:sz="0" w:space="0" w:color="auto"/>
                    <w:left w:val="none" w:sz="0" w:space="0" w:color="auto"/>
                    <w:bottom w:val="none" w:sz="0" w:space="0" w:color="auto"/>
                    <w:right w:val="none" w:sz="0" w:space="0" w:color="auto"/>
                  </w:divBdr>
                </w:div>
                <w:div w:id="852765470">
                  <w:marLeft w:val="480"/>
                  <w:marRight w:val="0"/>
                  <w:marTop w:val="0"/>
                  <w:marBottom w:val="0"/>
                  <w:divBdr>
                    <w:top w:val="none" w:sz="0" w:space="0" w:color="auto"/>
                    <w:left w:val="none" w:sz="0" w:space="0" w:color="auto"/>
                    <w:bottom w:val="none" w:sz="0" w:space="0" w:color="auto"/>
                    <w:right w:val="none" w:sz="0" w:space="0" w:color="auto"/>
                  </w:divBdr>
                </w:div>
                <w:div w:id="1139811182">
                  <w:marLeft w:val="480"/>
                  <w:marRight w:val="0"/>
                  <w:marTop w:val="0"/>
                  <w:marBottom w:val="0"/>
                  <w:divBdr>
                    <w:top w:val="none" w:sz="0" w:space="0" w:color="auto"/>
                    <w:left w:val="none" w:sz="0" w:space="0" w:color="auto"/>
                    <w:bottom w:val="none" w:sz="0" w:space="0" w:color="auto"/>
                    <w:right w:val="none" w:sz="0" w:space="0" w:color="auto"/>
                  </w:divBdr>
                </w:div>
                <w:div w:id="1120565320">
                  <w:marLeft w:val="480"/>
                  <w:marRight w:val="0"/>
                  <w:marTop w:val="0"/>
                  <w:marBottom w:val="0"/>
                  <w:divBdr>
                    <w:top w:val="none" w:sz="0" w:space="0" w:color="auto"/>
                    <w:left w:val="none" w:sz="0" w:space="0" w:color="auto"/>
                    <w:bottom w:val="none" w:sz="0" w:space="0" w:color="auto"/>
                    <w:right w:val="none" w:sz="0" w:space="0" w:color="auto"/>
                  </w:divBdr>
                </w:div>
                <w:div w:id="390426139">
                  <w:marLeft w:val="480"/>
                  <w:marRight w:val="0"/>
                  <w:marTop w:val="0"/>
                  <w:marBottom w:val="0"/>
                  <w:divBdr>
                    <w:top w:val="none" w:sz="0" w:space="0" w:color="auto"/>
                    <w:left w:val="none" w:sz="0" w:space="0" w:color="auto"/>
                    <w:bottom w:val="none" w:sz="0" w:space="0" w:color="auto"/>
                    <w:right w:val="none" w:sz="0" w:space="0" w:color="auto"/>
                  </w:divBdr>
                </w:div>
                <w:div w:id="910773650">
                  <w:marLeft w:val="480"/>
                  <w:marRight w:val="0"/>
                  <w:marTop w:val="0"/>
                  <w:marBottom w:val="0"/>
                  <w:divBdr>
                    <w:top w:val="none" w:sz="0" w:space="0" w:color="auto"/>
                    <w:left w:val="none" w:sz="0" w:space="0" w:color="auto"/>
                    <w:bottom w:val="none" w:sz="0" w:space="0" w:color="auto"/>
                    <w:right w:val="none" w:sz="0" w:space="0" w:color="auto"/>
                  </w:divBdr>
                </w:div>
                <w:div w:id="1716812099">
                  <w:marLeft w:val="480"/>
                  <w:marRight w:val="0"/>
                  <w:marTop w:val="0"/>
                  <w:marBottom w:val="0"/>
                  <w:divBdr>
                    <w:top w:val="none" w:sz="0" w:space="0" w:color="auto"/>
                    <w:left w:val="none" w:sz="0" w:space="0" w:color="auto"/>
                    <w:bottom w:val="none" w:sz="0" w:space="0" w:color="auto"/>
                    <w:right w:val="none" w:sz="0" w:space="0" w:color="auto"/>
                  </w:divBdr>
                </w:div>
                <w:div w:id="557521368">
                  <w:marLeft w:val="480"/>
                  <w:marRight w:val="0"/>
                  <w:marTop w:val="0"/>
                  <w:marBottom w:val="0"/>
                  <w:divBdr>
                    <w:top w:val="none" w:sz="0" w:space="0" w:color="auto"/>
                    <w:left w:val="none" w:sz="0" w:space="0" w:color="auto"/>
                    <w:bottom w:val="none" w:sz="0" w:space="0" w:color="auto"/>
                    <w:right w:val="none" w:sz="0" w:space="0" w:color="auto"/>
                  </w:divBdr>
                </w:div>
                <w:div w:id="156268082">
                  <w:marLeft w:val="480"/>
                  <w:marRight w:val="0"/>
                  <w:marTop w:val="0"/>
                  <w:marBottom w:val="0"/>
                  <w:divBdr>
                    <w:top w:val="none" w:sz="0" w:space="0" w:color="auto"/>
                    <w:left w:val="none" w:sz="0" w:space="0" w:color="auto"/>
                    <w:bottom w:val="none" w:sz="0" w:space="0" w:color="auto"/>
                    <w:right w:val="none" w:sz="0" w:space="0" w:color="auto"/>
                  </w:divBdr>
                </w:div>
                <w:div w:id="85004327">
                  <w:marLeft w:val="480"/>
                  <w:marRight w:val="0"/>
                  <w:marTop w:val="0"/>
                  <w:marBottom w:val="0"/>
                  <w:divBdr>
                    <w:top w:val="none" w:sz="0" w:space="0" w:color="auto"/>
                    <w:left w:val="none" w:sz="0" w:space="0" w:color="auto"/>
                    <w:bottom w:val="none" w:sz="0" w:space="0" w:color="auto"/>
                    <w:right w:val="none" w:sz="0" w:space="0" w:color="auto"/>
                  </w:divBdr>
                </w:div>
                <w:div w:id="1148322956">
                  <w:marLeft w:val="480"/>
                  <w:marRight w:val="0"/>
                  <w:marTop w:val="0"/>
                  <w:marBottom w:val="0"/>
                  <w:divBdr>
                    <w:top w:val="none" w:sz="0" w:space="0" w:color="auto"/>
                    <w:left w:val="none" w:sz="0" w:space="0" w:color="auto"/>
                    <w:bottom w:val="none" w:sz="0" w:space="0" w:color="auto"/>
                    <w:right w:val="none" w:sz="0" w:space="0" w:color="auto"/>
                  </w:divBdr>
                </w:div>
                <w:div w:id="58132820">
                  <w:marLeft w:val="480"/>
                  <w:marRight w:val="0"/>
                  <w:marTop w:val="0"/>
                  <w:marBottom w:val="0"/>
                  <w:divBdr>
                    <w:top w:val="none" w:sz="0" w:space="0" w:color="auto"/>
                    <w:left w:val="none" w:sz="0" w:space="0" w:color="auto"/>
                    <w:bottom w:val="none" w:sz="0" w:space="0" w:color="auto"/>
                    <w:right w:val="none" w:sz="0" w:space="0" w:color="auto"/>
                  </w:divBdr>
                </w:div>
                <w:div w:id="1852791789">
                  <w:marLeft w:val="480"/>
                  <w:marRight w:val="0"/>
                  <w:marTop w:val="0"/>
                  <w:marBottom w:val="0"/>
                  <w:divBdr>
                    <w:top w:val="none" w:sz="0" w:space="0" w:color="auto"/>
                    <w:left w:val="none" w:sz="0" w:space="0" w:color="auto"/>
                    <w:bottom w:val="none" w:sz="0" w:space="0" w:color="auto"/>
                    <w:right w:val="none" w:sz="0" w:space="0" w:color="auto"/>
                  </w:divBdr>
                </w:div>
                <w:div w:id="1054617145">
                  <w:marLeft w:val="480"/>
                  <w:marRight w:val="0"/>
                  <w:marTop w:val="0"/>
                  <w:marBottom w:val="0"/>
                  <w:divBdr>
                    <w:top w:val="none" w:sz="0" w:space="0" w:color="auto"/>
                    <w:left w:val="none" w:sz="0" w:space="0" w:color="auto"/>
                    <w:bottom w:val="none" w:sz="0" w:space="0" w:color="auto"/>
                    <w:right w:val="none" w:sz="0" w:space="0" w:color="auto"/>
                  </w:divBdr>
                </w:div>
                <w:div w:id="1281260992">
                  <w:marLeft w:val="480"/>
                  <w:marRight w:val="0"/>
                  <w:marTop w:val="0"/>
                  <w:marBottom w:val="0"/>
                  <w:divBdr>
                    <w:top w:val="none" w:sz="0" w:space="0" w:color="auto"/>
                    <w:left w:val="none" w:sz="0" w:space="0" w:color="auto"/>
                    <w:bottom w:val="none" w:sz="0" w:space="0" w:color="auto"/>
                    <w:right w:val="none" w:sz="0" w:space="0" w:color="auto"/>
                  </w:divBdr>
                </w:div>
                <w:div w:id="1463419759">
                  <w:marLeft w:val="480"/>
                  <w:marRight w:val="0"/>
                  <w:marTop w:val="0"/>
                  <w:marBottom w:val="0"/>
                  <w:divBdr>
                    <w:top w:val="none" w:sz="0" w:space="0" w:color="auto"/>
                    <w:left w:val="none" w:sz="0" w:space="0" w:color="auto"/>
                    <w:bottom w:val="none" w:sz="0" w:space="0" w:color="auto"/>
                    <w:right w:val="none" w:sz="0" w:space="0" w:color="auto"/>
                  </w:divBdr>
                </w:div>
                <w:div w:id="993096789">
                  <w:marLeft w:val="480"/>
                  <w:marRight w:val="0"/>
                  <w:marTop w:val="0"/>
                  <w:marBottom w:val="0"/>
                  <w:divBdr>
                    <w:top w:val="none" w:sz="0" w:space="0" w:color="auto"/>
                    <w:left w:val="none" w:sz="0" w:space="0" w:color="auto"/>
                    <w:bottom w:val="none" w:sz="0" w:space="0" w:color="auto"/>
                    <w:right w:val="none" w:sz="0" w:space="0" w:color="auto"/>
                  </w:divBdr>
                </w:div>
                <w:div w:id="348870324">
                  <w:marLeft w:val="480"/>
                  <w:marRight w:val="0"/>
                  <w:marTop w:val="0"/>
                  <w:marBottom w:val="0"/>
                  <w:divBdr>
                    <w:top w:val="none" w:sz="0" w:space="0" w:color="auto"/>
                    <w:left w:val="none" w:sz="0" w:space="0" w:color="auto"/>
                    <w:bottom w:val="none" w:sz="0" w:space="0" w:color="auto"/>
                    <w:right w:val="none" w:sz="0" w:space="0" w:color="auto"/>
                  </w:divBdr>
                </w:div>
                <w:div w:id="1539200836">
                  <w:marLeft w:val="480"/>
                  <w:marRight w:val="0"/>
                  <w:marTop w:val="0"/>
                  <w:marBottom w:val="0"/>
                  <w:divBdr>
                    <w:top w:val="none" w:sz="0" w:space="0" w:color="auto"/>
                    <w:left w:val="none" w:sz="0" w:space="0" w:color="auto"/>
                    <w:bottom w:val="none" w:sz="0" w:space="0" w:color="auto"/>
                    <w:right w:val="none" w:sz="0" w:space="0" w:color="auto"/>
                  </w:divBdr>
                </w:div>
                <w:div w:id="1913588410">
                  <w:marLeft w:val="480"/>
                  <w:marRight w:val="0"/>
                  <w:marTop w:val="0"/>
                  <w:marBottom w:val="0"/>
                  <w:divBdr>
                    <w:top w:val="none" w:sz="0" w:space="0" w:color="auto"/>
                    <w:left w:val="none" w:sz="0" w:space="0" w:color="auto"/>
                    <w:bottom w:val="none" w:sz="0" w:space="0" w:color="auto"/>
                    <w:right w:val="none" w:sz="0" w:space="0" w:color="auto"/>
                  </w:divBdr>
                </w:div>
              </w:divsChild>
            </w:div>
            <w:div w:id="385297963">
              <w:marLeft w:val="0"/>
              <w:marRight w:val="0"/>
              <w:marTop w:val="0"/>
              <w:marBottom w:val="0"/>
              <w:divBdr>
                <w:top w:val="none" w:sz="0" w:space="0" w:color="auto"/>
                <w:left w:val="none" w:sz="0" w:space="0" w:color="auto"/>
                <w:bottom w:val="none" w:sz="0" w:space="0" w:color="auto"/>
                <w:right w:val="none" w:sz="0" w:space="0" w:color="auto"/>
              </w:divBdr>
              <w:divsChild>
                <w:div w:id="854463019">
                  <w:marLeft w:val="480"/>
                  <w:marRight w:val="0"/>
                  <w:marTop w:val="0"/>
                  <w:marBottom w:val="0"/>
                  <w:divBdr>
                    <w:top w:val="none" w:sz="0" w:space="0" w:color="auto"/>
                    <w:left w:val="none" w:sz="0" w:space="0" w:color="auto"/>
                    <w:bottom w:val="none" w:sz="0" w:space="0" w:color="auto"/>
                    <w:right w:val="none" w:sz="0" w:space="0" w:color="auto"/>
                  </w:divBdr>
                </w:div>
                <w:div w:id="136843113">
                  <w:marLeft w:val="480"/>
                  <w:marRight w:val="0"/>
                  <w:marTop w:val="0"/>
                  <w:marBottom w:val="0"/>
                  <w:divBdr>
                    <w:top w:val="none" w:sz="0" w:space="0" w:color="auto"/>
                    <w:left w:val="none" w:sz="0" w:space="0" w:color="auto"/>
                    <w:bottom w:val="none" w:sz="0" w:space="0" w:color="auto"/>
                    <w:right w:val="none" w:sz="0" w:space="0" w:color="auto"/>
                  </w:divBdr>
                </w:div>
                <w:div w:id="1270047399">
                  <w:marLeft w:val="480"/>
                  <w:marRight w:val="0"/>
                  <w:marTop w:val="0"/>
                  <w:marBottom w:val="0"/>
                  <w:divBdr>
                    <w:top w:val="none" w:sz="0" w:space="0" w:color="auto"/>
                    <w:left w:val="none" w:sz="0" w:space="0" w:color="auto"/>
                    <w:bottom w:val="none" w:sz="0" w:space="0" w:color="auto"/>
                    <w:right w:val="none" w:sz="0" w:space="0" w:color="auto"/>
                  </w:divBdr>
                </w:div>
                <w:div w:id="1448695367">
                  <w:marLeft w:val="480"/>
                  <w:marRight w:val="0"/>
                  <w:marTop w:val="0"/>
                  <w:marBottom w:val="0"/>
                  <w:divBdr>
                    <w:top w:val="none" w:sz="0" w:space="0" w:color="auto"/>
                    <w:left w:val="none" w:sz="0" w:space="0" w:color="auto"/>
                    <w:bottom w:val="none" w:sz="0" w:space="0" w:color="auto"/>
                    <w:right w:val="none" w:sz="0" w:space="0" w:color="auto"/>
                  </w:divBdr>
                </w:div>
                <w:div w:id="270668329">
                  <w:marLeft w:val="480"/>
                  <w:marRight w:val="0"/>
                  <w:marTop w:val="0"/>
                  <w:marBottom w:val="0"/>
                  <w:divBdr>
                    <w:top w:val="none" w:sz="0" w:space="0" w:color="auto"/>
                    <w:left w:val="none" w:sz="0" w:space="0" w:color="auto"/>
                    <w:bottom w:val="none" w:sz="0" w:space="0" w:color="auto"/>
                    <w:right w:val="none" w:sz="0" w:space="0" w:color="auto"/>
                  </w:divBdr>
                </w:div>
                <w:div w:id="908538009">
                  <w:marLeft w:val="480"/>
                  <w:marRight w:val="0"/>
                  <w:marTop w:val="0"/>
                  <w:marBottom w:val="0"/>
                  <w:divBdr>
                    <w:top w:val="none" w:sz="0" w:space="0" w:color="auto"/>
                    <w:left w:val="none" w:sz="0" w:space="0" w:color="auto"/>
                    <w:bottom w:val="none" w:sz="0" w:space="0" w:color="auto"/>
                    <w:right w:val="none" w:sz="0" w:space="0" w:color="auto"/>
                  </w:divBdr>
                </w:div>
                <w:div w:id="2068453498">
                  <w:marLeft w:val="480"/>
                  <w:marRight w:val="0"/>
                  <w:marTop w:val="0"/>
                  <w:marBottom w:val="0"/>
                  <w:divBdr>
                    <w:top w:val="none" w:sz="0" w:space="0" w:color="auto"/>
                    <w:left w:val="none" w:sz="0" w:space="0" w:color="auto"/>
                    <w:bottom w:val="none" w:sz="0" w:space="0" w:color="auto"/>
                    <w:right w:val="none" w:sz="0" w:space="0" w:color="auto"/>
                  </w:divBdr>
                </w:div>
                <w:div w:id="97021834">
                  <w:marLeft w:val="480"/>
                  <w:marRight w:val="0"/>
                  <w:marTop w:val="0"/>
                  <w:marBottom w:val="0"/>
                  <w:divBdr>
                    <w:top w:val="none" w:sz="0" w:space="0" w:color="auto"/>
                    <w:left w:val="none" w:sz="0" w:space="0" w:color="auto"/>
                    <w:bottom w:val="none" w:sz="0" w:space="0" w:color="auto"/>
                    <w:right w:val="none" w:sz="0" w:space="0" w:color="auto"/>
                  </w:divBdr>
                </w:div>
                <w:div w:id="602542408">
                  <w:marLeft w:val="480"/>
                  <w:marRight w:val="0"/>
                  <w:marTop w:val="0"/>
                  <w:marBottom w:val="0"/>
                  <w:divBdr>
                    <w:top w:val="none" w:sz="0" w:space="0" w:color="auto"/>
                    <w:left w:val="none" w:sz="0" w:space="0" w:color="auto"/>
                    <w:bottom w:val="none" w:sz="0" w:space="0" w:color="auto"/>
                    <w:right w:val="none" w:sz="0" w:space="0" w:color="auto"/>
                  </w:divBdr>
                </w:div>
                <w:div w:id="330450297">
                  <w:marLeft w:val="480"/>
                  <w:marRight w:val="0"/>
                  <w:marTop w:val="0"/>
                  <w:marBottom w:val="0"/>
                  <w:divBdr>
                    <w:top w:val="none" w:sz="0" w:space="0" w:color="auto"/>
                    <w:left w:val="none" w:sz="0" w:space="0" w:color="auto"/>
                    <w:bottom w:val="none" w:sz="0" w:space="0" w:color="auto"/>
                    <w:right w:val="none" w:sz="0" w:space="0" w:color="auto"/>
                  </w:divBdr>
                </w:div>
                <w:div w:id="1540237629">
                  <w:marLeft w:val="480"/>
                  <w:marRight w:val="0"/>
                  <w:marTop w:val="0"/>
                  <w:marBottom w:val="0"/>
                  <w:divBdr>
                    <w:top w:val="none" w:sz="0" w:space="0" w:color="auto"/>
                    <w:left w:val="none" w:sz="0" w:space="0" w:color="auto"/>
                    <w:bottom w:val="none" w:sz="0" w:space="0" w:color="auto"/>
                    <w:right w:val="none" w:sz="0" w:space="0" w:color="auto"/>
                  </w:divBdr>
                </w:div>
                <w:div w:id="650526060">
                  <w:marLeft w:val="480"/>
                  <w:marRight w:val="0"/>
                  <w:marTop w:val="0"/>
                  <w:marBottom w:val="0"/>
                  <w:divBdr>
                    <w:top w:val="none" w:sz="0" w:space="0" w:color="auto"/>
                    <w:left w:val="none" w:sz="0" w:space="0" w:color="auto"/>
                    <w:bottom w:val="none" w:sz="0" w:space="0" w:color="auto"/>
                    <w:right w:val="none" w:sz="0" w:space="0" w:color="auto"/>
                  </w:divBdr>
                </w:div>
                <w:div w:id="54013942">
                  <w:marLeft w:val="480"/>
                  <w:marRight w:val="0"/>
                  <w:marTop w:val="0"/>
                  <w:marBottom w:val="0"/>
                  <w:divBdr>
                    <w:top w:val="none" w:sz="0" w:space="0" w:color="auto"/>
                    <w:left w:val="none" w:sz="0" w:space="0" w:color="auto"/>
                    <w:bottom w:val="none" w:sz="0" w:space="0" w:color="auto"/>
                    <w:right w:val="none" w:sz="0" w:space="0" w:color="auto"/>
                  </w:divBdr>
                </w:div>
                <w:div w:id="32460451">
                  <w:marLeft w:val="480"/>
                  <w:marRight w:val="0"/>
                  <w:marTop w:val="0"/>
                  <w:marBottom w:val="0"/>
                  <w:divBdr>
                    <w:top w:val="none" w:sz="0" w:space="0" w:color="auto"/>
                    <w:left w:val="none" w:sz="0" w:space="0" w:color="auto"/>
                    <w:bottom w:val="none" w:sz="0" w:space="0" w:color="auto"/>
                    <w:right w:val="none" w:sz="0" w:space="0" w:color="auto"/>
                  </w:divBdr>
                </w:div>
                <w:div w:id="1925869490">
                  <w:marLeft w:val="480"/>
                  <w:marRight w:val="0"/>
                  <w:marTop w:val="0"/>
                  <w:marBottom w:val="0"/>
                  <w:divBdr>
                    <w:top w:val="none" w:sz="0" w:space="0" w:color="auto"/>
                    <w:left w:val="none" w:sz="0" w:space="0" w:color="auto"/>
                    <w:bottom w:val="none" w:sz="0" w:space="0" w:color="auto"/>
                    <w:right w:val="none" w:sz="0" w:space="0" w:color="auto"/>
                  </w:divBdr>
                </w:div>
                <w:div w:id="381833913">
                  <w:marLeft w:val="480"/>
                  <w:marRight w:val="0"/>
                  <w:marTop w:val="0"/>
                  <w:marBottom w:val="0"/>
                  <w:divBdr>
                    <w:top w:val="none" w:sz="0" w:space="0" w:color="auto"/>
                    <w:left w:val="none" w:sz="0" w:space="0" w:color="auto"/>
                    <w:bottom w:val="none" w:sz="0" w:space="0" w:color="auto"/>
                    <w:right w:val="none" w:sz="0" w:space="0" w:color="auto"/>
                  </w:divBdr>
                </w:div>
                <w:div w:id="689723419">
                  <w:marLeft w:val="480"/>
                  <w:marRight w:val="0"/>
                  <w:marTop w:val="0"/>
                  <w:marBottom w:val="0"/>
                  <w:divBdr>
                    <w:top w:val="none" w:sz="0" w:space="0" w:color="auto"/>
                    <w:left w:val="none" w:sz="0" w:space="0" w:color="auto"/>
                    <w:bottom w:val="none" w:sz="0" w:space="0" w:color="auto"/>
                    <w:right w:val="none" w:sz="0" w:space="0" w:color="auto"/>
                  </w:divBdr>
                </w:div>
                <w:div w:id="658311234">
                  <w:marLeft w:val="480"/>
                  <w:marRight w:val="0"/>
                  <w:marTop w:val="0"/>
                  <w:marBottom w:val="0"/>
                  <w:divBdr>
                    <w:top w:val="none" w:sz="0" w:space="0" w:color="auto"/>
                    <w:left w:val="none" w:sz="0" w:space="0" w:color="auto"/>
                    <w:bottom w:val="none" w:sz="0" w:space="0" w:color="auto"/>
                    <w:right w:val="none" w:sz="0" w:space="0" w:color="auto"/>
                  </w:divBdr>
                </w:div>
                <w:div w:id="1648706698">
                  <w:marLeft w:val="480"/>
                  <w:marRight w:val="0"/>
                  <w:marTop w:val="0"/>
                  <w:marBottom w:val="0"/>
                  <w:divBdr>
                    <w:top w:val="none" w:sz="0" w:space="0" w:color="auto"/>
                    <w:left w:val="none" w:sz="0" w:space="0" w:color="auto"/>
                    <w:bottom w:val="none" w:sz="0" w:space="0" w:color="auto"/>
                    <w:right w:val="none" w:sz="0" w:space="0" w:color="auto"/>
                  </w:divBdr>
                </w:div>
                <w:div w:id="2075540579">
                  <w:marLeft w:val="480"/>
                  <w:marRight w:val="0"/>
                  <w:marTop w:val="0"/>
                  <w:marBottom w:val="0"/>
                  <w:divBdr>
                    <w:top w:val="none" w:sz="0" w:space="0" w:color="auto"/>
                    <w:left w:val="none" w:sz="0" w:space="0" w:color="auto"/>
                    <w:bottom w:val="none" w:sz="0" w:space="0" w:color="auto"/>
                    <w:right w:val="none" w:sz="0" w:space="0" w:color="auto"/>
                  </w:divBdr>
                </w:div>
                <w:div w:id="829718170">
                  <w:marLeft w:val="480"/>
                  <w:marRight w:val="0"/>
                  <w:marTop w:val="0"/>
                  <w:marBottom w:val="0"/>
                  <w:divBdr>
                    <w:top w:val="none" w:sz="0" w:space="0" w:color="auto"/>
                    <w:left w:val="none" w:sz="0" w:space="0" w:color="auto"/>
                    <w:bottom w:val="none" w:sz="0" w:space="0" w:color="auto"/>
                    <w:right w:val="none" w:sz="0" w:space="0" w:color="auto"/>
                  </w:divBdr>
                </w:div>
                <w:div w:id="2092191470">
                  <w:marLeft w:val="480"/>
                  <w:marRight w:val="0"/>
                  <w:marTop w:val="0"/>
                  <w:marBottom w:val="0"/>
                  <w:divBdr>
                    <w:top w:val="none" w:sz="0" w:space="0" w:color="auto"/>
                    <w:left w:val="none" w:sz="0" w:space="0" w:color="auto"/>
                    <w:bottom w:val="none" w:sz="0" w:space="0" w:color="auto"/>
                    <w:right w:val="none" w:sz="0" w:space="0" w:color="auto"/>
                  </w:divBdr>
                </w:div>
                <w:div w:id="386151853">
                  <w:marLeft w:val="480"/>
                  <w:marRight w:val="0"/>
                  <w:marTop w:val="0"/>
                  <w:marBottom w:val="0"/>
                  <w:divBdr>
                    <w:top w:val="none" w:sz="0" w:space="0" w:color="auto"/>
                    <w:left w:val="none" w:sz="0" w:space="0" w:color="auto"/>
                    <w:bottom w:val="none" w:sz="0" w:space="0" w:color="auto"/>
                    <w:right w:val="none" w:sz="0" w:space="0" w:color="auto"/>
                  </w:divBdr>
                </w:div>
                <w:div w:id="1394233802">
                  <w:marLeft w:val="480"/>
                  <w:marRight w:val="0"/>
                  <w:marTop w:val="0"/>
                  <w:marBottom w:val="0"/>
                  <w:divBdr>
                    <w:top w:val="none" w:sz="0" w:space="0" w:color="auto"/>
                    <w:left w:val="none" w:sz="0" w:space="0" w:color="auto"/>
                    <w:bottom w:val="none" w:sz="0" w:space="0" w:color="auto"/>
                    <w:right w:val="none" w:sz="0" w:space="0" w:color="auto"/>
                  </w:divBdr>
                </w:div>
                <w:div w:id="1241335063">
                  <w:marLeft w:val="480"/>
                  <w:marRight w:val="0"/>
                  <w:marTop w:val="0"/>
                  <w:marBottom w:val="0"/>
                  <w:divBdr>
                    <w:top w:val="none" w:sz="0" w:space="0" w:color="auto"/>
                    <w:left w:val="none" w:sz="0" w:space="0" w:color="auto"/>
                    <w:bottom w:val="none" w:sz="0" w:space="0" w:color="auto"/>
                    <w:right w:val="none" w:sz="0" w:space="0" w:color="auto"/>
                  </w:divBdr>
                </w:div>
                <w:div w:id="851458079">
                  <w:marLeft w:val="480"/>
                  <w:marRight w:val="0"/>
                  <w:marTop w:val="0"/>
                  <w:marBottom w:val="0"/>
                  <w:divBdr>
                    <w:top w:val="none" w:sz="0" w:space="0" w:color="auto"/>
                    <w:left w:val="none" w:sz="0" w:space="0" w:color="auto"/>
                    <w:bottom w:val="none" w:sz="0" w:space="0" w:color="auto"/>
                    <w:right w:val="none" w:sz="0" w:space="0" w:color="auto"/>
                  </w:divBdr>
                </w:div>
                <w:div w:id="144207516">
                  <w:marLeft w:val="480"/>
                  <w:marRight w:val="0"/>
                  <w:marTop w:val="0"/>
                  <w:marBottom w:val="0"/>
                  <w:divBdr>
                    <w:top w:val="none" w:sz="0" w:space="0" w:color="auto"/>
                    <w:left w:val="none" w:sz="0" w:space="0" w:color="auto"/>
                    <w:bottom w:val="none" w:sz="0" w:space="0" w:color="auto"/>
                    <w:right w:val="none" w:sz="0" w:space="0" w:color="auto"/>
                  </w:divBdr>
                </w:div>
                <w:div w:id="1993488207">
                  <w:marLeft w:val="480"/>
                  <w:marRight w:val="0"/>
                  <w:marTop w:val="0"/>
                  <w:marBottom w:val="0"/>
                  <w:divBdr>
                    <w:top w:val="none" w:sz="0" w:space="0" w:color="auto"/>
                    <w:left w:val="none" w:sz="0" w:space="0" w:color="auto"/>
                    <w:bottom w:val="none" w:sz="0" w:space="0" w:color="auto"/>
                    <w:right w:val="none" w:sz="0" w:space="0" w:color="auto"/>
                  </w:divBdr>
                </w:div>
                <w:div w:id="1529296647">
                  <w:marLeft w:val="480"/>
                  <w:marRight w:val="0"/>
                  <w:marTop w:val="0"/>
                  <w:marBottom w:val="0"/>
                  <w:divBdr>
                    <w:top w:val="none" w:sz="0" w:space="0" w:color="auto"/>
                    <w:left w:val="none" w:sz="0" w:space="0" w:color="auto"/>
                    <w:bottom w:val="none" w:sz="0" w:space="0" w:color="auto"/>
                    <w:right w:val="none" w:sz="0" w:space="0" w:color="auto"/>
                  </w:divBdr>
                </w:div>
                <w:div w:id="802960823">
                  <w:marLeft w:val="480"/>
                  <w:marRight w:val="0"/>
                  <w:marTop w:val="0"/>
                  <w:marBottom w:val="0"/>
                  <w:divBdr>
                    <w:top w:val="none" w:sz="0" w:space="0" w:color="auto"/>
                    <w:left w:val="none" w:sz="0" w:space="0" w:color="auto"/>
                    <w:bottom w:val="none" w:sz="0" w:space="0" w:color="auto"/>
                    <w:right w:val="none" w:sz="0" w:space="0" w:color="auto"/>
                  </w:divBdr>
                </w:div>
                <w:div w:id="1007369849">
                  <w:marLeft w:val="480"/>
                  <w:marRight w:val="0"/>
                  <w:marTop w:val="0"/>
                  <w:marBottom w:val="0"/>
                  <w:divBdr>
                    <w:top w:val="none" w:sz="0" w:space="0" w:color="auto"/>
                    <w:left w:val="none" w:sz="0" w:space="0" w:color="auto"/>
                    <w:bottom w:val="none" w:sz="0" w:space="0" w:color="auto"/>
                    <w:right w:val="none" w:sz="0" w:space="0" w:color="auto"/>
                  </w:divBdr>
                </w:div>
                <w:div w:id="1379091579">
                  <w:marLeft w:val="480"/>
                  <w:marRight w:val="0"/>
                  <w:marTop w:val="0"/>
                  <w:marBottom w:val="0"/>
                  <w:divBdr>
                    <w:top w:val="none" w:sz="0" w:space="0" w:color="auto"/>
                    <w:left w:val="none" w:sz="0" w:space="0" w:color="auto"/>
                    <w:bottom w:val="none" w:sz="0" w:space="0" w:color="auto"/>
                    <w:right w:val="none" w:sz="0" w:space="0" w:color="auto"/>
                  </w:divBdr>
                </w:div>
                <w:div w:id="1239709511">
                  <w:marLeft w:val="480"/>
                  <w:marRight w:val="0"/>
                  <w:marTop w:val="0"/>
                  <w:marBottom w:val="0"/>
                  <w:divBdr>
                    <w:top w:val="none" w:sz="0" w:space="0" w:color="auto"/>
                    <w:left w:val="none" w:sz="0" w:space="0" w:color="auto"/>
                    <w:bottom w:val="none" w:sz="0" w:space="0" w:color="auto"/>
                    <w:right w:val="none" w:sz="0" w:space="0" w:color="auto"/>
                  </w:divBdr>
                </w:div>
                <w:div w:id="423036798">
                  <w:marLeft w:val="480"/>
                  <w:marRight w:val="0"/>
                  <w:marTop w:val="0"/>
                  <w:marBottom w:val="0"/>
                  <w:divBdr>
                    <w:top w:val="none" w:sz="0" w:space="0" w:color="auto"/>
                    <w:left w:val="none" w:sz="0" w:space="0" w:color="auto"/>
                    <w:bottom w:val="none" w:sz="0" w:space="0" w:color="auto"/>
                    <w:right w:val="none" w:sz="0" w:space="0" w:color="auto"/>
                  </w:divBdr>
                </w:div>
                <w:div w:id="1795563114">
                  <w:marLeft w:val="480"/>
                  <w:marRight w:val="0"/>
                  <w:marTop w:val="0"/>
                  <w:marBottom w:val="0"/>
                  <w:divBdr>
                    <w:top w:val="none" w:sz="0" w:space="0" w:color="auto"/>
                    <w:left w:val="none" w:sz="0" w:space="0" w:color="auto"/>
                    <w:bottom w:val="none" w:sz="0" w:space="0" w:color="auto"/>
                    <w:right w:val="none" w:sz="0" w:space="0" w:color="auto"/>
                  </w:divBdr>
                </w:div>
                <w:div w:id="1640453001">
                  <w:marLeft w:val="480"/>
                  <w:marRight w:val="0"/>
                  <w:marTop w:val="0"/>
                  <w:marBottom w:val="0"/>
                  <w:divBdr>
                    <w:top w:val="none" w:sz="0" w:space="0" w:color="auto"/>
                    <w:left w:val="none" w:sz="0" w:space="0" w:color="auto"/>
                    <w:bottom w:val="none" w:sz="0" w:space="0" w:color="auto"/>
                    <w:right w:val="none" w:sz="0" w:space="0" w:color="auto"/>
                  </w:divBdr>
                </w:div>
                <w:div w:id="1118450390">
                  <w:marLeft w:val="480"/>
                  <w:marRight w:val="0"/>
                  <w:marTop w:val="0"/>
                  <w:marBottom w:val="0"/>
                  <w:divBdr>
                    <w:top w:val="none" w:sz="0" w:space="0" w:color="auto"/>
                    <w:left w:val="none" w:sz="0" w:space="0" w:color="auto"/>
                    <w:bottom w:val="none" w:sz="0" w:space="0" w:color="auto"/>
                    <w:right w:val="none" w:sz="0" w:space="0" w:color="auto"/>
                  </w:divBdr>
                </w:div>
                <w:div w:id="1305089135">
                  <w:marLeft w:val="480"/>
                  <w:marRight w:val="0"/>
                  <w:marTop w:val="0"/>
                  <w:marBottom w:val="0"/>
                  <w:divBdr>
                    <w:top w:val="none" w:sz="0" w:space="0" w:color="auto"/>
                    <w:left w:val="none" w:sz="0" w:space="0" w:color="auto"/>
                    <w:bottom w:val="none" w:sz="0" w:space="0" w:color="auto"/>
                    <w:right w:val="none" w:sz="0" w:space="0" w:color="auto"/>
                  </w:divBdr>
                </w:div>
                <w:div w:id="2091732493">
                  <w:marLeft w:val="480"/>
                  <w:marRight w:val="0"/>
                  <w:marTop w:val="0"/>
                  <w:marBottom w:val="0"/>
                  <w:divBdr>
                    <w:top w:val="none" w:sz="0" w:space="0" w:color="auto"/>
                    <w:left w:val="none" w:sz="0" w:space="0" w:color="auto"/>
                    <w:bottom w:val="none" w:sz="0" w:space="0" w:color="auto"/>
                    <w:right w:val="none" w:sz="0" w:space="0" w:color="auto"/>
                  </w:divBdr>
                </w:div>
                <w:div w:id="1428620364">
                  <w:marLeft w:val="480"/>
                  <w:marRight w:val="0"/>
                  <w:marTop w:val="0"/>
                  <w:marBottom w:val="0"/>
                  <w:divBdr>
                    <w:top w:val="none" w:sz="0" w:space="0" w:color="auto"/>
                    <w:left w:val="none" w:sz="0" w:space="0" w:color="auto"/>
                    <w:bottom w:val="none" w:sz="0" w:space="0" w:color="auto"/>
                    <w:right w:val="none" w:sz="0" w:space="0" w:color="auto"/>
                  </w:divBdr>
                </w:div>
                <w:div w:id="1827277913">
                  <w:marLeft w:val="480"/>
                  <w:marRight w:val="0"/>
                  <w:marTop w:val="0"/>
                  <w:marBottom w:val="0"/>
                  <w:divBdr>
                    <w:top w:val="none" w:sz="0" w:space="0" w:color="auto"/>
                    <w:left w:val="none" w:sz="0" w:space="0" w:color="auto"/>
                    <w:bottom w:val="none" w:sz="0" w:space="0" w:color="auto"/>
                    <w:right w:val="none" w:sz="0" w:space="0" w:color="auto"/>
                  </w:divBdr>
                </w:div>
                <w:div w:id="1085419637">
                  <w:marLeft w:val="480"/>
                  <w:marRight w:val="0"/>
                  <w:marTop w:val="0"/>
                  <w:marBottom w:val="0"/>
                  <w:divBdr>
                    <w:top w:val="none" w:sz="0" w:space="0" w:color="auto"/>
                    <w:left w:val="none" w:sz="0" w:space="0" w:color="auto"/>
                    <w:bottom w:val="none" w:sz="0" w:space="0" w:color="auto"/>
                    <w:right w:val="none" w:sz="0" w:space="0" w:color="auto"/>
                  </w:divBdr>
                </w:div>
                <w:div w:id="529226621">
                  <w:marLeft w:val="480"/>
                  <w:marRight w:val="0"/>
                  <w:marTop w:val="0"/>
                  <w:marBottom w:val="0"/>
                  <w:divBdr>
                    <w:top w:val="none" w:sz="0" w:space="0" w:color="auto"/>
                    <w:left w:val="none" w:sz="0" w:space="0" w:color="auto"/>
                    <w:bottom w:val="none" w:sz="0" w:space="0" w:color="auto"/>
                    <w:right w:val="none" w:sz="0" w:space="0" w:color="auto"/>
                  </w:divBdr>
                </w:div>
                <w:div w:id="1664357348">
                  <w:marLeft w:val="480"/>
                  <w:marRight w:val="0"/>
                  <w:marTop w:val="0"/>
                  <w:marBottom w:val="0"/>
                  <w:divBdr>
                    <w:top w:val="none" w:sz="0" w:space="0" w:color="auto"/>
                    <w:left w:val="none" w:sz="0" w:space="0" w:color="auto"/>
                    <w:bottom w:val="none" w:sz="0" w:space="0" w:color="auto"/>
                    <w:right w:val="none" w:sz="0" w:space="0" w:color="auto"/>
                  </w:divBdr>
                </w:div>
                <w:div w:id="602305148">
                  <w:marLeft w:val="480"/>
                  <w:marRight w:val="0"/>
                  <w:marTop w:val="0"/>
                  <w:marBottom w:val="0"/>
                  <w:divBdr>
                    <w:top w:val="none" w:sz="0" w:space="0" w:color="auto"/>
                    <w:left w:val="none" w:sz="0" w:space="0" w:color="auto"/>
                    <w:bottom w:val="none" w:sz="0" w:space="0" w:color="auto"/>
                    <w:right w:val="none" w:sz="0" w:space="0" w:color="auto"/>
                  </w:divBdr>
                </w:div>
                <w:div w:id="815561823">
                  <w:marLeft w:val="480"/>
                  <w:marRight w:val="0"/>
                  <w:marTop w:val="0"/>
                  <w:marBottom w:val="0"/>
                  <w:divBdr>
                    <w:top w:val="none" w:sz="0" w:space="0" w:color="auto"/>
                    <w:left w:val="none" w:sz="0" w:space="0" w:color="auto"/>
                    <w:bottom w:val="none" w:sz="0" w:space="0" w:color="auto"/>
                    <w:right w:val="none" w:sz="0" w:space="0" w:color="auto"/>
                  </w:divBdr>
                </w:div>
                <w:div w:id="1961915676">
                  <w:marLeft w:val="480"/>
                  <w:marRight w:val="0"/>
                  <w:marTop w:val="0"/>
                  <w:marBottom w:val="0"/>
                  <w:divBdr>
                    <w:top w:val="none" w:sz="0" w:space="0" w:color="auto"/>
                    <w:left w:val="none" w:sz="0" w:space="0" w:color="auto"/>
                    <w:bottom w:val="none" w:sz="0" w:space="0" w:color="auto"/>
                    <w:right w:val="none" w:sz="0" w:space="0" w:color="auto"/>
                  </w:divBdr>
                </w:div>
                <w:div w:id="1429884870">
                  <w:marLeft w:val="480"/>
                  <w:marRight w:val="0"/>
                  <w:marTop w:val="0"/>
                  <w:marBottom w:val="0"/>
                  <w:divBdr>
                    <w:top w:val="none" w:sz="0" w:space="0" w:color="auto"/>
                    <w:left w:val="none" w:sz="0" w:space="0" w:color="auto"/>
                    <w:bottom w:val="none" w:sz="0" w:space="0" w:color="auto"/>
                    <w:right w:val="none" w:sz="0" w:space="0" w:color="auto"/>
                  </w:divBdr>
                </w:div>
                <w:div w:id="120728683">
                  <w:marLeft w:val="480"/>
                  <w:marRight w:val="0"/>
                  <w:marTop w:val="0"/>
                  <w:marBottom w:val="0"/>
                  <w:divBdr>
                    <w:top w:val="none" w:sz="0" w:space="0" w:color="auto"/>
                    <w:left w:val="none" w:sz="0" w:space="0" w:color="auto"/>
                    <w:bottom w:val="none" w:sz="0" w:space="0" w:color="auto"/>
                    <w:right w:val="none" w:sz="0" w:space="0" w:color="auto"/>
                  </w:divBdr>
                </w:div>
                <w:div w:id="745762311">
                  <w:marLeft w:val="480"/>
                  <w:marRight w:val="0"/>
                  <w:marTop w:val="0"/>
                  <w:marBottom w:val="0"/>
                  <w:divBdr>
                    <w:top w:val="none" w:sz="0" w:space="0" w:color="auto"/>
                    <w:left w:val="none" w:sz="0" w:space="0" w:color="auto"/>
                    <w:bottom w:val="none" w:sz="0" w:space="0" w:color="auto"/>
                    <w:right w:val="none" w:sz="0" w:space="0" w:color="auto"/>
                  </w:divBdr>
                </w:div>
                <w:div w:id="494685377">
                  <w:marLeft w:val="480"/>
                  <w:marRight w:val="0"/>
                  <w:marTop w:val="0"/>
                  <w:marBottom w:val="0"/>
                  <w:divBdr>
                    <w:top w:val="none" w:sz="0" w:space="0" w:color="auto"/>
                    <w:left w:val="none" w:sz="0" w:space="0" w:color="auto"/>
                    <w:bottom w:val="none" w:sz="0" w:space="0" w:color="auto"/>
                    <w:right w:val="none" w:sz="0" w:space="0" w:color="auto"/>
                  </w:divBdr>
                </w:div>
              </w:divsChild>
            </w:div>
            <w:div w:id="505754410">
              <w:marLeft w:val="0"/>
              <w:marRight w:val="0"/>
              <w:marTop w:val="0"/>
              <w:marBottom w:val="0"/>
              <w:divBdr>
                <w:top w:val="none" w:sz="0" w:space="0" w:color="auto"/>
                <w:left w:val="none" w:sz="0" w:space="0" w:color="auto"/>
                <w:bottom w:val="none" w:sz="0" w:space="0" w:color="auto"/>
                <w:right w:val="none" w:sz="0" w:space="0" w:color="auto"/>
              </w:divBdr>
              <w:divsChild>
                <w:div w:id="1613706167">
                  <w:marLeft w:val="480"/>
                  <w:marRight w:val="0"/>
                  <w:marTop w:val="0"/>
                  <w:marBottom w:val="0"/>
                  <w:divBdr>
                    <w:top w:val="none" w:sz="0" w:space="0" w:color="auto"/>
                    <w:left w:val="none" w:sz="0" w:space="0" w:color="auto"/>
                    <w:bottom w:val="none" w:sz="0" w:space="0" w:color="auto"/>
                    <w:right w:val="none" w:sz="0" w:space="0" w:color="auto"/>
                  </w:divBdr>
                </w:div>
                <w:div w:id="424422672">
                  <w:marLeft w:val="480"/>
                  <w:marRight w:val="0"/>
                  <w:marTop w:val="0"/>
                  <w:marBottom w:val="0"/>
                  <w:divBdr>
                    <w:top w:val="none" w:sz="0" w:space="0" w:color="auto"/>
                    <w:left w:val="none" w:sz="0" w:space="0" w:color="auto"/>
                    <w:bottom w:val="none" w:sz="0" w:space="0" w:color="auto"/>
                    <w:right w:val="none" w:sz="0" w:space="0" w:color="auto"/>
                  </w:divBdr>
                </w:div>
                <w:div w:id="1106655371">
                  <w:marLeft w:val="480"/>
                  <w:marRight w:val="0"/>
                  <w:marTop w:val="0"/>
                  <w:marBottom w:val="0"/>
                  <w:divBdr>
                    <w:top w:val="none" w:sz="0" w:space="0" w:color="auto"/>
                    <w:left w:val="none" w:sz="0" w:space="0" w:color="auto"/>
                    <w:bottom w:val="none" w:sz="0" w:space="0" w:color="auto"/>
                    <w:right w:val="none" w:sz="0" w:space="0" w:color="auto"/>
                  </w:divBdr>
                </w:div>
                <w:div w:id="1134637019">
                  <w:marLeft w:val="480"/>
                  <w:marRight w:val="0"/>
                  <w:marTop w:val="0"/>
                  <w:marBottom w:val="0"/>
                  <w:divBdr>
                    <w:top w:val="none" w:sz="0" w:space="0" w:color="auto"/>
                    <w:left w:val="none" w:sz="0" w:space="0" w:color="auto"/>
                    <w:bottom w:val="none" w:sz="0" w:space="0" w:color="auto"/>
                    <w:right w:val="none" w:sz="0" w:space="0" w:color="auto"/>
                  </w:divBdr>
                </w:div>
                <w:div w:id="1958872706">
                  <w:marLeft w:val="480"/>
                  <w:marRight w:val="0"/>
                  <w:marTop w:val="0"/>
                  <w:marBottom w:val="0"/>
                  <w:divBdr>
                    <w:top w:val="none" w:sz="0" w:space="0" w:color="auto"/>
                    <w:left w:val="none" w:sz="0" w:space="0" w:color="auto"/>
                    <w:bottom w:val="none" w:sz="0" w:space="0" w:color="auto"/>
                    <w:right w:val="none" w:sz="0" w:space="0" w:color="auto"/>
                  </w:divBdr>
                </w:div>
                <w:div w:id="1173884728">
                  <w:marLeft w:val="480"/>
                  <w:marRight w:val="0"/>
                  <w:marTop w:val="0"/>
                  <w:marBottom w:val="0"/>
                  <w:divBdr>
                    <w:top w:val="none" w:sz="0" w:space="0" w:color="auto"/>
                    <w:left w:val="none" w:sz="0" w:space="0" w:color="auto"/>
                    <w:bottom w:val="none" w:sz="0" w:space="0" w:color="auto"/>
                    <w:right w:val="none" w:sz="0" w:space="0" w:color="auto"/>
                  </w:divBdr>
                </w:div>
                <w:div w:id="1397321909">
                  <w:marLeft w:val="480"/>
                  <w:marRight w:val="0"/>
                  <w:marTop w:val="0"/>
                  <w:marBottom w:val="0"/>
                  <w:divBdr>
                    <w:top w:val="none" w:sz="0" w:space="0" w:color="auto"/>
                    <w:left w:val="none" w:sz="0" w:space="0" w:color="auto"/>
                    <w:bottom w:val="none" w:sz="0" w:space="0" w:color="auto"/>
                    <w:right w:val="none" w:sz="0" w:space="0" w:color="auto"/>
                  </w:divBdr>
                </w:div>
                <w:div w:id="1723598288">
                  <w:marLeft w:val="480"/>
                  <w:marRight w:val="0"/>
                  <w:marTop w:val="0"/>
                  <w:marBottom w:val="0"/>
                  <w:divBdr>
                    <w:top w:val="none" w:sz="0" w:space="0" w:color="auto"/>
                    <w:left w:val="none" w:sz="0" w:space="0" w:color="auto"/>
                    <w:bottom w:val="none" w:sz="0" w:space="0" w:color="auto"/>
                    <w:right w:val="none" w:sz="0" w:space="0" w:color="auto"/>
                  </w:divBdr>
                </w:div>
                <w:div w:id="344524432">
                  <w:marLeft w:val="480"/>
                  <w:marRight w:val="0"/>
                  <w:marTop w:val="0"/>
                  <w:marBottom w:val="0"/>
                  <w:divBdr>
                    <w:top w:val="none" w:sz="0" w:space="0" w:color="auto"/>
                    <w:left w:val="none" w:sz="0" w:space="0" w:color="auto"/>
                    <w:bottom w:val="none" w:sz="0" w:space="0" w:color="auto"/>
                    <w:right w:val="none" w:sz="0" w:space="0" w:color="auto"/>
                  </w:divBdr>
                </w:div>
                <w:div w:id="1176387677">
                  <w:marLeft w:val="480"/>
                  <w:marRight w:val="0"/>
                  <w:marTop w:val="0"/>
                  <w:marBottom w:val="0"/>
                  <w:divBdr>
                    <w:top w:val="none" w:sz="0" w:space="0" w:color="auto"/>
                    <w:left w:val="none" w:sz="0" w:space="0" w:color="auto"/>
                    <w:bottom w:val="none" w:sz="0" w:space="0" w:color="auto"/>
                    <w:right w:val="none" w:sz="0" w:space="0" w:color="auto"/>
                  </w:divBdr>
                </w:div>
                <w:div w:id="1479376634">
                  <w:marLeft w:val="480"/>
                  <w:marRight w:val="0"/>
                  <w:marTop w:val="0"/>
                  <w:marBottom w:val="0"/>
                  <w:divBdr>
                    <w:top w:val="none" w:sz="0" w:space="0" w:color="auto"/>
                    <w:left w:val="none" w:sz="0" w:space="0" w:color="auto"/>
                    <w:bottom w:val="none" w:sz="0" w:space="0" w:color="auto"/>
                    <w:right w:val="none" w:sz="0" w:space="0" w:color="auto"/>
                  </w:divBdr>
                </w:div>
                <w:div w:id="2061829662">
                  <w:marLeft w:val="480"/>
                  <w:marRight w:val="0"/>
                  <w:marTop w:val="0"/>
                  <w:marBottom w:val="0"/>
                  <w:divBdr>
                    <w:top w:val="none" w:sz="0" w:space="0" w:color="auto"/>
                    <w:left w:val="none" w:sz="0" w:space="0" w:color="auto"/>
                    <w:bottom w:val="none" w:sz="0" w:space="0" w:color="auto"/>
                    <w:right w:val="none" w:sz="0" w:space="0" w:color="auto"/>
                  </w:divBdr>
                </w:div>
                <w:div w:id="872572542">
                  <w:marLeft w:val="480"/>
                  <w:marRight w:val="0"/>
                  <w:marTop w:val="0"/>
                  <w:marBottom w:val="0"/>
                  <w:divBdr>
                    <w:top w:val="none" w:sz="0" w:space="0" w:color="auto"/>
                    <w:left w:val="none" w:sz="0" w:space="0" w:color="auto"/>
                    <w:bottom w:val="none" w:sz="0" w:space="0" w:color="auto"/>
                    <w:right w:val="none" w:sz="0" w:space="0" w:color="auto"/>
                  </w:divBdr>
                </w:div>
                <w:div w:id="578640465">
                  <w:marLeft w:val="480"/>
                  <w:marRight w:val="0"/>
                  <w:marTop w:val="0"/>
                  <w:marBottom w:val="0"/>
                  <w:divBdr>
                    <w:top w:val="none" w:sz="0" w:space="0" w:color="auto"/>
                    <w:left w:val="none" w:sz="0" w:space="0" w:color="auto"/>
                    <w:bottom w:val="none" w:sz="0" w:space="0" w:color="auto"/>
                    <w:right w:val="none" w:sz="0" w:space="0" w:color="auto"/>
                  </w:divBdr>
                </w:div>
                <w:div w:id="2144495253">
                  <w:marLeft w:val="480"/>
                  <w:marRight w:val="0"/>
                  <w:marTop w:val="0"/>
                  <w:marBottom w:val="0"/>
                  <w:divBdr>
                    <w:top w:val="none" w:sz="0" w:space="0" w:color="auto"/>
                    <w:left w:val="none" w:sz="0" w:space="0" w:color="auto"/>
                    <w:bottom w:val="none" w:sz="0" w:space="0" w:color="auto"/>
                    <w:right w:val="none" w:sz="0" w:space="0" w:color="auto"/>
                  </w:divBdr>
                </w:div>
                <w:div w:id="102499974">
                  <w:marLeft w:val="480"/>
                  <w:marRight w:val="0"/>
                  <w:marTop w:val="0"/>
                  <w:marBottom w:val="0"/>
                  <w:divBdr>
                    <w:top w:val="none" w:sz="0" w:space="0" w:color="auto"/>
                    <w:left w:val="none" w:sz="0" w:space="0" w:color="auto"/>
                    <w:bottom w:val="none" w:sz="0" w:space="0" w:color="auto"/>
                    <w:right w:val="none" w:sz="0" w:space="0" w:color="auto"/>
                  </w:divBdr>
                </w:div>
                <w:div w:id="1237321147">
                  <w:marLeft w:val="480"/>
                  <w:marRight w:val="0"/>
                  <w:marTop w:val="0"/>
                  <w:marBottom w:val="0"/>
                  <w:divBdr>
                    <w:top w:val="none" w:sz="0" w:space="0" w:color="auto"/>
                    <w:left w:val="none" w:sz="0" w:space="0" w:color="auto"/>
                    <w:bottom w:val="none" w:sz="0" w:space="0" w:color="auto"/>
                    <w:right w:val="none" w:sz="0" w:space="0" w:color="auto"/>
                  </w:divBdr>
                </w:div>
                <w:div w:id="1521309363">
                  <w:marLeft w:val="480"/>
                  <w:marRight w:val="0"/>
                  <w:marTop w:val="0"/>
                  <w:marBottom w:val="0"/>
                  <w:divBdr>
                    <w:top w:val="none" w:sz="0" w:space="0" w:color="auto"/>
                    <w:left w:val="none" w:sz="0" w:space="0" w:color="auto"/>
                    <w:bottom w:val="none" w:sz="0" w:space="0" w:color="auto"/>
                    <w:right w:val="none" w:sz="0" w:space="0" w:color="auto"/>
                  </w:divBdr>
                </w:div>
                <w:div w:id="630794801">
                  <w:marLeft w:val="480"/>
                  <w:marRight w:val="0"/>
                  <w:marTop w:val="0"/>
                  <w:marBottom w:val="0"/>
                  <w:divBdr>
                    <w:top w:val="none" w:sz="0" w:space="0" w:color="auto"/>
                    <w:left w:val="none" w:sz="0" w:space="0" w:color="auto"/>
                    <w:bottom w:val="none" w:sz="0" w:space="0" w:color="auto"/>
                    <w:right w:val="none" w:sz="0" w:space="0" w:color="auto"/>
                  </w:divBdr>
                </w:div>
                <w:div w:id="953898561">
                  <w:marLeft w:val="480"/>
                  <w:marRight w:val="0"/>
                  <w:marTop w:val="0"/>
                  <w:marBottom w:val="0"/>
                  <w:divBdr>
                    <w:top w:val="none" w:sz="0" w:space="0" w:color="auto"/>
                    <w:left w:val="none" w:sz="0" w:space="0" w:color="auto"/>
                    <w:bottom w:val="none" w:sz="0" w:space="0" w:color="auto"/>
                    <w:right w:val="none" w:sz="0" w:space="0" w:color="auto"/>
                  </w:divBdr>
                </w:div>
                <w:div w:id="170338209">
                  <w:marLeft w:val="480"/>
                  <w:marRight w:val="0"/>
                  <w:marTop w:val="0"/>
                  <w:marBottom w:val="0"/>
                  <w:divBdr>
                    <w:top w:val="none" w:sz="0" w:space="0" w:color="auto"/>
                    <w:left w:val="none" w:sz="0" w:space="0" w:color="auto"/>
                    <w:bottom w:val="none" w:sz="0" w:space="0" w:color="auto"/>
                    <w:right w:val="none" w:sz="0" w:space="0" w:color="auto"/>
                  </w:divBdr>
                </w:div>
                <w:div w:id="1654336198">
                  <w:marLeft w:val="480"/>
                  <w:marRight w:val="0"/>
                  <w:marTop w:val="0"/>
                  <w:marBottom w:val="0"/>
                  <w:divBdr>
                    <w:top w:val="none" w:sz="0" w:space="0" w:color="auto"/>
                    <w:left w:val="none" w:sz="0" w:space="0" w:color="auto"/>
                    <w:bottom w:val="none" w:sz="0" w:space="0" w:color="auto"/>
                    <w:right w:val="none" w:sz="0" w:space="0" w:color="auto"/>
                  </w:divBdr>
                </w:div>
                <w:div w:id="1987315855">
                  <w:marLeft w:val="480"/>
                  <w:marRight w:val="0"/>
                  <w:marTop w:val="0"/>
                  <w:marBottom w:val="0"/>
                  <w:divBdr>
                    <w:top w:val="none" w:sz="0" w:space="0" w:color="auto"/>
                    <w:left w:val="none" w:sz="0" w:space="0" w:color="auto"/>
                    <w:bottom w:val="none" w:sz="0" w:space="0" w:color="auto"/>
                    <w:right w:val="none" w:sz="0" w:space="0" w:color="auto"/>
                  </w:divBdr>
                </w:div>
                <w:div w:id="1392268260">
                  <w:marLeft w:val="480"/>
                  <w:marRight w:val="0"/>
                  <w:marTop w:val="0"/>
                  <w:marBottom w:val="0"/>
                  <w:divBdr>
                    <w:top w:val="none" w:sz="0" w:space="0" w:color="auto"/>
                    <w:left w:val="none" w:sz="0" w:space="0" w:color="auto"/>
                    <w:bottom w:val="none" w:sz="0" w:space="0" w:color="auto"/>
                    <w:right w:val="none" w:sz="0" w:space="0" w:color="auto"/>
                  </w:divBdr>
                </w:div>
                <w:div w:id="1963731008">
                  <w:marLeft w:val="480"/>
                  <w:marRight w:val="0"/>
                  <w:marTop w:val="0"/>
                  <w:marBottom w:val="0"/>
                  <w:divBdr>
                    <w:top w:val="none" w:sz="0" w:space="0" w:color="auto"/>
                    <w:left w:val="none" w:sz="0" w:space="0" w:color="auto"/>
                    <w:bottom w:val="none" w:sz="0" w:space="0" w:color="auto"/>
                    <w:right w:val="none" w:sz="0" w:space="0" w:color="auto"/>
                  </w:divBdr>
                </w:div>
                <w:div w:id="614142101">
                  <w:marLeft w:val="480"/>
                  <w:marRight w:val="0"/>
                  <w:marTop w:val="0"/>
                  <w:marBottom w:val="0"/>
                  <w:divBdr>
                    <w:top w:val="none" w:sz="0" w:space="0" w:color="auto"/>
                    <w:left w:val="none" w:sz="0" w:space="0" w:color="auto"/>
                    <w:bottom w:val="none" w:sz="0" w:space="0" w:color="auto"/>
                    <w:right w:val="none" w:sz="0" w:space="0" w:color="auto"/>
                  </w:divBdr>
                </w:div>
                <w:div w:id="755055234">
                  <w:marLeft w:val="480"/>
                  <w:marRight w:val="0"/>
                  <w:marTop w:val="0"/>
                  <w:marBottom w:val="0"/>
                  <w:divBdr>
                    <w:top w:val="none" w:sz="0" w:space="0" w:color="auto"/>
                    <w:left w:val="none" w:sz="0" w:space="0" w:color="auto"/>
                    <w:bottom w:val="none" w:sz="0" w:space="0" w:color="auto"/>
                    <w:right w:val="none" w:sz="0" w:space="0" w:color="auto"/>
                  </w:divBdr>
                </w:div>
                <w:div w:id="337969697">
                  <w:marLeft w:val="480"/>
                  <w:marRight w:val="0"/>
                  <w:marTop w:val="0"/>
                  <w:marBottom w:val="0"/>
                  <w:divBdr>
                    <w:top w:val="none" w:sz="0" w:space="0" w:color="auto"/>
                    <w:left w:val="none" w:sz="0" w:space="0" w:color="auto"/>
                    <w:bottom w:val="none" w:sz="0" w:space="0" w:color="auto"/>
                    <w:right w:val="none" w:sz="0" w:space="0" w:color="auto"/>
                  </w:divBdr>
                </w:div>
                <w:div w:id="760217695">
                  <w:marLeft w:val="480"/>
                  <w:marRight w:val="0"/>
                  <w:marTop w:val="0"/>
                  <w:marBottom w:val="0"/>
                  <w:divBdr>
                    <w:top w:val="none" w:sz="0" w:space="0" w:color="auto"/>
                    <w:left w:val="none" w:sz="0" w:space="0" w:color="auto"/>
                    <w:bottom w:val="none" w:sz="0" w:space="0" w:color="auto"/>
                    <w:right w:val="none" w:sz="0" w:space="0" w:color="auto"/>
                  </w:divBdr>
                </w:div>
                <w:div w:id="878010218">
                  <w:marLeft w:val="480"/>
                  <w:marRight w:val="0"/>
                  <w:marTop w:val="0"/>
                  <w:marBottom w:val="0"/>
                  <w:divBdr>
                    <w:top w:val="none" w:sz="0" w:space="0" w:color="auto"/>
                    <w:left w:val="none" w:sz="0" w:space="0" w:color="auto"/>
                    <w:bottom w:val="none" w:sz="0" w:space="0" w:color="auto"/>
                    <w:right w:val="none" w:sz="0" w:space="0" w:color="auto"/>
                  </w:divBdr>
                </w:div>
                <w:div w:id="2088066082">
                  <w:marLeft w:val="480"/>
                  <w:marRight w:val="0"/>
                  <w:marTop w:val="0"/>
                  <w:marBottom w:val="0"/>
                  <w:divBdr>
                    <w:top w:val="none" w:sz="0" w:space="0" w:color="auto"/>
                    <w:left w:val="none" w:sz="0" w:space="0" w:color="auto"/>
                    <w:bottom w:val="none" w:sz="0" w:space="0" w:color="auto"/>
                    <w:right w:val="none" w:sz="0" w:space="0" w:color="auto"/>
                  </w:divBdr>
                </w:div>
                <w:div w:id="383530237">
                  <w:marLeft w:val="480"/>
                  <w:marRight w:val="0"/>
                  <w:marTop w:val="0"/>
                  <w:marBottom w:val="0"/>
                  <w:divBdr>
                    <w:top w:val="none" w:sz="0" w:space="0" w:color="auto"/>
                    <w:left w:val="none" w:sz="0" w:space="0" w:color="auto"/>
                    <w:bottom w:val="none" w:sz="0" w:space="0" w:color="auto"/>
                    <w:right w:val="none" w:sz="0" w:space="0" w:color="auto"/>
                  </w:divBdr>
                </w:div>
                <w:div w:id="1918055450">
                  <w:marLeft w:val="480"/>
                  <w:marRight w:val="0"/>
                  <w:marTop w:val="0"/>
                  <w:marBottom w:val="0"/>
                  <w:divBdr>
                    <w:top w:val="none" w:sz="0" w:space="0" w:color="auto"/>
                    <w:left w:val="none" w:sz="0" w:space="0" w:color="auto"/>
                    <w:bottom w:val="none" w:sz="0" w:space="0" w:color="auto"/>
                    <w:right w:val="none" w:sz="0" w:space="0" w:color="auto"/>
                  </w:divBdr>
                </w:div>
                <w:div w:id="1571647559">
                  <w:marLeft w:val="480"/>
                  <w:marRight w:val="0"/>
                  <w:marTop w:val="0"/>
                  <w:marBottom w:val="0"/>
                  <w:divBdr>
                    <w:top w:val="none" w:sz="0" w:space="0" w:color="auto"/>
                    <w:left w:val="none" w:sz="0" w:space="0" w:color="auto"/>
                    <w:bottom w:val="none" w:sz="0" w:space="0" w:color="auto"/>
                    <w:right w:val="none" w:sz="0" w:space="0" w:color="auto"/>
                  </w:divBdr>
                </w:div>
                <w:div w:id="219831852">
                  <w:marLeft w:val="480"/>
                  <w:marRight w:val="0"/>
                  <w:marTop w:val="0"/>
                  <w:marBottom w:val="0"/>
                  <w:divBdr>
                    <w:top w:val="none" w:sz="0" w:space="0" w:color="auto"/>
                    <w:left w:val="none" w:sz="0" w:space="0" w:color="auto"/>
                    <w:bottom w:val="none" w:sz="0" w:space="0" w:color="auto"/>
                    <w:right w:val="none" w:sz="0" w:space="0" w:color="auto"/>
                  </w:divBdr>
                </w:div>
                <w:div w:id="1592394029">
                  <w:marLeft w:val="480"/>
                  <w:marRight w:val="0"/>
                  <w:marTop w:val="0"/>
                  <w:marBottom w:val="0"/>
                  <w:divBdr>
                    <w:top w:val="none" w:sz="0" w:space="0" w:color="auto"/>
                    <w:left w:val="none" w:sz="0" w:space="0" w:color="auto"/>
                    <w:bottom w:val="none" w:sz="0" w:space="0" w:color="auto"/>
                    <w:right w:val="none" w:sz="0" w:space="0" w:color="auto"/>
                  </w:divBdr>
                </w:div>
                <w:div w:id="748580491">
                  <w:marLeft w:val="480"/>
                  <w:marRight w:val="0"/>
                  <w:marTop w:val="0"/>
                  <w:marBottom w:val="0"/>
                  <w:divBdr>
                    <w:top w:val="none" w:sz="0" w:space="0" w:color="auto"/>
                    <w:left w:val="none" w:sz="0" w:space="0" w:color="auto"/>
                    <w:bottom w:val="none" w:sz="0" w:space="0" w:color="auto"/>
                    <w:right w:val="none" w:sz="0" w:space="0" w:color="auto"/>
                  </w:divBdr>
                </w:div>
                <w:div w:id="1855654809">
                  <w:marLeft w:val="480"/>
                  <w:marRight w:val="0"/>
                  <w:marTop w:val="0"/>
                  <w:marBottom w:val="0"/>
                  <w:divBdr>
                    <w:top w:val="none" w:sz="0" w:space="0" w:color="auto"/>
                    <w:left w:val="none" w:sz="0" w:space="0" w:color="auto"/>
                    <w:bottom w:val="none" w:sz="0" w:space="0" w:color="auto"/>
                    <w:right w:val="none" w:sz="0" w:space="0" w:color="auto"/>
                  </w:divBdr>
                </w:div>
                <w:div w:id="16859557">
                  <w:marLeft w:val="480"/>
                  <w:marRight w:val="0"/>
                  <w:marTop w:val="0"/>
                  <w:marBottom w:val="0"/>
                  <w:divBdr>
                    <w:top w:val="none" w:sz="0" w:space="0" w:color="auto"/>
                    <w:left w:val="none" w:sz="0" w:space="0" w:color="auto"/>
                    <w:bottom w:val="none" w:sz="0" w:space="0" w:color="auto"/>
                    <w:right w:val="none" w:sz="0" w:space="0" w:color="auto"/>
                  </w:divBdr>
                </w:div>
                <w:div w:id="1617633720">
                  <w:marLeft w:val="480"/>
                  <w:marRight w:val="0"/>
                  <w:marTop w:val="0"/>
                  <w:marBottom w:val="0"/>
                  <w:divBdr>
                    <w:top w:val="none" w:sz="0" w:space="0" w:color="auto"/>
                    <w:left w:val="none" w:sz="0" w:space="0" w:color="auto"/>
                    <w:bottom w:val="none" w:sz="0" w:space="0" w:color="auto"/>
                    <w:right w:val="none" w:sz="0" w:space="0" w:color="auto"/>
                  </w:divBdr>
                </w:div>
                <w:div w:id="603806190">
                  <w:marLeft w:val="480"/>
                  <w:marRight w:val="0"/>
                  <w:marTop w:val="0"/>
                  <w:marBottom w:val="0"/>
                  <w:divBdr>
                    <w:top w:val="none" w:sz="0" w:space="0" w:color="auto"/>
                    <w:left w:val="none" w:sz="0" w:space="0" w:color="auto"/>
                    <w:bottom w:val="none" w:sz="0" w:space="0" w:color="auto"/>
                    <w:right w:val="none" w:sz="0" w:space="0" w:color="auto"/>
                  </w:divBdr>
                </w:div>
                <w:div w:id="573010178">
                  <w:marLeft w:val="480"/>
                  <w:marRight w:val="0"/>
                  <w:marTop w:val="0"/>
                  <w:marBottom w:val="0"/>
                  <w:divBdr>
                    <w:top w:val="none" w:sz="0" w:space="0" w:color="auto"/>
                    <w:left w:val="none" w:sz="0" w:space="0" w:color="auto"/>
                    <w:bottom w:val="none" w:sz="0" w:space="0" w:color="auto"/>
                    <w:right w:val="none" w:sz="0" w:space="0" w:color="auto"/>
                  </w:divBdr>
                </w:div>
                <w:div w:id="2011173813">
                  <w:marLeft w:val="480"/>
                  <w:marRight w:val="0"/>
                  <w:marTop w:val="0"/>
                  <w:marBottom w:val="0"/>
                  <w:divBdr>
                    <w:top w:val="none" w:sz="0" w:space="0" w:color="auto"/>
                    <w:left w:val="none" w:sz="0" w:space="0" w:color="auto"/>
                    <w:bottom w:val="none" w:sz="0" w:space="0" w:color="auto"/>
                    <w:right w:val="none" w:sz="0" w:space="0" w:color="auto"/>
                  </w:divBdr>
                </w:div>
                <w:div w:id="426392845">
                  <w:marLeft w:val="480"/>
                  <w:marRight w:val="0"/>
                  <w:marTop w:val="0"/>
                  <w:marBottom w:val="0"/>
                  <w:divBdr>
                    <w:top w:val="none" w:sz="0" w:space="0" w:color="auto"/>
                    <w:left w:val="none" w:sz="0" w:space="0" w:color="auto"/>
                    <w:bottom w:val="none" w:sz="0" w:space="0" w:color="auto"/>
                    <w:right w:val="none" w:sz="0" w:space="0" w:color="auto"/>
                  </w:divBdr>
                </w:div>
                <w:div w:id="686640355">
                  <w:marLeft w:val="480"/>
                  <w:marRight w:val="0"/>
                  <w:marTop w:val="0"/>
                  <w:marBottom w:val="0"/>
                  <w:divBdr>
                    <w:top w:val="none" w:sz="0" w:space="0" w:color="auto"/>
                    <w:left w:val="none" w:sz="0" w:space="0" w:color="auto"/>
                    <w:bottom w:val="none" w:sz="0" w:space="0" w:color="auto"/>
                    <w:right w:val="none" w:sz="0" w:space="0" w:color="auto"/>
                  </w:divBdr>
                </w:div>
                <w:div w:id="881598146">
                  <w:marLeft w:val="480"/>
                  <w:marRight w:val="0"/>
                  <w:marTop w:val="0"/>
                  <w:marBottom w:val="0"/>
                  <w:divBdr>
                    <w:top w:val="none" w:sz="0" w:space="0" w:color="auto"/>
                    <w:left w:val="none" w:sz="0" w:space="0" w:color="auto"/>
                    <w:bottom w:val="none" w:sz="0" w:space="0" w:color="auto"/>
                    <w:right w:val="none" w:sz="0" w:space="0" w:color="auto"/>
                  </w:divBdr>
                </w:div>
                <w:div w:id="411704315">
                  <w:marLeft w:val="480"/>
                  <w:marRight w:val="0"/>
                  <w:marTop w:val="0"/>
                  <w:marBottom w:val="0"/>
                  <w:divBdr>
                    <w:top w:val="none" w:sz="0" w:space="0" w:color="auto"/>
                    <w:left w:val="none" w:sz="0" w:space="0" w:color="auto"/>
                    <w:bottom w:val="none" w:sz="0" w:space="0" w:color="auto"/>
                    <w:right w:val="none" w:sz="0" w:space="0" w:color="auto"/>
                  </w:divBdr>
                </w:div>
                <w:div w:id="2079161082">
                  <w:marLeft w:val="480"/>
                  <w:marRight w:val="0"/>
                  <w:marTop w:val="0"/>
                  <w:marBottom w:val="0"/>
                  <w:divBdr>
                    <w:top w:val="none" w:sz="0" w:space="0" w:color="auto"/>
                    <w:left w:val="none" w:sz="0" w:space="0" w:color="auto"/>
                    <w:bottom w:val="none" w:sz="0" w:space="0" w:color="auto"/>
                    <w:right w:val="none" w:sz="0" w:space="0" w:color="auto"/>
                  </w:divBdr>
                </w:div>
                <w:div w:id="76637775">
                  <w:marLeft w:val="480"/>
                  <w:marRight w:val="0"/>
                  <w:marTop w:val="0"/>
                  <w:marBottom w:val="0"/>
                  <w:divBdr>
                    <w:top w:val="none" w:sz="0" w:space="0" w:color="auto"/>
                    <w:left w:val="none" w:sz="0" w:space="0" w:color="auto"/>
                    <w:bottom w:val="none" w:sz="0" w:space="0" w:color="auto"/>
                    <w:right w:val="none" w:sz="0" w:space="0" w:color="auto"/>
                  </w:divBdr>
                </w:div>
                <w:div w:id="476146635">
                  <w:marLeft w:val="480"/>
                  <w:marRight w:val="0"/>
                  <w:marTop w:val="0"/>
                  <w:marBottom w:val="0"/>
                  <w:divBdr>
                    <w:top w:val="none" w:sz="0" w:space="0" w:color="auto"/>
                    <w:left w:val="none" w:sz="0" w:space="0" w:color="auto"/>
                    <w:bottom w:val="none" w:sz="0" w:space="0" w:color="auto"/>
                    <w:right w:val="none" w:sz="0" w:space="0" w:color="auto"/>
                  </w:divBdr>
                </w:div>
                <w:div w:id="214585522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44585057">
          <w:marLeft w:val="480"/>
          <w:marRight w:val="0"/>
          <w:marTop w:val="0"/>
          <w:marBottom w:val="0"/>
          <w:divBdr>
            <w:top w:val="none" w:sz="0" w:space="0" w:color="auto"/>
            <w:left w:val="none" w:sz="0" w:space="0" w:color="auto"/>
            <w:bottom w:val="none" w:sz="0" w:space="0" w:color="auto"/>
            <w:right w:val="none" w:sz="0" w:space="0" w:color="auto"/>
          </w:divBdr>
        </w:div>
        <w:div w:id="5405063">
          <w:marLeft w:val="480"/>
          <w:marRight w:val="0"/>
          <w:marTop w:val="0"/>
          <w:marBottom w:val="0"/>
          <w:divBdr>
            <w:top w:val="none" w:sz="0" w:space="0" w:color="auto"/>
            <w:left w:val="none" w:sz="0" w:space="0" w:color="auto"/>
            <w:bottom w:val="none" w:sz="0" w:space="0" w:color="auto"/>
            <w:right w:val="none" w:sz="0" w:space="0" w:color="auto"/>
          </w:divBdr>
        </w:div>
        <w:div w:id="1365713153">
          <w:marLeft w:val="480"/>
          <w:marRight w:val="0"/>
          <w:marTop w:val="0"/>
          <w:marBottom w:val="0"/>
          <w:divBdr>
            <w:top w:val="none" w:sz="0" w:space="0" w:color="auto"/>
            <w:left w:val="none" w:sz="0" w:space="0" w:color="auto"/>
            <w:bottom w:val="none" w:sz="0" w:space="0" w:color="auto"/>
            <w:right w:val="none" w:sz="0" w:space="0" w:color="auto"/>
          </w:divBdr>
        </w:div>
        <w:div w:id="1091007499">
          <w:marLeft w:val="480"/>
          <w:marRight w:val="0"/>
          <w:marTop w:val="0"/>
          <w:marBottom w:val="0"/>
          <w:divBdr>
            <w:top w:val="none" w:sz="0" w:space="0" w:color="auto"/>
            <w:left w:val="none" w:sz="0" w:space="0" w:color="auto"/>
            <w:bottom w:val="none" w:sz="0" w:space="0" w:color="auto"/>
            <w:right w:val="none" w:sz="0" w:space="0" w:color="auto"/>
          </w:divBdr>
        </w:div>
        <w:div w:id="2121340249">
          <w:marLeft w:val="480"/>
          <w:marRight w:val="0"/>
          <w:marTop w:val="0"/>
          <w:marBottom w:val="0"/>
          <w:divBdr>
            <w:top w:val="none" w:sz="0" w:space="0" w:color="auto"/>
            <w:left w:val="none" w:sz="0" w:space="0" w:color="auto"/>
            <w:bottom w:val="none" w:sz="0" w:space="0" w:color="auto"/>
            <w:right w:val="none" w:sz="0" w:space="0" w:color="auto"/>
          </w:divBdr>
        </w:div>
        <w:div w:id="2087412978">
          <w:marLeft w:val="480"/>
          <w:marRight w:val="0"/>
          <w:marTop w:val="0"/>
          <w:marBottom w:val="0"/>
          <w:divBdr>
            <w:top w:val="none" w:sz="0" w:space="0" w:color="auto"/>
            <w:left w:val="none" w:sz="0" w:space="0" w:color="auto"/>
            <w:bottom w:val="none" w:sz="0" w:space="0" w:color="auto"/>
            <w:right w:val="none" w:sz="0" w:space="0" w:color="auto"/>
          </w:divBdr>
        </w:div>
        <w:div w:id="1176111617">
          <w:marLeft w:val="480"/>
          <w:marRight w:val="0"/>
          <w:marTop w:val="0"/>
          <w:marBottom w:val="0"/>
          <w:divBdr>
            <w:top w:val="none" w:sz="0" w:space="0" w:color="auto"/>
            <w:left w:val="none" w:sz="0" w:space="0" w:color="auto"/>
            <w:bottom w:val="none" w:sz="0" w:space="0" w:color="auto"/>
            <w:right w:val="none" w:sz="0" w:space="0" w:color="auto"/>
          </w:divBdr>
        </w:div>
        <w:div w:id="1168666822">
          <w:marLeft w:val="480"/>
          <w:marRight w:val="0"/>
          <w:marTop w:val="0"/>
          <w:marBottom w:val="0"/>
          <w:divBdr>
            <w:top w:val="none" w:sz="0" w:space="0" w:color="auto"/>
            <w:left w:val="none" w:sz="0" w:space="0" w:color="auto"/>
            <w:bottom w:val="none" w:sz="0" w:space="0" w:color="auto"/>
            <w:right w:val="none" w:sz="0" w:space="0" w:color="auto"/>
          </w:divBdr>
        </w:div>
        <w:div w:id="124932588">
          <w:marLeft w:val="480"/>
          <w:marRight w:val="0"/>
          <w:marTop w:val="0"/>
          <w:marBottom w:val="0"/>
          <w:divBdr>
            <w:top w:val="none" w:sz="0" w:space="0" w:color="auto"/>
            <w:left w:val="none" w:sz="0" w:space="0" w:color="auto"/>
            <w:bottom w:val="none" w:sz="0" w:space="0" w:color="auto"/>
            <w:right w:val="none" w:sz="0" w:space="0" w:color="auto"/>
          </w:divBdr>
        </w:div>
        <w:div w:id="2050299343">
          <w:marLeft w:val="480"/>
          <w:marRight w:val="0"/>
          <w:marTop w:val="0"/>
          <w:marBottom w:val="0"/>
          <w:divBdr>
            <w:top w:val="none" w:sz="0" w:space="0" w:color="auto"/>
            <w:left w:val="none" w:sz="0" w:space="0" w:color="auto"/>
            <w:bottom w:val="none" w:sz="0" w:space="0" w:color="auto"/>
            <w:right w:val="none" w:sz="0" w:space="0" w:color="auto"/>
          </w:divBdr>
        </w:div>
        <w:div w:id="925573268">
          <w:marLeft w:val="480"/>
          <w:marRight w:val="0"/>
          <w:marTop w:val="0"/>
          <w:marBottom w:val="0"/>
          <w:divBdr>
            <w:top w:val="none" w:sz="0" w:space="0" w:color="auto"/>
            <w:left w:val="none" w:sz="0" w:space="0" w:color="auto"/>
            <w:bottom w:val="none" w:sz="0" w:space="0" w:color="auto"/>
            <w:right w:val="none" w:sz="0" w:space="0" w:color="auto"/>
          </w:divBdr>
        </w:div>
        <w:div w:id="1781796226">
          <w:marLeft w:val="480"/>
          <w:marRight w:val="0"/>
          <w:marTop w:val="0"/>
          <w:marBottom w:val="0"/>
          <w:divBdr>
            <w:top w:val="none" w:sz="0" w:space="0" w:color="auto"/>
            <w:left w:val="none" w:sz="0" w:space="0" w:color="auto"/>
            <w:bottom w:val="none" w:sz="0" w:space="0" w:color="auto"/>
            <w:right w:val="none" w:sz="0" w:space="0" w:color="auto"/>
          </w:divBdr>
        </w:div>
        <w:div w:id="1133332420">
          <w:marLeft w:val="480"/>
          <w:marRight w:val="0"/>
          <w:marTop w:val="0"/>
          <w:marBottom w:val="0"/>
          <w:divBdr>
            <w:top w:val="none" w:sz="0" w:space="0" w:color="auto"/>
            <w:left w:val="none" w:sz="0" w:space="0" w:color="auto"/>
            <w:bottom w:val="none" w:sz="0" w:space="0" w:color="auto"/>
            <w:right w:val="none" w:sz="0" w:space="0" w:color="auto"/>
          </w:divBdr>
        </w:div>
        <w:div w:id="1122723338">
          <w:marLeft w:val="480"/>
          <w:marRight w:val="0"/>
          <w:marTop w:val="0"/>
          <w:marBottom w:val="0"/>
          <w:divBdr>
            <w:top w:val="none" w:sz="0" w:space="0" w:color="auto"/>
            <w:left w:val="none" w:sz="0" w:space="0" w:color="auto"/>
            <w:bottom w:val="none" w:sz="0" w:space="0" w:color="auto"/>
            <w:right w:val="none" w:sz="0" w:space="0" w:color="auto"/>
          </w:divBdr>
        </w:div>
        <w:div w:id="1072196897">
          <w:marLeft w:val="480"/>
          <w:marRight w:val="0"/>
          <w:marTop w:val="0"/>
          <w:marBottom w:val="0"/>
          <w:divBdr>
            <w:top w:val="none" w:sz="0" w:space="0" w:color="auto"/>
            <w:left w:val="none" w:sz="0" w:space="0" w:color="auto"/>
            <w:bottom w:val="none" w:sz="0" w:space="0" w:color="auto"/>
            <w:right w:val="none" w:sz="0" w:space="0" w:color="auto"/>
          </w:divBdr>
        </w:div>
        <w:div w:id="892472353">
          <w:marLeft w:val="480"/>
          <w:marRight w:val="0"/>
          <w:marTop w:val="0"/>
          <w:marBottom w:val="0"/>
          <w:divBdr>
            <w:top w:val="none" w:sz="0" w:space="0" w:color="auto"/>
            <w:left w:val="none" w:sz="0" w:space="0" w:color="auto"/>
            <w:bottom w:val="none" w:sz="0" w:space="0" w:color="auto"/>
            <w:right w:val="none" w:sz="0" w:space="0" w:color="auto"/>
          </w:divBdr>
        </w:div>
        <w:div w:id="1765875122">
          <w:marLeft w:val="480"/>
          <w:marRight w:val="0"/>
          <w:marTop w:val="0"/>
          <w:marBottom w:val="0"/>
          <w:divBdr>
            <w:top w:val="none" w:sz="0" w:space="0" w:color="auto"/>
            <w:left w:val="none" w:sz="0" w:space="0" w:color="auto"/>
            <w:bottom w:val="none" w:sz="0" w:space="0" w:color="auto"/>
            <w:right w:val="none" w:sz="0" w:space="0" w:color="auto"/>
          </w:divBdr>
        </w:div>
        <w:div w:id="1268543900">
          <w:marLeft w:val="480"/>
          <w:marRight w:val="0"/>
          <w:marTop w:val="0"/>
          <w:marBottom w:val="0"/>
          <w:divBdr>
            <w:top w:val="none" w:sz="0" w:space="0" w:color="auto"/>
            <w:left w:val="none" w:sz="0" w:space="0" w:color="auto"/>
            <w:bottom w:val="none" w:sz="0" w:space="0" w:color="auto"/>
            <w:right w:val="none" w:sz="0" w:space="0" w:color="auto"/>
          </w:divBdr>
        </w:div>
        <w:div w:id="400100607">
          <w:marLeft w:val="480"/>
          <w:marRight w:val="0"/>
          <w:marTop w:val="0"/>
          <w:marBottom w:val="0"/>
          <w:divBdr>
            <w:top w:val="none" w:sz="0" w:space="0" w:color="auto"/>
            <w:left w:val="none" w:sz="0" w:space="0" w:color="auto"/>
            <w:bottom w:val="none" w:sz="0" w:space="0" w:color="auto"/>
            <w:right w:val="none" w:sz="0" w:space="0" w:color="auto"/>
          </w:divBdr>
        </w:div>
        <w:div w:id="682627645">
          <w:marLeft w:val="480"/>
          <w:marRight w:val="0"/>
          <w:marTop w:val="0"/>
          <w:marBottom w:val="0"/>
          <w:divBdr>
            <w:top w:val="none" w:sz="0" w:space="0" w:color="auto"/>
            <w:left w:val="none" w:sz="0" w:space="0" w:color="auto"/>
            <w:bottom w:val="none" w:sz="0" w:space="0" w:color="auto"/>
            <w:right w:val="none" w:sz="0" w:space="0" w:color="auto"/>
          </w:divBdr>
        </w:div>
        <w:div w:id="1116102294">
          <w:marLeft w:val="480"/>
          <w:marRight w:val="0"/>
          <w:marTop w:val="0"/>
          <w:marBottom w:val="0"/>
          <w:divBdr>
            <w:top w:val="none" w:sz="0" w:space="0" w:color="auto"/>
            <w:left w:val="none" w:sz="0" w:space="0" w:color="auto"/>
            <w:bottom w:val="none" w:sz="0" w:space="0" w:color="auto"/>
            <w:right w:val="none" w:sz="0" w:space="0" w:color="auto"/>
          </w:divBdr>
        </w:div>
        <w:div w:id="1329595228">
          <w:marLeft w:val="480"/>
          <w:marRight w:val="0"/>
          <w:marTop w:val="0"/>
          <w:marBottom w:val="0"/>
          <w:divBdr>
            <w:top w:val="none" w:sz="0" w:space="0" w:color="auto"/>
            <w:left w:val="none" w:sz="0" w:space="0" w:color="auto"/>
            <w:bottom w:val="none" w:sz="0" w:space="0" w:color="auto"/>
            <w:right w:val="none" w:sz="0" w:space="0" w:color="auto"/>
          </w:divBdr>
        </w:div>
        <w:div w:id="1903565611">
          <w:marLeft w:val="480"/>
          <w:marRight w:val="0"/>
          <w:marTop w:val="0"/>
          <w:marBottom w:val="0"/>
          <w:divBdr>
            <w:top w:val="none" w:sz="0" w:space="0" w:color="auto"/>
            <w:left w:val="none" w:sz="0" w:space="0" w:color="auto"/>
            <w:bottom w:val="none" w:sz="0" w:space="0" w:color="auto"/>
            <w:right w:val="none" w:sz="0" w:space="0" w:color="auto"/>
          </w:divBdr>
        </w:div>
        <w:div w:id="1630159122">
          <w:marLeft w:val="480"/>
          <w:marRight w:val="0"/>
          <w:marTop w:val="0"/>
          <w:marBottom w:val="0"/>
          <w:divBdr>
            <w:top w:val="none" w:sz="0" w:space="0" w:color="auto"/>
            <w:left w:val="none" w:sz="0" w:space="0" w:color="auto"/>
            <w:bottom w:val="none" w:sz="0" w:space="0" w:color="auto"/>
            <w:right w:val="none" w:sz="0" w:space="0" w:color="auto"/>
          </w:divBdr>
        </w:div>
        <w:div w:id="1803960841">
          <w:marLeft w:val="480"/>
          <w:marRight w:val="0"/>
          <w:marTop w:val="0"/>
          <w:marBottom w:val="0"/>
          <w:divBdr>
            <w:top w:val="none" w:sz="0" w:space="0" w:color="auto"/>
            <w:left w:val="none" w:sz="0" w:space="0" w:color="auto"/>
            <w:bottom w:val="none" w:sz="0" w:space="0" w:color="auto"/>
            <w:right w:val="none" w:sz="0" w:space="0" w:color="auto"/>
          </w:divBdr>
        </w:div>
        <w:div w:id="1877693235">
          <w:marLeft w:val="480"/>
          <w:marRight w:val="0"/>
          <w:marTop w:val="0"/>
          <w:marBottom w:val="0"/>
          <w:divBdr>
            <w:top w:val="none" w:sz="0" w:space="0" w:color="auto"/>
            <w:left w:val="none" w:sz="0" w:space="0" w:color="auto"/>
            <w:bottom w:val="none" w:sz="0" w:space="0" w:color="auto"/>
            <w:right w:val="none" w:sz="0" w:space="0" w:color="auto"/>
          </w:divBdr>
        </w:div>
        <w:div w:id="2120712077">
          <w:marLeft w:val="480"/>
          <w:marRight w:val="0"/>
          <w:marTop w:val="0"/>
          <w:marBottom w:val="0"/>
          <w:divBdr>
            <w:top w:val="none" w:sz="0" w:space="0" w:color="auto"/>
            <w:left w:val="none" w:sz="0" w:space="0" w:color="auto"/>
            <w:bottom w:val="none" w:sz="0" w:space="0" w:color="auto"/>
            <w:right w:val="none" w:sz="0" w:space="0" w:color="auto"/>
          </w:divBdr>
        </w:div>
        <w:div w:id="1694377976">
          <w:marLeft w:val="480"/>
          <w:marRight w:val="0"/>
          <w:marTop w:val="0"/>
          <w:marBottom w:val="0"/>
          <w:divBdr>
            <w:top w:val="none" w:sz="0" w:space="0" w:color="auto"/>
            <w:left w:val="none" w:sz="0" w:space="0" w:color="auto"/>
            <w:bottom w:val="none" w:sz="0" w:space="0" w:color="auto"/>
            <w:right w:val="none" w:sz="0" w:space="0" w:color="auto"/>
          </w:divBdr>
        </w:div>
        <w:div w:id="1834682196">
          <w:marLeft w:val="480"/>
          <w:marRight w:val="0"/>
          <w:marTop w:val="0"/>
          <w:marBottom w:val="0"/>
          <w:divBdr>
            <w:top w:val="none" w:sz="0" w:space="0" w:color="auto"/>
            <w:left w:val="none" w:sz="0" w:space="0" w:color="auto"/>
            <w:bottom w:val="none" w:sz="0" w:space="0" w:color="auto"/>
            <w:right w:val="none" w:sz="0" w:space="0" w:color="auto"/>
          </w:divBdr>
        </w:div>
        <w:div w:id="970481757">
          <w:marLeft w:val="480"/>
          <w:marRight w:val="0"/>
          <w:marTop w:val="0"/>
          <w:marBottom w:val="0"/>
          <w:divBdr>
            <w:top w:val="none" w:sz="0" w:space="0" w:color="auto"/>
            <w:left w:val="none" w:sz="0" w:space="0" w:color="auto"/>
            <w:bottom w:val="none" w:sz="0" w:space="0" w:color="auto"/>
            <w:right w:val="none" w:sz="0" w:space="0" w:color="auto"/>
          </w:divBdr>
        </w:div>
        <w:div w:id="1881892060">
          <w:marLeft w:val="480"/>
          <w:marRight w:val="0"/>
          <w:marTop w:val="0"/>
          <w:marBottom w:val="0"/>
          <w:divBdr>
            <w:top w:val="none" w:sz="0" w:space="0" w:color="auto"/>
            <w:left w:val="none" w:sz="0" w:space="0" w:color="auto"/>
            <w:bottom w:val="none" w:sz="0" w:space="0" w:color="auto"/>
            <w:right w:val="none" w:sz="0" w:space="0" w:color="auto"/>
          </w:divBdr>
        </w:div>
        <w:div w:id="1934238934">
          <w:marLeft w:val="480"/>
          <w:marRight w:val="0"/>
          <w:marTop w:val="0"/>
          <w:marBottom w:val="0"/>
          <w:divBdr>
            <w:top w:val="none" w:sz="0" w:space="0" w:color="auto"/>
            <w:left w:val="none" w:sz="0" w:space="0" w:color="auto"/>
            <w:bottom w:val="none" w:sz="0" w:space="0" w:color="auto"/>
            <w:right w:val="none" w:sz="0" w:space="0" w:color="auto"/>
          </w:divBdr>
        </w:div>
        <w:div w:id="813177412">
          <w:marLeft w:val="480"/>
          <w:marRight w:val="0"/>
          <w:marTop w:val="0"/>
          <w:marBottom w:val="0"/>
          <w:divBdr>
            <w:top w:val="none" w:sz="0" w:space="0" w:color="auto"/>
            <w:left w:val="none" w:sz="0" w:space="0" w:color="auto"/>
            <w:bottom w:val="none" w:sz="0" w:space="0" w:color="auto"/>
            <w:right w:val="none" w:sz="0" w:space="0" w:color="auto"/>
          </w:divBdr>
        </w:div>
        <w:div w:id="1141920452">
          <w:marLeft w:val="480"/>
          <w:marRight w:val="0"/>
          <w:marTop w:val="0"/>
          <w:marBottom w:val="0"/>
          <w:divBdr>
            <w:top w:val="none" w:sz="0" w:space="0" w:color="auto"/>
            <w:left w:val="none" w:sz="0" w:space="0" w:color="auto"/>
            <w:bottom w:val="none" w:sz="0" w:space="0" w:color="auto"/>
            <w:right w:val="none" w:sz="0" w:space="0" w:color="auto"/>
          </w:divBdr>
        </w:div>
        <w:div w:id="1167670638">
          <w:marLeft w:val="480"/>
          <w:marRight w:val="0"/>
          <w:marTop w:val="0"/>
          <w:marBottom w:val="0"/>
          <w:divBdr>
            <w:top w:val="none" w:sz="0" w:space="0" w:color="auto"/>
            <w:left w:val="none" w:sz="0" w:space="0" w:color="auto"/>
            <w:bottom w:val="none" w:sz="0" w:space="0" w:color="auto"/>
            <w:right w:val="none" w:sz="0" w:space="0" w:color="auto"/>
          </w:divBdr>
        </w:div>
        <w:div w:id="1241209524">
          <w:marLeft w:val="480"/>
          <w:marRight w:val="0"/>
          <w:marTop w:val="0"/>
          <w:marBottom w:val="0"/>
          <w:divBdr>
            <w:top w:val="none" w:sz="0" w:space="0" w:color="auto"/>
            <w:left w:val="none" w:sz="0" w:space="0" w:color="auto"/>
            <w:bottom w:val="none" w:sz="0" w:space="0" w:color="auto"/>
            <w:right w:val="none" w:sz="0" w:space="0" w:color="auto"/>
          </w:divBdr>
        </w:div>
        <w:div w:id="1372850476">
          <w:marLeft w:val="480"/>
          <w:marRight w:val="0"/>
          <w:marTop w:val="0"/>
          <w:marBottom w:val="0"/>
          <w:divBdr>
            <w:top w:val="none" w:sz="0" w:space="0" w:color="auto"/>
            <w:left w:val="none" w:sz="0" w:space="0" w:color="auto"/>
            <w:bottom w:val="none" w:sz="0" w:space="0" w:color="auto"/>
            <w:right w:val="none" w:sz="0" w:space="0" w:color="auto"/>
          </w:divBdr>
        </w:div>
        <w:div w:id="1455444585">
          <w:marLeft w:val="480"/>
          <w:marRight w:val="0"/>
          <w:marTop w:val="0"/>
          <w:marBottom w:val="0"/>
          <w:divBdr>
            <w:top w:val="none" w:sz="0" w:space="0" w:color="auto"/>
            <w:left w:val="none" w:sz="0" w:space="0" w:color="auto"/>
            <w:bottom w:val="none" w:sz="0" w:space="0" w:color="auto"/>
            <w:right w:val="none" w:sz="0" w:space="0" w:color="auto"/>
          </w:divBdr>
        </w:div>
        <w:div w:id="394091181">
          <w:marLeft w:val="480"/>
          <w:marRight w:val="0"/>
          <w:marTop w:val="0"/>
          <w:marBottom w:val="0"/>
          <w:divBdr>
            <w:top w:val="none" w:sz="0" w:space="0" w:color="auto"/>
            <w:left w:val="none" w:sz="0" w:space="0" w:color="auto"/>
            <w:bottom w:val="none" w:sz="0" w:space="0" w:color="auto"/>
            <w:right w:val="none" w:sz="0" w:space="0" w:color="auto"/>
          </w:divBdr>
        </w:div>
        <w:div w:id="879316656">
          <w:marLeft w:val="480"/>
          <w:marRight w:val="0"/>
          <w:marTop w:val="0"/>
          <w:marBottom w:val="0"/>
          <w:divBdr>
            <w:top w:val="none" w:sz="0" w:space="0" w:color="auto"/>
            <w:left w:val="none" w:sz="0" w:space="0" w:color="auto"/>
            <w:bottom w:val="none" w:sz="0" w:space="0" w:color="auto"/>
            <w:right w:val="none" w:sz="0" w:space="0" w:color="auto"/>
          </w:divBdr>
        </w:div>
        <w:div w:id="1686442696">
          <w:marLeft w:val="480"/>
          <w:marRight w:val="0"/>
          <w:marTop w:val="0"/>
          <w:marBottom w:val="0"/>
          <w:divBdr>
            <w:top w:val="none" w:sz="0" w:space="0" w:color="auto"/>
            <w:left w:val="none" w:sz="0" w:space="0" w:color="auto"/>
            <w:bottom w:val="none" w:sz="0" w:space="0" w:color="auto"/>
            <w:right w:val="none" w:sz="0" w:space="0" w:color="auto"/>
          </w:divBdr>
        </w:div>
        <w:div w:id="326640037">
          <w:marLeft w:val="480"/>
          <w:marRight w:val="0"/>
          <w:marTop w:val="0"/>
          <w:marBottom w:val="0"/>
          <w:divBdr>
            <w:top w:val="none" w:sz="0" w:space="0" w:color="auto"/>
            <w:left w:val="none" w:sz="0" w:space="0" w:color="auto"/>
            <w:bottom w:val="none" w:sz="0" w:space="0" w:color="auto"/>
            <w:right w:val="none" w:sz="0" w:space="0" w:color="auto"/>
          </w:divBdr>
        </w:div>
        <w:div w:id="1425036016">
          <w:marLeft w:val="480"/>
          <w:marRight w:val="0"/>
          <w:marTop w:val="0"/>
          <w:marBottom w:val="0"/>
          <w:divBdr>
            <w:top w:val="none" w:sz="0" w:space="0" w:color="auto"/>
            <w:left w:val="none" w:sz="0" w:space="0" w:color="auto"/>
            <w:bottom w:val="none" w:sz="0" w:space="0" w:color="auto"/>
            <w:right w:val="none" w:sz="0" w:space="0" w:color="auto"/>
          </w:divBdr>
        </w:div>
        <w:div w:id="1857304362">
          <w:marLeft w:val="480"/>
          <w:marRight w:val="0"/>
          <w:marTop w:val="0"/>
          <w:marBottom w:val="0"/>
          <w:divBdr>
            <w:top w:val="none" w:sz="0" w:space="0" w:color="auto"/>
            <w:left w:val="none" w:sz="0" w:space="0" w:color="auto"/>
            <w:bottom w:val="none" w:sz="0" w:space="0" w:color="auto"/>
            <w:right w:val="none" w:sz="0" w:space="0" w:color="auto"/>
          </w:divBdr>
        </w:div>
      </w:divsChild>
    </w:div>
    <w:div w:id="1357803631">
      <w:bodyDiv w:val="1"/>
      <w:marLeft w:val="0"/>
      <w:marRight w:val="0"/>
      <w:marTop w:val="0"/>
      <w:marBottom w:val="0"/>
      <w:divBdr>
        <w:top w:val="none" w:sz="0" w:space="0" w:color="auto"/>
        <w:left w:val="none" w:sz="0" w:space="0" w:color="auto"/>
        <w:bottom w:val="none" w:sz="0" w:space="0" w:color="auto"/>
        <w:right w:val="none" w:sz="0" w:space="0" w:color="auto"/>
      </w:divBdr>
    </w:div>
    <w:div w:id="1358848834">
      <w:bodyDiv w:val="1"/>
      <w:marLeft w:val="0"/>
      <w:marRight w:val="0"/>
      <w:marTop w:val="0"/>
      <w:marBottom w:val="0"/>
      <w:divBdr>
        <w:top w:val="none" w:sz="0" w:space="0" w:color="auto"/>
        <w:left w:val="none" w:sz="0" w:space="0" w:color="auto"/>
        <w:bottom w:val="none" w:sz="0" w:space="0" w:color="auto"/>
        <w:right w:val="none" w:sz="0" w:space="0" w:color="auto"/>
      </w:divBdr>
    </w:div>
    <w:div w:id="1359505665">
      <w:bodyDiv w:val="1"/>
      <w:marLeft w:val="0"/>
      <w:marRight w:val="0"/>
      <w:marTop w:val="0"/>
      <w:marBottom w:val="0"/>
      <w:divBdr>
        <w:top w:val="none" w:sz="0" w:space="0" w:color="auto"/>
        <w:left w:val="none" w:sz="0" w:space="0" w:color="auto"/>
        <w:bottom w:val="none" w:sz="0" w:space="0" w:color="auto"/>
        <w:right w:val="none" w:sz="0" w:space="0" w:color="auto"/>
      </w:divBdr>
    </w:div>
    <w:div w:id="1360667250">
      <w:bodyDiv w:val="1"/>
      <w:marLeft w:val="0"/>
      <w:marRight w:val="0"/>
      <w:marTop w:val="0"/>
      <w:marBottom w:val="0"/>
      <w:divBdr>
        <w:top w:val="none" w:sz="0" w:space="0" w:color="auto"/>
        <w:left w:val="none" w:sz="0" w:space="0" w:color="auto"/>
        <w:bottom w:val="none" w:sz="0" w:space="0" w:color="auto"/>
        <w:right w:val="none" w:sz="0" w:space="0" w:color="auto"/>
      </w:divBdr>
    </w:div>
    <w:div w:id="1361514214">
      <w:bodyDiv w:val="1"/>
      <w:marLeft w:val="0"/>
      <w:marRight w:val="0"/>
      <w:marTop w:val="0"/>
      <w:marBottom w:val="0"/>
      <w:divBdr>
        <w:top w:val="none" w:sz="0" w:space="0" w:color="auto"/>
        <w:left w:val="none" w:sz="0" w:space="0" w:color="auto"/>
        <w:bottom w:val="none" w:sz="0" w:space="0" w:color="auto"/>
        <w:right w:val="none" w:sz="0" w:space="0" w:color="auto"/>
      </w:divBdr>
    </w:div>
    <w:div w:id="1361709105">
      <w:bodyDiv w:val="1"/>
      <w:marLeft w:val="0"/>
      <w:marRight w:val="0"/>
      <w:marTop w:val="0"/>
      <w:marBottom w:val="0"/>
      <w:divBdr>
        <w:top w:val="none" w:sz="0" w:space="0" w:color="auto"/>
        <w:left w:val="none" w:sz="0" w:space="0" w:color="auto"/>
        <w:bottom w:val="none" w:sz="0" w:space="0" w:color="auto"/>
        <w:right w:val="none" w:sz="0" w:space="0" w:color="auto"/>
      </w:divBdr>
      <w:divsChild>
        <w:div w:id="2135978851">
          <w:marLeft w:val="480"/>
          <w:marRight w:val="0"/>
          <w:marTop w:val="0"/>
          <w:marBottom w:val="0"/>
          <w:divBdr>
            <w:top w:val="none" w:sz="0" w:space="0" w:color="auto"/>
            <w:left w:val="none" w:sz="0" w:space="0" w:color="auto"/>
            <w:bottom w:val="none" w:sz="0" w:space="0" w:color="auto"/>
            <w:right w:val="none" w:sz="0" w:space="0" w:color="auto"/>
          </w:divBdr>
        </w:div>
        <w:div w:id="1161434356">
          <w:marLeft w:val="480"/>
          <w:marRight w:val="0"/>
          <w:marTop w:val="0"/>
          <w:marBottom w:val="0"/>
          <w:divBdr>
            <w:top w:val="none" w:sz="0" w:space="0" w:color="auto"/>
            <w:left w:val="none" w:sz="0" w:space="0" w:color="auto"/>
            <w:bottom w:val="none" w:sz="0" w:space="0" w:color="auto"/>
            <w:right w:val="none" w:sz="0" w:space="0" w:color="auto"/>
          </w:divBdr>
        </w:div>
        <w:div w:id="1735539561">
          <w:marLeft w:val="480"/>
          <w:marRight w:val="0"/>
          <w:marTop w:val="0"/>
          <w:marBottom w:val="0"/>
          <w:divBdr>
            <w:top w:val="none" w:sz="0" w:space="0" w:color="auto"/>
            <w:left w:val="none" w:sz="0" w:space="0" w:color="auto"/>
            <w:bottom w:val="none" w:sz="0" w:space="0" w:color="auto"/>
            <w:right w:val="none" w:sz="0" w:space="0" w:color="auto"/>
          </w:divBdr>
        </w:div>
        <w:div w:id="1098329924">
          <w:marLeft w:val="480"/>
          <w:marRight w:val="0"/>
          <w:marTop w:val="0"/>
          <w:marBottom w:val="0"/>
          <w:divBdr>
            <w:top w:val="none" w:sz="0" w:space="0" w:color="auto"/>
            <w:left w:val="none" w:sz="0" w:space="0" w:color="auto"/>
            <w:bottom w:val="none" w:sz="0" w:space="0" w:color="auto"/>
            <w:right w:val="none" w:sz="0" w:space="0" w:color="auto"/>
          </w:divBdr>
        </w:div>
        <w:div w:id="1679233013">
          <w:marLeft w:val="480"/>
          <w:marRight w:val="0"/>
          <w:marTop w:val="0"/>
          <w:marBottom w:val="0"/>
          <w:divBdr>
            <w:top w:val="none" w:sz="0" w:space="0" w:color="auto"/>
            <w:left w:val="none" w:sz="0" w:space="0" w:color="auto"/>
            <w:bottom w:val="none" w:sz="0" w:space="0" w:color="auto"/>
            <w:right w:val="none" w:sz="0" w:space="0" w:color="auto"/>
          </w:divBdr>
        </w:div>
        <w:div w:id="794251451">
          <w:marLeft w:val="480"/>
          <w:marRight w:val="0"/>
          <w:marTop w:val="0"/>
          <w:marBottom w:val="0"/>
          <w:divBdr>
            <w:top w:val="none" w:sz="0" w:space="0" w:color="auto"/>
            <w:left w:val="none" w:sz="0" w:space="0" w:color="auto"/>
            <w:bottom w:val="none" w:sz="0" w:space="0" w:color="auto"/>
            <w:right w:val="none" w:sz="0" w:space="0" w:color="auto"/>
          </w:divBdr>
        </w:div>
        <w:div w:id="608003903">
          <w:marLeft w:val="480"/>
          <w:marRight w:val="0"/>
          <w:marTop w:val="0"/>
          <w:marBottom w:val="0"/>
          <w:divBdr>
            <w:top w:val="none" w:sz="0" w:space="0" w:color="auto"/>
            <w:left w:val="none" w:sz="0" w:space="0" w:color="auto"/>
            <w:bottom w:val="none" w:sz="0" w:space="0" w:color="auto"/>
            <w:right w:val="none" w:sz="0" w:space="0" w:color="auto"/>
          </w:divBdr>
        </w:div>
        <w:div w:id="336468874">
          <w:marLeft w:val="480"/>
          <w:marRight w:val="0"/>
          <w:marTop w:val="0"/>
          <w:marBottom w:val="0"/>
          <w:divBdr>
            <w:top w:val="none" w:sz="0" w:space="0" w:color="auto"/>
            <w:left w:val="none" w:sz="0" w:space="0" w:color="auto"/>
            <w:bottom w:val="none" w:sz="0" w:space="0" w:color="auto"/>
            <w:right w:val="none" w:sz="0" w:space="0" w:color="auto"/>
          </w:divBdr>
        </w:div>
        <w:div w:id="2119442692">
          <w:marLeft w:val="480"/>
          <w:marRight w:val="0"/>
          <w:marTop w:val="0"/>
          <w:marBottom w:val="0"/>
          <w:divBdr>
            <w:top w:val="none" w:sz="0" w:space="0" w:color="auto"/>
            <w:left w:val="none" w:sz="0" w:space="0" w:color="auto"/>
            <w:bottom w:val="none" w:sz="0" w:space="0" w:color="auto"/>
            <w:right w:val="none" w:sz="0" w:space="0" w:color="auto"/>
          </w:divBdr>
        </w:div>
        <w:div w:id="660625951">
          <w:marLeft w:val="480"/>
          <w:marRight w:val="0"/>
          <w:marTop w:val="0"/>
          <w:marBottom w:val="0"/>
          <w:divBdr>
            <w:top w:val="none" w:sz="0" w:space="0" w:color="auto"/>
            <w:left w:val="none" w:sz="0" w:space="0" w:color="auto"/>
            <w:bottom w:val="none" w:sz="0" w:space="0" w:color="auto"/>
            <w:right w:val="none" w:sz="0" w:space="0" w:color="auto"/>
          </w:divBdr>
        </w:div>
        <w:div w:id="2017800656">
          <w:marLeft w:val="480"/>
          <w:marRight w:val="0"/>
          <w:marTop w:val="0"/>
          <w:marBottom w:val="0"/>
          <w:divBdr>
            <w:top w:val="none" w:sz="0" w:space="0" w:color="auto"/>
            <w:left w:val="none" w:sz="0" w:space="0" w:color="auto"/>
            <w:bottom w:val="none" w:sz="0" w:space="0" w:color="auto"/>
            <w:right w:val="none" w:sz="0" w:space="0" w:color="auto"/>
          </w:divBdr>
        </w:div>
        <w:div w:id="125777561">
          <w:marLeft w:val="480"/>
          <w:marRight w:val="0"/>
          <w:marTop w:val="0"/>
          <w:marBottom w:val="0"/>
          <w:divBdr>
            <w:top w:val="none" w:sz="0" w:space="0" w:color="auto"/>
            <w:left w:val="none" w:sz="0" w:space="0" w:color="auto"/>
            <w:bottom w:val="none" w:sz="0" w:space="0" w:color="auto"/>
            <w:right w:val="none" w:sz="0" w:space="0" w:color="auto"/>
          </w:divBdr>
        </w:div>
        <w:div w:id="501361395">
          <w:marLeft w:val="480"/>
          <w:marRight w:val="0"/>
          <w:marTop w:val="0"/>
          <w:marBottom w:val="0"/>
          <w:divBdr>
            <w:top w:val="none" w:sz="0" w:space="0" w:color="auto"/>
            <w:left w:val="none" w:sz="0" w:space="0" w:color="auto"/>
            <w:bottom w:val="none" w:sz="0" w:space="0" w:color="auto"/>
            <w:right w:val="none" w:sz="0" w:space="0" w:color="auto"/>
          </w:divBdr>
        </w:div>
        <w:div w:id="1361971588">
          <w:marLeft w:val="480"/>
          <w:marRight w:val="0"/>
          <w:marTop w:val="0"/>
          <w:marBottom w:val="0"/>
          <w:divBdr>
            <w:top w:val="none" w:sz="0" w:space="0" w:color="auto"/>
            <w:left w:val="none" w:sz="0" w:space="0" w:color="auto"/>
            <w:bottom w:val="none" w:sz="0" w:space="0" w:color="auto"/>
            <w:right w:val="none" w:sz="0" w:space="0" w:color="auto"/>
          </w:divBdr>
        </w:div>
        <w:div w:id="258679333">
          <w:marLeft w:val="480"/>
          <w:marRight w:val="0"/>
          <w:marTop w:val="0"/>
          <w:marBottom w:val="0"/>
          <w:divBdr>
            <w:top w:val="none" w:sz="0" w:space="0" w:color="auto"/>
            <w:left w:val="none" w:sz="0" w:space="0" w:color="auto"/>
            <w:bottom w:val="none" w:sz="0" w:space="0" w:color="auto"/>
            <w:right w:val="none" w:sz="0" w:space="0" w:color="auto"/>
          </w:divBdr>
        </w:div>
        <w:div w:id="1687517988">
          <w:marLeft w:val="480"/>
          <w:marRight w:val="0"/>
          <w:marTop w:val="0"/>
          <w:marBottom w:val="0"/>
          <w:divBdr>
            <w:top w:val="none" w:sz="0" w:space="0" w:color="auto"/>
            <w:left w:val="none" w:sz="0" w:space="0" w:color="auto"/>
            <w:bottom w:val="none" w:sz="0" w:space="0" w:color="auto"/>
            <w:right w:val="none" w:sz="0" w:space="0" w:color="auto"/>
          </w:divBdr>
        </w:div>
        <w:div w:id="1325888821">
          <w:marLeft w:val="480"/>
          <w:marRight w:val="0"/>
          <w:marTop w:val="0"/>
          <w:marBottom w:val="0"/>
          <w:divBdr>
            <w:top w:val="none" w:sz="0" w:space="0" w:color="auto"/>
            <w:left w:val="none" w:sz="0" w:space="0" w:color="auto"/>
            <w:bottom w:val="none" w:sz="0" w:space="0" w:color="auto"/>
            <w:right w:val="none" w:sz="0" w:space="0" w:color="auto"/>
          </w:divBdr>
        </w:div>
        <w:div w:id="344213230">
          <w:marLeft w:val="480"/>
          <w:marRight w:val="0"/>
          <w:marTop w:val="0"/>
          <w:marBottom w:val="0"/>
          <w:divBdr>
            <w:top w:val="none" w:sz="0" w:space="0" w:color="auto"/>
            <w:left w:val="none" w:sz="0" w:space="0" w:color="auto"/>
            <w:bottom w:val="none" w:sz="0" w:space="0" w:color="auto"/>
            <w:right w:val="none" w:sz="0" w:space="0" w:color="auto"/>
          </w:divBdr>
        </w:div>
        <w:div w:id="1098523609">
          <w:marLeft w:val="480"/>
          <w:marRight w:val="0"/>
          <w:marTop w:val="0"/>
          <w:marBottom w:val="0"/>
          <w:divBdr>
            <w:top w:val="none" w:sz="0" w:space="0" w:color="auto"/>
            <w:left w:val="none" w:sz="0" w:space="0" w:color="auto"/>
            <w:bottom w:val="none" w:sz="0" w:space="0" w:color="auto"/>
            <w:right w:val="none" w:sz="0" w:space="0" w:color="auto"/>
          </w:divBdr>
        </w:div>
        <w:div w:id="1270042291">
          <w:marLeft w:val="480"/>
          <w:marRight w:val="0"/>
          <w:marTop w:val="0"/>
          <w:marBottom w:val="0"/>
          <w:divBdr>
            <w:top w:val="none" w:sz="0" w:space="0" w:color="auto"/>
            <w:left w:val="none" w:sz="0" w:space="0" w:color="auto"/>
            <w:bottom w:val="none" w:sz="0" w:space="0" w:color="auto"/>
            <w:right w:val="none" w:sz="0" w:space="0" w:color="auto"/>
          </w:divBdr>
        </w:div>
        <w:div w:id="1463767416">
          <w:marLeft w:val="480"/>
          <w:marRight w:val="0"/>
          <w:marTop w:val="0"/>
          <w:marBottom w:val="0"/>
          <w:divBdr>
            <w:top w:val="none" w:sz="0" w:space="0" w:color="auto"/>
            <w:left w:val="none" w:sz="0" w:space="0" w:color="auto"/>
            <w:bottom w:val="none" w:sz="0" w:space="0" w:color="auto"/>
            <w:right w:val="none" w:sz="0" w:space="0" w:color="auto"/>
          </w:divBdr>
        </w:div>
        <w:div w:id="2121879074">
          <w:marLeft w:val="480"/>
          <w:marRight w:val="0"/>
          <w:marTop w:val="0"/>
          <w:marBottom w:val="0"/>
          <w:divBdr>
            <w:top w:val="none" w:sz="0" w:space="0" w:color="auto"/>
            <w:left w:val="none" w:sz="0" w:space="0" w:color="auto"/>
            <w:bottom w:val="none" w:sz="0" w:space="0" w:color="auto"/>
            <w:right w:val="none" w:sz="0" w:space="0" w:color="auto"/>
          </w:divBdr>
        </w:div>
        <w:div w:id="45640359">
          <w:marLeft w:val="480"/>
          <w:marRight w:val="0"/>
          <w:marTop w:val="0"/>
          <w:marBottom w:val="0"/>
          <w:divBdr>
            <w:top w:val="none" w:sz="0" w:space="0" w:color="auto"/>
            <w:left w:val="none" w:sz="0" w:space="0" w:color="auto"/>
            <w:bottom w:val="none" w:sz="0" w:space="0" w:color="auto"/>
            <w:right w:val="none" w:sz="0" w:space="0" w:color="auto"/>
          </w:divBdr>
        </w:div>
        <w:div w:id="1028330958">
          <w:marLeft w:val="480"/>
          <w:marRight w:val="0"/>
          <w:marTop w:val="0"/>
          <w:marBottom w:val="0"/>
          <w:divBdr>
            <w:top w:val="none" w:sz="0" w:space="0" w:color="auto"/>
            <w:left w:val="none" w:sz="0" w:space="0" w:color="auto"/>
            <w:bottom w:val="none" w:sz="0" w:space="0" w:color="auto"/>
            <w:right w:val="none" w:sz="0" w:space="0" w:color="auto"/>
          </w:divBdr>
        </w:div>
        <w:div w:id="89930122">
          <w:marLeft w:val="480"/>
          <w:marRight w:val="0"/>
          <w:marTop w:val="0"/>
          <w:marBottom w:val="0"/>
          <w:divBdr>
            <w:top w:val="none" w:sz="0" w:space="0" w:color="auto"/>
            <w:left w:val="none" w:sz="0" w:space="0" w:color="auto"/>
            <w:bottom w:val="none" w:sz="0" w:space="0" w:color="auto"/>
            <w:right w:val="none" w:sz="0" w:space="0" w:color="auto"/>
          </w:divBdr>
        </w:div>
        <w:div w:id="2126655482">
          <w:marLeft w:val="480"/>
          <w:marRight w:val="0"/>
          <w:marTop w:val="0"/>
          <w:marBottom w:val="0"/>
          <w:divBdr>
            <w:top w:val="none" w:sz="0" w:space="0" w:color="auto"/>
            <w:left w:val="none" w:sz="0" w:space="0" w:color="auto"/>
            <w:bottom w:val="none" w:sz="0" w:space="0" w:color="auto"/>
            <w:right w:val="none" w:sz="0" w:space="0" w:color="auto"/>
          </w:divBdr>
        </w:div>
        <w:div w:id="326985813">
          <w:marLeft w:val="480"/>
          <w:marRight w:val="0"/>
          <w:marTop w:val="0"/>
          <w:marBottom w:val="0"/>
          <w:divBdr>
            <w:top w:val="none" w:sz="0" w:space="0" w:color="auto"/>
            <w:left w:val="none" w:sz="0" w:space="0" w:color="auto"/>
            <w:bottom w:val="none" w:sz="0" w:space="0" w:color="auto"/>
            <w:right w:val="none" w:sz="0" w:space="0" w:color="auto"/>
          </w:divBdr>
        </w:div>
        <w:div w:id="769395492">
          <w:marLeft w:val="480"/>
          <w:marRight w:val="0"/>
          <w:marTop w:val="0"/>
          <w:marBottom w:val="0"/>
          <w:divBdr>
            <w:top w:val="none" w:sz="0" w:space="0" w:color="auto"/>
            <w:left w:val="none" w:sz="0" w:space="0" w:color="auto"/>
            <w:bottom w:val="none" w:sz="0" w:space="0" w:color="auto"/>
            <w:right w:val="none" w:sz="0" w:space="0" w:color="auto"/>
          </w:divBdr>
        </w:div>
        <w:div w:id="24866068">
          <w:marLeft w:val="480"/>
          <w:marRight w:val="0"/>
          <w:marTop w:val="0"/>
          <w:marBottom w:val="0"/>
          <w:divBdr>
            <w:top w:val="none" w:sz="0" w:space="0" w:color="auto"/>
            <w:left w:val="none" w:sz="0" w:space="0" w:color="auto"/>
            <w:bottom w:val="none" w:sz="0" w:space="0" w:color="auto"/>
            <w:right w:val="none" w:sz="0" w:space="0" w:color="auto"/>
          </w:divBdr>
        </w:div>
      </w:divsChild>
    </w:div>
    <w:div w:id="1364860521">
      <w:bodyDiv w:val="1"/>
      <w:marLeft w:val="0"/>
      <w:marRight w:val="0"/>
      <w:marTop w:val="0"/>
      <w:marBottom w:val="0"/>
      <w:divBdr>
        <w:top w:val="none" w:sz="0" w:space="0" w:color="auto"/>
        <w:left w:val="none" w:sz="0" w:space="0" w:color="auto"/>
        <w:bottom w:val="none" w:sz="0" w:space="0" w:color="auto"/>
        <w:right w:val="none" w:sz="0" w:space="0" w:color="auto"/>
      </w:divBdr>
    </w:div>
    <w:div w:id="1367179120">
      <w:bodyDiv w:val="1"/>
      <w:marLeft w:val="0"/>
      <w:marRight w:val="0"/>
      <w:marTop w:val="0"/>
      <w:marBottom w:val="0"/>
      <w:divBdr>
        <w:top w:val="none" w:sz="0" w:space="0" w:color="auto"/>
        <w:left w:val="none" w:sz="0" w:space="0" w:color="auto"/>
        <w:bottom w:val="none" w:sz="0" w:space="0" w:color="auto"/>
        <w:right w:val="none" w:sz="0" w:space="0" w:color="auto"/>
      </w:divBdr>
      <w:divsChild>
        <w:div w:id="1810827733">
          <w:marLeft w:val="480"/>
          <w:marRight w:val="0"/>
          <w:marTop w:val="0"/>
          <w:marBottom w:val="0"/>
          <w:divBdr>
            <w:top w:val="none" w:sz="0" w:space="0" w:color="auto"/>
            <w:left w:val="none" w:sz="0" w:space="0" w:color="auto"/>
            <w:bottom w:val="none" w:sz="0" w:space="0" w:color="auto"/>
            <w:right w:val="none" w:sz="0" w:space="0" w:color="auto"/>
          </w:divBdr>
        </w:div>
        <w:div w:id="1285161570">
          <w:marLeft w:val="480"/>
          <w:marRight w:val="0"/>
          <w:marTop w:val="0"/>
          <w:marBottom w:val="0"/>
          <w:divBdr>
            <w:top w:val="none" w:sz="0" w:space="0" w:color="auto"/>
            <w:left w:val="none" w:sz="0" w:space="0" w:color="auto"/>
            <w:bottom w:val="none" w:sz="0" w:space="0" w:color="auto"/>
            <w:right w:val="none" w:sz="0" w:space="0" w:color="auto"/>
          </w:divBdr>
        </w:div>
        <w:div w:id="1950311238">
          <w:marLeft w:val="480"/>
          <w:marRight w:val="0"/>
          <w:marTop w:val="0"/>
          <w:marBottom w:val="0"/>
          <w:divBdr>
            <w:top w:val="none" w:sz="0" w:space="0" w:color="auto"/>
            <w:left w:val="none" w:sz="0" w:space="0" w:color="auto"/>
            <w:bottom w:val="none" w:sz="0" w:space="0" w:color="auto"/>
            <w:right w:val="none" w:sz="0" w:space="0" w:color="auto"/>
          </w:divBdr>
        </w:div>
        <w:div w:id="570889052">
          <w:marLeft w:val="480"/>
          <w:marRight w:val="0"/>
          <w:marTop w:val="0"/>
          <w:marBottom w:val="0"/>
          <w:divBdr>
            <w:top w:val="none" w:sz="0" w:space="0" w:color="auto"/>
            <w:left w:val="none" w:sz="0" w:space="0" w:color="auto"/>
            <w:bottom w:val="none" w:sz="0" w:space="0" w:color="auto"/>
            <w:right w:val="none" w:sz="0" w:space="0" w:color="auto"/>
          </w:divBdr>
        </w:div>
        <w:div w:id="1290480549">
          <w:marLeft w:val="480"/>
          <w:marRight w:val="0"/>
          <w:marTop w:val="0"/>
          <w:marBottom w:val="0"/>
          <w:divBdr>
            <w:top w:val="none" w:sz="0" w:space="0" w:color="auto"/>
            <w:left w:val="none" w:sz="0" w:space="0" w:color="auto"/>
            <w:bottom w:val="none" w:sz="0" w:space="0" w:color="auto"/>
            <w:right w:val="none" w:sz="0" w:space="0" w:color="auto"/>
          </w:divBdr>
        </w:div>
        <w:div w:id="2100517480">
          <w:marLeft w:val="480"/>
          <w:marRight w:val="0"/>
          <w:marTop w:val="0"/>
          <w:marBottom w:val="0"/>
          <w:divBdr>
            <w:top w:val="none" w:sz="0" w:space="0" w:color="auto"/>
            <w:left w:val="none" w:sz="0" w:space="0" w:color="auto"/>
            <w:bottom w:val="none" w:sz="0" w:space="0" w:color="auto"/>
            <w:right w:val="none" w:sz="0" w:space="0" w:color="auto"/>
          </w:divBdr>
        </w:div>
        <w:div w:id="1625963795">
          <w:marLeft w:val="480"/>
          <w:marRight w:val="0"/>
          <w:marTop w:val="0"/>
          <w:marBottom w:val="0"/>
          <w:divBdr>
            <w:top w:val="none" w:sz="0" w:space="0" w:color="auto"/>
            <w:left w:val="none" w:sz="0" w:space="0" w:color="auto"/>
            <w:bottom w:val="none" w:sz="0" w:space="0" w:color="auto"/>
            <w:right w:val="none" w:sz="0" w:space="0" w:color="auto"/>
          </w:divBdr>
        </w:div>
        <w:div w:id="724648966">
          <w:marLeft w:val="480"/>
          <w:marRight w:val="0"/>
          <w:marTop w:val="0"/>
          <w:marBottom w:val="0"/>
          <w:divBdr>
            <w:top w:val="none" w:sz="0" w:space="0" w:color="auto"/>
            <w:left w:val="none" w:sz="0" w:space="0" w:color="auto"/>
            <w:bottom w:val="none" w:sz="0" w:space="0" w:color="auto"/>
            <w:right w:val="none" w:sz="0" w:space="0" w:color="auto"/>
          </w:divBdr>
        </w:div>
        <w:div w:id="1119956742">
          <w:marLeft w:val="480"/>
          <w:marRight w:val="0"/>
          <w:marTop w:val="0"/>
          <w:marBottom w:val="0"/>
          <w:divBdr>
            <w:top w:val="none" w:sz="0" w:space="0" w:color="auto"/>
            <w:left w:val="none" w:sz="0" w:space="0" w:color="auto"/>
            <w:bottom w:val="none" w:sz="0" w:space="0" w:color="auto"/>
            <w:right w:val="none" w:sz="0" w:space="0" w:color="auto"/>
          </w:divBdr>
        </w:div>
        <w:div w:id="438377791">
          <w:marLeft w:val="480"/>
          <w:marRight w:val="0"/>
          <w:marTop w:val="0"/>
          <w:marBottom w:val="0"/>
          <w:divBdr>
            <w:top w:val="none" w:sz="0" w:space="0" w:color="auto"/>
            <w:left w:val="none" w:sz="0" w:space="0" w:color="auto"/>
            <w:bottom w:val="none" w:sz="0" w:space="0" w:color="auto"/>
            <w:right w:val="none" w:sz="0" w:space="0" w:color="auto"/>
          </w:divBdr>
        </w:div>
        <w:div w:id="190993665">
          <w:marLeft w:val="480"/>
          <w:marRight w:val="0"/>
          <w:marTop w:val="0"/>
          <w:marBottom w:val="0"/>
          <w:divBdr>
            <w:top w:val="none" w:sz="0" w:space="0" w:color="auto"/>
            <w:left w:val="none" w:sz="0" w:space="0" w:color="auto"/>
            <w:bottom w:val="none" w:sz="0" w:space="0" w:color="auto"/>
            <w:right w:val="none" w:sz="0" w:space="0" w:color="auto"/>
          </w:divBdr>
        </w:div>
        <w:div w:id="826172806">
          <w:marLeft w:val="480"/>
          <w:marRight w:val="0"/>
          <w:marTop w:val="0"/>
          <w:marBottom w:val="0"/>
          <w:divBdr>
            <w:top w:val="none" w:sz="0" w:space="0" w:color="auto"/>
            <w:left w:val="none" w:sz="0" w:space="0" w:color="auto"/>
            <w:bottom w:val="none" w:sz="0" w:space="0" w:color="auto"/>
            <w:right w:val="none" w:sz="0" w:space="0" w:color="auto"/>
          </w:divBdr>
        </w:div>
        <w:div w:id="2068407847">
          <w:marLeft w:val="480"/>
          <w:marRight w:val="0"/>
          <w:marTop w:val="0"/>
          <w:marBottom w:val="0"/>
          <w:divBdr>
            <w:top w:val="none" w:sz="0" w:space="0" w:color="auto"/>
            <w:left w:val="none" w:sz="0" w:space="0" w:color="auto"/>
            <w:bottom w:val="none" w:sz="0" w:space="0" w:color="auto"/>
            <w:right w:val="none" w:sz="0" w:space="0" w:color="auto"/>
          </w:divBdr>
        </w:div>
        <w:div w:id="236597879">
          <w:marLeft w:val="480"/>
          <w:marRight w:val="0"/>
          <w:marTop w:val="0"/>
          <w:marBottom w:val="0"/>
          <w:divBdr>
            <w:top w:val="none" w:sz="0" w:space="0" w:color="auto"/>
            <w:left w:val="none" w:sz="0" w:space="0" w:color="auto"/>
            <w:bottom w:val="none" w:sz="0" w:space="0" w:color="auto"/>
            <w:right w:val="none" w:sz="0" w:space="0" w:color="auto"/>
          </w:divBdr>
        </w:div>
        <w:div w:id="133331635">
          <w:marLeft w:val="480"/>
          <w:marRight w:val="0"/>
          <w:marTop w:val="0"/>
          <w:marBottom w:val="0"/>
          <w:divBdr>
            <w:top w:val="none" w:sz="0" w:space="0" w:color="auto"/>
            <w:left w:val="none" w:sz="0" w:space="0" w:color="auto"/>
            <w:bottom w:val="none" w:sz="0" w:space="0" w:color="auto"/>
            <w:right w:val="none" w:sz="0" w:space="0" w:color="auto"/>
          </w:divBdr>
        </w:div>
        <w:div w:id="1674726440">
          <w:marLeft w:val="480"/>
          <w:marRight w:val="0"/>
          <w:marTop w:val="0"/>
          <w:marBottom w:val="0"/>
          <w:divBdr>
            <w:top w:val="none" w:sz="0" w:space="0" w:color="auto"/>
            <w:left w:val="none" w:sz="0" w:space="0" w:color="auto"/>
            <w:bottom w:val="none" w:sz="0" w:space="0" w:color="auto"/>
            <w:right w:val="none" w:sz="0" w:space="0" w:color="auto"/>
          </w:divBdr>
        </w:div>
        <w:div w:id="766928670">
          <w:marLeft w:val="480"/>
          <w:marRight w:val="0"/>
          <w:marTop w:val="0"/>
          <w:marBottom w:val="0"/>
          <w:divBdr>
            <w:top w:val="none" w:sz="0" w:space="0" w:color="auto"/>
            <w:left w:val="none" w:sz="0" w:space="0" w:color="auto"/>
            <w:bottom w:val="none" w:sz="0" w:space="0" w:color="auto"/>
            <w:right w:val="none" w:sz="0" w:space="0" w:color="auto"/>
          </w:divBdr>
        </w:div>
        <w:div w:id="466629769">
          <w:marLeft w:val="480"/>
          <w:marRight w:val="0"/>
          <w:marTop w:val="0"/>
          <w:marBottom w:val="0"/>
          <w:divBdr>
            <w:top w:val="none" w:sz="0" w:space="0" w:color="auto"/>
            <w:left w:val="none" w:sz="0" w:space="0" w:color="auto"/>
            <w:bottom w:val="none" w:sz="0" w:space="0" w:color="auto"/>
            <w:right w:val="none" w:sz="0" w:space="0" w:color="auto"/>
          </w:divBdr>
        </w:div>
        <w:div w:id="15355537">
          <w:marLeft w:val="480"/>
          <w:marRight w:val="0"/>
          <w:marTop w:val="0"/>
          <w:marBottom w:val="0"/>
          <w:divBdr>
            <w:top w:val="none" w:sz="0" w:space="0" w:color="auto"/>
            <w:left w:val="none" w:sz="0" w:space="0" w:color="auto"/>
            <w:bottom w:val="none" w:sz="0" w:space="0" w:color="auto"/>
            <w:right w:val="none" w:sz="0" w:space="0" w:color="auto"/>
          </w:divBdr>
        </w:div>
        <w:div w:id="984703790">
          <w:marLeft w:val="480"/>
          <w:marRight w:val="0"/>
          <w:marTop w:val="0"/>
          <w:marBottom w:val="0"/>
          <w:divBdr>
            <w:top w:val="none" w:sz="0" w:space="0" w:color="auto"/>
            <w:left w:val="none" w:sz="0" w:space="0" w:color="auto"/>
            <w:bottom w:val="none" w:sz="0" w:space="0" w:color="auto"/>
            <w:right w:val="none" w:sz="0" w:space="0" w:color="auto"/>
          </w:divBdr>
        </w:div>
        <w:div w:id="226459105">
          <w:marLeft w:val="480"/>
          <w:marRight w:val="0"/>
          <w:marTop w:val="0"/>
          <w:marBottom w:val="0"/>
          <w:divBdr>
            <w:top w:val="none" w:sz="0" w:space="0" w:color="auto"/>
            <w:left w:val="none" w:sz="0" w:space="0" w:color="auto"/>
            <w:bottom w:val="none" w:sz="0" w:space="0" w:color="auto"/>
            <w:right w:val="none" w:sz="0" w:space="0" w:color="auto"/>
          </w:divBdr>
        </w:div>
        <w:div w:id="1198860344">
          <w:marLeft w:val="480"/>
          <w:marRight w:val="0"/>
          <w:marTop w:val="0"/>
          <w:marBottom w:val="0"/>
          <w:divBdr>
            <w:top w:val="none" w:sz="0" w:space="0" w:color="auto"/>
            <w:left w:val="none" w:sz="0" w:space="0" w:color="auto"/>
            <w:bottom w:val="none" w:sz="0" w:space="0" w:color="auto"/>
            <w:right w:val="none" w:sz="0" w:space="0" w:color="auto"/>
          </w:divBdr>
        </w:div>
        <w:div w:id="2091809676">
          <w:marLeft w:val="480"/>
          <w:marRight w:val="0"/>
          <w:marTop w:val="0"/>
          <w:marBottom w:val="0"/>
          <w:divBdr>
            <w:top w:val="none" w:sz="0" w:space="0" w:color="auto"/>
            <w:left w:val="none" w:sz="0" w:space="0" w:color="auto"/>
            <w:bottom w:val="none" w:sz="0" w:space="0" w:color="auto"/>
            <w:right w:val="none" w:sz="0" w:space="0" w:color="auto"/>
          </w:divBdr>
        </w:div>
        <w:div w:id="1449423564">
          <w:marLeft w:val="480"/>
          <w:marRight w:val="0"/>
          <w:marTop w:val="0"/>
          <w:marBottom w:val="0"/>
          <w:divBdr>
            <w:top w:val="none" w:sz="0" w:space="0" w:color="auto"/>
            <w:left w:val="none" w:sz="0" w:space="0" w:color="auto"/>
            <w:bottom w:val="none" w:sz="0" w:space="0" w:color="auto"/>
            <w:right w:val="none" w:sz="0" w:space="0" w:color="auto"/>
          </w:divBdr>
        </w:div>
        <w:div w:id="684941877">
          <w:marLeft w:val="480"/>
          <w:marRight w:val="0"/>
          <w:marTop w:val="0"/>
          <w:marBottom w:val="0"/>
          <w:divBdr>
            <w:top w:val="none" w:sz="0" w:space="0" w:color="auto"/>
            <w:left w:val="none" w:sz="0" w:space="0" w:color="auto"/>
            <w:bottom w:val="none" w:sz="0" w:space="0" w:color="auto"/>
            <w:right w:val="none" w:sz="0" w:space="0" w:color="auto"/>
          </w:divBdr>
        </w:div>
        <w:div w:id="851918698">
          <w:marLeft w:val="480"/>
          <w:marRight w:val="0"/>
          <w:marTop w:val="0"/>
          <w:marBottom w:val="0"/>
          <w:divBdr>
            <w:top w:val="none" w:sz="0" w:space="0" w:color="auto"/>
            <w:left w:val="none" w:sz="0" w:space="0" w:color="auto"/>
            <w:bottom w:val="none" w:sz="0" w:space="0" w:color="auto"/>
            <w:right w:val="none" w:sz="0" w:space="0" w:color="auto"/>
          </w:divBdr>
        </w:div>
        <w:div w:id="1833567649">
          <w:marLeft w:val="480"/>
          <w:marRight w:val="0"/>
          <w:marTop w:val="0"/>
          <w:marBottom w:val="0"/>
          <w:divBdr>
            <w:top w:val="none" w:sz="0" w:space="0" w:color="auto"/>
            <w:left w:val="none" w:sz="0" w:space="0" w:color="auto"/>
            <w:bottom w:val="none" w:sz="0" w:space="0" w:color="auto"/>
            <w:right w:val="none" w:sz="0" w:space="0" w:color="auto"/>
          </w:divBdr>
        </w:div>
        <w:div w:id="1925605693">
          <w:marLeft w:val="480"/>
          <w:marRight w:val="0"/>
          <w:marTop w:val="0"/>
          <w:marBottom w:val="0"/>
          <w:divBdr>
            <w:top w:val="none" w:sz="0" w:space="0" w:color="auto"/>
            <w:left w:val="none" w:sz="0" w:space="0" w:color="auto"/>
            <w:bottom w:val="none" w:sz="0" w:space="0" w:color="auto"/>
            <w:right w:val="none" w:sz="0" w:space="0" w:color="auto"/>
          </w:divBdr>
        </w:div>
        <w:div w:id="14424398">
          <w:marLeft w:val="480"/>
          <w:marRight w:val="0"/>
          <w:marTop w:val="0"/>
          <w:marBottom w:val="0"/>
          <w:divBdr>
            <w:top w:val="none" w:sz="0" w:space="0" w:color="auto"/>
            <w:left w:val="none" w:sz="0" w:space="0" w:color="auto"/>
            <w:bottom w:val="none" w:sz="0" w:space="0" w:color="auto"/>
            <w:right w:val="none" w:sz="0" w:space="0" w:color="auto"/>
          </w:divBdr>
        </w:div>
        <w:div w:id="1217009276">
          <w:marLeft w:val="480"/>
          <w:marRight w:val="0"/>
          <w:marTop w:val="0"/>
          <w:marBottom w:val="0"/>
          <w:divBdr>
            <w:top w:val="none" w:sz="0" w:space="0" w:color="auto"/>
            <w:left w:val="none" w:sz="0" w:space="0" w:color="auto"/>
            <w:bottom w:val="none" w:sz="0" w:space="0" w:color="auto"/>
            <w:right w:val="none" w:sz="0" w:space="0" w:color="auto"/>
          </w:divBdr>
        </w:div>
        <w:div w:id="407263790">
          <w:marLeft w:val="480"/>
          <w:marRight w:val="0"/>
          <w:marTop w:val="0"/>
          <w:marBottom w:val="0"/>
          <w:divBdr>
            <w:top w:val="none" w:sz="0" w:space="0" w:color="auto"/>
            <w:left w:val="none" w:sz="0" w:space="0" w:color="auto"/>
            <w:bottom w:val="none" w:sz="0" w:space="0" w:color="auto"/>
            <w:right w:val="none" w:sz="0" w:space="0" w:color="auto"/>
          </w:divBdr>
        </w:div>
        <w:div w:id="794521790">
          <w:marLeft w:val="480"/>
          <w:marRight w:val="0"/>
          <w:marTop w:val="0"/>
          <w:marBottom w:val="0"/>
          <w:divBdr>
            <w:top w:val="none" w:sz="0" w:space="0" w:color="auto"/>
            <w:left w:val="none" w:sz="0" w:space="0" w:color="auto"/>
            <w:bottom w:val="none" w:sz="0" w:space="0" w:color="auto"/>
            <w:right w:val="none" w:sz="0" w:space="0" w:color="auto"/>
          </w:divBdr>
        </w:div>
        <w:div w:id="1642542508">
          <w:marLeft w:val="480"/>
          <w:marRight w:val="0"/>
          <w:marTop w:val="0"/>
          <w:marBottom w:val="0"/>
          <w:divBdr>
            <w:top w:val="none" w:sz="0" w:space="0" w:color="auto"/>
            <w:left w:val="none" w:sz="0" w:space="0" w:color="auto"/>
            <w:bottom w:val="none" w:sz="0" w:space="0" w:color="auto"/>
            <w:right w:val="none" w:sz="0" w:space="0" w:color="auto"/>
          </w:divBdr>
        </w:div>
        <w:div w:id="690183385">
          <w:marLeft w:val="480"/>
          <w:marRight w:val="0"/>
          <w:marTop w:val="0"/>
          <w:marBottom w:val="0"/>
          <w:divBdr>
            <w:top w:val="none" w:sz="0" w:space="0" w:color="auto"/>
            <w:left w:val="none" w:sz="0" w:space="0" w:color="auto"/>
            <w:bottom w:val="none" w:sz="0" w:space="0" w:color="auto"/>
            <w:right w:val="none" w:sz="0" w:space="0" w:color="auto"/>
          </w:divBdr>
        </w:div>
        <w:div w:id="168717166">
          <w:marLeft w:val="480"/>
          <w:marRight w:val="0"/>
          <w:marTop w:val="0"/>
          <w:marBottom w:val="0"/>
          <w:divBdr>
            <w:top w:val="none" w:sz="0" w:space="0" w:color="auto"/>
            <w:left w:val="none" w:sz="0" w:space="0" w:color="auto"/>
            <w:bottom w:val="none" w:sz="0" w:space="0" w:color="auto"/>
            <w:right w:val="none" w:sz="0" w:space="0" w:color="auto"/>
          </w:divBdr>
        </w:div>
        <w:div w:id="344477049">
          <w:marLeft w:val="480"/>
          <w:marRight w:val="0"/>
          <w:marTop w:val="0"/>
          <w:marBottom w:val="0"/>
          <w:divBdr>
            <w:top w:val="none" w:sz="0" w:space="0" w:color="auto"/>
            <w:left w:val="none" w:sz="0" w:space="0" w:color="auto"/>
            <w:bottom w:val="none" w:sz="0" w:space="0" w:color="auto"/>
            <w:right w:val="none" w:sz="0" w:space="0" w:color="auto"/>
          </w:divBdr>
        </w:div>
        <w:div w:id="874849431">
          <w:marLeft w:val="480"/>
          <w:marRight w:val="0"/>
          <w:marTop w:val="0"/>
          <w:marBottom w:val="0"/>
          <w:divBdr>
            <w:top w:val="none" w:sz="0" w:space="0" w:color="auto"/>
            <w:left w:val="none" w:sz="0" w:space="0" w:color="auto"/>
            <w:bottom w:val="none" w:sz="0" w:space="0" w:color="auto"/>
            <w:right w:val="none" w:sz="0" w:space="0" w:color="auto"/>
          </w:divBdr>
        </w:div>
        <w:div w:id="930970405">
          <w:marLeft w:val="480"/>
          <w:marRight w:val="0"/>
          <w:marTop w:val="0"/>
          <w:marBottom w:val="0"/>
          <w:divBdr>
            <w:top w:val="none" w:sz="0" w:space="0" w:color="auto"/>
            <w:left w:val="none" w:sz="0" w:space="0" w:color="auto"/>
            <w:bottom w:val="none" w:sz="0" w:space="0" w:color="auto"/>
            <w:right w:val="none" w:sz="0" w:space="0" w:color="auto"/>
          </w:divBdr>
        </w:div>
        <w:div w:id="1633249096">
          <w:marLeft w:val="480"/>
          <w:marRight w:val="0"/>
          <w:marTop w:val="0"/>
          <w:marBottom w:val="0"/>
          <w:divBdr>
            <w:top w:val="none" w:sz="0" w:space="0" w:color="auto"/>
            <w:left w:val="none" w:sz="0" w:space="0" w:color="auto"/>
            <w:bottom w:val="none" w:sz="0" w:space="0" w:color="auto"/>
            <w:right w:val="none" w:sz="0" w:space="0" w:color="auto"/>
          </w:divBdr>
        </w:div>
        <w:div w:id="1849325664">
          <w:marLeft w:val="480"/>
          <w:marRight w:val="0"/>
          <w:marTop w:val="0"/>
          <w:marBottom w:val="0"/>
          <w:divBdr>
            <w:top w:val="none" w:sz="0" w:space="0" w:color="auto"/>
            <w:left w:val="none" w:sz="0" w:space="0" w:color="auto"/>
            <w:bottom w:val="none" w:sz="0" w:space="0" w:color="auto"/>
            <w:right w:val="none" w:sz="0" w:space="0" w:color="auto"/>
          </w:divBdr>
        </w:div>
        <w:div w:id="704333795">
          <w:marLeft w:val="480"/>
          <w:marRight w:val="0"/>
          <w:marTop w:val="0"/>
          <w:marBottom w:val="0"/>
          <w:divBdr>
            <w:top w:val="none" w:sz="0" w:space="0" w:color="auto"/>
            <w:left w:val="none" w:sz="0" w:space="0" w:color="auto"/>
            <w:bottom w:val="none" w:sz="0" w:space="0" w:color="auto"/>
            <w:right w:val="none" w:sz="0" w:space="0" w:color="auto"/>
          </w:divBdr>
        </w:div>
        <w:div w:id="1583828432">
          <w:marLeft w:val="480"/>
          <w:marRight w:val="0"/>
          <w:marTop w:val="0"/>
          <w:marBottom w:val="0"/>
          <w:divBdr>
            <w:top w:val="none" w:sz="0" w:space="0" w:color="auto"/>
            <w:left w:val="none" w:sz="0" w:space="0" w:color="auto"/>
            <w:bottom w:val="none" w:sz="0" w:space="0" w:color="auto"/>
            <w:right w:val="none" w:sz="0" w:space="0" w:color="auto"/>
          </w:divBdr>
        </w:div>
        <w:div w:id="1053777593">
          <w:marLeft w:val="480"/>
          <w:marRight w:val="0"/>
          <w:marTop w:val="0"/>
          <w:marBottom w:val="0"/>
          <w:divBdr>
            <w:top w:val="none" w:sz="0" w:space="0" w:color="auto"/>
            <w:left w:val="none" w:sz="0" w:space="0" w:color="auto"/>
            <w:bottom w:val="none" w:sz="0" w:space="0" w:color="auto"/>
            <w:right w:val="none" w:sz="0" w:space="0" w:color="auto"/>
          </w:divBdr>
        </w:div>
        <w:div w:id="1891575529">
          <w:marLeft w:val="480"/>
          <w:marRight w:val="0"/>
          <w:marTop w:val="0"/>
          <w:marBottom w:val="0"/>
          <w:divBdr>
            <w:top w:val="none" w:sz="0" w:space="0" w:color="auto"/>
            <w:left w:val="none" w:sz="0" w:space="0" w:color="auto"/>
            <w:bottom w:val="none" w:sz="0" w:space="0" w:color="auto"/>
            <w:right w:val="none" w:sz="0" w:space="0" w:color="auto"/>
          </w:divBdr>
        </w:div>
        <w:div w:id="1124694648">
          <w:marLeft w:val="480"/>
          <w:marRight w:val="0"/>
          <w:marTop w:val="0"/>
          <w:marBottom w:val="0"/>
          <w:divBdr>
            <w:top w:val="none" w:sz="0" w:space="0" w:color="auto"/>
            <w:left w:val="none" w:sz="0" w:space="0" w:color="auto"/>
            <w:bottom w:val="none" w:sz="0" w:space="0" w:color="auto"/>
            <w:right w:val="none" w:sz="0" w:space="0" w:color="auto"/>
          </w:divBdr>
        </w:div>
        <w:div w:id="1988316785">
          <w:marLeft w:val="480"/>
          <w:marRight w:val="0"/>
          <w:marTop w:val="0"/>
          <w:marBottom w:val="0"/>
          <w:divBdr>
            <w:top w:val="none" w:sz="0" w:space="0" w:color="auto"/>
            <w:left w:val="none" w:sz="0" w:space="0" w:color="auto"/>
            <w:bottom w:val="none" w:sz="0" w:space="0" w:color="auto"/>
            <w:right w:val="none" w:sz="0" w:space="0" w:color="auto"/>
          </w:divBdr>
        </w:div>
        <w:div w:id="1772627707">
          <w:marLeft w:val="480"/>
          <w:marRight w:val="0"/>
          <w:marTop w:val="0"/>
          <w:marBottom w:val="0"/>
          <w:divBdr>
            <w:top w:val="none" w:sz="0" w:space="0" w:color="auto"/>
            <w:left w:val="none" w:sz="0" w:space="0" w:color="auto"/>
            <w:bottom w:val="none" w:sz="0" w:space="0" w:color="auto"/>
            <w:right w:val="none" w:sz="0" w:space="0" w:color="auto"/>
          </w:divBdr>
        </w:div>
        <w:div w:id="1913157873">
          <w:marLeft w:val="480"/>
          <w:marRight w:val="0"/>
          <w:marTop w:val="0"/>
          <w:marBottom w:val="0"/>
          <w:divBdr>
            <w:top w:val="none" w:sz="0" w:space="0" w:color="auto"/>
            <w:left w:val="none" w:sz="0" w:space="0" w:color="auto"/>
            <w:bottom w:val="none" w:sz="0" w:space="0" w:color="auto"/>
            <w:right w:val="none" w:sz="0" w:space="0" w:color="auto"/>
          </w:divBdr>
        </w:div>
        <w:div w:id="1697735499">
          <w:marLeft w:val="480"/>
          <w:marRight w:val="0"/>
          <w:marTop w:val="0"/>
          <w:marBottom w:val="0"/>
          <w:divBdr>
            <w:top w:val="none" w:sz="0" w:space="0" w:color="auto"/>
            <w:left w:val="none" w:sz="0" w:space="0" w:color="auto"/>
            <w:bottom w:val="none" w:sz="0" w:space="0" w:color="auto"/>
            <w:right w:val="none" w:sz="0" w:space="0" w:color="auto"/>
          </w:divBdr>
        </w:div>
        <w:div w:id="1676296593">
          <w:marLeft w:val="480"/>
          <w:marRight w:val="0"/>
          <w:marTop w:val="0"/>
          <w:marBottom w:val="0"/>
          <w:divBdr>
            <w:top w:val="none" w:sz="0" w:space="0" w:color="auto"/>
            <w:left w:val="none" w:sz="0" w:space="0" w:color="auto"/>
            <w:bottom w:val="none" w:sz="0" w:space="0" w:color="auto"/>
            <w:right w:val="none" w:sz="0" w:space="0" w:color="auto"/>
          </w:divBdr>
        </w:div>
        <w:div w:id="1964650695">
          <w:marLeft w:val="480"/>
          <w:marRight w:val="0"/>
          <w:marTop w:val="0"/>
          <w:marBottom w:val="0"/>
          <w:divBdr>
            <w:top w:val="none" w:sz="0" w:space="0" w:color="auto"/>
            <w:left w:val="none" w:sz="0" w:space="0" w:color="auto"/>
            <w:bottom w:val="none" w:sz="0" w:space="0" w:color="auto"/>
            <w:right w:val="none" w:sz="0" w:space="0" w:color="auto"/>
          </w:divBdr>
        </w:div>
        <w:div w:id="1215652552">
          <w:marLeft w:val="480"/>
          <w:marRight w:val="0"/>
          <w:marTop w:val="0"/>
          <w:marBottom w:val="0"/>
          <w:divBdr>
            <w:top w:val="none" w:sz="0" w:space="0" w:color="auto"/>
            <w:left w:val="none" w:sz="0" w:space="0" w:color="auto"/>
            <w:bottom w:val="none" w:sz="0" w:space="0" w:color="auto"/>
            <w:right w:val="none" w:sz="0" w:space="0" w:color="auto"/>
          </w:divBdr>
        </w:div>
        <w:div w:id="1065951086">
          <w:marLeft w:val="480"/>
          <w:marRight w:val="0"/>
          <w:marTop w:val="0"/>
          <w:marBottom w:val="0"/>
          <w:divBdr>
            <w:top w:val="none" w:sz="0" w:space="0" w:color="auto"/>
            <w:left w:val="none" w:sz="0" w:space="0" w:color="auto"/>
            <w:bottom w:val="none" w:sz="0" w:space="0" w:color="auto"/>
            <w:right w:val="none" w:sz="0" w:space="0" w:color="auto"/>
          </w:divBdr>
        </w:div>
        <w:div w:id="1360887257">
          <w:marLeft w:val="480"/>
          <w:marRight w:val="0"/>
          <w:marTop w:val="0"/>
          <w:marBottom w:val="0"/>
          <w:divBdr>
            <w:top w:val="none" w:sz="0" w:space="0" w:color="auto"/>
            <w:left w:val="none" w:sz="0" w:space="0" w:color="auto"/>
            <w:bottom w:val="none" w:sz="0" w:space="0" w:color="auto"/>
            <w:right w:val="none" w:sz="0" w:space="0" w:color="auto"/>
          </w:divBdr>
        </w:div>
        <w:div w:id="543912907">
          <w:marLeft w:val="480"/>
          <w:marRight w:val="0"/>
          <w:marTop w:val="0"/>
          <w:marBottom w:val="0"/>
          <w:divBdr>
            <w:top w:val="none" w:sz="0" w:space="0" w:color="auto"/>
            <w:left w:val="none" w:sz="0" w:space="0" w:color="auto"/>
            <w:bottom w:val="none" w:sz="0" w:space="0" w:color="auto"/>
            <w:right w:val="none" w:sz="0" w:space="0" w:color="auto"/>
          </w:divBdr>
        </w:div>
        <w:div w:id="1683315939">
          <w:marLeft w:val="480"/>
          <w:marRight w:val="0"/>
          <w:marTop w:val="0"/>
          <w:marBottom w:val="0"/>
          <w:divBdr>
            <w:top w:val="none" w:sz="0" w:space="0" w:color="auto"/>
            <w:left w:val="none" w:sz="0" w:space="0" w:color="auto"/>
            <w:bottom w:val="none" w:sz="0" w:space="0" w:color="auto"/>
            <w:right w:val="none" w:sz="0" w:space="0" w:color="auto"/>
          </w:divBdr>
        </w:div>
        <w:div w:id="526716157">
          <w:marLeft w:val="480"/>
          <w:marRight w:val="0"/>
          <w:marTop w:val="0"/>
          <w:marBottom w:val="0"/>
          <w:divBdr>
            <w:top w:val="none" w:sz="0" w:space="0" w:color="auto"/>
            <w:left w:val="none" w:sz="0" w:space="0" w:color="auto"/>
            <w:bottom w:val="none" w:sz="0" w:space="0" w:color="auto"/>
            <w:right w:val="none" w:sz="0" w:space="0" w:color="auto"/>
          </w:divBdr>
        </w:div>
      </w:divsChild>
    </w:div>
    <w:div w:id="1368945110">
      <w:bodyDiv w:val="1"/>
      <w:marLeft w:val="0"/>
      <w:marRight w:val="0"/>
      <w:marTop w:val="0"/>
      <w:marBottom w:val="0"/>
      <w:divBdr>
        <w:top w:val="none" w:sz="0" w:space="0" w:color="auto"/>
        <w:left w:val="none" w:sz="0" w:space="0" w:color="auto"/>
        <w:bottom w:val="none" w:sz="0" w:space="0" w:color="auto"/>
        <w:right w:val="none" w:sz="0" w:space="0" w:color="auto"/>
      </w:divBdr>
    </w:div>
    <w:div w:id="1368993563">
      <w:bodyDiv w:val="1"/>
      <w:marLeft w:val="0"/>
      <w:marRight w:val="0"/>
      <w:marTop w:val="0"/>
      <w:marBottom w:val="0"/>
      <w:divBdr>
        <w:top w:val="none" w:sz="0" w:space="0" w:color="auto"/>
        <w:left w:val="none" w:sz="0" w:space="0" w:color="auto"/>
        <w:bottom w:val="none" w:sz="0" w:space="0" w:color="auto"/>
        <w:right w:val="none" w:sz="0" w:space="0" w:color="auto"/>
      </w:divBdr>
      <w:divsChild>
        <w:div w:id="1745370252">
          <w:marLeft w:val="480"/>
          <w:marRight w:val="0"/>
          <w:marTop w:val="0"/>
          <w:marBottom w:val="0"/>
          <w:divBdr>
            <w:top w:val="none" w:sz="0" w:space="0" w:color="auto"/>
            <w:left w:val="none" w:sz="0" w:space="0" w:color="auto"/>
            <w:bottom w:val="none" w:sz="0" w:space="0" w:color="auto"/>
            <w:right w:val="none" w:sz="0" w:space="0" w:color="auto"/>
          </w:divBdr>
        </w:div>
        <w:div w:id="373700821">
          <w:marLeft w:val="480"/>
          <w:marRight w:val="0"/>
          <w:marTop w:val="0"/>
          <w:marBottom w:val="0"/>
          <w:divBdr>
            <w:top w:val="none" w:sz="0" w:space="0" w:color="auto"/>
            <w:left w:val="none" w:sz="0" w:space="0" w:color="auto"/>
            <w:bottom w:val="none" w:sz="0" w:space="0" w:color="auto"/>
            <w:right w:val="none" w:sz="0" w:space="0" w:color="auto"/>
          </w:divBdr>
        </w:div>
        <w:div w:id="1231775015">
          <w:marLeft w:val="480"/>
          <w:marRight w:val="0"/>
          <w:marTop w:val="0"/>
          <w:marBottom w:val="0"/>
          <w:divBdr>
            <w:top w:val="none" w:sz="0" w:space="0" w:color="auto"/>
            <w:left w:val="none" w:sz="0" w:space="0" w:color="auto"/>
            <w:bottom w:val="none" w:sz="0" w:space="0" w:color="auto"/>
            <w:right w:val="none" w:sz="0" w:space="0" w:color="auto"/>
          </w:divBdr>
        </w:div>
        <w:div w:id="1415467500">
          <w:marLeft w:val="480"/>
          <w:marRight w:val="0"/>
          <w:marTop w:val="0"/>
          <w:marBottom w:val="0"/>
          <w:divBdr>
            <w:top w:val="none" w:sz="0" w:space="0" w:color="auto"/>
            <w:left w:val="none" w:sz="0" w:space="0" w:color="auto"/>
            <w:bottom w:val="none" w:sz="0" w:space="0" w:color="auto"/>
            <w:right w:val="none" w:sz="0" w:space="0" w:color="auto"/>
          </w:divBdr>
        </w:div>
        <w:div w:id="1765420273">
          <w:marLeft w:val="480"/>
          <w:marRight w:val="0"/>
          <w:marTop w:val="0"/>
          <w:marBottom w:val="0"/>
          <w:divBdr>
            <w:top w:val="none" w:sz="0" w:space="0" w:color="auto"/>
            <w:left w:val="none" w:sz="0" w:space="0" w:color="auto"/>
            <w:bottom w:val="none" w:sz="0" w:space="0" w:color="auto"/>
            <w:right w:val="none" w:sz="0" w:space="0" w:color="auto"/>
          </w:divBdr>
        </w:div>
        <w:div w:id="155658409">
          <w:marLeft w:val="480"/>
          <w:marRight w:val="0"/>
          <w:marTop w:val="0"/>
          <w:marBottom w:val="0"/>
          <w:divBdr>
            <w:top w:val="none" w:sz="0" w:space="0" w:color="auto"/>
            <w:left w:val="none" w:sz="0" w:space="0" w:color="auto"/>
            <w:bottom w:val="none" w:sz="0" w:space="0" w:color="auto"/>
            <w:right w:val="none" w:sz="0" w:space="0" w:color="auto"/>
          </w:divBdr>
        </w:div>
        <w:div w:id="1946108036">
          <w:marLeft w:val="480"/>
          <w:marRight w:val="0"/>
          <w:marTop w:val="0"/>
          <w:marBottom w:val="0"/>
          <w:divBdr>
            <w:top w:val="none" w:sz="0" w:space="0" w:color="auto"/>
            <w:left w:val="none" w:sz="0" w:space="0" w:color="auto"/>
            <w:bottom w:val="none" w:sz="0" w:space="0" w:color="auto"/>
            <w:right w:val="none" w:sz="0" w:space="0" w:color="auto"/>
          </w:divBdr>
        </w:div>
        <w:div w:id="1000350834">
          <w:marLeft w:val="480"/>
          <w:marRight w:val="0"/>
          <w:marTop w:val="0"/>
          <w:marBottom w:val="0"/>
          <w:divBdr>
            <w:top w:val="none" w:sz="0" w:space="0" w:color="auto"/>
            <w:left w:val="none" w:sz="0" w:space="0" w:color="auto"/>
            <w:bottom w:val="none" w:sz="0" w:space="0" w:color="auto"/>
            <w:right w:val="none" w:sz="0" w:space="0" w:color="auto"/>
          </w:divBdr>
        </w:div>
        <w:div w:id="1088965045">
          <w:marLeft w:val="480"/>
          <w:marRight w:val="0"/>
          <w:marTop w:val="0"/>
          <w:marBottom w:val="0"/>
          <w:divBdr>
            <w:top w:val="none" w:sz="0" w:space="0" w:color="auto"/>
            <w:left w:val="none" w:sz="0" w:space="0" w:color="auto"/>
            <w:bottom w:val="none" w:sz="0" w:space="0" w:color="auto"/>
            <w:right w:val="none" w:sz="0" w:space="0" w:color="auto"/>
          </w:divBdr>
        </w:div>
        <w:div w:id="1954287569">
          <w:marLeft w:val="480"/>
          <w:marRight w:val="0"/>
          <w:marTop w:val="0"/>
          <w:marBottom w:val="0"/>
          <w:divBdr>
            <w:top w:val="none" w:sz="0" w:space="0" w:color="auto"/>
            <w:left w:val="none" w:sz="0" w:space="0" w:color="auto"/>
            <w:bottom w:val="none" w:sz="0" w:space="0" w:color="auto"/>
            <w:right w:val="none" w:sz="0" w:space="0" w:color="auto"/>
          </w:divBdr>
        </w:div>
        <w:div w:id="519976940">
          <w:marLeft w:val="480"/>
          <w:marRight w:val="0"/>
          <w:marTop w:val="0"/>
          <w:marBottom w:val="0"/>
          <w:divBdr>
            <w:top w:val="none" w:sz="0" w:space="0" w:color="auto"/>
            <w:left w:val="none" w:sz="0" w:space="0" w:color="auto"/>
            <w:bottom w:val="none" w:sz="0" w:space="0" w:color="auto"/>
            <w:right w:val="none" w:sz="0" w:space="0" w:color="auto"/>
          </w:divBdr>
        </w:div>
        <w:div w:id="1465582174">
          <w:marLeft w:val="480"/>
          <w:marRight w:val="0"/>
          <w:marTop w:val="0"/>
          <w:marBottom w:val="0"/>
          <w:divBdr>
            <w:top w:val="none" w:sz="0" w:space="0" w:color="auto"/>
            <w:left w:val="none" w:sz="0" w:space="0" w:color="auto"/>
            <w:bottom w:val="none" w:sz="0" w:space="0" w:color="auto"/>
            <w:right w:val="none" w:sz="0" w:space="0" w:color="auto"/>
          </w:divBdr>
        </w:div>
        <w:div w:id="1090926818">
          <w:marLeft w:val="480"/>
          <w:marRight w:val="0"/>
          <w:marTop w:val="0"/>
          <w:marBottom w:val="0"/>
          <w:divBdr>
            <w:top w:val="none" w:sz="0" w:space="0" w:color="auto"/>
            <w:left w:val="none" w:sz="0" w:space="0" w:color="auto"/>
            <w:bottom w:val="none" w:sz="0" w:space="0" w:color="auto"/>
            <w:right w:val="none" w:sz="0" w:space="0" w:color="auto"/>
          </w:divBdr>
        </w:div>
        <w:div w:id="454562480">
          <w:marLeft w:val="480"/>
          <w:marRight w:val="0"/>
          <w:marTop w:val="0"/>
          <w:marBottom w:val="0"/>
          <w:divBdr>
            <w:top w:val="none" w:sz="0" w:space="0" w:color="auto"/>
            <w:left w:val="none" w:sz="0" w:space="0" w:color="auto"/>
            <w:bottom w:val="none" w:sz="0" w:space="0" w:color="auto"/>
            <w:right w:val="none" w:sz="0" w:space="0" w:color="auto"/>
          </w:divBdr>
        </w:div>
        <w:div w:id="193077027">
          <w:marLeft w:val="480"/>
          <w:marRight w:val="0"/>
          <w:marTop w:val="0"/>
          <w:marBottom w:val="0"/>
          <w:divBdr>
            <w:top w:val="none" w:sz="0" w:space="0" w:color="auto"/>
            <w:left w:val="none" w:sz="0" w:space="0" w:color="auto"/>
            <w:bottom w:val="none" w:sz="0" w:space="0" w:color="auto"/>
            <w:right w:val="none" w:sz="0" w:space="0" w:color="auto"/>
          </w:divBdr>
        </w:div>
        <w:div w:id="479350921">
          <w:marLeft w:val="480"/>
          <w:marRight w:val="0"/>
          <w:marTop w:val="0"/>
          <w:marBottom w:val="0"/>
          <w:divBdr>
            <w:top w:val="none" w:sz="0" w:space="0" w:color="auto"/>
            <w:left w:val="none" w:sz="0" w:space="0" w:color="auto"/>
            <w:bottom w:val="none" w:sz="0" w:space="0" w:color="auto"/>
            <w:right w:val="none" w:sz="0" w:space="0" w:color="auto"/>
          </w:divBdr>
        </w:div>
        <w:div w:id="821233943">
          <w:marLeft w:val="480"/>
          <w:marRight w:val="0"/>
          <w:marTop w:val="0"/>
          <w:marBottom w:val="0"/>
          <w:divBdr>
            <w:top w:val="none" w:sz="0" w:space="0" w:color="auto"/>
            <w:left w:val="none" w:sz="0" w:space="0" w:color="auto"/>
            <w:bottom w:val="none" w:sz="0" w:space="0" w:color="auto"/>
            <w:right w:val="none" w:sz="0" w:space="0" w:color="auto"/>
          </w:divBdr>
        </w:div>
        <w:div w:id="78064866">
          <w:marLeft w:val="480"/>
          <w:marRight w:val="0"/>
          <w:marTop w:val="0"/>
          <w:marBottom w:val="0"/>
          <w:divBdr>
            <w:top w:val="none" w:sz="0" w:space="0" w:color="auto"/>
            <w:left w:val="none" w:sz="0" w:space="0" w:color="auto"/>
            <w:bottom w:val="none" w:sz="0" w:space="0" w:color="auto"/>
            <w:right w:val="none" w:sz="0" w:space="0" w:color="auto"/>
          </w:divBdr>
        </w:div>
        <w:div w:id="1762606935">
          <w:marLeft w:val="480"/>
          <w:marRight w:val="0"/>
          <w:marTop w:val="0"/>
          <w:marBottom w:val="0"/>
          <w:divBdr>
            <w:top w:val="none" w:sz="0" w:space="0" w:color="auto"/>
            <w:left w:val="none" w:sz="0" w:space="0" w:color="auto"/>
            <w:bottom w:val="none" w:sz="0" w:space="0" w:color="auto"/>
            <w:right w:val="none" w:sz="0" w:space="0" w:color="auto"/>
          </w:divBdr>
        </w:div>
        <w:div w:id="1670711472">
          <w:marLeft w:val="480"/>
          <w:marRight w:val="0"/>
          <w:marTop w:val="0"/>
          <w:marBottom w:val="0"/>
          <w:divBdr>
            <w:top w:val="none" w:sz="0" w:space="0" w:color="auto"/>
            <w:left w:val="none" w:sz="0" w:space="0" w:color="auto"/>
            <w:bottom w:val="none" w:sz="0" w:space="0" w:color="auto"/>
            <w:right w:val="none" w:sz="0" w:space="0" w:color="auto"/>
          </w:divBdr>
        </w:div>
        <w:div w:id="1092240702">
          <w:marLeft w:val="480"/>
          <w:marRight w:val="0"/>
          <w:marTop w:val="0"/>
          <w:marBottom w:val="0"/>
          <w:divBdr>
            <w:top w:val="none" w:sz="0" w:space="0" w:color="auto"/>
            <w:left w:val="none" w:sz="0" w:space="0" w:color="auto"/>
            <w:bottom w:val="none" w:sz="0" w:space="0" w:color="auto"/>
            <w:right w:val="none" w:sz="0" w:space="0" w:color="auto"/>
          </w:divBdr>
        </w:div>
        <w:div w:id="1239248177">
          <w:marLeft w:val="480"/>
          <w:marRight w:val="0"/>
          <w:marTop w:val="0"/>
          <w:marBottom w:val="0"/>
          <w:divBdr>
            <w:top w:val="none" w:sz="0" w:space="0" w:color="auto"/>
            <w:left w:val="none" w:sz="0" w:space="0" w:color="auto"/>
            <w:bottom w:val="none" w:sz="0" w:space="0" w:color="auto"/>
            <w:right w:val="none" w:sz="0" w:space="0" w:color="auto"/>
          </w:divBdr>
        </w:div>
        <w:div w:id="1477642513">
          <w:marLeft w:val="480"/>
          <w:marRight w:val="0"/>
          <w:marTop w:val="0"/>
          <w:marBottom w:val="0"/>
          <w:divBdr>
            <w:top w:val="none" w:sz="0" w:space="0" w:color="auto"/>
            <w:left w:val="none" w:sz="0" w:space="0" w:color="auto"/>
            <w:bottom w:val="none" w:sz="0" w:space="0" w:color="auto"/>
            <w:right w:val="none" w:sz="0" w:space="0" w:color="auto"/>
          </w:divBdr>
        </w:div>
        <w:div w:id="1991982776">
          <w:marLeft w:val="480"/>
          <w:marRight w:val="0"/>
          <w:marTop w:val="0"/>
          <w:marBottom w:val="0"/>
          <w:divBdr>
            <w:top w:val="none" w:sz="0" w:space="0" w:color="auto"/>
            <w:left w:val="none" w:sz="0" w:space="0" w:color="auto"/>
            <w:bottom w:val="none" w:sz="0" w:space="0" w:color="auto"/>
            <w:right w:val="none" w:sz="0" w:space="0" w:color="auto"/>
          </w:divBdr>
        </w:div>
        <w:div w:id="1441686751">
          <w:marLeft w:val="480"/>
          <w:marRight w:val="0"/>
          <w:marTop w:val="0"/>
          <w:marBottom w:val="0"/>
          <w:divBdr>
            <w:top w:val="none" w:sz="0" w:space="0" w:color="auto"/>
            <w:left w:val="none" w:sz="0" w:space="0" w:color="auto"/>
            <w:bottom w:val="none" w:sz="0" w:space="0" w:color="auto"/>
            <w:right w:val="none" w:sz="0" w:space="0" w:color="auto"/>
          </w:divBdr>
        </w:div>
        <w:div w:id="785777748">
          <w:marLeft w:val="480"/>
          <w:marRight w:val="0"/>
          <w:marTop w:val="0"/>
          <w:marBottom w:val="0"/>
          <w:divBdr>
            <w:top w:val="none" w:sz="0" w:space="0" w:color="auto"/>
            <w:left w:val="none" w:sz="0" w:space="0" w:color="auto"/>
            <w:bottom w:val="none" w:sz="0" w:space="0" w:color="auto"/>
            <w:right w:val="none" w:sz="0" w:space="0" w:color="auto"/>
          </w:divBdr>
        </w:div>
        <w:div w:id="452288957">
          <w:marLeft w:val="480"/>
          <w:marRight w:val="0"/>
          <w:marTop w:val="0"/>
          <w:marBottom w:val="0"/>
          <w:divBdr>
            <w:top w:val="none" w:sz="0" w:space="0" w:color="auto"/>
            <w:left w:val="none" w:sz="0" w:space="0" w:color="auto"/>
            <w:bottom w:val="none" w:sz="0" w:space="0" w:color="auto"/>
            <w:right w:val="none" w:sz="0" w:space="0" w:color="auto"/>
          </w:divBdr>
        </w:div>
        <w:div w:id="787049355">
          <w:marLeft w:val="480"/>
          <w:marRight w:val="0"/>
          <w:marTop w:val="0"/>
          <w:marBottom w:val="0"/>
          <w:divBdr>
            <w:top w:val="none" w:sz="0" w:space="0" w:color="auto"/>
            <w:left w:val="none" w:sz="0" w:space="0" w:color="auto"/>
            <w:bottom w:val="none" w:sz="0" w:space="0" w:color="auto"/>
            <w:right w:val="none" w:sz="0" w:space="0" w:color="auto"/>
          </w:divBdr>
        </w:div>
        <w:div w:id="239101423">
          <w:marLeft w:val="480"/>
          <w:marRight w:val="0"/>
          <w:marTop w:val="0"/>
          <w:marBottom w:val="0"/>
          <w:divBdr>
            <w:top w:val="none" w:sz="0" w:space="0" w:color="auto"/>
            <w:left w:val="none" w:sz="0" w:space="0" w:color="auto"/>
            <w:bottom w:val="none" w:sz="0" w:space="0" w:color="auto"/>
            <w:right w:val="none" w:sz="0" w:space="0" w:color="auto"/>
          </w:divBdr>
        </w:div>
        <w:div w:id="861935194">
          <w:marLeft w:val="480"/>
          <w:marRight w:val="0"/>
          <w:marTop w:val="0"/>
          <w:marBottom w:val="0"/>
          <w:divBdr>
            <w:top w:val="none" w:sz="0" w:space="0" w:color="auto"/>
            <w:left w:val="none" w:sz="0" w:space="0" w:color="auto"/>
            <w:bottom w:val="none" w:sz="0" w:space="0" w:color="auto"/>
            <w:right w:val="none" w:sz="0" w:space="0" w:color="auto"/>
          </w:divBdr>
        </w:div>
        <w:div w:id="1899435860">
          <w:marLeft w:val="480"/>
          <w:marRight w:val="0"/>
          <w:marTop w:val="0"/>
          <w:marBottom w:val="0"/>
          <w:divBdr>
            <w:top w:val="none" w:sz="0" w:space="0" w:color="auto"/>
            <w:left w:val="none" w:sz="0" w:space="0" w:color="auto"/>
            <w:bottom w:val="none" w:sz="0" w:space="0" w:color="auto"/>
            <w:right w:val="none" w:sz="0" w:space="0" w:color="auto"/>
          </w:divBdr>
        </w:div>
        <w:div w:id="428501613">
          <w:marLeft w:val="480"/>
          <w:marRight w:val="0"/>
          <w:marTop w:val="0"/>
          <w:marBottom w:val="0"/>
          <w:divBdr>
            <w:top w:val="none" w:sz="0" w:space="0" w:color="auto"/>
            <w:left w:val="none" w:sz="0" w:space="0" w:color="auto"/>
            <w:bottom w:val="none" w:sz="0" w:space="0" w:color="auto"/>
            <w:right w:val="none" w:sz="0" w:space="0" w:color="auto"/>
          </w:divBdr>
        </w:div>
        <w:div w:id="1821924762">
          <w:marLeft w:val="480"/>
          <w:marRight w:val="0"/>
          <w:marTop w:val="0"/>
          <w:marBottom w:val="0"/>
          <w:divBdr>
            <w:top w:val="none" w:sz="0" w:space="0" w:color="auto"/>
            <w:left w:val="none" w:sz="0" w:space="0" w:color="auto"/>
            <w:bottom w:val="none" w:sz="0" w:space="0" w:color="auto"/>
            <w:right w:val="none" w:sz="0" w:space="0" w:color="auto"/>
          </w:divBdr>
        </w:div>
        <w:div w:id="42678018">
          <w:marLeft w:val="480"/>
          <w:marRight w:val="0"/>
          <w:marTop w:val="0"/>
          <w:marBottom w:val="0"/>
          <w:divBdr>
            <w:top w:val="none" w:sz="0" w:space="0" w:color="auto"/>
            <w:left w:val="none" w:sz="0" w:space="0" w:color="auto"/>
            <w:bottom w:val="none" w:sz="0" w:space="0" w:color="auto"/>
            <w:right w:val="none" w:sz="0" w:space="0" w:color="auto"/>
          </w:divBdr>
        </w:div>
        <w:div w:id="547031587">
          <w:marLeft w:val="480"/>
          <w:marRight w:val="0"/>
          <w:marTop w:val="0"/>
          <w:marBottom w:val="0"/>
          <w:divBdr>
            <w:top w:val="none" w:sz="0" w:space="0" w:color="auto"/>
            <w:left w:val="none" w:sz="0" w:space="0" w:color="auto"/>
            <w:bottom w:val="none" w:sz="0" w:space="0" w:color="auto"/>
            <w:right w:val="none" w:sz="0" w:space="0" w:color="auto"/>
          </w:divBdr>
        </w:div>
        <w:div w:id="1608389312">
          <w:marLeft w:val="480"/>
          <w:marRight w:val="0"/>
          <w:marTop w:val="0"/>
          <w:marBottom w:val="0"/>
          <w:divBdr>
            <w:top w:val="none" w:sz="0" w:space="0" w:color="auto"/>
            <w:left w:val="none" w:sz="0" w:space="0" w:color="auto"/>
            <w:bottom w:val="none" w:sz="0" w:space="0" w:color="auto"/>
            <w:right w:val="none" w:sz="0" w:space="0" w:color="auto"/>
          </w:divBdr>
        </w:div>
        <w:div w:id="764230014">
          <w:marLeft w:val="480"/>
          <w:marRight w:val="0"/>
          <w:marTop w:val="0"/>
          <w:marBottom w:val="0"/>
          <w:divBdr>
            <w:top w:val="none" w:sz="0" w:space="0" w:color="auto"/>
            <w:left w:val="none" w:sz="0" w:space="0" w:color="auto"/>
            <w:bottom w:val="none" w:sz="0" w:space="0" w:color="auto"/>
            <w:right w:val="none" w:sz="0" w:space="0" w:color="auto"/>
          </w:divBdr>
        </w:div>
        <w:div w:id="1963027760">
          <w:marLeft w:val="480"/>
          <w:marRight w:val="0"/>
          <w:marTop w:val="0"/>
          <w:marBottom w:val="0"/>
          <w:divBdr>
            <w:top w:val="none" w:sz="0" w:space="0" w:color="auto"/>
            <w:left w:val="none" w:sz="0" w:space="0" w:color="auto"/>
            <w:bottom w:val="none" w:sz="0" w:space="0" w:color="auto"/>
            <w:right w:val="none" w:sz="0" w:space="0" w:color="auto"/>
          </w:divBdr>
        </w:div>
        <w:div w:id="427389190">
          <w:marLeft w:val="480"/>
          <w:marRight w:val="0"/>
          <w:marTop w:val="0"/>
          <w:marBottom w:val="0"/>
          <w:divBdr>
            <w:top w:val="none" w:sz="0" w:space="0" w:color="auto"/>
            <w:left w:val="none" w:sz="0" w:space="0" w:color="auto"/>
            <w:bottom w:val="none" w:sz="0" w:space="0" w:color="auto"/>
            <w:right w:val="none" w:sz="0" w:space="0" w:color="auto"/>
          </w:divBdr>
        </w:div>
      </w:divsChild>
    </w:div>
    <w:div w:id="1372265034">
      <w:bodyDiv w:val="1"/>
      <w:marLeft w:val="0"/>
      <w:marRight w:val="0"/>
      <w:marTop w:val="0"/>
      <w:marBottom w:val="0"/>
      <w:divBdr>
        <w:top w:val="none" w:sz="0" w:space="0" w:color="auto"/>
        <w:left w:val="none" w:sz="0" w:space="0" w:color="auto"/>
        <w:bottom w:val="none" w:sz="0" w:space="0" w:color="auto"/>
        <w:right w:val="none" w:sz="0" w:space="0" w:color="auto"/>
      </w:divBdr>
    </w:div>
    <w:div w:id="1373455997">
      <w:bodyDiv w:val="1"/>
      <w:marLeft w:val="0"/>
      <w:marRight w:val="0"/>
      <w:marTop w:val="0"/>
      <w:marBottom w:val="0"/>
      <w:divBdr>
        <w:top w:val="none" w:sz="0" w:space="0" w:color="auto"/>
        <w:left w:val="none" w:sz="0" w:space="0" w:color="auto"/>
        <w:bottom w:val="none" w:sz="0" w:space="0" w:color="auto"/>
        <w:right w:val="none" w:sz="0" w:space="0" w:color="auto"/>
      </w:divBdr>
    </w:div>
    <w:div w:id="1373770614">
      <w:bodyDiv w:val="1"/>
      <w:marLeft w:val="0"/>
      <w:marRight w:val="0"/>
      <w:marTop w:val="0"/>
      <w:marBottom w:val="0"/>
      <w:divBdr>
        <w:top w:val="none" w:sz="0" w:space="0" w:color="auto"/>
        <w:left w:val="none" w:sz="0" w:space="0" w:color="auto"/>
        <w:bottom w:val="none" w:sz="0" w:space="0" w:color="auto"/>
        <w:right w:val="none" w:sz="0" w:space="0" w:color="auto"/>
      </w:divBdr>
    </w:div>
    <w:div w:id="1374697994">
      <w:bodyDiv w:val="1"/>
      <w:marLeft w:val="0"/>
      <w:marRight w:val="0"/>
      <w:marTop w:val="0"/>
      <w:marBottom w:val="0"/>
      <w:divBdr>
        <w:top w:val="none" w:sz="0" w:space="0" w:color="auto"/>
        <w:left w:val="none" w:sz="0" w:space="0" w:color="auto"/>
        <w:bottom w:val="none" w:sz="0" w:space="0" w:color="auto"/>
        <w:right w:val="none" w:sz="0" w:space="0" w:color="auto"/>
      </w:divBdr>
    </w:div>
    <w:div w:id="1375541309">
      <w:bodyDiv w:val="1"/>
      <w:marLeft w:val="0"/>
      <w:marRight w:val="0"/>
      <w:marTop w:val="0"/>
      <w:marBottom w:val="0"/>
      <w:divBdr>
        <w:top w:val="none" w:sz="0" w:space="0" w:color="auto"/>
        <w:left w:val="none" w:sz="0" w:space="0" w:color="auto"/>
        <w:bottom w:val="none" w:sz="0" w:space="0" w:color="auto"/>
        <w:right w:val="none" w:sz="0" w:space="0" w:color="auto"/>
      </w:divBdr>
    </w:div>
    <w:div w:id="1375883851">
      <w:bodyDiv w:val="1"/>
      <w:marLeft w:val="0"/>
      <w:marRight w:val="0"/>
      <w:marTop w:val="0"/>
      <w:marBottom w:val="0"/>
      <w:divBdr>
        <w:top w:val="none" w:sz="0" w:space="0" w:color="auto"/>
        <w:left w:val="none" w:sz="0" w:space="0" w:color="auto"/>
        <w:bottom w:val="none" w:sz="0" w:space="0" w:color="auto"/>
        <w:right w:val="none" w:sz="0" w:space="0" w:color="auto"/>
      </w:divBdr>
    </w:div>
    <w:div w:id="1376346040">
      <w:bodyDiv w:val="1"/>
      <w:marLeft w:val="0"/>
      <w:marRight w:val="0"/>
      <w:marTop w:val="0"/>
      <w:marBottom w:val="0"/>
      <w:divBdr>
        <w:top w:val="none" w:sz="0" w:space="0" w:color="auto"/>
        <w:left w:val="none" w:sz="0" w:space="0" w:color="auto"/>
        <w:bottom w:val="none" w:sz="0" w:space="0" w:color="auto"/>
        <w:right w:val="none" w:sz="0" w:space="0" w:color="auto"/>
      </w:divBdr>
    </w:div>
    <w:div w:id="1376812808">
      <w:bodyDiv w:val="1"/>
      <w:marLeft w:val="0"/>
      <w:marRight w:val="0"/>
      <w:marTop w:val="0"/>
      <w:marBottom w:val="0"/>
      <w:divBdr>
        <w:top w:val="none" w:sz="0" w:space="0" w:color="auto"/>
        <w:left w:val="none" w:sz="0" w:space="0" w:color="auto"/>
        <w:bottom w:val="none" w:sz="0" w:space="0" w:color="auto"/>
        <w:right w:val="none" w:sz="0" w:space="0" w:color="auto"/>
      </w:divBdr>
    </w:div>
    <w:div w:id="1377923605">
      <w:bodyDiv w:val="1"/>
      <w:marLeft w:val="0"/>
      <w:marRight w:val="0"/>
      <w:marTop w:val="0"/>
      <w:marBottom w:val="0"/>
      <w:divBdr>
        <w:top w:val="none" w:sz="0" w:space="0" w:color="auto"/>
        <w:left w:val="none" w:sz="0" w:space="0" w:color="auto"/>
        <w:bottom w:val="none" w:sz="0" w:space="0" w:color="auto"/>
        <w:right w:val="none" w:sz="0" w:space="0" w:color="auto"/>
      </w:divBdr>
    </w:div>
    <w:div w:id="1379351586">
      <w:bodyDiv w:val="1"/>
      <w:marLeft w:val="0"/>
      <w:marRight w:val="0"/>
      <w:marTop w:val="0"/>
      <w:marBottom w:val="0"/>
      <w:divBdr>
        <w:top w:val="none" w:sz="0" w:space="0" w:color="auto"/>
        <w:left w:val="none" w:sz="0" w:space="0" w:color="auto"/>
        <w:bottom w:val="none" w:sz="0" w:space="0" w:color="auto"/>
        <w:right w:val="none" w:sz="0" w:space="0" w:color="auto"/>
      </w:divBdr>
    </w:div>
    <w:div w:id="1380205053">
      <w:bodyDiv w:val="1"/>
      <w:marLeft w:val="0"/>
      <w:marRight w:val="0"/>
      <w:marTop w:val="0"/>
      <w:marBottom w:val="0"/>
      <w:divBdr>
        <w:top w:val="none" w:sz="0" w:space="0" w:color="auto"/>
        <w:left w:val="none" w:sz="0" w:space="0" w:color="auto"/>
        <w:bottom w:val="none" w:sz="0" w:space="0" w:color="auto"/>
        <w:right w:val="none" w:sz="0" w:space="0" w:color="auto"/>
      </w:divBdr>
    </w:div>
    <w:div w:id="1381321079">
      <w:bodyDiv w:val="1"/>
      <w:marLeft w:val="0"/>
      <w:marRight w:val="0"/>
      <w:marTop w:val="0"/>
      <w:marBottom w:val="0"/>
      <w:divBdr>
        <w:top w:val="none" w:sz="0" w:space="0" w:color="auto"/>
        <w:left w:val="none" w:sz="0" w:space="0" w:color="auto"/>
        <w:bottom w:val="none" w:sz="0" w:space="0" w:color="auto"/>
        <w:right w:val="none" w:sz="0" w:space="0" w:color="auto"/>
      </w:divBdr>
    </w:div>
    <w:div w:id="1381902036">
      <w:bodyDiv w:val="1"/>
      <w:marLeft w:val="0"/>
      <w:marRight w:val="0"/>
      <w:marTop w:val="0"/>
      <w:marBottom w:val="0"/>
      <w:divBdr>
        <w:top w:val="none" w:sz="0" w:space="0" w:color="auto"/>
        <w:left w:val="none" w:sz="0" w:space="0" w:color="auto"/>
        <w:bottom w:val="none" w:sz="0" w:space="0" w:color="auto"/>
        <w:right w:val="none" w:sz="0" w:space="0" w:color="auto"/>
      </w:divBdr>
    </w:div>
    <w:div w:id="1386371797">
      <w:bodyDiv w:val="1"/>
      <w:marLeft w:val="0"/>
      <w:marRight w:val="0"/>
      <w:marTop w:val="0"/>
      <w:marBottom w:val="0"/>
      <w:divBdr>
        <w:top w:val="none" w:sz="0" w:space="0" w:color="auto"/>
        <w:left w:val="none" w:sz="0" w:space="0" w:color="auto"/>
        <w:bottom w:val="none" w:sz="0" w:space="0" w:color="auto"/>
        <w:right w:val="none" w:sz="0" w:space="0" w:color="auto"/>
      </w:divBdr>
    </w:div>
    <w:div w:id="1387414680">
      <w:bodyDiv w:val="1"/>
      <w:marLeft w:val="0"/>
      <w:marRight w:val="0"/>
      <w:marTop w:val="0"/>
      <w:marBottom w:val="0"/>
      <w:divBdr>
        <w:top w:val="none" w:sz="0" w:space="0" w:color="auto"/>
        <w:left w:val="none" w:sz="0" w:space="0" w:color="auto"/>
        <w:bottom w:val="none" w:sz="0" w:space="0" w:color="auto"/>
        <w:right w:val="none" w:sz="0" w:space="0" w:color="auto"/>
      </w:divBdr>
    </w:div>
    <w:div w:id="1388989467">
      <w:bodyDiv w:val="1"/>
      <w:marLeft w:val="0"/>
      <w:marRight w:val="0"/>
      <w:marTop w:val="0"/>
      <w:marBottom w:val="0"/>
      <w:divBdr>
        <w:top w:val="none" w:sz="0" w:space="0" w:color="auto"/>
        <w:left w:val="none" w:sz="0" w:space="0" w:color="auto"/>
        <w:bottom w:val="none" w:sz="0" w:space="0" w:color="auto"/>
        <w:right w:val="none" w:sz="0" w:space="0" w:color="auto"/>
      </w:divBdr>
    </w:div>
    <w:div w:id="1389959396">
      <w:bodyDiv w:val="1"/>
      <w:marLeft w:val="0"/>
      <w:marRight w:val="0"/>
      <w:marTop w:val="0"/>
      <w:marBottom w:val="0"/>
      <w:divBdr>
        <w:top w:val="none" w:sz="0" w:space="0" w:color="auto"/>
        <w:left w:val="none" w:sz="0" w:space="0" w:color="auto"/>
        <w:bottom w:val="none" w:sz="0" w:space="0" w:color="auto"/>
        <w:right w:val="none" w:sz="0" w:space="0" w:color="auto"/>
      </w:divBdr>
    </w:div>
    <w:div w:id="1390224532">
      <w:bodyDiv w:val="1"/>
      <w:marLeft w:val="0"/>
      <w:marRight w:val="0"/>
      <w:marTop w:val="0"/>
      <w:marBottom w:val="0"/>
      <w:divBdr>
        <w:top w:val="none" w:sz="0" w:space="0" w:color="auto"/>
        <w:left w:val="none" w:sz="0" w:space="0" w:color="auto"/>
        <w:bottom w:val="none" w:sz="0" w:space="0" w:color="auto"/>
        <w:right w:val="none" w:sz="0" w:space="0" w:color="auto"/>
      </w:divBdr>
    </w:div>
    <w:div w:id="1390349277">
      <w:bodyDiv w:val="1"/>
      <w:marLeft w:val="0"/>
      <w:marRight w:val="0"/>
      <w:marTop w:val="0"/>
      <w:marBottom w:val="0"/>
      <w:divBdr>
        <w:top w:val="none" w:sz="0" w:space="0" w:color="auto"/>
        <w:left w:val="none" w:sz="0" w:space="0" w:color="auto"/>
        <w:bottom w:val="none" w:sz="0" w:space="0" w:color="auto"/>
        <w:right w:val="none" w:sz="0" w:space="0" w:color="auto"/>
      </w:divBdr>
    </w:div>
    <w:div w:id="1390885049">
      <w:bodyDiv w:val="1"/>
      <w:marLeft w:val="0"/>
      <w:marRight w:val="0"/>
      <w:marTop w:val="0"/>
      <w:marBottom w:val="0"/>
      <w:divBdr>
        <w:top w:val="none" w:sz="0" w:space="0" w:color="auto"/>
        <w:left w:val="none" w:sz="0" w:space="0" w:color="auto"/>
        <w:bottom w:val="none" w:sz="0" w:space="0" w:color="auto"/>
        <w:right w:val="none" w:sz="0" w:space="0" w:color="auto"/>
      </w:divBdr>
    </w:div>
    <w:div w:id="1394045593">
      <w:bodyDiv w:val="1"/>
      <w:marLeft w:val="0"/>
      <w:marRight w:val="0"/>
      <w:marTop w:val="0"/>
      <w:marBottom w:val="0"/>
      <w:divBdr>
        <w:top w:val="none" w:sz="0" w:space="0" w:color="auto"/>
        <w:left w:val="none" w:sz="0" w:space="0" w:color="auto"/>
        <w:bottom w:val="none" w:sz="0" w:space="0" w:color="auto"/>
        <w:right w:val="none" w:sz="0" w:space="0" w:color="auto"/>
      </w:divBdr>
      <w:divsChild>
        <w:div w:id="853691264">
          <w:marLeft w:val="480"/>
          <w:marRight w:val="0"/>
          <w:marTop w:val="0"/>
          <w:marBottom w:val="0"/>
          <w:divBdr>
            <w:top w:val="none" w:sz="0" w:space="0" w:color="auto"/>
            <w:left w:val="none" w:sz="0" w:space="0" w:color="auto"/>
            <w:bottom w:val="none" w:sz="0" w:space="0" w:color="auto"/>
            <w:right w:val="none" w:sz="0" w:space="0" w:color="auto"/>
          </w:divBdr>
        </w:div>
        <w:div w:id="348334943">
          <w:marLeft w:val="480"/>
          <w:marRight w:val="0"/>
          <w:marTop w:val="0"/>
          <w:marBottom w:val="0"/>
          <w:divBdr>
            <w:top w:val="none" w:sz="0" w:space="0" w:color="auto"/>
            <w:left w:val="none" w:sz="0" w:space="0" w:color="auto"/>
            <w:bottom w:val="none" w:sz="0" w:space="0" w:color="auto"/>
            <w:right w:val="none" w:sz="0" w:space="0" w:color="auto"/>
          </w:divBdr>
        </w:div>
        <w:div w:id="2085644736">
          <w:marLeft w:val="480"/>
          <w:marRight w:val="0"/>
          <w:marTop w:val="0"/>
          <w:marBottom w:val="0"/>
          <w:divBdr>
            <w:top w:val="none" w:sz="0" w:space="0" w:color="auto"/>
            <w:left w:val="none" w:sz="0" w:space="0" w:color="auto"/>
            <w:bottom w:val="none" w:sz="0" w:space="0" w:color="auto"/>
            <w:right w:val="none" w:sz="0" w:space="0" w:color="auto"/>
          </w:divBdr>
        </w:div>
        <w:div w:id="380322850">
          <w:marLeft w:val="480"/>
          <w:marRight w:val="0"/>
          <w:marTop w:val="0"/>
          <w:marBottom w:val="0"/>
          <w:divBdr>
            <w:top w:val="none" w:sz="0" w:space="0" w:color="auto"/>
            <w:left w:val="none" w:sz="0" w:space="0" w:color="auto"/>
            <w:bottom w:val="none" w:sz="0" w:space="0" w:color="auto"/>
            <w:right w:val="none" w:sz="0" w:space="0" w:color="auto"/>
          </w:divBdr>
        </w:div>
        <w:div w:id="2070612565">
          <w:marLeft w:val="480"/>
          <w:marRight w:val="0"/>
          <w:marTop w:val="0"/>
          <w:marBottom w:val="0"/>
          <w:divBdr>
            <w:top w:val="none" w:sz="0" w:space="0" w:color="auto"/>
            <w:left w:val="none" w:sz="0" w:space="0" w:color="auto"/>
            <w:bottom w:val="none" w:sz="0" w:space="0" w:color="auto"/>
            <w:right w:val="none" w:sz="0" w:space="0" w:color="auto"/>
          </w:divBdr>
        </w:div>
        <w:div w:id="1479229117">
          <w:marLeft w:val="480"/>
          <w:marRight w:val="0"/>
          <w:marTop w:val="0"/>
          <w:marBottom w:val="0"/>
          <w:divBdr>
            <w:top w:val="none" w:sz="0" w:space="0" w:color="auto"/>
            <w:left w:val="none" w:sz="0" w:space="0" w:color="auto"/>
            <w:bottom w:val="none" w:sz="0" w:space="0" w:color="auto"/>
            <w:right w:val="none" w:sz="0" w:space="0" w:color="auto"/>
          </w:divBdr>
        </w:div>
        <w:div w:id="2120100486">
          <w:marLeft w:val="480"/>
          <w:marRight w:val="0"/>
          <w:marTop w:val="0"/>
          <w:marBottom w:val="0"/>
          <w:divBdr>
            <w:top w:val="none" w:sz="0" w:space="0" w:color="auto"/>
            <w:left w:val="none" w:sz="0" w:space="0" w:color="auto"/>
            <w:bottom w:val="none" w:sz="0" w:space="0" w:color="auto"/>
            <w:right w:val="none" w:sz="0" w:space="0" w:color="auto"/>
          </w:divBdr>
        </w:div>
        <w:div w:id="1932814625">
          <w:marLeft w:val="480"/>
          <w:marRight w:val="0"/>
          <w:marTop w:val="0"/>
          <w:marBottom w:val="0"/>
          <w:divBdr>
            <w:top w:val="none" w:sz="0" w:space="0" w:color="auto"/>
            <w:left w:val="none" w:sz="0" w:space="0" w:color="auto"/>
            <w:bottom w:val="none" w:sz="0" w:space="0" w:color="auto"/>
            <w:right w:val="none" w:sz="0" w:space="0" w:color="auto"/>
          </w:divBdr>
        </w:div>
        <w:div w:id="971249568">
          <w:marLeft w:val="480"/>
          <w:marRight w:val="0"/>
          <w:marTop w:val="0"/>
          <w:marBottom w:val="0"/>
          <w:divBdr>
            <w:top w:val="none" w:sz="0" w:space="0" w:color="auto"/>
            <w:left w:val="none" w:sz="0" w:space="0" w:color="auto"/>
            <w:bottom w:val="none" w:sz="0" w:space="0" w:color="auto"/>
            <w:right w:val="none" w:sz="0" w:space="0" w:color="auto"/>
          </w:divBdr>
        </w:div>
        <w:div w:id="1604604792">
          <w:marLeft w:val="480"/>
          <w:marRight w:val="0"/>
          <w:marTop w:val="0"/>
          <w:marBottom w:val="0"/>
          <w:divBdr>
            <w:top w:val="none" w:sz="0" w:space="0" w:color="auto"/>
            <w:left w:val="none" w:sz="0" w:space="0" w:color="auto"/>
            <w:bottom w:val="none" w:sz="0" w:space="0" w:color="auto"/>
            <w:right w:val="none" w:sz="0" w:space="0" w:color="auto"/>
          </w:divBdr>
        </w:div>
        <w:div w:id="1342126346">
          <w:marLeft w:val="480"/>
          <w:marRight w:val="0"/>
          <w:marTop w:val="0"/>
          <w:marBottom w:val="0"/>
          <w:divBdr>
            <w:top w:val="none" w:sz="0" w:space="0" w:color="auto"/>
            <w:left w:val="none" w:sz="0" w:space="0" w:color="auto"/>
            <w:bottom w:val="none" w:sz="0" w:space="0" w:color="auto"/>
            <w:right w:val="none" w:sz="0" w:space="0" w:color="auto"/>
          </w:divBdr>
        </w:div>
        <w:div w:id="1035352677">
          <w:marLeft w:val="480"/>
          <w:marRight w:val="0"/>
          <w:marTop w:val="0"/>
          <w:marBottom w:val="0"/>
          <w:divBdr>
            <w:top w:val="none" w:sz="0" w:space="0" w:color="auto"/>
            <w:left w:val="none" w:sz="0" w:space="0" w:color="auto"/>
            <w:bottom w:val="none" w:sz="0" w:space="0" w:color="auto"/>
            <w:right w:val="none" w:sz="0" w:space="0" w:color="auto"/>
          </w:divBdr>
        </w:div>
        <w:div w:id="1014529571">
          <w:marLeft w:val="480"/>
          <w:marRight w:val="0"/>
          <w:marTop w:val="0"/>
          <w:marBottom w:val="0"/>
          <w:divBdr>
            <w:top w:val="none" w:sz="0" w:space="0" w:color="auto"/>
            <w:left w:val="none" w:sz="0" w:space="0" w:color="auto"/>
            <w:bottom w:val="none" w:sz="0" w:space="0" w:color="auto"/>
            <w:right w:val="none" w:sz="0" w:space="0" w:color="auto"/>
          </w:divBdr>
        </w:div>
        <w:div w:id="1135827659">
          <w:marLeft w:val="480"/>
          <w:marRight w:val="0"/>
          <w:marTop w:val="0"/>
          <w:marBottom w:val="0"/>
          <w:divBdr>
            <w:top w:val="none" w:sz="0" w:space="0" w:color="auto"/>
            <w:left w:val="none" w:sz="0" w:space="0" w:color="auto"/>
            <w:bottom w:val="none" w:sz="0" w:space="0" w:color="auto"/>
            <w:right w:val="none" w:sz="0" w:space="0" w:color="auto"/>
          </w:divBdr>
        </w:div>
        <w:div w:id="1245871753">
          <w:marLeft w:val="480"/>
          <w:marRight w:val="0"/>
          <w:marTop w:val="0"/>
          <w:marBottom w:val="0"/>
          <w:divBdr>
            <w:top w:val="none" w:sz="0" w:space="0" w:color="auto"/>
            <w:left w:val="none" w:sz="0" w:space="0" w:color="auto"/>
            <w:bottom w:val="none" w:sz="0" w:space="0" w:color="auto"/>
            <w:right w:val="none" w:sz="0" w:space="0" w:color="auto"/>
          </w:divBdr>
        </w:div>
        <w:div w:id="2055345237">
          <w:marLeft w:val="480"/>
          <w:marRight w:val="0"/>
          <w:marTop w:val="0"/>
          <w:marBottom w:val="0"/>
          <w:divBdr>
            <w:top w:val="none" w:sz="0" w:space="0" w:color="auto"/>
            <w:left w:val="none" w:sz="0" w:space="0" w:color="auto"/>
            <w:bottom w:val="none" w:sz="0" w:space="0" w:color="auto"/>
            <w:right w:val="none" w:sz="0" w:space="0" w:color="auto"/>
          </w:divBdr>
        </w:div>
        <w:div w:id="114374963">
          <w:marLeft w:val="480"/>
          <w:marRight w:val="0"/>
          <w:marTop w:val="0"/>
          <w:marBottom w:val="0"/>
          <w:divBdr>
            <w:top w:val="none" w:sz="0" w:space="0" w:color="auto"/>
            <w:left w:val="none" w:sz="0" w:space="0" w:color="auto"/>
            <w:bottom w:val="none" w:sz="0" w:space="0" w:color="auto"/>
            <w:right w:val="none" w:sz="0" w:space="0" w:color="auto"/>
          </w:divBdr>
        </w:div>
        <w:div w:id="1799951852">
          <w:marLeft w:val="480"/>
          <w:marRight w:val="0"/>
          <w:marTop w:val="0"/>
          <w:marBottom w:val="0"/>
          <w:divBdr>
            <w:top w:val="none" w:sz="0" w:space="0" w:color="auto"/>
            <w:left w:val="none" w:sz="0" w:space="0" w:color="auto"/>
            <w:bottom w:val="none" w:sz="0" w:space="0" w:color="auto"/>
            <w:right w:val="none" w:sz="0" w:space="0" w:color="auto"/>
          </w:divBdr>
        </w:div>
        <w:div w:id="468203956">
          <w:marLeft w:val="480"/>
          <w:marRight w:val="0"/>
          <w:marTop w:val="0"/>
          <w:marBottom w:val="0"/>
          <w:divBdr>
            <w:top w:val="none" w:sz="0" w:space="0" w:color="auto"/>
            <w:left w:val="none" w:sz="0" w:space="0" w:color="auto"/>
            <w:bottom w:val="none" w:sz="0" w:space="0" w:color="auto"/>
            <w:right w:val="none" w:sz="0" w:space="0" w:color="auto"/>
          </w:divBdr>
        </w:div>
        <w:div w:id="1158616131">
          <w:marLeft w:val="480"/>
          <w:marRight w:val="0"/>
          <w:marTop w:val="0"/>
          <w:marBottom w:val="0"/>
          <w:divBdr>
            <w:top w:val="none" w:sz="0" w:space="0" w:color="auto"/>
            <w:left w:val="none" w:sz="0" w:space="0" w:color="auto"/>
            <w:bottom w:val="none" w:sz="0" w:space="0" w:color="auto"/>
            <w:right w:val="none" w:sz="0" w:space="0" w:color="auto"/>
          </w:divBdr>
        </w:div>
        <w:div w:id="1829706810">
          <w:marLeft w:val="480"/>
          <w:marRight w:val="0"/>
          <w:marTop w:val="0"/>
          <w:marBottom w:val="0"/>
          <w:divBdr>
            <w:top w:val="none" w:sz="0" w:space="0" w:color="auto"/>
            <w:left w:val="none" w:sz="0" w:space="0" w:color="auto"/>
            <w:bottom w:val="none" w:sz="0" w:space="0" w:color="auto"/>
            <w:right w:val="none" w:sz="0" w:space="0" w:color="auto"/>
          </w:divBdr>
        </w:div>
        <w:div w:id="1739131255">
          <w:marLeft w:val="480"/>
          <w:marRight w:val="0"/>
          <w:marTop w:val="0"/>
          <w:marBottom w:val="0"/>
          <w:divBdr>
            <w:top w:val="none" w:sz="0" w:space="0" w:color="auto"/>
            <w:left w:val="none" w:sz="0" w:space="0" w:color="auto"/>
            <w:bottom w:val="none" w:sz="0" w:space="0" w:color="auto"/>
            <w:right w:val="none" w:sz="0" w:space="0" w:color="auto"/>
          </w:divBdr>
        </w:div>
        <w:div w:id="763037273">
          <w:marLeft w:val="480"/>
          <w:marRight w:val="0"/>
          <w:marTop w:val="0"/>
          <w:marBottom w:val="0"/>
          <w:divBdr>
            <w:top w:val="none" w:sz="0" w:space="0" w:color="auto"/>
            <w:left w:val="none" w:sz="0" w:space="0" w:color="auto"/>
            <w:bottom w:val="none" w:sz="0" w:space="0" w:color="auto"/>
            <w:right w:val="none" w:sz="0" w:space="0" w:color="auto"/>
          </w:divBdr>
        </w:div>
        <w:div w:id="251863243">
          <w:marLeft w:val="480"/>
          <w:marRight w:val="0"/>
          <w:marTop w:val="0"/>
          <w:marBottom w:val="0"/>
          <w:divBdr>
            <w:top w:val="none" w:sz="0" w:space="0" w:color="auto"/>
            <w:left w:val="none" w:sz="0" w:space="0" w:color="auto"/>
            <w:bottom w:val="none" w:sz="0" w:space="0" w:color="auto"/>
            <w:right w:val="none" w:sz="0" w:space="0" w:color="auto"/>
          </w:divBdr>
        </w:div>
        <w:div w:id="223100218">
          <w:marLeft w:val="480"/>
          <w:marRight w:val="0"/>
          <w:marTop w:val="0"/>
          <w:marBottom w:val="0"/>
          <w:divBdr>
            <w:top w:val="none" w:sz="0" w:space="0" w:color="auto"/>
            <w:left w:val="none" w:sz="0" w:space="0" w:color="auto"/>
            <w:bottom w:val="none" w:sz="0" w:space="0" w:color="auto"/>
            <w:right w:val="none" w:sz="0" w:space="0" w:color="auto"/>
          </w:divBdr>
        </w:div>
        <w:div w:id="1906910630">
          <w:marLeft w:val="480"/>
          <w:marRight w:val="0"/>
          <w:marTop w:val="0"/>
          <w:marBottom w:val="0"/>
          <w:divBdr>
            <w:top w:val="none" w:sz="0" w:space="0" w:color="auto"/>
            <w:left w:val="none" w:sz="0" w:space="0" w:color="auto"/>
            <w:bottom w:val="none" w:sz="0" w:space="0" w:color="auto"/>
            <w:right w:val="none" w:sz="0" w:space="0" w:color="auto"/>
          </w:divBdr>
        </w:div>
        <w:div w:id="1783038267">
          <w:marLeft w:val="480"/>
          <w:marRight w:val="0"/>
          <w:marTop w:val="0"/>
          <w:marBottom w:val="0"/>
          <w:divBdr>
            <w:top w:val="none" w:sz="0" w:space="0" w:color="auto"/>
            <w:left w:val="none" w:sz="0" w:space="0" w:color="auto"/>
            <w:bottom w:val="none" w:sz="0" w:space="0" w:color="auto"/>
            <w:right w:val="none" w:sz="0" w:space="0" w:color="auto"/>
          </w:divBdr>
        </w:div>
        <w:div w:id="976688579">
          <w:marLeft w:val="480"/>
          <w:marRight w:val="0"/>
          <w:marTop w:val="0"/>
          <w:marBottom w:val="0"/>
          <w:divBdr>
            <w:top w:val="none" w:sz="0" w:space="0" w:color="auto"/>
            <w:left w:val="none" w:sz="0" w:space="0" w:color="auto"/>
            <w:bottom w:val="none" w:sz="0" w:space="0" w:color="auto"/>
            <w:right w:val="none" w:sz="0" w:space="0" w:color="auto"/>
          </w:divBdr>
        </w:div>
        <w:div w:id="1951283231">
          <w:marLeft w:val="480"/>
          <w:marRight w:val="0"/>
          <w:marTop w:val="0"/>
          <w:marBottom w:val="0"/>
          <w:divBdr>
            <w:top w:val="none" w:sz="0" w:space="0" w:color="auto"/>
            <w:left w:val="none" w:sz="0" w:space="0" w:color="auto"/>
            <w:bottom w:val="none" w:sz="0" w:space="0" w:color="auto"/>
            <w:right w:val="none" w:sz="0" w:space="0" w:color="auto"/>
          </w:divBdr>
        </w:div>
        <w:div w:id="481772082">
          <w:marLeft w:val="480"/>
          <w:marRight w:val="0"/>
          <w:marTop w:val="0"/>
          <w:marBottom w:val="0"/>
          <w:divBdr>
            <w:top w:val="none" w:sz="0" w:space="0" w:color="auto"/>
            <w:left w:val="none" w:sz="0" w:space="0" w:color="auto"/>
            <w:bottom w:val="none" w:sz="0" w:space="0" w:color="auto"/>
            <w:right w:val="none" w:sz="0" w:space="0" w:color="auto"/>
          </w:divBdr>
        </w:div>
        <w:div w:id="487330632">
          <w:marLeft w:val="480"/>
          <w:marRight w:val="0"/>
          <w:marTop w:val="0"/>
          <w:marBottom w:val="0"/>
          <w:divBdr>
            <w:top w:val="none" w:sz="0" w:space="0" w:color="auto"/>
            <w:left w:val="none" w:sz="0" w:space="0" w:color="auto"/>
            <w:bottom w:val="none" w:sz="0" w:space="0" w:color="auto"/>
            <w:right w:val="none" w:sz="0" w:space="0" w:color="auto"/>
          </w:divBdr>
        </w:div>
        <w:div w:id="1255237022">
          <w:marLeft w:val="480"/>
          <w:marRight w:val="0"/>
          <w:marTop w:val="0"/>
          <w:marBottom w:val="0"/>
          <w:divBdr>
            <w:top w:val="none" w:sz="0" w:space="0" w:color="auto"/>
            <w:left w:val="none" w:sz="0" w:space="0" w:color="auto"/>
            <w:bottom w:val="none" w:sz="0" w:space="0" w:color="auto"/>
            <w:right w:val="none" w:sz="0" w:space="0" w:color="auto"/>
          </w:divBdr>
        </w:div>
        <w:div w:id="2068795917">
          <w:marLeft w:val="480"/>
          <w:marRight w:val="0"/>
          <w:marTop w:val="0"/>
          <w:marBottom w:val="0"/>
          <w:divBdr>
            <w:top w:val="none" w:sz="0" w:space="0" w:color="auto"/>
            <w:left w:val="none" w:sz="0" w:space="0" w:color="auto"/>
            <w:bottom w:val="none" w:sz="0" w:space="0" w:color="auto"/>
            <w:right w:val="none" w:sz="0" w:space="0" w:color="auto"/>
          </w:divBdr>
        </w:div>
        <w:div w:id="1839999275">
          <w:marLeft w:val="480"/>
          <w:marRight w:val="0"/>
          <w:marTop w:val="0"/>
          <w:marBottom w:val="0"/>
          <w:divBdr>
            <w:top w:val="none" w:sz="0" w:space="0" w:color="auto"/>
            <w:left w:val="none" w:sz="0" w:space="0" w:color="auto"/>
            <w:bottom w:val="none" w:sz="0" w:space="0" w:color="auto"/>
            <w:right w:val="none" w:sz="0" w:space="0" w:color="auto"/>
          </w:divBdr>
        </w:div>
        <w:div w:id="1961765165">
          <w:marLeft w:val="480"/>
          <w:marRight w:val="0"/>
          <w:marTop w:val="0"/>
          <w:marBottom w:val="0"/>
          <w:divBdr>
            <w:top w:val="none" w:sz="0" w:space="0" w:color="auto"/>
            <w:left w:val="none" w:sz="0" w:space="0" w:color="auto"/>
            <w:bottom w:val="none" w:sz="0" w:space="0" w:color="auto"/>
            <w:right w:val="none" w:sz="0" w:space="0" w:color="auto"/>
          </w:divBdr>
        </w:div>
        <w:div w:id="1219560200">
          <w:marLeft w:val="480"/>
          <w:marRight w:val="0"/>
          <w:marTop w:val="0"/>
          <w:marBottom w:val="0"/>
          <w:divBdr>
            <w:top w:val="none" w:sz="0" w:space="0" w:color="auto"/>
            <w:left w:val="none" w:sz="0" w:space="0" w:color="auto"/>
            <w:bottom w:val="none" w:sz="0" w:space="0" w:color="auto"/>
            <w:right w:val="none" w:sz="0" w:space="0" w:color="auto"/>
          </w:divBdr>
        </w:div>
        <w:div w:id="1384913456">
          <w:marLeft w:val="480"/>
          <w:marRight w:val="0"/>
          <w:marTop w:val="0"/>
          <w:marBottom w:val="0"/>
          <w:divBdr>
            <w:top w:val="none" w:sz="0" w:space="0" w:color="auto"/>
            <w:left w:val="none" w:sz="0" w:space="0" w:color="auto"/>
            <w:bottom w:val="none" w:sz="0" w:space="0" w:color="auto"/>
            <w:right w:val="none" w:sz="0" w:space="0" w:color="auto"/>
          </w:divBdr>
        </w:div>
        <w:div w:id="956253329">
          <w:marLeft w:val="480"/>
          <w:marRight w:val="0"/>
          <w:marTop w:val="0"/>
          <w:marBottom w:val="0"/>
          <w:divBdr>
            <w:top w:val="none" w:sz="0" w:space="0" w:color="auto"/>
            <w:left w:val="none" w:sz="0" w:space="0" w:color="auto"/>
            <w:bottom w:val="none" w:sz="0" w:space="0" w:color="auto"/>
            <w:right w:val="none" w:sz="0" w:space="0" w:color="auto"/>
          </w:divBdr>
        </w:div>
        <w:div w:id="20321863">
          <w:marLeft w:val="480"/>
          <w:marRight w:val="0"/>
          <w:marTop w:val="0"/>
          <w:marBottom w:val="0"/>
          <w:divBdr>
            <w:top w:val="none" w:sz="0" w:space="0" w:color="auto"/>
            <w:left w:val="none" w:sz="0" w:space="0" w:color="auto"/>
            <w:bottom w:val="none" w:sz="0" w:space="0" w:color="auto"/>
            <w:right w:val="none" w:sz="0" w:space="0" w:color="auto"/>
          </w:divBdr>
        </w:div>
        <w:div w:id="609124181">
          <w:marLeft w:val="480"/>
          <w:marRight w:val="0"/>
          <w:marTop w:val="0"/>
          <w:marBottom w:val="0"/>
          <w:divBdr>
            <w:top w:val="none" w:sz="0" w:space="0" w:color="auto"/>
            <w:left w:val="none" w:sz="0" w:space="0" w:color="auto"/>
            <w:bottom w:val="none" w:sz="0" w:space="0" w:color="auto"/>
            <w:right w:val="none" w:sz="0" w:space="0" w:color="auto"/>
          </w:divBdr>
        </w:div>
        <w:div w:id="2093315483">
          <w:marLeft w:val="480"/>
          <w:marRight w:val="0"/>
          <w:marTop w:val="0"/>
          <w:marBottom w:val="0"/>
          <w:divBdr>
            <w:top w:val="none" w:sz="0" w:space="0" w:color="auto"/>
            <w:left w:val="none" w:sz="0" w:space="0" w:color="auto"/>
            <w:bottom w:val="none" w:sz="0" w:space="0" w:color="auto"/>
            <w:right w:val="none" w:sz="0" w:space="0" w:color="auto"/>
          </w:divBdr>
        </w:div>
        <w:div w:id="1656641443">
          <w:marLeft w:val="480"/>
          <w:marRight w:val="0"/>
          <w:marTop w:val="0"/>
          <w:marBottom w:val="0"/>
          <w:divBdr>
            <w:top w:val="none" w:sz="0" w:space="0" w:color="auto"/>
            <w:left w:val="none" w:sz="0" w:space="0" w:color="auto"/>
            <w:bottom w:val="none" w:sz="0" w:space="0" w:color="auto"/>
            <w:right w:val="none" w:sz="0" w:space="0" w:color="auto"/>
          </w:divBdr>
        </w:div>
        <w:div w:id="648292255">
          <w:marLeft w:val="480"/>
          <w:marRight w:val="0"/>
          <w:marTop w:val="0"/>
          <w:marBottom w:val="0"/>
          <w:divBdr>
            <w:top w:val="none" w:sz="0" w:space="0" w:color="auto"/>
            <w:left w:val="none" w:sz="0" w:space="0" w:color="auto"/>
            <w:bottom w:val="none" w:sz="0" w:space="0" w:color="auto"/>
            <w:right w:val="none" w:sz="0" w:space="0" w:color="auto"/>
          </w:divBdr>
        </w:div>
        <w:div w:id="622003125">
          <w:marLeft w:val="480"/>
          <w:marRight w:val="0"/>
          <w:marTop w:val="0"/>
          <w:marBottom w:val="0"/>
          <w:divBdr>
            <w:top w:val="none" w:sz="0" w:space="0" w:color="auto"/>
            <w:left w:val="none" w:sz="0" w:space="0" w:color="auto"/>
            <w:bottom w:val="none" w:sz="0" w:space="0" w:color="auto"/>
            <w:right w:val="none" w:sz="0" w:space="0" w:color="auto"/>
          </w:divBdr>
        </w:div>
        <w:div w:id="1249998232">
          <w:marLeft w:val="480"/>
          <w:marRight w:val="0"/>
          <w:marTop w:val="0"/>
          <w:marBottom w:val="0"/>
          <w:divBdr>
            <w:top w:val="none" w:sz="0" w:space="0" w:color="auto"/>
            <w:left w:val="none" w:sz="0" w:space="0" w:color="auto"/>
            <w:bottom w:val="none" w:sz="0" w:space="0" w:color="auto"/>
            <w:right w:val="none" w:sz="0" w:space="0" w:color="auto"/>
          </w:divBdr>
        </w:div>
        <w:div w:id="1837766721">
          <w:marLeft w:val="480"/>
          <w:marRight w:val="0"/>
          <w:marTop w:val="0"/>
          <w:marBottom w:val="0"/>
          <w:divBdr>
            <w:top w:val="none" w:sz="0" w:space="0" w:color="auto"/>
            <w:left w:val="none" w:sz="0" w:space="0" w:color="auto"/>
            <w:bottom w:val="none" w:sz="0" w:space="0" w:color="auto"/>
            <w:right w:val="none" w:sz="0" w:space="0" w:color="auto"/>
          </w:divBdr>
        </w:div>
        <w:div w:id="63383908">
          <w:marLeft w:val="480"/>
          <w:marRight w:val="0"/>
          <w:marTop w:val="0"/>
          <w:marBottom w:val="0"/>
          <w:divBdr>
            <w:top w:val="none" w:sz="0" w:space="0" w:color="auto"/>
            <w:left w:val="none" w:sz="0" w:space="0" w:color="auto"/>
            <w:bottom w:val="none" w:sz="0" w:space="0" w:color="auto"/>
            <w:right w:val="none" w:sz="0" w:space="0" w:color="auto"/>
          </w:divBdr>
        </w:div>
        <w:div w:id="1767920384">
          <w:marLeft w:val="480"/>
          <w:marRight w:val="0"/>
          <w:marTop w:val="0"/>
          <w:marBottom w:val="0"/>
          <w:divBdr>
            <w:top w:val="none" w:sz="0" w:space="0" w:color="auto"/>
            <w:left w:val="none" w:sz="0" w:space="0" w:color="auto"/>
            <w:bottom w:val="none" w:sz="0" w:space="0" w:color="auto"/>
            <w:right w:val="none" w:sz="0" w:space="0" w:color="auto"/>
          </w:divBdr>
        </w:div>
        <w:div w:id="893932978">
          <w:marLeft w:val="480"/>
          <w:marRight w:val="0"/>
          <w:marTop w:val="0"/>
          <w:marBottom w:val="0"/>
          <w:divBdr>
            <w:top w:val="none" w:sz="0" w:space="0" w:color="auto"/>
            <w:left w:val="none" w:sz="0" w:space="0" w:color="auto"/>
            <w:bottom w:val="none" w:sz="0" w:space="0" w:color="auto"/>
            <w:right w:val="none" w:sz="0" w:space="0" w:color="auto"/>
          </w:divBdr>
        </w:div>
        <w:div w:id="525409714">
          <w:marLeft w:val="480"/>
          <w:marRight w:val="0"/>
          <w:marTop w:val="0"/>
          <w:marBottom w:val="0"/>
          <w:divBdr>
            <w:top w:val="none" w:sz="0" w:space="0" w:color="auto"/>
            <w:left w:val="none" w:sz="0" w:space="0" w:color="auto"/>
            <w:bottom w:val="none" w:sz="0" w:space="0" w:color="auto"/>
            <w:right w:val="none" w:sz="0" w:space="0" w:color="auto"/>
          </w:divBdr>
        </w:div>
        <w:div w:id="1249920392">
          <w:marLeft w:val="480"/>
          <w:marRight w:val="0"/>
          <w:marTop w:val="0"/>
          <w:marBottom w:val="0"/>
          <w:divBdr>
            <w:top w:val="none" w:sz="0" w:space="0" w:color="auto"/>
            <w:left w:val="none" w:sz="0" w:space="0" w:color="auto"/>
            <w:bottom w:val="none" w:sz="0" w:space="0" w:color="auto"/>
            <w:right w:val="none" w:sz="0" w:space="0" w:color="auto"/>
          </w:divBdr>
        </w:div>
        <w:div w:id="227418357">
          <w:marLeft w:val="480"/>
          <w:marRight w:val="0"/>
          <w:marTop w:val="0"/>
          <w:marBottom w:val="0"/>
          <w:divBdr>
            <w:top w:val="none" w:sz="0" w:space="0" w:color="auto"/>
            <w:left w:val="none" w:sz="0" w:space="0" w:color="auto"/>
            <w:bottom w:val="none" w:sz="0" w:space="0" w:color="auto"/>
            <w:right w:val="none" w:sz="0" w:space="0" w:color="auto"/>
          </w:divBdr>
        </w:div>
        <w:div w:id="1574705407">
          <w:marLeft w:val="480"/>
          <w:marRight w:val="0"/>
          <w:marTop w:val="0"/>
          <w:marBottom w:val="0"/>
          <w:divBdr>
            <w:top w:val="none" w:sz="0" w:space="0" w:color="auto"/>
            <w:left w:val="none" w:sz="0" w:space="0" w:color="auto"/>
            <w:bottom w:val="none" w:sz="0" w:space="0" w:color="auto"/>
            <w:right w:val="none" w:sz="0" w:space="0" w:color="auto"/>
          </w:divBdr>
        </w:div>
        <w:div w:id="1835797006">
          <w:marLeft w:val="480"/>
          <w:marRight w:val="0"/>
          <w:marTop w:val="0"/>
          <w:marBottom w:val="0"/>
          <w:divBdr>
            <w:top w:val="none" w:sz="0" w:space="0" w:color="auto"/>
            <w:left w:val="none" w:sz="0" w:space="0" w:color="auto"/>
            <w:bottom w:val="none" w:sz="0" w:space="0" w:color="auto"/>
            <w:right w:val="none" w:sz="0" w:space="0" w:color="auto"/>
          </w:divBdr>
        </w:div>
      </w:divsChild>
    </w:div>
    <w:div w:id="1394504432">
      <w:bodyDiv w:val="1"/>
      <w:marLeft w:val="0"/>
      <w:marRight w:val="0"/>
      <w:marTop w:val="0"/>
      <w:marBottom w:val="0"/>
      <w:divBdr>
        <w:top w:val="none" w:sz="0" w:space="0" w:color="auto"/>
        <w:left w:val="none" w:sz="0" w:space="0" w:color="auto"/>
        <w:bottom w:val="none" w:sz="0" w:space="0" w:color="auto"/>
        <w:right w:val="none" w:sz="0" w:space="0" w:color="auto"/>
      </w:divBdr>
    </w:div>
    <w:div w:id="1394542234">
      <w:bodyDiv w:val="1"/>
      <w:marLeft w:val="0"/>
      <w:marRight w:val="0"/>
      <w:marTop w:val="0"/>
      <w:marBottom w:val="0"/>
      <w:divBdr>
        <w:top w:val="none" w:sz="0" w:space="0" w:color="auto"/>
        <w:left w:val="none" w:sz="0" w:space="0" w:color="auto"/>
        <w:bottom w:val="none" w:sz="0" w:space="0" w:color="auto"/>
        <w:right w:val="none" w:sz="0" w:space="0" w:color="auto"/>
      </w:divBdr>
      <w:divsChild>
        <w:div w:id="502166822">
          <w:marLeft w:val="480"/>
          <w:marRight w:val="0"/>
          <w:marTop w:val="0"/>
          <w:marBottom w:val="0"/>
          <w:divBdr>
            <w:top w:val="none" w:sz="0" w:space="0" w:color="auto"/>
            <w:left w:val="none" w:sz="0" w:space="0" w:color="auto"/>
            <w:bottom w:val="none" w:sz="0" w:space="0" w:color="auto"/>
            <w:right w:val="none" w:sz="0" w:space="0" w:color="auto"/>
          </w:divBdr>
        </w:div>
        <w:div w:id="1695841075">
          <w:marLeft w:val="480"/>
          <w:marRight w:val="0"/>
          <w:marTop w:val="0"/>
          <w:marBottom w:val="0"/>
          <w:divBdr>
            <w:top w:val="none" w:sz="0" w:space="0" w:color="auto"/>
            <w:left w:val="none" w:sz="0" w:space="0" w:color="auto"/>
            <w:bottom w:val="none" w:sz="0" w:space="0" w:color="auto"/>
            <w:right w:val="none" w:sz="0" w:space="0" w:color="auto"/>
          </w:divBdr>
        </w:div>
        <w:div w:id="56514708">
          <w:marLeft w:val="480"/>
          <w:marRight w:val="0"/>
          <w:marTop w:val="0"/>
          <w:marBottom w:val="0"/>
          <w:divBdr>
            <w:top w:val="none" w:sz="0" w:space="0" w:color="auto"/>
            <w:left w:val="none" w:sz="0" w:space="0" w:color="auto"/>
            <w:bottom w:val="none" w:sz="0" w:space="0" w:color="auto"/>
            <w:right w:val="none" w:sz="0" w:space="0" w:color="auto"/>
          </w:divBdr>
        </w:div>
        <w:div w:id="929460202">
          <w:marLeft w:val="480"/>
          <w:marRight w:val="0"/>
          <w:marTop w:val="0"/>
          <w:marBottom w:val="0"/>
          <w:divBdr>
            <w:top w:val="none" w:sz="0" w:space="0" w:color="auto"/>
            <w:left w:val="none" w:sz="0" w:space="0" w:color="auto"/>
            <w:bottom w:val="none" w:sz="0" w:space="0" w:color="auto"/>
            <w:right w:val="none" w:sz="0" w:space="0" w:color="auto"/>
          </w:divBdr>
        </w:div>
        <w:div w:id="213541311">
          <w:marLeft w:val="480"/>
          <w:marRight w:val="0"/>
          <w:marTop w:val="0"/>
          <w:marBottom w:val="0"/>
          <w:divBdr>
            <w:top w:val="none" w:sz="0" w:space="0" w:color="auto"/>
            <w:left w:val="none" w:sz="0" w:space="0" w:color="auto"/>
            <w:bottom w:val="none" w:sz="0" w:space="0" w:color="auto"/>
            <w:right w:val="none" w:sz="0" w:space="0" w:color="auto"/>
          </w:divBdr>
        </w:div>
        <w:div w:id="325940026">
          <w:marLeft w:val="480"/>
          <w:marRight w:val="0"/>
          <w:marTop w:val="0"/>
          <w:marBottom w:val="0"/>
          <w:divBdr>
            <w:top w:val="none" w:sz="0" w:space="0" w:color="auto"/>
            <w:left w:val="none" w:sz="0" w:space="0" w:color="auto"/>
            <w:bottom w:val="none" w:sz="0" w:space="0" w:color="auto"/>
            <w:right w:val="none" w:sz="0" w:space="0" w:color="auto"/>
          </w:divBdr>
        </w:div>
        <w:div w:id="475681762">
          <w:marLeft w:val="480"/>
          <w:marRight w:val="0"/>
          <w:marTop w:val="0"/>
          <w:marBottom w:val="0"/>
          <w:divBdr>
            <w:top w:val="none" w:sz="0" w:space="0" w:color="auto"/>
            <w:left w:val="none" w:sz="0" w:space="0" w:color="auto"/>
            <w:bottom w:val="none" w:sz="0" w:space="0" w:color="auto"/>
            <w:right w:val="none" w:sz="0" w:space="0" w:color="auto"/>
          </w:divBdr>
        </w:div>
        <w:div w:id="368841255">
          <w:marLeft w:val="480"/>
          <w:marRight w:val="0"/>
          <w:marTop w:val="0"/>
          <w:marBottom w:val="0"/>
          <w:divBdr>
            <w:top w:val="none" w:sz="0" w:space="0" w:color="auto"/>
            <w:left w:val="none" w:sz="0" w:space="0" w:color="auto"/>
            <w:bottom w:val="none" w:sz="0" w:space="0" w:color="auto"/>
            <w:right w:val="none" w:sz="0" w:space="0" w:color="auto"/>
          </w:divBdr>
        </w:div>
        <w:div w:id="1887713203">
          <w:marLeft w:val="480"/>
          <w:marRight w:val="0"/>
          <w:marTop w:val="0"/>
          <w:marBottom w:val="0"/>
          <w:divBdr>
            <w:top w:val="none" w:sz="0" w:space="0" w:color="auto"/>
            <w:left w:val="none" w:sz="0" w:space="0" w:color="auto"/>
            <w:bottom w:val="none" w:sz="0" w:space="0" w:color="auto"/>
            <w:right w:val="none" w:sz="0" w:space="0" w:color="auto"/>
          </w:divBdr>
        </w:div>
        <w:div w:id="1617249343">
          <w:marLeft w:val="480"/>
          <w:marRight w:val="0"/>
          <w:marTop w:val="0"/>
          <w:marBottom w:val="0"/>
          <w:divBdr>
            <w:top w:val="none" w:sz="0" w:space="0" w:color="auto"/>
            <w:left w:val="none" w:sz="0" w:space="0" w:color="auto"/>
            <w:bottom w:val="none" w:sz="0" w:space="0" w:color="auto"/>
            <w:right w:val="none" w:sz="0" w:space="0" w:color="auto"/>
          </w:divBdr>
        </w:div>
        <w:div w:id="1245187354">
          <w:marLeft w:val="480"/>
          <w:marRight w:val="0"/>
          <w:marTop w:val="0"/>
          <w:marBottom w:val="0"/>
          <w:divBdr>
            <w:top w:val="none" w:sz="0" w:space="0" w:color="auto"/>
            <w:left w:val="none" w:sz="0" w:space="0" w:color="auto"/>
            <w:bottom w:val="none" w:sz="0" w:space="0" w:color="auto"/>
            <w:right w:val="none" w:sz="0" w:space="0" w:color="auto"/>
          </w:divBdr>
        </w:div>
        <w:div w:id="1013996937">
          <w:marLeft w:val="480"/>
          <w:marRight w:val="0"/>
          <w:marTop w:val="0"/>
          <w:marBottom w:val="0"/>
          <w:divBdr>
            <w:top w:val="none" w:sz="0" w:space="0" w:color="auto"/>
            <w:left w:val="none" w:sz="0" w:space="0" w:color="auto"/>
            <w:bottom w:val="none" w:sz="0" w:space="0" w:color="auto"/>
            <w:right w:val="none" w:sz="0" w:space="0" w:color="auto"/>
          </w:divBdr>
        </w:div>
        <w:div w:id="1730373248">
          <w:marLeft w:val="480"/>
          <w:marRight w:val="0"/>
          <w:marTop w:val="0"/>
          <w:marBottom w:val="0"/>
          <w:divBdr>
            <w:top w:val="none" w:sz="0" w:space="0" w:color="auto"/>
            <w:left w:val="none" w:sz="0" w:space="0" w:color="auto"/>
            <w:bottom w:val="none" w:sz="0" w:space="0" w:color="auto"/>
            <w:right w:val="none" w:sz="0" w:space="0" w:color="auto"/>
          </w:divBdr>
        </w:div>
        <w:div w:id="1670526534">
          <w:marLeft w:val="480"/>
          <w:marRight w:val="0"/>
          <w:marTop w:val="0"/>
          <w:marBottom w:val="0"/>
          <w:divBdr>
            <w:top w:val="none" w:sz="0" w:space="0" w:color="auto"/>
            <w:left w:val="none" w:sz="0" w:space="0" w:color="auto"/>
            <w:bottom w:val="none" w:sz="0" w:space="0" w:color="auto"/>
            <w:right w:val="none" w:sz="0" w:space="0" w:color="auto"/>
          </w:divBdr>
        </w:div>
        <w:div w:id="1044405878">
          <w:marLeft w:val="480"/>
          <w:marRight w:val="0"/>
          <w:marTop w:val="0"/>
          <w:marBottom w:val="0"/>
          <w:divBdr>
            <w:top w:val="none" w:sz="0" w:space="0" w:color="auto"/>
            <w:left w:val="none" w:sz="0" w:space="0" w:color="auto"/>
            <w:bottom w:val="none" w:sz="0" w:space="0" w:color="auto"/>
            <w:right w:val="none" w:sz="0" w:space="0" w:color="auto"/>
          </w:divBdr>
        </w:div>
        <w:div w:id="1968579966">
          <w:marLeft w:val="480"/>
          <w:marRight w:val="0"/>
          <w:marTop w:val="0"/>
          <w:marBottom w:val="0"/>
          <w:divBdr>
            <w:top w:val="none" w:sz="0" w:space="0" w:color="auto"/>
            <w:left w:val="none" w:sz="0" w:space="0" w:color="auto"/>
            <w:bottom w:val="none" w:sz="0" w:space="0" w:color="auto"/>
            <w:right w:val="none" w:sz="0" w:space="0" w:color="auto"/>
          </w:divBdr>
        </w:div>
        <w:div w:id="1803041812">
          <w:marLeft w:val="480"/>
          <w:marRight w:val="0"/>
          <w:marTop w:val="0"/>
          <w:marBottom w:val="0"/>
          <w:divBdr>
            <w:top w:val="none" w:sz="0" w:space="0" w:color="auto"/>
            <w:left w:val="none" w:sz="0" w:space="0" w:color="auto"/>
            <w:bottom w:val="none" w:sz="0" w:space="0" w:color="auto"/>
            <w:right w:val="none" w:sz="0" w:space="0" w:color="auto"/>
          </w:divBdr>
        </w:div>
        <w:div w:id="1535843660">
          <w:marLeft w:val="480"/>
          <w:marRight w:val="0"/>
          <w:marTop w:val="0"/>
          <w:marBottom w:val="0"/>
          <w:divBdr>
            <w:top w:val="none" w:sz="0" w:space="0" w:color="auto"/>
            <w:left w:val="none" w:sz="0" w:space="0" w:color="auto"/>
            <w:bottom w:val="none" w:sz="0" w:space="0" w:color="auto"/>
            <w:right w:val="none" w:sz="0" w:space="0" w:color="auto"/>
          </w:divBdr>
        </w:div>
        <w:div w:id="1969966126">
          <w:marLeft w:val="480"/>
          <w:marRight w:val="0"/>
          <w:marTop w:val="0"/>
          <w:marBottom w:val="0"/>
          <w:divBdr>
            <w:top w:val="none" w:sz="0" w:space="0" w:color="auto"/>
            <w:left w:val="none" w:sz="0" w:space="0" w:color="auto"/>
            <w:bottom w:val="none" w:sz="0" w:space="0" w:color="auto"/>
            <w:right w:val="none" w:sz="0" w:space="0" w:color="auto"/>
          </w:divBdr>
        </w:div>
        <w:div w:id="462386314">
          <w:marLeft w:val="480"/>
          <w:marRight w:val="0"/>
          <w:marTop w:val="0"/>
          <w:marBottom w:val="0"/>
          <w:divBdr>
            <w:top w:val="none" w:sz="0" w:space="0" w:color="auto"/>
            <w:left w:val="none" w:sz="0" w:space="0" w:color="auto"/>
            <w:bottom w:val="none" w:sz="0" w:space="0" w:color="auto"/>
            <w:right w:val="none" w:sz="0" w:space="0" w:color="auto"/>
          </w:divBdr>
        </w:div>
        <w:div w:id="57945024">
          <w:marLeft w:val="480"/>
          <w:marRight w:val="0"/>
          <w:marTop w:val="0"/>
          <w:marBottom w:val="0"/>
          <w:divBdr>
            <w:top w:val="none" w:sz="0" w:space="0" w:color="auto"/>
            <w:left w:val="none" w:sz="0" w:space="0" w:color="auto"/>
            <w:bottom w:val="none" w:sz="0" w:space="0" w:color="auto"/>
            <w:right w:val="none" w:sz="0" w:space="0" w:color="auto"/>
          </w:divBdr>
        </w:div>
        <w:div w:id="2082285543">
          <w:marLeft w:val="480"/>
          <w:marRight w:val="0"/>
          <w:marTop w:val="0"/>
          <w:marBottom w:val="0"/>
          <w:divBdr>
            <w:top w:val="none" w:sz="0" w:space="0" w:color="auto"/>
            <w:left w:val="none" w:sz="0" w:space="0" w:color="auto"/>
            <w:bottom w:val="none" w:sz="0" w:space="0" w:color="auto"/>
            <w:right w:val="none" w:sz="0" w:space="0" w:color="auto"/>
          </w:divBdr>
        </w:div>
        <w:div w:id="1364132707">
          <w:marLeft w:val="480"/>
          <w:marRight w:val="0"/>
          <w:marTop w:val="0"/>
          <w:marBottom w:val="0"/>
          <w:divBdr>
            <w:top w:val="none" w:sz="0" w:space="0" w:color="auto"/>
            <w:left w:val="none" w:sz="0" w:space="0" w:color="auto"/>
            <w:bottom w:val="none" w:sz="0" w:space="0" w:color="auto"/>
            <w:right w:val="none" w:sz="0" w:space="0" w:color="auto"/>
          </w:divBdr>
        </w:div>
        <w:div w:id="1666854032">
          <w:marLeft w:val="480"/>
          <w:marRight w:val="0"/>
          <w:marTop w:val="0"/>
          <w:marBottom w:val="0"/>
          <w:divBdr>
            <w:top w:val="none" w:sz="0" w:space="0" w:color="auto"/>
            <w:left w:val="none" w:sz="0" w:space="0" w:color="auto"/>
            <w:bottom w:val="none" w:sz="0" w:space="0" w:color="auto"/>
            <w:right w:val="none" w:sz="0" w:space="0" w:color="auto"/>
          </w:divBdr>
        </w:div>
        <w:div w:id="864831233">
          <w:marLeft w:val="480"/>
          <w:marRight w:val="0"/>
          <w:marTop w:val="0"/>
          <w:marBottom w:val="0"/>
          <w:divBdr>
            <w:top w:val="none" w:sz="0" w:space="0" w:color="auto"/>
            <w:left w:val="none" w:sz="0" w:space="0" w:color="auto"/>
            <w:bottom w:val="none" w:sz="0" w:space="0" w:color="auto"/>
            <w:right w:val="none" w:sz="0" w:space="0" w:color="auto"/>
          </w:divBdr>
        </w:div>
        <w:div w:id="374818739">
          <w:marLeft w:val="480"/>
          <w:marRight w:val="0"/>
          <w:marTop w:val="0"/>
          <w:marBottom w:val="0"/>
          <w:divBdr>
            <w:top w:val="none" w:sz="0" w:space="0" w:color="auto"/>
            <w:left w:val="none" w:sz="0" w:space="0" w:color="auto"/>
            <w:bottom w:val="none" w:sz="0" w:space="0" w:color="auto"/>
            <w:right w:val="none" w:sz="0" w:space="0" w:color="auto"/>
          </w:divBdr>
        </w:div>
        <w:div w:id="1242104052">
          <w:marLeft w:val="480"/>
          <w:marRight w:val="0"/>
          <w:marTop w:val="0"/>
          <w:marBottom w:val="0"/>
          <w:divBdr>
            <w:top w:val="none" w:sz="0" w:space="0" w:color="auto"/>
            <w:left w:val="none" w:sz="0" w:space="0" w:color="auto"/>
            <w:bottom w:val="none" w:sz="0" w:space="0" w:color="auto"/>
            <w:right w:val="none" w:sz="0" w:space="0" w:color="auto"/>
          </w:divBdr>
        </w:div>
        <w:div w:id="185481870">
          <w:marLeft w:val="480"/>
          <w:marRight w:val="0"/>
          <w:marTop w:val="0"/>
          <w:marBottom w:val="0"/>
          <w:divBdr>
            <w:top w:val="none" w:sz="0" w:space="0" w:color="auto"/>
            <w:left w:val="none" w:sz="0" w:space="0" w:color="auto"/>
            <w:bottom w:val="none" w:sz="0" w:space="0" w:color="auto"/>
            <w:right w:val="none" w:sz="0" w:space="0" w:color="auto"/>
          </w:divBdr>
        </w:div>
        <w:div w:id="1776628195">
          <w:marLeft w:val="480"/>
          <w:marRight w:val="0"/>
          <w:marTop w:val="0"/>
          <w:marBottom w:val="0"/>
          <w:divBdr>
            <w:top w:val="none" w:sz="0" w:space="0" w:color="auto"/>
            <w:left w:val="none" w:sz="0" w:space="0" w:color="auto"/>
            <w:bottom w:val="none" w:sz="0" w:space="0" w:color="auto"/>
            <w:right w:val="none" w:sz="0" w:space="0" w:color="auto"/>
          </w:divBdr>
        </w:div>
        <w:div w:id="1462725013">
          <w:marLeft w:val="480"/>
          <w:marRight w:val="0"/>
          <w:marTop w:val="0"/>
          <w:marBottom w:val="0"/>
          <w:divBdr>
            <w:top w:val="none" w:sz="0" w:space="0" w:color="auto"/>
            <w:left w:val="none" w:sz="0" w:space="0" w:color="auto"/>
            <w:bottom w:val="none" w:sz="0" w:space="0" w:color="auto"/>
            <w:right w:val="none" w:sz="0" w:space="0" w:color="auto"/>
          </w:divBdr>
        </w:div>
        <w:div w:id="469247866">
          <w:marLeft w:val="480"/>
          <w:marRight w:val="0"/>
          <w:marTop w:val="0"/>
          <w:marBottom w:val="0"/>
          <w:divBdr>
            <w:top w:val="none" w:sz="0" w:space="0" w:color="auto"/>
            <w:left w:val="none" w:sz="0" w:space="0" w:color="auto"/>
            <w:bottom w:val="none" w:sz="0" w:space="0" w:color="auto"/>
            <w:right w:val="none" w:sz="0" w:space="0" w:color="auto"/>
          </w:divBdr>
        </w:div>
        <w:div w:id="2136558719">
          <w:marLeft w:val="480"/>
          <w:marRight w:val="0"/>
          <w:marTop w:val="0"/>
          <w:marBottom w:val="0"/>
          <w:divBdr>
            <w:top w:val="none" w:sz="0" w:space="0" w:color="auto"/>
            <w:left w:val="none" w:sz="0" w:space="0" w:color="auto"/>
            <w:bottom w:val="none" w:sz="0" w:space="0" w:color="auto"/>
            <w:right w:val="none" w:sz="0" w:space="0" w:color="auto"/>
          </w:divBdr>
        </w:div>
        <w:div w:id="1392339155">
          <w:marLeft w:val="480"/>
          <w:marRight w:val="0"/>
          <w:marTop w:val="0"/>
          <w:marBottom w:val="0"/>
          <w:divBdr>
            <w:top w:val="none" w:sz="0" w:space="0" w:color="auto"/>
            <w:left w:val="none" w:sz="0" w:space="0" w:color="auto"/>
            <w:bottom w:val="none" w:sz="0" w:space="0" w:color="auto"/>
            <w:right w:val="none" w:sz="0" w:space="0" w:color="auto"/>
          </w:divBdr>
        </w:div>
        <w:div w:id="272444597">
          <w:marLeft w:val="480"/>
          <w:marRight w:val="0"/>
          <w:marTop w:val="0"/>
          <w:marBottom w:val="0"/>
          <w:divBdr>
            <w:top w:val="none" w:sz="0" w:space="0" w:color="auto"/>
            <w:left w:val="none" w:sz="0" w:space="0" w:color="auto"/>
            <w:bottom w:val="none" w:sz="0" w:space="0" w:color="auto"/>
            <w:right w:val="none" w:sz="0" w:space="0" w:color="auto"/>
          </w:divBdr>
        </w:div>
        <w:div w:id="666710683">
          <w:marLeft w:val="480"/>
          <w:marRight w:val="0"/>
          <w:marTop w:val="0"/>
          <w:marBottom w:val="0"/>
          <w:divBdr>
            <w:top w:val="none" w:sz="0" w:space="0" w:color="auto"/>
            <w:left w:val="none" w:sz="0" w:space="0" w:color="auto"/>
            <w:bottom w:val="none" w:sz="0" w:space="0" w:color="auto"/>
            <w:right w:val="none" w:sz="0" w:space="0" w:color="auto"/>
          </w:divBdr>
        </w:div>
        <w:div w:id="61149021">
          <w:marLeft w:val="480"/>
          <w:marRight w:val="0"/>
          <w:marTop w:val="0"/>
          <w:marBottom w:val="0"/>
          <w:divBdr>
            <w:top w:val="none" w:sz="0" w:space="0" w:color="auto"/>
            <w:left w:val="none" w:sz="0" w:space="0" w:color="auto"/>
            <w:bottom w:val="none" w:sz="0" w:space="0" w:color="auto"/>
            <w:right w:val="none" w:sz="0" w:space="0" w:color="auto"/>
          </w:divBdr>
        </w:div>
        <w:div w:id="2017540014">
          <w:marLeft w:val="480"/>
          <w:marRight w:val="0"/>
          <w:marTop w:val="0"/>
          <w:marBottom w:val="0"/>
          <w:divBdr>
            <w:top w:val="none" w:sz="0" w:space="0" w:color="auto"/>
            <w:left w:val="none" w:sz="0" w:space="0" w:color="auto"/>
            <w:bottom w:val="none" w:sz="0" w:space="0" w:color="auto"/>
            <w:right w:val="none" w:sz="0" w:space="0" w:color="auto"/>
          </w:divBdr>
        </w:div>
        <w:div w:id="605428906">
          <w:marLeft w:val="480"/>
          <w:marRight w:val="0"/>
          <w:marTop w:val="0"/>
          <w:marBottom w:val="0"/>
          <w:divBdr>
            <w:top w:val="none" w:sz="0" w:space="0" w:color="auto"/>
            <w:left w:val="none" w:sz="0" w:space="0" w:color="auto"/>
            <w:bottom w:val="none" w:sz="0" w:space="0" w:color="auto"/>
            <w:right w:val="none" w:sz="0" w:space="0" w:color="auto"/>
          </w:divBdr>
        </w:div>
        <w:div w:id="793867098">
          <w:marLeft w:val="480"/>
          <w:marRight w:val="0"/>
          <w:marTop w:val="0"/>
          <w:marBottom w:val="0"/>
          <w:divBdr>
            <w:top w:val="none" w:sz="0" w:space="0" w:color="auto"/>
            <w:left w:val="none" w:sz="0" w:space="0" w:color="auto"/>
            <w:bottom w:val="none" w:sz="0" w:space="0" w:color="auto"/>
            <w:right w:val="none" w:sz="0" w:space="0" w:color="auto"/>
          </w:divBdr>
        </w:div>
        <w:div w:id="1812089966">
          <w:marLeft w:val="480"/>
          <w:marRight w:val="0"/>
          <w:marTop w:val="0"/>
          <w:marBottom w:val="0"/>
          <w:divBdr>
            <w:top w:val="none" w:sz="0" w:space="0" w:color="auto"/>
            <w:left w:val="none" w:sz="0" w:space="0" w:color="auto"/>
            <w:bottom w:val="none" w:sz="0" w:space="0" w:color="auto"/>
            <w:right w:val="none" w:sz="0" w:space="0" w:color="auto"/>
          </w:divBdr>
        </w:div>
        <w:div w:id="875192934">
          <w:marLeft w:val="480"/>
          <w:marRight w:val="0"/>
          <w:marTop w:val="0"/>
          <w:marBottom w:val="0"/>
          <w:divBdr>
            <w:top w:val="none" w:sz="0" w:space="0" w:color="auto"/>
            <w:left w:val="none" w:sz="0" w:space="0" w:color="auto"/>
            <w:bottom w:val="none" w:sz="0" w:space="0" w:color="auto"/>
            <w:right w:val="none" w:sz="0" w:space="0" w:color="auto"/>
          </w:divBdr>
        </w:div>
        <w:div w:id="200168438">
          <w:marLeft w:val="480"/>
          <w:marRight w:val="0"/>
          <w:marTop w:val="0"/>
          <w:marBottom w:val="0"/>
          <w:divBdr>
            <w:top w:val="none" w:sz="0" w:space="0" w:color="auto"/>
            <w:left w:val="none" w:sz="0" w:space="0" w:color="auto"/>
            <w:bottom w:val="none" w:sz="0" w:space="0" w:color="auto"/>
            <w:right w:val="none" w:sz="0" w:space="0" w:color="auto"/>
          </w:divBdr>
        </w:div>
        <w:div w:id="765423514">
          <w:marLeft w:val="480"/>
          <w:marRight w:val="0"/>
          <w:marTop w:val="0"/>
          <w:marBottom w:val="0"/>
          <w:divBdr>
            <w:top w:val="none" w:sz="0" w:space="0" w:color="auto"/>
            <w:left w:val="none" w:sz="0" w:space="0" w:color="auto"/>
            <w:bottom w:val="none" w:sz="0" w:space="0" w:color="auto"/>
            <w:right w:val="none" w:sz="0" w:space="0" w:color="auto"/>
          </w:divBdr>
        </w:div>
        <w:div w:id="421995358">
          <w:marLeft w:val="480"/>
          <w:marRight w:val="0"/>
          <w:marTop w:val="0"/>
          <w:marBottom w:val="0"/>
          <w:divBdr>
            <w:top w:val="none" w:sz="0" w:space="0" w:color="auto"/>
            <w:left w:val="none" w:sz="0" w:space="0" w:color="auto"/>
            <w:bottom w:val="none" w:sz="0" w:space="0" w:color="auto"/>
            <w:right w:val="none" w:sz="0" w:space="0" w:color="auto"/>
          </w:divBdr>
        </w:div>
        <w:div w:id="1710455614">
          <w:marLeft w:val="480"/>
          <w:marRight w:val="0"/>
          <w:marTop w:val="0"/>
          <w:marBottom w:val="0"/>
          <w:divBdr>
            <w:top w:val="none" w:sz="0" w:space="0" w:color="auto"/>
            <w:left w:val="none" w:sz="0" w:space="0" w:color="auto"/>
            <w:bottom w:val="none" w:sz="0" w:space="0" w:color="auto"/>
            <w:right w:val="none" w:sz="0" w:space="0" w:color="auto"/>
          </w:divBdr>
        </w:div>
        <w:div w:id="384186092">
          <w:marLeft w:val="480"/>
          <w:marRight w:val="0"/>
          <w:marTop w:val="0"/>
          <w:marBottom w:val="0"/>
          <w:divBdr>
            <w:top w:val="none" w:sz="0" w:space="0" w:color="auto"/>
            <w:left w:val="none" w:sz="0" w:space="0" w:color="auto"/>
            <w:bottom w:val="none" w:sz="0" w:space="0" w:color="auto"/>
            <w:right w:val="none" w:sz="0" w:space="0" w:color="auto"/>
          </w:divBdr>
        </w:div>
        <w:div w:id="412774482">
          <w:marLeft w:val="480"/>
          <w:marRight w:val="0"/>
          <w:marTop w:val="0"/>
          <w:marBottom w:val="0"/>
          <w:divBdr>
            <w:top w:val="none" w:sz="0" w:space="0" w:color="auto"/>
            <w:left w:val="none" w:sz="0" w:space="0" w:color="auto"/>
            <w:bottom w:val="none" w:sz="0" w:space="0" w:color="auto"/>
            <w:right w:val="none" w:sz="0" w:space="0" w:color="auto"/>
          </w:divBdr>
        </w:div>
        <w:div w:id="497966635">
          <w:marLeft w:val="480"/>
          <w:marRight w:val="0"/>
          <w:marTop w:val="0"/>
          <w:marBottom w:val="0"/>
          <w:divBdr>
            <w:top w:val="none" w:sz="0" w:space="0" w:color="auto"/>
            <w:left w:val="none" w:sz="0" w:space="0" w:color="auto"/>
            <w:bottom w:val="none" w:sz="0" w:space="0" w:color="auto"/>
            <w:right w:val="none" w:sz="0" w:space="0" w:color="auto"/>
          </w:divBdr>
        </w:div>
        <w:div w:id="1049644763">
          <w:marLeft w:val="480"/>
          <w:marRight w:val="0"/>
          <w:marTop w:val="0"/>
          <w:marBottom w:val="0"/>
          <w:divBdr>
            <w:top w:val="none" w:sz="0" w:space="0" w:color="auto"/>
            <w:left w:val="none" w:sz="0" w:space="0" w:color="auto"/>
            <w:bottom w:val="none" w:sz="0" w:space="0" w:color="auto"/>
            <w:right w:val="none" w:sz="0" w:space="0" w:color="auto"/>
          </w:divBdr>
        </w:div>
        <w:div w:id="899512878">
          <w:marLeft w:val="480"/>
          <w:marRight w:val="0"/>
          <w:marTop w:val="0"/>
          <w:marBottom w:val="0"/>
          <w:divBdr>
            <w:top w:val="none" w:sz="0" w:space="0" w:color="auto"/>
            <w:left w:val="none" w:sz="0" w:space="0" w:color="auto"/>
            <w:bottom w:val="none" w:sz="0" w:space="0" w:color="auto"/>
            <w:right w:val="none" w:sz="0" w:space="0" w:color="auto"/>
          </w:divBdr>
        </w:div>
        <w:div w:id="1909220317">
          <w:marLeft w:val="480"/>
          <w:marRight w:val="0"/>
          <w:marTop w:val="0"/>
          <w:marBottom w:val="0"/>
          <w:divBdr>
            <w:top w:val="none" w:sz="0" w:space="0" w:color="auto"/>
            <w:left w:val="none" w:sz="0" w:space="0" w:color="auto"/>
            <w:bottom w:val="none" w:sz="0" w:space="0" w:color="auto"/>
            <w:right w:val="none" w:sz="0" w:space="0" w:color="auto"/>
          </w:divBdr>
        </w:div>
        <w:div w:id="1116363002">
          <w:marLeft w:val="480"/>
          <w:marRight w:val="0"/>
          <w:marTop w:val="0"/>
          <w:marBottom w:val="0"/>
          <w:divBdr>
            <w:top w:val="none" w:sz="0" w:space="0" w:color="auto"/>
            <w:left w:val="none" w:sz="0" w:space="0" w:color="auto"/>
            <w:bottom w:val="none" w:sz="0" w:space="0" w:color="auto"/>
            <w:right w:val="none" w:sz="0" w:space="0" w:color="auto"/>
          </w:divBdr>
        </w:div>
        <w:div w:id="483593794">
          <w:marLeft w:val="480"/>
          <w:marRight w:val="0"/>
          <w:marTop w:val="0"/>
          <w:marBottom w:val="0"/>
          <w:divBdr>
            <w:top w:val="none" w:sz="0" w:space="0" w:color="auto"/>
            <w:left w:val="none" w:sz="0" w:space="0" w:color="auto"/>
            <w:bottom w:val="none" w:sz="0" w:space="0" w:color="auto"/>
            <w:right w:val="none" w:sz="0" w:space="0" w:color="auto"/>
          </w:divBdr>
        </w:div>
        <w:div w:id="358552318">
          <w:marLeft w:val="480"/>
          <w:marRight w:val="0"/>
          <w:marTop w:val="0"/>
          <w:marBottom w:val="0"/>
          <w:divBdr>
            <w:top w:val="none" w:sz="0" w:space="0" w:color="auto"/>
            <w:left w:val="none" w:sz="0" w:space="0" w:color="auto"/>
            <w:bottom w:val="none" w:sz="0" w:space="0" w:color="auto"/>
            <w:right w:val="none" w:sz="0" w:space="0" w:color="auto"/>
          </w:divBdr>
        </w:div>
        <w:div w:id="917902808">
          <w:marLeft w:val="480"/>
          <w:marRight w:val="0"/>
          <w:marTop w:val="0"/>
          <w:marBottom w:val="0"/>
          <w:divBdr>
            <w:top w:val="none" w:sz="0" w:space="0" w:color="auto"/>
            <w:left w:val="none" w:sz="0" w:space="0" w:color="auto"/>
            <w:bottom w:val="none" w:sz="0" w:space="0" w:color="auto"/>
            <w:right w:val="none" w:sz="0" w:space="0" w:color="auto"/>
          </w:divBdr>
        </w:div>
        <w:div w:id="518471943">
          <w:marLeft w:val="480"/>
          <w:marRight w:val="0"/>
          <w:marTop w:val="0"/>
          <w:marBottom w:val="0"/>
          <w:divBdr>
            <w:top w:val="none" w:sz="0" w:space="0" w:color="auto"/>
            <w:left w:val="none" w:sz="0" w:space="0" w:color="auto"/>
            <w:bottom w:val="none" w:sz="0" w:space="0" w:color="auto"/>
            <w:right w:val="none" w:sz="0" w:space="0" w:color="auto"/>
          </w:divBdr>
        </w:div>
        <w:div w:id="837890230">
          <w:marLeft w:val="480"/>
          <w:marRight w:val="0"/>
          <w:marTop w:val="0"/>
          <w:marBottom w:val="0"/>
          <w:divBdr>
            <w:top w:val="none" w:sz="0" w:space="0" w:color="auto"/>
            <w:left w:val="none" w:sz="0" w:space="0" w:color="auto"/>
            <w:bottom w:val="none" w:sz="0" w:space="0" w:color="auto"/>
            <w:right w:val="none" w:sz="0" w:space="0" w:color="auto"/>
          </w:divBdr>
        </w:div>
      </w:divsChild>
    </w:div>
    <w:div w:id="1398043742">
      <w:bodyDiv w:val="1"/>
      <w:marLeft w:val="0"/>
      <w:marRight w:val="0"/>
      <w:marTop w:val="0"/>
      <w:marBottom w:val="0"/>
      <w:divBdr>
        <w:top w:val="none" w:sz="0" w:space="0" w:color="auto"/>
        <w:left w:val="none" w:sz="0" w:space="0" w:color="auto"/>
        <w:bottom w:val="none" w:sz="0" w:space="0" w:color="auto"/>
        <w:right w:val="none" w:sz="0" w:space="0" w:color="auto"/>
      </w:divBdr>
    </w:div>
    <w:div w:id="1398288432">
      <w:bodyDiv w:val="1"/>
      <w:marLeft w:val="0"/>
      <w:marRight w:val="0"/>
      <w:marTop w:val="0"/>
      <w:marBottom w:val="0"/>
      <w:divBdr>
        <w:top w:val="none" w:sz="0" w:space="0" w:color="auto"/>
        <w:left w:val="none" w:sz="0" w:space="0" w:color="auto"/>
        <w:bottom w:val="none" w:sz="0" w:space="0" w:color="auto"/>
        <w:right w:val="none" w:sz="0" w:space="0" w:color="auto"/>
      </w:divBdr>
    </w:div>
    <w:div w:id="1398437584">
      <w:bodyDiv w:val="1"/>
      <w:marLeft w:val="0"/>
      <w:marRight w:val="0"/>
      <w:marTop w:val="0"/>
      <w:marBottom w:val="0"/>
      <w:divBdr>
        <w:top w:val="none" w:sz="0" w:space="0" w:color="auto"/>
        <w:left w:val="none" w:sz="0" w:space="0" w:color="auto"/>
        <w:bottom w:val="none" w:sz="0" w:space="0" w:color="auto"/>
        <w:right w:val="none" w:sz="0" w:space="0" w:color="auto"/>
      </w:divBdr>
    </w:div>
    <w:div w:id="1398823875">
      <w:bodyDiv w:val="1"/>
      <w:marLeft w:val="0"/>
      <w:marRight w:val="0"/>
      <w:marTop w:val="0"/>
      <w:marBottom w:val="0"/>
      <w:divBdr>
        <w:top w:val="none" w:sz="0" w:space="0" w:color="auto"/>
        <w:left w:val="none" w:sz="0" w:space="0" w:color="auto"/>
        <w:bottom w:val="none" w:sz="0" w:space="0" w:color="auto"/>
        <w:right w:val="none" w:sz="0" w:space="0" w:color="auto"/>
      </w:divBdr>
    </w:div>
    <w:div w:id="1399085868">
      <w:bodyDiv w:val="1"/>
      <w:marLeft w:val="0"/>
      <w:marRight w:val="0"/>
      <w:marTop w:val="0"/>
      <w:marBottom w:val="0"/>
      <w:divBdr>
        <w:top w:val="none" w:sz="0" w:space="0" w:color="auto"/>
        <w:left w:val="none" w:sz="0" w:space="0" w:color="auto"/>
        <w:bottom w:val="none" w:sz="0" w:space="0" w:color="auto"/>
        <w:right w:val="none" w:sz="0" w:space="0" w:color="auto"/>
      </w:divBdr>
    </w:div>
    <w:div w:id="1399478110">
      <w:bodyDiv w:val="1"/>
      <w:marLeft w:val="0"/>
      <w:marRight w:val="0"/>
      <w:marTop w:val="0"/>
      <w:marBottom w:val="0"/>
      <w:divBdr>
        <w:top w:val="none" w:sz="0" w:space="0" w:color="auto"/>
        <w:left w:val="none" w:sz="0" w:space="0" w:color="auto"/>
        <w:bottom w:val="none" w:sz="0" w:space="0" w:color="auto"/>
        <w:right w:val="none" w:sz="0" w:space="0" w:color="auto"/>
      </w:divBdr>
    </w:div>
    <w:div w:id="1400011236">
      <w:bodyDiv w:val="1"/>
      <w:marLeft w:val="0"/>
      <w:marRight w:val="0"/>
      <w:marTop w:val="0"/>
      <w:marBottom w:val="0"/>
      <w:divBdr>
        <w:top w:val="none" w:sz="0" w:space="0" w:color="auto"/>
        <w:left w:val="none" w:sz="0" w:space="0" w:color="auto"/>
        <w:bottom w:val="none" w:sz="0" w:space="0" w:color="auto"/>
        <w:right w:val="none" w:sz="0" w:space="0" w:color="auto"/>
      </w:divBdr>
    </w:div>
    <w:div w:id="1400591282">
      <w:bodyDiv w:val="1"/>
      <w:marLeft w:val="0"/>
      <w:marRight w:val="0"/>
      <w:marTop w:val="0"/>
      <w:marBottom w:val="0"/>
      <w:divBdr>
        <w:top w:val="none" w:sz="0" w:space="0" w:color="auto"/>
        <w:left w:val="none" w:sz="0" w:space="0" w:color="auto"/>
        <w:bottom w:val="none" w:sz="0" w:space="0" w:color="auto"/>
        <w:right w:val="none" w:sz="0" w:space="0" w:color="auto"/>
      </w:divBdr>
    </w:div>
    <w:div w:id="1400596115">
      <w:bodyDiv w:val="1"/>
      <w:marLeft w:val="0"/>
      <w:marRight w:val="0"/>
      <w:marTop w:val="0"/>
      <w:marBottom w:val="0"/>
      <w:divBdr>
        <w:top w:val="none" w:sz="0" w:space="0" w:color="auto"/>
        <w:left w:val="none" w:sz="0" w:space="0" w:color="auto"/>
        <w:bottom w:val="none" w:sz="0" w:space="0" w:color="auto"/>
        <w:right w:val="none" w:sz="0" w:space="0" w:color="auto"/>
      </w:divBdr>
    </w:div>
    <w:div w:id="1402408467">
      <w:bodyDiv w:val="1"/>
      <w:marLeft w:val="0"/>
      <w:marRight w:val="0"/>
      <w:marTop w:val="0"/>
      <w:marBottom w:val="0"/>
      <w:divBdr>
        <w:top w:val="none" w:sz="0" w:space="0" w:color="auto"/>
        <w:left w:val="none" w:sz="0" w:space="0" w:color="auto"/>
        <w:bottom w:val="none" w:sz="0" w:space="0" w:color="auto"/>
        <w:right w:val="none" w:sz="0" w:space="0" w:color="auto"/>
      </w:divBdr>
    </w:div>
    <w:div w:id="1402755003">
      <w:bodyDiv w:val="1"/>
      <w:marLeft w:val="0"/>
      <w:marRight w:val="0"/>
      <w:marTop w:val="0"/>
      <w:marBottom w:val="0"/>
      <w:divBdr>
        <w:top w:val="none" w:sz="0" w:space="0" w:color="auto"/>
        <w:left w:val="none" w:sz="0" w:space="0" w:color="auto"/>
        <w:bottom w:val="none" w:sz="0" w:space="0" w:color="auto"/>
        <w:right w:val="none" w:sz="0" w:space="0" w:color="auto"/>
      </w:divBdr>
    </w:div>
    <w:div w:id="1403483702">
      <w:bodyDiv w:val="1"/>
      <w:marLeft w:val="0"/>
      <w:marRight w:val="0"/>
      <w:marTop w:val="0"/>
      <w:marBottom w:val="0"/>
      <w:divBdr>
        <w:top w:val="none" w:sz="0" w:space="0" w:color="auto"/>
        <w:left w:val="none" w:sz="0" w:space="0" w:color="auto"/>
        <w:bottom w:val="none" w:sz="0" w:space="0" w:color="auto"/>
        <w:right w:val="none" w:sz="0" w:space="0" w:color="auto"/>
      </w:divBdr>
    </w:div>
    <w:div w:id="1403674870">
      <w:bodyDiv w:val="1"/>
      <w:marLeft w:val="0"/>
      <w:marRight w:val="0"/>
      <w:marTop w:val="0"/>
      <w:marBottom w:val="0"/>
      <w:divBdr>
        <w:top w:val="none" w:sz="0" w:space="0" w:color="auto"/>
        <w:left w:val="none" w:sz="0" w:space="0" w:color="auto"/>
        <w:bottom w:val="none" w:sz="0" w:space="0" w:color="auto"/>
        <w:right w:val="none" w:sz="0" w:space="0" w:color="auto"/>
      </w:divBdr>
    </w:div>
    <w:div w:id="1404135288">
      <w:bodyDiv w:val="1"/>
      <w:marLeft w:val="0"/>
      <w:marRight w:val="0"/>
      <w:marTop w:val="0"/>
      <w:marBottom w:val="0"/>
      <w:divBdr>
        <w:top w:val="none" w:sz="0" w:space="0" w:color="auto"/>
        <w:left w:val="none" w:sz="0" w:space="0" w:color="auto"/>
        <w:bottom w:val="none" w:sz="0" w:space="0" w:color="auto"/>
        <w:right w:val="none" w:sz="0" w:space="0" w:color="auto"/>
      </w:divBdr>
    </w:div>
    <w:div w:id="1404260682">
      <w:bodyDiv w:val="1"/>
      <w:marLeft w:val="0"/>
      <w:marRight w:val="0"/>
      <w:marTop w:val="0"/>
      <w:marBottom w:val="0"/>
      <w:divBdr>
        <w:top w:val="none" w:sz="0" w:space="0" w:color="auto"/>
        <w:left w:val="none" w:sz="0" w:space="0" w:color="auto"/>
        <w:bottom w:val="none" w:sz="0" w:space="0" w:color="auto"/>
        <w:right w:val="none" w:sz="0" w:space="0" w:color="auto"/>
      </w:divBdr>
      <w:divsChild>
        <w:div w:id="366222462">
          <w:marLeft w:val="480"/>
          <w:marRight w:val="0"/>
          <w:marTop w:val="0"/>
          <w:marBottom w:val="0"/>
          <w:divBdr>
            <w:top w:val="none" w:sz="0" w:space="0" w:color="auto"/>
            <w:left w:val="none" w:sz="0" w:space="0" w:color="auto"/>
            <w:bottom w:val="none" w:sz="0" w:space="0" w:color="auto"/>
            <w:right w:val="none" w:sz="0" w:space="0" w:color="auto"/>
          </w:divBdr>
        </w:div>
        <w:div w:id="583489414">
          <w:marLeft w:val="480"/>
          <w:marRight w:val="0"/>
          <w:marTop w:val="0"/>
          <w:marBottom w:val="0"/>
          <w:divBdr>
            <w:top w:val="none" w:sz="0" w:space="0" w:color="auto"/>
            <w:left w:val="none" w:sz="0" w:space="0" w:color="auto"/>
            <w:bottom w:val="none" w:sz="0" w:space="0" w:color="auto"/>
            <w:right w:val="none" w:sz="0" w:space="0" w:color="auto"/>
          </w:divBdr>
        </w:div>
        <w:div w:id="1318531878">
          <w:marLeft w:val="480"/>
          <w:marRight w:val="0"/>
          <w:marTop w:val="0"/>
          <w:marBottom w:val="0"/>
          <w:divBdr>
            <w:top w:val="none" w:sz="0" w:space="0" w:color="auto"/>
            <w:left w:val="none" w:sz="0" w:space="0" w:color="auto"/>
            <w:bottom w:val="none" w:sz="0" w:space="0" w:color="auto"/>
            <w:right w:val="none" w:sz="0" w:space="0" w:color="auto"/>
          </w:divBdr>
        </w:div>
        <w:div w:id="1380394041">
          <w:marLeft w:val="480"/>
          <w:marRight w:val="0"/>
          <w:marTop w:val="0"/>
          <w:marBottom w:val="0"/>
          <w:divBdr>
            <w:top w:val="none" w:sz="0" w:space="0" w:color="auto"/>
            <w:left w:val="none" w:sz="0" w:space="0" w:color="auto"/>
            <w:bottom w:val="none" w:sz="0" w:space="0" w:color="auto"/>
            <w:right w:val="none" w:sz="0" w:space="0" w:color="auto"/>
          </w:divBdr>
        </w:div>
        <w:div w:id="684673481">
          <w:marLeft w:val="480"/>
          <w:marRight w:val="0"/>
          <w:marTop w:val="0"/>
          <w:marBottom w:val="0"/>
          <w:divBdr>
            <w:top w:val="none" w:sz="0" w:space="0" w:color="auto"/>
            <w:left w:val="none" w:sz="0" w:space="0" w:color="auto"/>
            <w:bottom w:val="none" w:sz="0" w:space="0" w:color="auto"/>
            <w:right w:val="none" w:sz="0" w:space="0" w:color="auto"/>
          </w:divBdr>
        </w:div>
        <w:div w:id="944074864">
          <w:marLeft w:val="480"/>
          <w:marRight w:val="0"/>
          <w:marTop w:val="0"/>
          <w:marBottom w:val="0"/>
          <w:divBdr>
            <w:top w:val="none" w:sz="0" w:space="0" w:color="auto"/>
            <w:left w:val="none" w:sz="0" w:space="0" w:color="auto"/>
            <w:bottom w:val="none" w:sz="0" w:space="0" w:color="auto"/>
            <w:right w:val="none" w:sz="0" w:space="0" w:color="auto"/>
          </w:divBdr>
        </w:div>
        <w:div w:id="473761457">
          <w:marLeft w:val="480"/>
          <w:marRight w:val="0"/>
          <w:marTop w:val="0"/>
          <w:marBottom w:val="0"/>
          <w:divBdr>
            <w:top w:val="none" w:sz="0" w:space="0" w:color="auto"/>
            <w:left w:val="none" w:sz="0" w:space="0" w:color="auto"/>
            <w:bottom w:val="none" w:sz="0" w:space="0" w:color="auto"/>
            <w:right w:val="none" w:sz="0" w:space="0" w:color="auto"/>
          </w:divBdr>
        </w:div>
        <w:div w:id="1161577562">
          <w:marLeft w:val="480"/>
          <w:marRight w:val="0"/>
          <w:marTop w:val="0"/>
          <w:marBottom w:val="0"/>
          <w:divBdr>
            <w:top w:val="none" w:sz="0" w:space="0" w:color="auto"/>
            <w:left w:val="none" w:sz="0" w:space="0" w:color="auto"/>
            <w:bottom w:val="none" w:sz="0" w:space="0" w:color="auto"/>
            <w:right w:val="none" w:sz="0" w:space="0" w:color="auto"/>
          </w:divBdr>
        </w:div>
        <w:div w:id="1511019291">
          <w:marLeft w:val="480"/>
          <w:marRight w:val="0"/>
          <w:marTop w:val="0"/>
          <w:marBottom w:val="0"/>
          <w:divBdr>
            <w:top w:val="none" w:sz="0" w:space="0" w:color="auto"/>
            <w:left w:val="none" w:sz="0" w:space="0" w:color="auto"/>
            <w:bottom w:val="none" w:sz="0" w:space="0" w:color="auto"/>
            <w:right w:val="none" w:sz="0" w:space="0" w:color="auto"/>
          </w:divBdr>
        </w:div>
        <w:div w:id="1154642844">
          <w:marLeft w:val="480"/>
          <w:marRight w:val="0"/>
          <w:marTop w:val="0"/>
          <w:marBottom w:val="0"/>
          <w:divBdr>
            <w:top w:val="none" w:sz="0" w:space="0" w:color="auto"/>
            <w:left w:val="none" w:sz="0" w:space="0" w:color="auto"/>
            <w:bottom w:val="none" w:sz="0" w:space="0" w:color="auto"/>
            <w:right w:val="none" w:sz="0" w:space="0" w:color="auto"/>
          </w:divBdr>
        </w:div>
        <w:div w:id="1569414409">
          <w:marLeft w:val="480"/>
          <w:marRight w:val="0"/>
          <w:marTop w:val="0"/>
          <w:marBottom w:val="0"/>
          <w:divBdr>
            <w:top w:val="none" w:sz="0" w:space="0" w:color="auto"/>
            <w:left w:val="none" w:sz="0" w:space="0" w:color="auto"/>
            <w:bottom w:val="none" w:sz="0" w:space="0" w:color="auto"/>
            <w:right w:val="none" w:sz="0" w:space="0" w:color="auto"/>
          </w:divBdr>
        </w:div>
        <w:div w:id="1133251584">
          <w:marLeft w:val="480"/>
          <w:marRight w:val="0"/>
          <w:marTop w:val="0"/>
          <w:marBottom w:val="0"/>
          <w:divBdr>
            <w:top w:val="none" w:sz="0" w:space="0" w:color="auto"/>
            <w:left w:val="none" w:sz="0" w:space="0" w:color="auto"/>
            <w:bottom w:val="none" w:sz="0" w:space="0" w:color="auto"/>
            <w:right w:val="none" w:sz="0" w:space="0" w:color="auto"/>
          </w:divBdr>
        </w:div>
        <w:div w:id="1741555091">
          <w:marLeft w:val="480"/>
          <w:marRight w:val="0"/>
          <w:marTop w:val="0"/>
          <w:marBottom w:val="0"/>
          <w:divBdr>
            <w:top w:val="none" w:sz="0" w:space="0" w:color="auto"/>
            <w:left w:val="none" w:sz="0" w:space="0" w:color="auto"/>
            <w:bottom w:val="none" w:sz="0" w:space="0" w:color="auto"/>
            <w:right w:val="none" w:sz="0" w:space="0" w:color="auto"/>
          </w:divBdr>
        </w:div>
        <w:div w:id="1342901644">
          <w:marLeft w:val="480"/>
          <w:marRight w:val="0"/>
          <w:marTop w:val="0"/>
          <w:marBottom w:val="0"/>
          <w:divBdr>
            <w:top w:val="none" w:sz="0" w:space="0" w:color="auto"/>
            <w:left w:val="none" w:sz="0" w:space="0" w:color="auto"/>
            <w:bottom w:val="none" w:sz="0" w:space="0" w:color="auto"/>
            <w:right w:val="none" w:sz="0" w:space="0" w:color="auto"/>
          </w:divBdr>
        </w:div>
        <w:div w:id="785543985">
          <w:marLeft w:val="480"/>
          <w:marRight w:val="0"/>
          <w:marTop w:val="0"/>
          <w:marBottom w:val="0"/>
          <w:divBdr>
            <w:top w:val="none" w:sz="0" w:space="0" w:color="auto"/>
            <w:left w:val="none" w:sz="0" w:space="0" w:color="auto"/>
            <w:bottom w:val="none" w:sz="0" w:space="0" w:color="auto"/>
            <w:right w:val="none" w:sz="0" w:space="0" w:color="auto"/>
          </w:divBdr>
        </w:div>
        <w:div w:id="1392999253">
          <w:marLeft w:val="480"/>
          <w:marRight w:val="0"/>
          <w:marTop w:val="0"/>
          <w:marBottom w:val="0"/>
          <w:divBdr>
            <w:top w:val="none" w:sz="0" w:space="0" w:color="auto"/>
            <w:left w:val="none" w:sz="0" w:space="0" w:color="auto"/>
            <w:bottom w:val="none" w:sz="0" w:space="0" w:color="auto"/>
            <w:right w:val="none" w:sz="0" w:space="0" w:color="auto"/>
          </w:divBdr>
        </w:div>
        <w:div w:id="235827011">
          <w:marLeft w:val="480"/>
          <w:marRight w:val="0"/>
          <w:marTop w:val="0"/>
          <w:marBottom w:val="0"/>
          <w:divBdr>
            <w:top w:val="none" w:sz="0" w:space="0" w:color="auto"/>
            <w:left w:val="none" w:sz="0" w:space="0" w:color="auto"/>
            <w:bottom w:val="none" w:sz="0" w:space="0" w:color="auto"/>
            <w:right w:val="none" w:sz="0" w:space="0" w:color="auto"/>
          </w:divBdr>
        </w:div>
        <w:div w:id="421100018">
          <w:marLeft w:val="480"/>
          <w:marRight w:val="0"/>
          <w:marTop w:val="0"/>
          <w:marBottom w:val="0"/>
          <w:divBdr>
            <w:top w:val="none" w:sz="0" w:space="0" w:color="auto"/>
            <w:left w:val="none" w:sz="0" w:space="0" w:color="auto"/>
            <w:bottom w:val="none" w:sz="0" w:space="0" w:color="auto"/>
            <w:right w:val="none" w:sz="0" w:space="0" w:color="auto"/>
          </w:divBdr>
        </w:div>
      </w:divsChild>
    </w:div>
    <w:div w:id="1404525375">
      <w:bodyDiv w:val="1"/>
      <w:marLeft w:val="0"/>
      <w:marRight w:val="0"/>
      <w:marTop w:val="0"/>
      <w:marBottom w:val="0"/>
      <w:divBdr>
        <w:top w:val="none" w:sz="0" w:space="0" w:color="auto"/>
        <w:left w:val="none" w:sz="0" w:space="0" w:color="auto"/>
        <w:bottom w:val="none" w:sz="0" w:space="0" w:color="auto"/>
        <w:right w:val="none" w:sz="0" w:space="0" w:color="auto"/>
      </w:divBdr>
    </w:div>
    <w:div w:id="1404526869">
      <w:bodyDiv w:val="1"/>
      <w:marLeft w:val="0"/>
      <w:marRight w:val="0"/>
      <w:marTop w:val="0"/>
      <w:marBottom w:val="0"/>
      <w:divBdr>
        <w:top w:val="none" w:sz="0" w:space="0" w:color="auto"/>
        <w:left w:val="none" w:sz="0" w:space="0" w:color="auto"/>
        <w:bottom w:val="none" w:sz="0" w:space="0" w:color="auto"/>
        <w:right w:val="none" w:sz="0" w:space="0" w:color="auto"/>
      </w:divBdr>
    </w:div>
    <w:div w:id="1406223313">
      <w:bodyDiv w:val="1"/>
      <w:marLeft w:val="0"/>
      <w:marRight w:val="0"/>
      <w:marTop w:val="0"/>
      <w:marBottom w:val="0"/>
      <w:divBdr>
        <w:top w:val="none" w:sz="0" w:space="0" w:color="auto"/>
        <w:left w:val="none" w:sz="0" w:space="0" w:color="auto"/>
        <w:bottom w:val="none" w:sz="0" w:space="0" w:color="auto"/>
        <w:right w:val="none" w:sz="0" w:space="0" w:color="auto"/>
      </w:divBdr>
    </w:div>
    <w:div w:id="1407875320">
      <w:bodyDiv w:val="1"/>
      <w:marLeft w:val="0"/>
      <w:marRight w:val="0"/>
      <w:marTop w:val="0"/>
      <w:marBottom w:val="0"/>
      <w:divBdr>
        <w:top w:val="none" w:sz="0" w:space="0" w:color="auto"/>
        <w:left w:val="none" w:sz="0" w:space="0" w:color="auto"/>
        <w:bottom w:val="none" w:sz="0" w:space="0" w:color="auto"/>
        <w:right w:val="none" w:sz="0" w:space="0" w:color="auto"/>
      </w:divBdr>
    </w:div>
    <w:div w:id="1410998025">
      <w:bodyDiv w:val="1"/>
      <w:marLeft w:val="0"/>
      <w:marRight w:val="0"/>
      <w:marTop w:val="0"/>
      <w:marBottom w:val="0"/>
      <w:divBdr>
        <w:top w:val="none" w:sz="0" w:space="0" w:color="auto"/>
        <w:left w:val="none" w:sz="0" w:space="0" w:color="auto"/>
        <w:bottom w:val="none" w:sz="0" w:space="0" w:color="auto"/>
        <w:right w:val="none" w:sz="0" w:space="0" w:color="auto"/>
      </w:divBdr>
    </w:div>
    <w:div w:id="1411270888">
      <w:bodyDiv w:val="1"/>
      <w:marLeft w:val="0"/>
      <w:marRight w:val="0"/>
      <w:marTop w:val="0"/>
      <w:marBottom w:val="0"/>
      <w:divBdr>
        <w:top w:val="none" w:sz="0" w:space="0" w:color="auto"/>
        <w:left w:val="none" w:sz="0" w:space="0" w:color="auto"/>
        <w:bottom w:val="none" w:sz="0" w:space="0" w:color="auto"/>
        <w:right w:val="none" w:sz="0" w:space="0" w:color="auto"/>
      </w:divBdr>
    </w:div>
    <w:div w:id="1412703851">
      <w:bodyDiv w:val="1"/>
      <w:marLeft w:val="0"/>
      <w:marRight w:val="0"/>
      <w:marTop w:val="0"/>
      <w:marBottom w:val="0"/>
      <w:divBdr>
        <w:top w:val="none" w:sz="0" w:space="0" w:color="auto"/>
        <w:left w:val="none" w:sz="0" w:space="0" w:color="auto"/>
        <w:bottom w:val="none" w:sz="0" w:space="0" w:color="auto"/>
        <w:right w:val="none" w:sz="0" w:space="0" w:color="auto"/>
      </w:divBdr>
      <w:divsChild>
        <w:div w:id="671108348">
          <w:marLeft w:val="480"/>
          <w:marRight w:val="0"/>
          <w:marTop w:val="0"/>
          <w:marBottom w:val="0"/>
          <w:divBdr>
            <w:top w:val="none" w:sz="0" w:space="0" w:color="auto"/>
            <w:left w:val="none" w:sz="0" w:space="0" w:color="auto"/>
            <w:bottom w:val="none" w:sz="0" w:space="0" w:color="auto"/>
            <w:right w:val="none" w:sz="0" w:space="0" w:color="auto"/>
          </w:divBdr>
        </w:div>
        <w:div w:id="2055617903">
          <w:marLeft w:val="480"/>
          <w:marRight w:val="0"/>
          <w:marTop w:val="0"/>
          <w:marBottom w:val="0"/>
          <w:divBdr>
            <w:top w:val="none" w:sz="0" w:space="0" w:color="auto"/>
            <w:left w:val="none" w:sz="0" w:space="0" w:color="auto"/>
            <w:bottom w:val="none" w:sz="0" w:space="0" w:color="auto"/>
            <w:right w:val="none" w:sz="0" w:space="0" w:color="auto"/>
          </w:divBdr>
        </w:div>
        <w:div w:id="1618215990">
          <w:marLeft w:val="480"/>
          <w:marRight w:val="0"/>
          <w:marTop w:val="0"/>
          <w:marBottom w:val="0"/>
          <w:divBdr>
            <w:top w:val="none" w:sz="0" w:space="0" w:color="auto"/>
            <w:left w:val="none" w:sz="0" w:space="0" w:color="auto"/>
            <w:bottom w:val="none" w:sz="0" w:space="0" w:color="auto"/>
            <w:right w:val="none" w:sz="0" w:space="0" w:color="auto"/>
          </w:divBdr>
        </w:div>
        <w:div w:id="144395181">
          <w:marLeft w:val="480"/>
          <w:marRight w:val="0"/>
          <w:marTop w:val="0"/>
          <w:marBottom w:val="0"/>
          <w:divBdr>
            <w:top w:val="none" w:sz="0" w:space="0" w:color="auto"/>
            <w:left w:val="none" w:sz="0" w:space="0" w:color="auto"/>
            <w:bottom w:val="none" w:sz="0" w:space="0" w:color="auto"/>
            <w:right w:val="none" w:sz="0" w:space="0" w:color="auto"/>
          </w:divBdr>
        </w:div>
        <w:div w:id="1014847857">
          <w:marLeft w:val="480"/>
          <w:marRight w:val="0"/>
          <w:marTop w:val="0"/>
          <w:marBottom w:val="0"/>
          <w:divBdr>
            <w:top w:val="none" w:sz="0" w:space="0" w:color="auto"/>
            <w:left w:val="none" w:sz="0" w:space="0" w:color="auto"/>
            <w:bottom w:val="none" w:sz="0" w:space="0" w:color="auto"/>
            <w:right w:val="none" w:sz="0" w:space="0" w:color="auto"/>
          </w:divBdr>
        </w:div>
        <w:div w:id="1702851453">
          <w:marLeft w:val="480"/>
          <w:marRight w:val="0"/>
          <w:marTop w:val="0"/>
          <w:marBottom w:val="0"/>
          <w:divBdr>
            <w:top w:val="none" w:sz="0" w:space="0" w:color="auto"/>
            <w:left w:val="none" w:sz="0" w:space="0" w:color="auto"/>
            <w:bottom w:val="none" w:sz="0" w:space="0" w:color="auto"/>
            <w:right w:val="none" w:sz="0" w:space="0" w:color="auto"/>
          </w:divBdr>
        </w:div>
        <w:div w:id="977102343">
          <w:marLeft w:val="480"/>
          <w:marRight w:val="0"/>
          <w:marTop w:val="0"/>
          <w:marBottom w:val="0"/>
          <w:divBdr>
            <w:top w:val="none" w:sz="0" w:space="0" w:color="auto"/>
            <w:left w:val="none" w:sz="0" w:space="0" w:color="auto"/>
            <w:bottom w:val="none" w:sz="0" w:space="0" w:color="auto"/>
            <w:right w:val="none" w:sz="0" w:space="0" w:color="auto"/>
          </w:divBdr>
        </w:div>
        <w:div w:id="911429529">
          <w:marLeft w:val="480"/>
          <w:marRight w:val="0"/>
          <w:marTop w:val="0"/>
          <w:marBottom w:val="0"/>
          <w:divBdr>
            <w:top w:val="none" w:sz="0" w:space="0" w:color="auto"/>
            <w:left w:val="none" w:sz="0" w:space="0" w:color="auto"/>
            <w:bottom w:val="none" w:sz="0" w:space="0" w:color="auto"/>
            <w:right w:val="none" w:sz="0" w:space="0" w:color="auto"/>
          </w:divBdr>
        </w:div>
        <w:div w:id="1000039240">
          <w:marLeft w:val="480"/>
          <w:marRight w:val="0"/>
          <w:marTop w:val="0"/>
          <w:marBottom w:val="0"/>
          <w:divBdr>
            <w:top w:val="none" w:sz="0" w:space="0" w:color="auto"/>
            <w:left w:val="none" w:sz="0" w:space="0" w:color="auto"/>
            <w:bottom w:val="none" w:sz="0" w:space="0" w:color="auto"/>
            <w:right w:val="none" w:sz="0" w:space="0" w:color="auto"/>
          </w:divBdr>
        </w:div>
        <w:div w:id="1501003545">
          <w:marLeft w:val="480"/>
          <w:marRight w:val="0"/>
          <w:marTop w:val="0"/>
          <w:marBottom w:val="0"/>
          <w:divBdr>
            <w:top w:val="none" w:sz="0" w:space="0" w:color="auto"/>
            <w:left w:val="none" w:sz="0" w:space="0" w:color="auto"/>
            <w:bottom w:val="none" w:sz="0" w:space="0" w:color="auto"/>
            <w:right w:val="none" w:sz="0" w:space="0" w:color="auto"/>
          </w:divBdr>
        </w:div>
        <w:div w:id="2122068811">
          <w:marLeft w:val="480"/>
          <w:marRight w:val="0"/>
          <w:marTop w:val="0"/>
          <w:marBottom w:val="0"/>
          <w:divBdr>
            <w:top w:val="none" w:sz="0" w:space="0" w:color="auto"/>
            <w:left w:val="none" w:sz="0" w:space="0" w:color="auto"/>
            <w:bottom w:val="none" w:sz="0" w:space="0" w:color="auto"/>
            <w:right w:val="none" w:sz="0" w:space="0" w:color="auto"/>
          </w:divBdr>
        </w:div>
        <w:div w:id="1464158174">
          <w:marLeft w:val="480"/>
          <w:marRight w:val="0"/>
          <w:marTop w:val="0"/>
          <w:marBottom w:val="0"/>
          <w:divBdr>
            <w:top w:val="none" w:sz="0" w:space="0" w:color="auto"/>
            <w:left w:val="none" w:sz="0" w:space="0" w:color="auto"/>
            <w:bottom w:val="none" w:sz="0" w:space="0" w:color="auto"/>
            <w:right w:val="none" w:sz="0" w:space="0" w:color="auto"/>
          </w:divBdr>
        </w:div>
        <w:div w:id="967321369">
          <w:marLeft w:val="480"/>
          <w:marRight w:val="0"/>
          <w:marTop w:val="0"/>
          <w:marBottom w:val="0"/>
          <w:divBdr>
            <w:top w:val="none" w:sz="0" w:space="0" w:color="auto"/>
            <w:left w:val="none" w:sz="0" w:space="0" w:color="auto"/>
            <w:bottom w:val="none" w:sz="0" w:space="0" w:color="auto"/>
            <w:right w:val="none" w:sz="0" w:space="0" w:color="auto"/>
          </w:divBdr>
        </w:div>
        <w:div w:id="173958230">
          <w:marLeft w:val="480"/>
          <w:marRight w:val="0"/>
          <w:marTop w:val="0"/>
          <w:marBottom w:val="0"/>
          <w:divBdr>
            <w:top w:val="none" w:sz="0" w:space="0" w:color="auto"/>
            <w:left w:val="none" w:sz="0" w:space="0" w:color="auto"/>
            <w:bottom w:val="none" w:sz="0" w:space="0" w:color="auto"/>
            <w:right w:val="none" w:sz="0" w:space="0" w:color="auto"/>
          </w:divBdr>
        </w:div>
        <w:div w:id="1385835057">
          <w:marLeft w:val="480"/>
          <w:marRight w:val="0"/>
          <w:marTop w:val="0"/>
          <w:marBottom w:val="0"/>
          <w:divBdr>
            <w:top w:val="none" w:sz="0" w:space="0" w:color="auto"/>
            <w:left w:val="none" w:sz="0" w:space="0" w:color="auto"/>
            <w:bottom w:val="none" w:sz="0" w:space="0" w:color="auto"/>
            <w:right w:val="none" w:sz="0" w:space="0" w:color="auto"/>
          </w:divBdr>
        </w:div>
        <w:div w:id="755327021">
          <w:marLeft w:val="480"/>
          <w:marRight w:val="0"/>
          <w:marTop w:val="0"/>
          <w:marBottom w:val="0"/>
          <w:divBdr>
            <w:top w:val="none" w:sz="0" w:space="0" w:color="auto"/>
            <w:left w:val="none" w:sz="0" w:space="0" w:color="auto"/>
            <w:bottom w:val="none" w:sz="0" w:space="0" w:color="auto"/>
            <w:right w:val="none" w:sz="0" w:space="0" w:color="auto"/>
          </w:divBdr>
        </w:div>
        <w:div w:id="1439107004">
          <w:marLeft w:val="480"/>
          <w:marRight w:val="0"/>
          <w:marTop w:val="0"/>
          <w:marBottom w:val="0"/>
          <w:divBdr>
            <w:top w:val="none" w:sz="0" w:space="0" w:color="auto"/>
            <w:left w:val="none" w:sz="0" w:space="0" w:color="auto"/>
            <w:bottom w:val="none" w:sz="0" w:space="0" w:color="auto"/>
            <w:right w:val="none" w:sz="0" w:space="0" w:color="auto"/>
          </w:divBdr>
        </w:div>
        <w:div w:id="1333145235">
          <w:marLeft w:val="480"/>
          <w:marRight w:val="0"/>
          <w:marTop w:val="0"/>
          <w:marBottom w:val="0"/>
          <w:divBdr>
            <w:top w:val="none" w:sz="0" w:space="0" w:color="auto"/>
            <w:left w:val="none" w:sz="0" w:space="0" w:color="auto"/>
            <w:bottom w:val="none" w:sz="0" w:space="0" w:color="auto"/>
            <w:right w:val="none" w:sz="0" w:space="0" w:color="auto"/>
          </w:divBdr>
        </w:div>
      </w:divsChild>
    </w:div>
    <w:div w:id="1412966533">
      <w:bodyDiv w:val="1"/>
      <w:marLeft w:val="0"/>
      <w:marRight w:val="0"/>
      <w:marTop w:val="0"/>
      <w:marBottom w:val="0"/>
      <w:divBdr>
        <w:top w:val="none" w:sz="0" w:space="0" w:color="auto"/>
        <w:left w:val="none" w:sz="0" w:space="0" w:color="auto"/>
        <w:bottom w:val="none" w:sz="0" w:space="0" w:color="auto"/>
        <w:right w:val="none" w:sz="0" w:space="0" w:color="auto"/>
      </w:divBdr>
    </w:div>
    <w:div w:id="1413816295">
      <w:bodyDiv w:val="1"/>
      <w:marLeft w:val="0"/>
      <w:marRight w:val="0"/>
      <w:marTop w:val="0"/>
      <w:marBottom w:val="0"/>
      <w:divBdr>
        <w:top w:val="none" w:sz="0" w:space="0" w:color="auto"/>
        <w:left w:val="none" w:sz="0" w:space="0" w:color="auto"/>
        <w:bottom w:val="none" w:sz="0" w:space="0" w:color="auto"/>
        <w:right w:val="none" w:sz="0" w:space="0" w:color="auto"/>
      </w:divBdr>
      <w:divsChild>
        <w:div w:id="211771565">
          <w:marLeft w:val="480"/>
          <w:marRight w:val="0"/>
          <w:marTop w:val="0"/>
          <w:marBottom w:val="0"/>
          <w:divBdr>
            <w:top w:val="none" w:sz="0" w:space="0" w:color="auto"/>
            <w:left w:val="none" w:sz="0" w:space="0" w:color="auto"/>
            <w:bottom w:val="none" w:sz="0" w:space="0" w:color="auto"/>
            <w:right w:val="none" w:sz="0" w:space="0" w:color="auto"/>
          </w:divBdr>
        </w:div>
        <w:div w:id="1649357031">
          <w:marLeft w:val="480"/>
          <w:marRight w:val="0"/>
          <w:marTop w:val="0"/>
          <w:marBottom w:val="0"/>
          <w:divBdr>
            <w:top w:val="none" w:sz="0" w:space="0" w:color="auto"/>
            <w:left w:val="none" w:sz="0" w:space="0" w:color="auto"/>
            <w:bottom w:val="none" w:sz="0" w:space="0" w:color="auto"/>
            <w:right w:val="none" w:sz="0" w:space="0" w:color="auto"/>
          </w:divBdr>
        </w:div>
        <w:div w:id="665209850">
          <w:marLeft w:val="480"/>
          <w:marRight w:val="0"/>
          <w:marTop w:val="0"/>
          <w:marBottom w:val="0"/>
          <w:divBdr>
            <w:top w:val="none" w:sz="0" w:space="0" w:color="auto"/>
            <w:left w:val="none" w:sz="0" w:space="0" w:color="auto"/>
            <w:bottom w:val="none" w:sz="0" w:space="0" w:color="auto"/>
            <w:right w:val="none" w:sz="0" w:space="0" w:color="auto"/>
          </w:divBdr>
        </w:div>
        <w:div w:id="1473673037">
          <w:marLeft w:val="480"/>
          <w:marRight w:val="0"/>
          <w:marTop w:val="0"/>
          <w:marBottom w:val="0"/>
          <w:divBdr>
            <w:top w:val="none" w:sz="0" w:space="0" w:color="auto"/>
            <w:left w:val="none" w:sz="0" w:space="0" w:color="auto"/>
            <w:bottom w:val="none" w:sz="0" w:space="0" w:color="auto"/>
            <w:right w:val="none" w:sz="0" w:space="0" w:color="auto"/>
          </w:divBdr>
        </w:div>
        <w:div w:id="2029719774">
          <w:marLeft w:val="480"/>
          <w:marRight w:val="0"/>
          <w:marTop w:val="0"/>
          <w:marBottom w:val="0"/>
          <w:divBdr>
            <w:top w:val="none" w:sz="0" w:space="0" w:color="auto"/>
            <w:left w:val="none" w:sz="0" w:space="0" w:color="auto"/>
            <w:bottom w:val="none" w:sz="0" w:space="0" w:color="auto"/>
            <w:right w:val="none" w:sz="0" w:space="0" w:color="auto"/>
          </w:divBdr>
        </w:div>
        <w:div w:id="604574867">
          <w:marLeft w:val="480"/>
          <w:marRight w:val="0"/>
          <w:marTop w:val="0"/>
          <w:marBottom w:val="0"/>
          <w:divBdr>
            <w:top w:val="none" w:sz="0" w:space="0" w:color="auto"/>
            <w:left w:val="none" w:sz="0" w:space="0" w:color="auto"/>
            <w:bottom w:val="none" w:sz="0" w:space="0" w:color="auto"/>
            <w:right w:val="none" w:sz="0" w:space="0" w:color="auto"/>
          </w:divBdr>
        </w:div>
        <w:div w:id="1643921826">
          <w:marLeft w:val="480"/>
          <w:marRight w:val="0"/>
          <w:marTop w:val="0"/>
          <w:marBottom w:val="0"/>
          <w:divBdr>
            <w:top w:val="none" w:sz="0" w:space="0" w:color="auto"/>
            <w:left w:val="none" w:sz="0" w:space="0" w:color="auto"/>
            <w:bottom w:val="none" w:sz="0" w:space="0" w:color="auto"/>
            <w:right w:val="none" w:sz="0" w:space="0" w:color="auto"/>
          </w:divBdr>
        </w:div>
        <w:div w:id="104007232">
          <w:marLeft w:val="480"/>
          <w:marRight w:val="0"/>
          <w:marTop w:val="0"/>
          <w:marBottom w:val="0"/>
          <w:divBdr>
            <w:top w:val="none" w:sz="0" w:space="0" w:color="auto"/>
            <w:left w:val="none" w:sz="0" w:space="0" w:color="auto"/>
            <w:bottom w:val="none" w:sz="0" w:space="0" w:color="auto"/>
            <w:right w:val="none" w:sz="0" w:space="0" w:color="auto"/>
          </w:divBdr>
        </w:div>
        <w:div w:id="1514958556">
          <w:marLeft w:val="480"/>
          <w:marRight w:val="0"/>
          <w:marTop w:val="0"/>
          <w:marBottom w:val="0"/>
          <w:divBdr>
            <w:top w:val="none" w:sz="0" w:space="0" w:color="auto"/>
            <w:left w:val="none" w:sz="0" w:space="0" w:color="auto"/>
            <w:bottom w:val="none" w:sz="0" w:space="0" w:color="auto"/>
            <w:right w:val="none" w:sz="0" w:space="0" w:color="auto"/>
          </w:divBdr>
        </w:div>
        <w:div w:id="98571415">
          <w:marLeft w:val="480"/>
          <w:marRight w:val="0"/>
          <w:marTop w:val="0"/>
          <w:marBottom w:val="0"/>
          <w:divBdr>
            <w:top w:val="none" w:sz="0" w:space="0" w:color="auto"/>
            <w:left w:val="none" w:sz="0" w:space="0" w:color="auto"/>
            <w:bottom w:val="none" w:sz="0" w:space="0" w:color="auto"/>
            <w:right w:val="none" w:sz="0" w:space="0" w:color="auto"/>
          </w:divBdr>
        </w:div>
        <w:div w:id="1685936196">
          <w:marLeft w:val="480"/>
          <w:marRight w:val="0"/>
          <w:marTop w:val="0"/>
          <w:marBottom w:val="0"/>
          <w:divBdr>
            <w:top w:val="none" w:sz="0" w:space="0" w:color="auto"/>
            <w:left w:val="none" w:sz="0" w:space="0" w:color="auto"/>
            <w:bottom w:val="none" w:sz="0" w:space="0" w:color="auto"/>
            <w:right w:val="none" w:sz="0" w:space="0" w:color="auto"/>
          </w:divBdr>
        </w:div>
        <w:div w:id="1418671781">
          <w:marLeft w:val="480"/>
          <w:marRight w:val="0"/>
          <w:marTop w:val="0"/>
          <w:marBottom w:val="0"/>
          <w:divBdr>
            <w:top w:val="none" w:sz="0" w:space="0" w:color="auto"/>
            <w:left w:val="none" w:sz="0" w:space="0" w:color="auto"/>
            <w:bottom w:val="none" w:sz="0" w:space="0" w:color="auto"/>
            <w:right w:val="none" w:sz="0" w:space="0" w:color="auto"/>
          </w:divBdr>
        </w:div>
        <w:div w:id="27873262">
          <w:marLeft w:val="480"/>
          <w:marRight w:val="0"/>
          <w:marTop w:val="0"/>
          <w:marBottom w:val="0"/>
          <w:divBdr>
            <w:top w:val="none" w:sz="0" w:space="0" w:color="auto"/>
            <w:left w:val="none" w:sz="0" w:space="0" w:color="auto"/>
            <w:bottom w:val="none" w:sz="0" w:space="0" w:color="auto"/>
            <w:right w:val="none" w:sz="0" w:space="0" w:color="auto"/>
          </w:divBdr>
        </w:div>
        <w:div w:id="1972705417">
          <w:marLeft w:val="480"/>
          <w:marRight w:val="0"/>
          <w:marTop w:val="0"/>
          <w:marBottom w:val="0"/>
          <w:divBdr>
            <w:top w:val="none" w:sz="0" w:space="0" w:color="auto"/>
            <w:left w:val="none" w:sz="0" w:space="0" w:color="auto"/>
            <w:bottom w:val="none" w:sz="0" w:space="0" w:color="auto"/>
            <w:right w:val="none" w:sz="0" w:space="0" w:color="auto"/>
          </w:divBdr>
        </w:div>
        <w:div w:id="1339310604">
          <w:marLeft w:val="480"/>
          <w:marRight w:val="0"/>
          <w:marTop w:val="0"/>
          <w:marBottom w:val="0"/>
          <w:divBdr>
            <w:top w:val="none" w:sz="0" w:space="0" w:color="auto"/>
            <w:left w:val="none" w:sz="0" w:space="0" w:color="auto"/>
            <w:bottom w:val="none" w:sz="0" w:space="0" w:color="auto"/>
            <w:right w:val="none" w:sz="0" w:space="0" w:color="auto"/>
          </w:divBdr>
        </w:div>
        <w:div w:id="1602030210">
          <w:marLeft w:val="480"/>
          <w:marRight w:val="0"/>
          <w:marTop w:val="0"/>
          <w:marBottom w:val="0"/>
          <w:divBdr>
            <w:top w:val="none" w:sz="0" w:space="0" w:color="auto"/>
            <w:left w:val="none" w:sz="0" w:space="0" w:color="auto"/>
            <w:bottom w:val="none" w:sz="0" w:space="0" w:color="auto"/>
            <w:right w:val="none" w:sz="0" w:space="0" w:color="auto"/>
          </w:divBdr>
        </w:div>
        <w:div w:id="844980533">
          <w:marLeft w:val="480"/>
          <w:marRight w:val="0"/>
          <w:marTop w:val="0"/>
          <w:marBottom w:val="0"/>
          <w:divBdr>
            <w:top w:val="none" w:sz="0" w:space="0" w:color="auto"/>
            <w:left w:val="none" w:sz="0" w:space="0" w:color="auto"/>
            <w:bottom w:val="none" w:sz="0" w:space="0" w:color="auto"/>
            <w:right w:val="none" w:sz="0" w:space="0" w:color="auto"/>
          </w:divBdr>
        </w:div>
        <w:div w:id="1084033610">
          <w:marLeft w:val="480"/>
          <w:marRight w:val="0"/>
          <w:marTop w:val="0"/>
          <w:marBottom w:val="0"/>
          <w:divBdr>
            <w:top w:val="none" w:sz="0" w:space="0" w:color="auto"/>
            <w:left w:val="none" w:sz="0" w:space="0" w:color="auto"/>
            <w:bottom w:val="none" w:sz="0" w:space="0" w:color="auto"/>
            <w:right w:val="none" w:sz="0" w:space="0" w:color="auto"/>
          </w:divBdr>
        </w:div>
        <w:div w:id="1339697239">
          <w:marLeft w:val="480"/>
          <w:marRight w:val="0"/>
          <w:marTop w:val="0"/>
          <w:marBottom w:val="0"/>
          <w:divBdr>
            <w:top w:val="none" w:sz="0" w:space="0" w:color="auto"/>
            <w:left w:val="none" w:sz="0" w:space="0" w:color="auto"/>
            <w:bottom w:val="none" w:sz="0" w:space="0" w:color="auto"/>
            <w:right w:val="none" w:sz="0" w:space="0" w:color="auto"/>
          </w:divBdr>
        </w:div>
        <w:div w:id="529878540">
          <w:marLeft w:val="480"/>
          <w:marRight w:val="0"/>
          <w:marTop w:val="0"/>
          <w:marBottom w:val="0"/>
          <w:divBdr>
            <w:top w:val="none" w:sz="0" w:space="0" w:color="auto"/>
            <w:left w:val="none" w:sz="0" w:space="0" w:color="auto"/>
            <w:bottom w:val="none" w:sz="0" w:space="0" w:color="auto"/>
            <w:right w:val="none" w:sz="0" w:space="0" w:color="auto"/>
          </w:divBdr>
        </w:div>
        <w:div w:id="1361934874">
          <w:marLeft w:val="480"/>
          <w:marRight w:val="0"/>
          <w:marTop w:val="0"/>
          <w:marBottom w:val="0"/>
          <w:divBdr>
            <w:top w:val="none" w:sz="0" w:space="0" w:color="auto"/>
            <w:left w:val="none" w:sz="0" w:space="0" w:color="auto"/>
            <w:bottom w:val="none" w:sz="0" w:space="0" w:color="auto"/>
            <w:right w:val="none" w:sz="0" w:space="0" w:color="auto"/>
          </w:divBdr>
        </w:div>
        <w:div w:id="1866869633">
          <w:marLeft w:val="480"/>
          <w:marRight w:val="0"/>
          <w:marTop w:val="0"/>
          <w:marBottom w:val="0"/>
          <w:divBdr>
            <w:top w:val="none" w:sz="0" w:space="0" w:color="auto"/>
            <w:left w:val="none" w:sz="0" w:space="0" w:color="auto"/>
            <w:bottom w:val="none" w:sz="0" w:space="0" w:color="auto"/>
            <w:right w:val="none" w:sz="0" w:space="0" w:color="auto"/>
          </w:divBdr>
        </w:div>
        <w:div w:id="298611678">
          <w:marLeft w:val="480"/>
          <w:marRight w:val="0"/>
          <w:marTop w:val="0"/>
          <w:marBottom w:val="0"/>
          <w:divBdr>
            <w:top w:val="none" w:sz="0" w:space="0" w:color="auto"/>
            <w:left w:val="none" w:sz="0" w:space="0" w:color="auto"/>
            <w:bottom w:val="none" w:sz="0" w:space="0" w:color="auto"/>
            <w:right w:val="none" w:sz="0" w:space="0" w:color="auto"/>
          </w:divBdr>
        </w:div>
        <w:div w:id="920673543">
          <w:marLeft w:val="480"/>
          <w:marRight w:val="0"/>
          <w:marTop w:val="0"/>
          <w:marBottom w:val="0"/>
          <w:divBdr>
            <w:top w:val="none" w:sz="0" w:space="0" w:color="auto"/>
            <w:left w:val="none" w:sz="0" w:space="0" w:color="auto"/>
            <w:bottom w:val="none" w:sz="0" w:space="0" w:color="auto"/>
            <w:right w:val="none" w:sz="0" w:space="0" w:color="auto"/>
          </w:divBdr>
        </w:div>
        <w:div w:id="1843665442">
          <w:marLeft w:val="480"/>
          <w:marRight w:val="0"/>
          <w:marTop w:val="0"/>
          <w:marBottom w:val="0"/>
          <w:divBdr>
            <w:top w:val="none" w:sz="0" w:space="0" w:color="auto"/>
            <w:left w:val="none" w:sz="0" w:space="0" w:color="auto"/>
            <w:bottom w:val="none" w:sz="0" w:space="0" w:color="auto"/>
            <w:right w:val="none" w:sz="0" w:space="0" w:color="auto"/>
          </w:divBdr>
        </w:div>
        <w:div w:id="602227261">
          <w:marLeft w:val="480"/>
          <w:marRight w:val="0"/>
          <w:marTop w:val="0"/>
          <w:marBottom w:val="0"/>
          <w:divBdr>
            <w:top w:val="none" w:sz="0" w:space="0" w:color="auto"/>
            <w:left w:val="none" w:sz="0" w:space="0" w:color="auto"/>
            <w:bottom w:val="none" w:sz="0" w:space="0" w:color="auto"/>
            <w:right w:val="none" w:sz="0" w:space="0" w:color="auto"/>
          </w:divBdr>
        </w:div>
        <w:div w:id="768357705">
          <w:marLeft w:val="480"/>
          <w:marRight w:val="0"/>
          <w:marTop w:val="0"/>
          <w:marBottom w:val="0"/>
          <w:divBdr>
            <w:top w:val="none" w:sz="0" w:space="0" w:color="auto"/>
            <w:left w:val="none" w:sz="0" w:space="0" w:color="auto"/>
            <w:bottom w:val="none" w:sz="0" w:space="0" w:color="auto"/>
            <w:right w:val="none" w:sz="0" w:space="0" w:color="auto"/>
          </w:divBdr>
        </w:div>
        <w:div w:id="1188716023">
          <w:marLeft w:val="480"/>
          <w:marRight w:val="0"/>
          <w:marTop w:val="0"/>
          <w:marBottom w:val="0"/>
          <w:divBdr>
            <w:top w:val="none" w:sz="0" w:space="0" w:color="auto"/>
            <w:left w:val="none" w:sz="0" w:space="0" w:color="auto"/>
            <w:bottom w:val="none" w:sz="0" w:space="0" w:color="auto"/>
            <w:right w:val="none" w:sz="0" w:space="0" w:color="auto"/>
          </w:divBdr>
        </w:div>
        <w:div w:id="1961841566">
          <w:marLeft w:val="480"/>
          <w:marRight w:val="0"/>
          <w:marTop w:val="0"/>
          <w:marBottom w:val="0"/>
          <w:divBdr>
            <w:top w:val="none" w:sz="0" w:space="0" w:color="auto"/>
            <w:left w:val="none" w:sz="0" w:space="0" w:color="auto"/>
            <w:bottom w:val="none" w:sz="0" w:space="0" w:color="auto"/>
            <w:right w:val="none" w:sz="0" w:space="0" w:color="auto"/>
          </w:divBdr>
        </w:div>
        <w:div w:id="133449473">
          <w:marLeft w:val="480"/>
          <w:marRight w:val="0"/>
          <w:marTop w:val="0"/>
          <w:marBottom w:val="0"/>
          <w:divBdr>
            <w:top w:val="none" w:sz="0" w:space="0" w:color="auto"/>
            <w:left w:val="none" w:sz="0" w:space="0" w:color="auto"/>
            <w:bottom w:val="none" w:sz="0" w:space="0" w:color="auto"/>
            <w:right w:val="none" w:sz="0" w:space="0" w:color="auto"/>
          </w:divBdr>
        </w:div>
        <w:div w:id="21833643">
          <w:marLeft w:val="480"/>
          <w:marRight w:val="0"/>
          <w:marTop w:val="0"/>
          <w:marBottom w:val="0"/>
          <w:divBdr>
            <w:top w:val="none" w:sz="0" w:space="0" w:color="auto"/>
            <w:left w:val="none" w:sz="0" w:space="0" w:color="auto"/>
            <w:bottom w:val="none" w:sz="0" w:space="0" w:color="auto"/>
            <w:right w:val="none" w:sz="0" w:space="0" w:color="auto"/>
          </w:divBdr>
        </w:div>
        <w:div w:id="1795098528">
          <w:marLeft w:val="480"/>
          <w:marRight w:val="0"/>
          <w:marTop w:val="0"/>
          <w:marBottom w:val="0"/>
          <w:divBdr>
            <w:top w:val="none" w:sz="0" w:space="0" w:color="auto"/>
            <w:left w:val="none" w:sz="0" w:space="0" w:color="auto"/>
            <w:bottom w:val="none" w:sz="0" w:space="0" w:color="auto"/>
            <w:right w:val="none" w:sz="0" w:space="0" w:color="auto"/>
          </w:divBdr>
        </w:div>
        <w:div w:id="35858832">
          <w:marLeft w:val="480"/>
          <w:marRight w:val="0"/>
          <w:marTop w:val="0"/>
          <w:marBottom w:val="0"/>
          <w:divBdr>
            <w:top w:val="none" w:sz="0" w:space="0" w:color="auto"/>
            <w:left w:val="none" w:sz="0" w:space="0" w:color="auto"/>
            <w:bottom w:val="none" w:sz="0" w:space="0" w:color="auto"/>
            <w:right w:val="none" w:sz="0" w:space="0" w:color="auto"/>
          </w:divBdr>
        </w:div>
        <w:div w:id="525826186">
          <w:marLeft w:val="480"/>
          <w:marRight w:val="0"/>
          <w:marTop w:val="0"/>
          <w:marBottom w:val="0"/>
          <w:divBdr>
            <w:top w:val="none" w:sz="0" w:space="0" w:color="auto"/>
            <w:left w:val="none" w:sz="0" w:space="0" w:color="auto"/>
            <w:bottom w:val="none" w:sz="0" w:space="0" w:color="auto"/>
            <w:right w:val="none" w:sz="0" w:space="0" w:color="auto"/>
          </w:divBdr>
        </w:div>
        <w:div w:id="1885478457">
          <w:marLeft w:val="480"/>
          <w:marRight w:val="0"/>
          <w:marTop w:val="0"/>
          <w:marBottom w:val="0"/>
          <w:divBdr>
            <w:top w:val="none" w:sz="0" w:space="0" w:color="auto"/>
            <w:left w:val="none" w:sz="0" w:space="0" w:color="auto"/>
            <w:bottom w:val="none" w:sz="0" w:space="0" w:color="auto"/>
            <w:right w:val="none" w:sz="0" w:space="0" w:color="auto"/>
          </w:divBdr>
        </w:div>
        <w:div w:id="2048555169">
          <w:marLeft w:val="480"/>
          <w:marRight w:val="0"/>
          <w:marTop w:val="0"/>
          <w:marBottom w:val="0"/>
          <w:divBdr>
            <w:top w:val="none" w:sz="0" w:space="0" w:color="auto"/>
            <w:left w:val="none" w:sz="0" w:space="0" w:color="auto"/>
            <w:bottom w:val="none" w:sz="0" w:space="0" w:color="auto"/>
            <w:right w:val="none" w:sz="0" w:space="0" w:color="auto"/>
          </w:divBdr>
        </w:div>
        <w:div w:id="1656375781">
          <w:marLeft w:val="480"/>
          <w:marRight w:val="0"/>
          <w:marTop w:val="0"/>
          <w:marBottom w:val="0"/>
          <w:divBdr>
            <w:top w:val="none" w:sz="0" w:space="0" w:color="auto"/>
            <w:left w:val="none" w:sz="0" w:space="0" w:color="auto"/>
            <w:bottom w:val="none" w:sz="0" w:space="0" w:color="auto"/>
            <w:right w:val="none" w:sz="0" w:space="0" w:color="auto"/>
          </w:divBdr>
        </w:div>
        <w:div w:id="1929805378">
          <w:marLeft w:val="480"/>
          <w:marRight w:val="0"/>
          <w:marTop w:val="0"/>
          <w:marBottom w:val="0"/>
          <w:divBdr>
            <w:top w:val="none" w:sz="0" w:space="0" w:color="auto"/>
            <w:left w:val="none" w:sz="0" w:space="0" w:color="auto"/>
            <w:bottom w:val="none" w:sz="0" w:space="0" w:color="auto"/>
            <w:right w:val="none" w:sz="0" w:space="0" w:color="auto"/>
          </w:divBdr>
        </w:div>
        <w:div w:id="1642802933">
          <w:marLeft w:val="480"/>
          <w:marRight w:val="0"/>
          <w:marTop w:val="0"/>
          <w:marBottom w:val="0"/>
          <w:divBdr>
            <w:top w:val="none" w:sz="0" w:space="0" w:color="auto"/>
            <w:left w:val="none" w:sz="0" w:space="0" w:color="auto"/>
            <w:bottom w:val="none" w:sz="0" w:space="0" w:color="auto"/>
            <w:right w:val="none" w:sz="0" w:space="0" w:color="auto"/>
          </w:divBdr>
        </w:div>
        <w:div w:id="124200459">
          <w:marLeft w:val="480"/>
          <w:marRight w:val="0"/>
          <w:marTop w:val="0"/>
          <w:marBottom w:val="0"/>
          <w:divBdr>
            <w:top w:val="none" w:sz="0" w:space="0" w:color="auto"/>
            <w:left w:val="none" w:sz="0" w:space="0" w:color="auto"/>
            <w:bottom w:val="none" w:sz="0" w:space="0" w:color="auto"/>
            <w:right w:val="none" w:sz="0" w:space="0" w:color="auto"/>
          </w:divBdr>
        </w:div>
        <w:div w:id="2067413182">
          <w:marLeft w:val="480"/>
          <w:marRight w:val="0"/>
          <w:marTop w:val="0"/>
          <w:marBottom w:val="0"/>
          <w:divBdr>
            <w:top w:val="none" w:sz="0" w:space="0" w:color="auto"/>
            <w:left w:val="none" w:sz="0" w:space="0" w:color="auto"/>
            <w:bottom w:val="none" w:sz="0" w:space="0" w:color="auto"/>
            <w:right w:val="none" w:sz="0" w:space="0" w:color="auto"/>
          </w:divBdr>
        </w:div>
        <w:div w:id="1598051953">
          <w:marLeft w:val="480"/>
          <w:marRight w:val="0"/>
          <w:marTop w:val="0"/>
          <w:marBottom w:val="0"/>
          <w:divBdr>
            <w:top w:val="none" w:sz="0" w:space="0" w:color="auto"/>
            <w:left w:val="none" w:sz="0" w:space="0" w:color="auto"/>
            <w:bottom w:val="none" w:sz="0" w:space="0" w:color="auto"/>
            <w:right w:val="none" w:sz="0" w:space="0" w:color="auto"/>
          </w:divBdr>
        </w:div>
        <w:div w:id="1412001326">
          <w:marLeft w:val="480"/>
          <w:marRight w:val="0"/>
          <w:marTop w:val="0"/>
          <w:marBottom w:val="0"/>
          <w:divBdr>
            <w:top w:val="none" w:sz="0" w:space="0" w:color="auto"/>
            <w:left w:val="none" w:sz="0" w:space="0" w:color="auto"/>
            <w:bottom w:val="none" w:sz="0" w:space="0" w:color="auto"/>
            <w:right w:val="none" w:sz="0" w:space="0" w:color="auto"/>
          </w:divBdr>
        </w:div>
        <w:div w:id="2017608623">
          <w:marLeft w:val="480"/>
          <w:marRight w:val="0"/>
          <w:marTop w:val="0"/>
          <w:marBottom w:val="0"/>
          <w:divBdr>
            <w:top w:val="none" w:sz="0" w:space="0" w:color="auto"/>
            <w:left w:val="none" w:sz="0" w:space="0" w:color="auto"/>
            <w:bottom w:val="none" w:sz="0" w:space="0" w:color="auto"/>
            <w:right w:val="none" w:sz="0" w:space="0" w:color="auto"/>
          </w:divBdr>
        </w:div>
        <w:div w:id="695233181">
          <w:marLeft w:val="480"/>
          <w:marRight w:val="0"/>
          <w:marTop w:val="0"/>
          <w:marBottom w:val="0"/>
          <w:divBdr>
            <w:top w:val="none" w:sz="0" w:space="0" w:color="auto"/>
            <w:left w:val="none" w:sz="0" w:space="0" w:color="auto"/>
            <w:bottom w:val="none" w:sz="0" w:space="0" w:color="auto"/>
            <w:right w:val="none" w:sz="0" w:space="0" w:color="auto"/>
          </w:divBdr>
        </w:div>
        <w:div w:id="538591374">
          <w:marLeft w:val="480"/>
          <w:marRight w:val="0"/>
          <w:marTop w:val="0"/>
          <w:marBottom w:val="0"/>
          <w:divBdr>
            <w:top w:val="none" w:sz="0" w:space="0" w:color="auto"/>
            <w:left w:val="none" w:sz="0" w:space="0" w:color="auto"/>
            <w:bottom w:val="none" w:sz="0" w:space="0" w:color="auto"/>
            <w:right w:val="none" w:sz="0" w:space="0" w:color="auto"/>
          </w:divBdr>
        </w:div>
        <w:div w:id="378864068">
          <w:marLeft w:val="480"/>
          <w:marRight w:val="0"/>
          <w:marTop w:val="0"/>
          <w:marBottom w:val="0"/>
          <w:divBdr>
            <w:top w:val="none" w:sz="0" w:space="0" w:color="auto"/>
            <w:left w:val="none" w:sz="0" w:space="0" w:color="auto"/>
            <w:bottom w:val="none" w:sz="0" w:space="0" w:color="auto"/>
            <w:right w:val="none" w:sz="0" w:space="0" w:color="auto"/>
          </w:divBdr>
        </w:div>
        <w:div w:id="1372611347">
          <w:marLeft w:val="480"/>
          <w:marRight w:val="0"/>
          <w:marTop w:val="0"/>
          <w:marBottom w:val="0"/>
          <w:divBdr>
            <w:top w:val="none" w:sz="0" w:space="0" w:color="auto"/>
            <w:left w:val="none" w:sz="0" w:space="0" w:color="auto"/>
            <w:bottom w:val="none" w:sz="0" w:space="0" w:color="auto"/>
            <w:right w:val="none" w:sz="0" w:space="0" w:color="auto"/>
          </w:divBdr>
        </w:div>
        <w:div w:id="1980304211">
          <w:marLeft w:val="480"/>
          <w:marRight w:val="0"/>
          <w:marTop w:val="0"/>
          <w:marBottom w:val="0"/>
          <w:divBdr>
            <w:top w:val="none" w:sz="0" w:space="0" w:color="auto"/>
            <w:left w:val="none" w:sz="0" w:space="0" w:color="auto"/>
            <w:bottom w:val="none" w:sz="0" w:space="0" w:color="auto"/>
            <w:right w:val="none" w:sz="0" w:space="0" w:color="auto"/>
          </w:divBdr>
        </w:div>
        <w:div w:id="1851720670">
          <w:marLeft w:val="480"/>
          <w:marRight w:val="0"/>
          <w:marTop w:val="0"/>
          <w:marBottom w:val="0"/>
          <w:divBdr>
            <w:top w:val="none" w:sz="0" w:space="0" w:color="auto"/>
            <w:left w:val="none" w:sz="0" w:space="0" w:color="auto"/>
            <w:bottom w:val="none" w:sz="0" w:space="0" w:color="auto"/>
            <w:right w:val="none" w:sz="0" w:space="0" w:color="auto"/>
          </w:divBdr>
        </w:div>
        <w:div w:id="1596474202">
          <w:marLeft w:val="480"/>
          <w:marRight w:val="0"/>
          <w:marTop w:val="0"/>
          <w:marBottom w:val="0"/>
          <w:divBdr>
            <w:top w:val="none" w:sz="0" w:space="0" w:color="auto"/>
            <w:left w:val="none" w:sz="0" w:space="0" w:color="auto"/>
            <w:bottom w:val="none" w:sz="0" w:space="0" w:color="auto"/>
            <w:right w:val="none" w:sz="0" w:space="0" w:color="auto"/>
          </w:divBdr>
        </w:div>
        <w:div w:id="2142579051">
          <w:marLeft w:val="480"/>
          <w:marRight w:val="0"/>
          <w:marTop w:val="0"/>
          <w:marBottom w:val="0"/>
          <w:divBdr>
            <w:top w:val="none" w:sz="0" w:space="0" w:color="auto"/>
            <w:left w:val="none" w:sz="0" w:space="0" w:color="auto"/>
            <w:bottom w:val="none" w:sz="0" w:space="0" w:color="auto"/>
            <w:right w:val="none" w:sz="0" w:space="0" w:color="auto"/>
          </w:divBdr>
        </w:div>
        <w:div w:id="2097167107">
          <w:marLeft w:val="480"/>
          <w:marRight w:val="0"/>
          <w:marTop w:val="0"/>
          <w:marBottom w:val="0"/>
          <w:divBdr>
            <w:top w:val="none" w:sz="0" w:space="0" w:color="auto"/>
            <w:left w:val="none" w:sz="0" w:space="0" w:color="auto"/>
            <w:bottom w:val="none" w:sz="0" w:space="0" w:color="auto"/>
            <w:right w:val="none" w:sz="0" w:space="0" w:color="auto"/>
          </w:divBdr>
        </w:div>
        <w:div w:id="195194278">
          <w:marLeft w:val="480"/>
          <w:marRight w:val="0"/>
          <w:marTop w:val="0"/>
          <w:marBottom w:val="0"/>
          <w:divBdr>
            <w:top w:val="none" w:sz="0" w:space="0" w:color="auto"/>
            <w:left w:val="none" w:sz="0" w:space="0" w:color="auto"/>
            <w:bottom w:val="none" w:sz="0" w:space="0" w:color="auto"/>
            <w:right w:val="none" w:sz="0" w:space="0" w:color="auto"/>
          </w:divBdr>
        </w:div>
        <w:div w:id="725497314">
          <w:marLeft w:val="480"/>
          <w:marRight w:val="0"/>
          <w:marTop w:val="0"/>
          <w:marBottom w:val="0"/>
          <w:divBdr>
            <w:top w:val="none" w:sz="0" w:space="0" w:color="auto"/>
            <w:left w:val="none" w:sz="0" w:space="0" w:color="auto"/>
            <w:bottom w:val="none" w:sz="0" w:space="0" w:color="auto"/>
            <w:right w:val="none" w:sz="0" w:space="0" w:color="auto"/>
          </w:divBdr>
        </w:div>
        <w:div w:id="678460387">
          <w:marLeft w:val="480"/>
          <w:marRight w:val="0"/>
          <w:marTop w:val="0"/>
          <w:marBottom w:val="0"/>
          <w:divBdr>
            <w:top w:val="none" w:sz="0" w:space="0" w:color="auto"/>
            <w:left w:val="none" w:sz="0" w:space="0" w:color="auto"/>
            <w:bottom w:val="none" w:sz="0" w:space="0" w:color="auto"/>
            <w:right w:val="none" w:sz="0" w:space="0" w:color="auto"/>
          </w:divBdr>
        </w:div>
      </w:divsChild>
    </w:div>
    <w:div w:id="1414232562">
      <w:bodyDiv w:val="1"/>
      <w:marLeft w:val="0"/>
      <w:marRight w:val="0"/>
      <w:marTop w:val="0"/>
      <w:marBottom w:val="0"/>
      <w:divBdr>
        <w:top w:val="none" w:sz="0" w:space="0" w:color="auto"/>
        <w:left w:val="none" w:sz="0" w:space="0" w:color="auto"/>
        <w:bottom w:val="none" w:sz="0" w:space="0" w:color="auto"/>
        <w:right w:val="none" w:sz="0" w:space="0" w:color="auto"/>
      </w:divBdr>
    </w:div>
    <w:div w:id="1414278370">
      <w:bodyDiv w:val="1"/>
      <w:marLeft w:val="0"/>
      <w:marRight w:val="0"/>
      <w:marTop w:val="0"/>
      <w:marBottom w:val="0"/>
      <w:divBdr>
        <w:top w:val="none" w:sz="0" w:space="0" w:color="auto"/>
        <w:left w:val="none" w:sz="0" w:space="0" w:color="auto"/>
        <w:bottom w:val="none" w:sz="0" w:space="0" w:color="auto"/>
        <w:right w:val="none" w:sz="0" w:space="0" w:color="auto"/>
      </w:divBdr>
      <w:divsChild>
        <w:div w:id="569770155">
          <w:marLeft w:val="480"/>
          <w:marRight w:val="0"/>
          <w:marTop w:val="0"/>
          <w:marBottom w:val="0"/>
          <w:divBdr>
            <w:top w:val="none" w:sz="0" w:space="0" w:color="auto"/>
            <w:left w:val="none" w:sz="0" w:space="0" w:color="auto"/>
            <w:bottom w:val="none" w:sz="0" w:space="0" w:color="auto"/>
            <w:right w:val="none" w:sz="0" w:space="0" w:color="auto"/>
          </w:divBdr>
        </w:div>
        <w:div w:id="1293289100">
          <w:marLeft w:val="480"/>
          <w:marRight w:val="0"/>
          <w:marTop w:val="0"/>
          <w:marBottom w:val="0"/>
          <w:divBdr>
            <w:top w:val="none" w:sz="0" w:space="0" w:color="auto"/>
            <w:left w:val="none" w:sz="0" w:space="0" w:color="auto"/>
            <w:bottom w:val="none" w:sz="0" w:space="0" w:color="auto"/>
            <w:right w:val="none" w:sz="0" w:space="0" w:color="auto"/>
          </w:divBdr>
        </w:div>
        <w:div w:id="657659283">
          <w:marLeft w:val="480"/>
          <w:marRight w:val="0"/>
          <w:marTop w:val="0"/>
          <w:marBottom w:val="0"/>
          <w:divBdr>
            <w:top w:val="none" w:sz="0" w:space="0" w:color="auto"/>
            <w:left w:val="none" w:sz="0" w:space="0" w:color="auto"/>
            <w:bottom w:val="none" w:sz="0" w:space="0" w:color="auto"/>
            <w:right w:val="none" w:sz="0" w:space="0" w:color="auto"/>
          </w:divBdr>
        </w:div>
        <w:div w:id="1873154111">
          <w:marLeft w:val="480"/>
          <w:marRight w:val="0"/>
          <w:marTop w:val="0"/>
          <w:marBottom w:val="0"/>
          <w:divBdr>
            <w:top w:val="none" w:sz="0" w:space="0" w:color="auto"/>
            <w:left w:val="none" w:sz="0" w:space="0" w:color="auto"/>
            <w:bottom w:val="none" w:sz="0" w:space="0" w:color="auto"/>
            <w:right w:val="none" w:sz="0" w:space="0" w:color="auto"/>
          </w:divBdr>
        </w:div>
        <w:div w:id="726420763">
          <w:marLeft w:val="480"/>
          <w:marRight w:val="0"/>
          <w:marTop w:val="0"/>
          <w:marBottom w:val="0"/>
          <w:divBdr>
            <w:top w:val="none" w:sz="0" w:space="0" w:color="auto"/>
            <w:left w:val="none" w:sz="0" w:space="0" w:color="auto"/>
            <w:bottom w:val="none" w:sz="0" w:space="0" w:color="auto"/>
            <w:right w:val="none" w:sz="0" w:space="0" w:color="auto"/>
          </w:divBdr>
        </w:div>
        <w:div w:id="478378066">
          <w:marLeft w:val="480"/>
          <w:marRight w:val="0"/>
          <w:marTop w:val="0"/>
          <w:marBottom w:val="0"/>
          <w:divBdr>
            <w:top w:val="none" w:sz="0" w:space="0" w:color="auto"/>
            <w:left w:val="none" w:sz="0" w:space="0" w:color="auto"/>
            <w:bottom w:val="none" w:sz="0" w:space="0" w:color="auto"/>
            <w:right w:val="none" w:sz="0" w:space="0" w:color="auto"/>
          </w:divBdr>
        </w:div>
        <w:div w:id="311102553">
          <w:marLeft w:val="480"/>
          <w:marRight w:val="0"/>
          <w:marTop w:val="0"/>
          <w:marBottom w:val="0"/>
          <w:divBdr>
            <w:top w:val="none" w:sz="0" w:space="0" w:color="auto"/>
            <w:left w:val="none" w:sz="0" w:space="0" w:color="auto"/>
            <w:bottom w:val="none" w:sz="0" w:space="0" w:color="auto"/>
            <w:right w:val="none" w:sz="0" w:space="0" w:color="auto"/>
          </w:divBdr>
        </w:div>
        <w:div w:id="1174147401">
          <w:marLeft w:val="480"/>
          <w:marRight w:val="0"/>
          <w:marTop w:val="0"/>
          <w:marBottom w:val="0"/>
          <w:divBdr>
            <w:top w:val="none" w:sz="0" w:space="0" w:color="auto"/>
            <w:left w:val="none" w:sz="0" w:space="0" w:color="auto"/>
            <w:bottom w:val="none" w:sz="0" w:space="0" w:color="auto"/>
            <w:right w:val="none" w:sz="0" w:space="0" w:color="auto"/>
          </w:divBdr>
        </w:div>
        <w:div w:id="1605960968">
          <w:marLeft w:val="480"/>
          <w:marRight w:val="0"/>
          <w:marTop w:val="0"/>
          <w:marBottom w:val="0"/>
          <w:divBdr>
            <w:top w:val="none" w:sz="0" w:space="0" w:color="auto"/>
            <w:left w:val="none" w:sz="0" w:space="0" w:color="auto"/>
            <w:bottom w:val="none" w:sz="0" w:space="0" w:color="auto"/>
            <w:right w:val="none" w:sz="0" w:space="0" w:color="auto"/>
          </w:divBdr>
        </w:div>
        <w:div w:id="1102412355">
          <w:marLeft w:val="480"/>
          <w:marRight w:val="0"/>
          <w:marTop w:val="0"/>
          <w:marBottom w:val="0"/>
          <w:divBdr>
            <w:top w:val="none" w:sz="0" w:space="0" w:color="auto"/>
            <w:left w:val="none" w:sz="0" w:space="0" w:color="auto"/>
            <w:bottom w:val="none" w:sz="0" w:space="0" w:color="auto"/>
            <w:right w:val="none" w:sz="0" w:space="0" w:color="auto"/>
          </w:divBdr>
        </w:div>
        <w:div w:id="1618368599">
          <w:marLeft w:val="480"/>
          <w:marRight w:val="0"/>
          <w:marTop w:val="0"/>
          <w:marBottom w:val="0"/>
          <w:divBdr>
            <w:top w:val="none" w:sz="0" w:space="0" w:color="auto"/>
            <w:left w:val="none" w:sz="0" w:space="0" w:color="auto"/>
            <w:bottom w:val="none" w:sz="0" w:space="0" w:color="auto"/>
            <w:right w:val="none" w:sz="0" w:space="0" w:color="auto"/>
          </w:divBdr>
        </w:div>
        <w:div w:id="459959901">
          <w:marLeft w:val="480"/>
          <w:marRight w:val="0"/>
          <w:marTop w:val="0"/>
          <w:marBottom w:val="0"/>
          <w:divBdr>
            <w:top w:val="none" w:sz="0" w:space="0" w:color="auto"/>
            <w:left w:val="none" w:sz="0" w:space="0" w:color="auto"/>
            <w:bottom w:val="none" w:sz="0" w:space="0" w:color="auto"/>
            <w:right w:val="none" w:sz="0" w:space="0" w:color="auto"/>
          </w:divBdr>
        </w:div>
        <w:div w:id="324624662">
          <w:marLeft w:val="480"/>
          <w:marRight w:val="0"/>
          <w:marTop w:val="0"/>
          <w:marBottom w:val="0"/>
          <w:divBdr>
            <w:top w:val="none" w:sz="0" w:space="0" w:color="auto"/>
            <w:left w:val="none" w:sz="0" w:space="0" w:color="auto"/>
            <w:bottom w:val="none" w:sz="0" w:space="0" w:color="auto"/>
            <w:right w:val="none" w:sz="0" w:space="0" w:color="auto"/>
          </w:divBdr>
        </w:div>
        <w:div w:id="276104633">
          <w:marLeft w:val="480"/>
          <w:marRight w:val="0"/>
          <w:marTop w:val="0"/>
          <w:marBottom w:val="0"/>
          <w:divBdr>
            <w:top w:val="none" w:sz="0" w:space="0" w:color="auto"/>
            <w:left w:val="none" w:sz="0" w:space="0" w:color="auto"/>
            <w:bottom w:val="none" w:sz="0" w:space="0" w:color="auto"/>
            <w:right w:val="none" w:sz="0" w:space="0" w:color="auto"/>
          </w:divBdr>
        </w:div>
        <w:div w:id="251163094">
          <w:marLeft w:val="480"/>
          <w:marRight w:val="0"/>
          <w:marTop w:val="0"/>
          <w:marBottom w:val="0"/>
          <w:divBdr>
            <w:top w:val="none" w:sz="0" w:space="0" w:color="auto"/>
            <w:left w:val="none" w:sz="0" w:space="0" w:color="auto"/>
            <w:bottom w:val="none" w:sz="0" w:space="0" w:color="auto"/>
            <w:right w:val="none" w:sz="0" w:space="0" w:color="auto"/>
          </w:divBdr>
        </w:div>
        <w:div w:id="226578145">
          <w:marLeft w:val="480"/>
          <w:marRight w:val="0"/>
          <w:marTop w:val="0"/>
          <w:marBottom w:val="0"/>
          <w:divBdr>
            <w:top w:val="none" w:sz="0" w:space="0" w:color="auto"/>
            <w:left w:val="none" w:sz="0" w:space="0" w:color="auto"/>
            <w:bottom w:val="none" w:sz="0" w:space="0" w:color="auto"/>
            <w:right w:val="none" w:sz="0" w:space="0" w:color="auto"/>
          </w:divBdr>
        </w:div>
      </w:divsChild>
    </w:div>
    <w:div w:id="1414399705">
      <w:bodyDiv w:val="1"/>
      <w:marLeft w:val="0"/>
      <w:marRight w:val="0"/>
      <w:marTop w:val="0"/>
      <w:marBottom w:val="0"/>
      <w:divBdr>
        <w:top w:val="none" w:sz="0" w:space="0" w:color="auto"/>
        <w:left w:val="none" w:sz="0" w:space="0" w:color="auto"/>
        <w:bottom w:val="none" w:sz="0" w:space="0" w:color="auto"/>
        <w:right w:val="none" w:sz="0" w:space="0" w:color="auto"/>
      </w:divBdr>
    </w:div>
    <w:div w:id="1414664101">
      <w:bodyDiv w:val="1"/>
      <w:marLeft w:val="0"/>
      <w:marRight w:val="0"/>
      <w:marTop w:val="0"/>
      <w:marBottom w:val="0"/>
      <w:divBdr>
        <w:top w:val="none" w:sz="0" w:space="0" w:color="auto"/>
        <w:left w:val="none" w:sz="0" w:space="0" w:color="auto"/>
        <w:bottom w:val="none" w:sz="0" w:space="0" w:color="auto"/>
        <w:right w:val="none" w:sz="0" w:space="0" w:color="auto"/>
      </w:divBdr>
    </w:div>
    <w:div w:id="1414743983">
      <w:bodyDiv w:val="1"/>
      <w:marLeft w:val="0"/>
      <w:marRight w:val="0"/>
      <w:marTop w:val="0"/>
      <w:marBottom w:val="0"/>
      <w:divBdr>
        <w:top w:val="none" w:sz="0" w:space="0" w:color="auto"/>
        <w:left w:val="none" w:sz="0" w:space="0" w:color="auto"/>
        <w:bottom w:val="none" w:sz="0" w:space="0" w:color="auto"/>
        <w:right w:val="none" w:sz="0" w:space="0" w:color="auto"/>
      </w:divBdr>
    </w:div>
    <w:div w:id="1416782645">
      <w:bodyDiv w:val="1"/>
      <w:marLeft w:val="0"/>
      <w:marRight w:val="0"/>
      <w:marTop w:val="0"/>
      <w:marBottom w:val="0"/>
      <w:divBdr>
        <w:top w:val="none" w:sz="0" w:space="0" w:color="auto"/>
        <w:left w:val="none" w:sz="0" w:space="0" w:color="auto"/>
        <w:bottom w:val="none" w:sz="0" w:space="0" w:color="auto"/>
        <w:right w:val="none" w:sz="0" w:space="0" w:color="auto"/>
      </w:divBdr>
      <w:divsChild>
        <w:div w:id="1075203573">
          <w:marLeft w:val="480"/>
          <w:marRight w:val="0"/>
          <w:marTop w:val="0"/>
          <w:marBottom w:val="0"/>
          <w:divBdr>
            <w:top w:val="none" w:sz="0" w:space="0" w:color="auto"/>
            <w:left w:val="none" w:sz="0" w:space="0" w:color="auto"/>
            <w:bottom w:val="none" w:sz="0" w:space="0" w:color="auto"/>
            <w:right w:val="none" w:sz="0" w:space="0" w:color="auto"/>
          </w:divBdr>
        </w:div>
        <w:div w:id="1236934294">
          <w:marLeft w:val="480"/>
          <w:marRight w:val="0"/>
          <w:marTop w:val="0"/>
          <w:marBottom w:val="0"/>
          <w:divBdr>
            <w:top w:val="none" w:sz="0" w:space="0" w:color="auto"/>
            <w:left w:val="none" w:sz="0" w:space="0" w:color="auto"/>
            <w:bottom w:val="none" w:sz="0" w:space="0" w:color="auto"/>
            <w:right w:val="none" w:sz="0" w:space="0" w:color="auto"/>
          </w:divBdr>
        </w:div>
        <w:div w:id="43066893">
          <w:marLeft w:val="480"/>
          <w:marRight w:val="0"/>
          <w:marTop w:val="0"/>
          <w:marBottom w:val="0"/>
          <w:divBdr>
            <w:top w:val="none" w:sz="0" w:space="0" w:color="auto"/>
            <w:left w:val="none" w:sz="0" w:space="0" w:color="auto"/>
            <w:bottom w:val="none" w:sz="0" w:space="0" w:color="auto"/>
            <w:right w:val="none" w:sz="0" w:space="0" w:color="auto"/>
          </w:divBdr>
        </w:div>
        <w:div w:id="1632248027">
          <w:marLeft w:val="480"/>
          <w:marRight w:val="0"/>
          <w:marTop w:val="0"/>
          <w:marBottom w:val="0"/>
          <w:divBdr>
            <w:top w:val="none" w:sz="0" w:space="0" w:color="auto"/>
            <w:left w:val="none" w:sz="0" w:space="0" w:color="auto"/>
            <w:bottom w:val="none" w:sz="0" w:space="0" w:color="auto"/>
            <w:right w:val="none" w:sz="0" w:space="0" w:color="auto"/>
          </w:divBdr>
        </w:div>
        <w:div w:id="196283417">
          <w:marLeft w:val="480"/>
          <w:marRight w:val="0"/>
          <w:marTop w:val="0"/>
          <w:marBottom w:val="0"/>
          <w:divBdr>
            <w:top w:val="none" w:sz="0" w:space="0" w:color="auto"/>
            <w:left w:val="none" w:sz="0" w:space="0" w:color="auto"/>
            <w:bottom w:val="none" w:sz="0" w:space="0" w:color="auto"/>
            <w:right w:val="none" w:sz="0" w:space="0" w:color="auto"/>
          </w:divBdr>
        </w:div>
        <w:div w:id="827209749">
          <w:marLeft w:val="480"/>
          <w:marRight w:val="0"/>
          <w:marTop w:val="0"/>
          <w:marBottom w:val="0"/>
          <w:divBdr>
            <w:top w:val="none" w:sz="0" w:space="0" w:color="auto"/>
            <w:left w:val="none" w:sz="0" w:space="0" w:color="auto"/>
            <w:bottom w:val="none" w:sz="0" w:space="0" w:color="auto"/>
            <w:right w:val="none" w:sz="0" w:space="0" w:color="auto"/>
          </w:divBdr>
        </w:div>
        <w:div w:id="264188857">
          <w:marLeft w:val="480"/>
          <w:marRight w:val="0"/>
          <w:marTop w:val="0"/>
          <w:marBottom w:val="0"/>
          <w:divBdr>
            <w:top w:val="none" w:sz="0" w:space="0" w:color="auto"/>
            <w:left w:val="none" w:sz="0" w:space="0" w:color="auto"/>
            <w:bottom w:val="none" w:sz="0" w:space="0" w:color="auto"/>
            <w:right w:val="none" w:sz="0" w:space="0" w:color="auto"/>
          </w:divBdr>
        </w:div>
        <w:div w:id="1326006448">
          <w:marLeft w:val="480"/>
          <w:marRight w:val="0"/>
          <w:marTop w:val="0"/>
          <w:marBottom w:val="0"/>
          <w:divBdr>
            <w:top w:val="none" w:sz="0" w:space="0" w:color="auto"/>
            <w:left w:val="none" w:sz="0" w:space="0" w:color="auto"/>
            <w:bottom w:val="none" w:sz="0" w:space="0" w:color="auto"/>
            <w:right w:val="none" w:sz="0" w:space="0" w:color="auto"/>
          </w:divBdr>
        </w:div>
        <w:div w:id="900168264">
          <w:marLeft w:val="480"/>
          <w:marRight w:val="0"/>
          <w:marTop w:val="0"/>
          <w:marBottom w:val="0"/>
          <w:divBdr>
            <w:top w:val="none" w:sz="0" w:space="0" w:color="auto"/>
            <w:left w:val="none" w:sz="0" w:space="0" w:color="auto"/>
            <w:bottom w:val="none" w:sz="0" w:space="0" w:color="auto"/>
            <w:right w:val="none" w:sz="0" w:space="0" w:color="auto"/>
          </w:divBdr>
        </w:div>
      </w:divsChild>
    </w:div>
    <w:div w:id="1418362804">
      <w:bodyDiv w:val="1"/>
      <w:marLeft w:val="0"/>
      <w:marRight w:val="0"/>
      <w:marTop w:val="0"/>
      <w:marBottom w:val="0"/>
      <w:divBdr>
        <w:top w:val="none" w:sz="0" w:space="0" w:color="auto"/>
        <w:left w:val="none" w:sz="0" w:space="0" w:color="auto"/>
        <w:bottom w:val="none" w:sz="0" w:space="0" w:color="auto"/>
        <w:right w:val="none" w:sz="0" w:space="0" w:color="auto"/>
      </w:divBdr>
    </w:div>
    <w:div w:id="1420130315">
      <w:bodyDiv w:val="1"/>
      <w:marLeft w:val="0"/>
      <w:marRight w:val="0"/>
      <w:marTop w:val="0"/>
      <w:marBottom w:val="0"/>
      <w:divBdr>
        <w:top w:val="none" w:sz="0" w:space="0" w:color="auto"/>
        <w:left w:val="none" w:sz="0" w:space="0" w:color="auto"/>
        <w:bottom w:val="none" w:sz="0" w:space="0" w:color="auto"/>
        <w:right w:val="none" w:sz="0" w:space="0" w:color="auto"/>
      </w:divBdr>
    </w:div>
    <w:div w:id="1420561123">
      <w:bodyDiv w:val="1"/>
      <w:marLeft w:val="0"/>
      <w:marRight w:val="0"/>
      <w:marTop w:val="0"/>
      <w:marBottom w:val="0"/>
      <w:divBdr>
        <w:top w:val="none" w:sz="0" w:space="0" w:color="auto"/>
        <w:left w:val="none" w:sz="0" w:space="0" w:color="auto"/>
        <w:bottom w:val="none" w:sz="0" w:space="0" w:color="auto"/>
        <w:right w:val="none" w:sz="0" w:space="0" w:color="auto"/>
      </w:divBdr>
    </w:div>
    <w:div w:id="1422289149">
      <w:bodyDiv w:val="1"/>
      <w:marLeft w:val="0"/>
      <w:marRight w:val="0"/>
      <w:marTop w:val="0"/>
      <w:marBottom w:val="0"/>
      <w:divBdr>
        <w:top w:val="none" w:sz="0" w:space="0" w:color="auto"/>
        <w:left w:val="none" w:sz="0" w:space="0" w:color="auto"/>
        <w:bottom w:val="none" w:sz="0" w:space="0" w:color="auto"/>
        <w:right w:val="none" w:sz="0" w:space="0" w:color="auto"/>
      </w:divBdr>
    </w:div>
    <w:div w:id="1422876242">
      <w:bodyDiv w:val="1"/>
      <w:marLeft w:val="0"/>
      <w:marRight w:val="0"/>
      <w:marTop w:val="0"/>
      <w:marBottom w:val="0"/>
      <w:divBdr>
        <w:top w:val="none" w:sz="0" w:space="0" w:color="auto"/>
        <w:left w:val="none" w:sz="0" w:space="0" w:color="auto"/>
        <w:bottom w:val="none" w:sz="0" w:space="0" w:color="auto"/>
        <w:right w:val="none" w:sz="0" w:space="0" w:color="auto"/>
      </w:divBdr>
    </w:div>
    <w:div w:id="1423141962">
      <w:bodyDiv w:val="1"/>
      <w:marLeft w:val="0"/>
      <w:marRight w:val="0"/>
      <w:marTop w:val="0"/>
      <w:marBottom w:val="0"/>
      <w:divBdr>
        <w:top w:val="none" w:sz="0" w:space="0" w:color="auto"/>
        <w:left w:val="none" w:sz="0" w:space="0" w:color="auto"/>
        <w:bottom w:val="none" w:sz="0" w:space="0" w:color="auto"/>
        <w:right w:val="none" w:sz="0" w:space="0" w:color="auto"/>
      </w:divBdr>
    </w:div>
    <w:div w:id="1423263371">
      <w:bodyDiv w:val="1"/>
      <w:marLeft w:val="0"/>
      <w:marRight w:val="0"/>
      <w:marTop w:val="0"/>
      <w:marBottom w:val="0"/>
      <w:divBdr>
        <w:top w:val="none" w:sz="0" w:space="0" w:color="auto"/>
        <w:left w:val="none" w:sz="0" w:space="0" w:color="auto"/>
        <w:bottom w:val="none" w:sz="0" w:space="0" w:color="auto"/>
        <w:right w:val="none" w:sz="0" w:space="0" w:color="auto"/>
      </w:divBdr>
    </w:div>
    <w:div w:id="1424646389">
      <w:bodyDiv w:val="1"/>
      <w:marLeft w:val="0"/>
      <w:marRight w:val="0"/>
      <w:marTop w:val="0"/>
      <w:marBottom w:val="0"/>
      <w:divBdr>
        <w:top w:val="none" w:sz="0" w:space="0" w:color="auto"/>
        <w:left w:val="none" w:sz="0" w:space="0" w:color="auto"/>
        <w:bottom w:val="none" w:sz="0" w:space="0" w:color="auto"/>
        <w:right w:val="none" w:sz="0" w:space="0" w:color="auto"/>
      </w:divBdr>
    </w:div>
    <w:div w:id="1425373915">
      <w:bodyDiv w:val="1"/>
      <w:marLeft w:val="0"/>
      <w:marRight w:val="0"/>
      <w:marTop w:val="0"/>
      <w:marBottom w:val="0"/>
      <w:divBdr>
        <w:top w:val="none" w:sz="0" w:space="0" w:color="auto"/>
        <w:left w:val="none" w:sz="0" w:space="0" w:color="auto"/>
        <w:bottom w:val="none" w:sz="0" w:space="0" w:color="auto"/>
        <w:right w:val="none" w:sz="0" w:space="0" w:color="auto"/>
      </w:divBdr>
      <w:divsChild>
        <w:div w:id="626668125">
          <w:marLeft w:val="480"/>
          <w:marRight w:val="0"/>
          <w:marTop w:val="0"/>
          <w:marBottom w:val="0"/>
          <w:divBdr>
            <w:top w:val="none" w:sz="0" w:space="0" w:color="auto"/>
            <w:left w:val="none" w:sz="0" w:space="0" w:color="auto"/>
            <w:bottom w:val="none" w:sz="0" w:space="0" w:color="auto"/>
            <w:right w:val="none" w:sz="0" w:space="0" w:color="auto"/>
          </w:divBdr>
        </w:div>
        <w:div w:id="1084108040">
          <w:marLeft w:val="480"/>
          <w:marRight w:val="0"/>
          <w:marTop w:val="0"/>
          <w:marBottom w:val="0"/>
          <w:divBdr>
            <w:top w:val="none" w:sz="0" w:space="0" w:color="auto"/>
            <w:left w:val="none" w:sz="0" w:space="0" w:color="auto"/>
            <w:bottom w:val="none" w:sz="0" w:space="0" w:color="auto"/>
            <w:right w:val="none" w:sz="0" w:space="0" w:color="auto"/>
          </w:divBdr>
        </w:div>
        <w:div w:id="727652072">
          <w:marLeft w:val="480"/>
          <w:marRight w:val="0"/>
          <w:marTop w:val="0"/>
          <w:marBottom w:val="0"/>
          <w:divBdr>
            <w:top w:val="none" w:sz="0" w:space="0" w:color="auto"/>
            <w:left w:val="none" w:sz="0" w:space="0" w:color="auto"/>
            <w:bottom w:val="none" w:sz="0" w:space="0" w:color="auto"/>
            <w:right w:val="none" w:sz="0" w:space="0" w:color="auto"/>
          </w:divBdr>
        </w:div>
        <w:div w:id="1104419130">
          <w:marLeft w:val="480"/>
          <w:marRight w:val="0"/>
          <w:marTop w:val="0"/>
          <w:marBottom w:val="0"/>
          <w:divBdr>
            <w:top w:val="none" w:sz="0" w:space="0" w:color="auto"/>
            <w:left w:val="none" w:sz="0" w:space="0" w:color="auto"/>
            <w:bottom w:val="none" w:sz="0" w:space="0" w:color="auto"/>
            <w:right w:val="none" w:sz="0" w:space="0" w:color="auto"/>
          </w:divBdr>
        </w:div>
        <w:div w:id="1197544338">
          <w:marLeft w:val="480"/>
          <w:marRight w:val="0"/>
          <w:marTop w:val="0"/>
          <w:marBottom w:val="0"/>
          <w:divBdr>
            <w:top w:val="none" w:sz="0" w:space="0" w:color="auto"/>
            <w:left w:val="none" w:sz="0" w:space="0" w:color="auto"/>
            <w:bottom w:val="none" w:sz="0" w:space="0" w:color="auto"/>
            <w:right w:val="none" w:sz="0" w:space="0" w:color="auto"/>
          </w:divBdr>
        </w:div>
        <w:div w:id="1205294233">
          <w:marLeft w:val="480"/>
          <w:marRight w:val="0"/>
          <w:marTop w:val="0"/>
          <w:marBottom w:val="0"/>
          <w:divBdr>
            <w:top w:val="none" w:sz="0" w:space="0" w:color="auto"/>
            <w:left w:val="none" w:sz="0" w:space="0" w:color="auto"/>
            <w:bottom w:val="none" w:sz="0" w:space="0" w:color="auto"/>
            <w:right w:val="none" w:sz="0" w:space="0" w:color="auto"/>
          </w:divBdr>
        </w:div>
        <w:div w:id="505905072">
          <w:marLeft w:val="480"/>
          <w:marRight w:val="0"/>
          <w:marTop w:val="0"/>
          <w:marBottom w:val="0"/>
          <w:divBdr>
            <w:top w:val="none" w:sz="0" w:space="0" w:color="auto"/>
            <w:left w:val="none" w:sz="0" w:space="0" w:color="auto"/>
            <w:bottom w:val="none" w:sz="0" w:space="0" w:color="auto"/>
            <w:right w:val="none" w:sz="0" w:space="0" w:color="auto"/>
          </w:divBdr>
        </w:div>
        <w:div w:id="691761064">
          <w:marLeft w:val="480"/>
          <w:marRight w:val="0"/>
          <w:marTop w:val="0"/>
          <w:marBottom w:val="0"/>
          <w:divBdr>
            <w:top w:val="none" w:sz="0" w:space="0" w:color="auto"/>
            <w:left w:val="none" w:sz="0" w:space="0" w:color="auto"/>
            <w:bottom w:val="none" w:sz="0" w:space="0" w:color="auto"/>
            <w:right w:val="none" w:sz="0" w:space="0" w:color="auto"/>
          </w:divBdr>
        </w:div>
        <w:div w:id="686718628">
          <w:marLeft w:val="480"/>
          <w:marRight w:val="0"/>
          <w:marTop w:val="0"/>
          <w:marBottom w:val="0"/>
          <w:divBdr>
            <w:top w:val="none" w:sz="0" w:space="0" w:color="auto"/>
            <w:left w:val="none" w:sz="0" w:space="0" w:color="auto"/>
            <w:bottom w:val="none" w:sz="0" w:space="0" w:color="auto"/>
            <w:right w:val="none" w:sz="0" w:space="0" w:color="auto"/>
          </w:divBdr>
        </w:div>
        <w:div w:id="2036534915">
          <w:marLeft w:val="480"/>
          <w:marRight w:val="0"/>
          <w:marTop w:val="0"/>
          <w:marBottom w:val="0"/>
          <w:divBdr>
            <w:top w:val="none" w:sz="0" w:space="0" w:color="auto"/>
            <w:left w:val="none" w:sz="0" w:space="0" w:color="auto"/>
            <w:bottom w:val="none" w:sz="0" w:space="0" w:color="auto"/>
            <w:right w:val="none" w:sz="0" w:space="0" w:color="auto"/>
          </w:divBdr>
        </w:div>
        <w:div w:id="1163931199">
          <w:marLeft w:val="480"/>
          <w:marRight w:val="0"/>
          <w:marTop w:val="0"/>
          <w:marBottom w:val="0"/>
          <w:divBdr>
            <w:top w:val="none" w:sz="0" w:space="0" w:color="auto"/>
            <w:left w:val="none" w:sz="0" w:space="0" w:color="auto"/>
            <w:bottom w:val="none" w:sz="0" w:space="0" w:color="auto"/>
            <w:right w:val="none" w:sz="0" w:space="0" w:color="auto"/>
          </w:divBdr>
        </w:div>
        <w:div w:id="1224489966">
          <w:marLeft w:val="480"/>
          <w:marRight w:val="0"/>
          <w:marTop w:val="0"/>
          <w:marBottom w:val="0"/>
          <w:divBdr>
            <w:top w:val="none" w:sz="0" w:space="0" w:color="auto"/>
            <w:left w:val="none" w:sz="0" w:space="0" w:color="auto"/>
            <w:bottom w:val="none" w:sz="0" w:space="0" w:color="auto"/>
            <w:right w:val="none" w:sz="0" w:space="0" w:color="auto"/>
          </w:divBdr>
        </w:div>
        <w:div w:id="731583976">
          <w:marLeft w:val="480"/>
          <w:marRight w:val="0"/>
          <w:marTop w:val="0"/>
          <w:marBottom w:val="0"/>
          <w:divBdr>
            <w:top w:val="none" w:sz="0" w:space="0" w:color="auto"/>
            <w:left w:val="none" w:sz="0" w:space="0" w:color="auto"/>
            <w:bottom w:val="none" w:sz="0" w:space="0" w:color="auto"/>
            <w:right w:val="none" w:sz="0" w:space="0" w:color="auto"/>
          </w:divBdr>
        </w:div>
        <w:div w:id="1749424375">
          <w:marLeft w:val="480"/>
          <w:marRight w:val="0"/>
          <w:marTop w:val="0"/>
          <w:marBottom w:val="0"/>
          <w:divBdr>
            <w:top w:val="none" w:sz="0" w:space="0" w:color="auto"/>
            <w:left w:val="none" w:sz="0" w:space="0" w:color="auto"/>
            <w:bottom w:val="none" w:sz="0" w:space="0" w:color="auto"/>
            <w:right w:val="none" w:sz="0" w:space="0" w:color="auto"/>
          </w:divBdr>
        </w:div>
        <w:div w:id="958268879">
          <w:marLeft w:val="480"/>
          <w:marRight w:val="0"/>
          <w:marTop w:val="0"/>
          <w:marBottom w:val="0"/>
          <w:divBdr>
            <w:top w:val="none" w:sz="0" w:space="0" w:color="auto"/>
            <w:left w:val="none" w:sz="0" w:space="0" w:color="auto"/>
            <w:bottom w:val="none" w:sz="0" w:space="0" w:color="auto"/>
            <w:right w:val="none" w:sz="0" w:space="0" w:color="auto"/>
          </w:divBdr>
        </w:div>
        <w:div w:id="1805462474">
          <w:marLeft w:val="480"/>
          <w:marRight w:val="0"/>
          <w:marTop w:val="0"/>
          <w:marBottom w:val="0"/>
          <w:divBdr>
            <w:top w:val="none" w:sz="0" w:space="0" w:color="auto"/>
            <w:left w:val="none" w:sz="0" w:space="0" w:color="auto"/>
            <w:bottom w:val="none" w:sz="0" w:space="0" w:color="auto"/>
            <w:right w:val="none" w:sz="0" w:space="0" w:color="auto"/>
          </w:divBdr>
        </w:div>
        <w:div w:id="1850176830">
          <w:marLeft w:val="480"/>
          <w:marRight w:val="0"/>
          <w:marTop w:val="0"/>
          <w:marBottom w:val="0"/>
          <w:divBdr>
            <w:top w:val="none" w:sz="0" w:space="0" w:color="auto"/>
            <w:left w:val="none" w:sz="0" w:space="0" w:color="auto"/>
            <w:bottom w:val="none" w:sz="0" w:space="0" w:color="auto"/>
            <w:right w:val="none" w:sz="0" w:space="0" w:color="auto"/>
          </w:divBdr>
        </w:div>
        <w:div w:id="1905556373">
          <w:marLeft w:val="480"/>
          <w:marRight w:val="0"/>
          <w:marTop w:val="0"/>
          <w:marBottom w:val="0"/>
          <w:divBdr>
            <w:top w:val="none" w:sz="0" w:space="0" w:color="auto"/>
            <w:left w:val="none" w:sz="0" w:space="0" w:color="auto"/>
            <w:bottom w:val="none" w:sz="0" w:space="0" w:color="auto"/>
            <w:right w:val="none" w:sz="0" w:space="0" w:color="auto"/>
          </w:divBdr>
        </w:div>
        <w:div w:id="689843434">
          <w:marLeft w:val="480"/>
          <w:marRight w:val="0"/>
          <w:marTop w:val="0"/>
          <w:marBottom w:val="0"/>
          <w:divBdr>
            <w:top w:val="none" w:sz="0" w:space="0" w:color="auto"/>
            <w:left w:val="none" w:sz="0" w:space="0" w:color="auto"/>
            <w:bottom w:val="none" w:sz="0" w:space="0" w:color="auto"/>
            <w:right w:val="none" w:sz="0" w:space="0" w:color="auto"/>
          </w:divBdr>
        </w:div>
        <w:div w:id="838236766">
          <w:marLeft w:val="480"/>
          <w:marRight w:val="0"/>
          <w:marTop w:val="0"/>
          <w:marBottom w:val="0"/>
          <w:divBdr>
            <w:top w:val="none" w:sz="0" w:space="0" w:color="auto"/>
            <w:left w:val="none" w:sz="0" w:space="0" w:color="auto"/>
            <w:bottom w:val="none" w:sz="0" w:space="0" w:color="auto"/>
            <w:right w:val="none" w:sz="0" w:space="0" w:color="auto"/>
          </w:divBdr>
        </w:div>
        <w:div w:id="348068238">
          <w:marLeft w:val="480"/>
          <w:marRight w:val="0"/>
          <w:marTop w:val="0"/>
          <w:marBottom w:val="0"/>
          <w:divBdr>
            <w:top w:val="none" w:sz="0" w:space="0" w:color="auto"/>
            <w:left w:val="none" w:sz="0" w:space="0" w:color="auto"/>
            <w:bottom w:val="none" w:sz="0" w:space="0" w:color="auto"/>
            <w:right w:val="none" w:sz="0" w:space="0" w:color="auto"/>
          </w:divBdr>
        </w:div>
        <w:div w:id="1747722098">
          <w:marLeft w:val="480"/>
          <w:marRight w:val="0"/>
          <w:marTop w:val="0"/>
          <w:marBottom w:val="0"/>
          <w:divBdr>
            <w:top w:val="none" w:sz="0" w:space="0" w:color="auto"/>
            <w:left w:val="none" w:sz="0" w:space="0" w:color="auto"/>
            <w:bottom w:val="none" w:sz="0" w:space="0" w:color="auto"/>
            <w:right w:val="none" w:sz="0" w:space="0" w:color="auto"/>
          </w:divBdr>
        </w:div>
        <w:div w:id="1496454707">
          <w:marLeft w:val="480"/>
          <w:marRight w:val="0"/>
          <w:marTop w:val="0"/>
          <w:marBottom w:val="0"/>
          <w:divBdr>
            <w:top w:val="none" w:sz="0" w:space="0" w:color="auto"/>
            <w:left w:val="none" w:sz="0" w:space="0" w:color="auto"/>
            <w:bottom w:val="none" w:sz="0" w:space="0" w:color="auto"/>
            <w:right w:val="none" w:sz="0" w:space="0" w:color="auto"/>
          </w:divBdr>
        </w:div>
        <w:div w:id="1037856333">
          <w:marLeft w:val="480"/>
          <w:marRight w:val="0"/>
          <w:marTop w:val="0"/>
          <w:marBottom w:val="0"/>
          <w:divBdr>
            <w:top w:val="none" w:sz="0" w:space="0" w:color="auto"/>
            <w:left w:val="none" w:sz="0" w:space="0" w:color="auto"/>
            <w:bottom w:val="none" w:sz="0" w:space="0" w:color="auto"/>
            <w:right w:val="none" w:sz="0" w:space="0" w:color="auto"/>
          </w:divBdr>
        </w:div>
        <w:div w:id="905064546">
          <w:marLeft w:val="480"/>
          <w:marRight w:val="0"/>
          <w:marTop w:val="0"/>
          <w:marBottom w:val="0"/>
          <w:divBdr>
            <w:top w:val="none" w:sz="0" w:space="0" w:color="auto"/>
            <w:left w:val="none" w:sz="0" w:space="0" w:color="auto"/>
            <w:bottom w:val="none" w:sz="0" w:space="0" w:color="auto"/>
            <w:right w:val="none" w:sz="0" w:space="0" w:color="auto"/>
          </w:divBdr>
        </w:div>
        <w:div w:id="784160055">
          <w:marLeft w:val="480"/>
          <w:marRight w:val="0"/>
          <w:marTop w:val="0"/>
          <w:marBottom w:val="0"/>
          <w:divBdr>
            <w:top w:val="none" w:sz="0" w:space="0" w:color="auto"/>
            <w:left w:val="none" w:sz="0" w:space="0" w:color="auto"/>
            <w:bottom w:val="none" w:sz="0" w:space="0" w:color="auto"/>
            <w:right w:val="none" w:sz="0" w:space="0" w:color="auto"/>
          </w:divBdr>
        </w:div>
        <w:div w:id="842548048">
          <w:marLeft w:val="480"/>
          <w:marRight w:val="0"/>
          <w:marTop w:val="0"/>
          <w:marBottom w:val="0"/>
          <w:divBdr>
            <w:top w:val="none" w:sz="0" w:space="0" w:color="auto"/>
            <w:left w:val="none" w:sz="0" w:space="0" w:color="auto"/>
            <w:bottom w:val="none" w:sz="0" w:space="0" w:color="auto"/>
            <w:right w:val="none" w:sz="0" w:space="0" w:color="auto"/>
          </w:divBdr>
        </w:div>
        <w:div w:id="2065173701">
          <w:marLeft w:val="480"/>
          <w:marRight w:val="0"/>
          <w:marTop w:val="0"/>
          <w:marBottom w:val="0"/>
          <w:divBdr>
            <w:top w:val="none" w:sz="0" w:space="0" w:color="auto"/>
            <w:left w:val="none" w:sz="0" w:space="0" w:color="auto"/>
            <w:bottom w:val="none" w:sz="0" w:space="0" w:color="auto"/>
            <w:right w:val="none" w:sz="0" w:space="0" w:color="auto"/>
          </w:divBdr>
        </w:div>
        <w:div w:id="1910916046">
          <w:marLeft w:val="480"/>
          <w:marRight w:val="0"/>
          <w:marTop w:val="0"/>
          <w:marBottom w:val="0"/>
          <w:divBdr>
            <w:top w:val="none" w:sz="0" w:space="0" w:color="auto"/>
            <w:left w:val="none" w:sz="0" w:space="0" w:color="auto"/>
            <w:bottom w:val="none" w:sz="0" w:space="0" w:color="auto"/>
            <w:right w:val="none" w:sz="0" w:space="0" w:color="auto"/>
          </w:divBdr>
        </w:div>
        <w:div w:id="1592156472">
          <w:marLeft w:val="480"/>
          <w:marRight w:val="0"/>
          <w:marTop w:val="0"/>
          <w:marBottom w:val="0"/>
          <w:divBdr>
            <w:top w:val="none" w:sz="0" w:space="0" w:color="auto"/>
            <w:left w:val="none" w:sz="0" w:space="0" w:color="auto"/>
            <w:bottom w:val="none" w:sz="0" w:space="0" w:color="auto"/>
            <w:right w:val="none" w:sz="0" w:space="0" w:color="auto"/>
          </w:divBdr>
        </w:div>
      </w:divsChild>
    </w:div>
    <w:div w:id="1425883179">
      <w:bodyDiv w:val="1"/>
      <w:marLeft w:val="0"/>
      <w:marRight w:val="0"/>
      <w:marTop w:val="0"/>
      <w:marBottom w:val="0"/>
      <w:divBdr>
        <w:top w:val="none" w:sz="0" w:space="0" w:color="auto"/>
        <w:left w:val="none" w:sz="0" w:space="0" w:color="auto"/>
        <w:bottom w:val="none" w:sz="0" w:space="0" w:color="auto"/>
        <w:right w:val="none" w:sz="0" w:space="0" w:color="auto"/>
      </w:divBdr>
    </w:div>
    <w:div w:id="1426414108">
      <w:bodyDiv w:val="1"/>
      <w:marLeft w:val="0"/>
      <w:marRight w:val="0"/>
      <w:marTop w:val="0"/>
      <w:marBottom w:val="0"/>
      <w:divBdr>
        <w:top w:val="none" w:sz="0" w:space="0" w:color="auto"/>
        <w:left w:val="none" w:sz="0" w:space="0" w:color="auto"/>
        <w:bottom w:val="none" w:sz="0" w:space="0" w:color="auto"/>
        <w:right w:val="none" w:sz="0" w:space="0" w:color="auto"/>
      </w:divBdr>
    </w:div>
    <w:div w:id="1427537868">
      <w:bodyDiv w:val="1"/>
      <w:marLeft w:val="0"/>
      <w:marRight w:val="0"/>
      <w:marTop w:val="0"/>
      <w:marBottom w:val="0"/>
      <w:divBdr>
        <w:top w:val="none" w:sz="0" w:space="0" w:color="auto"/>
        <w:left w:val="none" w:sz="0" w:space="0" w:color="auto"/>
        <w:bottom w:val="none" w:sz="0" w:space="0" w:color="auto"/>
        <w:right w:val="none" w:sz="0" w:space="0" w:color="auto"/>
      </w:divBdr>
    </w:div>
    <w:div w:id="1431199010">
      <w:bodyDiv w:val="1"/>
      <w:marLeft w:val="0"/>
      <w:marRight w:val="0"/>
      <w:marTop w:val="0"/>
      <w:marBottom w:val="0"/>
      <w:divBdr>
        <w:top w:val="none" w:sz="0" w:space="0" w:color="auto"/>
        <w:left w:val="none" w:sz="0" w:space="0" w:color="auto"/>
        <w:bottom w:val="none" w:sz="0" w:space="0" w:color="auto"/>
        <w:right w:val="none" w:sz="0" w:space="0" w:color="auto"/>
      </w:divBdr>
    </w:div>
    <w:div w:id="1431273114">
      <w:bodyDiv w:val="1"/>
      <w:marLeft w:val="0"/>
      <w:marRight w:val="0"/>
      <w:marTop w:val="0"/>
      <w:marBottom w:val="0"/>
      <w:divBdr>
        <w:top w:val="none" w:sz="0" w:space="0" w:color="auto"/>
        <w:left w:val="none" w:sz="0" w:space="0" w:color="auto"/>
        <w:bottom w:val="none" w:sz="0" w:space="0" w:color="auto"/>
        <w:right w:val="none" w:sz="0" w:space="0" w:color="auto"/>
      </w:divBdr>
    </w:div>
    <w:div w:id="1431314960">
      <w:bodyDiv w:val="1"/>
      <w:marLeft w:val="0"/>
      <w:marRight w:val="0"/>
      <w:marTop w:val="0"/>
      <w:marBottom w:val="0"/>
      <w:divBdr>
        <w:top w:val="none" w:sz="0" w:space="0" w:color="auto"/>
        <w:left w:val="none" w:sz="0" w:space="0" w:color="auto"/>
        <w:bottom w:val="none" w:sz="0" w:space="0" w:color="auto"/>
        <w:right w:val="none" w:sz="0" w:space="0" w:color="auto"/>
      </w:divBdr>
    </w:div>
    <w:div w:id="1431657707">
      <w:bodyDiv w:val="1"/>
      <w:marLeft w:val="0"/>
      <w:marRight w:val="0"/>
      <w:marTop w:val="0"/>
      <w:marBottom w:val="0"/>
      <w:divBdr>
        <w:top w:val="none" w:sz="0" w:space="0" w:color="auto"/>
        <w:left w:val="none" w:sz="0" w:space="0" w:color="auto"/>
        <w:bottom w:val="none" w:sz="0" w:space="0" w:color="auto"/>
        <w:right w:val="none" w:sz="0" w:space="0" w:color="auto"/>
      </w:divBdr>
    </w:div>
    <w:div w:id="1432628740">
      <w:bodyDiv w:val="1"/>
      <w:marLeft w:val="0"/>
      <w:marRight w:val="0"/>
      <w:marTop w:val="0"/>
      <w:marBottom w:val="0"/>
      <w:divBdr>
        <w:top w:val="none" w:sz="0" w:space="0" w:color="auto"/>
        <w:left w:val="none" w:sz="0" w:space="0" w:color="auto"/>
        <w:bottom w:val="none" w:sz="0" w:space="0" w:color="auto"/>
        <w:right w:val="none" w:sz="0" w:space="0" w:color="auto"/>
      </w:divBdr>
    </w:div>
    <w:div w:id="1432973514">
      <w:bodyDiv w:val="1"/>
      <w:marLeft w:val="0"/>
      <w:marRight w:val="0"/>
      <w:marTop w:val="0"/>
      <w:marBottom w:val="0"/>
      <w:divBdr>
        <w:top w:val="none" w:sz="0" w:space="0" w:color="auto"/>
        <w:left w:val="none" w:sz="0" w:space="0" w:color="auto"/>
        <w:bottom w:val="none" w:sz="0" w:space="0" w:color="auto"/>
        <w:right w:val="none" w:sz="0" w:space="0" w:color="auto"/>
      </w:divBdr>
    </w:div>
    <w:div w:id="1433087669">
      <w:bodyDiv w:val="1"/>
      <w:marLeft w:val="0"/>
      <w:marRight w:val="0"/>
      <w:marTop w:val="0"/>
      <w:marBottom w:val="0"/>
      <w:divBdr>
        <w:top w:val="none" w:sz="0" w:space="0" w:color="auto"/>
        <w:left w:val="none" w:sz="0" w:space="0" w:color="auto"/>
        <w:bottom w:val="none" w:sz="0" w:space="0" w:color="auto"/>
        <w:right w:val="none" w:sz="0" w:space="0" w:color="auto"/>
      </w:divBdr>
    </w:div>
    <w:div w:id="1433865956">
      <w:bodyDiv w:val="1"/>
      <w:marLeft w:val="0"/>
      <w:marRight w:val="0"/>
      <w:marTop w:val="0"/>
      <w:marBottom w:val="0"/>
      <w:divBdr>
        <w:top w:val="none" w:sz="0" w:space="0" w:color="auto"/>
        <w:left w:val="none" w:sz="0" w:space="0" w:color="auto"/>
        <w:bottom w:val="none" w:sz="0" w:space="0" w:color="auto"/>
        <w:right w:val="none" w:sz="0" w:space="0" w:color="auto"/>
      </w:divBdr>
    </w:div>
    <w:div w:id="1435050301">
      <w:bodyDiv w:val="1"/>
      <w:marLeft w:val="0"/>
      <w:marRight w:val="0"/>
      <w:marTop w:val="0"/>
      <w:marBottom w:val="0"/>
      <w:divBdr>
        <w:top w:val="none" w:sz="0" w:space="0" w:color="auto"/>
        <w:left w:val="none" w:sz="0" w:space="0" w:color="auto"/>
        <w:bottom w:val="none" w:sz="0" w:space="0" w:color="auto"/>
        <w:right w:val="none" w:sz="0" w:space="0" w:color="auto"/>
      </w:divBdr>
    </w:div>
    <w:div w:id="1435057457">
      <w:bodyDiv w:val="1"/>
      <w:marLeft w:val="0"/>
      <w:marRight w:val="0"/>
      <w:marTop w:val="0"/>
      <w:marBottom w:val="0"/>
      <w:divBdr>
        <w:top w:val="none" w:sz="0" w:space="0" w:color="auto"/>
        <w:left w:val="none" w:sz="0" w:space="0" w:color="auto"/>
        <w:bottom w:val="none" w:sz="0" w:space="0" w:color="auto"/>
        <w:right w:val="none" w:sz="0" w:space="0" w:color="auto"/>
      </w:divBdr>
    </w:div>
    <w:div w:id="1435587136">
      <w:bodyDiv w:val="1"/>
      <w:marLeft w:val="0"/>
      <w:marRight w:val="0"/>
      <w:marTop w:val="0"/>
      <w:marBottom w:val="0"/>
      <w:divBdr>
        <w:top w:val="none" w:sz="0" w:space="0" w:color="auto"/>
        <w:left w:val="none" w:sz="0" w:space="0" w:color="auto"/>
        <w:bottom w:val="none" w:sz="0" w:space="0" w:color="auto"/>
        <w:right w:val="none" w:sz="0" w:space="0" w:color="auto"/>
      </w:divBdr>
    </w:div>
    <w:div w:id="1436754845">
      <w:bodyDiv w:val="1"/>
      <w:marLeft w:val="0"/>
      <w:marRight w:val="0"/>
      <w:marTop w:val="0"/>
      <w:marBottom w:val="0"/>
      <w:divBdr>
        <w:top w:val="none" w:sz="0" w:space="0" w:color="auto"/>
        <w:left w:val="none" w:sz="0" w:space="0" w:color="auto"/>
        <w:bottom w:val="none" w:sz="0" w:space="0" w:color="auto"/>
        <w:right w:val="none" w:sz="0" w:space="0" w:color="auto"/>
      </w:divBdr>
    </w:div>
    <w:div w:id="1436898453">
      <w:bodyDiv w:val="1"/>
      <w:marLeft w:val="0"/>
      <w:marRight w:val="0"/>
      <w:marTop w:val="0"/>
      <w:marBottom w:val="0"/>
      <w:divBdr>
        <w:top w:val="none" w:sz="0" w:space="0" w:color="auto"/>
        <w:left w:val="none" w:sz="0" w:space="0" w:color="auto"/>
        <w:bottom w:val="none" w:sz="0" w:space="0" w:color="auto"/>
        <w:right w:val="none" w:sz="0" w:space="0" w:color="auto"/>
      </w:divBdr>
    </w:div>
    <w:div w:id="1437479265">
      <w:bodyDiv w:val="1"/>
      <w:marLeft w:val="0"/>
      <w:marRight w:val="0"/>
      <w:marTop w:val="0"/>
      <w:marBottom w:val="0"/>
      <w:divBdr>
        <w:top w:val="none" w:sz="0" w:space="0" w:color="auto"/>
        <w:left w:val="none" w:sz="0" w:space="0" w:color="auto"/>
        <w:bottom w:val="none" w:sz="0" w:space="0" w:color="auto"/>
        <w:right w:val="none" w:sz="0" w:space="0" w:color="auto"/>
      </w:divBdr>
    </w:div>
    <w:div w:id="1437821380">
      <w:bodyDiv w:val="1"/>
      <w:marLeft w:val="0"/>
      <w:marRight w:val="0"/>
      <w:marTop w:val="0"/>
      <w:marBottom w:val="0"/>
      <w:divBdr>
        <w:top w:val="none" w:sz="0" w:space="0" w:color="auto"/>
        <w:left w:val="none" w:sz="0" w:space="0" w:color="auto"/>
        <w:bottom w:val="none" w:sz="0" w:space="0" w:color="auto"/>
        <w:right w:val="none" w:sz="0" w:space="0" w:color="auto"/>
      </w:divBdr>
    </w:div>
    <w:div w:id="1438021502">
      <w:bodyDiv w:val="1"/>
      <w:marLeft w:val="0"/>
      <w:marRight w:val="0"/>
      <w:marTop w:val="0"/>
      <w:marBottom w:val="0"/>
      <w:divBdr>
        <w:top w:val="none" w:sz="0" w:space="0" w:color="auto"/>
        <w:left w:val="none" w:sz="0" w:space="0" w:color="auto"/>
        <w:bottom w:val="none" w:sz="0" w:space="0" w:color="auto"/>
        <w:right w:val="none" w:sz="0" w:space="0" w:color="auto"/>
      </w:divBdr>
    </w:div>
    <w:div w:id="1438284149">
      <w:bodyDiv w:val="1"/>
      <w:marLeft w:val="0"/>
      <w:marRight w:val="0"/>
      <w:marTop w:val="0"/>
      <w:marBottom w:val="0"/>
      <w:divBdr>
        <w:top w:val="none" w:sz="0" w:space="0" w:color="auto"/>
        <w:left w:val="none" w:sz="0" w:space="0" w:color="auto"/>
        <w:bottom w:val="none" w:sz="0" w:space="0" w:color="auto"/>
        <w:right w:val="none" w:sz="0" w:space="0" w:color="auto"/>
      </w:divBdr>
    </w:div>
    <w:div w:id="1439788089">
      <w:bodyDiv w:val="1"/>
      <w:marLeft w:val="0"/>
      <w:marRight w:val="0"/>
      <w:marTop w:val="0"/>
      <w:marBottom w:val="0"/>
      <w:divBdr>
        <w:top w:val="none" w:sz="0" w:space="0" w:color="auto"/>
        <w:left w:val="none" w:sz="0" w:space="0" w:color="auto"/>
        <w:bottom w:val="none" w:sz="0" w:space="0" w:color="auto"/>
        <w:right w:val="none" w:sz="0" w:space="0" w:color="auto"/>
      </w:divBdr>
    </w:div>
    <w:div w:id="1440952822">
      <w:bodyDiv w:val="1"/>
      <w:marLeft w:val="0"/>
      <w:marRight w:val="0"/>
      <w:marTop w:val="0"/>
      <w:marBottom w:val="0"/>
      <w:divBdr>
        <w:top w:val="none" w:sz="0" w:space="0" w:color="auto"/>
        <w:left w:val="none" w:sz="0" w:space="0" w:color="auto"/>
        <w:bottom w:val="none" w:sz="0" w:space="0" w:color="auto"/>
        <w:right w:val="none" w:sz="0" w:space="0" w:color="auto"/>
      </w:divBdr>
    </w:div>
    <w:div w:id="1441219508">
      <w:bodyDiv w:val="1"/>
      <w:marLeft w:val="0"/>
      <w:marRight w:val="0"/>
      <w:marTop w:val="0"/>
      <w:marBottom w:val="0"/>
      <w:divBdr>
        <w:top w:val="none" w:sz="0" w:space="0" w:color="auto"/>
        <w:left w:val="none" w:sz="0" w:space="0" w:color="auto"/>
        <w:bottom w:val="none" w:sz="0" w:space="0" w:color="auto"/>
        <w:right w:val="none" w:sz="0" w:space="0" w:color="auto"/>
      </w:divBdr>
    </w:div>
    <w:div w:id="1442533589">
      <w:bodyDiv w:val="1"/>
      <w:marLeft w:val="0"/>
      <w:marRight w:val="0"/>
      <w:marTop w:val="0"/>
      <w:marBottom w:val="0"/>
      <w:divBdr>
        <w:top w:val="none" w:sz="0" w:space="0" w:color="auto"/>
        <w:left w:val="none" w:sz="0" w:space="0" w:color="auto"/>
        <w:bottom w:val="none" w:sz="0" w:space="0" w:color="auto"/>
        <w:right w:val="none" w:sz="0" w:space="0" w:color="auto"/>
      </w:divBdr>
    </w:div>
    <w:div w:id="1443575792">
      <w:bodyDiv w:val="1"/>
      <w:marLeft w:val="0"/>
      <w:marRight w:val="0"/>
      <w:marTop w:val="0"/>
      <w:marBottom w:val="0"/>
      <w:divBdr>
        <w:top w:val="none" w:sz="0" w:space="0" w:color="auto"/>
        <w:left w:val="none" w:sz="0" w:space="0" w:color="auto"/>
        <w:bottom w:val="none" w:sz="0" w:space="0" w:color="auto"/>
        <w:right w:val="none" w:sz="0" w:space="0" w:color="auto"/>
      </w:divBdr>
      <w:divsChild>
        <w:div w:id="847519436">
          <w:marLeft w:val="480"/>
          <w:marRight w:val="0"/>
          <w:marTop w:val="0"/>
          <w:marBottom w:val="0"/>
          <w:divBdr>
            <w:top w:val="none" w:sz="0" w:space="0" w:color="auto"/>
            <w:left w:val="none" w:sz="0" w:space="0" w:color="auto"/>
            <w:bottom w:val="none" w:sz="0" w:space="0" w:color="auto"/>
            <w:right w:val="none" w:sz="0" w:space="0" w:color="auto"/>
          </w:divBdr>
        </w:div>
        <w:div w:id="291516684">
          <w:marLeft w:val="480"/>
          <w:marRight w:val="0"/>
          <w:marTop w:val="0"/>
          <w:marBottom w:val="0"/>
          <w:divBdr>
            <w:top w:val="none" w:sz="0" w:space="0" w:color="auto"/>
            <w:left w:val="none" w:sz="0" w:space="0" w:color="auto"/>
            <w:bottom w:val="none" w:sz="0" w:space="0" w:color="auto"/>
            <w:right w:val="none" w:sz="0" w:space="0" w:color="auto"/>
          </w:divBdr>
        </w:div>
        <w:div w:id="633024327">
          <w:marLeft w:val="480"/>
          <w:marRight w:val="0"/>
          <w:marTop w:val="0"/>
          <w:marBottom w:val="0"/>
          <w:divBdr>
            <w:top w:val="none" w:sz="0" w:space="0" w:color="auto"/>
            <w:left w:val="none" w:sz="0" w:space="0" w:color="auto"/>
            <w:bottom w:val="none" w:sz="0" w:space="0" w:color="auto"/>
            <w:right w:val="none" w:sz="0" w:space="0" w:color="auto"/>
          </w:divBdr>
        </w:div>
        <w:div w:id="1267083660">
          <w:marLeft w:val="480"/>
          <w:marRight w:val="0"/>
          <w:marTop w:val="0"/>
          <w:marBottom w:val="0"/>
          <w:divBdr>
            <w:top w:val="none" w:sz="0" w:space="0" w:color="auto"/>
            <w:left w:val="none" w:sz="0" w:space="0" w:color="auto"/>
            <w:bottom w:val="none" w:sz="0" w:space="0" w:color="auto"/>
            <w:right w:val="none" w:sz="0" w:space="0" w:color="auto"/>
          </w:divBdr>
        </w:div>
        <w:div w:id="1822041913">
          <w:marLeft w:val="480"/>
          <w:marRight w:val="0"/>
          <w:marTop w:val="0"/>
          <w:marBottom w:val="0"/>
          <w:divBdr>
            <w:top w:val="none" w:sz="0" w:space="0" w:color="auto"/>
            <w:left w:val="none" w:sz="0" w:space="0" w:color="auto"/>
            <w:bottom w:val="none" w:sz="0" w:space="0" w:color="auto"/>
            <w:right w:val="none" w:sz="0" w:space="0" w:color="auto"/>
          </w:divBdr>
        </w:div>
        <w:div w:id="1338187602">
          <w:marLeft w:val="480"/>
          <w:marRight w:val="0"/>
          <w:marTop w:val="0"/>
          <w:marBottom w:val="0"/>
          <w:divBdr>
            <w:top w:val="none" w:sz="0" w:space="0" w:color="auto"/>
            <w:left w:val="none" w:sz="0" w:space="0" w:color="auto"/>
            <w:bottom w:val="none" w:sz="0" w:space="0" w:color="auto"/>
            <w:right w:val="none" w:sz="0" w:space="0" w:color="auto"/>
          </w:divBdr>
        </w:div>
        <w:div w:id="760106814">
          <w:marLeft w:val="480"/>
          <w:marRight w:val="0"/>
          <w:marTop w:val="0"/>
          <w:marBottom w:val="0"/>
          <w:divBdr>
            <w:top w:val="none" w:sz="0" w:space="0" w:color="auto"/>
            <w:left w:val="none" w:sz="0" w:space="0" w:color="auto"/>
            <w:bottom w:val="none" w:sz="0" w:space="0" w:color="auto"/>
            <w:right w:val="none" w:sz="0" w:space="0" w:color="auto"/>
          </w:divBdr>
        </w:div>
        <w:div w:id="584269601">
          <w:marLeft w:val="480"/>
          <w:marRight w:val="0"/>
          <w:marTop w:val="0"/>
          <w:marBottom w:val="0"/>
          <w:divBdr>
            <w:top w:val="none" w:sz="0" w:space="0" w:color="auto"/>
            <w:left w:val="none" w:sz="0" w:space="0" w:color="auto"/>
            <w:bottom w:val="none" w:sz="0" w:space="0" w:color="auto"/>
            <w:right w:val="none" w:sz="0" w:space="0" w:color="auto"/>
          </w:divBdr>
        </w:div>
        <w:div w:id="1652783956">
          <w:marLeft w:val="480"/>
          <w:marRight w:val="0"/>
          <w:marTop w:val="0"/>
          <w:marBottom w:val="0"/>
          <w:divBdr>
            <w:top w:val="none" w:sz="0" w:space="0" w:color="auto"/>
            <w:left w:val="none" w:sz="0" w:space="0" w:color="auto"/>
            <w:bottom w:val="none" w:sz="0" w:space="0" w:color="auto"/>
            <w:right w:val="none" w:sz="0" w:space="0" w:color="auto"/>
          </w:divBdr>
        </w:div>
        <w:div w:id="9308422">
          <w:marLeft w:val="480"/>
          <w:marRight w:val="0"/>
          <w:marTop w:val="0"/>
          <w:marBottom w:val="0"/>
          <w:divBdr>
            <w:top w:val="none" w:sz="0" w:space="0" w:color="auto"/>
            <w:left w:val="none" w:sz="0" w:space="0" w:color="auto"/>
            <w:bottom w:val="none" w:sz="0" w:space="0" w:color="auto"/>
            <w:right w:val="none" w:sz="0" w:space="0" w:color="auto"/>
          </w:divBdr>
        </w:div>
        <w:div w:id="670179770">
          <w:marLeft w:val="480"/>
          <w:marRight w:val="0"/>
          <w:marTop w:val="0"/>
          <w:marBottom w:val="0"/>
          <w:divBdr>
            <w:top w:val="none" w:sz="0" w:space="0" w:color="auto"/>
            <w:left w:val="none" w:sz="0" w:space="0" w:color="auto"/>
            <w:bottom w:val="none" w:sz="0" w:space="0" w:color="auto"/>
            <w:right w:val="none" w:sz="0" w:space="0" w:color="auto"/>
          </w:divBdr>
        </w:div>
        <w:div w:id="1913813152">
          <w:marLeft w:val="480"/>
          <w:marRight w:val="0"/>
          <w:marTop w:val="0"/>
          <w:marBottom w:val="0"/>
          <w:divBdr>
            <w:top w:val="none" w:sz="0" w:space="0" w:color="auto"/>
            <w:left w:val="none" w:sz="0" w:space="0" w:color="auto"/>
            <w:bottom w:val="none" w:sz="0" w:space="0" w:color="auto"/>
            <w:right w:val="none" w:sz="0" w:space="0" w:color="auto"/>
          </w:divBdr>
        </w:div>
        <w:div w:id="1249315912">
          <w:marLeft w:val="480"/>
          <w:marRight w:val="0"/>
          <w:marTop w:val="0"/>
          <w:marBottom w:val="0"/>
          <w:divBdr>
            <w:top w:val="none" w:sz="0" w:space="0" w:color="auto"/>
            <w:left w:val="none" w:sz="0" w:space="0" w:color="auto"/>
            <w:bottom w:val="none" w:sz="0" w:space="0" w:color="auto"/>
            <w:right w:val="none" w:sz="0" w:space="0" w:color="auto"/>
          </w:divBdr>
        </w:div>
        <w:div w:id="766341311">
          <w:marLeft w:val="480"/>
          <w:marRight w:val="0"/>
          <w:marTop w:val="0"/>
          <w:marBottom w:val="0"/>
          <w:divBdr>
            <w:top w:val="none" w:sz="0" w:space="0" w:color="auto"/>
            <w:left w:val="none" w:sz="0" w:space="0" w:color="auto"/>
            <w:bottom w:val="none" w:sz="0" w:space="0" w:color="auto"/>
            <w:right w:val="none" w:sz="0" w:space="0" w:color="auto"/>
          </w:divBdr>
        </w:div>
        <w:div w:id="1786581480">
          <w:marLeft w:val="480"/>
          <w:marRight w:val="0"/>
          <w:marTop w:val="0"/>
          <w:marBottom w:val="0"/>
          <w:divBdr>
            <w:top w:val="none" w:sz="0" w:space="0" w:color="auto"/>
            <w:left w:val="none" w:sz="0" w:space="0" w:color="auto"/>
            <w:bottom w:val="none" w:sz="0" w:space="0" w:color="auto"/>
            <w:right w:val="none" w:sz="0" w:space="0" w:color="auto"/>
          </w:divBdr>
        </w:div>
        <w:div w:id="2010324203">
          <w:marLeft w:val="480"/>
          <w:marRight w:val="0"/>
          <w:marTop w:val="0"/>
          <w:marBottom w:val="0"/>
          <w:divBdr>
            <w:top w:val="none" w:sz="0" w:space="0" w:color="auto"/>
            <w:left w:val="none" w:sz="0" w:space="0" w:color="auto"/>
            <w:bottom w:val="none" w:sz="0" w:space="0" w:color="auto"/>
            <w:right w:val="none" w:sz="0" w:space="0" w:color="auto"/>
          </w:divBdr>
        </w:div>
        <w:div w:id="2059161428">
          <w:marLeft w:val="480"/>
          <w:marRight w:val="0"/>
          <w:marTop w:val="0"/>
          <w:marBottom w:val="0"/>
          <w:divBdr>
            <w:top w:val="none" w:sz="0" w:space="0" w:color="auto"/>
            <w:left w:val="none" w:sz="0" w:space="0" w:color="auto"/>
            <w:bottom w:val="none" w:sz="0" w:space="0" w:color="auto"/>
            <w:right w:val="none" w:sz="0" w:space="0" w:color="auto"/>
          </w:divBdr>
        </w:div>
        <w:div w:id="1541628483">
          <w:marLeft w:val="480"/>
          <w:marRight w:val="0"/>
          <w:marTop w:val="0"/>
          <w:marBottom w:val="0"/>
          <w:divBdr>
            <w:top w:val="none" w:sz="0" w:space="0" w:color="auto"/>
            <w:left w:val="none" w:sz="0" w:space="0" w:color="auto"/>
            <w:bottom w:val="none" w:sz="0" w:space="0" w:color="auto"/>
            <w:right w:val="none" w:sz="0" w:space="0" w:color="auto"/>
          </w:divBdr>
        </w:div>
        <w:div w:id="1350718619">
          <w:marLeft w:val="480"/>
          <w:marRight w:val="0"/>
          <w:marTop w:val="0"/>
          <w:marBottom w:val="0"/>
          <w:divBdr>
            <w:top w:val="none" w:sz="0" w:space="0" w:color="auto"/>
            <w:left w:val="none" w:sz="0" w:space="0" w:color="auto"/>
            <w:bottom w:val="none" w:sz="0" w:space="0" w:color="auto"/>
            <w:right w:val="none" w:sz="0" w:space="0" w:color="auto"/>
          </w:divBdr>
        </w:div>
        <w:div w:id="1477986347">
          <w:marLeft w:val="480"/>
          <w:marRight w:val="0"/>
          <w:marTop w:val="0"/>
          <w:marBottom w:val="0"/>
          <w:divBdr>
            <w:top w:val="none" w:sz="0" w:space="0" w:color="auto"/>
            <w:left w:val="none" w:sz="0" w:space="0" w:color="auto"/>
            <w:bottom w:val="none" w:sz="0" w:space="0" w:color="auto"/>
            <w:right w:val="none" w:sz="0" w:space="0" w:color="auto"/>
          </w:divBdr>
        </w:div>
        <w:div w:id="920793134">
          <w:marLeft w:val="480"/>
          <w:marRight w:val="0"/>
          <w:marTop w:val="0"/>
          <w:marBottom w:val="0"/>
          <w:divBdr>
            <w:top w:val="none" w:sz="0" w:space="0" w:color="auto"/>
            <w:left w:val="none" w:sz="0" w:space="0" w:color="auto"/>
            <w:bottom w:val="none" w:sz="0" w:space="0" w:color="auto"/>
            <w:right w:val="none" w:sz="0" w:space="0" w:color="auto"/>
          </w:divBdr>
        </w:div>
        <w:div w:id="1761411171">
          <w:marLeft w:val="480"/>
          <w:marRight w:val="0"/>
          <w:marTop w:val="0"/>
          <w:marBottom w:val="0"/>
          <w:divBdr>
            <w:top w:val="none" w:sz="0" w:space="0" w:color="auto"/>
            <w:left w:val="none" w:sz="0" w:space="0" w:color="auto"/>
            <w:bottom w:val="none" w:sz="0" w:space="0" w:color="auto"/>
            <w:right w:val="none" w:sz="0" w:space="0" w:color="auto"/>
          </w:divBdr>
        </w:div>
        <w:div w:id="1365207132">
          <w:marLeft w:val="480"/>
          <w:marRight w:val="0"/>
          <w:marTop w:val="0"/>
          <w:marBottom w:val="0"/>
          <w:divBdr>
            <w:top w:val="none" w:sz="0" w:space="0" w:color="auto"/>
            <w:left w:val="none" w:sz="0" w:space="0" w:color="auto"/>
            <w:bottom w:val="none" w:sz="0" w:space="0" w:color="auto"/>
            <w:right w:val="none" w:sz="0" w:space="0" w:color="auto"/>
          </w:divBdr>
        </w:div>
        <w:div w:id="772093296">
          <w:marLeft w:val="480"/>
          <w:marRight w:val="0"/>
          <w:marTop w:val="0"/>
          <w:marBottom w:val="0"/>
          <w:divBdr>
            <w:top w:val="none" w:sz="0" w:space="0" w:color="auto"/>
            <w:left w:val="none" w:sz="0" w:space="0" w:color="auto"/>
            <w:bottom w:val="none" w:sz="0" w:space="0" w:color="auto"/>
            <w:right w:val="none" w:sz="0" w:space="0" w:color="auto"/>
          </w:divBdr>
        </w:div>
        <w:div w:id="599221630">
          <w:marLeft w:val="480"/>
          <w:marRight w:val="0"/>
          <w:marTop w:val="0"/>
          <w:marBottom w:val="0"/>
          <w:divBdr>
            <w:top w:val="none" w:sz="0" w:space="0" w:color="auto"/>
            <w:left w:val="none" w:sz="0" w:space="0" w:color="auto"/>
            <w:bottom w:val="none" w:sz="0" w:space="0" w:color="auto"/>
            <w:right w:val="none" w:sz="0" w:space="0" w:color="auto"/>
          </w:divBdr>
        </w:div>
        <w:div w:id="975182222">
          <w:marLeft w:val="480"/>
          <w:marRight w:val="0"/>
          <w:marTop w:val="0"/>
          <w:marBottom w:val="0"/>
          <w:divBdr>
            <w:top w:val="none" w:sz="0" w:space="0" w:color="auto"/>
            <w:left w:val="none" w:sz="0" w:space="0" w:color="auto"/>
            <w:bottom w:val="none" w:sz="0" w:space="0" w:color="auto"/>
            <w:right w:val="none" w:sz="0" w:space="0" w:color="auto"/>
          </w:divBdr>
        </w:div>
        <w:div w:id="1990596084">
          <w:marLeft w:val="480"/>
          <w:marRight w:val="0"/>
          <w:marTop w:val="0"/>
          <w:marBottom w:val="0"/>
          <w:divBdr>
            <w:top w:val="none" w:sz="0" w:space="0" w:color="auto"/>
            <w:left w:val="none" w:sz="0" w:space="0" w:color="auto"/>
            <w:bottom w:val="none" w:sz="0" w:space="0" w:color="auto"/>
            <w:right w:val="none" w:sz="0" w:space="0" w:color="auto"/>
          </w:divBdr>
        </w:div>
        <w:div w:id="844783801">
          <w:marLeft w:val="480"/>
          <w:marRight w:val="0"/>
          <w:marTop w:val="0"/>
          <w:marBottom w:val="0"/>
          <w:divBdr>
            <w:top w:val="none" w:sz="0" w:space="0" w:color="auto"/>
            <w:left w:val="none" w:sz="0" w:space="0" w:color="auto"/>
            <w:bottom w:val="none" w:sz="0" w:space="0" w:color="auto"/>
            <w:right w:val="none" w:sz="0" w:space="0" w:color="auto"/>
          </w:divBdr>
        </w:div>
        <w:div w:id="944658837">
          <w:marLeft w:val="480"/>
          <w:marRight w:val="0"/>
          <w:marTop w:val="0"/>
          <w:marBottom w:val="0"/>
          <w:divBdr>
            <w:top w:val="none" w:sz="0" w:space="0" w:color="auto"/>
            <w:left w:val="none" w:sz="0" w:space="0" w:color="auto"/>
            <w:bottom w:val="none" w:sz="0" w:space="0" w:color="auto"/>
            <w:right w:val="none" w:sz="0" w:space="0" w:color="auto"/>
          </w:divBdr>
        </w:div>
        <w:div w:id="1332610156">
          <w:marLeft w:val="480"/>
          <w:marRight w:val="0"/>
          <w:marTop w:val="0"/>
          <w:marBottom w:val="0"/>
          <w:divBdr>
            <w:top w:val="none" w:sz="0" w:space="0" w:color="auto"/>
            <w:left w:val="none" w:sz="0" w:space="0" w:color="auto"/>
            <w:bottom w:val="none" w:sz="0" w:space="0" w:color="auto"/>
            <w:right w:val="none" w:sz="0" w:space="0" w:color="auto"/>
          </w:divBdr>
        </w:div>
        <w:div w:id="477652770">
          <w:marLeft w:val="480"/>
          <w:marRight w:val="0"/>
          <w:marTop w:val="0"/>
          <w:marBottom w:val="0"/>
          <w:divBdr>
            <w:top w:val="none" w:sz="0" w:space="0" w:color="auto"/>
            <w:left w:val="none" w:sz="0" w:space="0" w:color="auto"/>
            <w:bottom w:val="none" w:sz="0" w:space="0" w:color="auto"/>
            <w:right w:val="none" w:sz="0" w:space="0" w:color="auto"/>
          </w:divBdr>
        </w:div>
        <w:div w:id="936450738">
          <w:marLeft w:val="480"/>
          <w:marRight w:val="0"/>
          <w:marTop w:val="0"/>
          <w:marBottom w:val="0"/>
          <w:divBdr>
            <w:top w:val="none" w:sz="0" w:space="0" w:color="auto"/>
            <w:left w:val="none" w:sz="0" w:space="0" w:color="auto"/>
            <w:bottom w:val="none" w:sz="0" w:space="0" w:color="auto"/>
            <w:right w:val="none" w:sz="0" w:space="0" w:color="auto"/>
          </w:divBdr>
        </w:div>
        <w:div w:id="649990841">
          <w:marLeft w:val="480"/>
          <w:marRight w:val="0"/>
          <w:marTop w:val="0"/>
          <w:marBottom w:val="0"/>
          <w:divBdr>
            <w:top w:val="none" w:sz="0" w:space="0" w:color="auto"/>
            <w:left w:val="none" w:sz="0" w:space="0" w:color="auto"/>
            <w:bottom w:val="none" w:sz="0" w:space="0" w:color="auto"/>
            <w:right w:val="none" w:sz="0" w:space="0" w:color="auto"/>
          </w:divBdr>
        </w:div>
        <w:div w:id="1474102147">
          <w:marLeft w:val="480"/>
          <w:marRight w:val="0"/>
          <w:marTop w:val="0"/>
          <w:marBottom w:val="0"/>
          <w:divBdr>
            <w:top w:val="none" w:sz="0" w:space="0" w:color="auto"/>
            <w:left w:val="none" w:sz="0" w:space="0" w:color="auto"/>
            <w:bottom w:val="none" w:sz="0" w:space="0" w:color="auto"/>
            <w:right w:val="none" w:sz="0" w:space="0" w:color="auto"/>
          </w:divBdr>
        </w:div>
        <w:div w:id="1367607573">
          <w:marLeft w:val="480"/>
          <w:marRight w:val="0"/>
          <w:marTop w:val="0"/>
          <w:marBottom w:val="0"/>
          <w:divBdr>
            <w:top w:val="none" w:sz="0" w:space="0" w:color="auto"/>
            <w:left w:val="none" w:sz="0" w:space="0" w:color="auto"/>
            <w:bottom w:val="none" w:sz="0" w:space="0" w:color="auto"/>
            <w:right w:val="none" w:sz="0" w:space="0" w:color="auto"/>
          </w:divBdr>
        </w:div>
        <w:div w:id="2073037920">
          <w:marLeft w:val="480"/>
          <w:marRight w:val="0"/>
          <w:marTop w:val="0"/>
          <w:marBottom w:val="0"/>
          <w:divBdr>
            <w:top w:val="none" w:sz="0" w:space="0" w:color="auto"/>
            <w:left w:val="none" w:sz="0" w:space="0" w:color="auto"/>
            <w:bottom w:val="none" w:sz="0" w:space="0" w:color="auto"/>
            <w:right w:val="none" w:sz="0" w:space="0" w:color="auto"/>
          </w:divBdr>
        </w:div>
        <w:div w:id="1103651728">
          <w:marLeft w:val="480"/>
          <w:marRight w:val="0"/>
          <w:marTop w:val="0"/>
          <w:marBottom w:val="0"/>
          <w:divBdr>
            <w:top w:val="none" w:sz="0" w:space="0" w:color="auto"/>
            <w:left w:val="none" w:sz="0" w:space="0" w:color="auto"/>
            <w:bottom w:val="none" w:sz="0" w:space="0" w:color="auto"/>
            <w:right w:val="none" w:sz="0" w:space="0" w:color="auto"/>
          </w:divBdr>
        </w:div>
        <w:div w:id="1095250901">
          <w:marLeft w:val="480"/>
          <w:marRight w:val="0"/>
          <w:marTop w:val="0"/>
          <w:marBottom w:val="0"/>
          <w:divBdr>
            <w:top w:val="none" w:sz="0" w:space="0" w:color="auto"/>
            <w:left w:val="none" w:sz="0" w:space="0" w:color="auto"/>
            <w:bottom w:val="none" w:sz="0" w:space="0" w:color="auto"/>
            <w:right w:val="none" w:sz="0" w:space="0" w:color="auto"/>
          </w:divBdr>
        </w:div>
        <w:div w:id="416095254">
          <w:marLeft w:val="480"/>
          <w:marRight w:val="0"/>
          <w:marTop w:val="0"/>
          <w:marBottom w:val="0"/>
          <w:divBdr>
            <w:top w:val="none" w:sz="0" w:space="0" w:color="auto"/>
            <w:left w:val="none" w:sz="0" w:space="0" w:color="auto"/>
            <w:bottom w:val="none" w:sz="0" w:space="0" w:color="auto"/>
            <w:right w:val="none" w:sz="0" w:space="0" w:color="auto"/>
          </w:divBdr>
        </w:div>
        <w:div w:id="316495745">
          <w:marLeft w:val="480"/>
          <w:marRight w:val="0"/>
          <w:marTop w:val="0"/>
          <w:marBottom w:val="0"/>
          <w:divBdr>
            <w:top w:val="none" w:sz="0" w:space="0" w:color="auto"/>
            <w:left w:val="none" w:sz="0" w:space="0" w:color="auto"/>
            <w:bottom w:val="none" w:sz="0" w:space="0" w:color="auto"/>
            <w:right w:val="none" w:sz="0" w:space="0" w:color="auto"/>
          </w:divBdr>
        </w:div>
        <w:div w:id="409157325">
          <w:marLeft w:val="480"/>
          <w:marRight w:val="0"/>
          <w:marTop w:val="0"/>
          <w:marBottom w:val="0"/>
          <w:divBdr>
            <w:top w:val="none" w:sz="0" w:space="0" w:color="auto"/>
            <w:left w:val="none" w:sz="0" w:space="0" w:color="auto"/>
            <w:bottom w:val="none" w:sz="0" w:space="0" w:color="auto"/>
            <w:right w:val="none" w:sz="0" w:space="0" w:color="auto"/>
          </w:divBdr>
        </w:div>
        <w:div w:id="1292708399">
          <w:marLeft w:val="480"/>
          <w:marRight w:val="0"/>
          <w:marTop w:val="0"/>
          <w:marBottom w:val="0"/>
          <w:divBdr>
            <w:top w:val="none" w:sz="0" w:space="0" w:color="auto"/>
            <w:left w:val="none" w:sz="0" w:space="0" w:color="auto"/>
            <w:bottom w:val="none" w:sz="0" w:space="0" w:color="auto"/>
            <w:right w:val="none" w:sz="0" w:space="0" w:color="auto"/>
          </w:divBdr>
        </w:div>
        <w:div w:id="1665008956">
          <w:marLeft w:val="480"/>
          <w:marRight w:val="0"/>
          <w:marTop w:val="0"/>
          <w:marBottom w:val="0"/>
          <w:divBdr>
            <w:top w:val="none" w:sz="0" w:space="0" w:color="auto"/>
            <w:left w:val="none" w:sz="0" w:space="0" w:color="auto"/>
            <w:bottom w:val="none" w:sz="0" w:space="0" w:color="auto"/>
            <w:right w:val="none" w:sz="0" w:space="0" w:color="auto"/>
          </w:divBdr>
        </w:div>
        <w:div w:id="1632709351">
          <w:marLeft w:val="480"/>
          <w:marRight w:val="0"/>
          <w:marTop w:val="0"/>
          <w:marBottom w:val="0"/>
          <w:divBdr>
            <w:top w:val="none" w:sz="0" w:space="0" w:color="auto"/>
            <w:left w:val="none" w:sz="0" w:space="0" w:color="auto"/>
            <w:bottom w:val="none" w:sz="0" w:space="0" w:color="auto"/>
            <w:right w:val="none" w:sz="0" w:space="0" w:color="auto"/>
          </w:divBdr>
        </w:div>
        <w:div w:id="110517429">
          <w:marLeft w:val="480"/>
          <w:marRight w:val="0"/>
          <w:marTop w:val="0"/>
          <w:marBottom w:val="0"/>
          <w:divBdr>
            <w:top w:val="none" w:sz="0" w:space="0" w:color="auto"/>
            <w:left w:val="none" w:sz="0" w:space="0" w:color="auto"/>
            <w:bottom w:val="none" w:sz="0" w:space="0" w:color="auto"/>
            <w:right w:val="none" w:sz="0" w:space="0" w:color="auto"/>
          </w:divBdr>
        </w:div>
        <w:div w:id="889534494">
          <w:marLeft w:val="480"/>
          <w:marRight w:val="0"/>
          <w:marTop w:val="0"/>
          <w:marBottom w:val="0"/>
          <w:divBdr>
            <w:top w:val="none" w:sz="0" w:space="0" w:color="auto"/>
            <w:left w:val="none" w:sz="0" w:space="0" w:color="auto"/>
            <w:bottom w:val="none" w:sz="0" w:space="0" w:color="auto"/>
            <w:right w:val="none" w:sz="0" w:space="0" w:color="auto"/>
          </w:divBdr>
        </w:div>
        <w:div w:id="2037149534">
          <w:marLeft w:val="480"/>
          <w:marRight w:val="0"/>
          <w:marTop w:val="0"/>
          <w:marBottom w:val="0"/>
          <w:divBdr>
            <w:top w:val="none" w:sz="0" w:space="0" w:color="auto"/>
            <w:left w:val="none" w:sz="0" w:space="0" w:color="auto"/>
            <w:bottom w:val="none" w:sz="0" w:space="0" w:color="auto"/>
            <w:right w:val="none" w:sz="0" w:space="0" w:color="auto"/>
          </w:divBdr>
        </w:div>
        <w:div w:id="148056947">
          <w:marLeft w:val="480"/>
          <w:marRight w:val="0"/>
          <w:marTop w:val="0"/>
          <w:marBottom w:val="0"/>
          <w:divBdr>
            <w:top w:val="none" w:sz="0" w:space="0" w:color="auto"/>
            <w:left w:val="none" w:sz="0" w:space="0" w:color="auto"/>
            <w:bottom w:val="none" w:sz="0" w:space="0" w:color="auto"/>
            <w:right w:val="none" w:sz="0" w:space="0" w:color="auto"/>
          </w:divBdr>
        </w:div>
        <w:div w:id="1716929528">
          <w:marLeft w:val="480"/>
          <w:marRight w:val="0"/>
          <w:marTop w:val="0"/>
          <w:marBottom w:val="0"/>
          <w:divBdr>
            <w:top w:val="none" w:sz="0" w:space="0" w:color="auto"/>
            <w:left w:val="none" w:sz="0" w:space="0" w:color="auto"/>
            <w:bottom w:val="none" w:sz="0" w:space="0" w:color="auto"/>
            <w:right w:val="none" w:sz="0" w:space="0" w:color="auto"/>
          </w:divBdr>
        </w:div>
        <w:div w:id="813454173">
          <w:marLeft w:val="480"/>
          <w:marRight w:val="0"/>
          <w:marTop w:val="0"/>
          <w:marBottom w:val="0"/>
          <w:divBdr>
            <w:top w:val="none" w:sz="0" w:space="0" w:color="auto"/>
            <w:left w:val="none" w:sz="0" w:space="0" w:color="auto"/>
            <w:bottom w:val="none" w:sz="0" w:space="0" w:color="auto"/>
            <w:right w:val="none" w:sz="0" w:space="0" w:color="auto"/>
          </w:divBdr>
        </w:div>
        <w:div w:id="787044784">
          <w:marLeft w:val="480"/>
          <w:marRight w:val="0"/>
          <w:marTop w:val="0"/>
          <w:marBottom w:val="0"/>
          <w:divBdr>
            <w:top w:val="none" w:sz="0" w:space="0" w:color="auto"/>
            <w:left w:val="none" w:sz="0" w:space="0" w:color="auto"/>
            <w:bottom w:val="none" w:sz="0" w:space="0" w:color="auto"/>
            <w:right w:val="none" w:sz="0" w:space="0" w:color="auto"/>
          </w:divBdr>
        </w:div>
        <w:div w:id="1766027787">
          <w:marLeft w:val="480"/>
          <w:marRight w:val="0"/>
          <w:marTop w:val="0"/>
          <w:marBottom w:val="0"/>
          <w:divBdr>
            <w:top w:val="none" w:sz="0" w:space="0" w:color="auto"/>
            <w:left w:val="none" w:sz="0" w:space="0" w:color="auto"/>
            <w:bottom w:val="none" w:sz="0" w:space="0" w:color="auto"/>
            <w:right w:val="none" w:sz="0" w:space="0" w:color="auto"/>
          </w:divBdr>
        </w:div>
        <w:div w:id="731344504">
          <w:marLeft w:val="480"/>
          <w:marRight w:val="0"/>
          <w:marTop w:val="0"/>
          <w:marBottom w:val="0"/>
          <w:divBdr>
            <w:top w:val="none" w:sz="0" w:space="0" w:color="auto"/>
            <w:left w:val="none" w:sz="0" w:space="0" w:color="auto"/>
            <w:bottom w:val="none" w:sz="0" w:space="0" w:color="auto"/>
            <w:right w:val="none" w:sz="0" w:space="0" w:color="auto"/>
          </w:divBdr>
        </w:div>
        <w:div w:id="176701920">
          <w:marLeft w:val="480"/>
          <w:marRight w:val="0"/>
          <w:marTop w:val="0"/>
          <w:marBottom w:val="0"/>
          <w:divBdr>
            <w:top w:val="none" w:sz="0" w:space="0" w:color="auto"/>
            <w:left w:val="none" w:sz="0" w:space="0" w:color="auto"/>
            <w:bottom w:val="none" w:sz="0" w:space="0" w:color="auto"/>
            <w:right w:val="none" w:sz="0" w:space="0" w:color="auto"/>
          </w:divBdr>
        </w:div>
        <w:div w:id="1494679917">
          <w:marLeft w:val="480"/>
          <w:marRight w:val="0"/>
          <w:marTop w:val="0"/>
          <w:marBottom w:val="0"/>
          <w:divBdr>
            <w:top w:val="none" w:sz="0" w:space="0" w:color="auto"/>
            <w:left w:val="none" w:sz="0" w:space="0" w:color="auto"/>
            <w:bottom w:val="none" w:sz="0" w:space="0" w:color="auto"/>
            <w:right w:val="none" w:sz="0" w:space="0" w:color="auto"/>
          </w:divBdr>
        </w:div>
        <w:div w:id="724186782">
          <w:marLeft w:val="480"/>
          <w:marRight w:val="0"/>
          <w:marTop w:val="0"/>
          <w:marBottom w:val="0"/>
          <w:divBdr>
            <w:top w:val="none" w:sz="0" w:space="0" w:color="auto"/>
            <w:left w:val="none" w:sz="0" w:space="0" w:color="auto"/>
            <w:bottom w:val="none" w:sz="0" w:space="0" w:color="auto"/>
            <w:right w:val="none" w:sz="0" w:space="0" w:color="auto"/>
          </w:divBdr>
        </w:div>
        <w:div w:id="1947888056">
          <w:marLeft w:val="480"/>
          <w:marRight w:val="0"/>
          <w:marTop w:val="0"/>
          <w:marBottom w:val="0"/>
          <w:divBdr>
            <w:top w:val="none" w:sz="0" w:space="0" w:color="auto"/>
            <w:left w:val="none" w:sz="0" w:space="0" w:color="auto"/>
            <w:bottom w:val="none" w:sz="0" w:space="0" w:color="auto"/>
            <w:right w:val="none" w:sz="0" w:space="0" w:color="auto"/>
          </w:divBdr>
        </w:div>
      </w:divsChild>
    </w:div>
    <w:div w:id="1445732832">
      <w:bodyDiv w:val="1"/>
      <w:marLeft w:val="0"/>
      <w:marRight w:val="0"/>
      <w:marTop w:val="0"/>
      <w:marBottom w:val="0"/>
      <w:divBdr>
        <w:top w:val="none" w:sz="0" w:space="0" w:color="auto"/>
        <w:left w:val="none" w:sz="0" w:space="0" w:color="auto"/>
        <w:bottom w:val="none" w:sz="0" w:space="0" w:color="auto"/>
        <w:right w:val="none" w:sz="0" w:space="0" w:color="auto"/>
      </w:divBdr>
    </w:div>
    <w:div w:id="1446071136">
      <w:bodyDiv w:val="1"/>
      <w:marLeft w:val="0"/>
      <w:marRight w:val="0"/>
      <w:marTop w:val="0"/>
      <w:marBottom w:val="0"/>
      <w:divBdr>
        <w:top w:val="none" w:sz="0" w:space="0" w:color="auto"/>
        <w:left w:val="none" w:sz="0" w:space="0" w:color="auto"/>
        <w:bottom w:val="none" w:sz="0" w:space="0" w:color="auto"/>
        <w:right w:val="none" w:sz="0" w:space="0" w:color="auto"/>
      </w:divBdr>
    </w:div>
    <w:div w:id="1446538646">
      <w:bodyDiv w:val="1"/>
      <w:marLeft w:val="0"/>
      <w:marRight w:val="0"/>
      <w:marTop w:val="0"/>
      <w:marBottom w:val="0"/>
      <w:divBdr>
        <w:top w:val="none" w:sz="0" w:space="0" w:color="auto"/>
        <w:left w:val="none" w:sz="0" w:space="0" w:color="auto"/>
        <w:bottom w:val="none" w:sz="0" w:space="0" w:color="auto"/>
        <w:right w:val="none" w:sz="0" w:space="0" w:color="auto"/>
      </w:divBdr>
    </w:div>
    <w:div w:id="1447232157">
      <w:bodyDiv w:val="1"/>
      <w:marLeft w:val="0"/>
      <w:marRight w:val="0"/>
      <w:marTop w:val="0"/>
      <w:marBottom w:val="0"/>
      <w:divBdr>
        <w:top w:val="none" w:sz="0" w:space="0" w:color="auto"/>
        <w:left w:val="none" w:sz="0" w:space="0" w:color="auto"/>
        <w:bottom w:val="none" w:sz="0" w:space="0" w:color="auto"/>
        <w:right w:val="none" w:sz="0" w:space="0" w:color="auto"/>
      </w:divBdr>
    </w:div>
    <w:div w:id="1447233658">
      <w:bodyDiv w:val="1"/>
      <w:marLeft w:val="0"/>
      <w:marRight w:val="0"/>
      <w:marTop w:val="0"/>
      <w:marBottom w:val="0"/>
      <w:divBdr>
        <w:top w:val="none" w:sz="0" w:space="0" w:color="auto"/>
        <w:left w:val="none" w:sz="0" w:space="0" w:color="auto"/>
        <w:bottom w:val="none" w:sz="0" w:space="0" w:color="auto"/>
        <w:right w:val="none" w:sz="0" w:space="0" w:color="auto"/>
      </w:divBdr>
    </w:div>
    <w:div w:id="1447698881">
      <w:bodyDiv w:val="1"/>
      <w:marLeft w:val="0"/>
      <w:marRight w:val="0"/>
      <w:marTop w:val="0"/>
      <w:marBottom w:val="0"/>
      <w:divBdr>
        <w:top w:val="none" w:sz="0" w:space="0" w:color="auto"/>
        <w:left w:val="none" w:sz="0" w:space="0" w:color="auto"/>
        <w:bottom w:val="none" w:sz="0" w:space="0" w:color="auto"/>
        <w:right w:val="none" w:sz="0" w:space="0" w:color="auto"/>
      </w:divBdr>
      <w:divsChild>
        <w:div w:id="475874860">
          <w:marLeft w:val="480"/>
          <w:marRight w:val="0"/>
          <w:marTop w:val="0"/>
          <w:marBottom w:val="0"/>
          <w:divBdr>
            <w:top w:val="none" w:sz="0" w:space="0" w:color="auto"/>
            <w:left w:val="none" w:sz="0" w:space="0" w:color="auto"/>
            <w:bottom w:val="none" w:sz="0" w:space="0" w:color="auto"/>
            <w:right w:val="none" w:sz="0" w:space="0" w:color="auto"/>
          </w:divBdr>
        </w:div>
        <w:div w:id="375934669">
          <w:marLeft w:val="480"/>
          <w:marRight w:val="0"/>
          <w:marTop w:val="0"/>
          <w:marBottom w:val="0"/>
          <w:divBdr>
            <w:top w:val="none" w:sz="0" w:space="0" w:color="auto"/>
            <w:left w:val="none" w:sz="0" w:space="0" w:color="auto"/>
            <w:bottom w:val="none" w:sz="0" w:space="0" w:color="auto"/>
            <w:right w:val="none" w:sz="0" w:space="0" w:color="auto"/>
          </w:divBdr>
        </w:div>
        <w:div w:id="846477089">
          <w:marLeft w:val="480"/>
          <w:marRight w:val="0"/>
          <w:marTop w:val="0"/>
          <w:marBottom w:val="0"/>
          <w:divBdr>
            <w:top w:val="none" w:sz="0" w:space="0" w:color="auto"/>
            <w:left w:val="none" w:sz="0" w:space="0" w:color="auto"/>
            <w:bottom w:val="none" w:sz="0" w:space="0" w:color="auto"/>
            <w:right w:val="none" w:sz="0" w:space="0" w:color="auto"/>
          </w:divBdr>
        </w:div>
        <w:div w:id="2054190479">
          <w:marLeft w:val="480"/>
          <w:marRight w:val="0"/>
          <w:marTop w:val="0"/>
          <w:marBottom w:val="0"/>
          <w:divBdr>
            <w:top w:val="none" w:sz="0" w:space="0" w:color="auto"/>
            <w:left w:val="none" w:sz="0" w:space="0" w:color="auto"/>
            <w:bottom w:val="none" w:sz="0" w:space="0" w:color="auto"/>
            <w:right w:val="none" w:sz="0" w:space="0" w:color="auto"/>
          </w:divBdr>
        </w:div>
        <w:div w:id="671109416">
          <w:marLeft w:val="480"/>
          <w:marRight w:val="0"/>
          <w:marTop w:val="0"/>
          <w:marBottom w:val="0"/>
          <w:divBdr>
            <w:top w:val="none" w:sz="0" w:space="0" w:color="auto"/>
            <w:left w:val="none" w:sz="0" w:space="0" w:color="auto"/>
            <w:bottom w:val="none" w:sz="0" w:space="0" w:color="auto"/>
            <w:right w:val="none" w:sz="0" w:space="0" w:color="auto"/>
          </w:divBdr>
        </w:div>
        <w:div w:id="2029289285">
          <w:marLeft w:val="480"/>
          <w:marRight w:val="0"/>
          <w:marTop w:val="0"/>
          <w:marBottom w:val="0"/>
          <w:divBdr>
            <w:top w:val="none" w:sz="0" w:space="0" w:color="auto"/>
            <w:left w:val="none" w:sz="0" w:space="0" w:color="auto"/>
            <w:bottom w:val="none" w:sz="0" w:space="0" w:color="auto"/>
            <w:right w:val="none" w:sz="0" w:space="0" w:color="auto"/>
          </w:divBdr>
        </w:div>
        <w:div w:id="872310235">
          <w:marLeft w:val="480"/>
          <w:marRight w:val="0"/>
          <w:marTop w:val="0"/>
          <w:marBottom w:val="0"/>
          <w:divBdr>
            <w:top w:val="none" w:sz="0" w:space="0" w:color="auto"/>
            <w:left w:val="none" w:sz="0" w:space="0" w:color="auto"/>
            <w:bottom w:val="none" w:sz="0" w:space="0" w:color="auto"/>
            <w:right w:val="none" w:sz="0" w:space="0" w:color="auto"/>
          </w:divBdr>
        </w:div>
        <w:div w:id="836313476">
          <w:marLeft w:val="480"/>
          <w:marRight w:val="0"/>
          <w:marTop w:val="0"/>
          <w:marBottom w:val="0"/>
          <w:divBdr>
            <w:top w:val="none" w:sz="0" w:space="0" w:color="auto"/>
            <w:left w:val="none" w:sz="0" w:space="0" w:color="auto"/>
            <w:bottom w:val="none" w:sz="0" w:space="0" w:color="auto"/>
            <w:right w:val="none" w:sz="0" w:space="0" w:color="auto"/>
          </w:divBdr>
        </w:div>
        <w:div w:id="1281260203">
          <w:marLeft w:val="480"/>
          <w:marRight w:val="0"/>
          <w:marTop w:val="0"/>
          <w:marBottom w:val="0"/>
          <w:divBdr>
            <w:top w:val="none" w:sz="0" w:space="0" w:color="auto"/>
            <w:left w:val="none" w:sz="0" w:space="0" w:color="auto"/>
            <w:bottom w:val="none" w:sz="0" w:space="0" w:color="auto"/>
            <w:right w:val="none" w:sz="0" w:space="0" w:color="auto"/>
          </w:divBdr>
        </w:div>
        <w:div w:id="556012866">
          <w:marLeft w:val="480"/>
          <w:marRight w:val="0"/>
          <w:marTop w:val="0"/>
          <w:marBottom w:val="0"/>
          <w:divBdr>
            <w:top w:val="none" w:sz="0" w:space="0" w:color="auto"/>
            <w:left w:val="none" w:sz="0" w:space="0" w:color="auto"/>
            <w:bottom w:val="none" w:sz="0" w:space="0" w:color="auto"/>
            <w:right w:val="none" w:sz="0" w:space="0" w:color="auto"/>
          </w:divBdr>
        </w:div>
        <w:div w:id="128592092">
          <w:marLeft w:val="480"/>
          <w:marRight w:val="0"/>
          <w:marTop w:val="0"/>
          <w:marBottom w:val="0"/>
          <w:divBdr>
            <w:top w:val="none" w:sz="0" w:space="0" w:color="auto"/>
            <w:left w:val="none" w:sz="0" w:space="0" w:color="auto"/>
            <w:bottom w:val="none" w:sz="0" w:space="0" w:color="auto"/>
            <w:right w:val="none" w:sz="0" w:space="0" w:color="auto"/>
          </w:divBdr>
        </w:div>
        <w:div w:id="364673606">
          <w:marLeft w:val="480"/>
          <w:marRight w:val="0"/>
          <w:marTop w:val="0"/>
          <w:marBottom w:val="0"/>
          <w:divBdr>
            <w:top w:val="none" w:sz="0" w:space="0" w:color="auto"/>
            <w:left w:val="none" w:sz="0" w:space="0" w:color="auto"/>
            <w:bottom w:val="none" w:sz="0" w:space="0" w:color="auto"/>
            <w:right w:val="none" w:sz="0" w:space="0" w:color="auto"/>
          </w:divBdr>
        </w:div>
        <w:div w:id="115873433">
          <w:marLeft w:val="480"/>
          <w:marRight w:val="0"/>
          <w:marTop w:val="0"/>
          <w:marBottom w:val="0"/>
          <w:divBdr>
            <w:top w:val="none" w:sz="0" w:space="0" w:color="auto"/>
            <w:left w:val="none" w:sz="0" w:space="0" w:color="auto"/>
            <w:bottom w:val="none" w:sz="0" w:space="0" w:color="auto"/>
            <w:right w:val="none" w:sz="0" w:space="0" w:color="auto"/>
          </w:divBdr>
        </w:div>
        <w:div w:id="1778475938">
          <w:marLeft w:val="480"/>
          <w:marRight w:val="0"/>
          <w:marTop w:val="0"/>
          <w:marBottom w:val="0"/>
          <w:divBdr>
            <w:top w:val="none" w:sz="0" w:space="0" w:color="auto"/>
            <w:left w:val="none" w:sz="0" w:space="0" w:color="auto"/>
            <w:bottom w:val="none" w:sz="0" w:space="0" w:color="auto"/>
            <w:right w:val="none" w:sz="0" w:space="0" w:color="auto"/>
          </w:divBdr>
        </w:div>
        <w:div w:id="1882743150">
          <w:marLeft w:val="480"/>
          <w:marRight w:val="0"/>
          <w:marTop w:val="0"/>
          <w:marBottom w:val="0"/>
          <w:divBdr>
            <w:top w:val="none" w:sz="0" w:space="0" w:color="auto"/>
            <w:left w:val="none" w:sz="0" w:space="0" w:color="auto"/>
            <w:bottom w:val="none" w:sz="0" w:space="0" w:color="auto"/>
            <w:right w:val="none" w:sz="0" w:space="0" w:color="auto"/>
          </w:divBdr>
        </w:div>
        <w:div w:id="1583641091">
          <w:marLeft w:val="480"/>
          <w:marRight w:val="0"/>
          <w:marTop w:val="0"/>
          <w:marBottom w:val="0"/>
          <w:divBdr>
            <w:top w:val="none" w:sz="0" w:space="0" w:color="auto"/>
            <w:left w:val="none" w:sz="0" w:space="0" w:color="auto"/>
            <w:bottom w:val="none" w:sz="0" w:space="0" w:color="auto"/>
            <w:right w:val="none" w:sz="0" w:space="0" w:color="auto"/>
          </w:divBdr>
        </w:div>
        <w:div w:id="45302529">
          <w:marLeft w:val="480"/>
          <w:marRight w:val="0"/>
          <w:marTop w:val="0"/>
          <w:marBottom w:val="0"/>
          <w:divBdr>
            <w:top w:val="none" w:sz="0" w:space="0" w:color="auto"/>
            <w:left w:val="none" w:sz="0" w:space="0" w:color="auto"/>
            <w:bottom w:val="none" w:sz="0" w:space="0" w:color="auto"/>
            <w:right w:val="none" w:sz="0" w:space="0" w:color="auto"/>
          </w:divBdr>
        </w:div>
        <w:div w:id="272135085">
          <w:marLeft w:val="480"/>
          <w:marRight w:val="0"/>
          <w:marTop w:val="0"/>
          <w:marBottom w:val="0"/>
          <w:divBdr>
            <w:top w:val="none" w:sz="0" w:space="0" w:color="auto"/>
            <w:left w:val="none" w:sz="0" w:space="0" w:color="auto"/>
            <w:bottom w:val="none" w:sz="0" w:space="0" w:color="auto"/>
            <w:right w:val="none" w:sz="0" w:space="0" w:color="auto"/>
          </w:divBdr>
        </w:div>
        <w:div w:id="1377465022">
          <w:marLeft w:val="480"/>
          <w:marRight w:val="0"/>
          <w:marTop w:val="0"/>
          <w:marBottom w:val="0"/>
          <w:divBdr>
            <w:top w:val="none" w:sz="0" w:space="0" w:color="auto"/>
            <w:left w:val="none" w:sz="0" w:space="0" w:color="auto"/>
            <w:bottom w:val="none" w:sz="0" w:space="0" w:color="auto"/>
            <w:right w:val="none" w:sz="0" w:space="0" w:color="auto"/>
          </w:divBdr>
        </w:div>
        <w:div w:id="119765227">
          <w:marLeft w:val="480"/>
          <w:marRight w:val="0"/>
          <w:marTop w:val="0"/>
          <w:marBottom w:val="0"/>
          <w:divBdr>
            <w:top w:val="none" w:sz="0" w:space="0" w:color="auto"/>
            <w:left w:val="none" w:sz="0" w:space="0" w:color="auto"/>
            <w:bottom w:val="none" w:sz="0" w:space="0" w:color="auto"/>
            <w:right w:val="none" w:sz="0" w:space="0" w:color="auto"/>
          </w:divBdr>
        </w:div>
        <w:div w:id="1960455360">
          <w:marLeft w:val="480"/>
          <w:marRight w:val="0"/>
          <w:marTop w:val="0"/>
          <w:marBottom w:val="0"/>
          <w:divBdr>
            <w:top w:val="none" w:sz="0" w:space="0" w:color="auto"/>
            <w:left w:val="none" w:sz="0" w:space="0" w:color="auto"/>
            <w:bottom w:val="none" w:sz="0" w:space="0" w:color="auto"/>
            <w:right w:val="none" w:sz="0" w:space="0" w:color="auto"/>
          </w:divBdr>
        </w:div>
        <w:div w:id="1453209888">
          <w:marLeft w:val="480"/>
          <w:marRight w:val="0"/>
          <w:marTop w:val="0"/>
          <w:marBottom w:val="0"/>
          <w:divBdr>
            <w:top w:val="none" w:sz="0" w:space="0" w:color="auto"/>
            <w:left w:val="none" w:sz="0" w:space="0" w:color="auto"/>
            <w:bottom w:val="none" w:sz="0" w:space="0" w:color="auto"/>
            <w:right w:val="none" w:sz="0" w:space="0" w:color="auto"/>
          </w:divBdr>
        </w:div>
        <w:div w:id="196281559">
          <w:marLeft w:val="480"/>
          <w:marRight w:val="0"/>
          <w:marTop w:val="0"/>
          <w:marBottom w:val="0"/>
          <w:divBdr>
            <w:top w:val="none" w:sz="0" w:space="0" w:color="auto"/>
            <w:left w:val="none" w:sz="0" w:space="0" w:color="auto"/>
            <w:bottom w:val="none" w:sz="0" w:space="0" w:color="auto"/>
            <w:right w:val="none" w:sz="0" w:space="0" w:color="auto"/>
          </w:divBdr>
        </w:div>
        <w:div w:id="945776170">
          <w:marLeft w:val="480"/>
          <w:marRight w:val="0"/>
          <w:marTop w:val="0"/>
          <w:marBottom w:val="0"/>
          <w:divBdr>
            <w:top w:val="none" w:sz="0" w:space="0" w:color="auto"/>
            <w:left w:val="none" w:sz="0" w:space="0" w:color="auto"/>
            <w:bottom w:val="none" w:sz="0" w:space="0" w:color="auto"/>
            <w:right w:val="none" w:sz="0" w:space="0" w:color="auto"/>
          </w:divBdr>
        </w:div>
        <w:div w:id="156849708">
          <w:marLeft w:val="480"/>
          <w:marRight w:val="0"/>
          <w:marTop w:val="0"/>
          <w:marBottom w:val="0"/>
          <w:divBdr>
            <w:top w:val="none" w:sz="0" w:space="0" w:color="auto"/>
            <w:left w:val="none" w:sz="0" w:space="0" w:color="auto"/>
            <w:bottom w:val="none" w:sz="0" w:space="0" w:color="auto"/>
            <w:right w:val="none" w:sz="0" w:space="0" w:color="auto"/>
          </w:divBdr>
        </w:div>
        <w:div w:id="2039154992">
          <w:marLeft w:val="480"/>
          <w:marRight w:val="0"/>
          <w:marTop w:val="0"/>
          <w:marBottom w:val="0"/>
          <w:divBdr>
            <w:top w:val="none" w:sz="0" w:space="0" w:color="auto"/>
            <w:left w:val="none" w:sz="0" w:space="0" w:color="auto"/>
            <w:bottom w:val="none" w:sz="0" w:space="0" w:color="auto"/>
            <w:right w:val="none" w:sz="0" w:space="0" w:color="auto"/>
          </w:divBdr>
        </w:div>
        <w:div w:id="130295160">
          <w:marLeft w:val="480"/>
          <w:marRight w:val="0"/>
          <w:marTop w:val="0"/>
          <w:marBottom w:val="0"/>
          <w:divBdr>
            <w:top w:val="none" w:sz="0" w:space="0" w:color="auto"/>
            <w:left w:val="none" w:sz="0" w:space="0" w:color="auto"/>
            <w:bottom w:val="none" w:sz="0" w:space="0" w:color="auto"/>
            <w:right w:val="none" w:sz="0" w:space="0" w:color="auto"/>
          </w:divBdr>
        </w:div>
        <w:div w:id="2060661571">
          <w:marLeft w:val="480"/>
          <w:marRight w:val="0"/>
          <w:marTop w:val="0"/>
          <w:marBottom w:val="0"/>
          <w:divBdr>
            <w:top w:val="none" w:sz="0" w:space="0" w:color="auto"/>
            <w:left w:val="none" w:sz="0" w:space="0" w:color="auto"/>
            <w:bottom w:val="none" w:sz="0" w:space="0" w:color="auto"/>
            <w:right w:val="none" w:sz="0" w:space="0" w:color="auto"/>
          </w:divBdr>
        </w:div>
        <w:div w:id="615868633">
          <w:marLeft w:val="480"/>
          <w:marRight w:val="0"/>
          <w:marTop w:val="0"/>
          <w:marBottom w:val="0"/>
          <w:divBdr>
            <w:top w:val="none" w:sz="0" w:space="0" w:color="auto"/>
            <w:left w:val="none" w:sz="0" w:space="0" w:color="auto"/>
            <w:bottom w:val="none" w:sz="0" w:space="0" w:color="auto"/>
            <w:right w:val="none" w:sz="0" w:space="0" w:color="auto"/>
          </w:divBdr>
        </w:div>
        <w:div w:id="2047826659">
          <w:marLeft w:val="480"/>
          <w:marRight w:val="0"/>
          <w:marTop w:val="0"/>
          <w:marBottom w:val="0"/>
          <w:divBdr>
            <w:top w:val="none" w:sz="0" w:space="0" w:color="auto"/>
            <w:left w:val="none" w:sz="0" w:space="0" w:color="auto"/>
            <w:bottom w:val="none" w:sz="0" w:space="0" w:color="auto"/>
            <w:right w:val="none" w:sz="0" w:space="0" w:color="auto"/>
          </w:divBdr>
        </w:div>
        <w:div w:id="1508908416">
          <w:marLeft w:val="480"/>
          <w:marRight w:val="0"/>
          <w:marTop w:val="0"/>
          <w:marBottom w:val="0"/>
          <w:divBdr>
            <w:top w:val="none" w:sz="0" w:space="0" w:color="auto"/>
            <w:left w:val="none" w:sz="0" w:space="0" w:color="auto"/>
            <w:bottom w:val="none" w:sz="0" w:space="0" w:color="auto"/>
            <w:right w:val="none" w:sz="0" w:space="0" w:color="auto"/>
          </w:divBdr>
        </w:div>
        <w:div w:id="1015380215">
          <w:marLeft w:val="480"/>
          <w:marRight w:val="0"/>
          <w:marTop w:val="0"/>
          <w:marBottom w:val="0"/>
          <w:divBdr>
            <w:top w:val="none" w:sz="0" w:space="0" w:color="auto"/>
            <w:left w:val="none" w:sz="0" w:space="0" w:color="auto"/>
            <w:bottom w:val="none" w:sz="0" w:space="0" w:color="auto"/>
            <w:right w:val="none" w:sz="0" w:space="0" w:color="auto"/>
          </w:divBdr>
        </w:div>
        <w:div w:id="1482038271">
          <w:marLeft w:val="480"/>
          <w:marRight w:val="0"/>
          <w:marTop w:val="0"/>
          <w:marBottom w:val="0"/>
          <w:divBdr>
            <w:top w:val="none" w:sz="0" w:space="0" w:color="auto"/>
            <w:left w:val="none" w:sz="0" w:space="0" w:color="auto"/>
            <w:bottom w:val="none" w:sz="0" w:space="0" w:color="auto"/>
            <w:right w:val="none" w:sz="0" w:space="0" w:color="auto"/>
          </w:divBdr>
        </w:div>
        <w:div w:id="302003958">
          <w:marLeft w:val="480"/>
          <w:marRight w:val="0"/>
          <w:marTop w:val="0"/>
          <w:marBottom w:val="0"/>
          <w:divBdr>
            <w:top w:val="none" w:sz="0" w:space="0" w:color="auto"/>
            <w:left w:val="none" w:sz="0" w:space="0" w:color="auto"/>
            <w:bottom w:val="none" w:sz="0" w:space="0" w:color="auto"/>
            <w:right w:val="none" w:sz="0" w:space="0" w:color="auto"/>
          </w:divBdr>
        </w:div>
        <w:div w:id="166602432">
          <w:marLeft w:val="480"/>
          <w:marRight w:val="0"/>
          <w:marTop w:val="0"/>
          <w:marBottom w:val="0"/>
          <w:divBdr>
            <w:top w:val="none" w:sz="0" w:space="0" w:color="auto"/>
            <w:left w:val="none" w:sz="0" w:space="0" w:color="auto"/>
            <w:bottom w:val="none" w:sz="0" w:space="0" w:color="auto"/>
            <w:right w:val="none" w:sz="0" w:space="0" w:color="auto"/>
          </w:divBdr>
        </w:div>
        <w:div w:id="929583719">
          <w:marLeft w:val="480"/>
          <w:marRight w:val="0"/>
          <w:marTop w:val="0"/>
          <w:marBottom w:val="0"/>
          <w:divBdr>
            <w:top w:val="none" w:sz="0" w:space="0" w:color="auto"/>
            <w:left w:val="none" w:sz="0" w:space="0" w:color="auto"/>
            <w:bottom w:val="none" w:sz="0" w:space="0" w:color="auto"/>
            <w:right w:val="none" w:sz="0" w:space="0" w:color="auto"/>
          </w:divBdr>
        </w:div>
        <w:div w:id="1503861928">
          <w:marLeft w:val="480"/>
          <w:marRight w:val="0"/>
          <w:marTop w:val="0"/>
          <w:marBottom w:val="0"/>
          <w:divBdr>
            <w:top w:val="none" w:sz="0" w:space="0" w:color="auto"/>
            <w:left w:val="none" w:sz="0" w:space="0" w:color="auto"/>
            <w:bottom w:val="none" w:sz="0" w:space="0" w:color="auto"/>
            <w:right w:val="none" w:sz="0" w:space="0" w:color="auto"/>
          </w:divBdr>
        </w:div>
        <w:div w:id="1718431633">
          <w:marLeft w:val="480"/>
          <w:marRight w:val="0"/>
          <w:marTop w:val="0"/>
          <w:marBottom w:val="0"/>
          <w:divBdr>
            <w:top w:val="none" w:sz="0" w:space="0" w:color="auto"/>
            <w:left w:val="none" w:sz="0" w:space="0" w:color="auto"/>
            <w:bottom w:val="none" w:sz="0" w:space="0" w:color="auto"/>
            <w:right w:val="none" w:sz="0" w:space="0" w:color="auto"/>
          </w:divBdr>
        </w:div>
        <w:div w:id="1510289106">
          <w:marLeft w:val="480"/>
          <w:marRight w:val="0"/>
          <w:marTop w:val="0"/>
          <w:marBottom w:val="0"/>
          <w:divBdr>
            <w:top w:val="none" w:sz="0" w:space="0" w:color="auto"/>
            <w:left w:val="none" w:sz="0" w:space="0" w:color="auto"/>
            <w:bottom w:val="none" w:sz="0" w:space="0" w:color="auto"/>
            <w:right w:val="none" w:sz="0" w:space="0" w:color="auto"/>
          </w:divBdr>
        </w:div>
        <w:div w:id="1444491906">
          <w:marLeft w:val="480"/>
          <w:marRight w:val="0"/>
          <w:marTop w:val="0"/>
          <w:marBottom w:val="0"/>
          <w:divBdr>
            <w:top w:val="none" w:sz="0" w:space="0" w:color="auto"/>
            <w:left w:val="none" w:sz="0" w:space="0" w:color="auto"/>
            <w:bottom w:val="none" w:sz="0" w:space="0" w:color="auto"/>
            <w:right w:val="none" w:sz="0" w:space="0" w:color="auto"/>
          </w:divBdr>
        </w:div>
        <w:div w:id="1046560394">
          <w:marLeft w:val="480"/>
          <w:marRight w:val="0"/>
          <w:marTop w:val="0"/>
          <w:marBottom w:val="0"/>
          <w:divBdr>
            <w:top w:val="none" w:sz="0" w:space="0" w:color="auto"/>
            <w:left w:val="none" w:sz="0" w:space="0" w:color="auto"/>
            <w:bottom w:val="none" w:sz="0" w:space="0" w:color="auto"/>
            <w:right w:val="none" w:sz="0" w:space="0" w:color="auto"/>
          </w:divBdr>
        </w:div>
        <w:div w:id="1270889202">
          <w:marLeft w:val="480"/>
          <w:marRight w:val="0"/>
          <w:marTop w:val="0"/>
          <w:marBottom w:val="0"/>
          <w:divBdr>
            <w:top w:val="none" w:sz="0" w:space="0" w:color="auto"/>
            <w:left w:val="none" w:sz="0" w:space="0" w:color="auto"/>
            <w:bottom w:val="none" w:sz="0" w:space="0" w:color="auto"/>
            <w:right w:val="none" w:sz="0" w:space="0" w:color="auto"/>
          </w:divBdr>
        </w:div>
        <w:div w:id="1680546330">
          <w:marLeft w:val="480"/>
          <w:marRight w:val="0"/>
          <w:marTop w:val="0"/>
          <w:marBottom w:val="0"/>
          <w:divBdr>
            <w:top w:val="none" w:sz="0" w:space="0" w:color="auto"/>
            <w:left w:val="none" w:sz="0" w:space="0" w:color="auto"/>
            <w:bottom w:val="none" w:sz="0" w:space="0" w:color="auto"/>
            <w:right w:val="none" w:sz="0" w:space="0" w:color="auto"/>
          </w:divBdr>
        </w:div>
      </w:divsChild>
    </w:div>
    <w:div w:id="1448039401">
      <w:bodyDiv w:val="1"/>
      <w:marLeft w:val="0"/>
      <w:marRight w:val="0"/>
      <w:marTop w:val="0"/>
      <w:marBottom w:val="0"/>
      <w:divBdr>
        <w:top w:val="none" w:sz="0" w:space="0" w:color="auto"/>
        <w:left w:val="none" w:sz="0" w:space="0" w:color="auto"/>
        <w:bottom w:val="none" w:sz="0" w:space="0" w:color="auto"/>
        <w:right w:val="none" w:sz="0" w:space="0" w:color="auto"/>
      </w:divBdr>
    </w:div>
    <w:div w:id="1448235565">
      <w:bodyDiv w:val="1"/>
      <w:marLeft w:val="0"/>
      <w:marRight w:val="0"/>
      <w:marTop w:val="0"/>
      <w:marBottom w:val="0"/>
      <w:divBdr>
        <w:top w:val="none" w:sz="0" w:space="0" w:color="auto"/>
        <w:left w:val="none" w:sz="0" w:space="0" w:color="auto"/>
        <w:bottom w:val="none" w:sz="0" w:space="0" w:color="auto"/>
        <w:right w:val="none" w:sz="0" w:space="0" w:color="auto"/>
      </w:divBdr>
    </w:div>
    <w:div w:id="1450315787">
      <w:bodyDiv w:val="1"/>
      <w:marLeft w:val="0"/>
      <w:marRight w:val="0"/>
      <w:marTop w:val="0"/>
      <w:marBottom w:val="0"/>
      <w:divBdr>
        <w:top w:val="none" w:sz="0" w:space="0" w:color="auto"/>
        <w:left w:val="none" w:sz="0" w:space="0" w:color="auto"/>
        <w:bottom w:val="none" w:sz="0" w:space="0" w:color="auto"/>
        <w:right w:val="none" w:sz="0" w:space="0" w:color="auto"/>
      </w:divBdr>
    </w:div>
    <w:div w:id="1451587853">
      <w:bodyDiv w:val="1"/>
      <w:marLeft w:val="0"/>
      <w:marRight w:val="0"/>
      <w:marTop w:val="0"/>
      <w:marBottom w:val="0"/>
      <w:divBdr>
        <w:top w:val="none" w:sz="0" w:space="0" w:color="auto"/>
        <w:left w:val="none" w:sz="0" w:space="0" w:color="auto"/>
        <w:bottom w:val="none" w:sz="0" w:space="0" w:color="auto"/>
        <w:right w:val="none" w:sz="0" w:space="0" w:color="auto"/>
      </w:divBdr>
    </w:div>
    <w:div w:id="1453095165">
      <w:bodyDiv w:val="1"/>
      <w:marLeft w:val="0"/>
      <w:marRight w:val="0"/>
      <w:marTop w:val="0"/>
      <w:marBottom w:val="0"/>
      <w:divBdr>
        <w:top w:val="none" w:sz="0" w:space="0" w:color="auto"/>
        <w:left w:val="none" w:sz="0" w:space="0" w:color="auto"/>
        <w:bottom w:val="none" w:sz="0" w:space="0" w:color="auto"/>
        <w:right w:val="none" w:sz="0" w:space="0" w:color="auto"/>
      </w:divBdr>
    </w:div>
    <w:div w:id="1453591090">
      <w:bodyDiv w:val="1"/>
      <w:marLeft w:val="0"/>
      <w:marRight w:val="0"/>
      <w:marTop w:val="0"/>
      <w:marBottom w:val="0"/>
      <w:divBdr>
        <w:top w:val="none" w:sz="0" w:space="0" w:color="auto"/>
        <w:left w:val="none" w:sz="0" w:space="0" w:color="auto"/>
        <w:bottom w:val="none" w:sz="0" w:space="0" w:color="auto"/>
        <w:right w:val="none" w:sz="0" w:space="0" w:color="auto"/>
      </w:divBdr>
    </w:div>
    <w:div w:id="1453790260">
      <w:bodyDiv w:val="1"/>
      <w:marLeft w:val="0"/>
      <w:marRight w:val="0"/>
      <w:marTop w:val="0"/>
      <w:marBottom w:val="0"/>
      <w:divBdr>
        <w:top w:val="none" w:sz="0" w:space="0" w:color="auto"/>
        <w:left w:val="none" w:sz="0" w:space="0" w:color="auto"/>
        <w:bottom w:val="none" w:sz="0" w:space="0" w:color="auto"/>
        <w:right w:val="none" w:sz="0" w:space="0" w:color="auto"/>
      </w:divBdr>
      <w:divsChild>
        <w:div w:id="103617173">
          <w:marLeft w:val="480"/>
          <w:marRight w:val="0"/>
          <w:marTop w:val="0"/>
          <w:marBottom w:val="0"/>
          <w:divBdr>
            <w:top w:val="none" w:sz="0" w:space="0" w:color="auto"/>
            <w:left w:val="none" w:sz="0" w:space="0" w:color="auto"/>
            <w:bottom w:val="none" w:sz="0" w:space="0" w:color="auto"/>
            <w:right w:val="none" w:sz="0" w:space="0" w:color="auto"/>
          </w:divBdr>
        </w:div>
        <w:div w:id="1317951234">
          <w:marLeft w:val="480"/>
          <w:marRight w:val="0"/>
          <w:marTop w:val="0"/>
          <w:marBottom w:val="0"/>
          <w:divBdr>
            <w:top w:val="none" w:sz="0" w:space="0" w:color="auto"/>
            <w:left w:val="none" w:sz="0" w:space="0" w:color="auto"/>
            <w:bottom w:val="none" w:sz="0" w:space="0" w:color="auto"/>
            <w:right w:val="none" w:sz="0" w:space="0" w:color="auto"/>
          </w:divBdr>
        </w:div>
        <w:div w:id="1392994510">
          <w:marLeft w:val="480"/>
          <w:marRight w:val="0"/>
          <w:marTop w:val="0"/>
          <w:marBottom w:val="0"/>
          <w:divBdr>
            <w:top w:val="none" w:sz="0" w:space="0" w:color="auto"/>
            <w:left w:val="none" w:sz="0" w:space="0" w:color="auto"/>
            <w:bottom w:val="none" w:sz="0" w:space="0" w:color="auto"/>
            <w:right w:val="none" w:sz="0" w:space="0" w:color="auto"/>
          </w:divBdr>
        </w:div>
        <w:div w:id="632637318">
          <w:marLeft w:val="480"/>
          <w:marRight w:val="0"/>
          <w:marTop w:val="0"/>
          <w:marBottom w:val="0"/>
          <w:divBdr>
            <w:top w:val="none" w:sz="0" w:space="0" w:color="auto"/>
            <w:left w:val="none" w:sz="0" w:space="0" w:color="auto"/>
            <w:bottom w:val="none" w:sz="0" w:space="0" w:color="auto"/>
            <w:right w:val="none" w:sz="0" w:space="0" w:color="auto"/>
          </w:divBdr>
        </w:div>
        <w:div w:id="1808936647">
          <w:marLeft w:val="480"/>
          <w:marRight w:val="0"/>
          <w:marTop w:val="0"/>
          <w:marBottom w:val="0"/>
          <w:divBdr>
            <w:top w:val="none" w:sz="0" w:space="0" w:color="auto"/>
            <w:left w:val="none" w:sz="0" w:space="0" w:color="auto"/>
            <w:bottom w:val="none" w:sz="0" w:space="0" w:color="auto"/>
            <w:right w:val="none" w:sz="0" w:space="0" w:color="auto"/>
          </w:divBdr>
        </w:div>
        <w:div w:id="403651138">
          <w:marLeft w:val="480"/>
          <w:marRight w:val="0"/>
          <w:marTop w:val="0"/>
          <w:marBottom w:val="0"/>
          <w:divBdr>
            <w:top w:val="none" w:sz="0" w:space="0" w:color="auto"/>
            <w:left w:val="none" w:sz="0" w:space="0" w:color="auto"/>
            <w:bottom w:val="none" w:sz="0" w:space="0" w:color="auto"/>
            <w:right w:val="none" w:sz="0" w:space="0" w:color="auto"/>
          </w:divBdr>
        </w:div>
        <w:div w:id="2084060357">
          <w:marLeft w:val="480"/>
          <w:marRight w:val="0"/>
          <w:marTop w:val="0"/>
          <w:marBottom w:val="0"/>
          <w:divBdr>
            <w:top w:val="none" w:sz="0" w:space="0" w:color="auto"/>
            <w:left w:val="none" w:sz="0" w:space="0" w:color="auto"/>
            <w:bottom w:val="none" w:sz="0" w:space="0" w:color="auto"/>
            <w:right w:val="none" w:sz="0" w:space="0" w:color="auto"/>
          </w:divBdr>
        </w:div>
        <w:div w:id="2072382186">
          <w:marLeft w:val="480"/>
          <w:marRight w:val="0"/>
          <w:marTop w:val="0"/>
          <w:marBottom w:val="0"/>
          <w:divBdr>
            <w:top w:val="none" w:sz="0" w:space="0" w:color="auto"/>
            <w:left w:val="none" w:sz="0" w:space="0" w:color="auto"/>
            <w:bottom w:val="none" w:sz="0" w:space="0" w:color="auto"/>
            <w:right w:val="none" w:sz="0" w:space="0" w:color="auto"/>
          </w:divBdr>
        </w:div>
        <w:div w:id="1287811961">
          <w:marLeft w:val="480"/>
          <w:marRight w:val="0"/>
          <w:marTop w:val="0"/>
          <w:marBottom w:val="0"/>
          <w:divBdr>
            <w:top w:val="none" w:sz="0" w:space="0" w:color="auto"/>
            <w:left w:val="none" w:sz="0" w:space="0" w:color="auto"/>
            <w:bottom w:val="none" w:sz="0" w:space="0" w:color="auto"/>
            <w:right w:val="none" w:sz="0" w:space="0" w:color="auto"/>
          </w:divBdr>
        </w:div>
        <w:div w:id="1638219356">
          <w:marLeft w:val="480"/>
          <w:marRight w:val="0"/>
          <w:marTop w:val="0"/>
          <w:marBottom w:val="0"/>
          <w:divBdr>
            <w:top w:val="none" w:sz="0" w:space="0" w:color="auto"/>
            <w:left w:val="none" w:sz="0" w:space="0" w:color="auto"/>
            <w:bottom w:val="none" w:sz="0" w:space="0" w:color="auto"/>
            <w:right w:val="none" w:sz="0" w:space="0" w:color="auto"/>
          </w:divBdr>
        </w:div>
        <w:div w:id="259065546">
          <w:marLeft w:val="480"/>
          <w:marRight w:val="0"/>
          <w:marTop w:val="0"/>
          <w:marBottom w:val="0"/>
          <w:divBdr>
            <w:top w:val="none" w:sz="0" w:space="0" w:color="auto"/>
            <w:left w:val="none" w:sz="0" w:space="0" w:color="auto"/>
            <w:bottom w:val="none" w:sz="0" w:space="0" w:color="auto"/>
            <w:right w:val="none" w:sz="0" w:space="0" w:color="auto"/>
          </w:divBdr>
        </w:div>
        <w:div w:id="511140312">
          <w:marLeft w:val="480"/>
          <w:marRight w:val="0"/>
          <w:marTop w:val="0"/>
          <w:marBottom w:val="0"/>
          <w:divBdr>
            <w:top w:val="none" w:sz="0" w:space="0" w:color="auto"/>
            <w:left w:val="none" w:sz="0" w:space="0" w:color="auto"/>
            <w:bottom w:val="none" w:sz="0" w:space="0" w:color="auto"/>
            <w:right w:val="none" w:sz="0" w:space="0" w:color="auto"/>
          </w:divBdr>
        </w:div>
        <w:div w:id="1851065098">
          <w:marLeft w:val="480"/>
          <w:marRight w:val="0"/>
          <w:marTop w:val="0"/>
          <w:marBottom w:val="0"/>
          <w:divBdr>
            <w:top w:val="none" w:sz="0" w:space="0" w:color="auto"/>
            <w:left w:val="none" w:sz="0" w:space="0" w:color="auto"/>
            <w:bottom w:val="none" w:sz="0" w:space="0" w:color="auto"/>
            <w:right w:val="none" w:sz="0" w:space="0" w:color="auto"/>
          </w:divBdr>
        </w:div>
        <w:div w:id="720714410">
          <w:marLeft w:val="480"/>
          <w:marRight w:val="0"/>
          <w:marTop w:val="0"/>
          <w:marBottom w:val="0"/>
          <w:divBdr>
            <w:top w:val="none" w:sz="0" w:space="0" w:color="auto"/>
            <w:left w:val="none" w:sz="0" w:space="0" w:color="auto"/>
            <w:bottom w:val="none" w:sz="0" w:space="0" w:color="auto"/>
            <w:right w:val="none" w:sz="0" w:space="0" w:color="auto"/>
          </w:divBdr>
        </w:div>
        <w:div w:id="8215575">
          <w:marLeft w:val="480"/>
          <w:marRight w:val="0"/>
          <w:marTop w:val="0"/>
          <w:marBottom w:val="0"/>
          <w:divBdr>
            <w:top w:val="none" w:sz="0" w:space="0" w:color="auto"/>
            <w:left w:val="none" w:sz="0" w:space="0" w:color="auto"/>
            <w:bottom w:val="none" w:sz="0" w:space="0" w:color="auto"/>
            <w:right w:val="none" w:sz="0" w:space="0" w:color="auto"/>
          </w:divBdr>
        </w:div>
        <w:div w:id="1788233587">
          <w:marLeft w:val="480"/>
          <w:marRight w:val="0"/>
          <w:marTop w:val="0"/>
          <w:marBottom w:val="0"/>
          <w:divBdr>
            <w:top w:val="none" w:sz="0" w:space="0" w:color="auto"/>
            <w:left w:val="none" w:sz="0" w:space="0" w:color="auto"/>
            <w:bottom w:val="none" w:sz="0" w:space="0" w:color="auto"/>
            <w:right w:val="none" w:sz="0" w:space="0" w:color="auto"/>
          </w:divBdr>
        </w:div>
        <w:div w:id="1710495120">
          <w:marLeft w:val="480"/>
          <w:marRight w:val="0"/>
          <w:marTop w:val="0"/>
          <w:marBottom w:val="0"/>
          <w:divBdr>
            <w:top w:val="none" w:sz="0" w:space="0" w:color="auto"/>
            <w:left w:val="none" w:sz="0" w:space="0" w:color="auto"/>
            <w:bottom w:val="none" w:sz="0" w:space="0" w:color="auto"/>
            <w:right w:val="none" w:sz="0" w:space="0" w:color="auto"/>
          </w:divBdr>
        </w:div>
        <w:div w:id="1906793566">
          <w:marLeft w:val="480"/>
          <w:marRight w:val="0"/>
          <w:marTop w:val="0"/>
          <w:marBottom w:val="0"/>
          <w:divBdr>
            <w:top w:val="none" w:sz="0" w:space="0" w:color="auto"/>
            <w:left w:val="none" w:sz="0" w:space="0" w:color="auto"/>
            <w:bottom w:val="none" w:sz="0" w:space="0" w:color="auto"/>
            <w:right w:val="none" w:sz="0" w:space="0" w:color="auto"/>
          </w:divBdr>
        </w:div>
        <w:div w:id="1476799985">
          <w:marLeft w:val="480"/>
          <w:marRight w:val="0"/>
          <w:marTop w:val="0"/>
          <w:marBottom w:val="0"/>
          <w:divBdr>
            <w:top w:val="none" w:sz="0" w:space="0" w:color="auto"/>
            <w:left w:val="none" w:sz="0" w:space="0" w:color="auto"/>
            <w:bottom w:val="none" w:sz="0" w:space="0" w:color="auto"/>
            <w:right w:val="none" w:sz="0" w:space="0" w:color="auto"/>
          </w:divBdr>
        </w:div>
        <w:div w:id="352730935">
          <w:marLeft w:val="480"/>
          <w:marRight w:val="0"/>
          <w:marTop w:val="0"/>
          <w:marBottom w:val="0"/>
          <w:divBdr>
            <w:top w:val="none" w:sz="0" w:space="0" w:color="auto"/>
            <w:left w:val="none" w:sz="0" w:space="0" w:color="auto"/>
            <w:bottom w:val="none" w:sz="0" w:space="0" w:color="auto"/>
            <w:right w:val="none" w:sz="0" w:space="0" w:color="auto"/>
          </w:divBdr>
        </w:div>
        <w:div w:id="83917295">
          <w:marLeft w:val="480"/>
          <w:marRight w:val="0"/>
          <w:marTop w:val="0"/>
          <w:marBottom w:val="0"/>
          <w:divBdr>
            <w:top w:val="none" w:sz="0" w:space="0" w:color="auto"/>
            <w:left w:val="none" w:sz="0" w:space="0" w:color="auto"/>
            <w:bottom w:val="none" w:sz="0" w:space="0" w:color="auto"/>
            <w:right w:val="none" w:sz="0" w:space="0" w:color="auto"/>
          </w:divBdr>
        </w:div>
        <w:div w:id="158276821">
          <w:marLeft w:val="480"/>
          <w:marRight w:val="0"/>
          <w:marTop w:val="0"/>
          <w:marBottom w:val="0"/>
          <w:divBdr>
            <w:top w:val="none" w:sz="0" w:space="0" w:color="auto"/>
            <w:left w:val="none" w:sz="0" w:space="0" w:color="auto"/>
            <w:bottom w:val="none" w:sz="0" w:space="0" w:color="auto"/>
            <w:right w:val="none" w:sz="0" w:space="0" w:color="auto"/>
          </w:divBdr>
        </w:div>
        <w:div w:id="466096411">
          <w:marLeft w:val="480"/>
          <w:marRight w:val="0"/>
          <w:marTop w:val="0"/>
          <w:marBottom w:val="0"/>
          <w:divBdr>
            <w:top w:val="none" w:sz="0" w:space="0" w:color="auto"/>
            <w:left w:val="none" w:sz="0" w:space="0" w:color="auto"/>
            <w:bottom w:val="none" w:sz="0" w:space="0" w:color="auto"/>
            <w:right w:val="none" w:sz="0" w:space="0" w:color="auto"/>
          </w:divBdr>
        </w:div>
        <w:div w:id="766460997">
          <w:marLeft w:val="480"/>
          <w:marRight w:val="0"/>
          <w:marTop w:val="0"/>
          <w:marBottom w:val="0"/>
          <w:divBdr>
            <w:top w:val="none" w:sz="0" w:space="0" w:color="auto"/>
            <w:left w:val="none" w:sz="0" w:space="0" w:color="auto"/>
            <w:bottom w:val="none" w:sz="0" w:space="0" w:color="auto"/>
            <w:right w:val="none" w:sz="0" w:space="0" w:color="auto"/>
          </w:divBdr>
        </w:div>
        <w:div w:id="896280100">
          <w:marLeft w:val="480"/>
          <w:marRight w:val="0"/>
          <w:marTop w:val="0"/>
          <w:marBottom w:val="0"/>
          <w:divBdr>
            <w:top w:val="none" w:sz="0" w:space="0" w:color="auto"/>
            <w:left w:val="none" w:sz="0" w:space="0" w:color="auto"/>
            <w:bottom w:val="none" w:sz="0" w:space="0" w:color="auto"/>
            <w:right w:val="none" w:sz="0" w:space="0" w:color="auto"/>
          </w:divBdr>
        </w:div>
        <w:div w:id="837622666">
          <w:marLeft w:val="480"/>
          <w:marRight w:val="0"/>
          <w:marTop w:val="0"/>
          <w:marBottom w:val="0"/>
          <w:divBdr>
            <w:top w:val="none" w:sz="0" w:space="0" w:color="auto"/>
            <w:left w:val="none" w:sz="0" w:space="0" w:color="auto"/>
            <w:bottom w:val="none" w:sz="0" w:space="0" w:color="auto"/>
            <w:right w:val="none" w:sz="0" w:space="0" w:color="auto"/>
          </w:divBdr>
        </w:div>
        <w:div w:id="1765228644">
          <w:marLeft w:val="480"/>
          <w:marRight w:val="0"/>
          <w:marTop w:val="0"/>
          <w:marBottom w:val="0"/>
          <w:divBdr>
            <w:top w:val="none" w:sz="0" w:space="0" w:color="auto"/>
            <w:left w:val="none" w:sz="0" w:space="0" w:color="auto"/>
            <w:bottom w:val="none" w:sz="0" w:space="0" w:color="auto"/>
            <w:right w:val="none" w:sz="0" w:space="0" w:color="auto"/>
          </w:divBdr>
        </w:div>
        <w:div w:id="993948433">
          <w:marLeft w:val="480"/>
          <w:marRight w:val="0"/>
          <w:marTop w:val="0"/>
          <w:marBottom w:val="0"/>
          <w:divBdr>
            <w:top w:val="none" w:sz="0" w:space="0" w:color="auto"/>
            <w:left w:val="none" w:sz="0" w:space="0" w:color="auto"/>
            <w:bottom w:val="none" w:sz="0" w:space="0" w:color="auto"/>
            <w:right w:val="none" w:sz="0" w:space="0" w:color="auto"/>
          </w:divBdr>
        </w:div>
        <w:div w:id="238636882">
          <w:marLeft w:val="480"/>
          <w:marRight w:val="0"/>
          <w:marTop w:val="0"/>
          <w:marBottom w:val="0"/>
          <w:divBdr>
            <w:top w:val="none" w:sz="0" w:space="0" w:color="auto"/>
            <w:left w:val="none" w:sz="0" w:space="0" w:color="auto"/>
            <w:bottom w:val="none" w:sz="0" w:space="0" w:color="auto"/>
            <w:right w:val="none" w:sz="0" w:space="0" w:color="auto"/>
          </w:divBdr>
        </w:div>
        <w:div w:id="350768201">
          <w:marLeft w:val="480"/>
          <w:marRight w:val="0"/>
          <w:marTop w:val="0"/>
          <w:marBottom w:val="0"/>
          <w:divBdr>
            <w:top w:val="none" w:sz="0" w:space="0" w:color="auto"/>
            <w:left w:val="none" w:sz="0" w:space="0" w:color="auto"/>
            <w:bottom w:val="none" w:sz="0" w:space="0" w:color="auto"/>
            <w:right w:val="none" w:sz="0" w:space="0" w:color="auto"/>
          </w:divBdr>
        </w:div>
      </w:divsChild>
    </w:div>
    <w:div w:id="1456288124">
      <w:bodyDiv w:val="1"/>
      <w:marLeft w:val="0"/>
      <w:marRight w:val="0"/>
      <w:marTop w:val="0"/>
      <w:marBottom w:val="0"/>
      <w:divBdr>
        <w:top w:val="none" w:sz="0" w:space="0" w:color="auto"/>
        <w:left w:val="none" w:sz="0" w:space="0" w:color="auto"/>
        <w:bottom w:val="none" w:sz="0" w:space="0" w:color="auto"/>
        <w:right w:val="none" w:sz="0" w:space="0" w:color="auto"/>
      </w:divBdr>
    </w:div>
    <w:div w:id="1457142998">
      <w:bodyDiv w:val="1"/>
      <w:marLeft w:val="0"/>
      <w:marRight w:val="0"/>
      <w:marTop w:val="0"/>
      <w:marBottom w:val="0"/>
      <w:divBdr>
        <w:top w:val="none" w:sz="0" w:space="0" w:color="auto"/>
        <w:left w:val="none" w:sz="0" w:space="0" w:color="auto"/>
        <w:bottom w:val="none" w:sz="0" w:space="0" w:color="auto"/>
        <w:right w:val="none" w:sz="0" w:space="0" w:color="auto"/>
      </w:divBdr>
    </w:div>
    <w:div w:id="1457988606">
      <w:bodyDiv w:val="1"/>
      <w:marLeft w:val="0"/>
      <w:marRight w:val="0"/>
      <w:marTop w:val="0"/>
      <w:marBottom w:val="0"/>
      <w:divBdr>
        <w:top w:val="none" w:sz="0" w:space="0" w:color="auto"/>
        <w:left w:val="none" w:sz="0" w:space="0" w:color="auto"/>
        <w:bottom w:val="none" w:sz="0" w:space="0" w:color="auto"/>
        <w:right w:val="none" w:sz="0" w:space="0" w:color="auto"/>
      </w:divBdr>
    </w:div>
    <w:div w:id="1459832934">
      <w:bodyDiv w:val="1"/>
      <w:marLeft w:val="0"/>
      <w:marRight w:val="0"/>
      <w:marTop w:val="0"/>
      <w:marBottom w:val="0"/>
      <w:divBdr>
        <w:top w:val="none" w:sz="0" w:space="0" w:color="auto"/>
        <w:left w:val="none" w:sz="0" w:space="0" w:color="auto"/>
        <w:bottom w:val="none" w:sz="0" w:space="0" w:color="auto"/>
        <w:right w:val="none" w:sz="0" w:space="0" w:color="auto"/>
      </w:divBdr>
    </w:div>
    <w:div w:id="1460106134">
      <w:bodyDiv w:val="1"/>
      <w:marLeft w:val="0"/>
      <w:marRight w:val="0"/>
      <w:marTop w:val="0"/>
      <w:marBottom w:val="0"/>
      <w:divBdr>
        <w:top w:val="none" w:sz="0" w:space="0" w:color="auto"/>
        <w:left w:val="none" w:sz="0" w:space="0" w:color="auto"/>
        <w:bottom w:val="none" w:sz="0" w:space="0" w:color="auto"/>
        <w:right w:val="none" w:sz="0" w:space="0" w:color="auto"/>
      </w:divBdr>
    </w:div>
    <w:div w:id="1461681412">
      <w:bodyDiv w:val="1"/>
      <w:marLeft w:val="0"/>
      <w:marRight w:val="0"/>
      <w:marTop w:val="0"/>
      <w:marBottom w:val="0"/>
      <w:divBdr>
        <w:top w:val="none" w:sz="0" w:space="0" w:color="auto"/>
        <w:left w:val="none" w:sz="0" w:space="0" w:color="auto"/>
        <w:bottom w:val="none" w:sz="0" w:space="0" w:color="auto"/>
        <w:right w:val="none" w:sz="0" w:space="0" w:color="auto"/>
      </w:divBdr>
    </w:div>
    <w:div w:id="1462379904">
      <w:bodyDiv w:val="1"/>
      <w:marLeft w:val="0"/>
      <w:marRight w:val="0"/>
      <w:marTop w:val="0"/>
      <w:marBottom w:val="0"/>
      <w:divBdr>
        <w:top w:val="none" w:sz="0" w:space="0" w:color="auto"/>
        <w:left w:val="none" w:sz="0" w:space="0" w:color="auto"/>
        <w:bottom w:val="none" w:sz="0" w:space="0" w:color="auto"/>
        <w:right w:val="none" w:sz="0" w:space="0" w:color="auto"/>
      </w:divBdr>
    </w:div>
    <w:div w:id="1465074247">
      <w:bodyDiv w:val="1"/>
      <w:marLeft w:val="0"/>
      <w:marRight w:val="0"/>
      <w:marTop w:val="0"/>
      <w:marBottom w:val="0"/>
      <w:divBdr>
        <w:top w:val="none" w:sz="0" w:space="0" w:color="auto"/>
        <w:left w:val="none" w:sz="0" w:space="0" w:color="auto"/>
        <w:bottom w:val="none" w:sz="0" w:space="0" w:color="auto"/>
        <w:right w:val="none" w:sz="0" w:space="0" w:color="auto"/>
      </w:divBdr>
    </w:div>
    <w:div w:id="1465585873">
      <w:bodyDiv w:val="1"/>
      <w:marLeft w:val="0"/>
      <w:marRight w:val="0"/>
      <w:marTop w:val="0"/>
      <w:marBottom w:val="0"/>
      <w:divBdr>
        <w:top w:val="none" w:sz="0" w:space="0" w:color="auto"/>
        <w:left w:val="none" w:sz="0" w:space="0" w:color="auto"/>
        <w:bottom w:val="none" w:sz="0" w:space="0" w:color="auto"/>
        <w:right w:val="none" w:sz="0" w:space="0" w:color="auto"/>
      </w:divBdr>
    </w:div>
    <w:div w:id="1466309328">
      <w:bodyDiv w:val="1"/>
      <w:marLeft w:val="0"/>
      <w:marRight w:val="0"/>
      <w:marTop w:val="0"/>
      <w:marBottom w:val="0"/>
      <w:divBdr>
        <w:top w:val="none" w:sz="0" w:space="0" w:color="auto"/>
        <w:left w:val="none" w:sz="0" w:space="0" w:color="auto"/>
        <w:bottom w:val="none" w:sz="0" w:space="0" w:color="auto"/>
        <w:right w:val="none" w:sz="0" w:space="0" w:color="auto"/>
      </w:divBdr>
    </w:div>
    <w:div w:id="1466701390">
      <w:bodyDiv w:val="1"/>
      <w:marLeft w:val="0"/>
      <w:marRight w:val="0"/>
      <w:marTop w:val="0"/>
      <w:marBottom w:val="0"/>
      <w:divBdr>
        <w:top w:val="none" w:sz="0" w:space="0" w:color="auto"/>
        <w:left w:val="none" w:sz="0" w:space="0" w:color="auto"/>
        <w:bottom w:val="none" w:sz="0" w:space="0" w:color="auto"/>
        <w:right w:val="none" w:sz="0" w:space="0" w:color="auto"/>
      </w:divBdr>
    </w:div>
    <w:div w:id="1466897717">
      <w:bodyDiv w:val="1"/>
      <w:marLeft w:val="0"/>
      <w:marRight w:val="0"/>
      <w:marTop w:val="0"/>
      <w:marBottom w:val="0"/>
      <w:divBdr>
        <w:top w:val="none" w:sz="0" w:space="0" w:color="auto"/>
        <w:left w:val="none" w:sz="0" w:space="0" w:color="auto"/>
        <w:bottom w:val="none" w:sz="0" w:space="0" w:color="auto"/>
        <w:right w:val="none" w:sz="0" w:space="0" w:color="auto"/>
      </w:divBdr>
    </w:div>
    <w:div w:id="1467698075">
      <w:bodyDiv w:val="1"/>
      <w:marLeft w:val="0"/>
      <w:marRight w:val="0"/>
      <w:marTop w:val="0"/>
      <w:marBottom w:val="0"/>
      <w:divBdr>
        <w:top w:val="none" w:sz="0" w:space="0" w:color="auto"/>
        <w:left w:val="none" w:sz="0" w:space="0" w:color="auto"/>
        <w:bottom w:val="none" w:sz="0" w:space="0" w:color="auto"/>
        <w:right w:val="none" w:sz="0" w:space="0" w:color="auto"/>
      </w:divBdr>
      <w:divsChild>
        <w:div w:id="934895724">
          <w:marLeft w:val="480"/>
          <w:marRight w:val="0"/>
          <w:marTop w:val="0"/>
          <w:marBottom w:val="0"/>
          <w:divBdr>
            <w:top w:val="none" w:sz="0" w:space="0" w:color="auto"/>
            <w:left w:val="none" w:sz="0" w:space="0" w:color="auto"/>
            <w:bottom w:val="none" w:sz="0" w:space="0" w:color="auto"/>
            <w:right w:val="none" w:sz="0" w:space="0" w:color="auto"/>
          </w:divBdr>
        </w:div>
        <w:div w:id="161091033">
          <w:marLeft w:val="480"/>
          <w:marRight w:val="0"/>
          <w:marTop w:val="0"/>
          <w:marBottom w:val="0"/>
          <w:divBdr>
            <w:top w:val="none" w:sz="0" w:space="0" w:color="auto"/>
            <w:left w:val="none" w:sz="0" w:space="0" w:color="auto"/>
            <w:bottom w:val="none" w:sz="0" w:space="0" w:color="auto"/>
            <w:right w:val="none" w:sz="0" w:space="0" w:color="auto"/>
          </w:divBdr>
        </w:div>
        <w:div w:id="831606031">
          <w:marLeft w:val="480"/>
          <w:marRight w:val="0"/>
          <w:marTop w:val="0"/>
          <w:marBottom w:val="0"/>
          <w:divBdr>
            <w:top w:val="none" w:sz="0" w:space="0" w:color="auto"/>
            <w:left w:val="none" w:sz="0" w:space="0" w:color="auto"/>
            <w:bottom w:val="none" w:sz="0" w:space="0" w:color="auto"/>
            <w:right w:val="none" w:sz="0" w:space="0" w:color="auto"/>
          </w:divBdr>
        </w:div>
        <w:div w:id="1408652097">
          <w:marLeft w:val="480"/>
          <w:marRight w:val="0"/>
          <w:marTop w:val="0"/>
          <w:marBottom w:val="0"/>
          <w:divBdr>
            <w:top w:val="none" w:sz="0" w:space="0" w:color="auto"/>
            <w:left w:val="none" w:sz="0" w:space="0" w:color="auto"/>
            <w:bottom w:val="none" w:sz="0" w:space="0" w:color="auto"/>
            <w:right w:val="none" w:sz="0" w:space="0" w:color="auto"/>
          </w:divBdr>
        </w:div>
        <w:div w:id="1434743095">
          <w:marLeft w:val="480"/>
          <w:marRight w:val="0"/>
          <w:marTop w:val="0"/>
          <w:marBottom w:val="0"/>
          <w:divBdr>
            <w:top w:val="none" w:sz="0" w:space="0" w:color="auto"/>
            <w:left w:val="none" w:sz="0" w:space="0" w:color="auto"/>
            <w:bottom w:val="none" w:sz="0" w:space="0" w:color="auto"/>
            <w:right w:val="none" w:sz="0" w:space="0" w:color="auto"/>
          </w:divBdr>
        </w:div>
        <w:div w:id="1636137212">
          <w:marLeft w:val="480"/>
          <w:marRight w:val="0"/>
          <w:marTop w:val="0"/>
          <w:marBottom w:val="0"/>
          <w:divBdr>
            <w:top w:val="none" w:sz="0" w:space="0" w:color="auto"/>
            <w:left w:val="none" w:sz="0" w:space="0" w:color="auto"/>
            <w:bottom w:val="none" w:sz="0" w:space="0" w:color="auto"/>
            <w:right w:val="none" w:sz="0" w:space="0" w:color="auto"/>
          </w:divBdr>
        </w:div>
        <w:div w:id="2129933378">
          <w:marLeft w:val="480"/>
          <w:marRight w:val="0"/>
          <w:marTop w:val="0"/>
          <w:marBottom w:val="0"/>
          <w:divBdr>
            <w:top w:val="none" w:sz="0" w:space="0" w:color="auto"/>
            <w:left w:val="none" w:sz="0" w:space="0" w:color="auto"/>
            <w:bottom w:val="none" w:sz="0" w:space="0" w:color="auto"/>
            <w:right w:val="none" w:sz="0" w:space="0" w:color="auto"/>
          </w:divBdr>
        </w:div>
        <w:div w:id="1845239247">
          <w:marLeft w:val="480"/>
          <w:marRight w:val="0"/>
          <w:marTop w:val="0"/>
          <w:marBottom w:val="0"/>
          <w:divBdr>
            <w:top w:val="none" w:sz="0" w:space="0" w:color="auto"/>
            <w:left w:val="none" w:sz="0" w:space="0" w:color="auto"/>
            <w:bottom w:val="none" w:sz="0" w:space="0" w:color="auto"/>
            <w:right w:val="none" w:sz="0" w:space="0" w:color="auto"/>
          </w:divBdr>
        </w:div>
        <w:div w:id="1738046956">
          <w:marLeft w:val="480"/>
          <w:marRight w:val="0"/>
          <w:marTop w:val="0"/>
          <w:marBottom w:val="0"/>
          <w:divBdr>
            <w:top w:val="none" w:sz="0" w:space="0" w:color="auto"/>
            <w:left w:val="none" w:sz="0" w:space="0" w:color="auto"/>
            <w:bottom w:val="none" w:sz="0" w:space="0" w:color="auto"/>
            <w:right w:val="none" w:sz="0" w:space="0" w:color="auto"/>
          </w:divBdr>
        </w:div>
        <w:div w:id="187838797">
          <w:marLeft w:val="480"/>
          <w:marRight w:val="0"/>
          <w:marTop w:val="0"/>
          <w:marBottom w:val="0"/>
          <w:divBdr>
            <w:top w:val="none" w:sz="0" w:space="0" w:color="auto"/>
            <w:left w:val="none" w:sz="0" w:space="0" w:color="auto"/>
            <w:bottom w:val="none" w:sz="0" w:space="0" w:color="auto"/>
            <w:right w:val="none" w:sz="0" w:space="0" w:color="auto"/>
          </w:divBdr>
        </w:div>
        <w:div w:id="1005136153">
          <w:marLeft w:val="480"/>
          <w:marRight w:val="0"/>
          <w:marTop w:val="0"/>
          <w:marBottom w:val="0"/>
          <w:divBdr>
            <w:top w:val="none" w:sz="0" w:space="0" w:color="auto"/>
            <w:left w:val="none" w:sz="0" w:space="0" w:color="auto"/>
            <w:bottom w:val="none" w:sz="0" w:space="0" w:color="auto"/>
            <w:right w:val="none" w:sz="0" w:space="0" w:color="auto"/>
          </w:divBdr>
        </w:div>
        <w:div w:id="1356156289">
          <w:marLeft w:val="480"/>
          <w:marRight w:val="0"/>
          <w:marTop w:val="0"/>
          <w:marBottom w:val="0"/>
          <w:divBdr>
            <w:top w:val="none" w:sz="0" w:space="0" w:color="auto"/>
            <w:left w:val="none" w:sz="0" w:space="0" w:color="auto"/>
            <w:bottom w:val="none" w:sz="0" w:space="0" w:color="auto"/>
            <w:right w:val="none" w:sz="0" w:space="0" w:color="auto"/>
          </w:divBdr>
        </w:div>
        <w:div w:id="675154401">
          <w:marLeft w:val="480"/>
          <w:marRight w:val="0"/>
          <w:marTop w:val="0"/>
          <w:marBottom w:val="0"/>
          <w:divBdr>
            <w:top w:val="none" w:sz="0" w:space="0" w:color="auto"/>
            <w:left w:val="none" w:sz="0" w:space="0" w:color="auto"/>
            <w:bottom w:val="none" w:sz="0" w:space="0" w:color="auto"/>
            <w:right w:val="none" w:sz="0" w:space="0" w:color="auto"/>
          </w:divBdr>
        </w:div>
        <w:div w:id="1314718901">
          <w:marLeft w:val="480"/>
          <w:marRight w:val="0"/>
          <w:marTop w:val="0"/>
          <w:marBottom w:val="0"/>
          <w:divBdr>
            <w:top w:val="none" w:sz="0" w:space="0" w:color="auto"/>
            <w:left w:val="none" w:sz="0" w:space="0" w:color="auto"/>
            <w:bottom w:val="none" w:sz="0" w:space="0" w:color="auto"/>
            <w:right w:val="none" w:sz="0" w:space="0" w:color="auto"/>
          </w:divBdr>
        </w:div>
        <w:div w:id="1936358252">
          <w:marLeft w:val="480"/>
          <w:marRight w:val="0"/>
          <w:marTop w:val="0"/>
          <w:marBottom w:val="0"/>
          <w:divBdr>
            <w:top w:val="none" w:sz="0" w:space="0" w:color="auto"/>
            <w:left w:val="none" w:sz="0" w:space="0" w:color="auto"/>
            <w:bottom w:val="none" w:sz="0" w:space="0" w:color="auto"/>
            <w:right w:val="none" w:sz="0" w:space="0" w:color="auto"/>
          </w:divBdr>
        </w:div>
        <w:div w:id="727653802">
          <w:marLeft w:val="480"/>
          <w:marRight w:val="0"/>
          <w:marTop w:val="0"/>
          <w:marBottom w:val="0"/>
          <w:divBdr>
            <w:top w:val="none" w:sz="0" w:space="0" w:color="auto"/>
            <w:left w:val="none" w:sz="0" w:space="0" w:color="auto"/>
            <w:bottom w:val="none" w:sz="0" w:space="0" w:color="auto"/>
            <w:right w:val="none" w:sz="0" w:space="0" w:color="auto"/>
          </w:divBdr>
        </w:div>
        <w:div w:id="1197697362">
          <w:marLeft w:val="480"/>
          <w:marRight w:val="0"/>
          <w:marTop w:val="0"/>
          <w:marBottom w:val="0"/>
          <w:divBdr>
            <w:top w:val="none" w:sz="0" w:space="0" w:color="auto"/>
            <w:left w:val="none" w:sz="0" w:space="0" w:color="auto"/>
            <w:bottom w:val="none" w:sz="0" w:space="0" w:color="auto"/>
            <w:right w:val="none" w:sz="0" w:space="0" w:color="auto"/>
          </w:divBdr>
        </w:div>
        <w:div w:id="1352604512">
          <w:marLeft w:val="480"/>
          <w:marRight w:val="0"/>
          <w:marTop w:val="0"/>
          <w:marBottom w:val="0"/>
          <w:divBdr>
            <w:top w:val="none" w:sz="0" w:space="0" w:color="auto"/>
            <w:left w:val="none" w:sz="0" w:space="0" w:color="auto"/>
            <w:bottom w:val="none" w:sz="0" w:space="0" w:color="auto"/>
            <w:right w:val="none" w:sz="0" w:space="0" w:color="auto"/>
          </w:divBdr>
        </w:div>
        <w:div w:id="124399695">
          <w:marLeft w:val="480"/>
          <w:marRight w:val="0"/>
          <w:marTop w:val="0"/>
          <w:marBottom w:val="0"/>
          <w:divBdr>
            <w:top w:val="none" w:sz="0" w:space="0" w:color="auto"/>
            <w:left w:val="none" w:sz="0" w:space="0" w:color="auto"/>
            <w:bottom w:val="none" w:sz="0" w:space="0" w:color="auto"/>
            <w:right w:val="none" w:sz="0" w:space="0" w:color="auto"/>
          </w:divBdr>
        </w:div>
        <w:div w:id="1247571448">
          <w:marLeft w:val="480"/>
          <w:marRight w:val="0"/>
          <w:marTop w:val="0"/>
          <w:marBottom w:val="0"/>
          <w:divBdr>
            <w:top w:val="none" w:sz="0" w:space="0" w:color="auto"/>
            <w:left w:val="none" w:sz="0" w:space="0" w:color="auto"/>
            <w:bottom w:val="none" w:sz="0" w:space="0" w:color="auto"/>
            <w:right w:val="none" w:sz="0" w:space="0" w:color="auto"/>
          </w:divBdr>
        </w:div>
        <w:div w:id="1050038621">
          <w:marLeft w:val="480"/>
          <w:marRight w:val="0"/>
          <w:marTop w:val="0"/>
          <w:marBottom w:val="0"/>
          <w:divBdr>
            <w:top w:val="none" w:sz="0" w:space="0" w:color="auto"/>
            <w:left w:val="none" w:sz="0" w:space="0" w:color="auto"/>
            <w:bottom w:val="none" w:sz="0" w:space="0" w:color="auto"/>
            <w:right w:val="none" w:sz="0" w:space="0" w:color="auto"/>
          </w:divBdr>
        </w:div>
        <w:div w:id="1579679908">
          <w:marLeft w:val="480"/>
          <w:marRight w:val="0"/>
          <w:marTop w:val="0"/>
          <w:marBottom w:val="0"/>
          <w:divBdr>
            <w:top w:val="none" w:sz="0" w:space="0" w:color="auto"/>
            <w:left w:val="none" w:sz="0" w:space="0" w:color="auto"/>
            <w:bottom w:val="none" w:sz="0" w:space="0" w:color="auto"/>
            <w:right w:val="none" w:sz="0" w:space="0" w:color="auto"/>
          </w:divBdr>
        </w:div>
        <w:div w:id="789085668">
          <w:marLeft w:val="480"/>
          <w:marRight w:val="0"/>
          <w:marTop w:val="0"/>
          <w:marBottom w:val="0"/>
          <w:divBdr>
            <w:top w:val="none" w:sz="0" w:space="0" w:color="auto"/>
            <w:left w:val="none" w:sz="0" w:space="0" w:color="auto"/>
            <w:bottom w:val="none" w:sz="0" w:space="0" w:color="auto"/>
            <w:right w:val="none" w:sz="0" w:space="0" w:color="auto"/>
          </w:divBdr>
        </w:div>
        <w:div w:id="1334333417">
          <w:marLeft w:val="480"/>
          <w:marRight w:val="0"/>
          <w:marTop w:val="0"/>
          <w:marBottom w:val="0"/>
          <w:divBdr>
            <w:top w:val="none" w:sz="0" w:space="0" w:color="auto"/>
            <w:left w:val="none" w:sz="0" w:space="0" w:color="auto"/>
            <w:bottom w:val="none" w:sz="0" w:space="0" w:color="auto"/>
            <w:right w:val="none" w:sz="0" w:space="0" w:color="auto"/>
          </w:divBdr>
        </w:div>
        <w:div w:id="1764958809">
          <w:marLeft w:val="480"/>
          <w:marRight w:val="0"/>
          <w:marTop w:val="0"/>
          <w:marBottom w:val="0"/>
          <w:divBdr>
            <w:top w:val="none" w:sz="0" w:space="0" w:color="auto"/>
            <w:left w:val="none" w:sz="0" w:space="0" w:color="auto"/>
            <w:bottom w:val="none" w:sz="0" w:space="0" w:color="auto"/>
            <w:right w:val="none" w:sz="0" w:space="0" w:color="auto"/>
          </w:divBdr>
        </w:div>
        <w:div w:id="273098209">
          <w:marLeft w:val="480"/>
          <w:marRight w:val="0"/>
          <w:marTop w:val="0"/>
          <w:marBottom w:val="0"/>
          <w:divBdr>
            <w:top w:val="none" w:sz="0" w:space="0" w:color="auto"/>
            <w:left w:val="none" w:sz="0" w:space="0" w:color="auto"/>
            <w:bottom w:val="none" w:sz="0" w:space="0" w:color="auto"/>
            <w:right w:val="none" w:sz="0" w:space="0" w:color="auto"/>
          </w:divBdr>
        </w:div>
        <w:div w:id="1483740541">
          <w:marLeft w:val="480"/>
          <w:marRight w:val="0"/>
          <w:marTop w:val="0"/>
          <w:marBottom w:val="0"/>
          <w:divBdr>
            <w:top w:val="none" w:sz="0" w:space="0" w:color="auto"/>
            <w:left w:val="none" w:sz="0" w:space="0" w:color="auto"/>
            <w:bottom w:val="none" w:sz="0" w:space="0" w:color="auto"/>
            <w:right w:val="none" w:sz="0" w:space="0" w:color="auto"/>
          </w:divBdr>
        </w:div>
        <w:div w:id="1069155440">
          <w:marLeft w:val="480"/>
          <w:marRight w:val="0"/>
          <w:marTop w:val="0"/>
          <w:marBottom w:val="0"/>
          <w:divBdr>
            <w:top w:val="none" w:sz="0" w:space="0" w:color="auto"/>
            <w:left w:val="none" w:sz="0" w:space="0" w:color="auto"/>
            <w:bottom w:val="none" w:sz="0" w:space="0" w:color="auto"/>
            <w:right w:val="none" w:sz="0" w:space="0" w:color="auto"/>
          </w:divBdr>
        </w:div>
        <w:div w:id="1821261631">
          <w:marLeft w:val="480"/>
          <w:marRight w:val="0"/>
          <w:marTop w:val="0"/>
          <w:marBottom w:val="0"/>
          <w:divBdr>
            <w:top w:val="none" w:sz="0" w:space="0" w:color="auto"/>
            <w:left w:val="none" w:sz="0" w:space="0" w:color="auto"/>
            <w:bottom w:val="none" w:sz="0" w:space="0" w:color="auto"/>
            <w:right w:val="none" w:sz="0" w:space="0" w:color="auto"/>
          </w:divBdr>
        </w:div>
        <w:div w:id="169607288">
          <w:marLeft w:val="480"/>
          <w:marRight w:val="0"/>
          <w:marTop w:val="0"/>
          <w:marBottom w:val="0"/>
          <w:divBdr>
            <w:top w:val="none" w:sz="0" w:space="0" w:color="auto"/>
            <w:left w:val="none" w:sz="0" w:space="0" w:color="auto"/>
            <w:bottom w:val="none" w:sz="0" w:space="0" w:color="auto"/>
            <w:right w:val="none" w:sz="0" w:space="0" w:color="auto"/>
          </w:divBdr>
        </w:div>
        <w:div w:id="2078282532">
          <w:marLeft w:val="480"/>
          <w:marRight w:val="0"/>
          <w:marTop w:val="0"/>
          <w:marBottom w:val="0"/>
          <w:divBdr>
            <w:top w:val="none" w:sz="0" w:space="0" w:color="auto"/>
            <w:left w:val="none" w:sz="0" w:space="0" w:color="auto"/>
            <w:bottom w:val="none" w:sz="0" w:space="0" w:color="auto"/>
            <w:right w:val="none" w:sz="0" w:space="0" w:color="auto"/>
          </w:divBdr>
        </w:div>
        <w:div w:id="1107241051">
          <w:marLeft w:val="480"/>
          <w:marRight w:val="0"/>
          <w:marTop w:val="0"/>
          <w:marBottom w:val="0"/>
          <w:divBdr>
            <w:top w:val="none" w:sz="0" w:space="0" w:color="auto"/>
            <w:left w:val="none" w:sz="0" w:space="0" w:color="auto"/>
            <w:bottom w:val="none" w:sz="0" w:space="0" w:color="auto"/>
            <w:right w:val="none" w:sz="0" w:space="0" w:color="auto"/>
          </w:divBdr>
        </w:div>
        <w:div w:id="1146821276">
          <w:marLeft w:val="480"/>
          <w:marRight w:val="0"/>
          <w:marTop w:val="0"/>
          <w:marBottom w:val="0"/>
          <w:divBdr>
            <w:top w:val="none" w:sz="0" w:space="0" w:color="auto"/>
            <w:left w:val="none" w:sz="0" w:space="0" w:color="auto"/>
            <w:bottom w:val="none" w:sz="0" w:space="0" w:color="auto"/>
            <w:right w:val="none" w:sz="0" w:space="0" w:color="auto"/>
          </w:divBdr>
        </w:div>
        <w:div w:id="746153270">
          <w:marLeft w:val="480"/>
          <w:marRight w:val="0"/>
          <w:marTop w:val="0"/>
          <w:marBottom w:val="0"/>
          <w:divBdr>
            <w:top w:val="none" w:sz="0" w:space="0" w:color="auto"/>
            <w:left w:val="none" w:sz="0" w:space="0" w:color="auto"/>
            <w:bottom w:val="none" w:sz="0" w:space="0" w:color="auto"/>
            <w:right w:val="none" w:sz="0" w:space="0" w:color="auto"/>
          </w:divBdr>
        </w:div>
        <w:div w:id="41902607">
          <w:marLeft w:val="480"/>
          <w:marRight w:val="0"/>
          <w:marTop w:val="0"/>
          <w:marBottom w:val="0"/>
          <w:divBdr>
            <w:top w:val="none" w:sz="0" w:space="0" w:color="auto"/>
            <w:left w:val="none" w:sz="0" w:space="0" w:color="auto"/>
            <w:bottom w:val="none" w:sz="0" w:space="0" w:color="auto"/>
            <w:right w:val="none" w:sz="0" w:space="0" w:color="auto"/>
          </w:divBdr>
        </w:div>
        <w:div w:id="197397031">
          <w:marLeft w:val="480"/>
          <w:marRight w:val="0"/>
          <w:marTop w:val="0"/>
          <w:marBottom w:val="0"/>
          <w:divBdr>
            <w:top w:val="none" w:sz="0" w:space="0" w:color="auto"/>
            <w:left w:val="none" w:sz="0" w:space="0" w:color="auto"/>
            <w:bottom w:val="none" w:sz="0" w:space="0" w:color="auto"/>
            <w:right w:val="none" w:sz="0" w:space="0" w:color="auto"/>
          </w:divBdr>
        </w:div>
        <w:div w:id="278073683">
          <w:marLeft w:val="480"/>
          <w:marRight w:val="0"/>
          <w:marTop w:val="0"/>
          <w:marBottom w:val="0"/>
          <w:divBdr>
            <w:top w:val="none" w:sz="0" w:space="0" w:color="auto"/>
            <w:left w:val="none" w:sz="0" w:space="0" w:color="auto"/>
            <w:bottom w:val="none" w:sz="0" w:space="0" w:color="auto"/>
            <w:right w:val="none" w:sz="0" w:space="0" w:color="auto"/>
          </w:divBdr>
        </w:div>
        <w:div w:id="60257848">
          <w:marLeft w:val="480"/>
          <w:marRight w:val="0"/>
          <w:marTop w:val="0"/>
          <w:marBottom w:val="0"/>
          <w:divBdr>
            <w:top w:val="none" w:sz="0" w:space="0" w:color="auto"/>
            <w:left w:val="none" w:sz="0" w:space="0" w:color="auto"/>
            <w:bottom w:val="none" w:sz="0" w:space="0" w:color="auto"/>
            <w:right w:val="none" w:sz="0" w:space="0" w:color="auto"/>
          </w:divBdr>
        </w:div>
        <w:div w:id="1807774895">
          <w:marLeft w:val="480"/>
          <w:marRight w:val="0"/>
          <w:marTop w:val="0"/>
          <w:marBottom w:val="0"/>
          <w:divBdr>
            <w:top w:val="none" w:sz="0" w:space="0" w:color="auto"/>
            <w:left w:val="none" w:sz="0" w:space="0" w:color="auto"/>
            <w:bottom w:val="none" w:sz="0" w:space="0" w:color="auto"/>
            <w:right w:val="none" w:sz="0" w:space="0" w:color="auto"/>
          </w:divBdr>
        </w:div>
        <w:div w:id="279920645">
          <w:marLeft w:val="480"/>
          <w:marRight w:val="0"/>
          <w:marTop w:val="0"/>
          <w:marBottom w:val="0"/>
          <w:divBdr>
            <w:top w:val="none" w:sz="0" w:space="0" w:color="auto"/>
            <w:left w:val="none" w:sz="0" w:space="0" w:color="auto"/>
            <w:bottom w:val="none" w:sz="0" w:space="0" w:color="auto"/>
            <w:right w:val="none" w:sz="0" w:space="0" w:color="auto"/>
          </w:divBdr>
        </w:div>
        <w:div w:id="598874058">
          <w:marLeft w:val="480"/>
          <w:marRight w:val="0"/>
          <w:marTop w:val="0"/>
          <w:marBottom w:val="0"/>
          <w:divBdr>
            <w:top w:val="none" w:sz="0" w:space="0" w:color="auto"/>
            <w:left w:val="none" w:sz="0" w:space="0" w:color="auto"/>
            <w:bottom w:val="none" w:sz="0" w:space="0" w:color="auto"/>
            <w:right w:val="none" w:sz="0" w:space="0" w:color="auto"/>
          </w:divBdr>
        </w:div>
      </w:divsChild>
    </w:div>
    <w:div w:id="1470129869">
      <w:bodyDiv w:val="1"/>
      <w:marLeft w:val="0"/>
      <w:marRight w:val="0"/>
      <w:marTop w:val="0"/>
      <w:marBottom w:val="0"/>
      <w:divBdr>
        <w:top w:val="none" w:sz="0" w:space="0" w:color="auto"/>
        <w:left w:val="none" w:sz="0" w:space="0" w:color="auto"/>
        <w:bottom w:val="none" w:sz="0" w:space="0" w:color="auto"/>
        <w:right w:val="none" w:sz="0" w:space="0" w:color="auto"/>
      </w:divBdr>
    </w:div>
    <w:div w:id="1470780779">
      <w:bodyDiv w:val="1"/>
      <w:marLeft w:val="0"/>
      <w:marRight w:val="0"/>
      <w:marTop w:val="0"/>
      <w:marBottom w:val="0"/>
      <w:divBdr>
        <w:top w:val="none" w:sz="0" w:space="0" w:color="auto"/>
        <w:left w:val="none" w:sz="0" w:space="0" w:color="auto"/>
        <w:bottom w:val="none" w:sz="0" w:space="0" w:color="auto"/>
        <w:right w:val="none" w:sz="0" w:space="0" w:color="auto"/>
      </w:divBdr>
    </w:div>
    <w:div w:id="1470780887">
      <w:bodyDiv w:val="1"/>
      <w:marLeft w:val="0"/>
      <w:marRight w:val="0"/>
      <w:marTop w:val="0"/>
      <w:marBottom w:val="0"/>
      <w:divBdr>
        <w:top w:val="none" w:sz="0" w:space="0" w:color="auto"/>
        <w:left w:val="none" w:sz="0" w:space="0" w:color="auto"/>
        <w:bottom w:val="none" w:sz="0" w:space="0" w:color="auto"/>
        <w:right w:val="none" w:sz="0" w:space="0" w:color="auto"/>
      </w:divBdr>
    </w:div>
    <w:div w:id="1471435678">
      <w:bodyDiv w:val="1"/>
      <w:marLeft w:val="0"/>
      <w:marRight w:val="0"/>
      <w:marTop w:val="0"/>
      <w:marBottom w:val="0"/>
      <w:divBdr>
        <w:top w:val="none" w:sz="0" w:space="0" w:color="auto"/>
        <w:left w:val="none" w:sz="0" w:space="0" w:color="auto"/>
        <w:bottom w:val="none" w:sz="0" w:space="0" w:color="auto"/>
        <w:right w:val="none" w:sz="0" w:space="0" w:color="auto"/>
      </w:divBdr>
    </w:div>
    <w:div w:id="1472206968">
      <w:bodyDiv w:val="1"/>
      <w:marLeft w:val="0"/>
      <w:marRight w:val="0"/>
      <w:marTop w:val="0"/>
      <w:marBottom w:val="0"/>
      <w:divBdr>
        <w:top w:val="none" w:sz="0" w:space="0" w:color="auto"/>
        <w:left w:val="none" w:sz="0" w:space="0" w:color="auto"/>
        <w:bottom w:val="none" w:sz="0" w:space="0" w:color="auto"/>
        <w:right w:val="none" w:sz="0" w:space="0" w:color="auto"/>
      </w:divBdr>
    </w:div>
    <w:div w:id="1472552729">
      <w:bodyDiv w:val="1"/>
      <w:marLeft w:val="0"/>
      <w:marRight w:val="0"/>
      <w:marTop w:val="0"/>
      <w:marBottom w:val="0"/>
      <w:divBdr>
        <w:top w:val="none" w:sz="0" w:space="0" w:color="auto"/>
        <w:left w:val="none" w:sz="0" w:space="0" w:color="auto"/>
        <w:bottom w:val="none" w:sz="0" w:space="0" w:color="auto"/>
        <w:right w:val="none" w:sz="0" w:space="0" w:color="auto"/>
      </w:divBdr>
    </w:div>
    <w:div w:id="1473669171">
      <w:bodyDiv w:val="1"/>
      <w:marLeft w:val="0"/>
      <w:marRight w:val="0"/>
      <w:marTop w:val="0"/>
      <w:marBottom w:val="0"/>
      <w:divBdr>
        <w:top w:val="none" w:sz="0" w:space="0" w:color="auto"/>
        <w:left w:val="none" w:sz="0" w:space="0" w:color="auto"/>
        <w:bottom w:val="none" w:sz="0" w:space="0" w:color="auto"/>
        <w:right w:val="none" w:sz="0" w:space="0" w:color="auto"/>
      </w:divBdr>
    </w:div>
    <w:div w:id="1475103480">
      <w:bodyDiv w:val="1"/>
      <w:marLeft w:val="0"/>
      <w:marRight w:val="0"/>
      <w:marTop w:val="0"/>
      <w:marBottom w:val="0"/>
      <w:divBdr>
        <w:top w:val="none" w:sz="0" w:space="0" w:color="auto"/>
        <w:left w:val="none" w:sz="0" w:space="0" w:color="auto"/>
        <w:bottom w:val="none" w:sz="0" w:space="0" w:color="auto"/>
        <w:right w:val="none" w:sz="0" w:space="0" w:color="auto"/>
      </w:divBdr>
    </w:div>
    <w:div w:id="1475635270">
      <w:bodyDiv w:val="1"/>
      <w:marLeft w:val="0"/>
      <w:marRight w:val="0"/>
      <w:marTop w:val="0"/>
      <w:marBottom w:val="0"/>
      <w:divBdr>
        <w:top w:val="none" w:sz="0" w:space="0" w:color="auto"/>
        <w:left w:val="none" w:sz="0" w:space="0" w:color="auto"/>
        <w:bottom w:val="none" w:sz="0" w:space="0" w:color="auto"/>
        <w:right w:val="none" w:sz="0" w:space="0" w:color="auto"/>
      </w:divBdr>
    </w:div>
    <w:div w:id="1476603541">
      <w:bodyDiv w:val="1"/>
      <w:marLeft w:val="0"/>
      <w:marRight w:val="0"/>
      <w:marTop w:val="0"/>
      <w:marBottom w:val="0"/>
      <w:divBdr>
        <w:top w:val="none" w:sz="0" w:space="0" w:color="auto"/>
        <w:left w:val="none" w:sz="0" w:space="0" w:color="auto"/>
        <w:bottom w:val="none" w:sz="0" w:space="0" w:color="auto"/>
        <w:right w:val="none" w:sz="0" w:space="0" w:color="auto"/>
      </w:divBdr>
    </w:div>
    <w:div w:id="1477800793">
      <w:bodyDiv w:val="1"/>
      <w:marLeft w:val="0"/>
      <w:marRight w:val="0"/>
      <w:marTop w:val="0"/>
      <w:marBottom w:val="0"/>
      <w:divBdr>
        <w:top w:val="none" w:sz="0" w:space="0" w:color="auto"/>
        <w:left w:val="none" w:sz="0" w:space="0" w:color="auto"/>
        <w:bottom w:val="none" w:sz="0" w:space="0" w:color="auto"/>
        <w:right w:val="none" w:sz="0" w:space="0" w:color="auto"/>
      </w:divBdr>
    </w:div>
    <w:div w:id="1479421545">
      <w:bodyDiv w:val="1"/>
      <w:marLeft w:val="0"/>
      <w:marRight w:val="0"/>
      <w:marTop w:val="0"/>
      <w:marBottom w:val="0"/>
      <w:divBdr>
        <w:top w:val="none" w:sz="0" w:space="0" w:color="auto"/>
        <w:left w:val="none" w:sz="0" w:space="0" w:color="auto"/>
        <w:bottom w:val="none" w:sz="0" w:space="0" w:color="auto"/>
        <w:right w:val="none" w:sz="0" w:space="0" w:color="auto"/>
      </w:divBdr>
    </w:div>
    <w:div w:id="1479421717">
      <w:bodyDiv w:val="1"/>
      <w:marLeft w:val="0"/>
      <w:marRight w:val="0"/>
      <w:marTop w:val="0"/>
      <w:marBottom w:val="0"/>
      <w:divBdr>
        <w:top w:val="none" w:sz="0" w:space="0" w:color="auto"/>
        <w:left w:val="none" w:sz="0" w:space="0" w:color="auto"/>
        <w:bottom w:val="none" w:sz="0" w:space="0" w:color="auto"/>
        <w:right w:val="none" w:sz="0" w:space="0" w:color="auto"/>
      </w:divBdr>
    </w:div>
    <w:div w:id="1479610736">
      <w:bodyDiv w:val="1"/>
      <w:marLeft w:val="0"/>
      <w:marRight w:val="0"/>
      <w:marTop w:val="0"/>
      <w:marBottom w:val="0"/>
      <w:divBdr>
        <w:top w:val="none" w:sz="0" w:space="0" w:color="auto"/>
        <w:left w:val="none" w:sz="0" w:space="0" w:color="auto"/>
        <w:bottom w:val="none" w:sz="0" w:space="0" w:color="auto"/>
        <w:right w:val="none" w:sz="0" w:space="0" w:color="auto"/>
      </w:divBdr>
    </w:div>
    <w:div w:id="1480197340">
      <w:bodyDiv w:val="1"/>
      <w:marLeft w:val="0"/>
      <w:marRight w:val="0"/>
      <w:marTop w:val="0"/>
      <w:marBottom w:val="0"/>
      <w:divBdr>
        <w:top w:val="none" w:sz="0" w:space="0" w:color="auto"/>
        <w:left w:val="none" w:sz="0" w:space="0" w:color="auto"/>
        <w:bottom w:val="none" w:sz="0" w:space="0" w:color="auto"/>
        <w:right w:val="none" w:sz="0" w:space="0" w:color="auto"/>
      </w:divBdr>
    </w:div>
    <w:div w:id="1482116991">
      <w:bodyDiv w:val="1"/>
      <w:marLeft w:val="0"/>
      <w:marRight w:val="0"/>
      <w:marTop w:val="0"/>
      <w:marBottom w:val="0"/>
      <w:divBdr>
        <w:top w:val="none" w:sz="0" w:space="0" w:color="auto"/>
        <w:left w:val="none" w:sz="0" w:space="0" w:color="auto"/>
        <w:bottom w:val="none" w:sz="0" w:space="0" w:color="auto"/>
        <w:right w:val="none" w:sz="0" w:space="0" w:color="auto"/>
      </w:divBdr>
    </w:div>
    <w:div w:id="1482770081">
      <w:bodyDiv w:val="1"/>
      <w:marLeft w:val="0"/>
      <w:marRight w:val="0"/>
      <w:marTop w:val="0"/>
      <w:marBottom w:val="0"/>
      <w:divBdr>
        <w:top w:val="none" w:sz="0" w:space="0" w:color="auto"/>
        <w:left w:val="none" w:sz="0" w:space="0" w:color="auto"/>
        <w:bottom w:val="none" w:sz="0" w:space="0" w:color="auto"/>
        <w:right w:val="none" w:sz="0" w:space="0" w:color="auto"/>
      </w:divBdr>
    </w:div>
    <w:div w:id="1483622895">
      <w:bodyDiv w:val="1"/>
      <w:marLeft w:val="0"/>
      <w:marRight w:val="0"/>
      <w:marTop w:val="0"/>
      <w:marBottom w:val="0"/>
      <w:divBdr>
        <w:top w:val="none" w:sz="0" w:space="0" w:color="auto"/>
        <w:left w:val="none" w:sz="0" w:space="0" w:color="auto"/>
        <w:bottom w:val="none" w:sz="0" w:space="0" w:color="auto"/>
        <w:right w:val="none" w:sz="0" w:space="0" w:color="auto"/>
      </w:divBdr>
    </w:div>
    <w:div w:id="1484465528">
      <w:bodyDiv w:val="1"/>
      <w:marLeft w:val="0"/>
      <w:marRight w:val="0"/>
      <w:marTop w:val="0"/>
      <w:marBottom w:val="0"/>
      <w:divBdr>
        <w:top w:val="none" w:sz="0" w:space="0" w:color="auto"/>
        <w:left w:val="none" w:sz="0" w:space="0" w:color="auto"/>
        <w:bottom w:val="none" w:sz="0" w:space="0" w:color="auto"/>
        <w:right w:val="none" w:sz="0" w:space="0" w:color="auto"/>
      </w:divBdr>
    </w:div>
    <w:div w:id="1487629255">
      <w:bodyDiv w:val="1"/>
      <w:marLeft w:val="0"/>
      <w:marRight w:val="0"/>
      <w:marTop w:val="0"/>
      <w:marBottom w:val="0"/>
      <w:divBdr>
        <w:top w:val="none" w:sz="0" w:space="0" w:color="auto"/>
        <w:left w:val="none" w:sz="0" w:space="0" w:color="auto"/>
        <w:bottom w:val="none" w:sz="0" w:space="0" w:color="auto"/>
        <w:right w:val="none" w:sz="0" w:space="0" w:color="auto"/>
      </w:divBdr>
    </w:div>
    <w:div w:id="1488323603">
      <w:bodyDiv w:val="1"/>
      <w:marLeft w:val="0"/>
      <w:marRight w:val="0"/>
      <w:marTop w:val="0"/>
      <w:marBottom w:val="0"/>
      <w:divBdr>
        <w:top w:val="none" w:sz="0" w:space="0" w:color="auto"/>
        <w:left w:val="none" w:sz="0" w:space="0" w:color="auto"/>
        <w:bottom w:val="none" w:sz="0" w:space="0" w:color="auto"/>
        <w:right w:val="none" w:sz="0" w:space="0" w:color="auto"/>
      </w:divBdr>
    </w:div>
    <w:div w:id="1488471044">
      <w:bodyDiv w:val="1"/>
      <w:marLeft w:val="0"/>
      <w:marRight w:val="0"/>
      <w:marTop w:val="0"/>
      <w:marBottom w:val="0"/>
      <w:divBdr>
        <w:top w:val="none" w:sz="0" w:space="0" w:color="auto"/>
        <w:left w:val="none" w:sz="0" w:space="0" w:color="auto"/>
        <w:bottom w:val="none" w:sz="0" w:space="0" w:color="auto"/>
        <w:right w:val="none" w:sz="0" w:space="0" w:color="auto"/>
      </w:divBdr>
    </w:div>
    <w:div w:id="1488673114">
      <w:bodyDiv w:val="1"/>
      <w:marLeft w:val="0"/>
      <w:marRight w:val="0"/>
      <w:marTop w:val="0"/>
      <w:marBottom w:val="0"/>
      <w:divBdr>
        <w:top w:val="none" w:sz="0" w:space="0" w:color="auto"/>
        <w:left w:val="none" w:sz="0" w:space="0" w:color="auto"/>
        <w:bottom w:val="none" w:sz="0" w:space="0" w:color="auto"/>
        <w:right w:val="none" w:sz="0" w:space="0" w:color="auto"/>
      </w:divBdr>
    </w:div>
    <w:div w:id="1488862347">
      <w:bodyDiv w:val="1"/>
      <w:marLeft w:val="0"/>
      <w:marRight w:val="0"/>
      <w:marTop w:val="0"/>
      <w:marBottom w:val="0"/>
      <w:divBdr>
        <w:top w:val="none" w:sz="0" w:space="0" w:color="auto"/>
        <w:left w:val="none" w:sz="0" w:space="0" w:color="auto"/>
        <w:bottom w:val="none" w:sz="0" w:space="0" w:color="auto"/>
        <w:right w:val="none" w:sz="0" w:space="0" w:color="auto"/>
      </w:divBdr>
    </w:div>
    <w:div w:id="1489321554">
      <w:bodyDiv w:val="1"/>
      <w:marLeft w:val="0"/>
      <w:marRight w:val="0"/>
      <w:marTop w:val="0"/>
      <w:marBottom w:val="0"/>
      <w:divBdr>
        <w:top w:val="none" w:sz="0" w:space="0" w:color="auto"/>
        <w:left w:val="none" w:sz="0" w:space="0" w:color="auto"/>
        <w:bottom w:val="none" w:sz="0" w:space="0" w:color="auto"/>
        <w:right w:val="none" w:sz="0" w:space="0" w:color="auto"/>
      </w:divBdr>
    </w:div>
    <w:div w:id="1490050271">
      <w:bodyDiv w:val="1"/>
      <w:marLeft w:val="0"/>
      <w:marRight w:val="0"/>
      <w:marTop w:val="0"/>
      <w:marBottom w:val="0"/>
      <w:divBdr>
        <w:top w:val="none" w:sz="0" w:space="0" w:color="auto"/>
        <w:left w:val="none" w:sz="0" w:space="0" w:color="auto"/>
        <w:bottom w:val="none" w:sz="0" w:space="0" w:color="auto"/>
        <w:right w:val="none" w:sz="0" w:space="0" w:color="auto"/>
      </w:divBdr>
    </w:div>
    <w:div w:id="1490555267">
      <w:bodyDiv w:val="1"/>
      <w:marLeft w:val="0"/>
      <w:marRight w:val="0"/>
      <w:marTop w:val="0"/>
      <w:marBottom w:val="0"/>
      <w:divBdr>
        <w:top w:val="none" w:sz="0" w:space="0" w:color="auto"/>
        <w:left w:val="none" w:sz="0" w:space="0" w:color="auto"/>
        <w:bottom w:val="none" w:sz="0" w:space="0" w:color="auto"/>
        <w:right w:val="none" w:sz="0" w:space="0" w:color="auto"/>
      </w:divBdr>
    </w:div>
    <w:div w:id="1492015919">
      <w:bodyDiv w:val="1"/>
      <w:marLeft w:val="0"/>
      <w:marRight w:val="0"/>
      <w:marTop w:val="0"/>
      <w:marBottom w:val="0"/>
      <w:divBdr>
        <w:top w:val="none" w:sz="0" w:space="0" w:color="auto"/>
        <w:left w:val="none" w:sz="0" w:space="0" w:color="auto"/>
        <w:bottom w:val="none" w:sz="0" w:space="0" w:color="auto"/>
        <w:right w:val="none" w:sz="0" w:space="0" w:color="auto"/>
      </w:divBdr>
    </w:div>
    <w:div w:id="1492410911">
      <w:bodyDiv w:val="1"/>
      <w:marLeft w:val="0"/>
      <w:marRight w:val="0"/>
      <w:marTop w:val="0"/>
      <w:marBottom w:val="0"/>
      <w:divBdr>
        <w:top w:val="none" w:sz="0" w:space="0" w:color="auto"/>
        <w:left w:val="none" w:sz="0" w:space="0" w:color="auto"/>
        <w:bottom w:val="none" w:sz="0" w:space="0" w:color="auto"/>
        <w:right w:val="none" w:sz="0" w:space="0" w:color="auto"/>
      </w:divBdr>
    </w:div>
    <w:div w:id="1494955268">
      <w:bodyDiv w:val="1"/>
      <w:marLeft w:val="0"/>
      <w:marRight w:val="0"/>
      <w:marTop w:val="0"/>
      <w:marBottom w:val="0"/>
      <w:divBdr>
        <w:top w:val="none" w:sz="0" w:space="0" w:color="auto"/>
        <w:left w:val="none" w:sz="0" w:space="0" w:color="auto"/>
        <w:bottom w:val="none" w:sz="0" w:space="0" w:color="auto"/>
        <w:right w:val="none" w:sz="0" w:space="0" w:color="auto"/>
      </w:divBdr>
    </w:div>
    <w:div w:id="1495221882">
      <w:bodyDiv w:val="1"/>
      <w:marLeft w:val="0"/>
      <w:marRight w:val="0"/>
      <w:marTop w:val="0"/>
      <w:marBottom w:val="0"/>
      <w:divBdr>
        <w:top w:val="none" w:sz="0" w:space="0" w:color="auto"/>
        <w:left w:val="none" w:sz="0" w:space="0" w:color="auto"/>
        <w:bottom w:val="none" w:sz="0" w:space="0" w:color="auto"/>
        <w:right w:val="none" w:sz="0" w:space="0" w:color="auto"/>
      </w:divBdr>
    </w:div>
    <w:div w:id="1495410743">
      <w:bodyDiv w:val="1"/>
      <w:marLeft w:val="0"/>
      <w:marRight w:val="0"/>
      <w:marTop w:val="0"/>
      <w:marBottom w:val="0"/>
      <w:divBdr>
        <w:top w:val="none" w:sz="0" w:space="0" w:color="auto"/>
        <w:left w:val="none" w:sz="0" w:space="0" w:color="auto"/>
        <w:bottom w:val="none" w:sz="0" w:space="0" w:color="auto"/>
        <w:right w:val="none" w:sz="0" w:space="0" w:color="auto"/>
      </w:divBdr>
    </w:div>
    <w:div w:id="1495757816">
      <w:bodyDiv w:val="1"/>
      <w:marLeft w:val="0"/>
      <w:marRight w:val="0"/>
      <w:marTop w:val="0"/>
      <w:marBottom w:val="0"/>
      <w:divBdr>
        <w:top w:val="none" w:sz="0" w:space="0" w:color="auto"/>
        <w:left w:val="none" w:sz="0" w:space="0" w:color="auto"/>
        <w:bottom w:val="none" w:sz="0" w:space="0" w:color="auto"/>
        <w:right w:val="none" w:sz="0" w:space="0" w:color="auto"/>
      </w:divBdr>
    </w:div>
    <w:div w:id="1496384105">
      <w:bodyDiv w:val="1"/>
      <w:marLeft w:val="0"/>
      <w:marRight w:val="0"/>
      <w:marTop w:val="0"/>
      <w:marBottom w:val="0"/>
      <w:divBdr>
        <w:top w:val="none" w:sz="0" w:space="0" w:color="auto"/>
        <w:left w:val="none" w:sz="0" w:space="0" w:color="auto"/>
        <w:bottom w:val="none" w:sz="0" w:space="0" w:color="auto"/>
        <w:right w:val="none" w:sz="0" w:space="0" w:color="auto"/>
      </w:divBdr>
    </w:div>
    <w:div w:id="1498154159">
      <w:bodyDiv w:val="1"/>
      <w:marLeft w:val="0"/>
      <w:marRight w:val="0"/>
      <w:marTop w:val="0"/>
      <w:marBottom w:val="0"/>
      <w:divBdr>
        <w:top w:val="none" w:sz="0" w:space="0" w:color="auto"/>
        <w:left w:val="none" w:sz="0" w:space="0" w:color="auto"/>
        <w:bottom w:val="none" w:sz="0" w:space="0" w:color="auto"/>
        <w:right w:val="none" w:sz="0" w:space="0" w:color="auto"/>
      </w:divBdr>
    </w:div>
    <w:div w:id="1498305473">
      <w:bodyDiv w:val="1"/>
      <w:marLeft w:val="0"/>
      <w:marRight w:val="0"/>
      <w:marTop w:val="0"/>
      <w:marBottom w:val="0"/>
      <w:divBdr>
        <w:top w:val="none" w:sz="0" w:space="0" w:color="auto"/>
        <w:left w:val="none" w:sz="0" w:space="0" w:color="auto"/>
        <w:bottom w:val="none" w:sz="0" w:space="0" w:color="auto"/>
        <w:right w:val="none" w:sz="0" w:space="0" w:color="auto"/>
      </w:divBdr>
    </w:div>
    <w:div w:id="1498883881">
      <w:bodyDiv w:val="1"/>
      <w:marLeft w:val="0"/>
      <w:marRight w:val="0"/>
      <w:marTop w:val="0"/>
      <w:marBottom w:val="0"/>
      <w:divBdr>
        <w:top w:val="none" w:sz="0" w:space="0" w:color="auto"/>
        <w:left w:val="none" w:sz="0" w:space="0" w:color="auto"/>
        <w:bottom w:val="none" w:sz="0" w:space="0" w:color="auto"/>
        <w:right w:val="none" w:sz="0" w:space="0" w:color="auto"/>
      </w:divBdr>
    </w:div>
    <w:div w:id="1499999825">
      <w:bodyDiv w:val="1"/>
      <w:marLeft w:val="0"/>
      <w:marRight w:val="0"/>
      <w:marTop w:val="0"/>
      <w:marBottom w:val="0"/>
      <w:divBdr>
        <w:top w:val="none" w:sz="0" w:space="0" w:color="auto"/>
        <w:left w:val="none" w:sz="0" w:space="0" w:color="auto"/>
        <w:bottom w:val="none" w:sz="0" w:space="0" w:color="auto"/>
        <w:right w:val="none" w:sz="0" w:space="0" w:color="auto"/>
      </w:divBdr>
    </w:div>
    <w:div w:id="1500073146">
      <w:bodyDiv w:val="1"/>
      <w:marLeft w:val="0"/>
      <w:marRight w:val="0"/>
      <w:marTop w:val="0"/>
      <w:marBottom w:val="0"/>
      <w:divBdr>
        <w:top w:val="none" w:sz="0" w:space="0" w:color="auto"/>
        <w:left w:val="none" w:sz="0" w:space="0" w:color="auto"/>
        <w:bottom w:val="none" w:sz="0" w:space="0" w:color="auto"/>
        <w:right w:val="none" w:sz="0" w:space="0" w:color="auto"/>
      </w:divBdr>
    </w:div>
    <w:div w:id="1500538908">
      <w:bodyDiv w:val="1"/>
      <w:marLeft w:val="0"/>
      <w:marRight w:val="0"/>
      <w:marTop w:val="0"/>
      <w:marBottom w:val="0"/>
      <w:divBdr>
        <w:top w:val="none" w:sz="0" w:space="0" w:color="auto"/>
        <w:left w:val="none" w:sz="0" w:space="0" w:color="auto"/>
        <w:bottom w:val="none" w:sz="0" w:space="0" w:color="auto"/>
        <w:right w:val="none" w:sz="0" w:space="0" w:color="auto"/>
      </w:divBdr>
    </w:div>
    <w:div w:id="1500578405">
      <w:bodyDiv w:val="1"/>
      <w:marLeft w:val="0"/>
      <w:marRight w:val="0"/>
      <w:marTop w:val="0"/>
      <w:marBottom w:val="0"/>
      <w:divBdr>
        <w:top w:val="none" w:sz="0" w:space="0" w:color="auto"/>
        <w:left w:val="none" w:sz="0" w:space="0" w:color="auto"/>
        <w:bottom w:val="none" w:sz="0" w:space="0" w:color="auto"/>
        <w:right w:val="none" w:sz="0" w:space="0" w:color="auto"/>
      </w:divBdr>
    </w:div>
    <w:div w:id="1502046996">
      <w:bodyDiv w:val="1"/>
      <w:marLeft w:val="0"/>
      <w:marRight w:val="0"/>
      <w:marTop w:val="0"/>
      <w:marBottom w:val="0"/>
      <w:divBdr>
        <w:top w:val="none" w:sz="0" w:space="0" w:color="auto"/>
        <w:left w:val="none" w:sz="0" w:space="0" w:color="auto"/>
        <w:bottom w:val="none" w:sz="0" w:space="0" w:color="auto"/>
        <w:right w:val="none" w:sz="0" w:space="0" w:color="auto"/>
      </w:divBdr>
    </w:div>
    <w:div w:id="1502697331">
      <w:bodyDiv w:val="1"/>
      <w:marLeft w:val="0"/>
      <w:marRight w:val="0"/>
      <w:marTop w:val="0"/>
      <w:marBottom w:val="0"/>
      <w:divBdr>
        <w:top w:val="none" w:sz="0" w:space="0" w:color="auto"/>
        <w:left w:val="none" w:sz="0" w:space="0" w:color="auto"/>
        <w:bottom w:val="none" w:sz="0" w:space="0" w:color="auto"/>
        <w:right w:val="none" w:sz="0" w:space="0" w:color="auto"/>
      </w:divBdr>
    </w:div>
    <w:div w:id="1503620633">
      <w:bodyDiv w:val="1"/>
      <w:marLeft w:val="0"/>
      <w:marRight w:val="0"/>
      <w:marTop w:val="0"/>
      <w:marBottom w:val="0"/>
      <w:divBdr>
        <w:top w:val="none" w:sz="0" w:space="0" w:color="auto"/>
        <w:left w:val="none" w:sz="0" w:space="0" w:color="auto"/>
        <w:bottom w:val="none" w:sz="0" w:space="0" w:color="auto"/>
        <w:right w:val="none" w:sz="0" w:space="0" w:color="auto"/>
      </w:divBdr>
      <w:divsChild>
        <w:div w:id="2008246308">
          <w:marLeft w:val="480"/>
          <w:marRight w:val="0"/>
          <w:marTop w:val="0"/>
          <w:marBottom w:val="0"/>
          <w:divBdr>
            <w:top w:val="none" w:sz="0" w:space="0" w:color="auto"/>
            <w:left w:val="none" w:sz="0" w:space="0" w:color="auto"/>
            <w:bottom w:val="none" w:sz="0" w:space="0" w:color="auto"/>
            <w:right w:val="none" w:sz="0" w:space="0" w:color="auto"/>
          </w:divBdr>
        </w:div>
        <w:div w:id="36976371">
          <w:marLeft w:val="480"/>
          <w:marRight w:val="0"/>
          <w:marTop w:val="0"/>
          <w:marBottom w:val="0"/>
          <w:divBdr>
            <w:top w:val="none" w:sz="0" w:space="0" w:color="auto"/>
            <w:left w:val="none" w:sz="0" w:space="0" w:color="auto"/>
            <w:bottom w:val="none" w:sz="0" w:space="0" w:color="auto"/>
            <w:right w:val="none" w:sz="0" w:space="0" w:color="auto"/>
          </w:divBdr>
        </w:div>
        <w:div w:id="1648126897">
          <w:marLeft w:val="480"/>
          <w:marRight w:val="0"/>
          <w:marTop w:val="0"/>
          <w:marBottom w:val="0"/>
          <w:divBdr>
            <w:top w:val="none" w:sz="0" w:space="0" w:color="auto"/>
            <w:left w:val="none" w:sz="0" w:space="0" w:color="auto"/>
            <w:bottom w:val="none" w:sz="0" w:space="0" w:color="auto"/>
            <w:right w:val="none" w:sz="0" w:space="0" w:color="auto"/>
          </w:divBdr>
        </w:div>
        <w:div w:id="437718314">
          <w:marLeft w:val="480"/>
          <w:marRight w:val="0"/>
          <w:marTop w:val="0"/>
          <w:marBottom w:val="0"/>
          <w:divBdr>
            <w:top w:val="none" w:sz="0" w:space="0" w:color="auto"/>
            <w:left w:val="none" w:sz="0" w:space="0" w:color="auto"/>
            <w:bottom w:val="none" w:sz="0" w:space="0" w:color="auto"/>
            <w:right w:val="none" w:sz="0" w:space="0" w:color="auto"/>
          </w:divBdr>
        </w:div>
        <w:div w:id="389109758">
          <w:marLeft w:val="480"/>
          <w:marRight w:val="0"/>
          <w:marTop w:val="0"/>
          <w:marBottom w:val="0"/>
          <w:divBdr>
            <w:top w:val="none" w:sz="0" w:space="0" w:color="auto"/>
            <w:left w:val="none" w:sz="0" w:space="0" w:color="auto"/>
            <w:bottom w:val="none" w:sz="0" w:space="0" w:color="auto"/>
            <w:right w:val="none" w:sz="0" w:space="0" w:color="auto"/>
          </w:divBdr>
        </w:div>
        <w:div w:id="992640420">
          <w:marLeft w:val="480"/>
          <w:marRight w:val="0"/>
          <w:marTop w:val="0"/>
          <w:marBottom w:val="0"/>
          <w:divBdr>
            <w:top w:val="none" w:sz="0" w:space="0" w:color="auto"/>
            <w:left w:val="none" w:sz="0" w:space="0" w:color="auto"/>
            <w:bottom w:val="none" w:sz="0" w:space="0" w:color="auto"/>
            <w:right w:val="none" w:sz="0" w:space="0" w:color="auto"/>
          </w:divBdr>
        </w:div>
        <w:div w:id="2145388831">
          <w:marLeft w:val="480"/>
          <w:marRight w:val="0"/>
          <w:marTop w:val="0"/>
          <w:marBottom w:val="0"/>
          <w:divBdr>
            <w:top w:val="none" w:sz="0" w:space="0" w:color="auto"/>
            <w:left w:val="none" w:sz="0" w:space="0" w:color="auto"/>
            <w:bottom w:val="none" w:sz="0" w:space="0" w:color="auto"/>
            <w:right w:val="none" w:sz="0" w:space="0" w:color="auto"/>
          </w:divBdr>
        </w:div>
        <w:div w:id="925575250">
          <w:marLeft w:val="480"/>
          <w:marRight w:val="0"/>
          <w:marTop w:val="0"/>
          <w:marBottom w:val="0"/>
          <w:divBdr>
            <w:top w:val="none" w:sz="0" w:space="0" w:color="auto"/>
            <w:left w:val="none" w:sz="0" w:space="0" w:color="auto"/>
            <w:bottom w:val="none" w:sz="0" w:space="0" w:color="auto"/>
            <w:right w:val="none" w:sz="0" w:space="0" w:color="auto"/>
          </w:divBdr>
        </w:div>
        <w:div w:id="412429996">
          <w:marLeft w:val="480"/>
          <w:marRight w:val="0"/>
          <w:marTop w:val="0"/>
          <w:marBottom w:val="0"/>
          <w:divBdr>
            <w:top w:val="none" w:sz="0" w:space="0" w:color="auto"/>
            <w:left w:val="none" w:sz="0" w:space="0" w:color="auto"/>
            <w:bottom w:val="none" w:sz="0" w:space="0" w:color="auto"/>
            <w:right w:val="none" w:sz="0" w:space="0" w:color="auto"/>
          </w:divBdr>
        </w:div>
        <w:div w:id="810287348">
          <w:marLeft w:val="480"/>
          <w:marRight w:val="0"/>
          <w:marTop w:val="0"/>
          <w:marBottom w:val="0"/>
          <w:divBdr>
            <w:top w:val="none" w:sz="0" w:space="0" w:color="auto"/>
            <w:left w:val="none" w:sz="0" w:space="0" w:color="auto"/>
            <w:bottom w:val="none" w:sz="0" w:space="0" w:color="auto"/>
            <w:right w:val="none" w:sz="0" w:space="0" w:color="auto"/>
          </w:divBdr>
        </w:div>
        <w:div w:id="1989281360">
          <w:marLeft w:val="480"/>
          <w:marRight w:val="0"/>
          <w:marTop w:val="0"/>
          <w:marBottom w:val="0"/>
          <w:divBdr>
            <w:top w:val="none" w:sz="0" w:space="0" w:color="auto"/>
            <w:left w:val="none" w:sz="0" w:space="0" w:color="auto"/>
            <w:bottom w:val="none" w:sz="0" w:space="0" w:color="auto"/>
            <w:right w:val="none" w:sz="0" w:space="0" w:color="auto"/>
          </w:divBdr>
        </w:div>
        <w:div w:id="1050424561">
          <w:marLeft w:val="480"/>
          <w:marRight w:val="0"/>
          <w:marTop w:val="0"/>
          <w:marBottom w:val="0"/>
          <w:divBdr>
            <w:top w:val="none" w:sz="0" w:space="0" w:color="auto"/>
            <w:left w:val="none" w:sz="0" w:space="0" w:color="auto"/>
            <w:bottom w:val="none" w:sz="0" w:space="0" w:color="auto"/>
            <w:right w:val="none" w:sz="0" w:space="0" w:color="auto"/>
          </w:divBdr>
        </w:div>
        <w:div w:id="724793471">
          <w:marLeft w:val="480"/>
          <w:marRight w:val="0"/>
          <w:marTop w:val="0"/>
          <w:marBottom w:val="0"/>
          <w:divBdr>
            <w:top w:val="none" w:sz="0" w:space="0" w:color="auto"/>
            <w:left w:val="none" w:sz="0" w:space="0" w:color="auto"/>
            <w:bottom w:val="none" w:sz="0" w:space="0" w:color="auto"/>
            <w:right w:val="none" w:sz="0" w:space="0" w:color="auto"/>
          </w:divBdr>
        </w:div>
        <w:div w:id="1069840491">
          <w:marLeft w:val="480"/>
          <w:marRight w:val="0"/>
          <w:marTop w:val="0"/>
          <w:marBottom w:val="0"/>
          <w:divBdr>
            <w:top w:val="none" w:sz="0" w:space="0" w:color="auto"/>
            <w:left w:val="none" w:sz="0" w:space="0" w:color="auto"/>
            <w:bottom w:val="none" w:sz="0" w:space="0" w:color="auto"/>
            <w:right w:val="none" w:sz="0" w:space="0" w:color="auto"/>
          </w:divBdr>
        </w:div>
      </w:divsChild>
    </w:div>
    <w:div w:id="1503935766">
      <w:bodyDiv w:val="1"/>
      <w:marLeft w:val="0"/>
      <w:marRight w:val="0"/>
      <w:marTop w:val="0"/>
      <w:marBottom w:val="0"/>
      <w:divBdr>
        <w:top w:val="none" w:sz="0" w:space="0" w:color="auto"/>
        <w:left w:val="none" w:sz="0" w:space="0" w:color="auto"/>
        <w:bottom w:val="none" w:sz="0" w:space="0" w:color="auto"/>
        <w:right w:val="none" w:sz="0" w:space="0" w:color="auto"/>
      </w:divBdr>
    </w:div>
    <w:div w:id="1504052056">
      <w:bodyDiv w:val="1"/>
      <w:marLeft w:val="0"/>
      <w:marRight w:val="0"/>
      <w:marTop w:val="0"/>
      <w:marBottom w:val="0"/>
      <w:divBdr>
        <w:top w:val="none" w:sz="0" w:space="0" w:color="auto"/>
        <w:left w:val="none" w:sz="0" w:space="0" w:color="auto"/>
        <w:bottom w:val="none" w:sz="0" w:space="0" w:color="auto"/>
        <w:right w:val="none" w:sz="0" w:space="0" w:color="auto"/>
      </w:divBdr>
    </w:div>
    <w:div w:id="1505509289">
      <w:bodyDiv w:val="1"/>
      <w:marLeft w:val="0"/>
      <w:marRight w:val="0"/>
      <w:marTop w:val="0"/>
      <w:marBottom w:val="0"/>
      <w:divBdr>
        <w:top w:val="none" w:sz="0" w:space="0" w:color="auto"/>
        <w:left w:val="none" w:sz="0" w:space="0" w:color="auto"/>
        <w:bottom w:val="none" w:sz="0" w:space="0" w:color="auto"/>
        <w:right w:val="none" w:sz="0" w:space="0" w:color="auto"/>
      </w:divBdr>
    </w:div>
    <w:div w:id="1505897262">
      <w:bodyDiv w:val="1"/>
      <w:marLeft w:val="0"/>
      <w:marRight w:val="0"/>
      <w:marTop w:val="0"/>
      <w:marBottom w:val="0"/>
      <w:divBdr>
        <w:top w:val="none" w:sz="0" w:space="0" w:color="auto"/>
        <w:left w:val="none" w:sz="0" w:space="0" w:color="auto"/>
        <w:bottom w:val="none" w:sz="0" w:space="0" w:color="auto"/>
        <w:right w:val="none" w:sz="0" w:space="0" w:color="auto"/>
      </w:divBdr>
    </w:div>
    <w:div w:id="1506359351">
      <w:bodyDiv w:val="1"/>
      <w:marLeft w:val="0"/>
      <w:marRight w:val="0"/>
      <w:marTop w:val="0"/>
      <w:marBottom w:val="0"/>
      <w:divBdr>
        <w:top w:val="none" w:sz="0" w:space="0" w:color="auto"/>
        <w:left w:val="none" w:sz="0" w:space="0" w:color="auto"/>
        <w:bottom w:val="none" w:sz="0" w:space="0" w:color="auto"/>
        <w:right w:val="none" w:sz="0" w:space="0" w:color="auto"/>
      </w:divBdr>
    </w:div>
    <w:div w:id="1506901356">
      <w:bodyDiv w:val="1"/>
      <w:marLeft w:val="0"/>
      <w:marRight w:val="0"/>
      <w:marTop w:val="0"/>
      <w:marBottom w:val="0"/>
      <w:divBdr>
        <w:top w:val="none" w:sz="0" w:space="0" w:color="auto"/>
        <w:left w:val="none" w:sz="0" w:space="0" w:color="auto"/>
        <w:bottom w:val="none" w:sz="0" w:space="0" w:color="auto"/>
        <w:right w:val="none" w:sz="0" w:space="0" w:color="auto"/>
      </w:divBdr>
    </w:div>
    <w:div w:id="1507204382">
      <w:bodyDiv w:val="1"/>
      <w:marLeft w:val="0"/>
      <w:marRight w:val="0"/>
      <w:marTop w:val="0"/>
      <w:marBottom w:val="0"/>
      <w:divBdr>
        <w:top w:val="none" w:sz="0" w:space="0" w:color="auto"/>
        <w:left w:val="none" w:sz="0" w:space="0" w:color="auto"/>
        <w:bottom w:val="none" w:sz="0" w:space="0" w:color="auto"/>
        <w:right w:val="none" w:sz="0" w:space="0" w:color="auto"/>
      </w:divBdr>
      <w:divsChild>
        <w:div w:id="1266811741">
          <w:marLeft w:val="480"/>
          <w:marRight w:val="0"/>
          <w:marTop w:val="0"/>
          <w:marBottom w:val="0"/>
          <w:divBdr>
            <w:top w:val="none" w:sz="0" w:space="0" w:color="auto"/>
            <w:left w:val="none" w:sz="0" w:space="0" w:color="auto"/>
            <w:bottom w:val="none" w:sz="0" w:space="0" w:color="auto"/>
            <w:right w:val="none" w:sz="0" w:space="0" w:color="auto"/>
          </w:divBdr>
        </w:div>
        <w:div w:id="296881783">
          <w:marLeft w:val="480"/>
          <w:marRight w:val="0"/>
          <w:marTop w:val="0"/>
          <w:marBottom w:val="0"/>
          <w:divBdr>
            <w:top w:val="none" w:sz="0" w:space="0" w:color="auto"/>
            <w:left w:val="none" w:sz="0" w:space="0" w:color="auto"/>
            <w:bottom w:val="none" w:sz="0" w:space="0" w:color="auto"/>
            <w:right w:val="none" w:sz="0" w:space="0" w:color="auto"/>
          </w:divBdr>
        </w:div>
        <w:div w:id="116334963">
          <w:marLeft w:val="480"/>
          <w:marRight w:val="0"/>
          <w:marTop w:val="0"/>
          <w:marBottom w:val="0"/>
          <w:divBdr>
            <w:top w:val="none" w:sz="0" w:space="0" w:color="auto"/>
            <w:left w:val="none" w:sz="0" w:space="0" w:color="auto"/>
            <w:bottom w:val="none" w:sz="0" w:space="0" w:color="auto"/>
            <w:right w:val="none" w:sz="0" w:space="0" w:color="auto"/>
          </w:divBdr>
        </w:div>
        <w:div w:id="1104495552">
          <w:marLeft w:val="480"/>
          <w:marRight w:val="0"/>
          <w:marTop w:val="0"/>
          <w:marBottom w:val="0"/>
          <w:divBdr>
            <w:top w:val="none" w:sz="0" w:space="0" w:color="auto"/>
            <w:left w:val="none" w:sz="0" w:space="0" w:color="auto"/>
            <w:bottom w:val="none" w:sz="0" w:space="0" w:color="auto"/>
            <w:right w:val="none" w:sz="0" w:space="0" w:color="auto"/>
          </w:divBdr>
        </w:div>
        <w:div w:id="980689339">
          <w:marLeft w:val="480"/>
          <w:marRight w:val="0"/>
          <w:marTop w:val="0"/>
          <w:marBottom w:val="0"/>
          <w:divBdr>
            <w:top w:val="none" w:sz="0" w:space="0" w:color="auto"/>
            <w:left w:val="none" w:sz="0" w:space="0" w:color="auto"/>
            <w:bottom w:val="none" w:sz="0" w:space="0" w:color="auto"/>
            <w:right w:val="none" w:sz="0" w:space="0" w:color="auto"/>
          </w:divBdr>
        </w:div>
        <w:div w:id="392317573">
          <w:marLeft w:val="480"/>
          <w:marRight w:val="0"/>
          <w:marTop w:val="0"/>
          <w:marBottom w:val="0"/>
          <w:divBdr>
            <w:top w:val="none" w:sz="0" w:space="0" w:color="auto"/>
            <w:left w:val="none" w:sz="0" w:space="0" w:color="auto"/>
            <w:bottom w:val="none" w:sz="0" w:space="0" w:color="auto"/>
            <w:right w:val="none" w:sz="0" w:space="0" w:color="auto"/>
          </w:divBdr>
        </w:div>
        <w:div w:id="1567187028">
          <w:marLeft w:val="480"/>
          <w:marRight w:val="0"/>
          <w:marTop w:val="0"/>
          <w:marBottom w:val="0"/>
          <w:divBdr>
            <w:top w:val="none" w:sz="0" w:space="0" w:color="auto"/>
            <w:left w:val="none" w:sz="0" w:space="0" w:color="auto"/>
            <w:bottom w:val="none" w:sz="0" w:space="0" w:color="auto"/>
            <w:right w:val="none" w:sz="0" w:space="0" w:color="auto"/>
          </w:divBdr>
        </w:div>
        <w:div w:id="429012720">
          <w:marLeft w:val="480"/>
          <w:marRight w:val="0"/>
          <w:marTop w:val="0"/>
          <w:marBottom w:val="0"/>
          <w:divBdr>
            <w:top w:val="none" w:sz="0" w:space="0" w:color="auto"/>
            <w:left w:val="none" w:sz="0" w:space="0" w:color="auto"/>
            <w:bottom w:val="none" w:sz="0" w:space="0" w:color="auto"/>
            <w:right w:val="none" w:sz="0" w:space="0" w:color="auto"/>
          </w:divBdr>
        </w:div>
        <w:div w:id="549077411">
          <w:marLeft w:val="480"/>
          <w:marRight w:val="0"/>
          <w:marTop w:val="0"/>
          <w:marBottom w:val="0"/>
          <w:divBdr>
            <w:top w:val="none" w:sz="0" w:space="0" w:color="auto"/>
            <w:left w:val="none" w:sz="0" w:space="0" w:color="auto"/>
            <w:bottom w:val="none" w:sz="0" w:space="0" w:color="auto"/>
            <w:right w:val="none" w:sz="0" w:space="0" w:color="auto"/>
          </w:divBdr>
        </w:div>
        <w:div w:id="486820765">
          <w:marLeft w:val="480"/>
          <w:marRight w:val="0"/>
          <w:marTop w:val="0"/>
          <w:marBottom w:val="0"/>
          <w:divBdr>
            <w:top w:val="none" w:sz="0" w:space="0" w:color="auto"/>
            <w:left w:val="none" w:sz="0" w:space="0" w:color="auto"/>
            <w:bottom w:val="none" w:sz="0" w:space="0" w:color="auto"/>
            <w:right w:val="none" w:sz="0" w:space="0" w:color="auto"/>
          </w:divBdr>
        </w:div>
        <w:div w:id="1648171047">
          <w:marLeft w:val="480"/>
          <w:marRight w:val="0"/>
          <w:marTop w:val="0"/>
          <w:marBottom w:val="0"/>
          <w:divBdr>
            <w:top w:val="none" w:sz="0" w:space="0" w:color="auto"/>
            <w:left w:val="none" w:sz="0" w:space="0" w:color="auto"/>
            <w:bottom w:val="none" w:sz="0" w:space="0" w:color="auto"/>
            <w:right w:val="none" w:sz="0" w:space="0" w:color="auto"/>
          </w:divBdr>
        </w:div>
        <w:div w:id="797451714">
          <w:marLeft w:val="480"/>
          <w:marRight w:val="0"/>
          <w:marTop w:val="0"/>
          <w:marBottom w:val="0"/>
          <w:divBdr>
            <w:top w:val="none" w:sz="0" w:space="0" w:color="auto"/>
            <w:left w:val="none" w:sz="0" w:space="0" w:color="auto"/>
            <w:bottom w:val="none" w:sz="0" w:space="0" w:color="auto"/>
            <w:right w:val="none" w:sz="0" w:space="0" w:color="auto"/>
          </w:divBdr>
        </w:div>
        <w:div w:id="100733266">
          <w:marLeft w:val="480"/>
          <w:marRight w:val="0"/>
          <w:marTop w:val="0"/>
          <w:marBottom w:val="0"/>
          <w:divBdr>
            <w:top w:val="none" w:sz="0" w:space="0" w:color="auto"/>
            <w:left w:val="none" w:sz="0" w:space="0" w:color="auto"/>
            <w:bottom w:val="none" w:sz="0" w:space="0" w:color="auto"/>
            <w:right w:val="none" w:sz="0" w:space="0" w:color="auto"/>
          </w:divBdr>
        </w:div>
        <w:div w:id="225920970">
          <w:marLeft w:val="480"/>
          <w:marRight w:val="0"/>
          <w:marTop w:val="0"/>
          <w:marBottom w:val="0"/>
          <w:divBdr>
            <w:top w:val="none" w:sz="0" w:space="0" w:color="auto"/>
            <w:left w:val="none" w:sz="0" w:space="0" w:color="auto"/>
            <w:bottom w:val="none" w:sz="0" w:space="0" w:color="auto"/>
            <w:right w:val="none" w:sz="0" w:space="0" w:color="auto"/>
          </w:divBdr>
        </w:div>
        <w:div w:id="796293878">
          <w:marLeft w:val="480"/>
          <w:marRight w:val="0"/>
          <w:marTop w:val="0"/>
          <w:marBottom w:val="0"/>
          <w:divBdr>
            <w:top w:val="none" w:sz="0" w:space="0" w:color="auto"/>
            <w:left w:val="none" w:sz="0" w:space="0" w:color="auto"/>
            <w:bottom w:val="none" w:sz="0" w:space="0" w:color="auto"/>
            <w:right w:val="none" w:sz="0" w:space="0" w:color="auto"/>
          </w:divBdr>
        </w:div>
        <w:div w:id="1415787690">
          <w:marLeft w:val="480"/>
          <w:marRight w:val="0"/>
          <w:marTop w:val="0"/>
          <w:marBottom w:val="0"/>
          <w:divBdr>
            <w:top w:val="none" w:sz="0" w:space="0" w:color="auto"/>
            <w:left w:val="none" w:sz="0" w:space="0" w:color="auto"/>
            <w:bottom w:val="none" w:sz="0" w:space="0" w:color="auto"/>
            <w:right w:val="none" w:sz="0" w:space="0" w:color="auto"/>
          </w:divBdr>
        </w:div>
        <w:div w:id="46342883">
          <w:marLeft w:val="480"/>
          <w:marRight w:val="0"/>
          <w:marTop w:val="0"/>
          <w:marBottom w:val="0"/>
          <w:divBdr>
            <w:top w:val="none" w:sz="0" w:space="0" w:color="auto"/>
            <w:left w:val="none" w:sz="0" w:space="0" w:color="auto"/>
            <w:bottom w:val="none" w:sz="0" w:space="0" w:color="auto"/>
            <w:right w:val="none" w:sz="0" w:space="0" w:color="auto"/>
          </w:divBdr>
        </w:div>
        <w:div w:id="24525637">
          <w:marLeft w:val="480"/>
          <w:marRight w:val="0"/>
          <w:marTop w:val="0"/>
          <w:marBottom w:val="0"/>
          <w:divBdr>
            <w:top w:val="none" w:sz="0" w:space="0" w:color="auto"/>
            <w:left w:val="none" w:sz="0" w:space="0" w:color="auto"/>
            <w:bottom w:val="none" w:sz="0" w:space="0" w:color="auto"/>
            <w:right w:val="none" w:sz="0" w:space="0" w:color="auto"/>
          </w:divBdr>
        </w:div>
        <w:div w:id="1782189343">
          <w:marLeft w:val="480"/>
          <w:marRight w:val="0"/>
          <w:marTop w:val="0"/>
          <w:marBottom w:val="0"/>
          <w:divBdr>
            <w:top w:val="none" w:sz="0" w:space="0" w:color="auto"/>
            <w:left w:val="none" w:sz="0" w:space="0" w:color="auto"/>
            <w:bottom w:val="none" w:sz="0" w:space="0" w:color="auto"/>
            <w:right w:val="none" w:sz="0" w:space="0" w:color="auto"/>
          </w:divBdr>
        </w:div>
        <w:div w:id="1907914840">
          <w:marLeft w:val="480"/>
          <w:marRight w:val="0"/>
          <w:marTop w:val="0"/>
          <w:marBottom w:val="0"/>
          <w:divBdr>
            <w:top w:val="none" w:sz="0" w:space="0" w:color="auto"/>
            <w:left w:val="none" w:sz="0" w:space="0" w:color="auto"/>
            <w:bottom w:val="none" w:sz="0" w:space="0" w:color="auto"/>
            <w:right w:val="none" w:sz="0" w:space="0" w:color="auto"/>
          </w:divBdr>
        </w:div>
        <w:div w:id="1859468701">
          <w:marLeft w:val="480"/>
          <w:marRight w:val="0"/>
          <w:marTop w:val="0"/>
          <w:marBottom w:val="0"/>
          <w:divBdr>
            <w:top w:val="none" w:sz="0" w:space="0" w:color="auto"/>
            <w:left w:val="none" w:sz="0" w:space="0" w:color="auto"/>
            <w:bottom w:val="none" w:sz="0" w:space="0" w:color="auto"/>
            <w:right w:val="none" w:sz="0" w:space="0" w:color="auto"/>
          </w:divBdr>
        </w:div>
        <w:div w:id="1272977229">
          <w:marLeft w:val="480"/>
          <w:marRight w:val="0"/>
          <w:marTop w:val="0"/>
          <w:marBottom w:val="0"/>
          <w:divBdr>
            <w:top w:val="none" w:sz="0" w:space="0" w:color="auto"/>
            <w:left w:val="none" w:sz="0" w:space="0" w:color="auto"/>
            <w:bottom w:val="none" w:sz="0" w:space="0" w:color="auto"/>
            <w:right w:val="none" w:sz="0" w:space="0" w:color="auto"/>
          </w:divBdr>
        </w:div>
        <w:div w:id="1979140219">
          <w:marLeft w:val="480"/>
          <w:marRight w:val="0"/>
          <w:marTop w:val="0"/>
          <w:marBottom w:val="0"/>
          <w:divBdr>
            <w:top w:val="none" w:sz="0" w:space="0" w:color="auto"/>
            <w:left w:val="none" w:sz="0" w:space="0" w:color="auto"/>
            <w:bottom w:val="none" w:sz="0" w:space="0" w:color="auto"/>
            <w:right w:val="none" w:sz="0" w:space="0" w:color="auto"/>
          </w:divBdr>
        </w:div>
        <w:div w:id="653995917">
          <w:marLeft w:val="480"/>
          <w:marRight w:val="0"/>
          <w:marTop w:val="0"/>
          <w:marBottom w:val="0"/>
          <w:divBdr>
            <w:top w:val="none" w:sz="0" w:space="0" w:color="auto"/>
            <w:left w:val="none" w:sz="0" w:space="0" w:color="auto"/>
            <w:bottom w:val="none" w:sz="0" w:space="0" w:color="auto"/>
            <w:right w:val="none" w:sz="0" w:space="0" w:color="auto"/>
          </w:divBdr>
        </w:div>
        <w:div w:id="956109364">
          <w:marLeft w:val="480"/>
          <w:marRight w:val="0"/>
          <w:marTop w:val="0"/>
          <w:marBottom w:val="0"/>
          <w:divBdr>
            <w:top w:val="none" w:sz="0" w:space="0" w:color="auto"/>
            <w:left w:val="none" w:sz="0" w:space="0" w:color="auto"/>
            <w:bottom w:val="none" w:sz="0" w:space="0" w:color="auto"/>
            <w:right w:val="none" w:sz="0" w:space="0" w:color="auto"/>
          </w:divBdr>
        </w:div>
        <w:div w:id="1730493040">
          <w:marLeft w:val="480"/>
          <w:marRight w:val="0"/>
          <w:marTop w:val="0"/>
          <w:marBottom w:val="0"/>
          <w:divBdr>
            <w:top w:val="none" w:sz="0" w:space="0" w:color="auto"/>
            <w:left w:val="none" w:sz="0" w:space="0" w:color="auto"/>
            <w:bottom w:val="none" w:sz="0" w:space="0" w:color="auto"/>
            <w:right w:val="none" w:sz="0" w:space="0" w:color="auto"/>
          </w:divBdr>
        </w:div>
        <w:div w:id="2111776814">
          <w:marLeft w:val="480"/>
          <w:marRight w:val="0"/>
          <w:marTop w:val="0"/>
          <w:marBottom w:val="0"/>
          <w:divBdr>
            <w:top w:val="none" w:sz="0" w:space="0" w:color="auto"/>
            <w:left w:val="none" w:sz="0" w:space="0" w:color="auto"/>
            <w:bottom w:val="none" w:sz="0" w:space="0" w:color="auto"/>
            <w:right w:val="none" w:sz="0" w:space="0" w:color="auto"/>
          </w:divBdr>
        </w:div>
        <w:div w:id="2130198547">
          <w:marLeft w:val="480"/>
          <w:marRight w:val="0"/>
          <w:marTop w:val="0"/>
          <w:marBottom w:val="0"/>
          <w:divBdr>
            <w:top w:val="none" w:sz="0" w:space="0" w:color="auto"/>
            <w:left w:val="none" w:sz="0" w:space="0" w:color="auto"/>
            <w:bottom w:val="none" w:sz="0" w:space="0" w:color="auto"/>
            <w:right w:val="none" w:sz="0" w:space="0" w:color="auto"/>
          </w:divBdr>
        </w:div>
        <w:div w:id="1159230458">
          <w:marLeft w:val="480"/>
          <w:marRight w:val="0"/>
          <w:marTop w:val="0"/>
          <w:marBottom w:val="0"/>
          <w:divBdr>
            <w:top w:val="none" w:sz="0" w:space="0" w:color="auto"/>
            <w:left w:val="none" w:sz="0" w:space="0" w:color="auto"/>
            <w:bottom w:val="none" w:sz="0" w:space="0" w:color="auto"/>
            <w:right w:val="none" w:sz="0" w:space="0" w:color="auto"/>
          </w:divBdr>
        </w:div>
        <w:div w:id="1697852226">
          <w:marLeft w:val="480"/>
          <w:marRight w:val="0"/>
          <w:marTop w:val="0"/>
          <w:marBottom w:val="0"/>
          <w:divBdr>
            <w:top w:val="none" w:sz="0" w:space="0" w:color="auto"/>
            <w:left w:val="none" w:sz="0" w:space="0" w:color="auto"/>
            <w:bottom w:val="none" w:sz="0" w:space="0" w:color="auto"/>
            <w:right w:val="none" w:sz="0" w:space="0" w:color="auto"/>
          </w:divBdr>
        </w:div>
        <w:div w:id="492139474">
          <w:marLeft w:val="480"/>
          <w:marRight w:val="0"/>
          <w:marTop w:val="0"/>
          <w:marBottom w:val="0"/>
          <w:divBdr>
            <w:top w:val="none" w:sz="0" w:space="0" w:color="auto"/>
            <w:left w:val="none" w:sz="0" w:space="0" w:color="auto"/>
            <w:bottom w:val="none" w:sz="0" w:space="0" w:color="auto"/>
            <w:right w:val="none" w:sz="0" w:space="0" w:color="auto"/>
          </w:divBdr>
        </w:div>
        <w:div w:id="1750542557">
          <w:marLeft w:val="480"/>
          <w:marRight w:val="0"/>
          <w:marTop w:val="0"/>
          <w:marBottom w:val="0"/>
          <w:divBdr>
            <w:top w:val="none" w:sz="0" w:space="0" w:color="auto"/>
            <w:left w:val="none" w:sz="0" w:space="0" w:color="auto"/>
            <w:bottom w:val="none" w:sz="0" w:space="0" w:color="auto"/>
            <w:right w:val="none" w:sz="0" w:space="0" w:color="auto"/>
          </w:divBdr>
        </w:div>
        <w:div w:id="1136333912">
          <w:marLeft w:val="480"/>
          <w:marRight w:val="0"/>
          <w:marTop w:val="0"/>
          <w:marBottom w:val="0"/>
          <w:divBdr>
            <w:top w:val="none" w:sz="0" w:space="0" w:color="auto"/>
            <w:left w:val="none" w:sz="0" w:space="0" w:color="auto"/>
            <w:bottom w:val="none" w:sz="0" w:space="0" w:color="auto"/>
            <w:right w:val="none" w:sz="0" w:space="0" w:color="auto"/>
          </w:divBdr>
        </w:div>
        <w:div w:id="204876786">
          <w:marLeft w:val="480"/>
          <w:marRight w:val="0"/>
          <w:marTop w:val="0"/>
          <w:marBottom w:val="0"/>
          <w:divBdr>
            <w:top w:val="none" w:sz="0" w:space="0" w:color="auto"/>
            <w:left w:val="none" w:sz="0" w:space="0" w:color="auto"/>
            <w:bottom w:val="none" w:sz="0" w:space="0" w:color="auto"/>
            <w:right w:val="none" w:sz="0" w:space="0" w:color="auto"/>
          </w:divBdr>
        </w:div>
        <w:div w:id="1895311722">
          <w:marLeft w:val="480"/>
          <w:marRight w:val="0"/>
          <w:marTop w:val="0"/>
          <w:marBottom w:val="0"/>
          <w:divBdr>
            <w:top w:val="none" w:sz="0" w:space="0" w:color="auto"/>
            <w:left w:val="none" w:sz="0" w:space="0" w:color="auto"/>
            <w:bottom w:val="none" w:sz="0" w:space="0" w:color="auto"/>
            <w:right w:val="none" w:sz="0" w:space="0" w:color="auto"/>
          </w:divBdr>
        </w:div>
      </w:divsChild>
    </w:div>
    <w:div w:id="1507938019">
      <w:bodyDiv w:val="1"/>
      <w:marLeft w:val="0"/>
      <w:marRight w:val="0"/>
      <w:marTop w:val="0"/>
      <w:marBottom w:val="0"/>
      <w:divBdr>
        <w:top w:val="none" w:sz="0" w:space="0" w:color="auto"/>
        <w:left w:val="none" w:sz="0" w:space="0" w:color="auto"/>
        <w:bottom w:val="none" w:sz="0" w:space="0" w:color="auto"/>
        <w:right w:val="none" w:sz="0" w:space="0" w:color="auto"/>
      </w:divBdr>
    </w:div>
    <w:div w:id="1508713460">
      <w:bodyDiv w:val="1"/>
      <w:marLeft w:val="0"/>
      <w:marRight w:val="0"/>
      <w:marTop w:val="0"/>
      <w:marBottom w:val="0"/>
      <w:divBdr>
        <w:top w:val="none" w:sz="0" w:space="0" w:color="auto"/>
        <w:left w:val="none" w:sz="0" w:space="0" w:color="auto"/>
        <w:bottom w:val="none" w:sz="0" w:space="0" w:color="auto"/>
        <w:right w:val="none" w:sz="0" w:space="0" w:color="auto"/>
      </w:divBdr>
    </w:div>
    <w:div w:id="1508909137">
      <w:bodyDiv w:val="1"/>
      <w:marLeft w:val="0"/>
      <w:marRight w:val="0"/>
      <w:marTop w:val="0"/>
      <w:marBottom w:val="0"/>
      <w:divBdr>
        <w:top w:val="none" w:sz="0" w:space="0" w:color="auto"/>
        <w:left w:val="none" w:sz="0" w:space="0" w:color="auto"/>
        <w:bottom w:val="none" w:sz="0" w:space="0" w:color="auto"/>
        <w:right w:val="none" w:sz="0" w:space="0" w:color="auto"/>
      </w:divBdr>
    </w:div>
    <w:div w:id="1508978849">
      <w:bodyDiv w:val="1"/>
      <w:marLeft w:val="0"/>
      <w:marRight w:val="0"/>
      <w:marTop w:val="0"/>
      <w:marBottom w:val="0"/>
      <w:divBdr>
        <w:top w:val="none" w:sz="0" w:space="0" w:color="auto"/>
        <w:left w:val="none" w:sz="0" w:space="0" w:color="auto"/>
        <w:bottom w:val="none" w:sz="0" w:space="0" w:color="auto"/>
        <w:right w:val="none" w:sz="0" w:space="0" w:color="auto"/>
      </w:divBdr>
    </w:div>
    <w:div w:id="1509640716">
      <w:bodyDiv w:val="1"/>
      <w:marLeft w:val="0"/>
      <w:marRight w:val="0"/>
      <w:marTop w:val="0"/>
      <w:marBottom w:val="0"/>
      <w:divBdr>
        <w:top w:val="none" w:sz="0" w:space="0" w:color="auto"/>
        <w:left w:val="none" w:sz="0" w:space="0" w:color="auto"/>
        <w:bottom w:val="none" w:sz="0" w:space="0" w:color="auto"/>
        <w:right w:val="none" w:sz="0" w:space="0" w:color="auto"/>
      </w:divBdr>
      <w:divsChild>
        <w:div w:id="640040013">
          <w:marLeft w:val="480"/>
          <w:marRight w:val="0"/>
          <w:marTop w:val="0"/>
          <w:marBottom w:val="0"/>
          <w:divBdr>
            <w:top w:val="none" w:sz="0" w:space="0" w:color="auto"/>
            <w:left w:val="none" w:sz="0" w:space="0" w:color="auto"/>
            <w:bottom w:val="none" w:sz="0" w:space="0" w:color="auto"/>
            <w:right w:val="none" w:sz="0" w:space="0" w:color="auto"/>
          </w:divBdr>
        </w:div>
        <w:div w:id="171188496">
          <w:marLeft w:val="480"/>
          <w:marRight w:val="0"/>
          <w:marTop w:val="0"/>
          <w:marBottom w:val="0"/>
          <w:divBdr>
            <w:top w:val="none" w:sz="0" w:space="0" w:color="auto"/>
            <w:left w:val="none" w:sz="0" w:space="0" w:color="auto"/>
            <w:bottom w:val="none" w:sz="0" w:space="0" w:color="auto"/>
            <w:right w:val="none" w:sz="0" w:space="0" w:color="auto"/>
          </w:divBdr>
        </w:div>
        <w:div w:id="64954078">
          <w:marLeft w:val="480"/>
          <w:marRight w:val="0"/>
          <w:marTop w:val="0"/>
          <w:marBottom w:val="0"/>
          <w:divBdr>
            <w:top w:val="none" w:sz="0" w:space="0" w:color="auto"/>
            <w:left w:val="none" w:sz="0" w:space="0" w:color="auto"/>
            <w:bottom w:val="none" w:sz="0" w:space="0" w:color="auto"/>
            <w:right w:val="none" w:sz="0" w:space="0" w:color="auto"/>
          </w:divBdr>
        </w:div>
        <w:div w:id="1691758602">
          <w:marLeft w:val="480"/>
          <w:marRight w:val="0"/>
          <w:marTop w:val="0"/>
          <w:marBottom w:val="0"/>
          <w:divBdr>
            <w:top w:val="none" w:sz="0" w:space="0" w:color="auto"/>
            <w:left w:val="none" w:sz="0" w:space="0" w:color="auto"/>
            <w:bottom w:val="none" w:sz="0" w:space="0" w:color="auto"/>
            <w:right w:val="none" w:sz="0" w:space="0" w:color="auto"/>
          </w:divBdr>
        </w:div>
        <w:div w:id="1715734279">
          <w:marLeft w:val="480"/>
          <w:marRight w:val="0"/>
          <w:marTop w:val="0"/>
          <w:marBottom w:val="0"/>
          <w:divBdr>
            <w:top w:val="none" w:sz="0" w:space="0" w:color="auto"/>
            <w:left w:val="none" w:sz="0" w:space="0" w:color="auto"/>
            <w:bottom w:val="none" w:sz="0" w:space="0" w:color="auto"/>
            <w:right w:val="none" w:sz="0" w:space="0" w:color="auto"/>
          </w:divBdr>
        </w:div>
        <w:div w:id="745609097">
          <w:marLeft w:val="480"/>
          <w:marRight w:val="0"/>
          <w:marTop w:val="0"/>
          <w:marBottom w:val="0"/>
          <w:divBdr>
            <w:top w:val="none" w:sz="0" w:space="0" w:color="auto"/>
            <w:left w:val="none" w:sz="0" w:space="0" w:color="auto"/>
            <w:bottom w:val="none" w:sz="0" w:space="0" w:color="auto"/>
            <w:right w:val="none" w:sz="0" w:space="0" w:color="auto"/>
          </w:divBdr>
        </w:div>
        <w:div w:id="1260600951">
          <w:marLeft w:val="480"/>
          <w:marRight w:val="0"/>
          <w:marTop w:val="0"/>
          <w:marBottom w:val="0"/>
          <w:divBdr>
            <w:top w:val="none" w:sz="0" w:space="0" w:color="auto"/>
            <w:left w:val="none" w:sz="0" w:space="0" w:color="auto"/>
            <w:bottom w:val="none" w:sz="0" w:space="0" w:color="auto"/>
            <w:right w:val="none" w:sz="0" w:space="0" w:color="auto"/>
          </w:divBdr>
        </w:div>
        <w:div w:id="992566507">
          <w:marLeft w:val="480"/>
          <w:marRight w:val="0"/>
          <w:marTop w:val="0"/>
          <w:marBottom w:val="0"/>
          <w:divBdr>
            <w:top w:val="none" w:sz="0" w:space="0" w:color="auto"/>
            <w:left w:val="none" w:sz="0" w:space="0" w:color="auto"/>
            <w:bottom w:val="none" w:sz="0" w:space="0" w:color="auto"/>
            <w:right w:val="none" w:sz="0" w:space="0" w:color="auto"/>
          </w:divBdr>
        </w:div>
        <w:div w:id="428938120">
          <w:marLeft w:val="480"/>
          <w:marRight w:val="0"/>
          <w:marTop w:val="0"/>
          <w:marBottom w:val="0"/>
          <w:divBdr>
            <w:top w:val="none" w:sz="0" w:space="0" w:color="auto"/>
            <w:left w:val="none" w:sz="0" w:space="0" w:color="auto"/>
            <w:bottom w:val="none" w:sz="0" w:space="0" w:color="auto"/>
            <w:right w:val="none" w:sz="0" w:space="0" w:color="auto"/>
          </w:divBdr>
        </w:div>
        <w:div w:id="425228201">
          <w:marLeft w:val="480"/>
          <w:marRight w:val="0"/>
          <w:marTop w:val="0"/>
          <w:marBottom w:val="0"/>
          <w:divBdr>
            <w:top w:val="none" w:sz="0" w:space="0" w:color="auto"/>
            <w:left w:val="none" w:sz="0" w:space="0" w:color="auto"/>
            <w:bottom w:val="none" w:sz="0" w:space="0" w:color="auto"/>
            <w:right w:val="none" w:sz="0" w:space="0" w:color="auto"/>
          </w:divBdr>
        </w:div>
        <w:div w:id="437020648">
          <w:marLeft w:val="480"/>
          <w:marRight w:val="0"/>
          <w:marTop w:val="0"/>
          <w:marBottom w:val="0"/>
          <w:divBdr>
            <w:top w:val="none" w:sz="0" w:space="0" w:color="auto"/>
            <w:left w:val="none" w:sz="0" w:space="0" w:color="auto"/>
            <w:bottom w:val="none" w:sz="0" w:space="0" w:color="auto"/>
            <w:right w:val="none" w:sz="0" w:space="0" w:color="auto"/>
          </w:divBdr>
        </w:div>
        <w:div w:id="1417051700">
          <w:marLeft w:val="480"/>
          <w:marRight w:val="0"/>
          <w:marTop w:val="0"/>
          <w:marBottom w:val="0"/>
          <w:divBdr>
            <w:top w:val="none" w:sz="0" w:space="0" w:color="auto"/>
            <w:left w:val="none" w:sz="0" w:space="0" w:color="auto"/>
            <w:bottom w:val="none" w:sz="0" w:space="0" w:color="auto"/>
            <w:right w:val="none" w:sz="0" w:space="0" w:color="auto"/>
          </w:divBdr>
        </w:div>
        <w:div w:id="1412660180">
          <w:marLeft w:val="480"/>
          <w:marRight w:val="0"/>
          <w:marTop w:val="0"/>
          <w:marBottom w:val="0"/>
          <w:divBdr>
            <w:top w:val="none" w:sz="0" w:space="0" w:color="auto"/>
            <w:left w:val="none" w:sz="0" w:space="0" w:color="auto"/>
            <w:bottom w:val="none" w:sz="0" w:space="0" w:color="auto"/>
            <w:right w:val="none" w:sz="0" w:space="0" w:color="auto"/>
          </w:divBdr>
        </w:div>
        <w:div w:id="62290266">
          <w:marLeft w:val="480"/>
          <w:marRight w:val="0"/>
          <w:marTop w:val="0"/>
          <w:marBottom w:val="0"/>
          <w:divBdr>
            <w:top w:val="none" w:sz="0" w:space="0" w:color="auto"/>
            <w:left w:val="none" w:sz="0" w:space="0" w:color="auto"/>
            <w:bottom w:val="none" w:sz="0" w:space="0" w:color="auto"/>
            <w:right w:val="none" w:sz="0" w:space="0" w:color="auto"/>
          </w:divBdr>
        </w:div>
        <w:div w:id="1022323686">
          <w:marLeft w:val="480"/>
          <w:marRight w:val="0"/>
          <w:marTop w:val="0"/>
          <w:marBottom w:val="0"/>
          <w:divBdr>
            <w:top w:val="none" w:sz="0" w:space="0" w:color="auto"/>
            <w:left w:val="none" w:sz="0" w:space="0" w:color="auto"/>
            <w:bottom w:val="none" w:sz="0" w:space="0" w:color="auto"/>
            <w:right w:val="none" w:sz="0" w:space="0" w:color="auto"/>
          </w:divBdr>
        </w:div>
        <w:div w:id="245458565">
          <w:marLeft w:val="480"/>
          <w:marRight w:val="0"/>
          <w:marTop w:val="0"/>
          <w:marBottom w:val="0"/>
          <w:divBdr>
            <w:top w:val="none" w:sz="0" w:space="0" w:color="auto"/>
            <w:left w:val="none" w:sz="0" w:space="0" w:color="auto"/>
            <w:bottom w:val="none" w:sz="0" w:space="0" w:color="auto"/>
            <w:right w:val="none" w:sz="0" w:space="0" w:color="auto"/>
          </w:divBdr>
        </w:div>
        <w:div w:id="220289699">
          <w:marLeft w:val="480"/>
          <w:marRight w:val="0"/>
          <w:marTop w:val="0"/>
          <w:marBottom w:val="0"/>
          <w:divBdr>
            <w:top w:val="none" w:sz="0" w:space="0" w:color="auto"/>
            <w:left w:val="none" w:sz="0" w:space="0" w:color="auto"/>
            <w:bottom w:val="none" w:sz="0" w:space="0" w:color="auto"/>
            <w:right w:val="none" w:sz="0" w:space="0" w:color="auto"/>
          </w:divBdr>
        </w:div>
        <w:div w:id="832646788">
          <w:marLeft w:val="480"/>
          <w:marRight w:val="0"/>
          <w:marTop w:val="0"/>
          <w:marBottom w:val="0"/>
          <w:divBdr>
            <w:top w:val="none" w:sz="0" w:space="0" w:color="auto"/>
            <w:left w:val="none" w:sz="0" w:space="0" w:color="auto"/>
            <w:bottom w:val="none" w:sz="0" w:space="0" w:color="auto"/>
            <w:right w:val="none" w:sz="0" w:space="0" w:color="auto"/>
          </w:divBdr>
        </w:div>
        <w:div w:id="8683240">
          <w:marLeft w:val="480"/>
          <w:marRight w:val="0"/>
          <w:marTop w:val="0"/>
          <w:marBottom w:val="0"/>
          <w:divBdr>
            <w:top w:val="none" w:sz="0" w:space="0" w:color="auto"/>
            <w:left w:val="none" w:sz="0" w:space="0" w:color="auto"/>
            <w:bottom w:val="none" w:sz="0" w:space="0" w:color="auto"/>
            <w:right w:val="none" w:sz="0" w:space="0" w:color="auto"/>
          </w:divBdr>
        </w:div>
        <w:div w:id="1606498403">
          <w:marLeft w:val="480"/>
          <w:marRight w:val="0"/>
          <w:marTop w:val="0"/>
          <w:marBottom w:val="0"/>
          <w:divBdr>
            <w:top w:val="none" w:sz="0" w:space="0" w:color="auto"/>
            <w:left w:val="none" w:sz="0" w:space="0" w:color="auto"/>
            <w:bottom w:val="none" w:sz="0" w:space="0" w:color="auto"/>
            <w:right w:val="none" w:sz="0" w:space="0" w:color="auto"/>
          </w:divBdr>
        </w:div>
        <w:div w:id="1370375161">
          <w:marLeft w:val="480"/>
          <w:marRight w:val="0"/>
          <w:marTop w:val="0"/>
          <w:marBottom w:val="0"/>
          <w:divBdr>
            <w:top w:val="none" w:sz="0" w:space="0" w:color="auto"/>
            <w:left w:val="none" w:sz="0" w:space="0" w:color="auto"/>
            <w:bottom w:val="none" w:sz="0" w:space="0" w:color="auto"/>
            <w:right w:val="none" w:sz="0" w:space="0" w:color="auto"/>
          </w:divBdr>
        </w:div>
        <w:div w:id="1281298173">
          <w:marLeft w:val="480"/>
          <w:marRight w:val="0"/>
          <w:marTop w:val="0"/>
          <w:marBottom w:val="0"/>
          <w:divBdr>
            <w:top w:val="none" w:sz="0" w:space="0" w:color="auto"/>
            <w:left w:val="none" w:sz="0" w:space="0" w:color="auto"/>
            <w:bottom w:val="none" w:sz="0" w:space="0" w:color="auto"/>
            <w:right w:val="none" w:sz="0" w:space="0" w:color="auto"/>
          </w:divBdr>
        </w:div>
        <w:div w:id="966546121">
          <w:marLeft w:val="480"/>
          <w:marRight w:val="0"/>
          <w:marTop w:val="0"/>
          <w:marBottom w:val="0"/>
          <w:divBdr>
            <w:top w:val="none" w:sz="0" w:space="0" w:color="auto"/>
            <w:left w:val="none" w:sz="0" w:space="0" w:color="auto"/>
            <w:bottom w:val="none" w:sz="0" w:space="0" w:color="auto"/>
            <w:right w:val="none" w:sz="0" w:space="0" w:color="auto"/>
          </w:divBdr>
        </w:div>
        <w:div w:id="1031802219">
          <w:marLeft w:val="480"/>
          <w:marRight w:val="0"/>
          <w:marTop w:val="0"/>
          <w:marBottom w:val="0"/>
          <w:divBdr>
            <w:top w:val="none" w:sz="0" w:space="0" w:color="auto"/>
            <w:left w:val="none" w:sz="0" w:space="0" w:color="auto"/>
            <w:bottom w:val="none" w:sz="0" w:space="0" w:color="auto"/>
            <w:right w:val="none" w:sz="0" w:space="0" w:color="auto"/>
          </w:divBdr>
        </w:div>
        <w:div w:id="708338414">
          <w:marLeft w:val="480"/>
          <w:marRight w:val="0"/>
          <w:marTop w:val="0"/>
          <w:marBottom w:val="0"/>
          <w:divBdr>
            <w:top w:val="none" w:sz="0" w:space="0" w:color="auto"/>
            <w:left w:val="none" w:sz="0" w:space="0" w:color="auto"/>
            <w:bottom w:val="none" w:sz="0" w:space="0" w:color="auto"/>
            <w:right w:val="none" w:sz="0" w:space="0" w:color="auto"/>
          </w:divBdr>
        </w:div>
        <w:div w:id="947739596">
          <w:marLeft w:val="480"/>
          <w:marRight w:val="0"/>
          <w:marTop w:val="0"/>
          <w:marBottom w:val="0"/>
          <w:divBdr>
            <w:top w:val="none" w:sz="0" w:space="0" w:color="auto"/>
            <w:left w:val="none" w:sz="0" w:space="0" w:color="auto"/>
            <w:bottom w:val="none" w:sz="0" w:space="0" w:color="auto"/>
            <w:right w:val="none" w:sz="0" w:space="0" w:color="auto"/>
          </w:divBdr>
        </w:div>
        <w:div w:id="923992920">
          <w:marLeft w:val="480"/>
          <w:marRight w:val="0"/>
          <w:marTop w:val="0"/>
          <w:marBottom w:val="0"/>
          <w:divBdr>
            <w:top w:val="none" w:sz="0" w:space="0" w:color="auto"/>
            <w:left w:val="none" w:sz="0" w:space="0" w:color="auto"/>
            <w:bottom w:val="none" w:sz="0" w:space="0" w:color="auto"/>
            <w:right w:val="none" w:sz="0" w:space="0" w:color="auto"/>
          </w:divBdr>
        </w:div>
        <w:div w:id="1996453568">
          <w:marLeft w:val="480"/>
          <w:marRight w:val="0"/>
          <w:marTop w:val="0"/>
          <w:marBottom w:val="0"/>
          <w:divBdr>
            <w:top w:val="none" w:sz="0" w:space="0" w:color="auto"/>
            <w:left w:val="none" w:sz="0" w:space="0" w:color="auto"/>
            <w:bottom w:val="none" w:sz="0" w:space="0" w:color="auto"/>
            <w:right w:val="none" w:sz="0" w:space="0" w:color="auto"/>
          </w:divBdr>
        </w:div>
        <w:div w:id="502355066">
          <w:marLeft w:val="480"/>
          <w:marRight w:val="0"/>
          <w:marTop w:val="0"/>
          <w:marBottom w:val="0"/>
          <w:divBdr>
            <w:top w:val="none" w:sz="0" w:space="0" w:color="auto"/>
            <w:left w:val="none" w:sz="0" w:space="0" w:color="auto"/>
            <w:bottom w:val="none" w:sz="0" w:space="0" w:color="auto"/>
            <w:right w:val="none" w:sz="0" w:space="0" w:color="auto"/>
          </w:divBdr>
        </w:div>
        <w:div w:id="1216237439">
          <w:marLeft w:val="480"/>
          <w:marRight w:val="0"/>
          <w:marTop w:val="0"/>
          <w:marBottom w:val="0"/>
          <w:divBdr>
            <w:top w:val="none" w:sz="0" w:space="0" w:color="auto"/>
            <w:left w:val="none" w:sz="0" w:space="0" w:color="auto"/>
            <w:bottom w:val="none" w:sz="0" w:space="0" w:color="auto"/>
            <w:right w:val="none" w:sz="0" w:space="0" w:color="auto"/>
          </w:divBdr>
        </w:div>
      </w:divsChild>
    </w:div>
    <w:div w:id="1510024833">
      <w:bodyDiv w:val="1"/>
      <w:marLeft w:val="0"/>
      <w:marRight w:val="0"/>
      <w:marTop w:val="0"/>
      <w:marBottom w:val="0"/>
      <w:divBdr>
        <w:top w:val="none" w:sz="0" w:space="0" w:color="auto"/>
        <w:left w:val="none" w:sz="0" w:space="0" w:color="auto"/>
        <w:bottom w:val="none" w:sz="0" w:space="0" w:color="auto"/>
        <w:right w:val="none" w:sz="0" w:space="0" w:color="auto"/>
      </w:divBdr>
    </w:div>
    <w:div w:id="1512333714">
      <w:bodyDiv w:val="1"/>
      <w:marLeft w:val="0"/>
      <w:marRight w:val="0"/>
      <w:marTop w:val="0"/>
      <w:marBottom w:val="0"/>
      <w:divBdr>
        <w:top w:val="none" w:sz="0" w:space="0" w:color="auto"/>
        <w:left w:val="none" w:sz="0" w:space="0" w:color="auto"/>
        <w:bottom w:val="none" w:sz="0" w:space="0" w:color="auto"/>
        <w:right w:val="none" w:sz="0" w:space="0" w:color="auto"/>
      </w:divBdr>
    </w:div>
    <w:div w:id="1514802096">
      <w:bodyDiv w:val="1"/>
      <w:marLeft w:val="0"/>
      <w:marRight w:val="0"/>
      <w:marTop w:val="0"/>
      <w:marBottom w:val="0"/>
      <w:divBdr>
        <w:top w:val="none" w:sz="0" w:space="0" w:color="auto"/>
        <w:left w:val="none" w:sz="0" w:space="0" w:color="auto"/>
        <w:bottom w:val="none" w:sz="0" w:space="0" w:color="auto"/>
        <w:right w:val="none" w:sz="0" w:space="0" w:color="auto"/>
      </w:divBdr>
    </w:div>
    <w:div w:id="1514957326">
      <w:bodyDiv w:val="1"/>
      <w:marLeft w:val="0"/>
      <w:marRight w:val="0"/>
      <w:marTop w:val="0"/>
      <w:marBottom w:val="0"/>
      <w:divBdr>
        <w:top w:val="none" w:sz="0" w:space="0" w:color="auto"/>
        <w:left w:val="none" w:sz="0" w:space="0" w:color="auto"/>
        <w:bottom w:val="none" w:sz="0" w:space="0" w:color="auto"/>
        <w:right w:val="none" w:sz="0" w:space="0" w:color="auto"/>
      </w:divBdr>
    </w:div>
    <w:div w:id="1515613570">
      <w:bodyDiv w:val="1"/>
      <w:marLeft w:val="0"/>
      <w:marRight w:val="0"/>
      <w:marTop w:val="0"/>
      <w:marBottom w:val="0"/>
      <w:divBdr>
        <w:top w:val="none" w:sz="0" w:space="0" w:color="auto"/>
        <w:left w:val="none" w:sz="0" w:space="0" w:color="auto"/>
        <w:bottom w:val="none" w:sz="0" w:space="0" w:color="auto"/>
        <w:right w:val="none" w:sz="0" w:space="0" w:color="auto"/>
      </w:divBdr>
    </w:div>
    <w:div w:id="1517191110">
      <w:bodyDiv w:val="1"/>
      <w:marLeft w:val="0"/>
      <w:marRight w:val="0"/>
      <w:marTop w:val="0"/>
      <w:marBottom w:val="0"/>
      <w:divBdr>
        <w:top w:val="none" w:sz="0" w:space="0" w:color="auto"/>
        <w:left w:val="none" w:sz="0" w:space="0" w:color="auto"/>
        <w:bottom w:val="none" w:sz="0" w:space="0" w:color="auto"/>
        <w:right w:val="none" w:sz="0" w:space="0" w:color="auto"/>
      </w:divBdr>
    </w:div>
    <w:div w:id="1517688661">
      <w:bodyDiv w:val="1"/>
      <w:marLeft w:val="0"/>
      <w:marRight w:val="0"/>
      <w:marTop w:val="0"/>
      <w:marBottom w:val="0"/>
      <w:divBdr>
        <w:top w:val="none" w:sz="0" w:space="0" w:color="auto"/>
        <w:left w:val="none" w:sz="0" w:space="0" w:color="auto"/>
        <w:bottom w:val="none" w:sz="0" w:space="0" w:color="auto"/>
        <w:right w:val="none" w:sz="0" w:space="0" w:color="auto"/>
      </w:divBdr>
    </w:div>
    <w:div w:id="1517888430">
      <w:bodyDiv w:val="1"/>
      <w:marLeft w:val="0"/>
      <w:marRight w:val="0"/>
      <w:marTop w:val="0"/>
      <w:marBottom w:val="0"/>
      <w:divBdr>
        <w:top w:val="none" w:sz="0" w:space="0" w:color="auto"/>
        <w:left w:val="none" w:sz="0" w:space="0" w:color="auto"/>
        <w:bottom w:val="none" w:sz="0" w:space="0" w:color="auto"/>
        <w:right w:val="none" w:sz="0" w:space="0" w:color="auto"/>
      </w:divBdr>
    </w:div>
    <w:div w:id="1518037656">
      <w:bodyDiv w:val="1"/>
      <w:marLeft w:val="0"/>
      <w:marRight w:val="0"/>
      <w:marTop w:val="0"/>
      <w:marBottom w:val="0"/>
      <w:divBdr>
        <w:top w:val="none" w:sz="0" w:space="0" w:color="auto"/>
        <w:left w:val="none" w:sz="0" w:space="0" w:color="auto"/>
        <w:bottom w:val="none" w:sz="0" w:space="0" w:color="auto"/>
        <w:right w:val="none" w:sz="0" w:space="0" w:color="auto"/>
      </w:divBdr>
    </w:div>
    <w:div w:id="1518691261">
      <w:bodyDiv w:val="1"/>
      <w:marLeft w:val="0"/>
      <w:marRight w:val="0"/>
      <w:marTop w:val="0"/>
      <w:marBottom w:val="0"/>
      <w:divBdr>
        <w:top w:val="none" w:sz="0" w:space="0" w:color="auto"/>
        <w:left w:val="none" w:sz="0" w:space="0" w:color="auto"/>
        <w:bottom w:val="none" w:sz="0" w:space="0" w:color="auto"/>
        <w:right w:val="none" w:sz="0" w:space="0" w:color="auto"/>
      </w:divBdr>
    </w:div>
    <w:div w:id="1520462228">
      <w:bodyDiv w:val="1"/>
      <w:marLeft w:val="0"/>
      <w:marRight w:val="0"/>
      <w:marTop w:val="0"/>
      <w:marBottom w:val="0"/>
      <w:divBdr>
        <w:top w:val="none" w:sz="0" w:space="0" w:color="auto"/>
        <w:left w:val="none" w:sz="0" w:space="0" w:color="auto"/>
        <w:bottom w:val="none" w:sz="0" w:space="0" w:color="auto"/>
        <w:right w:val="none" w:sz="0" w:space="0" w:color="auto"/>
      </w:divBdr>
      <w:divsChild>
        <w:div w:id="1929344494">
          <w:marLeft w:val="480"/>
          <w:marRight w:val="0"/>
          <w:marTop w:val="0"/>
          <w:marBottom w:val="0"/>
          <w:divBdr>
            <w:top w:val="none" w:sz="0" w:space="0" w:color="auto"/>
            <w:left w:val="none" w:sz="0" w:space="0" w:color="auto"/>
            <w:bottom w:val="none" w:sz="0" w:space="0" w:color="auto"/>
            <w:right w:val="none" w:sz="0" w:space="0" w:color="auto"/>
          </w:divBdr>
        </w:div>
        <w:div w:id="16588197">
          <w:marLeft w:val="480"/>
          <w:marRight w:val="0"/>
          <w:marTop w:val="0"/>
          <w:marBottom w:val="0"/>
          <w:divBdr>
            <w:top w:val="none" w:sz="0" w:space="0" w:color="auto"/>
            <w:left w:val="none" w:sz="0" w:space="0" w:color="auto"/>
            <w:bottom w:val="none" w:sz="0" w:space="0" w:color="auto"/>
            <w:right w:val="none" w:sz="0" w:space="0" w:color="auto"/>
          </w:divBdr>
        </w:div>
        <w:div w:id="1894846545">
          <w:marLeft w:val="480"/>
          <w:marRight w:val="0"/>
          <w:marTop w:val="0"/>
          <w:marBottom w:val="0"/>
          <w:divBdr>
            <w:top w:val="none" w:sz="0" w:space="0" w:color="auto"/>
            <w:left w:val="none" w:sz="0" w:space="0" w:color="auto"/>
            <w:bottom w:val="none" w:sz="0" w:space="0" w:color="auto"/>
            <w:right w:val="none" w:sz="0" w:space="0" w:color="auto"/>
          </w:divBdr>
        </w:div>
        <w:div w:id="2098746957">
          <w:marLeft w:val="480"/>
          <w:marRight w:val="0"/>
          <w:marTop w:val="0"/>
          <w:marBottom w:val="0"/>
          <w:divBdr>
            <w:top w:val="none" w:sz="0" w:space="0" w:color="auto"/>
            <w:left w:val="none" w:sz="0" w:space="0" w:color="auto"/>
            <w:bottom w:val="none" w:sz="0" w:space="0" w:color="auto"/>
            <w:right w:val="none" w:sz="0" w:space="0" w:color="auto"/>
          </w:divBdr>
        </w:div>
        <w:div w:id="1295601388">
          <w:marLeft w:val="480"/>
          <w:marRight w:val="0"/>
          <w:marTop w:val="0"/>
          <w:marBottom w:val="0"/>
          <w:divBdr>
            <w:top w:val="none" w:sz="0" w:space="0" w:color="auto"/>
            <w:left w:val="none" w:sz="0" w:space="0" w:color="auto"/>
            <w:bottom w:val="none" w:sz="0" w:space="0" w:color="auto"/>
            <w:right w:val="none" w:sz="0" w:space="0" w:color="auto"/>
          </w:divBdr>
        </w:div>
        <w:div w:id="1036009668">
          <w:marLeft w:val="480"/>
          <w:marRight w:val="0"/>
          <w:marTop w:val="0"/>
          <w:marBottom w:val="0"/>
          <w:divBdr>
            <w:top w:val="none" w:sz="0" w:space="0" w:color="auto"/>
            <w:left w:val="none" w:sz="0" w:space="0" w:color="auto"/>
            <w:bottom w:val="none" w:sz="0" w:space="0" w:color="auto"/>
            <w:right w:val="none" w:sz="0" w:space="0" w:color="auto"/>
          </w:divBdr>
        </w:div>
        <w:div w:id="275067408">
          <w:marLeft w:val="480"/>
          <w:marRight w:val="0"/>
          <w:marTop w:val="0"/>
          <w:marBottom w:val="0"/>
          <w:divBdr>
            <w:top w:val="none" w:sz="0" w:space="0" w:color="auto"/>
            <w:left w:val="none" w:sz="0" w:space="0" w:color="auto"/>
            <w:bottom w:val="none" w:sz="0" w:space="0" w:color="auto"/>
            <w:right w:val="none" w:sz="0" w:space="0" w:color="auto"/>
          </w:divBdr>
        </w:div>
        <w:div w:id="1194808431">
          <w:marLeft w:val="480"/>
          <w:marRight w:val="0"/>
          <w:marTop w:val="0"/>
          <w:marBottom w:val="0"/>
          <w:divBdr>
            <w:top w:val="none" w:sz="0" w:space="0" w:color="auto"/>
            <w:left w:val="none" w:sz="0" w:space="0" w:color="auto"/>
            <w:bottom w:val="none" w:sz="0" w:space="0" w:color="auto"/>
            <w:right w:val="none" w:sz="0" w:space="0" w:color="auto"/>
          </w:divBdr>
        </w:div>
        <w:div w:id="2009095142">
          <w:marLeft w:val="480"/>
          <w:marRight w:val="0"/>
          <w:marTop w:val="0"/>
          <w:marBottom w:val="0"/>
          <w:divBdr>
            <w:top w:val="none" w:sz="0" w:space="0" w:color="auto"/>
            <w:left w:val="none" w:sz="0" w:space="0" w:color="auto"/>
            <w:bottom w:val="none" w:sz="0" w:space="0" w:color="auto"/>
            <w:right w:val="none" w:sz="0" w:space="0" w:color="auto"/>
          </w:divBdr>
        </w:div>
        <w:div w:id="633218580">
          <w:marLeft w:val="480"/>
          <w:marRight w:val="0"/>
          <w:marTop w:val="0"/>
          <w:marBottom w:val="0"/>
          <w:divBdr>
            <w:top w:val="none" w:sz="0" w:space="0" w:color="auto"/>
            <w:left w:val="none" w:sz="0" w:space="0" w:color="auto"/>
            <w:bottom w:val="none" w:sz="0" w:space="0" w:color="auto"/>
            <w:right w:val="none" w:sz="0" w:space="0" w:color="auto"/>
          </w:divBdr>
        </w:div>
        <w:div w:id="701784844">
          <w:marLeft w:val="480"/>
          <w:marRight w:val="0"/>
          <w:marTop w:val="0"/>
          <w:marBottom w:val="0"/>
          <w:divBdr>
            <w:top w:val="none" w:sz="0" w:space="0" w:color="auto"/>
            <w:left w:val="none" w:sz="0" w:space="0" w:color="auto"/>
            <w:bottom w:val="none" w:sz="0" w:space="0" w:color="auto"/>
            <w:right w:val="none" w:sz="0" w:space="0" w:color="auto"/>
          </w:divBdr>
        </w:div>
        <w:div w:id="1613198156">
          <w:marLeft w:val="480"/>
          <w:marRight w:val="0"/>
          <w:marTop w:val="0"/>
          <w:marBottom w:val="0"/>
          <w:divBdr>
            <w:top w:val="none" w:sz="0" w:space="0" w:color="auto"/>
            <w:left w:val="none" w:sz="0" w:space="0" w:color="auto"/>
            <w:bottom w:val="none" w:sz="0" w:space="0" w:color="auto"/>
            <w:right w:val="none" w:sz="0" w:space="0" w:color="auto"/>
          </w:divBdr>
        </w:div>
        <w:div w:id="1972861010">
          <w:marLeft w:val="480"/>
          <w:marRight w:val="0"/>
          <w:marTop w:val="0"/>
          <w:marBottom w:val="0"/>
          <w:divBdr>
            <w:top w:val="none" w:sz="0" w:space="0" w:color="auto"/>
            <w:left w:val="none" w:sz="0" w:space="0" w:color="auto"/>
            <w:bottom w:val="none" w:sz="0" w:space="0" w:color="auto"/>
            <w:right w:val="none" w:sz="0" w:space="0" w:color="auto"/>
          </w:divBdr>
        </w:div>
        <w:div w:id="502353339">
          <w:marLeft w:val="480"/>
          <w:marRight w:val="0"/>
          <w:marTop w:val="0"/>
          <w:marBottom w:val="0"/>
          <w:divBdr>
            <w:top w:val="none" w:sz="0" w:space="0" w:color="auto"/>
            <w:left w:val="none" w:sz="0" w:space="0" w:color="auto"/>
            <w:bottom w:val="none" w:sz="0" w:space="0" w:color="auto"/>
            <w:right w:val="none" w:sz="0" w:space="0" w:color="auto"/>
          </w:divBdr>
        </w:div>
      </w:divsChild>
    </w:div>
    <w:div w:id="1521163863">
      <w:bodyDiv w:val="1"/>
      <w:marLeft w:val="0"/>
      <w:marRight w:val="0"/>
      <w:marTop w:val="0"/>
      <w:marBottom w:val="0"/>
      <w:divBdr>
        <w:top w:val="none" w:sz="0" w:space="0" w:color="auto"/>
        <w:left w:val="none" w:sz="0" w:space="0" w:color="auto"/>
        <w:bottom w:val="none" w:sz="0" w:space="0" w:color="auto"/>
        <w:right w:val="none" w:sz="0" w:space="0" w:color="auto"/>
      </w:divBdr>
    </w:div>
    <w:div w:id="1521970702">
      <w:bodyDiv w:val="1"/>
      <w:marLeft w:val="0"/>
      <w:marRight w:val="0"/>
      <w:marTop w:val="0"/>
      <w:marBottom w:val="0"/>
      <w:divBdr>
        <w:top w:val="none" w:sz="0" w:space="0" w:color="auto"/>
        <w:left w:val="none" w:sz="0" w:space="0" w:color="auto"/>
        <w:bottom w:val="none" w:sz="0" w:space="0" w:color="auto"/>
        <w:right w:val="none" w:sz="0" w:space="0" w:color="auto"/>
      </w:divBdr>
    </w:div>
    <w:div w:id="1522015931">
      <w:bodyDiv w:val="1"/>
      <w:marLeft w:val="0"/>
      <w:marRight w:val="0"/>
      <w:marTop w:val="0"/>
      <w:marBottom w:val="0"/>
      <w:divBdr>
        <w:top w:val="none" w:sz="0" w:space="0" w:color="auto"/>
        <w:left w:val="none" w:sz="0" w:space="0" w:color="auto"/>
        <w:bottom w:val="none" w:sz="0" w:space="0" w:color="auto"/>
        <w:right w:val="none" w:sz="0" w:space="0" w:color="auto"/>
      </w:divBdr>
    </w:div>
    <w:div w:id="1524515921">
      <w:bodyDiv w:val="1"/>
      <w:marLeft w:val="0"/>
      <w:marRight w:val="0"/>
      <w:marTop w:val="0"/>
      <w:marBottom w:val="0"/>
      <w:divBdr>
        <w:top w:val="none" w:sz="0" w:space="0" w:color="auto"/>
        <w:left w:val="none" w:sz="0" w:space="0" w:color="auto"/>
        <w:bottom w:val="none" w:sz="0" w:space="0" w:color="auto"/>
        <w:right w:val="none" w:sz="0" w:space="0" w:color="auto"/>
      </w:divBdr>
    </w:div>
    <w:div w:id="1527449537">
      <w:bodyDiv w:val="1"/>
      <w:marLeft w:val="0"/>
      <w:marRight w:val="0"/>
      <w:marTop w:val="0"/>
      <w:marBottom w:val="0"/>
      <w:divBdr>
        <w:top w:val="none" w:sz="0" w:space="0" w:color="auto"/>
        <w:left w:val="none" w:sz="0" w:space="0" w:color="auto"/>
        <w:bottom w:val="none" w:sz="0" w:space="0" w:color="auto"/>
        <w:right w:val="none" w:sz="0" w:space="0" w:color="auto"/>
      </w:divBdr>
    </w:div>
    <w:div w:id="1528055778">
      <w:bodyDiv w:val="1"/>
      <w:marLeft w:val="0"/>
      <w:marRight w:val="0"/>
      <w:marTop w:val="0"/>
      <w:marBottom w:val="0"/>
      <w:divBdr>
        <w:top w:val="none" w:sz="0" w:space="0" w:color="auto"/>
        <w:left w:val="none" w:sz="0" w:space="0" w:color="auto"/>
        <w:bottom w:val="none" w:sz="0" w:space="0" w:color="auto"/>
        <w:right w:val="none" w:sz="0" w:space="0" w:color="auto"/>
      </w:divBdr>
      <w:divsChild>
        <w:div w:id="1090463651">
          <w:marLeft w:val="480"/>
          <w:marRight w:val="0"/>
          <w:marTop w:val="0"/>
          <w:marBottom w:val="0"/>
          <w:divBdr>
            <w:top w:val="none" w:sz="0" w:space="0" w:color="auto"/>
            <w:left w:val="none" w:sz="0" w:space="0" w:color="auto"/>
            <w:bottom w:val="none" w:sz="0" w:space="0" w:color="auto"/>
            <w:right w:val="none" w:sz="0" w:space="0" w:color="auto"/>
          </w:divBdr>
        </w:div>
        <w:div w:id="710152497">
          <w:marLeft w:val="480"/>
          <w:marRight w:val="0"/>
          <w:marTop w:val="0"/>
          <w:marBottom w:val="0"/>
          <w:divBdr>
            <w:top w:val="none" w:sz="0" w:space="0" w:color="auto"/>
            <w:left w:val="none" w:sz="0" w:space="0" w:color="auto"/>
            <w:bottom w:val="none" w:sz="0" w:space="0" w:color="auto"/>
            <w:right w:val="none" w:sz="0" w:space="0" w:color="auto"/>
          </w:divBdr>
        </w:div>
        <w:div w:id="281688259">
          <w:marLeft w:val="480"/>
          <w:marRight w:val="0"/>
          <w:marTop w:val="0"/>
          <w:marBottom w:val="0"/>
          <w:divBdr>
            <w:top w:val="none" w:sz="0" w:space="0" w:color="auto"/>
            <w:left w:val="none" w:sz="0" w:space="0" w:color="auto"/>
            <w:bottom w:val="none" w:sz="0" w:space="0" w:color="auto"/>
            <w:right w:val="none" w:sz="0" w:space="0" w:color="auto"/>
          </w:divBdr>
        </w:div>
        <w:div w:id="527915181">
          <w:marLeft w:val="480"/>
          <w:marRight w:val="0"/>
          <w:marTop w:val="0"/>
          <w:marBottom w:val="0"/>
          <w:divBdr>
            <w:top w:val="none" w:sz="0" w:space="0" w:color="auto"/>
            <w:left w:val="none" w:sz="0" w:space="0" w:color="auto"/>
            <w:bottom w:val="none" w:sz="0" w:space="0" w:color="auto"/>
            <w:right w:val="none" w:sz="0" w:space="0" w:color="auto"/>
          </w:divBdr>
        </w:div>
        <w:div w:id="44305302">
          <w:marLeft w:val="480"/>
          <w:marRight w:val="0"/>
          <w:marTop w:val="0"/>
          <w:marBottom w:val="0"/>
          <w:divBdr>
            <w:top w:val="none" w:sz="0" w:space="0" w:color="auto"/>
            <w:left w:val="none" w:sz="0" w:space="0" w:color="auto"/>
            <w:bottom w:val="none" w:sz="0" w:space="0" w:color="auto"/>
            <w:right w:val="none" w:sz="0" w:space="0" w:color="auto"/>
          </w:divBdr>
        </w:div>
        <w:div w:id="274756614">
          <w:marLeft w:val="480"/>
          <w:marRight w:val="0"/>
          <w:marTop w:val="0"/>
          <w:marBottom w:val="0"/>
          <w:divBdr>
            <w:top w:val="none" w:sz="0" w:space="0" w:color="auto"/>
            <w:left w:val="none" w:sz="0" w:space="0" w:color="auto"/>
            <w:bottom w:val="none" w:sz="0" w:space="0" w:color="auto"/>
            <w:right w:val="none" w:sz="0" w:space="0" w:color="auto"/>
          </w:divBdr>
        </w:div>
        <w:div w:id="1188131425">
          <w:marLeft w:val="480"/>
          <w:marRight w:val="0"/>
          <w:marTop w:val="0"/>
          <w:marBottom w:val="0"/>
          <w:divBdr>
            <w:top w:val="none" w:sz="0" w:space="0" w:color="auto"/>
            <w:left w:val="none" w:sz="0" w:space="0" w:color="auto"/>
            <w:bottom w:val="none" w:sz="0" w:space="0" w:color="auto"/>
            <w:right w:val="none" w:sz="0" w:space="0" w:color="auto"/>
          </w:divBdr>
        </w:div>
        <w:div w:id="571238694">
          <w:marLeft w:val="480"/>
          <w:marRight w:val="0"/>
          <w:marTop w:val="0"/>
          <w:marBottom w:val="0"/>
          <w:divBdr>
            <w:top w:val="none" w:sz="0" w:space="0" w:color="auto"/>
            <w:left w:val="none" w:sz="0" w:space="0" w:color="auto"/>
            <w:bottom w:val="none" w:sz="0" w:space="0" w:color="auto"/>
            <w:right w:val="none" w:sz="0" w:space="0" w:color="auto"/>
          </w:divBdr>
        </w:div>
        <w:div w:id="1984578615">
          <w:marLeft w:val="480"/>
          <w:marRight w:val="0"/>
          <w:marTop w:val="0"/>
          <w:marBottom w:val="0"/>
          <w:divBdr>
            <w:top w:val="none" w:sz="0" w:space="0" w:color="auto"/>
            <w:left w:val="none" w:sz="0" w:space="0" w:color="auto"/>
            <w:bottom w:val="none" w:sz="0" w:space="0" w:color="auto"/>
            <w:right w:val="none" w:sz="0" w:space="0" w:color="auto"/>
          </w:divBdr>
        </w:div>
        <w:div w:id="463812243">
          <w:marLeft w:val="480"/>
          <w:marRight w:val="0"/>
          <w:marTop w:val="0"/>
          <w:marBottom w:val="0"/>
          <w:divBdr>
            <w:top w:val="none" w:sz="0" w:space="0" w:color="auto"/>
            <w:left w:val="none" w:sz="0" w:space="0" w:color="auto"/>
            <w:bottom w:val="none" w:sz="0" w:space="0" w:color="auto"/>
            <w:right w:val="none" w:sz="0" w:space="0" w:color="auto"/>
          </w:divBdr>
        </w:div>
        <w:div w:id="809982766">
          <w:marLeft w:val="480"/>
          <w:marRight w:val="0"/>
          <w:marTop w:val="0"/>
          <w:marBottom w:val="0"/>
          <w:divBdr>
            <w:top w:val="none" w:sz="0" w:space="0" w:color="auto"/>
            <w:left w:val="none" w:sz="0" w:space="0" w:color="auto"/>
            <w:bottom w:val="none" w:sz="0" w:space="0" w:color="auto"/>
            <w:right w:val="none" w:sz="0" w:space="0" w:color="auto"/>
          </w:divBdr>
        </w:div>
        <w:div w:id="546723749">
          <w:marLeft w:val="480"/>
          <w:marRight w:val="0"/>
          <w:marTop w:val="0"/>
          <w:marBottom w:val="0"/>
          <w:divBdr>
            <w:top w:val="none" w:sz="0" w:space="0" w:color="auto"/>
            <w:left w:val="none" w:sz="0" w:space="0" w:color="auto"/>
            <w:bottom w:val="none" w:sz="0" w:space="0" w:color="auto"/>
            <w:right w:val="none" w:sz="0" w:space="0" w:color="auto"/>
          </w:divBdr>
        </w:div>
        <w:div w:id="125242927">
          <w:marLeft w:val="480"/>
          <w:marRight w:val="0"/>
          <w:marTop w:val="0"/>
          <w:marBottom w:val="0"/>
          <w:divBdr>
            <w:top w:val="none" w:sz="0" w:space="0" w:color="auto"/>
            <w:left w:val="none" w:sz="0" w:space="0" w:color="auto"/>
            <w:bottom w:val="none" w:sz="0" w:space="0" w:color="auto"/>
            <w:right w:val="none" w:sz="0" w:space="0" w:color="auto"/>
          </w:divBdr>
        </w:div>
        <w:div w:id="530337586">
          <w:marLeft w:val="480"/>
          <w:marRight w:val="0"/>
          <w:marTop w:val="0"/>
          <w:marBottom w:val="0"/>
          <w:divBdr>
            <w:top w:val="none" w:sz="0" w:space="0" w:color="auto"/>
            <w:left w:val="none" w:sz="0" w:space="0" w:color="auto"/>
            <w:bottom w:val="none" w:sz="0" w:space="0" w:color="auto"/>
            <w:right w:val="none" w:sz="0" w:space="0" w:color="auto"/>
          </w:divBdr>
        </w:div>
      </w:divsChild>
    </w:div>
    <w:div w:id="1528058468">
      <w:bodyDiv w:val="1"/>
      <w:marLeft w:val="0"/>
      <w:marRight w:val="0"/>
      <w:marTop w:val="0"/>
      <w:marBottom w:val="0"/>
      <w:divBdr>
        <w:top w:val="none" w:sz="0" w:space="0" w:color="auto"/>
        <w:left w:val="none" w:sz="0" w:space="0" w:color="auto"/>
        <w:bottom w:val="none" w:sz="0" w:space="0" w:color="auto"/>
        <w:right w:val="none" w:sz="0" w:space="0" w:color="auto"/>
      </w:divBdr>
    </w:div>
    <w:div w:id="1528182396">
      <w:bodyDiv w:val="1"/>
      <w:marLeft w:val="0"/>
      <w:marRight w:val="0"/>
      <w:marTop w:val="0"/>
      <w:marBottom w:val="0"/>
      <w:divBdr>
        <w:top w:val="none" w:sz="0" w:space="0" w:color="auto"/>
        <w:left w:val="none" w:sz="0" w:space="0" w:color="auto"/>
        <w:bottom w:val="none" w:sz="0" w:space="0" w:color="auto"/>
        <w:right w:val="none" w:sz="0" w:space="0" w:color="auto"/>
      </w:divBdr>
    </w:div>
    <w:div w:id="1528444383">
      <w:bodyDiv w:val="1"/>
      <w:marLeft w:val="0"/>
      <w:marRight w:val="0"/>
      <w:marTop w:val="0"/>
      <w:marBottom w:val="0"/>
      <w:divBdr>
        <w:top w:val="none" w:sz="0" w:space="0" w:color="auto"/>
        <w:left w:val="none" w:sz="0" w:space="0" w:color="auto"/>
        <w:bottom w:val="none" w:sz="0" w:space="0" w:color="auto"/>
        <w:right w:val="none" w:sz="0" w:space="0" w:color="auto"/>
      </w:divBdr>
    </w:div>
    <w:div w:id="1530412712">
      <w:bodyDiv w:val="1"/>
      <w:marLeft w:val="0"/>
      <w:marRight w:val="0"/>
      <w:marTop w:val="0"/>
      <w:marBottom w:val="0"/>
      <w:divBdr>
        <w:top w:val="none" w:sz="0" w:space="0" w:color="auto"/>
        <w:left w:val="none" w:sz="0" w:space="0" w:color="auto"/>
        <w:bottom w:val="none" w:sz="0" w:space="0" w:color="auto"/>
        <w:right w:val="none" w:sz="0" w:space="0" w:color="auto"/>
      </w:divBdr>
    </w:div>
    <w:div w:id="1531646407">
      <w:bodyDiv w:val="1"/>
      <w:marLeft w:val="0"/>
      <w:marRight w:val="0"/>
      <w:marTop w:val="0"/>
      <w:marBottom w:val="0"/>
      <w:divBdr>
        <w:top w:val="none" w:sz="0" w:space="0" w:color="auto"/>
        <w:left w:val="none" w:sz="0" w:space="0" w:color="auto"/>
        <w:bottom w:val="none" w:sz="0" w:space="0" w:color="auto"/>
        <w:right w:val="none" w:sz="0" w:space="0" w:color="auto"/>
      </w:divBdr>
    </w:div>
    <w:div w:id="1531797081">
      <w:bodyDiv w:val="1"/>
      <w:marLeft w:val="0"/>
      <w:marRight w:val="0"/>
      <w:marTop w:val="0"/>
      <w:marBottom w:val="0"/>
      <w:divBdr>
        <w:top w:val="none" w:sz="0" w:space="0" w:color="auto"/>
        <w:left w:val="none" w:sz="0" w:space="0" w:color="auto"/>
        <w:bottom w:val="none" w:sz="0" w:space="0" w:color="auto"/>
        <w:right w:val="none" w:sz="0" w:space="0" w:color="auto"/>
      </w:divBdr>
    </w:div>
    <w:div w:id="1532379979">
      <w:bodyDiv w:val="1"/>
      <w:marLeft w:val="0"/>
      <w:marRight w:val="0"/>
      <w:marTop w:val="0"/>
      <w:marBottom w:val="0"/>
      <w:divBdr>
        <w:top w:val="none" w:sz="0" w:space="0" w:color="auto"/>
        <w:left w:val="none" w:sz="0" w:space="0" w:color="auto"/>
        <w:bottom w:val="none" w:sz="0" w:space="0" w:color="auto"/>
        <w:right w:val="none" w:sz="0" w:space="0" w:color="auto"/>
      </w:divBdr>
      <w:divsChild>
        <w:div w:id="824780701">
          <w:marLeft w:val="480"/>
          <w:marRight w:val="0"/>
          <w:marTop w:val="0"/>
          <w:marBottom w:val="0"/>
          <w:divBdr>
            <w:top w:val="none" w:sz="0" w:space="0" w:color="auto"/>
            <w:left w:val="none" w:sz="0" w:space="0" w:color="auto"/>
            <w:bottom w:val="none" w:sz="0" w:space="0" w:color="auto"/>
            <w:right w:val="none" w:sz="0" w:space="0" w:color="auto"/>
          </w:divBdr>
        </w:div>
        <w:div w:id="771438868">
          <w:marLeft w:val="480"/>
          <w:marRight w:val="0"/>
          <w:marTop w:val="0"/>
          <w:marBottom w:val="0"/>
          <w:divBdr>
            <w:top w:val="none" w:sz="0" w:space="0" w:color="auto"/>
            <w:left w:val="none" w:sz="0" w:space="0" w:color="auto"/>
            <w:bottom w:val="none" w:sz="0" w:space="0" w:color="auto"/>
            <w:right w:val="none" w:sz="0" w:space="0" w:color="auto"/>
          </w:divBdr>
        </w:div>
        <w:div w:id="2053072469">
          <w:marLeft w:val="480"/>
          <w:marRight w:val="0"/>
          <w:marTop w:val="0"/>
          <w:marBottom w:val="0"/>
          <w:divBdr>
            <w:top w:val="none" w:sz="0" w:space="0" w:color="auto"/>
            <w:left w:val="none" w:sz="0" w:space="0" w:color="auto"/>
            <w:bottom w:val="none" w:sz="0" w:space="0" w:color="auto"/>
            <w:right w:val="none" w:sz="0" w:space="0" w:color="auto"/>
          </w:divBdr>
        </w:div>
        <w:div w:id="1701121920">
          <w:marLeft w:val="480"/>
          <w:marRight w:val="0"/>
          <w:marTop w:val="0"/>
          <w:marBottom w:val="0"/>
          <w:divBdr>
            <w:top w:val="none" w:sz="0" w:space="0" w:color="auto"/>
            <w:left w:val="none" w:sz="0" w:space="0" w:color="auto"/>
            <w:bottom w:val="none" w:sz="0" w:space="0" w:color="auto"/>
            <w:right w:val="none" w:sz="0" w:space="0" w:color="auto"/>
          </w:divBdr>
        </w:div>
        <w:div w:id="1197347232">
          <w:marLeft w:val="480"/>
          <w:marRight w:val="0"/>
          <w:marTop w:val="0"/>
          <w:marBottom w:val="0"/>
          <w:divBdr>
            <w:top w:val="none" w:sz="0" w:space="0" w:color="auto"/>
            <w:left w:val="none" w:sz="0" w:space="0" w:color="auto"/>
            <w:bottom w:val="none" w:sz="0" w:space="0" w:color="auto"/>
            <w:right w:val="none" w:sz="0" w:space="0" w:color="auto"/>
          </w:divBdr>
        </w:div>
        <w:div w:id="362487041">
          <w:marLeft w:val="480"/>
          <w:marRight w:val="0"/>
          <w:marTop w:val="0"/>
          <w:marBottom w:val="0"/>
          <w:divBdr>
            <w:top w:val="none" w:sz="0" w:space="0" w:color="auto"/>
            <w:left w:val="none" w:sz="0" w:space="0" w:color="auto"/>
            <w:bottom w:val="none" w:sz="0" w:space="0" w:color="auto"/>
            <w:right w:val="none" w:sz="0" w:space="0" w:color="auto"/>
          </w:divBdr>
        </w:div>
        <w:div w:id="1838954558">
          <w:marLeft w:val="480"/>
          <w:marRight w:val="0"/>
          <w:marTop w:val="0"/>
          <w:marBottom w:val="0"/>
          <w:divBdr>
            <w:top w:val="none" w:sz="0" w:space="0" w:color="auto"/>
            <w:left w:val="none" w:sz="0" w:space="0" w:color="auto"/>
            <w:bottom w:val="none" w:sz="0" w:space="0" w:color="auto"/>
            <w:right w:val="none" w:sz="0" w:space="0" w:color="auto"/>
          </w:divBdr>
        </w:div>
        <w:div w:id="391779577">
          <w:marLeft w:val="480"/>
          <w:marRight w:val="0"/>
          <w:marTop w:val="0"/>
          <w:marBottom w:val="0"/>
          <w:divBdr>
            <w:top w:val="none" w:sz="0" w:space="0" w:color="auto"/>
            <w:left w:val="none" w:sz="0" w:space="0" w:color="auto"/>
            <w:bottom w:val="none" w:sz="0" w:space="0" w:color="auto"/>
            <w:right w:val="none" w:sz="0" w:space="0" w:color="auto"/>
          </w:divBdr>
        </w:div>
        <w:div w:id="1907493271">
          <w:marLeft w:val="480"/>
          <w:marRight w:val="0"/>
          <w:marTop w:val="0"/>
          <w:marBottom w:val="0"/>
          <w:divBdr>
            <w:top w:val="none" w:sz="0" w:space="0" w:color="auto"/>
            <w:left w:val="none" w:sz="0" w:space="0" w:color="auto"/>
            <w:bottom w:val="none" w:sz="0" w:space="0" w:color="auto"/>
            <w:right w:val="none" w:sz="0" w:space="0" w:color="auto"/>
          </w:divBdr>
        </w:div>
        <w:div w:id="414789058">
          <w:marLeft w:val="480"/>
          <w:marRight w:val="0"/>
          <w:marTop w:val="0"/>
          <w:marBottom w:val="0"/>
          <w:divBdr>
            <w:top w:val="none" w:sz="0" w:space="0" w:color="auto"/>
            <w:left w:val="none" w:sz="0" w:space="0" w:color="auto"/>
            <w:bottom w:val="none" w:sz="0" w:space="0" w:color="auto"/>
            <w:right w:val="none" w:sz="0" w:space="0" w:color="auto"/>
          </w:divBdr>
        </w:div>
        <w:div w:id="2138909520">
          <w:marLeft w:val="480"/>
          <w:marRight w:val="0"/>
          <w:marTop w:val="0"/>
          <w:marBottom w:val="0"/>
          <w:divBdr>
            <w:top w:val="none" w:sz="0" w:space="0" w:color="auto"/>
            <w:left w:val="none" w:sz="0" w:space="0" w:color="auto"/>
            <w:bottom w:val="none" w:sz="0" w:space="0" w:color="auto"/>
            <w:right w:val="none" w:sz="0" w:space="0" w:color="auto"/>
          </w:divBdr>
        </w:div>
        <w:div w:id="643051313">
          <w:marLeft w:val="480"/>
          <w:marRight w:val="0"/>
          <w:marTop w:val="0"/>
          <w:marBottom w:val="0"/>
          <w:divBdr>
            <w:top w:val="none" w:sz="0" w:space="0" w:color="auto"/>
            <w:left w:val="none" w:sz="0" w:space="0" w:color="auto"/>
            <w:bottom w:val="none" w:sz="0" w:space="0" w:color="auto"/>
            <w:right w:val="none" w:sz="0" w:space="0" w:color="auto"/>
          </w:divBdr>
        </w:div>
        <w:div w:id="2042704086">
          <w:marLeft w:val="480"/>
          <w:marRight w:val="0"/>
          <w:marTop w:val="0"/>
          <w:marBottom w:val="0"/>
          <w:divBdr>
            <w:top w:val="none" w:sz="0" w:space="0" w:color="auto"/>
            <w:left w:val="none" w:sz="0" w:space="0" w:color="auto"/>
            <w:bottom w:val="none" w:sz="0" w:space="0" w:color="auto"/>
            <w:right w:val="none" w:sz="0" w:space="0" w:color="auto"/>
          </w:divBdr>
        </w:div>
        <w:div w:id="1207253624">
          <w:marLeft w:val="480"/>
          <w:marRight w:val="0"/>
          <w:marTop w:val="0"/>
          <w:marBottom w:val="0"/>
          <w:divBdr>
            <w:top w:val="none" w:sz="0" w:space="0" w:color="auto"/>
            <w:left w:val="none" w:sz="0" w:space="0" w:color="auto"/>
            <w:bottom w:val="none" w:sz="0" w:space="0" w:color="auto"/>
            <w:right w:val="none" w:sz="0" w:space="0" w:color="auto"/>
          </w:divBdr>
        </w:div>
        <w:div w:id="741870513">
          <w:marLeft w:val="480"/>
          <w:marRight w:val="0"/>
          <w:marTop w:val="0"/>
          <w:marBottom w:val="0"/>
          <w:divBdr>
            <w:top w:val="none" w:sz="0" w:space="0" w:color="auto"/>
            <w:left w:val="none" w:sz="0" w:space="0" w:color="auto"/>
            <w:bottom w:val="none" w:sz="0" w:space="0" w:color="auto"/>
            <w:right w:val="none" w:sz="0" w:space="0" w:color="auto"/>
          </w:divBdr>
        </w:div>
      </w:divsChild>
    </w:div>
    <w:div w:id="1532916800">
      <w:bodyDiv w:val="1"/>
      <w:marLeft w:val="0"/>
      <w:marRight w:val="0"/>
      <w:marTop w:val="0"/>
      <w:marBottom w:val="0"/>
      <w:divBdr>
        <w:top w:val="none" w:sz="0" w:space="0" w:color="auto"/>
        <w:left w:val="none" w:sz="0" w:space="0" w:color="auto"/>
        <w:bottom w:val="none" w:sz="0" w:space="0" w:color="auto"/>
        <w:right w:val="none" w:sz="0" w:space="0" w:color="auto"/>
      </w:divBdr>
    </w:div>
    <w:div w:id="1533155818">
      <w:bodyDiv w:val="1"/>
      <w:marLeft w:val="0"/>
      <w:marRight w:val="0"/>
      <w:marTop w:val="0"/>
      <w:marBottom w:val="0"/>
      <w:divBdr>
        <w:top w:val="none" w:sz="0" w:space="0" w:color="auto"/>
        <w:left w:val="none" w:sz="0" w:space="0" w:color="auto"/>
        <w:bottom w:val="none" w:sz="0" w:space="0" w:color="auto"/>
        <w:right w:val="none" w:sz="0" w:space="0" w:color="auto"/>
      </w:divBdr>
    </w:div>
    <w:div w:id="1533223343">
      <w:bodyDiv w:val="1"/>
      <w:marLeft w:val="0"/>
      <w:marRight w:val="0"/>
      <w:marTop w:val="0"/>
      <w:marBottom w:val="0"/>
      <w:divBdr>
        <w:top w:val="none" w:sz="0" w:space="0" w:color="auto"/>
        <w:left w:val="none" w:sz="0" w:space="0" w:color="auto"/>
        <w:bottom w:val="none" w:sz="0" w:space="0" w:color="auto"/>
        <w:right w:val="none" w:sz="0" w:space="0" w:color="auto"/>
      </w:divBdr>
    </w:div>
    <w:div w:id="1533684120">
      <w:bodyDiv w:val="1"/>
      <w:marLeft w:val="0"/>
      <w:marRight w:val="0"/>
      <w:marTop w:val="0"/>
      <w:marBottom w:val="0"/>
      <w:divBdr>
        <w:top w:val="none" w:sz="0" w:space="0" w:color="auto"/>
        <w:left w:val="none" w:sz="0" w:space="0" w:color="auto"/>
        <w:bottom w:val="none" w:sz="0" w:space="0" w:color="auto"/>
        <w:right w:val="none" w:sz="0" w:space="0" w:color="auto"/>
      </w:divBdr>
    </w:div>
    <w:div w:id="1533959344">
      <w:bodyDiv w:val="1"/>
      <w:marLeft w:val="0"/>
      <w:marRight w:val="0"/>
      <w:marTop w:val="0"/>
      <w:marBottom w:val="0"/>
      <w:divBdr>
        <w:top w:val="none" w:sz="0" w:space="0" w:color="auto"/>
        <w:left w:val="none" w:sz="0" w:space="0" w:color="auto"/>
        <w:bottom w:val="none" w:sz="0" w:space="0" w:color="auto"/>
        <w:right w:val="none" w:sz="0" w:space="0" w:color="auto"/>
      </w:divBdr>
    </w:div>
    <w:div w:id="1535575408">
      <w:bodyDiv w:val="1"/>
      <w:marLeft w:val="0"/>
      <w:marRight w:val="0"/>
      <w:marTop w:val="0"/>
      <w:marBottom w:val="0"/>
      <w:divBdr>
        <w:top w:val="none" w:sz="0" w:space="0" w:color="auto"/>
        <w:left w:val="none" w:sz="0" w:space="0" w:color="auto"/>
        <w:bottom w:val="none" w:sz="0" w:space="0" w:color="auto"/>
        <w:right w:val="none" w:sz="0" w:space="0" w:color="auto"/>
      </w:divBdr>
    </w:div>
    <w:div w:id="1537235193">
      <w:bodyDiv w:val="1"/>
      <w:marLeft w:val="0"/>
      <w:marRight w:val="0"/>
      <w:marTop w:val="0"/>
      <w:marBottom w:val="0"/>
      <w:divBdr>
        <w:top w:val="none" w:sz="0" w:space="0" w:color="auto"/>
        <w:left w:val="none" w:sz="0" w:space="0" w:color="auto"/>
        <w:bottom w:val="none" w:sz="0" w:space="0" w:color="auto"/>
        <w:right w:val="none" w:sz="0" w:space="0" w:color="auto"/>
      </w:divBdr>
    </w:div>
    <w:div w:id="1538934576">
      <w:bodyDiv w:val="1"/>
      <w:marLeft w:val="0"/>
      <w:marRight w:val="0"/>
      <w:marTop w:val="0"/>
      <w:marBottom w:val="0"/>
      <w:divBdr>
        <w:top w:val="none" w:sz="0" w:space="0" w:color="auto"/>
        <w:left w:val="none" w:sz="0" w:space="0" w:color="auto"/>
        <w:bottom w:val="none" w:sz="0" w:space="0" w:color="auto"/>
        <w:right w:val="none" w:sz="0" w:space="0" w:color="auto"/>
      </w:divBdr>
    </w:div>
    <w:div w:id="1539128721">
      <w:bodyDiv w:val="1"/>
      <w:marLeft w:val="0"/>
      <w:marRight w:val="0"/>
      <w:marTop w:val="0"/>
      <w:marBottom w:val="0"/>
      <w:divBdr>
        <w:top w:val="none" w:sz="0" w:space="0" w:color="auto"/>
        <w:left w:val="none" w:sz="0" w:space="0" w:color="auto"/>
        <w:bottom w:val="none" w:sz="0" w:space="0" w:color="auto"/>
        <w:right w:val="none" w:sz="0" w:space="0" w:color="auto"/>
      </w:divBdr>
    </w:div>
    <w:div w:id="1539468282">
      <w:bodyDiv w:val="1"/>
      <w:marLeft w:val="0"/>
      <w:marRight w:val="0"/>
      <w:marTop w:val="0"/>
      <w:marBottom w:val="0"/>
      <w:divBdr>
        <w:top w:val="none" w:sz="0" w:space="0" w:color="auto"/>
        <w:left w:val="none" w:sz="0" w:space="0" w:color="auto"/>
        <w:bottom w:val="none" w:sz="0" w:space="0" w:color="auto"/>
        <w:right w:val="none" w:sz="0" w:space="0" w:color="auto"/>
      </w:divBdr>
    </w:div>
    <w:div w:id="1539927569">
      <w:bodyDiv w:val="1"/>
      <w:marLeft w:val="0"/>
      <w:marRight w:val="0"/>
      <w:marTop w:val="0"/>
      <w:marBottom w:val="0"/>
      <w:divBdr>
        <w:top w:val="none" w:sz="0" w:space="0" w:color="auto"/>
        <w:left w:val="none" w:sz="0" w:space="0" w:color="auto"/>
        <w:bottom w:val="none" w:sz="0" w:space="0" w:color="auto"/>
        <w:right w:val="none" w:sz="0" w:space="0" w:color="auto"/>
      </w:divBdr>
    </w:div>
    <w:div w:id="1541815972">
      <w:bodyDiv w:val="1"/>
      <w:marLeft w:val="0"/>
      <w:marRight w:val="0"/>
      <w:marTop w:val="0"/>
      <w:marBottom w:val="0"/>
      <w:divBdr>
        <w:top w:val="none" w:sz="0" w:space="0" w:color="auto"/>
        <w:left w:val="none" w:sz="0" w:space="0" w:color="auto"/>
        <w:bottom w:val="none" w:sz="0" w:space="0" w:color="auto"/>
        <w:right w:val="none" w:sz="0" w:space="0" w:color="auto"/>
      </w:divBdr>
    </w:div>
    <w:div w:id="1542355322">
      <w:bodyDiv w:val="1"/>
      <w:marLeft w:val="0"/>
      <w:marRight w:val="0"/>
      <w:marTop w:val="0"/>
      <w:marBottom w:val="0"/>
      <w:divBdr>
        <w:top w:val="none" w:sz="0" w:space="0" w:color="auto"/>
        <w:left w:val="none" w:sz="0" w:space="0" w:color="auto"/>
        <w:bottom w:val="none" w:sz="0" w:space="0" w:color="auto"/>
        <w:right w:val="none" w:sz="0" w:space="0" w:color="auto"/>
      </w:divBdr>
    </w:div>
    <w:div w:id="1544515995">
      <w:bodyDiv w:val="1"/>
      <w:marLeft w:val="0"/>
      <w:marRight w:val="0"/>
      <w:marTop w:val="0"/>
      <w:marBottom w:val="0"/>
      <w:divBdr>
        <w:top w:val="none" w:sz="0" w:space="0" w:color="auto"/>
        <w:left w:val="none" w:sz="0" w:space="0" w:color="auto"/>
        <w:bottom w:val="none" w:sz="0" w:space="0" w:color="auto"/>
        <w:right w:val="none" w:sz="0" w:space="0" w:color="auto"/>
      </w:divBdr>
    </w:div>
    <w:div w:id="1547109339">
      <w:bodyDiv w:val="1"/>
      <w:marLeft w:val="0"/>
      <w:marRight w:val="0"/>
      <w:marTop w:val="0"/>
      <w:marBottom w:val="0"/>
      <w:divBdr>
        <w:top w:val="none" w:sz="0" w:space="0" w:color="auto"/>
        <w:left w:val="none" w:sz="0" w:space="0" w:color="auto"/>
        <w:bottom w:val="none" w:sz="0" w:space="0" w:color="auto"/>
        <w:right w:val="none" w:sz="0" w:space="0" w:color="auto"/>
      </w:divBdr>
    </w:div>
    <w:div w:id="1547185332">
      <w:bodyDiv w:val="1"/>
      <w:marLeft w:val="0"/>
      <w:marRight w:val="0"/>
      <w:marTop w:val="0"/>
      <w:marBottom w:val="0"/>
      <w:divBdr>
        <w:top w:val="none" w:sz="0" w:space="0" w:color="auto"/>
        <w:left w:val="none" w:sz="0" w:space="0" w:color="auto"/>
        <w:bottom w:val="none" w:sz="0" w:space="0" w:color="auto"/>
        <w:right w:val="none" w:sz="0" w:space="0" w:color="auto"/>
      </w:divBdr>
    </w:div>
    <w:div w:id="1547446511">
      <w:bodyDiv w:val="1"/>
      <w:marLeft w:val="0"/>
      <w:marRight w:val="0"/>
      <w:marTop w:val="0"/>
      <w:marBottom w:val="0"/>
      <w:divBdr>
        <w:top w:val="none" w:sz="0" w:space="0" w:color="auto"/>
        <w:left w:val="none" w:sz="0" w:space="0" w:color="auto"/>
        <w:bottom w:val="none" w:sz="0" w:space="0" w:color="auto"/>
        <w:right w:val="none" w:sz="0" w:space="0" w:color="auto"/>
      </w:divBdr>
    </w:div>
    <w:div w:id="1547638590">
      <w:bodyDiv w:val="1"/>
      <w:marLeft w:val="0"/>
      <w:marRight w:val="0"/>
      <w:marTop w:val="0"/>
      <w:marBottom w:val="0"/>
      <w:divBdr>
        <w:top w:val="none" w:sz="0" w:space="0" w:color="auto"/>
        <w:left w:val="none" w:sz="0" w:space="0" w:color="auto"/>
        <w:bottom w:val="none" w:sz="0" w:space="0" w:color="auto"/>
        <w:right w:val="none" w:sz="0" w:space="0" w:color="auto"/>
      </w:divBdr>
    </w:div>
    <w:div w:id="1547839457">
      <w:bodyDiv w:val="1"/>
      <w:marLeft w:val="0"/>
      <w:marRight w:val="0"/>
      <w:marTop w:val="0"/>
      <w:marBottom w:val="0"/>
      <w:divBdr>
        <w:top w:val="none" w:sz="0" w:space="0" w:color="auto"/>
        <w:left w:val="none" w:sz="0" w:space="0" w:color="auto"/>
        <w:bottom w:val="none" w:sz="0" w:space="0" w:color="auto"/>
        <w:right w:val="none" w:sz="0" w:space="0" w:color="auto"/>
      </w:divBdr>
    </w:div>
    <w:div w:id="1549561397">
      <w:bodyDiv w:val="1"/>
      <w:marLeft w:val="0"/>
      <w:marRight w:val="0"/>
      <w:marTop w:val="0"/>
      <w:marBottom w:val="0"/>
      <w:divBdr>
        <w:top w:val="none" w:sz="0" w:space="0" w:color="auto"/>
        <w:left w:val="none" w:sz="0" w:space="0" w:color="auto"/>
        <w:bottom w:val="none" w:sz="0" w:space="0" w:color="auto"/>
        <w:right w:val="none" w:sz="0" w:space="0" w:color="auto"/>
      </w:divBdr>
    </w:div>
    <w:div w:id="1550454957">
      <w:bodyDiv w:val="1"/>
      <w:marLeft w:val="0"/>
      <w:marRight w:val="0"/>
      <w:marTop w:val="0"/>
      <w:marBottom w:val="0"/>
      <w:divBdr>
        <w:top w:val="none" w:sz="0" w:space="0" w:color="auto"/>
        <w:left w:val="none" w:sz="0" w:space="0" w:color="auto"/>
        <w:bottom w:val="none" w:sz="0" w:space="0" w:color="auto"/>
        <w:right w:val="none" w:sz="0" w:space="0" w:color="auto"/>
      </w:divBdr>
    </w:div>
    <w:div w:id="1551725165">
      <w:bodyDiv w:val="1"/>
      <w:marLeft w:val="0"/>
      <w:marRight w:val="0"/>
      <w:marTop w:val="0"/>
      <w:marBottom w:val="0"/>
      <w:divBdr>
        <w:top w:val="none" w:sz="0" w:space="0" w:color="auto"/>
        <w:left w:val="none" w:sz="0" w:space="0" w:color="auto"/>
        <w:bottom w:val="none" w:sz="0" w:space="0" w:color="auto"/>
        <w:right w:val="none" w:sz="0" w:space="0" w:color="auto"/>
      </w:divBdr>
      <w:divsChild>
        <w:div w:id="1402479240">
          <w:marLeft w:val="480"/>
          <w:marRight w:val="0"/>
          <w:marTop w:val="0"/>
          <w:marBottom w:val="0"/>
          <w:divBdr>
            <w:top w:val="none" w:sz="0" w:space="0" w:color="auto"/>
            <w:left w:val="none" w:sz="0" w:space="0" w:color="auto"/>
            <w:bottom w:val="none" w:sz="0" w:space="0" w:color="auto"/>
            <w:right w:val="none" w:sz="0" w:space="0" w:color="auto"/>
          </w:divBdr>
        </w:div>
        <w:div w:id="227887114">
          <w:marLeft w:val="480"/>
          <w:marRight w:val="0"/>
          <w:marTop w:val="0"/>
          <w:marBottom w:val="0"/>
          <w:divBdr>
            <w:top w:val="none" w:sz="0" w:space="0" w:color="auto"/>
            <w:left w:val="none" w:sz="0" w:space="0" w:color="auto"/>
            <w:bottom w:val="none" w:sz="0" w:space="0" w:color="auto"/>
            <w:right w:val="none" w:sz="0" w:space="0" w:color="auto"/>
          </w:divBdr>
        </w:div>
        <w:div w:id="723211617">
          <w:marLeft w:val="480"/>
          <w:marRight w:val="0"/>
          <w:marTop w:val="0"/>
          <w:marBottom w:val="0"/>
          <w:divBdr>
            <w:top w:val="none" w:sz="0" w:space="0" w:color="auto"/>
            <w:left w:val="none" w:sz="0" w:space="0" w:color="auto"/>
            <w:bottom w:val="none" w:sz="0" w:space="0" w:color="auto"/>
            <w:right w:val="none" w:sz="0" w:space="0" w:color="auto"/>
          </w:divBdr>
        </w:div>
        <w:div w:id="600836360">
          <w:marLeft w:val="480"/>
          <w:marRight w:val="0"/>
          <w:marTop w:val="0"/>
          <w:marBottom w:val="0"/>
          <w:divBdr>
            <w:top w:val="none" w:sz="0" w:space="0" w:color="auto"/>
            <w:left w:val="none" w:sz="0" w:space="0" w:color="auto"/>
            <w:bottom w:val="none" w:sz="0" w:space="0" w:color="auto"/>
            <w:right w:val="none" w:sz="0" w:space="0" w:color="auto"/>
          </w:divBdr>
        </w:div>
        <w:div w:id="1615559176">
          <w:marLeft w:val="480"/>
          <w:marRight w:val="0"/>
          <w:marTop w:val="0"/>
          <w:marBottom w:val="0"/>
          <w:divBdr>
            <w:top w:val="none" w:sz="0" w:space="0" w:color="auto"/>
            <w:left w:val="none" w:sz="0" w:space="0" w:color="auto"/>
            <w:bottom w:val="none" w:sz="0" w:space="0" w:color="auto"/>
            <w:right w:val="none" w:sz="0" w:space="0" w:color="auto"/>
          </w:divBdr>
        </w:div>
        <w:div w:id="1919558691">
          <w:marLeft w:val="480"/>
          <w:marRight w:val="0"/>
          <w:marTop w:val="0"/>
          <w:marBottom w:val="0"/>
          <w:divBdr>
            <w:top w:val="none" w:sz="0" w:space="0" w:color="auto"/>
            <w:left w:val="none" w:sz="0" w:space="0" w:color="auto"/>
            <w:bottom w:val="none" w:sz="0" w:space="0" w:color="auto"/>
            <w:right w:val="none" w:sz="0" w:space="0" w:color="auto"/>
          </w:divBdr>
        </w:div>
        <w:div w:id="717776011">
          <w:marLeft w:val="480"/>
          <w:marRight w:val="0"/>
          <w:marTop w:val="0"/>
          <w:marBottom w:val="0"/>
          <w:divBdr>
            <w:top w:val="none" w:sz="0" w:space="0" w:color="auto"/>
            <w:left w:val="none" w:sz="0" w:space="0" w:color="auto"/>
            <w:bottom w:val="none" w:sz="0" w:space="0" w:color="auto"/>
            <w:right w:val="none" w:sz="0" w:space="0" w:color="auto"/>
          </w:divBdr>
        </w:div>
        <w:div w:id="691491523">
          <w:marLeft w:val="480"/>
          <w:marRight w:val="0"/>
          <w:marTop w:val="0"/>
          <w:marBottom w:val="0"/>
          <w:divBdr>
            <w:top w:val="none" w:sz="0" w:space="0" w:color="auto"/>
            <w:left w:val="none" w:sz="0" w:space="0" w:color="auto"/>
            <w:bottom w:val="none" w:sz="0" w:space="0" w:color="auto"/>
            <w:right w:val="none" w:sz="0" w:space="0" w:color="auto"/>
          </w:divBdr>
        </w:div>
        <w:div w:id="1680237667">
          <w:marLeft w:val="480"/>
          <w:marRight w:val="0"/>
          <w:marTop w:val="0"/>
          <w:marBottom w:val="0"/>
          <w:divBdr>
            <w:top w:val="none" w:sz="0" w:space="0" w:color="auto"/>
            <w:left w:val="none" w:sz="0" w:space="0" w:color="auto"/>
            <w:bottom w:val="none" w:sz="0" w:space="0" w:color="auto"/>
            <w:right w:val="none" w:sz="0" w:space="0" w:color="auto"/>
          </w:divBdr>
        </w:div>
        <w:div w:id="819544584">
          <w:marLeft w:val="480"/>
          <w:marRight w:val="0"/>
          <w:marTop w:val="0"/>
          <w:marBottom w:val="0"/>
          <w:divBdr>
            <w:top w:val="none" w:sz="0" w:space="0" w:color="auto"/>
            <w:left w:val="none" w:sz="0" w:space="0" w:color="auto"/>
            <w:bottom w:val="none" w:sz="0" w:space="0" w:color="auto"/>
            <w:right w:val="none" w:sz="0" w:space="0" w:color="auto"/>
          </w:divBdr>
        </w:div>
        <w:div w:id="1194994998">
          <w:marLeft w:val="480"/>
          <w:marRight w:val="0"/>
          <w:marTop w:val="0"/>
          <w:marBottom w:val="0"/>
          <w:divBdr>
            <w:top w:val="none" w:sz="0" w:space="0" w:color="auto"/>
            <w:left w:val="none" w:sz="0" w:space="0" w:color="auto"/>
            <w:bottom w:val="none" w:sz="0" w:space="0" w:color="auto"/>
            <w:right w:val="none" w:sz="0" w:space="0" w:color="auto"/>
          </w:divBdr>
        </w:div>
        <w:div w:id="1313674378">
          <w:marLeft w:val="480"/>
          <w:marRight w:val="0"/>
          <w:marTop w:val="0"/>
          <w:marBottom w:val="0"/>
          <w:divBdr>
            <w:top w:val="none" w:sz="0" w:space="0" w:color="auto"/>
            <w:left w:val="none" w:sz="0" w:space="0" w:color="auto"/>
            <w:bottom w:val="none" w:sz="0" w:space="0" w:color="auto"/>
            <w:right w:val="none" w:sz="0" w:space="0" w:color="auto"/>
          </w:divBdr>
        </w:div>
        <w:div w:id="1889952569">
          <w:marLeft w:val="480"/>
          <w:marRight w:val="0"/>
          <w:marTop w:val="0"/>
          <w:marBottom w:val="0"/>
          <w:divBdr>
            <w:top w:val="none" w:sz="0" w:space="0" w:color="auto"/>
            <w:left w:val="none" w:sz="0" w:space="0" w:color="auto"/>
            <w:bottom w:val="none" w:sz="0" w:space="0" w:color="auto"/>
            <w:right w:val="none" w:sz="0" w:space="0" w:color="auto"/>
          </w:divBdr>
        </w:div>
        <w:div w:id="2071616591">
          <w:marLeft w:val="480"/>
          <w:marRight w:val="0"/>
          <w:marTop w:val="0"/>
          <w:marBottom w:val="0"/>
          <w:divBdr>
            <w:top w:val="none" w:sz="0" w:space="0" w:color="auto"/>
            <w:left w:val="none" w:sz="0" w:space="0" w:color="auto"/>
            <w:bottom w:val="none" w:sz="0" w:space="0" w:color="auto"/>
            <w:right w:val="none" w:sz="0" w:space="0" w:color="auto"/>
          </w:divBdr>
        </w:div>
        <w:div w:id="1688170190">
          <w:marLeft w:val="480"/>
          <w:marRight w:val="0"/>
          <w:marTop w:val="0"/>
          <w:marBottom w:val="0"/>
          <w:divBdr>
            <w:top w:val="none" w:sz="0" w:space="0" w:color="auto"/>
            <w:left w:val="none" w:sz="0" w:space="0" w:color="auto"/>
            <w:bottom w:val="none" w:sz="0" w:space="0" w:color="auto"/>
            <w:right w:val="none" w:sz="0" w:space="0" w:color="auto"/>
          </w:divBdr>
        </w:div>
        <w:div w:id="2046247613">
          <w:marLeft w:val="480"/>
          <w:marRight w:val="0"/>
          <w:marTop w:val="0"/>
          <w:marBottom w:val="0"/>
          <w:divBdr>
            <w:top w:val="none" w:sz="0" w:space="0" w:color="auto"/>
            <w:left w:val="none" w:sz="0" w:space="0" w:color="auto"/>
            <w:bottom w:val="none" w:sz="0" w:space="0" w:color="auto"/>
            <w:right w:val="none" w:sz="0" w:space="0" w:color="auto"/>
          </w:divBdr>
        </w:div>
        <w:div w:id="1359546143">
          <w:marLeft w:val="480"/>
          <w:marRight w:val="0"/>
          <w:marTop w:val="0"/>
          <w:marBottom w:val="0"/>
          <w:divBdr>
            <w:top w:val="none" w:sz="0" w:space="0" w:color="auto"/>
            <w:left w:val="none" w:sz="0" w:space="0" w:color="auto"/>
            <w:bottom w:val="none" w:sz="0" w:space="0" w:color="auto"/>
            <w:right w:val="none" w:sz="0" w:space="0" w:color="auto"/>
          </w:divBdr>
        </w:div>
        <w:div w:id="1248074642">
          <w:marLeft w:val="480"/>
          <w:marRight w:val="0"/>
          <w:marTop w:val="0"/>
          <w:marBottom w:val="0"/>
          <w:divBdr>
            <w:top w:val="none" w:sz="0" w:space="0" w:color="auto"/>
            <w:left w:val="none" w:sz="0" w:space="0" w:color="auto"/>
            <w:bottom w:val="none" w:sz="0" w:space="0" w:color="auto"/>
            <w:right w:val="none" w:sz="0" w:space="0" w:color="auto"/>
          </w:divBdr>
        </w:div>
        <w:div w:id="674572133">
          <w:marLeft w:val="480"/>
          <w:marRight w:val="0"/>
          <w:marTop w:val="0"/>
          <w:marBottom w:val="0"/>
          <w:divBdr>
            <w:top w:val="none" w:sz="0" w:space="0" w:color="auto"/>
            <w:left w:val="none" w:sz="0" w:space="0" w:color="auto"/>
            <w:bottom w:val="none" w:sz="0" w:space="0" w:color="auto"/>
            <w:right w:val="none" w:sz="0" w:space="0" w:color="auto"/>
          </w:divBdr>
        </w:div>
        <w:div w:id="2035181234">
          <w:marLeft w:val="480"/>
          <w:marRight w:val="0"/>
          <w:marTop w:val="0"/>
          <w:marBottom w:val="0"/>
          <w:divBdr>
            <w:top w:val="none" w:sz="0" w:space="0" w:color="auto"/>
            <w:left w:val="none" w:sz="0" w:space="0" w:color="auto"/>
            <w:bottom w:val="none" w:sz="0" w:space="0" w:color="auto"/>
            <w:right w:val="none" w:sz="0" w:space="0" w:color="auto"/>
          </w:divBdr>
        </w:div>
        <w:div w:id="1241020937">
          <w:marLeft w:val="480"/>
          <w:marRight w:val="0"/>
          <w:marTop w:val="0"/>
          <w:marBottom w:val="0"/>
          <w:divBdr>
            <w:top w:val="none" w:sz="0" w:space="0" w:color="auto"/>
            <w:left w:val="none" w:sz="0" w:space="0" w:color="auto"/>
            <w:bottom w:val="none" w:sz="0" w:space="0" w:color="auto"/>
            <w:right w:val="none" w:sz="0" w:space="0" w:color="auto"/>
          </w:divBdr>
        </w:div>
        <w:div w:id="664479670">
          <w:marLeft w:val="480"/>
          <w:marRight w:val="0"/>
          <w:marTop w:val="0"/>
          <w:marBottom w:val="0"/>
          <w:divBdr>
            <w:top w:val="none" w:sz="0" w:space="0" w:color="auto"/>
            <w:left w:val="none" w:sz="0" w:space="0" w:color="auto"/>
            <w:bottom w:val="none" w:sz="0" w:space="0" w:color="auto"/>
            <w:right w:val="none" w:sz="0" w:space="0" w:color="auto"/>
          </w:divBdr>
        </w:div>
        <w:div w:id="69039261">
          <w:marLeft w:val="480"/>
          <w:marRight w:val="0"/>
          <w:marTop w:val="0"/>
          <w:marBottom w:val="0"/>
          <w:divBdr>
            <w:top w:val="none" w:sz="0" w:space="0" w:color="auto"/>
            <w:left w:val="none" w:sz="0" w:space="0" w:color="auto"/>
            <w:bottom w:val="none" w:sz="0" w:space="0" w:color="auto"/>
            <w:right w:val="none" w:sz="0" w:space="0" w:color="auto"/>
          </w:divBdr>
        </w:div>
        <w:div w:id="294067972">
          <w:marLeft w:val="480"/>
          <w:marRight w:val="0"/>
          <w:marTop w:val="0"/>
          <w:marBottom w:val="0"/>
          <w:divBdr>
            <w:top w:val="none" w:sz="0" w:space="0" w:color="auto"/>
            <w:left w:val="none" w:sz="0" w:space="0" w:color="auto"/>
            <w:bottom w:val="none" w:sz="0" w:space="0" w:color="auto"/>
            <w:right w:val="none" w:sz="0" w:space="0" w:color="auto"/>
          </w:divBdr>
        </w:div>
      </w:divsChild>
    </w:div>
    <w:div w:id="1554344405">
      <w:bodyDiv w:val="1"/>
      <w:marLeft w:val="0"/>
      <w:marRight w:val="0"/>
      <w:marTop w:val="0"/>
      <w:marBottom w:val="0"/>
      <w:divBdr>
        <w:top w:val="none" w:sz="0" w:space="0" w:color="auto"/>
        <w:left w:val="none" w:sz="0" w:space="0" w:color="auto"/>
        <w:bottom w:val="none" w:sz="0" w:space="0" w:color="auto"/>
        <w:right w:val="none" w:sz="0" w:space="0" w:color="auto"/>
      </w:divBdr>
    </w:div>
    <w:div w:id="1556231550">
      <w:bodyDiv w:val="1"/>
      <w:marLeft w:val="0"/>
      <w:marRight w:val="0"/>
      <w:marTop w:val="0"/>
      <w:marBottom w:val="0"/>
      <w:divBdr>
        <w:top w:val="none" w:sz="0" w:space="0" w:color="auto"/>
        <w:left w:val="none" w:sz="0" w:space="0" w:color="auto"/>
        <w:bottom w:val="none" w:sz="0" w:space="0" w:color="auto"/>
        <w:right w:val="none" w:sz="0" w:space="0" w:color="auto"/>
      </w:divBdr>
    </w:div>
    <w:div w:id="1556241088">
      <w:bodyDiv w:val="1"/>
      <w:marLeft w:val="0"/>
      <w:marRight w:val="0"/>
      <w:marTop w:val="0"/>
      <w:marBottom w:val="0"/>
      <w:divBdr>
        <w:top w:val="none" w:sz="0" w:space="0" w:color="auto"/>
        <w:left w:val="none" w:sz="0" w:space="0" w:color="auto"/>
        <w:bottom w:val="none" w:sz="0" w:space="0" w:color="auto"/>
        <w:right w:val="none" w:sz="0" w:space="0" w:color="auto"/>
      </w:divBdr>
    </w:div>
    <w:div w:id="1556307921">
      <w:bodyDiv w:val="1"/>
      <w:marLeft w:val="0"/>
      <w:marRight w:val="0"/>
      <w:marTop w:val="0"/>
      <w:marBottom w:val="0"/>
      <w:divBdr>
        <w:top w:val="none" w:sz="0" w:space="0" w:color="auto"/>
        <w:left w:val="none" w:sz="0" w:space="0" w:color="auto"/>
        <w:bottom w:val="none" w:sz="0" w:space="0" w:color="auto"/>
        <w:right w:val="none" w:sz="0" w:space="0" w:color="auto"/>
      </w:divBdr>
    </w:div>
    <w:div w:id="1558587590">
      <w:bodyDiv w:val="1"/>
      <w:marLeft w:val="0"/>
      <w:marRight w:val="0"/>
      <w:marTop w:val="0"/>
      <w:marBottom w:val="0"/>
      <w:divBdr>
        <w:top w:val="none" w:sz="0" w:space="0" w:color="auto"/>
        <w:left w:val="none" w:sz="0" w:space="0" w:color="auto"/>
        <w:bottom w:val="none" w:sz="0" w:space="0" w:color="auto"/>
        <w:right w:val="none" w:sz="0" w:space="0" w:color="auto"/>
      </w:divBdr>
      <w:divsChild>
        <w:div w:id="1675768563">
          <w:marLeft w:val="480"/>
          <w:marRight w:val="0"/>
          <w:marTop w:val="0"/>
          <w:marBottom w:val="0"/>
          <w:divBdr>
            <w:top w:val="none" w:sz="0" w:space="0" w:color="auto"/>
            <w:left w:val="none" w:sz="0" w:space="0" w:color="auto"/>
            <w:bottom w:val="none" w:sz="0" w:space="0" w:color="auto"/>
            <w:right w:val="none" w:sz="0" w:space="0" w:color="auto"/>
          </w:divBdr>
        </w:div>
        <w:div w:id="712736261">
          <w:marLeft w:val="480"/>
          <w:marRight w:val="0"/>
          <w:marTop w:val="0"/>
          <w:marBottom w:val="0"/>
          <w:divBdr>
            <w:top w:val="none" w:sz="0" w:space="0" w:color="auto"/>
            <w:left w:val="none" w:sz="0" w:space="0" w:color="auto"/>
            <w:bottom w:val="none" w:sz="0" w:space="0" w:color="auto"/>
            <w:right w:val="none" w:sz="0" w:space="0" w:color="auto"/>
          </w:divBdr>
        </w:div>
        <w:div w:id="1153524205">
          <w:marLeft w:val="480"/>
          <w:marRight w:val="0"/>
          <w:marTop w:val="0"/>
          <w:marBottom w:val="0"/>
          <w:divBdr>
            <w:top w:val="none" w:sz="0" w:space="0" w:color="auto"/>
            <w:left w:val="none" w:sz="0" w:space="0" w:color="auto"/>
            <w:bottom w:val="none" w:sz="0" w:space="0" w:color="auto"/>
            <w:right w:val="none" w:sz="0" w:space="0" w:color="auto"/>
          </w:divBdr>
        </w:div>
        <w:div w:id="1883783560">
          <w:marLeft w:val="480"/>
          <w:marRight w:val="0"/>
          <w:marTop w:val="0"/>
          <w:marBottom w:val="0"/>
          <w:divBdr>
            <w:top w:val="none" w:sz="0" w:space="0" w:color="auto"/>
            <w:left w:val="none" w:sz="0" w:space="0" w:color="auto"/>
            <w:bottom w:val="none" w:sz="0" w:space="0" w:color="auto"/>
            <w:right w:val="none" w:sz="0" w:space="0" w:color="auto"/>
          </w:divBdr>
        </w:div>
        <w:div w:id="403769284">
          <w:marLeft w:val="480"/>
          <w:marRight w:val="0"/>
          <w:marTop w:val="0"/>
          <w:marBottom w:val="0"/>
          <w:divBdr>
            <w:top w:val="none" w:sz="0" w:space="0" w:color="auto"/>
            <w:left w:val="none" w:sz="0" w:space="0" w:color="auto"/>
            <w:bottom w:val="none" w:sz="0" w:space="0" w:color="auto"/>
            <w:right w:val="none" w:sz="0" w:space="0" w:color="auto"/>
          </w:divBdr>
        </w:div>
        <w:div w:id="83844473">
          <w:marLeft w:val="480"/>
          <w:marRight w:val="0"/>
          <w:marTop w:val="0"/>
          <w:marBottom w:val="0"/>
          <w:divBdr>
            <w:top w:val="none" w:sz="0" w:space="0" w:color="auto"/>
            <w:left w:val="none" w:sz="0" w:space="0" w:color="auto"/>
            <w:bottom w:val="none" w:sz="0" w:space="0" w:color="auto"/>
            <w:right w:val="none" w:sz="0" w:space="0" w:color="auto"/>
          </w:divBdr>
        </w:div>
        <w:div w:id="74086951">
          <w:marLeft w:val="480"/>
          <w:marRight w:val="0"/>
          <w:marTop w:val="0"/>
          <w:marBottom w:val="0"/>
          <w:divBdr>
            <w:top w:val="none" w:sz="0" w:space="0" w:color="auto"/>
            <w:left w:val="none" w:sz="0" w:space="0" w:color="auto"/>
            <w:bottom w:val="none" w:sz="0" w:space="0" w:color="auto"/>
            <w:right w:val="none" w:sz="0" w:space="0" w:color="auto"/>
          </w:divBdr>
        </w:div>
        <w:div w:id="1600331522">
          <w:marLeft w:val="480"/>
          <w:marRight w:val="0"/>
          <w:marTop w:val="0"/>
          <w:marBottom w:val="0"/>
          <w:divBdr>
            <w:top w:val="none" w:sz="0" w:space="0" w:color="auto"/>
            <w:left w:val="none" w:sz="0" w:space="0" w:color="auto"/>
            <w:bottom w:val="none" w:sz="0" w:space="0" w:color="auto"/>
            <w:right w:val="none" w:sz="0" w:space="0" w:color="auto"/>
          </w:divBdr>
        </w:div>
        <w:div w:id="869689734">
          <w:marLeft w:val="480"/>
          <w:marRight w:val="0"/>
          <w:marTop w:val="0"/>
          <w:marBottom w:val="0"/>
          <w:divBdr>
            <w:top w:val="none" w:sz="0" w:space="0" w:color="auto"/>
            <w:left w:val="none" w:sz="0" w:space="0" w:color="auto"/>
            <w:bottom w:val="none" w:sz="0" w:space="0" w:color="auto"/>
            <w:right w:val="none" w:sz="0" w:space="0" w:color="auto"/>
          </w:divBdr>
        </w:div>
        <w:div w:id="1895968583">
          <w:marLeft w:val="480"/>
          <w:marRight w:val="0"/>
          <w:marTop w:val="0"/>
          <w:marBottom w:val="0"/>
          <w:divBdr>
            <w:top w:val="none" w:sz="0" w:space="0" w:color="auto"/>
            <w:left w:val="none" w:sz="0" w:space="0" w:color="auto"/>
            <w:bottom w:val="none" w:sz="0" w:space="0" w:color="auto"/>
            <w:right w:val="none" w:sz="0" w:space="0" w:color="auto"/>
          </w:divBdr>
        </w:div>
        <w:div w:id="971404555">
          <w:marLeft w:val="480"/>
          <w:marRight w:val="0"/>
          <w:marTop w:val="0"/>
          <w:marBottom w:val="0"/>
          <w:divBdr>
            <w:top w:val="none" w:sz="0" w:space="0" w:color="auto"/>
            <w:left w:val="none" w:sz="0" w:space="0" w:color="auto"/>
            <w:bottom w:val="none" w:sz="0" w:space="0" w:color="auto"/>
            <w:right w:val="none" w:sz="0" w:space="0" w:color="auto"/>
          </w:divBdr>
        </w:div>
        <w:div w:id="1378240067">
          <w:marLeft w:val="480"/>
          <w:marRight w:val="0"/>
          <w:marTop w:val="0"/>
          <w:marBottom w:val="0"/>
          <w:divBdr>
            <w:top w:val="none" w:sz="0" w:space="0" w:color="auto"/>
            <w:left w:val="none" w:sz="0" w:space="0" w:color="auto"/>
            <w:bottom w:val="none" w:sz="0" w:space="0" w:color="auto"/>
            <w:right w:val="none" w:sz="0" w:space="0" w:color="auto"/>
          </w:divBdr>
        </w:div>
        <w:div w:id="439641705">
          <w:marLeft w:val="480"/>
          <w:marRight w:val="0"/>
          <w:marTop w:val="0"/>
          <w:marBottom w:val="0"/>
          <w:divBdr>
            <w:top w:val="none" w:sz="0" w:space="0" w:color="auto"/>
            <w:left w:val="none" w:sz="0" w:space="0" w:color="auto"/>
            <w:bottom w:val="none" w:sz="0" w:space="0" w:color="auto"/>
            <w:right w:val="none" w:sz="0" w:space="0" w:color="auto"/>
          </w:divBdr>
        </w:div>
        <w:div w:id="1827091812">
          <w:marLeft w:val="480"/>
          <w:marRight w:val="0"/>
          <w:marTop w:val="0"/>
          <w:marBottom w:val="0"/>
          <w:divBdr>
            <w:top w:val="none" w:sz="0" w:space="0" w:color="auto"/>
            <w:left w:val="none" w:sz="0" w:space="0" w:color="auto"/>
            <w:bottom w:val="none" w:sz="0" w:space="0" w:color="auto"/>
            <w:right w:val="none" w:sz="0" w:space="0" w:color="auto"/>
          </w:divBdr>
        </w:div>
        <w:div w:id="1129276278">
          <w:marLeft w:val="480"/>
          <w:marRight w:val="0"/>
          <w:marTop w:val="0"/>
          <w:marBottom w:val="0"/>
          <w:divBdr>
            <w:top w:val="none" w:sz="0" w:space="0" w:color="auto"/>
            <w:left w:val="none" w:sz="0" w:space="0" w:color="auto"/>
            <w:bottom w:val="none" w:sz="0" w:space="0" w:color="auto"/>
            <w:right w:val="none" w:sz="0" w:space="0" w:color="auto"/>
          </w:divBdr>
        </w:div>
        <w:div w:id="1204831311">
          <w:marLeft w:val="480"/>
          <w:marRight w:val="0"/>
          <w:marTop w:val="0"/>
          <w:marBottom w:val="0"/>
          <w:divBdr>
            <w:top w:val="none" w:sz="0" w:space="0" w:color="auto"/>
            <w:left w:val="none" w:sz="0" w:space="0" w:color="auto"/>
            <w:bottom w:val="none" w:sz="0" w:space="0" w:color="auto"/>
            <w:right w:val="none" w:sz="0" w:space="0" w:color="auto"/>
          </w:divBdr>
        </w:div>
        <w:div w:id="923106299">
          <w:marLeft w:val="480"/>
          <w:marRight w:val="0"/>
          <w:marTop w:val="0"/>
          <w:marBottom w:val="0"/>
          <w:divBdr>
            <w:top w:val="none" w:sz="0" w:space="0" w:color="auto"/>
            <w:left w:val="none" w:sz="0" w:space="0" w:color="auto"/>
            <w:bottom w:val="none" w:sz="0" w:space="0" w:color="auto"/>
            <w:right w:val="none" w:sz="0" w:space="0" w:color="auto"/>
          </w:divBdr>
        </w:div>
        <w:div w:id="2068406995">
          <w:marLeft w:val="480"/>
          <w:marRight w:val="0"/>
          <w:marTop w:val="0"/>
          <w:marBottom w:val="0"/>
          <w:divBdr>
            <w:top w:val="none" w:sz="0" w:space="0" w:color="auto"/>
            <w:left w:val="none" w:sz="0" w:space="0" w:color="auto"/>
            <w:bottom w:val="none" w:sz="0" w:space="0" w:color="auto"/>
            <w:right w:val="none" w:sz="0" w:space="0" w:color="auto"/>
          </w:divBdr>
        </w:div>
        <w:div w:id="1576818756">
          <w:marLeft w:val="480"/>
          <w:marRight w:val="0"/>
          <w:marTop w:val="0"/>
          <w:marBottom w:val="0"/>
          <w:divBdr>
            <w:top w:val="none" w:sz="0" w:space="0" w:color="auto"/>
            <w:left w:val="none" w:sz="0" w:space="0" w:color="auto"/>
            <w:bottom w:val="none" w:sz="0" w:space="0" w:color="auto"/>
            <w:right w:val="none" w:sz="0" w:space="0" w:color="auto"/>
          </w:divBdr>
        </w:div>
        <w:div w:id="1525092896">
          <w:marLeft w:val="480"/>
          <w:marRight w:val="0"/>
          <w:marTop w:val="0"/>
          <w:marBottom w:val="0"/>
          <w:divBdr>
            <w:top w:val="none" w:sz="0" w:space="0" w:color="auto"/>
            <w:left w:val="none" w:sz="0" w:space="0" w:color="auto"/>
            <w:bottom w:val="none" w:sz="0" w:space="0" w:color="auto"/>
            <w:right w:val="none" w:sz="0" w:space="0" w:color="auto"/>
          </w:divBdr>
        </w:div>
        <w:div w:id="1473979268">
          <w:marLeft w:val="480"/>
          <w:marRight w:val="0"/>
          <w:marTop w:val="0"/>
          <w:marBottom w:val="0"/>
          <w:divBdr>
            <w:top w:val="none" w:sz="0" w:space="0" w:color="auto"/>
            <w:left w:val="none" w:sz="0" w:space="0" w:color="auto"/>
            <w:bottom w:val="none" w:sz="0" w:space="0" w:color="auto"/>
            <w:right w:val="none" w:sz="0" w:space="0" w:color="auto"/>
          </w:divBdr>
        </w:div>
        <w:div w:id="327903850">
          <w:marLeft w:val="480"/>
          <w:marRight w:val="0"/>
          <w:marTop w:val="0"/>
          <w:marBottom w:val="0"/>
          <w:divBdr>
            <w:top w:val="none" w:sz="0" w:space="0" w:color="auto"/>
            <w:left w:val="none" w:sz="0" w:space="0" w:color="auto"/>
            <w:bottom w:val="none" w:sz="0" w:space="0" w:color="auto"/>
            <w:right w:val="none" w:sz="0" w:space="0" w:color="auto"/>
          </w:divBdr>
        </w:div>
        <w:div w:id="485052073">
          <w:marLeft w:val="480"/>
          <w:marRight w:val="0"/>
          <w:marTop w:val="0"/>
          <w:marBottom w:val="0"/>
          <w:divBdr>
            <w:top w:val="none" w:sz="0" w:space="0" w:color="auto"/>
            <w:left w:val="none" w:sz="0" w:space="0" w:color="auto"/>
            <w:bottom w:val="none" w:sz="0" w:space="0" w:color="auto"/>
            <w:right w:val="none" w:sz="0" w:space="0" w:color="auto"/>
          </w:divBdr>
        </w:div>
        <w:div w:id="1264722783">
          <w:marLeft w:val="480"/>
          <w:marRight w:val="0"/>
          <w:marTop w:val="0"/>
          <w:marBottom w:val="0"/>
          <w:divBdr>
            <w:top w:val="none" w:sz="0" w:space="0" w:color="auto"/>
            <w:left w:val="none" w:sz="0" w:space="0" w:color="auto"/>
            <w:bottom w:val="none" w:sz="0" w:space="0" w:color="auto"/>
            <w:right w:val="none" w:sz="0" w:space="0" w:color="auto"/>
          </w:divBdr>
        </w:div>
        <w:div w:id="140118988">
          <w:marLeft w:val="480"/>
          <w:marRight w:val="0"/>
          <w:marTop w:val="0"/>
          <w:marBottom w:val="0"/>
          <w:divBdr>
            <w:top w:val="none" w:sz="0" w:space="0" w:color="auto"/>
            <w:left w:val="none" w:sz="0" w:space="0" w:color="auto"/>
            <w:bottom w:val="none" w:sz="0" w:space="0" w:color="auto"/>
            <w:right w:val="none" w:sz="0" w:space="0" w:color="auto"/>
          </w:divBdr>
        </w:div>
        <w:div w:id="678586075">
          <w:marLeft w:val="480"/>
          <w:marRight w:val="0"/>
          <w:marTop w:val="0"/>
          <w:marBottom w:val="0"/>
          <w:divBdr>
            <w:top w:val="none" w:sz="0" w:space="0" w:color="auto"/>
            <w:left w:val="none" w:sz="0" w:space="0" w:color="auto"/>
            <w:bottom w:val="none" w:sz="0" w:space="0" w:color="auto"/>
            <w:right w:val="none" w:sz="0" w:space="0" w:color="auto"/>
          </w:divBdr>
        </w:div>
        <w:div w:id="36510748">
          <w:marLeft w:val="480"/>
          <w:marRight w:val="0"/>
          <w:marTop w:val="0"/>
          <w:marBottom w:val="0"/>
          <w:divBdr>
            <w:top w:val="none" w:sz="0" w:space="0" w:color="auto"/>
            <w:left w:val="none" w:sz="0" w:space="0" w:color="auto"/>
            <w:bottom w:val="none" w:sz="0" w:space="0" w:color="auto"/>
            <w:right w:val="none" w:sz="0" w:space="0" w:color="auto"/>
          </w:divBdr>
        </w:div>
        <w:div w:id="2013141273">
          <w:marLeft w:val="480"/>
          <w:marRight w:val="0"/>
          <w:marTop w:val="0"/>
          <w:marBottom w:val="0"/>
          <w:divBdr>
            <w:top w:val="none" w:sz="0" w:space="0" w:color="auto"/>
            <w:left w:val="none" w:sz="0" w:space="0" w:color="auto"/>
            <w:bottom w:val="none" w:sz="0" w:space="0" w:color="auto"/>
            <w:right w:val="none" w:sz="0" w:space="0" w:color="auto"/>
          </w:divBdr>
        </w:div>
        <w:div w:id="1772357709">
          <w:marLeft w:val="480"/>
          <w:marRight w:val="0"/>
          <w:marTop w:val="0"/>
          <w:marBottom w:val="0"/>
          <w:divBdr>
            <w:top w:val="none" w:sz="0" w:space="0" w:color="auto"/>
            <w:left w:val="none" w:sz="0" w:space="0" w:color="auto"/>
            <w:bottom w:val="none" w:sz="0" w:space="0" w:color="auto"/>
            <w:right w:val="none" w:sz="0" w:space="0" w:color="auto"/>
          </w:divBdr>
        </w:div>
        <w:div w:id="2039351611">
          <w:marLeft w:val="480"/>
          <w:marRight w:val="0"/>
          <w:marTop w:val="0"/>
          <w:marBottom w:val="0"/>
          <w:divBdr>
            <w:top w:val="none" w:sz="0" w:space="0" w:color="auto"/>
            <w:left w:val="none" w:sz="0" w:space="0" w:color="auto"/>
            <w:bottom w:val="none" w:sz="0" w:space="0" w:color="auto"/>
            <w:right w:val="none" w:sz="0" w:space="0" w:color="auto"/>
          </w:divBdr>
        </w:div>
        <w:div w:id="925847972">
          <w:marLeft w:val="480"/>
          <w:marRight w:val="0"/>
          <w:marTop w:val="0"/>
          <w:marBottom w:val="0"/>
          <w:divBdr>
            <w:top w:val="none" w:sz="0" w:space="0" w:color="auto"/>
            <w:left w:val="none" w:sz="0" w:space="0" w:color="auto"/>
            <w:bottom w:val="none" w:sz="0" w:space="0" w:color="auto"/>
            <w:right w:val="none" w:sz="0" w:space="0" w:color="auto"/>
          </w:divBdr>
        </w:div>
        <w:div w:id="677002898">
          <w:marLeft w:val="480"/>
          <w:marRight w:val="0"/>
          <w:marTop w:val="0"/>
          <w:marBottom w:val="0"/>
          <w:divBdr>
            <w:top w:val="none" w:sz="0" w:space="0" w:color="auto"/>
            <w:left w:val="none" w:sz="0" w:space="0" w:color="auto"/>
            <w:bottom w:val="none" w:sz="0" w:space="0" w:color="auto"/>
            <w:right w:val="none" w:sz="0" w:space="0" w:color="auto"/>
          </w:divBdr>
        </w:div>
        <w:div w:id="298458827">
          <w:marLeft w:val="480"/>
          <w:marRight w:val="0"/>
          <w:marTop w:val="0"/>
          <w:marBottom w:val="0"/>
          <w:divBdr>
            <w:top w:val="none" w:sz="0" w:space="0" w:color="auto"/>
            <w:left w:val="none" w:sz="0" w:space="0" w:color="auto"/>
            <w:bottom w:val="none" w:sz="0" w:space="0" w:color="auto"/>
            <w:right w:val="none" w:sz="0" w:space="0" w:color="auto"/>
          </w:divBdr>
        </w:div>
        <w:div w:id="1539972273">
          <w:marLeft w:val="480"/>
          <w:marRight w:val="0"/>
          <w:marTop w:val="0"/>
          <w:marBottom w:val="0"/>
          <w:divBdr>
            <w:top w:val="none" w:sz="0" w:space="0" w:color="auto"/>
            <w:left w:val="none" w:sz="0" w:space="0" w:color="auto"/>
            <w:bottom w:val="none" w:sz="0" w:space="0" w:color="auto"/>
            <w:right w:val="none" w:sz="0" w:space="0" w:color="auto"/>
          </w:divBdr>
        </w:div>
        <w:div w:id="1175614101">
          <w:marLeft w:val="480"/>
          <w:marRight w:val="0"/>
          <w:marTop w:val="0"/>
          <w:marBottom w:val="0"/>
          <w:divBdr>
            <w:top w:val="none" w:sz="0" w:space="0" w:color="auto"/>
            <w:left w:val="none" w:sz="0" w:space="0" w:color="auto"/>
            <w:bottom w:val="none" w:sz="0" w:space="0" w:color="auto"/>
            <w:right w:val="none" w:sz="0" w:space="0" w:color="auto"/>
          </w:divBdr>
        </w:div>
        <w:div w:id="1749688356">
          <w:marLeft w:val="480"/>
          <w:marRight w:val="0"/>
          <w:marTop w:val="0"/>
          <w:marBottom w:val="0"/>
          <w:divBdr>
            <w:top w:val="none" w:sz="0" w:space="0" w:color="auto"/>
            <w:left w:val="none" w:sz="0" w:space="0" w:color="auto"/>
            <w:bottom w:val="none" w:sz="0" w:space="0" w:color="auto"/>
            <w:right w:val="none" w:sz="0" w:space="0" w:color="auto"/>
          </w:divBdr>
        </w:div>
        <w:div w:id="213588667">
          <w:marLeft w:val="480"/>
          <w:marRight w:val="0"/>
          <w:marTop w:val="0"/>
          <w:marBottom w:val="0"/>
          <w:divBdr>
            <w:top w:val="none" w:sz="0" w:space="0" w:color="auto"/>
            <w:left w:val="none" w:sz="0" w:space="0" w:color="auto"/>
            <w:bottom w:val="none" w:sz="0" w:space="0" w:color="auto"/>
            <w:right w:val="none" w:sz="0" w:space="0" w:color="auto"/>
          </w:divBdr>
        </w:div>
        <w:div w:id="2107068392">
          <w:marLeft w:val="480"/>
          <w:marRight w:val="0"/>
          <w:marTop w:val="0"/>
          <w:marBottom w:val="0"/>
          <w:divBdr>
            <w:top w:val="none" w:sz="0" w:space="0" w:color="auto"/>
            <w:left w:val="none" w:sz="0" w:space="0" w:color="auto"/>
            <w:bottom w:val="none" w:sz="0" w:space="0" w:color="auto"/>
            <w:right w:val="none" w:sz="0" w:space="0" w:color="auto"/>
          </w:divBdr>
        </w:div>
        <w:div w:id="680545953">
          <w:marLeft w:val="480"/>
          <w:marRight w:val="0"/>
          <w:marTop w:val="0"/>
          <w:marBottom w:val="0"/>
          <w:divBdr>
            <w:top w:val="none" w:sz="0" w:space="0" w:color="auto"/>
            <w:left w:val="none" w:sz="0" w:space="0" w:color="auto"/>
            <w:bottom w:val="none" w:sz="0" w:space="0" w:color="auto"/>
            <w:right w:val="none" w:sz="0" w:space="0" w:color="auto"/>
          </w:divBdr>
        </w:div>
        <w:div w:id="407970502">
          <w:marLeft w:val="480"/>
          <w:marRight w:val="0"/>
          <w:marTop w:val="0"/>
          <w:marBottom w:val="0"/>
          <w:divBdr>
            <w:top w:val="none" w:sz="0" w:space="0" w:color="auto"/>
            <w:left w:val="none" w:sz="0" w:space="0" w:color="auto"/>
            <w:bottom w:val="none" w:sz="0" w:space="0" w:color="auto"/>
            <w:right w:val="none" w:sz="0" w:space="0" w:color="auto"/>
          </w:divBdr>
        </w:div>
        <w:div w:id="564948644">
          <w:marLeft w:val="480"/>
          <w:marRight w:val="0"/>
          <w:marTop w:val="0"/>
          <w:marBottom w:val="0"/>
          <w:divBdr>
            <w:top w:val="none" w:sz="0" w:space="0" w:color="auto"/>
            <w:left w:val="none" w:sz="0" w:space="0" w:color="auto"/>
            <w:bottom w:val="none" w:sz="0" w:space="0" w:color="auto"/>
            <w:right w:val="none" w:sz="0" w:space="0" w:color="auto"/>
          </w:divBdr>
        </w:div>
        <w:div w:id="702748325">
          <w:marLeft w:val="480"/>
          <w:marRight w:val="0"/>
          <w:marTop w:val="0"/>
          <w:marBottom w:val="0"/>
          <w:divBdr>
            <w:top w:val="none" w:sz="0" w:space="0" w:color="auto"/>
            <w:left w:val="none" w:sz="0" w:space="0" w:color="auto"/>
            <w:bottom w:val="none" w:sz="0" w:space="0" w:color="auto"/>
            <w:right w:val="none" w:sz="0" w:space="0" w:color="auto"/>
          </w:divBdr>
        </w:div>
        <w:div w:id="1461726004">
          <w:marLeft w:val="480"/>
          <w:marRight w:val="0"/>
          <w:marTop w:val="0"/>
          <w:marBottom w:val="0"/>
          <w:divBdr>
            <w:top w:val="none" w:sz="0" w:space="0" w:color="auto"/>
            <w:left w:val="none" w:sz="0" w:space="0" w:color="auto"/>
            <w:bottom w:val="none" w:sz="0" w:space="0" w:color="auto"/>
            <w:right w:val="none" w:sz="0" w:space="0" w:color="auto"/>
          </w:divBdr>
        </w:div>
        <w:div w:id="254366574">
          <w:marLeft w:val="480"/>
          <w:marRight w:val="0"/>
          <w:marTop w:val="0"/>
          <w:marBottom w:val="0"/>
          <w:divBdr>
            <w:top w:val="none" w:sz="0" w:space="0" w:color="auto"/>
            <w:left w:val="none" w:sz="0" w:space="0" w:color="auto"/>
            <w:bottom w:val="none" w:sz="0" w:space="0" w:color="auto"/>
            <w:right w:val="none" w:sz="0" w:space="0" w:color="auto"/>
          </w:divBdr>
        </w:div>
        <w:div w:id="1247959522">
          <w:marLeft w:val="480"/>
          <w:marRight w:val="0"/>
          <w:marTop w:val="0"/>
          <w:marBottom w:val="0"/>
          <w:divBdr>
            <w:top w:val="none" w:sz="0" w:space="0" w:color="auto"/>
            <w:left w:val="none" w:sz="0" w:space="0" w:color="auto"/>
            <w:bottom w:val="none" w:sz="0" w:space="0" w:color="auto"/>
            <w:right w:val="none" w:sz="0" w:space="0" w:color="auto"/>
          </w:divBdr>
        </w:div>
        <w:div w:id="1617256595">
          <w:marLeft w:val="480"/>
          <w:marRight w:val="0"/>
          <w:marTop w:val="0"/>
          <w:marBottom w:val="0"/>
          <w:divBdr>
            <w:top w:val="none" w:sz="0" w:space="0" w:color="auto"/>
            <w:left w:val="none" w:sz="0" w:space="0" w:color="auto"/>
            <w:bottom w:val="none" w:sz="0" w:space="0" w:color="auto"/>
            <w:right w:val="none" w:sz="0" w:space="0" w:color="auto"/>
          </w:divBdr>
        </w:div>
        <w:div w:id="94520028">
          <w:marLeft w:val="480"/>
          <w:marRight w:val="0"/>
          <w:marTop w:val="0"/>
          <w:marBottom w:val="0"/>
          <w:divBdr>
            <w:top w:val="none" w:sz="0" w:space="0" w:color="auto"/>
            <w:left w:val="none" w:sz="0" w:space="0" w:color="auto"/>
            <w:bottom w:val="none" w:sz="0" w:space="0" w:color="auto"/>
            <w:right w:val="none" w:sz="0" w:space="0" w:color="auto"/>
          </w:divBdr>
        </w:div>
        <w:div w:id="2081751963">
          <w:marLeft w:val="480"/>
          <w:marRight w:val="0"/>
          <w:marTop w:val="0"/>
          <w:marBottom w:val="0"/>
          <w:divBdr>
            <w:top w:val="none" w:sz="0" w:space="0" w:color="auto"/>
            <w:left w:val="none" w:sz="0" w:space="0" w:color="auto"/>
            <w:bottom w:val="none" w:sz="0" w:space="0" w:color="auto"/>
            <w:right w:val="none" w:sz="0" w:space="0" w:color="auto"/>
          </w:divBdr>
        </w:div>
        <w:div w:id="1638028203">
          <w:marLeft w:val="480"/>
          <w:marRight w:val="0"/>
          <w:marTop w:val="0"/>
          <w:marBottom w:val="0"/>
          <w:divBdr>
            <w:top w:val="none" w:sz="0" w:space="0" w:color="auto"/>
            <w:left w:val="none" w:sz="0" w:space="0" w:color="auto"/>
            <w:bottom w:val="none" w:sz="0" w:space="0" w:color="auto"/>
            <w:right w:val="none" w:sz="0" w:space="0" w:color="auto"/>
          </w:divBdr>
        </w:div>
        <w:div w:id="1532524728">
          <w:marLeft w:val="480"/>
          <w:marRight w:val="0"/>
          <w:marTop w:val="0"/>
          <w:marBottom w:val="0"/>
          <w:divBdr>
            <w:top w:val="none" w:sz="0" w:space="0" w:color="auto"/>
            <w:left w:val="none" w:sz="0" w:space="0" w:color="auto"/>
            <w:bottom w:val="none" w:sz="0" w:space="0" w:color="auto"/>
            <w:right w:val="none" w:sz="0" w:space="0" w:color="auto"/>
          </w:divBdr>
        </w:div>
        <w:div w:id="1186408821">
          <w:marLeft w:val="480"/>
          <w:marRight w:val="0"/>
          <w:marTop w:val="0"/>
          <w:marBottom w:val="0"/>
          <w:divBdr>
            <w:top w:val="none" w:sz="0" w:space="0" w:color="auto"/>
            <w:left w:val="none" w:sz="0" w:space="0" w:color="auto"/>
            <w:bottom w:val="none" w:sz="0" w:space="0" w:color="auto"/>
            <w:right w:val="none" w:sz="0" w:space="0" w:color="auto"/>
          </w:divBdr>
        </w:div>
        <w:div w:id="348140664">
          <w:marLeft w:val="480"/>
          <w:marRight w:val="0"/>
          <w:marTop w:val="0"/>
          <w:marBottom w:val="0"/>
          <w:divBdr>
            <w:top w:val="none" w:sz="0" w:space="0" w:color="auto"/>
            <w:left w:val="none" w:sz="0" w:space="0" w:color="auto"/>
            <w:bottom w:val="none" w:sz="0" w:space="0" w:color="auto"/>
            <w:right w:val="none" w:sz="0" w:space="0" w:color="auto"/>
          </w:divBdr>
        </w:div>
        <w:div w:id="2041856153">
          <w:marLeft w:val="480"/>
          <w:marRight w:val="0"/>
          <w:marTop w:val="0"/>
          <w:marBottom w:val="0"/>
          <w:divBdr>
            <w:top w:val="none" w:sz="0" w:space="0" w:color="auto"/>
            <w:left w:val="none" w:sz="0" w:space="0" w:color="auto"/>
            <w:bottom w:val="none" w:sz="0" w:space="0" w:color="auto"/>
            <w:right w:val="none" w:sz="0" w:space="0" w:color="auto"/>
          </w:divBdr>
        </w:div>
        <w:div w:id="1521776191">
          <w:marLeft w:val="480"/>
          <w:marRight w:val="0"/>
          <w:marTop w:val="0"/>
          <w:marBottom w:val="0"/>
          <w:divBdr>
            <w:top w:val="none" w:sz="0" w:space="0" w:color="auto"/>
            <w:left w:val="none" w:sz="0" w:space="0" w:color="auto"/>
            <w:bottom w:val="none" w:sz="0" w:space="0" w:color="auto"/>
            <w:right w:val="none" w:sz="0" w:space="0" w:color="auto"/>
          </w:divBdr>
        </w:div>
        <w:div w:id="1782263242">
          <w:marLeft w:val="480"/>
          <w:marRight w:val="0"/>
          <w:marTop w:val="0"/>
          <w:marBottom w:val="0"/>
          <w:divBdr>
            <w:top w:val="none" w:sz="0" w:space="0" w:color="auto"/>
            <w:left w:val="none" w:sz="0" w:space="0" w:color="auto"/>
            <w:bottom w:val="none" w:sz="0" w:space="0" w:color="auto"/>
            <w:right w:val="none" w:sz="0" w:space="0" w:color="auto"/>
          </w:divBdr>
        </w:div>
        <w:div w:id="1179347478">
          <w:marLeft w:val="480"/>
          <w:marRight w:val="0"/>
          <w:marTop w:val="0"/>
          <w:marBottom w:val="0"/>
          <w:divBdr>
            <w:top w:val="none" w:sz="0" w:space="0" w:color="auto"/>
            <w:left w:val="none" w:sz="0" w:space="0" w:color="auto"/>
            <w:bottom w:val="none" w:sz="0" w:space="0" w:color="auto"/>
            <w:right w:val="none" w:sz="0" w:space="0" w:color="auto"/>
          </w:divBdr>
        </w:div>
        <w:div w:id="1698655110">
          <w:marLeft w:val="480"/>
          <w:marRight w:val="0"/>
          <w:marTop w:val="0"/>
          <w:marBottom w:val="0"/>
          <w:divBdr>
            <w:top w:val="none" w:sz="0" w:space="0" w:color="auto"/>
            <w:left w:val="none" w:sz="0" w:space="0" w:color="auto"/>
            <w:bottom w:val="none" w:sz="0" w:space="0" w:color="auto"/>
            <w:right w:val="none" w:sz="0" w:space="0" w:color="auto"/>
          </w:divBdr>
        </w:div>
        <w:div w:id="767966361">
          <w:marLeft w:val="480"/>
          <w:marRight w:val="0"/>
          <w:marTop w:val="0"/>
          <w:marBottom w:val="0"/>
          <w:divBdr>
            <w:top w:val="none" w:sz="0" w:space="0" w:color="auto"/>
            <w:left w:val="none" w:sz="0" w:space="0" w:color="auto"/>
            <w:bottom w:val="none" w:sz="0" w:space="0" w:color="auto"/>
            <w:right w:val="none" w:sz="0" w:space="0" w:color="auto"/>
          </w:divBdr>
        </w:div>
      </w:divsChild>
    </w:div>
    <w:div w:id="1559130057">
      <w:bodyDiv w:val="1"/>
      <w:marLeft w:val="0"/>
      <w:marRight w:val="0"/>
      <w:marTop w:val="0"/>
      <w:marBottom w:val="0"/>
      <w:divBdr>
        <w:top w:val="none" w:sz="0" w:space="0" w:color="auto"/>
        <w:left w:val="none" w:sz="0" w:space="0" w:color="auto"/>
        <w:bottom w:val="none" w:sz="0" w:space="0" w:color="auto"/>
        <w:right w:val="none" w:sz="0" w:space="0" w:color="auto"/>
      </w:divBdr>
    </w:div>
    <w:div w:id="1559241283">
      <w:bodyDiv w:val="1"/>
      <w:marLeft w:val="0"/>
      <w:marRight w:val="0"/>
      <w:marTop w:val="0"/>
      <w:marBottom w:val="0"/>
      <w:divBdr>
        <w:top w:val="none" w:sz="0" w:space="0" w:color="auto"/>
        <w:left w:val="none" w:sz="0" w:space="0" w:color="auto"/>
        <w:bottom w:val="none" w:sz="0" w:space="0" w:color="auto"/>
        <w:right w:val="none" w:sz="0" w:space="0" w:color="auto"/>
      </w:divBdr>
    </w:div>
    <w:div w:id="1561985352">
      <w:bodyDiv w:val="1"/>
      <w:marLeft w:val="0"/>
      <w:marRight w:val="0"/>
      <w:marTop w:val="0"/>
      <w:marBottom w:val="0"/>
      <w:divBdr>
        <w:top w:val="none" w:sz="0" w:space="0" w:color="auto"/>
        <w:left w:val="none" w:sz="0" w:space="0" w:color="auto"/>
        <w:bottom w:val="none" w:sz="0" w:space="0" w:color="auto"/>
        <w:right w:val="none" w:sz="0" w:space="0" w:color="auto"/>
      </w:divBdr>
    </w:div>
    <w:div w:id="1562790717">
      <w:bodyDiv w:val="1"/>
      <w:marLeft w:val="0"/>
      <w:marRight w:val="0"/>
      <w:marTop w:val="0"/>
      <w:marBottom w:val="0"/>
      <w:divBdr>
        <w:top w:val="none" w:sz="0" w:space="0" w:color="auto"/>
        <w:left w:val="none" w:sz="0" w:space="0" w:color="auto"/>
        <w:bottom w:val="none" w:sz="0" w:space="0" w:color="auto"/>
        <w:right w:val="none" w:sz="0" w:space="0" w:color="auto"/>
      </w:divBdr>
    </w:div>
    <w:div w:id="1564101810">
      <w:bodyDiv w:val="1"/>
      <w:marLeft w:val="0"/>
      <w:marRight w:val="0"/>
      <w:marTop w:val="0"/>
      <w:marBottom w:val="0"/>
      <w:divBdr>
        <w:top w:val="none" w:sz="0" w:space="0" w:color="auto"/>
        <w:left w:val="none" w:sz="0" w:space="0" w:color="auto"/>
        <w:bottom w:val="none" w:sz="0" w:space="0" w:color="auto"/>
        <w:right w:val="none" w:sz="0" w:space="0" w:color="auto"/>
      </w:divBdr>
    </w:div>
    <w:div w:id="1565146263">
      <w:bodyDiv w:val="1"/>
      <w:marLeft w:val="0"/>
      <w:marRight w:val="0"/>
      <w:marTop w:val="0"/>
      <w:marBottom w:val="0"/>
      <w:divBdr>
        <w:top w:val="none" w:sz="0" w:space="0" w:color="auto"/>
        <w:left w:val="none" w:sz="0" w:space="0" w:color="auto"/>
        <w:bottom w:val="none" w:sz="0" w:space="0" w:color="auto"/>
        <w:right w:val="none" w:sz="0" w:space="0" w:color="auto"/>
      </w:divBdr>
    </w:div>
    <w:div w:id="1565405337">
      <w:bodyDiv w:val="1"/>
      <w:marLeft w:val="0"/>
      <w:marRight w:val="0"/>
      <w:marTop w:val="0"/>
      <w:marBottom w:val="0"/>
      <w:divBdr>
        <w:top w:val="none" w:sz="0" w:space="0" w:color="auto"/>
        <w:left w:val="none" w:sz="0" w:space="0" w:color="auto"/>
        <w:bottom w:val="none" w:sz="0" w:space="0" w:color="auto"/>
        <w:right w:val="none" w:sz="0" w:space="0" w:color="auto"/>
      </w:divBdr>
    </w:div>
    <w:div w:id="1566447616">
      <w:bodyDiv w:val="1"/>
      <w:marLeft w:val="0"/>
      <w:marRight w:val="0"/>
      <w:marTop w:val="0"/>
      <w:marBottom w:val="0"/>
      <w:divBdr>
        <w:top w:val="none" w:sz="0" w:space="0" w:color="auto"/>
        <w:left w:val="none" w:sz="0" w:space="0" w:color="auto"/>
        <w:bottom w:val="none" w:sz="0" w:space="0" w:color="auto"/>
        <w:right w:val="none" w:sz="0" w:space="0" w:color="auto"/>
      </w:divBdr>
    </w:div>
    <w:div w:id="1566647026">
      <w:bodyDiv w:val="1"/>
      <w:marLeft w:val="0"/>
      <w:marRight w:val="0"/>
      <w:marTop w:val="0"/>
      <w:marBottom w:val="0"/>
      <w:divBdr>
        <w:top w:val="none" w:sz="0" w:space="0" w:color="auto"/>
        <w:left w:val="none" w:sz="0" w:space="0" w:color="auto"/>
        <w:bottom w:val="none" w:sz="0" w:space="0" w:color="auto"/>
        <w:right w:val="none" w:sz="0" w:space="0" w:color="auto"/>
      </w:divBdr>
    </w:div>
    <w:div w:id="1567715851">
      <w:bodyDiv w:val="1"/>
      <w:marLeft w:val="0"/>
      <w:marRight w:val="0"/>
      <w:marTop w:val="0"/>
      <w:marBottom w:val="0"/>
      <w:divBdr>
        <w:top w:val="none" w:sz="0" w:space="0" w:color="auto"/>
        <w:left w:val="none" w:sz="0" w:space="0" w:color="auto"/>
        <w:bottom w:val="none" w:sz="0" w:space="0" w:color="auto"/>
        <w:right w:val="none" w:sz="0" w:space="0" w:color="auto"/>
      </w:divBdr>
    </w:div>
    <w:div w:id="1568220319">
      <w:bodyDiv w:val="1"/>
      <w:marLeft w:val="0"/>
      <w:marRight w:val="0"/>
      <w:marTop w:val="0"/>
      <w:marBottom w:val="0"/>
      <w:divBdr>
        <w:top w:val="none" w:sz="0" w:space="0" w:color="auto"/>
        <w:left w:val="none" w:sz="0" w:space="0" w:color="auto"/>
        <w:bottom w:val="none" w:sz="0" w:space="0" w:color="auto"/>
        <w:right w:val="none" w:sz="0" w:space="0" w:color="auto"/>
      </w:divBdr>
    </w:div>
    <w:div w:id="1569266010">
      <w:bodyDiv w:val="1"/>
      <w:marLeft w:val="0"/>
      <w:marRight w:val="0"/>
      <w:marTop w:val="0"/>
      <w:marBottom w:val="0"/>
      <w:divBdr>
        <w:top w:val="none" w:sz="0" w:space="0" w:color="auto"/>
        <w:left w:val="none" w:sz="0" w:space="0" w:color="auto"/>
        <w:bottom w:val="none" w:sz="0" w:space="0" w:color="auto"/>
        <w:right w:val="none" w:sz="0" w:space="0" w:color="auto"/>
      </w:divBdr>
    </w:div>
    <w:div w:id="1569535232">
      <w:bodyDiv w:val="1"/>
      <w:marLeft w:val="0"/>
      <w:marRight w:val="0"/>
      <w:marTop w:val="0"/>
      <w:marBottom w:val="0"/>
      <w:divBdr>
        <w:top w:val="none" w:sz="0" w:space="0" w:color="auto"/>
        <w:left w:val="none" w:sz="0" w:space="0" w:color="auto"/>
        <w:bottom w:val="none" w:sz="0" w:space="0" w:color="auto"/>
        <w:right w:val="none" w:sz="0" w:space="0" w:color="auto"/>
      </w:divBdr>
    </w:div>
    <w:div w:id="1570457999">
      <w:bodyDiv w:val="1"/>
      <w:marLeft w:val="0"/>
      <w:marRight w:val="0"/>
      <w:marTop w:val="0"/>
      <w:marBottom w:val="0"/>
      <w:divBdr>
        <w:top w:val="none" w:sz="0" w:space="0" w:color="auto"/>
        <w:left w:val="none" w:sz="0" w:space="0" w:color="auto"/>
        <w:bottom w:val="none" w:sz="0" w:space="0" w:color="auto"/>
        <w:right w:val="none" w:sz="0" w:space="0" w:color="auto"/>
      </w:divBdr>
    </w:div>
    <w:div w:id="1571424317">
      <w:bodyDiv w:val="1"/>
      <w:marLeft w:val="0"/>
      <w:marRight w:val="0"/>
      <w:marTop w:val="0"/>
      <w:marBottom w:val="0"/>
      <w:divBdr>
        <w:top w:val="none" w:sz="0" w:space="0" w:color="auto"/>
        <w:left w:val="none" w:sz="0" w:space="0" w:color="auto"/>
        <w:bottom w:val="none" w:sz="0" w:space="0" w:color="auto"/>
        <w:right w:val="none" w:sz="0" w:space="0" w:color="auto"/>
      </w:divBdr>
    </w:div>
    <w:div w:id="1571882697">
      <w:bodyDiv w:val="1"/>
      <w:marLeft w:val="0"/>
      <w:marRight w:val="0"/>
      <w:marTop w:val="0"/>
      <w:marBottom w:val="0"/>
      <w:divBdr>
        <w:top w:val="none" w:sz="0" w:space="0" w:color="auto"/>
        <w:left w:val="none" w:sz="0" w:space="0" w:color="auto"/>
        <w:bottom w:val="none" w:sz="0" w:space="0" w:color="auto"/>
        <w:right w:val="none" w:sz="0" w:space="0" w:color="auto"/>
      </w:divBdr>
    </w:div>
    <w:div w:id="1572305537">
      <w:bodyDiv w:val="1"/>
      <w:marLeft w:val="0"/>
      <w:marRight w:val="0"/>
      <w:marTop w:val="0"/>
      <w:marBottom w:val="0"/>
      <w:divBdr>
        <w:top w:val="none" w:sz="0" w:space="0" w:color="auto"/>
        <w:left w:val="none" w:sz="0" w:space="0" w:color="auto"/>
        <w:bottom w:val="none" w:sz="0" w:space="0" w:color="auto"/>
        <w:right w:val="none" w:sz="0" w:space="0" w:color="auto"/>
      </w:divBdr>
    </w:div>
    <w:div w:id="1572614380">
      <w:bodyDiv w:val="1"/>
      <w:marLeft w:val="0"/>
      <w:marRight w:val="0"/>
      <w:marTop w:val="0"/>
      <w:marBottom w:val="0"/>
      <w:divBdr>
        <w:top w:val="none" w:sz="0" w:space="0" w:color="auto"/>
        <w:left w:val="none" w:sz="0" w:space="0" w:color="auto"/>
        <w:bottom w:val="none" w:sz="0" w:space="0" w:color="auto"/>
        <w:right w:val="none" w:sz="0" w:space="0" w:color="auto"/>
      </w:divBdr>
    </w:div>
    <w:div w:id="1572886677">
      <w:bodyDiv w:val="1"/>
      <w:marLeft w:val="0"/>
      <w:marRight w:val="0"/>
      <w:marTop w:val="0"/>
      <w:marBottom w:val="0"/>
      <w:divBdr>
        <w:top w:val="none" w:sz="0" w:space="0" w:color="auto"/>
        <w:left w:val="none" w:sz="0" w:space="0" w:color="auto"/>
        <w:bottom w:val="none" w:sz="0" w:space="0" w:color="auto"/>
        <w:right w:val="none" w:sz="0" w:space="0" w:color="auto"/>
      </w:divBdr>
    </w:div>
    <w:div w:id="1574120014">
      <w:bodyDiv w:val="1"/>
      <w:marLeft w:val="0"/>
      <w:marRight w:val="0"/>
      <w:marTop w:val="0"/>
      <w:marBottom w:val="0"/>
      <w:divBdr>
        <w:top w:val="none" w:sz="0" w:space="0" w:color="auto"/>
        <w:left w:val="none" w:sz="0" w:space="0" w:color="auto"/>
        <w:bottom w:val="none" w:sz="0" w:space="0" w:color="auto"/>
        <w:right w:val="none" w:sz="0" w:space="0" w:color="auto"/>
      </w:divBdr>
    </w:div>
    <w:div w:id="1576159256">
      <w:bodyDiv w:val="1"/>
      <w:marLeft w:val="0"/>
      <w:marRight w:val="0"/>
      <w:marTop w:val="0"/>
      <w:marBottom w:val="0"/>
      <w:divBdr>
        <w:top w:val="none" w:sz="0" w:space="0" w:color="auto"/>
        <w:left w:val="none" w:sz="0" w:space="0" w:color="auto"/>
        <w:bottom w:val="none" w:sz="0" w:space="0" w:color="auto"/>
        <w:right w:val="none" w:sz="0" w:space="0" w:color="auto"/>
      </w:divBdr>
    </w:div>
    <w:div w:id="1577398111">
      <w:bodyDiv w:val="1"/>
      <w:marLeft w:val="0"/>
      <w:marRight w:val="0"/>
      <w:marTop w:val="0"/>
      <w:marBottom w:val="0"/>
      <w:divBdr>
        <w:top w:val="none" w:sz="0" w:space="0" w:color="auto"/>
        <w:left w:val="none" w:sz="0" w:space="0" w:color="auto"/>
        <w:bottom w:val="none" w:sz="0" w:space="0" w:color="auto"/>
        <w:right w:val="none" w:sz="0" w:space="0" w:color="auto"/>
      </w:divBdr>
    </w:div>
    <w:div w:id="1577982354">
      <w:bodyDiv w:val="1"/>
      <w:marLeft w:val="0"/>
      <w:marRight w:val="0"/>
      <w:marTop w:val="0"/>
      <w:marBottom w:val="0"/>
      <w:divBdr>
        <w:top w:val="none" w:sz="0" w:space="0" w:color="auto"/>
        <w:left w:val="none" w:sz="0" w:space="0" w:color="auto"/>
        <w:bottom w:val="none" w:sz="0" w:space="0" w:color="auto"/>
        <w:right w:val="none" w:sz="0" w:space="0" w:color="auto"/>
      </w:divBdr>
    </w:div>
    <w:div w:id="1580167561">
      <w:bodyDiv w:val="1"/>
      <w:marLeft w:val="0"/>
      <w:marRight w:val="0"/>
      <w:marTop w:val="0"/>
      <w:marBottom w:val="0"/>
      <w:divBdr>
        <w:top w:val="none" w:sz="0" w:space="0" w:color="auto"/>
        <w:left w:val="none" w:sz="0" w:space="0" w:color="auto"/>
        <w:bottom w:val="none" w:sz="0" w:space="0" w:color="auto"/>
        <w:right w:val="none" w:sz="0" w:space="0" w:color="auto"/>
      </w:divBdr>
    </w:div>
    <w:div w:id="1581253181">
      <w:bodyDiv w:val="1"/>
      <w:marLeft w:val="0"/>
      <w:marRight w:val="0"/>
      <w:marTop w:val="0"/>
      <w:marBottom w:val="0"/>
      <w:divBdr>
        <w:top w:val="none" w:sz="0" w:space="0" w:color="auto"/>
        <w:left w:val="none" w:sz="0" w:space="0" w:color="auto"/>
        <w:bottom w:val="none" w:sz="0" w:space="0" w:color="auto"/>
        <w:right w:val="none" w:sz="0" w:space="0" w:color="auto"/>
      </w:divBdr>
    </w:div>
    <w:div w:id="1581522144">
      <w:bodyDiv w:val="1"/>
      <w:marLeft w:val="0"/>
      <w:marRight w:val="0"/>
      <w:marTop w:val="0"/>
      <w:marBottom w:val="0"/>
      <w:divBdr>
        <w:top w:val="none" w:sz="0" w:space="0" w:color="auto"/>
        <w:left w:val="none" w:sz="0" w:space="0" w:color="auto"/>
        <w:bottom w:val="none" w:sz="0" w:space="0" w:color="auto"/>
        <w:right w:val="none" w:sz="0" w:space="0" w:color="auto"/>
      </w:divBdr>
    </w:div>
    <w:div w:id="1581676415">
      <w:bodyDiv w:val="1"/>
      <w:marLeft w:val="0"/>
      <w:marRight w:val="0"/>
      <w:marTop w:val="0"/>
      <w:marBottom w:val="0"/>
      <w:divBdr>
        <w:top w:val="none" w:sz="0" w:space="0" w:color="auto"/>
        <w:left w:val="none" w:sz="0" w:space="0" w:color="auto"/>
        <w:bottom w:val="none" w:sz="0" w:space="0" w:color="auto"/>
        <w:right w:val="none" w:sz="0" w:space="0" w:color="auto"/>
      </w:divBdr>
    </w:div>
    <w:div w:id="1582711738">
      <w:bodyDiv w:val="1"/>
      <w:marLeft w:val="0"/>
      <w:marRight w:val="0"/>
      <w:marTop w:val="0"/>
      <w:marBottom w:val="0"/>
      <w:divBdr>
        <w:top w:val="none" w:sz="0" w:space="0" w:color="auto"/>
        <w:left w:val="none" w:sz="0" w:space="0" w:color="auto"/>
        <w:bottom w:val="none" w:sz="0" w:space="0" w:color="auto"/>
        <w:right w:val="none" w:sz="0" w:space="0" w:color="auto"/>
      </w:divBdr>
    </w:div>
    <w:div w:id="1583291135">
      <w:bodyDiv w:val="1"/>
      <w:marLeft w:val="0"/>
      <w:marRight w:val="0"/>
      <w:marTop w:val="0"/>
      <w:marBottom w:val="0"/>
      <w:divBdr>
        <w:top w:val="none" w:sz="0" w:space="0" w:color="auto"/>
        <w:left w:val="none" w:sz="0" w:space="0" w:color="auto"/>
        <w:bottom w:val="none" w:sz="0" w:space="0" w:color="auto"/>
        <w:right w:val="none" w:sz="0" w:space="0" w:color="auto"/>
      </w:divBdr>
    </w:div>
    <w:div w:id="1584217129">
      <w:bodyDiv w:val="1"/>
      <w:marLeft w:val="0"/>
      <w:marRight w:val="0"/>
      <w:marTop w:val="0"/>
      <w:marBottom w:val="0"/>
      <w:divBdr>
        <w:top w:val="none" w:sz="0" w:space="0" w:color="auto"/>
        <w:left w:val="none" w:sz="0" w:space="0" w:color="auto"/>
        <w:bottom w:val="none" w:sz="0" w:space="0" w:color="auto"/>
        <w:right w:val="none" w:sz="0" w:space="0" w:color="auto"/>
      </w:divBdr>
    </w:div>
    <w:div w:id="1584219461">
      <w:bodyDiv w:val="1"/>
      <w:marLeft w:val="0"/>
      <w:marRight w:val="0"/>
      <w:marTop w:val="0"/>
      <w:marBottom w:val="0"/>
      <w:divBdr>
        <w:top w:val="none" w:sz="0" w:space="0" w:color="auto"/>
        <w:left w:val="none" w:sz="0" w:space="0" w:color="auto"/>
        <w:bottom w:val="none" w:sz="0" w:space="0" w:color="auto"/>
        <w:right w:val="none" w:sz="0" w:space="0" w:color="auto"/>
      </w:divBdr>
    </w:div>
    <w:div w:id="1585451442">
      <w:bodyDiv w:val="1"/>
      <w:marLeft w:val="0"/>
      <w:marRight w:val="0"/>
      <w:marTop w:val="0"/>
      <w:marBottom w:val="0"/>
      <w:divBdr>
        <w:top w:val="none" w:sz="0" w:space="0" w:color="auto"/>
        <w:left w:val="none" w:sz="0" w:space="0" w:color="auto"/>
        <w:bottom w:val="none" w:sz="0" w:space="0" w:color="auto"/>
        <w:right w:val="none" w:sz="0" w:space="0" w:color="auto"/>
      </w:divBdr>
    </w:div>
    <w:div w:id="1585525982">
      <w:bodyDiv w:val="1"/>
      <w:marLeft w:val="0"/>
      <w:marRight w:val="0"/>
      <w:marTop w:val="0"/>
      <w:marBottom w:val="0"/>
      <w:divBdr>
        <w:top w:val="none" w:sz="0" w:space="0" w:color="auto"/>
        <w:left w:val="none" w:sz="0" w:space="0" w:color="auto"/>
        <w:bottom w:val="none" w:sz="0" w:space="0" w:color="auto"/>
        <w:right w:val="none" w:sz="0" w:space="0" w:color="auto"/>
      </w:divBdr>
      <w:divsChild>
        <w:div w:id="220167946">
          <w:marLeft w:val="480"/>
          <w:marRight w:val="0"/>
          <w:marTop w:val="0"/>
          <w:marBottom w:val="0"/>
          <w:divBdr>
            <w:top w:val="none" w:sz="0" w:space="0" w:color="auto"/>
            <w:left w:val="none" w:sz="0" w:space="0" w:color="auto"/>
            <w:bottom w:val="none" w:sz="0" w:space="0" w:color="auto"/>
            <w:right w:val="none" w:sz="0" w:space="0" w:color="auto"/>
          </w:divBdr>
          <w:divsChild>
            <w:div w:id="1934434366">
              <w:marLeft w:val="0"/>
              <w:marRight w:val="0"/>
              <w:marTop w:val="0"/>
              <w:marBottom w:val="0"/>
              <w:divBdr>
                <w:top w:val="none" w:sz="0" w:space="0" w:color="auto"/>
                <w:left w:val="none" w:sz="0" w:space="0" w:color="auto"/>
                <w:bottom w:val="none" w:sz="0" w:space="0" w:color="auto"/>
                <w:right w:val="none" w:sz="0" w:space="0" w:color="auto"/>
              </w:divBdr>
              <w:divsChild>
                <w:div w:id="545798141">
                  <w:marLeft w:val="480"/>
                  <w:marRight w:val="0"/>
                  <w:marTop w:val="0"/>
                  <w:marBottom w:val="0"/>
                  <w:divBdr>
                    <w:top w:val="none" w:sz="0" w:space="0" w:color="auto"/>
                    <w:left w:val="none" w:sz="0" w:space="0" w:color="auto"/>
                    <w:bottom w:val="none" w:sz="0" w:space="0" w:color="auto"/>
                    <w:right w:val="none" w:sz="0" w:space="0" w:color="auto"/>
                  </w:divBdr>
                </w:div>
                <w:div w:id="269901194">
                  <w:marLeft w:val="480"/>
                  <w:marRight w:val="0"/>
                  <w:marTop w:val="0"/>
                  <w:marBottom w:val="0"/>
                  <w:divBdr>
                    <w:top w:val="none" w:sz="0" w:space="0" w:color="auto"/>
                    <w:left w:val="none" w:sz="0" w:space="0" w:color="auto"/>
                    <w:bottom w:val="none" w:sz="0" w:space="0" w:color="auto"/>
                    <w:right w:val="none" w:sz="0" w:space="0" w:color="auto"/>
                  </w:divBdr>
                </w:div>
                <w:div w:id="287202826">
                  <w:marLeft w:val="480"/>
                  <w:marRight w:val="0"/>
                  <w:marTop w:val="0"/>
                  <w:marBottom w:val="0"/>
                  <w:divBdr>
                    <w:top w:val="none" w:sz="0" w:space="0" w:color="auto"/>
                    <w:left w:val="none" w:sz="0" w:space="0" w:color="auto"/>
                    <w:bottom w:val="none" w:sz="0" w:space="0" w:color="auto"/>
                    <w:right w:val="none" w:sz="0" w:space="0" w:color="auto"/>
                  </w:divBdr>
                </w:div>
                <w:div w:id="1420322847">
                  <w:marLeft w:val="480"/>
                  <w:marRight w:val="0"/>
                  <w:marTop w:val="0"/>
                  <w:marBottom w:val="0"/>
                  <w:divBdr>
                    <w:top w:val="none" w:sz="0" w:space="0" w:color="auto"/>
                    <w:left w:val="none" w:sz="0" w:space="0" w:color="auto"/>
                    <w:bottom w:val="none" w:sz="0" w:space="0" w:color="auto"/>
                    <w:right w:val="none" w:sz="0" w:space="0" w:color="auto"/>
                  </w:divBdr>
                </w:div>
                <w:div w:id="34744118">
                  <w:marLeft w:val="480"/>
                  <w:marRight w:val="0"/>
                  <w:marTop w:val="0"/>
                  <w:marBottom w:val="0"/>
                  <w:divBdr>
                    <w:top w:val="none" w:sz="0" w:space="0" w:color="auto"/>
                    <w:left w:val="none" w:sz="0" w:space="0" w:color="auto"/>
                    <w:bottom w:val="none" w:sz="0" w:space="0" w:color="auto"/>
                    <w:right w:val="none" w:sz="0" w:space="0" w:color="auto"/>
                  </w:divBdr>
                </w:div>
                <w:div w:id="1301616962">
                  <w:marLeft w:val="480"/>
                  <w:marRight w:val="0"/>
                  <w:marTop w:val="0"/>
                  <w:marBottom w:val="0"/>
                  <w:divBdr>
                    <w:top w:val="none" w:sz="0" w:space="0" w:color="auto"/>
                    <w:left w:val="none" w:sz="0" w:space="0" w:color="auto"/>
                    <w:bottom w:val="none" w:sz="0" w:space="0" w:color="auto"/>
                    <w:right w:val="none" w:sz="0" w:space="0" w:color="auto"/>
                  </w:divBdr>
                </w:div>
                <w:div w:id="428307241">
                  <w:marLeft w:val="480"/>
                  <w:marRight w:val="0"/>
                  <w:marTop w:val="0"/>
                  <w:marBottom w:val="0"/>
                  <w:divBdr>
                    <w:top w:val="none" w:sz="0" w:space="0" w:color="auto"/>
                    <w:left w:val="none" w:sz="0" w:space="0" w:color="auto"/>
                    <w:bottom w:val="none" w:sz="0" w:space="0" w:color="auto"/>
                    <w:right w:val="none" w:sz="0" w:space="0" w:color="auto"/>
                  </w:divBdr>
                </w:div>
                <w:div w:id="67311564">
                  <w:marLeft w:val="480"/>
                  <w:marRight w:val="0"/>
                  <w:marTop w:val="0"/>
                  <w:marBottom w:val="0"/>
                  <w:divBdr>
                    <w:top w:val="none" w:sz="0" w:space="0" w:color="auto"/>
                    <w:left w:val="none" w:sz="0" w:space="0" w:color="auto"/>
                    <w:bottom w:val="none" w:sz="0" w:space="0" w:color="auto"/>
                    <w:right w:val="none" w:sz="0" w:space="0" w:color="auto"/>
                  </w:divBdr>
                </w:div>
                <w:div w:id="1953971646">
                  <w:marLeft w:val="480"/>
                  <w:marRight w:val="0"/>
                  <w:marTop w:val="0"/>
                  <w:marBottom w:val="0"/>
                  <w:divBdr>
                    <w:top w:val="none" w:sz="0" w:space="0" w:color="auto"/>
                    <w:left w:val="none" w:sz="0" w:space="0" w:color="auto"/>
                    <w:bottom w:val="none" w:sz="0" w:space="0" w:color="auto"/>
                    <w:right w:val="none" w:sz="0" w:space="0" w:color="auto"/>
                  </w:divBdr>
                </w:div>
                <w:div w:id="1243956316">
                  <w:marLeft w:val="480"/>
                  <w:marRight w:val="0"/>
                  <w:marTop w:val="0"/>
                  <w:marBottom w:val="0"/>
                  <w:divBdr>
                    <w:top w:val="none" w:sz="0" w:space="0" w:color="auto"/>
                    <w:left w:val="none" w:sz="0" w:space="0" w:color="auto"/>
                    <w:bottom w:val="none" w:sz="0" w:space="0" w:color="auto"/>
                    <w:right w:val="none" w:sz="0" w:space="0" w:color="auto"/>
                  </w:divBdr>
                </w:div>
                <w:div w:id="725296688">
                  <w:marLeft w:val="480"/>
                  <w:marRight w:val="0"/>
                  <w:marTop w:val="0"/>
                  <w:marBottom w:val="0"/>
                  <w:divBdr>
                    <w:top w:val="none" w:sz="0" w:space="0" w:color="auto"/>
                    <w:left w:val="none" w:sz="0" w:space="0" w:color="auto"/>
                    <w:bottom w:val="none" w:sz="0" w:space="0" w:color="auto"/>
                    <w:right w:val="none" w:sz="0" w:space="0" w:color="auto"/>
                  </w:divBdr>
                </w:div>
                <w:div w:id="413404863">
                  <w:marLeft w:val="480"/>
                  <w:marRight w:val="0"/>
                  <w:marTop w:val="0"/>
                  <w:marBottom w:val="0"/>
                  <w:divBdr>
                    <w:top w:val="none" w:sz="0" w:space="0" w:color="auto"/>
                    <w:left w:val="none" w:sz="0" w:space="0" w:color="auto"/>
                    <w:bottom w:val="none" w:sz="0" w:space="0" w:color="auto"/>
                    <w:right w:val="none" w:sz="0" w:space="0" w:color="auto"/>
                  </w:divBdr>
                </w:div>
                <w:div w:id="997929137">
                  <w:marLeft w:val="480"/>
                  <w:marRight w:val="0"/>
                  <w:marTop w:val="0"/>
                  <w:marBottom w:val="0"/>
                  <w:divBdr>
                    <w:top w:val="none" w:sz="0" w:space="0" w:color="auto"/>
                    <w:left w:val="none" w:sz="0" w:space="0" w:color="auto"/>
                    <w:bottom w:val="none" w:sz="0" w:space="0" w:color="auto"/>
                    <w:right w:val="none" w:sz="0" w:space="0" w:color="auto"/>
                  </w:divBdr>
                </w:div>
                <w:div w:id="329867028">
                  <w:marLeft w:val="480"/>
                  <w:marRight w:val="0"/>
                  <w:marTop w:val="0"/>
                  <w:marBottom w:val="0"/>
                  <w:divBdr>
                    <w:top w:val="none" w:sz="0" w:space="0" w:color="auto"/>
                    <w:left w:val="none" w:sz="0" w:space="0" w:color="auto"/>
                    <w:bottom w:val="none" w:sz="0" w:space="0" w:color="auto"/>
                    <w:right w:val="none" w:sz="0" w:space="0" w:color="auto"/>
                  </w:divBdr>
                </w:div>
                <w:div w:id="405733683">
                  <w:marLeft w:val="480"/>
                  <w:marRight w:val="0"/>
                  <w:marTop w:val="0"/>
                  <w:marBottom w:val="0"/>
                  <w:divBdr>
                    <w:top w:val="none" w:sz="0" w:space="0" w:color="auto"/>
                    <w:left w:val="none" w:sz="0" w:space="0" w:color="auto"/>
                    <w:bottom w:val="none" w:sz="0" w:space="0" w:color="auto"/>
                    <w:right w:val="none" w:sz="0" w:space="0" w:color="auto"/>
                  </w:divBdr>
                </w:div>
                <w:div w:id="152961416">
                  <w:marLeft w:val="480"/>
                  <w:marRight w:val="0"/>
                  <w:marTop w:val="0"/>
                  <w:marBottom w:val="0"/>
                  <w:divBdr>
                    <w:top w:val="none" w:sz="0" w:space="0" w:color="auto"/>
                    <w:left w:val="none" w:sz="0" w:space="0" w:color="auto"/>
                    <w:bottom w:val="none" w:sz="0" w:space="0" w:color="auto"/>
                    <w:right w:val="none" w:sz="0" w:space="0" w:color="auto"/>
                  </w:divBdr>
                </w:div>
                <w:div w:id="996106109">
                  <w:marLeft w:val="480"/>
                  <w:marRight w:val="0"/>
                  <w:marTop w:val="0"/>
                  <w:marBottom w:val="0"/>
                  <w:divBdr>
                    <w:top w:val="none" w:sz="0" w:space="0" w:color="auto"/>
                    <w:left w:val="none" w:sz="0" w:space="0" w:color="auto"/>
                    <w:bottom w:val="none" w:sz="0" w:space="0" w:color="auto"/>
                    <w:right w:val="none" w:sz="0" w:space="0" w:color="auto"/>
                  </w:divBdr>
                </w:div>
                <w:div w:id="1771076720">
                  <w:marLeft w:val="480"/>
                  <w:marRight w:val="0"/>
                  <w:marTop w:val="0"/>
                  <w:marBottom w:val="0"/>
                  <w:divBdr>
                    <w:top w:val="none" w:sz="0" w:space="0" w:color="auto"/>
                    <w:left w:val="none" w:sz="0" w:space="0" w:color="auto"/>
                    <w:bottom w:val="none" w:sz="0" w:space="0" w:color="auto"/>
                    <w:right w:val="none" w:sz="0" w:space="0" w:color="auto"/>
                  </w:divBdr>
                </w:div>
                <w:div w:id="1959678860">
                  <w:marLeft w:val="480"/>
                  <w:marRight w:val="0"/>
                  <w:marTop w:val="0"/>
                  <w:marBottom w:val="0"/>
                  <w:divBdr>
                    <w:top w:val="none" w:sz="0" w:space="0" w:color="auto"/>
                    <w:left w:val="none" w:sz="0" w:space="0" w:color="auto"/>
                    <w:bottom w:val="none" w:sz="0" w:space="0" w:color="auto"/>
                    <w:right w:val="none" w:sz="0" w:space="0" w:color="auto"/>
                  </w:divBdr>
                </w:div>
                <w:div w:id="1155949467">
                  <w:marLeft w:val="480"/>
                  <w:marRight w:val="0"/>
                  <w:marTop w:val="0"/>
                  <w:marBottom w:val="0"/>
                  <w:divBdr>
                    <w:top w:val="none" w:sz="0" w:space="0" w:color="auto"/>
                    <w:left w:val="none" w:sz="0" w:space="0" w:color="auto"/>
                    <w:bottom w:val="none" w:sz="0" w:space="0" w:color="auto"/>
                    <w:right w:val="none" w:sz="0" w:space="0" w:color="auto"/>
                  </w:divBdr>
                </w:div>
                <w:div w:id="1697850275">
                  <w:marLeft w:val="480"/>
                  <w:marRight w:val="0"/>
                  <w:marTop w:val="0"/>
                  <w:marBottom w:val="0"/>
                  <w:divBdr>
                    <w:top w:val="none" w:sz="0" w:space="0" w:color="auto"/>
                    <w:left w:val="none" w:sz="0" w:space="0" w:color="auto"/>
                    <w:bottom w:val="none" w:sz="0" w:space="0" w:color="auto"/>
                    <w:right w:val="none" w:sz="0" w:space="0" w:color="auto"/>
                  </w:divBdr>
                </w:div>
                <w:div w:id="714886735">
                  <w:marLeft w:val="480"/>
                  <w:marRight w:val="0"/>
                  <w:marTop w:val="0"/>
                  <w:marBottom w:val="0"/>
                  <w:divBdr>
                    <w:top w:val="none" w:sz="0" w:space="0" w:color="auto"/>
                    <w:left w:val="none" w:sz="0" w:space="0" w:color="auto"/>
                    <w:bottom w:val="none" w:sz="0" w:space="0" w:color="auto"/>
                    <w:right w:val="none" w:sz="0" w:space="0" w:color="auto"/>
                  </w:divBdr>
                </w:div>
                <w:div w:id="1480345426">
                  <w:marLeft w:val="480"/>
                  <w:marRight w:val="0"/>
                  <w:marTop w:val="0"/>
                  <w:marBottom w:val="0"/>
                  <w:divBdr>
                    <w:top w:val="none" w:sz="0" w:space="0" w:color="auto"/>
                    <w:left w:val="none" w:sz="0" w:space="0" w:color="auto"/>
                    <w:bottom w:val="none" w:sz="0" w:space="0" w:color="auto"/>
                    <w:right w:val="none" w:sz="0" w:space="0" w:color="auto"/>
                  </w:divBdr>
                </w:div>
                <w:div w:id="617182126">
                  <w:marLeft w:val="480"/>
                  <w:marRight w:val="0"/>
                  <w:marTop w:val="0"/>
                  <w:marBottom w:val="0"/>
                  <w:divBdr>
                    <w:top w:val="none" w:sz="0" w:space="0" w:color="auto"/>
                    <w:left w:val="none" w:sz="0" w:space="0" w:color="auto"/>
                    <w:bottom w:val="none" w:sz="0" w:space="0" w:color="auto"/>
                    <w:right w:val="none" w:sz="0" w:space="0" w:color="auto"/>
                  </w:divBdr>
                </w:div>
                <w:div w:id="133568287">
                  <w:marLeft w:val="480"/>
                  <w:marRight w:val="0"/>
                  <w:marTop w:val="0"/>
                  <w:marBottom w:val="0"/>
                  <w:divBdr>
                    <w:top w:val="none" w:sz="0" w:space="0" w:color="auto"/>
                    <w:left w:val="none" w:sz="0" w:space="0" w:color="auto"/>
                    <w:bottom w:val="none" w:sz="0" w:space="0" w:color="auto"/>
                    <w:right w:val="none" w:sz="0" w:space="0" w:color="auto"/>
                  </w:divBdr>
                </w:div>
                <w:div w:id="546453291">
                  <w:marLeft w:val="480"/>
                  <w:marRight w:val="0"/>
                  <w:marTop w:val="0"/>
                  <w:marBottom w:val="0"/>
                  <w:divBdr>
                    <w:top w:val="none" w:sz="0" w:space="0" w:color="auto"/>
                    <w:left w:val="none" w:sz="0" w:space="0" w:color="auto"/>
                    <w:bottom w:val="none" w:sz="0" w:space="0" w:color="auto"/>
                    <w:right w:val="none" w:sz="0" w:space="0" w:color="auto"/>
                  </w:divBdr>
                </w:div>
                <w:div w:id="180095727">
                  <w:marLeft w:val="480"/>
                  <w:marRight w:val="0"/>
                  <w:marTop w:val="0"/>
                  <w:marBottom w:val="0"/>
                  <w:divBdr>
                    <w:top w:val="none" w:sz="0" w:space="0" w:color="auto"/>
                    <w:left w:val="none" w:sz="0" w:space="0" w:color="auto"/>
                    <w:bottom w:val="none" w:sz="0" w:space="0" w:color="auto"/>
                    <w:right w:val="none" w:sz="0" w:space="0" w:color="auto"/>
                  </w:divBdr>
                </w:div>
                <w:div w:id="2088376111">
                  <w:marLeft w:val="480"/>
                  <w:marRight w:val="0"/>
                  <w:marTop w:val="0"/>
                  <w:marBottom w:val="0"/>
                  <w:divBdr>
                    <w:top w:val="none" w:sz="0" w:space="0" w:color="auto"/>
                    <w:left w:val="none" w:sz="0" w:space="0" w:color="auto"/>
                    <w:bottom w:val="none" w:sz="0" w:space="0" w:color="auto"/>
                    <w:right w:val="none" w:sz="0" w:space="0" w:color="auto"/>
                  </w:divBdr>
                </w:div>
                <w:div w:id="2024623097">
                  <w:marLeft w:val="480"/>
                  <w:marRight w:val="0"/>
                  <w:marTop w:val="0"/>
                  <w:marBottom w:val="0"/>
                  <w:divBdr>
                    <w:top w:val="none" w:sz="0" w:space="0" w:color="auto"/>
                    <w:left w:val="none" w:sz="0" w:space="0" w:color="auto"/>
                    <w:bottom w:val="none" w:sz="0" w:space="0" w:color="auto"/>
                    <w:right w:val="none" w:sz="0" w:space="0" w:color="auto"/>
                  </w:divBdr>
                </w:div>
                <w:div w:id="685984327">
                  <w:marLeft w:val="480"/>
                  <w:marRight w:val="0"/>
                  <w:marTop w:val="0"/>
                  <w:marBottom w:val="0"/>
                  <w:divBdr>
                    <w:top w:val="none" w:sz="0" w:space="0" w:color="auto"/>
                    <w:left w:val="none" w:sz="0" w:space="0" w:color="auto"/>
                    <w:bottom w:val="none" w:sz="0" w:space="0" w:color="auto"/>
                    <w:right w:val="none" w:sz="0" w:space="0" w:color="auto"/>
                  </w:divBdr>
                </w:div>
                <w:div w:id="446119104">
                  <w:marLeft w:val="480"/>
                  <w:marRight w:val="0"/>
                  <w:marTop w:val="0"/>
                  <w:marBottom w:val="0"/>
                  <w:divBdr>
                    <w:top w:val="none" w:sz="0" w:space="0" w:color="auto"/>
                    <w:left w:val="none" w:sz="0" w:space="0" w:color="auto"/>
                    <w:bottom w:val="none" w:sz="0" w:space="0" w:color="auto"/>
                    <w:right w:val="none" w:sz="0" w:space="0" w:color="auto"/>
                  </w:divBdr>
                </w:div>
                <w:div w:id="438568715">
                  <w:marLeft w:val="480"/>
                  <w:marRight w:val="0"/>
                  <w:marTop w:val="0"/>
                  <w:marBottom w:val="0"/>
                  <w:divBdr>
                    <w:top w:val="none" w:sz="0" w:space="0" w:color="auto"/>
                    <w:left w:val="none" w:sz="0" w:space="0" w:color="auto"/>
                    <w:bottom w:val="none" w:sz="0" w:space="0" w:color="auto"/>
                    <w:right w:val="none" w:sz="0" w:space="0" w:color="auto"/>
                  </w:divBdr>
                </w:div>
                <w:div w:id="1115977570">
                  <w:marLeft w:val="480"/>
                  <w:marRight w:val="0"/>
                  <w:marTop w:val="0"/>
                  <w:marBottom w:val="0"/>
                  <w:divBdr>
                    <w:top w:val="none" w:sz="0" w:space="0" w:color="auto"/>
                    <w:left w:val="none" w:sz="0" w:space="0" w:color="auto"/>
                    <w:bottom w:val="none" w:sz="0" w:space="0" w:color="auto"/>
                    <w:right w:val="none" w:sz="0" w:space="0" w:color="auto"/>
                  </w:divBdr>
                </w:div>
                <w:div w:id="483930356">
                  <w:marLeft w:val="480"/>
                  <w:marRight w:val="0"/>
                  <w:marTop w:val="0"/>
                  <w:marBottom w:val="0"/>
                  <w:divBdr>
                    <w:top w:val="none" w:sz="0" w:space="0" w:color="auto"/>
                    <w:left w:val="none" w:sz="0" w:space="0" w:color="auto"/>
                    <w:bottom w:val="none" w:sz="0" w:space="0" w:color="auto"/>
                    <w:right w:val="none" w:sz="0" w:space="0" w:color="auto"/>
                  </w:divBdr>
                </w:div>
                <w:div w:id="699165881">
                  <w:marLeft w:val="480"/>
                  <w:marRight w:val="0"/>
                  <w:marTop w:val="0"/>
                  <w:marBottom w:val="0"/>
                  <w:divBdr>
                    <w:top w:val="none" w:sz="0" w:space="0" w:color="auto"/>
                    <w:left w:val="none" w:sz="0" w:space="0" w:color="auto"/>
                    <w:bottom w:val="none" w:sz="0" w:space="0" w:color="auto"/>
                    <w:right w:val="none" w:sz="0" w:space="0" w:color="auto"/>
                  </w:divBdr>
                </w:div>
                <w:div w:id="390231438">
                  <w:marLeft w:val="480"/>
                  <w:marRight w:val="0"/>
                  <w:marTop w:val="0"/>
                  <w:marBottom w:val="0"/>
                  <w:divBdr>
                    <w:top w:val="none" w:sz="0" w:space="0" w:color="auto"/>
                    <w:left w:val="none" w:sz="0" w:space="0" w:color="auto"/>
                    <w:bottom w:val="none" w:sz="0" w:space="0" w:color="auto"/>
                    <w:right w:val="none" w:sz="0" w:space="0" w:color="auto"/>
                  </w:divBdr>
                </w:div>
                <w:div w:id="16932793">
                  <w:marLeft w:val="480"/>
                  <w:marRight w:val="0"/>
                  <w:marTop w:val="0"/>
                  <w:marBottom w:val="0"/>
                  <w:divBdr>
                    <w:top w:val="none" w:sz="0" w:space="0" w:color="auto"/>
                    <w:left w:val="none" w:sz="0" w:space="0" w:color="auto"/>
                    <w:bottom w:val="none" w:sz="0" w:space="0" w:color="auto"/>
                    <w:right w:val="none" w:sz="0" w:space="0" w:color="auto"/>
                  </w:divBdr>
                </w:div>
                <w:div w:id="1314215955">
                  <w:marLeft w:val="480"/>
                  <w:marRight w:val="0"/>
                  <w:marTop w:val="0"/>
                  <w:marBottom w:val="0"/>
                  <w:divBdr>
                    <w:top w:val="none" w:sz="0" w:space="0" w:color="auto"/>
                    <w:left w:val="none" w:sz="0" w:space="0" w:color="auto"/>
                    <w:bottom w:val="none" w:sz="0" w:space="0" w:color="auto"/>
                    <w:right w:val="none" w:sz="0" w:space="0" w:color="auto"/>
                  </w:divBdr>
                </w:div>
                <w:div w:id="1995059123">
                  <w:marLeft w:val="480"/>
                  <w:marRight w:val="0"/>
                  <w:marTop w:val="0"/>
                  <w:marBottom w:val="0"/>
                  <w:divBdr>
                    <w:top w:val="none" w:sz="0" w:space="0" w:color="auto"/>
                    <w:left w:val="none" w:sz="0" w:space="0" w:color="auto"/>
                    <w:bottom w:val="none" w:sz="0" w:space="0" w:color="auto"/>
                    <w:right w:val="none" w:sz="0" w:space="0" w:color="auto"/>
                  </w:divBdr>
                </w:div>
                <w:div w:id="1860848844">
                  <w:marLeft w:val="480"/>
                  <w:marRight w:val="0"/>
                  <w:marTop w:val="0"/>
                  <w:marBottom w:val="0"/>
                  <w:divBdr>
                    <w:top w:val="none" w:sz="0" w:space="0" w:color="auto"/>
                    <w:left w:val="none" w:sz="0" w:space="0" w:color="auto"/>
                    <w:bottom w:val="none" w:sz="0" w:space="0" w:color="auto"/>
                    <w:right w:val="none" w:sz="0" w:space="0" w:color="auto"/>
                  </w:divBdr>
                </w:div>
                <w:div w:id="1271283648">
                  <w:marLeft w:val="480"/>
                  <w:marRight w:val="0"/>
                  <w:marTop w:val="0"/>
                  <w:marBottom w:val="0"/>
                  <w:divBdr>
                    <w:top w:val="none" w:sz="0" w:space="0" w:color="auto"/>
                    <w:left w:val="none" w:sz="0" w:space="0" w:color="auto"/>
                    <w:bottom w:val="none" w:sz="0" w:space="0" w:color="auto"/>
                    <w:right w:val="none" w:sz="0" w:space="0" w:color="auto"/>
                  </w:divBdr>
                </w:div>
                <w:div w:id="1345280519">
                  <w:marLeft w:val="480"/>
                  <w:marRight w:val="0"/>
                  <w:marTop w:val="0"/>
                  <w:marBottom w:val="0"/>
                  <w:divBdr>
                    <w:top w:val="none" w:sz="0" w:space="0" w:color="auto"/>
                    <w:left w:val="none" w:sz="0" w:space="0" w:color="auto"/>
                    <w:bottom w:val="none" w:sz="0" w:space="0" w:color="auto"/>
                    <w:right w:val="none" w:sz="0" w:space="0" w:color="auto"/>
                  </w:divBdr>
                </w:div>
                <w:div w:id="1723410000">
                  <w:marLeft w:val="480"/>
                  <w:marRight w:val="0"/>
                  <w:marTop w:val="0"/>
                  <w:marBottom w:val="0"/>
                  <w:divBdr>
                    <w:top w:val="none" w:sz="0" w:space="0" w:color="auto"/>
                    <w:left w:val="none" w:sz="0" w:space="0" w:color="auto"/>
                    <w:bottom w:val="none" w:sz="0" w:space="0" w:color="auto"/>
                    <w:right w:val="none" w:sz="0" w:space="0" w:color="auto"/>
                  </w:divBdr>
                </w:div>
                <w:div w:id="1700741469">
                  <w:marLeft w:val="480"/>
                  <w:marRight w:val="0"/>
                  <w:marTop w:val="0"/>
                  <w:marBottom w:val="0"/>
                  <w:divBdr>
                    <w:top w:val="none" w:sz="0" w:space="0" w:color="auto"/>
                    <w:left w:val="none" w:sz="0" w:space="0" w:color="auto"/>
                    <w:bottom w:val="none" w:sz="0" w:space="0" w:color="auto"/>
                    <w:right w:val="none" w:sz="0" w:space="0" w:color="auto"/>
                  </w:divBdr>
                </w:div>
                <w:div w:id="826871020">
                  <w:marLeft w:val="480"/>
                  <w:marRight w:val="0"/>
                  <w:marTop w:val="0"/>
                  <w:marBottom w:val="0"/>
                  <w:divBdr>
                    <w:top w:val="none" w:sz="0" w:space="0" w:color="auto"/>
                    <w:left w:val="none" w:sz="0" w:space="0" w:color="auto"/>
                    <w:bottom w:val="none" w:sz="0" w:space="0" w:color="auto"/>
                    <w:right w:val="none" w:sz="0" w:space="0" w:color="auto"/>
                  </w:divBdr>
                </w:div>
                <w:div w:id="1470590806">
                  <w:marLeft w:val="480"/>
                  <w:marRight w:val="0"/>
                  <w:marTop w:val="0"/>
                  <w:marBottom w:val="0"/>
                  <w:divBdr>
                    <w:top w:val="none" w:sz="0" w:space="0" w:color="auto"/>
                    <w:left w:val="none" w:sz="0" w:space="0" w:color="auto"/>
                    <w:bottom w:val="none" w:sz="0" w:space="0" w:color="auto"/>
                    <w:right w:val="none" w:sz="0" w:space="0" w:color="auto"/>
                  </w:divBdr>
                </w:div>
                <w:div w:id="1495758271">
                  <w:marLeft w:val="480"/>
                  <w:marRight w:val="0"/>
                  <w:marTop w:val="0"/>
                  <w:marBottom w:val="0"/>
                  <w:divBdr>
                    <w:top w:val="none" w:sz="0" w:space="0" w:color="auto"/>
                    <w:left w:val="none" w:sz="0" w:space="0" w:color="auto"/>
                    <w:bottom w:val="none" w:sz="0" w:space="0" w:color="auto"/>
                    <w:right w:val="none" w:sz="0" w:space="0" w:color="auto"/>
                  </w:divBdr>
                </w:div>
                <w:div w:id="1230270613">
                  <w:marLeft w:val="480"/>
                  <w:marRight w:val="0"/>
                  <w:marTop w:val="0"/>
                  <w:marBottom w:val="0"/>
                  <w:divBdr>
                    <w:top w:val="none" w:sz="0" w:space="0" w:color="auto"/>
                    <w:left w:val="none" w:sz="0" w:space="0" w:color="auto"/>
                    <w:bottom w:val="none" w:sz="0" w:space="0" w:color="auto"/>
                    <w:right w:val="none" w:sz="0" w:space="0" w:color="auto"/>
                  </w:divBdr>
                </w:div>
                <w:div w:id="515966485">
                  <w:marLeft w:val="480"/>
                  <w:marRight w:val="0"/>
                  <w:marTop w:val="0"/>
                  <w:marBottom w:val="0"/>
                  <w:divBdr>
                    <w:top w:val="none" w:sz="0" w:space="0" w:color="auto"/>
                    <w:left w:val="none" w:sz="0" w:space="0" w:color="auto"/>
                    <w:bottom w:val="none" w:sz="0" w:space="0" w:color="auto"/>
                    <w:right w:val="none" w:sz="0" w:space="0" w:color="auto"/>
                  </w:divBdr>
                </w:div>
                <w:div w:id="1696535695">
                  <w:marLeft w:val="480"/>
                  <w:marRight w:val="0"/>
                  <w:marTop w:val="0"/>
                  <w:marBottom w:val="0"/>
                  <w:divBdr>
                    <w:top w:val="none" w:sz="0" w:space="0" w:color="auto"/>
                    <w:left w:val="none" w:sz="0" w:space="0" w:color="auto"/>
                    <w:bottom w:val="none" w:sz="0" w:space="0" w:color="auto"/>
                    <w:right w:val="none" w:sz="0" w:space="0" w:color="auto"/>
                  </w:divBdr>
                </w:div>
                <w:div w:id="752974588">
                  <w:marLeft w:val="480"/>
                  <w:marRight w:val="0"/>
                  <w:marTop w:val="0"/>
                  <w:marBottom w:val="0"/>
                  <w:divBdr>
                    <w:top w:val="none" w:sz="0" w:space="0" w:color="auto"/>
                    <w:left w:val="none" w:sz="0" w:space="0" w:color="auto"/>
                    <w:bottom w:val="none" w:sz="0" w:space="0" w:color="auto"/>
                    <w:right w:val="none" w:sz="0" w:space="0" w:color="auto"/>
                  </w:divBdr>
                </w:div>
                <w:div w:id="1368094758">
                  <w:marLeft w:val="480"/>
                  <w:marRight w:val="0"/>
                  <w:marTop w:val="0"/>
                  <w:marBottom w:val="0"/>
                  <w:divBdr>
                    <w:top w:val="none" w:sz="0" w:space="0" w:color="auto"/>
                    <w:left w:val="none" w:sz="0" w:space="0" w:color="auto"/>
                    <w:bottom w:val="none" w:sz="0" w:space="0" w:color="auto"/>
                    <w:right w:val="none" w:sz="0" w:space="0" w:color="auto"/>
                  </w:divBdr>
                </w:div>
                <w:div w:id="1982995366">
                  <w:marLeft w:val="480"/>
                  <w:marRight w:val="0"/>
                  <w:marTop w:val="0"/>
                  <w:marBottom w:val="0"/>
                  <w:divBdr>
                    <w:top w:val="none" w:sz="0" w:space="0" w:color="auto"/>
                    <w:left w:val="none" w:sz="0" w:space="0" w:color="auto"/>
                    <w:bottom w:val="none" w:sz="0" w:space="0" w:color="auto"/>
                    <w:right w:val="none" w:sz="0" w:space="0" w:color="auto"/>
                  </w:divBdr>
                </w:div>
                <w:div w:id="1187017210">
                  <w:marLeft w:val="480"/>
                  <w:marRight w:val="0"/>
                  <w:marTop w:val="0"/>
                  <w:marBottom w:val="0"/>
                  <w:divBdr>
                    <w:top w:val="none" w:sz="0" w:space="0" w:color="auto"/>
                    <w:left w:val="none" w:sz="0" w:space="0" w:color="auto"/>
                    <w:bottom w:val="none" w:sz="0" w:space="0" w:color="auto"/>
                    <w:right w:val="none" w:sz="0" w:space="0" w:color="auto"/>
                  </w:divBdr>
                </w:div>
                <w:div w:id="597712104">
                  <w:marLeft w:val="480"/>
                  <w:marRight w:val="0"/>
                  <w:marTop w:val="0"/>
                  <w:marBottom w:val="0"/>
                  <w:divBdr>
                    <w:top w:val="none" w:sz="0" w:space="0" w:color="auto"/>
                    <w:left w:val="none" w:sz="0" w:space="0" w:color="auto"/>
                    <w:bottom w:val="none" w:sz="0" w:space="0" w:color="auto"/>
                    <w:right w:val="none" w:sz="0" w:space="0" w:color="auto"/>
                  </w:divBdr>
                </w:div>
                <w:div w:id="1311521482">
                  <w:marLeft w:val="480"/>
                  <w:marRight w:val="0"/>
                  <w:marTop w:val="0"/>
                  <w:marBottom w:val="0"/>
                  <w:divBdr>
                    <w:top w:val="none" w:sz="0" w:space="0" w:color="auto"/>
                    <w:left w:val="none" w:sz="0" w:space="0" w:color="auto"/>
                    <w:bottom w:val="none" w:sz="0" w:space="0" w:color="auto"/>
                    <w:right w:val="none" w:sz="0" w:space="0" w:color="auto"/>
                  </w:divBdr>
                </w:div>
                <w:div w:id="62458675">
                  <w:marLeft w:val="480"/>
                  <w:marRight w:val="0"/>
                  <w:marTop w:val="0"/>
                  <w:marBottom w:val="0"/>
                  <w:divBdr>
                    <w:top w:val="none" w:sz="0" w:space="0" w:color="auto"/>
                    <w:left w:val="none" w:sz="0" w:space="0" w:color="auto"/>
                    <w:bottom w:val="none" w:sz="0" w:space="0" w:color="auto"/>
                    <w:right w:val="none" w:sz="0" w:space="0" w:color="auto"/>
                  </w:divBdr>
                </w:div>
                <w:div w:id="757406134">
                  <w:marLeft w:val="480"/>
                  <w:marRight w:val="0"/>
                  <w:marTop w:val="0"/>
                  <w:marBottom w:val="0"/>
                  <w:divBdr>
                    <w:top w:val="none" w:sz="0" w:space="0" w:color="auto"/>
                    <w:left w:val="none" w:sz="0" w:space="0" w:color="auto"/>
                    <w:bottom w:val="none" w:sz="0" w:space="0" w:color="auto"/>
                    <w:right w:val="none" w:sz="0" w:space="0" w:color="auto"/>
                  </w:divBdr>
                </w:div>
              </w:divsChild>
            </w:div>
            <w:div w:id="301926662">
              <w:marLeft w:val="0"/>
              <w:marRight w:val="0"/>
              <w:marTop w:val="0"/>
              <w:marBottom w:val="0"/>
              <w:divBdr>
                <w:top w:val="none" w:sz="0" w:space="0" w:color="auto"/>
                <w:left w:val="none" w:sz="0" w:space="0" w:color="auto"/>
                <w:bottom w:val="none" w:sz="0" w:space="0" w:color="auto"/>
                <w:right w:val="none" w:sz="0" w:space="0" w:color="auto"/>
              </w:divBdr>
              <w:divsChild>
                <w:div w:id="279726846">
                  <w:marLeft w:val="480"/>
                  <w:marRight w:val="0"/>
                  <w:marTop w:val="0"/>
                  <w:marBottom w:val="0"/>
                  <w:divBdr>
                    <w:top w:val="none" w:sz="0" w:space="0" w:color="auto"/>
                    <w:left w:val="none" w:sz="0" w:space="0" w:color="auto"/>
                    <w:bottom w:val="none" w:sz="0" w:space="0" w:color="auto"/>
                    <w:right w:val="none" w:sz="0" w:space="0" w:color="auto"/>
                  </w:divBdr>
                </w:div>
                <w:div w:id="187376779">
                  <w:marLeft w:val="480"/>
                  <w:marRight w:val="0"/>
                  <w:marTop w:val="0"/>
                  <w:marBottom w:val="0"/>
                  <w:divBdr>
                    <w:top w:val="none" w:sz="0" w:space="0" w:color="auto"/>
                    <w:left w:val="none" w:sz="0" w:space="0" w:color="auto"/>
                    <w:bottom w:val="none" w:sz="0" w:space="0" w:color="auto"/>
                    <w:right w:val="none" w:sz="0" w:space="0" w:color="auto"/>
                  </w:divBdr>
                </w:div>
                <w:div w:id="135614185">
                  <w:marLeft w:val="480"/>
                  <w:marRight w:val="0"/>
                  <w:marTop w:val="0"/>
                  <w:marBottom w:val="0"/>
                  <w:divBdr>
                    <w:top w:val="none" w:sz="0" w:space="0" w:color="auto"/>
                    <w:left w:val="none" w:sz="0" w:space="0" w:color="auto"/>
                    <w:bottom w:val="none" w:sz="0" w:space="0" w:color="auto"/>
                    <w:right w:val="none" w:sz="0" w:space="0" w:color="auto"/>
                  </w:divBdr>
                </w:div>
                <w:div w:id="1304962691">
                  <w:marLeft w:val="480"/>
                  <w:marRight w:val="0"/>
                  <w:marTop w:val="0"/>
                  <w:marBottom w:val="0"/>
                  <w:divBdr>
                    <w:top w:val="none" w:sz="0" w:space="0" w:color="auto"/>
                    <w:left w:val="none" w:sz="0" w:space="0" w:color="auto"/>
                    <w:bottom w:val="none" w:sz="0" w:space="0" w:color="auto"/>
                    <w:right w:val="none" w:sz="0" w:space="0" w:color="auto"/>
                  </w:divBdr>
                </w:div>
                <w:div w:id="64109904">
                  <w:marLeft w:val="480"/>
                  <w:marRight w:val="0"/>
                  <w:marTop w:val="0"/>
                  <w:marBottom w:val="0"/>
                  <w:divBdr>
                    <w:top w:val="none" w:sz="0" w:space="0" w:color="auto"/>
                    <w:left w:val="none" w:sz="0" w:space="0" w:color="auto"/>
                    <w:bottom w:val="none" w:sz="0" w:space="0" w:color="auto"/>
                    <w:right w:val="none" w:sz="0" w:space="0" w:color="auto"/>
                  </w:divBdr>
                </w:div>
                <w:div w:id="1396197503">
                  <w:marLeft w:val="480"/>
                  <w:marRight w:val="0"/>
                  <w:marTop w:val="0"/>
                  <w:marBottom w:val="0"/>
                  <w:divBdr>
                    <w:top w:val="none" w:sz="0" w:space="0" w:color="auto"/>
                    <w:left w:val="none" w:sz="0" w:space="0" w:color="auto"/>
                    <w:bottom w:val="none" w:sz="0" w:space="0" w:color="auto"/>
                    <w:right w:val="none" w:sz="0" w:space="0" w:color="auto"/>
                  </w:divBdr>
                </w:div>
                <w:div w:id="1239092673">
                  <w:marLeft w:val="480"/>
                  <w:marRight w:val="0"/>
                  <w:marTop w:val="0"/>
                  <w:marBottom w:val="0"/>
                  <w:divBdr>
                    <w:top w:val="none" w:sz="0" w:space="0" w:color="auto"/>
                    <w:left w:val="none" w:sz="0" w:space="0" w:color="auto"/>
                    <w:bottom w:val="none" w:sz="0" w:space="0" w:color="auto"/>
                    <w:right w:val="none" w:sz="0" w:space="0" w:color="auto"/>
                  </w:divBdr>
                </w:div>
                <w:div w:id="777942346">
                  <w:marLeft w:val="480"/>
                  <w:marRight w:val="0"/>
                  <w:marTop w:val="0"/>
                  <w:marBottom w:val="0"/>
                  <w:divBdr>
                    <w:top w:val="none" w:sz="0" w:space="0" w:color="auto"/>
                    <w:left w:val="none" w:sz="0" w:space="0" w:color="auto"/>
                    <w:bottom w:val="none" w:sz="0" w:space="0" w:color="auto"/>
                    <w:right w:val="none" w:sz="0" w:space="0" w:color="auto"/>
                  </w:divBdr>
                </w:div>
                <w:div w:id="847208222">
                  <w:marLeft w:val="480"/>
                  <w:marRight w:val="0"/>
                  <w:marTop w:val="0"/>
                  <w:marBottom w:val="0"/>
                  <w:divBdr>
                    <w:top w:val="none" w:sz="0" w:space="0" w:color="auto"/>
                    <w:left w:val="none" w:sz="0" w:space="0" w:color="auto"/>
                    <w:bottom w:val="none" w:sz="0" w:space="0" w:color="auto"/>
                    <w:right w:val="none" w:sz="0" w:space="0" w:color="auto"/>
                  </w:divBdr>
                </w:div>
                <w:div w:id="642199141">
                  <w:marLeft w:val="480"/>
                  <w:marRight w:val="0"/>
                  <w:marTop w:val="0"/>
                  <w:marBottom w:val="0"/>
                  <w:divBdr>
                    <w:top w:val="none" w:sz="0" w:space="0" w:color="auto"/>
                    <w:left w:val="none" w:sz="0" w:space="0" w:color="auto"/>
                    <w:bottom w:val="none" w:sz="0" w:space="0" w:color="auto"/>
                    <w:right w:val="none" w:sz="0" w:space="0" w:color="auto"/>
                  </w:divBdr>
                </w:div>
                <w:div w:id="1974946240">
                  <w:marLeft w:val="480"/>
                  <w:marRight w:val="0"/>
                  <w:marTop w:val="0"/>
                  <w:marBottom w:val="0"/>
                  <w:divBdr>
                    <w:top w:val="none" w:sz="0" w:space="0" w:color="auto"/>
                    <w:left w:val="none" w:sz="0" w:space="0" w:color="auto"/>
                    <w:bottom w:val="none" w:sz="0" w:space="0" w:color="auto"/>
                    <w:right w:val="none" w:sz="0" w:space="0" w:color="auto"/>
                  </w:divBdr>
                </w:div>
                <w:div w:id="1982030918">
                  <w:marLeft w:val="480"/>
                  <w:marRight w:val="0"/>
                  <w:marTop w:val="0"/>
                  <w:marBottom w:val="0"/>
                  <w:divBdr>
                    <w:top w:val="none" w:sz="0" w:space="0" w:color="auto"/>
                    <w:left w:val="none" w:sz="0" w:space="0" w:color="auto"/>
                    <w:bottom w:val="none" w:sz="0" w:space="0" w:color="auto"/>
                    <w:right w:val="none" w:sz="0" w:space="0" w:color="auto"/>
                  </w:divBdr>
                </w:div>
                <w:div w:id="2140414229">
                  <w:marLeft w:val="480"/>
                  <w:marRight w:val="0"/>
                  <w:marTop w:val="0"/>
                  <w:marBottom w:val="0"/>
                  <w:divBdr>
                    <w:top w:val="none" w:sz="0" w:space="0" w:color="auto"/>
                    <w:left w:val="none" w:sz="0" w:space="0" w:color="auto"/>
                    <w:bottom w:val="none" w:sz="0" w:space="0" w:color="auto"/>
                    <w:right w:val="none" w:sz="0" w:space="0" w:color="auto"/>
                  </w:divBdr>
                </w:div>
                <w:div w:id="600576863">
                  <w:marLeft w:val="480"/>
                  <w:marRight w:val="0"/>
                  <w:marTop w:val="0"/>
                  <w:marBottom w:val="0"/>
                  <w:divBdr>
                    <w:top w:val="none" w:sz="0" w:space="0" w:color="auto"/>
                    <w:left w:val="none" w:sz="0" w:space="0" w:color="auto"/>
                    <w:bottom w:val="none" w:sz="0" w:space="0" w:color="auto"/>
                    <w:right w:val="none" w:sz="0" w:space="0" w:color="auto"/>
                  </w:divBdr>
                </w:div>
                <w:div w:id="1006980143">
                  <w:marLeft w:val="480"/>
                  <w:marRight w:val="0"/>
                  <w:marTop w:val="0"/>
                  <w:marBottom w:val="0"/>
                  <w:divBdr>
                    <w:top w:val="none" w:sz="0" w:space="0" w:color="auto"/>
                    <w:left w:val="none" w:sz="0" w:space="0" w:color="auto"/>
                    <w:bottom w:val="none" w:sz="0" w:space="0" w:color="auto"/>
                    <w:right w:val="none" w:sz="0" w:space="0" w:color="auto"/>
                  </w:divBdr>
                </w:div>
                <w:div w:id="1306856592">
                  <w:marLeft w:val="480"/>
                  <w:marRight w:val="0"/>
                  <w:marTop w:val="0"/>
                  <w:marBottom w:val="0"/>
                  <w:divBdr>
                    <w:top w:val="none" w:sz="0" w:space="0" w:color="auto"/>
                    <w:left w:val="none" w:sz="0" w:space="0" w:color="auto"/>
                    <w:bottom w:val="none" w:sz="0" w:space="0" w:color="auto"/>
                    <w:right w:val="none" w:sz="0" w:space="0" w:color="auto"/>
                  </w:divBdr>
                </w:div>
                <w:div w:id="139083922">
                  <w:marLeft w:val="480"/>
                  <w:marRight w:val="0"/>
                  <w:marTop w:val="0"/>
                  <w:marBottom w:val="0"/>
                  <w:divBdr>
                    <w:top w:val="none" w:sz="0" w:space="0" w:color="auto"/>
                    <w:left w:val="none" w:sz="0" w:space="0" w:color="auto"/>
                    <w:bottom w:val="none" w:sz="0" w:space="0" w:color="auto"/>
                    <w:right w:val="none" w:sz="0" w:space="0" w:color="auto"/>
                  </w:divBdr>
                </w:div>
                <w:div w:id="1318875584">
                  <w:marLeft w:val="480"/>
                  <w:marRight w:val="0"/>
                  <w:marTop w:val="0"/>
                  <w:marBottom w:val="0"/>
                  <w:divBdr>
                    <w:top w:val="none" w:sz="0" w:space="0" w:color="auto"/>
                    <w:left w:val="none" w:sz="0" w:space="0" w:color="auto"/>
                    <w:bottom w:val="none" w:sz="0" w:space="0" w:color="auto"/>
                    <w:right w:val="none" w:sz="0" w:space="0" w:color="auto"/>
                  </w:divBdr>
                </w:div>
                <w:div w:id="1988897267">
                  <w:marLeft w:val="480"/>
                  <w:marRight w:val="0"/>
                  <w:marTop w:val="0"/>
                  <w:marBottom w:val="0"/>
                  <w:divBdr>
                    <w:top w:val="none" w:sz="0" w:space="0" w:color="auto"/>
                    <w:left w:val="none" w:sz="0" w:space="0" w:color="auto"/>
                    <w:bottom w:val="none" w:sz="0" w:space="0" w:color="auto"/>
                    <w:right w:val="none" w:sz="0" w:space="0" w:color="auto"/>
                  </w:divBdr>
                </w:div>
                <w:div w:id="1415978747">
                  <w:marLeft w:val="480"/>
                  <w:marRight w:val="0"/>
                  <w:marTop w:val="0"/>
                  <w:marBottom w:val="0"/>
                  <w:divBdr>
                    <w:top w:val="none" w:sz="0" w:space="0" w:color="auto"/>
                    <w:left w:val="none" w:sz="0" w:space="0" w:color="auto"/>
                    <w:bottom w:val="none" w:sz="0" w:space="0" w:color="auto"/>
                    <w:right w:val="none" w:sz="0" w:space="0" w:color="auto"/>
                  </w:divBdr>
                </w:div>
                <w:div w:id="270210850">
                  <w:marLeft w:val="480"/>
                  <w:marRight w:val="0"/>
                  <w:marTop w:val="0"/>
                  <w:marBottom w:val="0"/>
                  <w:divBdr>
                    <w:top w:val="none" w:sz="0" w:space="0" w:color="auto"/>
                    <w:left w:val="none" w:sz="0" w:space="0" w:color="auto"/>
                    <w:bottom w:val="none" w:sz="0" w:space="0" w:color="auto"/>
                    <w:right w:val="none" w:sz="0" w:space="0" w:color="auto"/>
                  </w:divBdr>
                </w:div>
                <w:div w:id="2122603027">
                  <w:marLeft w:val="480"/>
                  <w:marRight w:val="0"/>
                  <w:marTop w:val="0"/>
                  <w:marBottom w:val="0"/>
                  <w:divBdr>
                    <w:top w:val="none" w:sz="0" w:space="0" w:color="auto"/>
                    <w:left w:val="none" w:sz="0" w:space="0" w:color="auto"/>
                    <w:bottom w:val="none" w:sz="0" w:space="0" w:color="auto"/>
                    <w:right w:val="none" w:sz="0" w:space="0" w:color="auto"/>
                  </w:divBdr>
                </w:div>
                <w:div w:id="815685866">
                  <w:marLeft w:val="480"/>
                  <w:marRight w:val="0"/>
                  <w:marTop w:val="0"/>
                  <w:marBottom w:val="0"/>
                  <w:divBdr>
                    <w:top w:val="none" w:sz="0" w:space="0" w:color="auto"/>
                    <w:left w:val="none" w:sz="0" w:space="0" w:color="auto"/>
                    <w:bottom w:val="none" w:sz="0" w:space="0" w:color="auto"/>
                    <w:right w:val="none" w:sz="0" w:space="0" w:color="auto"/>
                  </w:divBdr>
                </w:div>
                <w:div w:id="89745149">
                  <w:marLeft w:val="480"/>
                  <w:marRight w:val="0"/>
                  <w:marTop w:val="0"/>
                  <w:marBottom w:val="0"/>
                  <w:divBdr>
                    <w:top w:val="none" w:sz="0" w:space="0" w:color="auto"/>
                    <w:left w:val="none" w:sz="0" w:space="0" w:color="auto"/>
                    <w:bottom w:val="none" w:sz="0" w:space="0" w:color="auto"/>
                    <w:right w:val="none" w:sz="0" w:space="0" w:color="auto"/>
                  </w:divBdr>
                </w:div>
                <w:div w:id="302586425">
                  <w:marLeft w:val="480"/>
                  <w:marRight w:val="0"/>
                  <w:marTop w:val="0"/>
                  <w:marBottom w:val="0"/>
                  <w:divBdr>
                    <w:top w:val="none" w:sz="0" w:space="0" w:color="auto"/>
                    <w:left w:val="none" w:sz="0" w:space="0" w:color="auto"/>
                    <w:bottom w:val="none" w:sz="0" w:space="0" w:color="auto"/>
                    <w:right w:val="none" w:sz="0" w:space="0" w:color="auto"/>
                  </w:divBdr>
                </w:div>
                <w:div w:id="346030887">
                  <w:marLeft w:val="480"/>
                  <w:marRight w:val="0"/>
                  <w:marTop w:val="0"/>
                  <w:marBottom w:val="0"/>
                  <w:divBdr>
                    <w:top w:val="none" w:sz="0" w:space="0" w:color="auto"/>
                    <w:left w:val="none" w:sz="0" w:space="0" w:color="auto"/>
                    <w:bottom w:val="none" w:sz="0" w:space="0" w:color="auto"/>
                    <w:right w:val="none" w:sz="0" w:space="0" w:color="auto"/>
                  </w:divBdr>
                </w:div>
                <w:div w:id="1818569471">
                  <w:marLeft w:val="480"/>
                  <w:marRight w:val="0"/>
                  <w:marTop w:val="0"/>
                  <w:marBottom w:val="0"/>
                  <w:divBdr>
                    <w:top w:val="none" w:sz="0" w:space="0" w:color="auto"/>
                    <w:left w:val="none" w:sz="0" w:space="0" w:color="auto"/>
                    <w:bottom w:val="none" w:sz="0" w:space="0" w:color="auto"/>
                    <w:right w:val="none" w:sz="0" w:space="0" w:color="auto"/>
                  </w:divBdr>
                </w:div>
                <w:div w:id="2073039285">
                  <w:marLeft w:val="480"/>
                  <w:marRight w:val="0"/>
                  <w:marTop w:val="0"/>
                  <w:marBottom w:val="0"/>
                  <w:divBdr>
                    <w:top w:val="none" w:sz="0" w:space="0" w:color="auto"/>
                    <w:left w:val="none" w:sz="0" w:space="0" w:color="auto"/>
                    <w:bottom w:val="none" w:sz="0" w:space="0" w:color="auto"/>
                    <w:right w:val="none" w:sz="0" w:space="0" w:color="auto"/>
                  </w:divBdr>
                </w:div>
                <w:div w:id="1291014114">
                  <w:marLeft w:val="480"/>
                  <w:marRight w:val="0"/>
                  <w:marTop w:val="0"/>
                  <w:marBottom w:val="0"/>
                  <w:divBdr>
                    <w:top w:val="none" w:sz="0" w:space="0" w:color="auto"/>
                    <w:left w:val="none" w:sz="0" w:space="0" w:color="auto"/>
                    <w:bottom w:val="none" w:sz="0" w:space="0" w:color="auto"/>
                    <w:right w:val="none" w:sz="0" w:space="0" w:color="auto"/>
                  </w:divBdr>
                </w:div>
                <w:div w:id="570962621">
                  <w:marLeft w:val="480"/>
                  <w:marRight w:val="0"/>
                  <w:marTop w:val="0"/>
                  <w:marBottom w:val="0"/>
                  <w:divBdr>
                    <w:top w:val="none" w:sz="0" w:space="0" w:color="auto"/>
                    <w:left w:val="none" w:sz="0" w:space="0" w:color="auto"/>
                    <w:bottom w:val="none" w:sz="0" w:space="0" w:color="auto"/>
                    <w:right w:val="none" w:sz="0" w:space="0" w:color="auto"/>
                  </w:divBdr>
                </w:div>
                <w:div w:id="353844267">
                  <w:marLeft w:val="480"/>
                  <w:marRight w:val="0"/>
                  <w:marTop w:val="0"/>
                  <w:marBottom w:val="0"/>
                  <w:divBdr>
                    <w:top w:val="none" w:sz="0" w:space="0" w:color="auto"/>
                    <w:left w:val="none" w:sz="0" w:space="0" w:color="auto"/>
                    <w:bottom w:val="none" w:sz="0" w:space="0" w:color="auto"/>
                    <w:right w:val="none" w:sz="0" w:space="0" w:color="auto"/>
                  </w:divBdr>
                </w:div>
                <w:div w:id="1253776693">
                  <w:marLeft w:val="480"/>
                  <w:marRight w:val="0"/>
                  <w:marTop w:val="0"/>
                  <w:marBottom w:val="0"/>
                  <w:divBdr>
                    <w:top w:val="none" w:sz="0" w:space="0" w:color="auto"/>
                    <w:left w:val="none" w:sz="0" w:space="0" w:color="auto"/>
                    <w:bottom w:val="none" w:sz="0" w:space="0" w:color="auto"/>
                    <w:right w:val="none" w:sz="0" w:space="0" w:color="auto"/>
                  </w:divBdr>
                </w:div>
                <w:div w:id="203250405">
                  <w:marLeft w:val="480"/>
                  <w:marRight w:val="0"/>
                  <w:marTop w:val="0"/>
                  <w:marBottom w:val="0"/>
                  <w:divBdr>
                    <w:top w:val="none" w:sz="0" w:space="0" w:color="auto"/>
                    <w:left w:val="none" w:sz="0" w:space="0" w:color="auto"/>
                    <w:bottom w:val="none" w:sz="0" w:space="0" w:color="auto"/>
                    <w:right w:val="none" w:sz="0" w:space="0" w:color="auto"/>
                  </w:divBdr>
                </w:div>
                <w:div w:id="746150214">
                  <w:marLeft w:val="480"/>
                  <w:marRight w:val="0"/>
                  <w:marTop w:val="0"/>
                  <w:marBottom w:val="0"/>
                  <w:divBdr>
                    <w:top w:val="none" w:sz="0" w:space="0" w:color="auto"/>
                    <w:left w:val="none" w:sz="0" w:space="0" w:color="auto"/>
                    <w:bottom w:val="none" w:sz="0" w:space="0" w:color="auto"/>
                    <w:right w:val="none" w:sz="0" w:space="0" w:color="auto"/>
                  </w:divBdr>
                </w:div>
                <w:div w:id="1907716375">
                  <w:marLeft w:val="480"/>
                  <w:marRight w:val="0"/>
                  <w:marTop w:val="0"/>
                  <w:marBottom w:val="0"/>
                  <w:divBdr>
                    <w:top w:val="none" w:sz="0" w:space="0" w:color="auto"/>
                    <w:left w:val="none" w:sz="0" w:space="0" w:color="auto"/>
                    <w:bottom w:val="none" w:sz="0" w:space="0" w:color="auto"/>
                    <w:right w:val="none" w:sz="0" w:space="0" w:color="auto"/>
                  </w:divBdr>
                </w:div>
                <w:div w:id="911810596">
                  <w:marLeft w:val="480"/>
                  <w:marRight w:val="0"/>
                  <w:marTop w:val="0"/>
                  <w:marBottom w:val="0"/>
                  <w:divBdr>
                    <w:top w:val="none" w:sz="0" w:space="0" w:color="auto"/>
                    <w:left w:val="none" w:sz="0" w:space="0" w:color="auto"/>
                    <w:bottom w:val="none" w:sz="0" w:space="0" w:color="auto"/>
                    <w:right w:val="none" w:sz="0" w:space="0" w:color="auto"/>
                  </w:divBdr>
                </w:div>
                <w:div w:id="419762914">
                  <w:marLeft w:val="480"/>
                  <w:marRight w:val="0"/>
                  <w:marTop w:val="0"/>
                  <w:marBottom w:val="0"/>
                  <w:divBdr>
                    <w:top w:val="none" w:sz="0" w:space="0" w:color="auto"/>
                    <w:left w:val="none" w:sz="0" w:space="0" w:color="auto"/>
                    <w:bottom w:val="none" w:sz="0" w:space="0" w:color="auto"/>
                    <w:right w:val="none" w:sz="0" w:space="0" w:color="auto"/>
                  </w:divBdr>
                </w:div>
                <w:div w:id="1861813735">
                  <w:marLeft w:val="480"/>
                  <w:marRight w:val="0"/>
                  <w:marTop w:val="0"/>
                  <w:marBottom w:val="0"/>
                  <w:divBdr>
                    <w:top w:val="none" w:sz="0" w:space="0" w:color="auto"/>
                    <w:left w:val="none" w:sz="0" w:space="0" w:color="auto"/>
                    <w:bottom w:val="none" w:sz="0" w:space="0" w:color="auto"/>
                    <w:right w:val="none" w:sz="0" w:space="0" w:color="auto"/>
                  </w:divBdr>
                </w:div>
                <w:div w:id="1891382948">
                  <w:marLeft w:val="480"/>
                  <w:marRight w:val="0"/>
                  <w:marTop w:val="0"/>
                  <w:marBottom w:val="0"/>
                  <w:divBdr>
                    <w:top w:val="none" w:sz="0" w:space="0" w:color="auto"/>
                    <w:left w:val="none" w:sz="0" w:space="0" w:color="auto"/>
                    <w:bottom w:val="none" w:sz="0" w:space="0" w:color="auto"/>
                    <w:right w:val="none" w:sz="0" w:space="0" w:color="auto"/>
                  </w:divBdr>
                </w:div>
                <w:div w:id="1411077389">
                  <w:marLeft w:val="480"/>
                  <w:marRight w:val="0"/>
                  <w:marTop w:val="0"/>
                  <w:marBottom w:val="0"/>
                  <w:divBdr>
                    <w:top w:val="none" w:sz="0" w:space="0" w:color="auto"/>
                    <w:left w:val="none" w:sz="0" w:space="0" w:color="auto"/>
                    <w:bottom w:val="none" w:sz="0" w:space="0" w:color="auto"/>
                    <w:right w:val="none" w:sz="0" w:space="0" w:color="auto"/>
                  </w:divBdr>
                </w:div>
                <w:div w:id="1961108205">
                  <w:marLeft w:val="480"/>
                  <w:marRight w:val="0"/>
                  <w:marTop w:val="0"/>
                  <w:marBottom w:val="0"/>
                  <w:divBdr>
                    <w:top w:val="none" w:sz="0" w:space="0" w:color="auto"/>
                    <w:left w:val="none" w:sz="0" w:space="0" w:color="auto"/>
                    <w:bottom w:val="none" w:sz="0" w:space="0" w:color="auto"/>
                    <w:right w:val="none" w:sz="0" w:space="0" w:color="auto"/>
                  </w:divBdr>
                </w:div>
                <w:div w:id="1960144235">
                  <w:marLeft w:val="480"/>
                  <w:marRight w:val="0"/>
                  <w:marTop w:val="0"/>
                  <w:marBottom w:val="0"/>
                  <w:divBdr>
                    <w:top w:val="none" w:sz="0" w:space="0" w:color="auto"/>
                    <w:left w:val="none" w:sz="0" w:space="0" w:color="auto"/>
                    <w:bottom w:val="none" w:sz="0" w:space="0" w:color="auto"/>
                    <w:right w:val="none" w:sz="0" w:space="0" w:color="auto"/>
                  </w:divBdr>
                </w:div>
                <w:div w:id="1230459729">
                  <w:marLeft w:val="480"/>
                  <w:marRight w:val="0"/>
                  <w:marTop w:val="0"/>
                  <w:marBottom w:val="0"/>
                  <w:divBdr>
                    <w:top w:val="none" w:sz="0" w:space="0" w:color="auto"/>
                    <w:left w:val="none" w:sz="0" w:space="0" w:color="auto"/>
                    <w:bottom w:val="none" w:sz="0" w:space="0" w:color="auto"/>
                    <w:right w:val="none" w:sz="0" w:space="0" w:color="auto"/>
                  </w:divBdr>
                </w:div>
                <w:div w:id="1573546843">
                  <w:marLeft w:val="480"/>
                  <w:marRight w:val="0"/>
                  <w:marTop w:val="0"/>
                  <w:marBottom w:val="0"/>
                  <w:divBdr>
                    <w:top w:val="none" w:sz="0" w:space="0" w:color="auto"/>
                    <w:left w:val="none" w:sz="0" w:space="0" w:color="auto"/>
                    <w:bottom w:val="none" w:sz="0" w:space="0" w:color="auto"/>
                    <w:right w:val="none" w:sz="0" w:space="0" w:color="auto"/>
                  </w:divBdr>
                </w:div>
                <w:div w:id="829908367">
                  <w:marLeft w:val="480"/>
                  <w:marRight w:val="0"/>
                  <w:marTop w:val="0"/>
                  <w:marBottom w:val="0"/>
                  <w:divBdr>
                    <w:top w:val="none" w:sz="0" w:space="0" w:color="auto"/>
                    <w:left w:val="none" w:sz="0" w:space="0" w:color="auto"/>
                    <w:bottom w:val="none" w:sz="0" w:space="0" w:color="auto"/>
                    <w:right w:val="none" w:sz="0" w:space="0" w:color="auto"/>
                  </w:divBdr>
                </w:div>
                <w:div w:id="1303923915">
                  <w:marLeft w:val="480"/>
                  <w:marRight w:val="0"/>
                  <w:marTop w:val="0"/>
                  <w:marBottom w:val="0"/>
                  <w:divBdr>
                    <w:top w:val="none" w:sz="0" w:space="0" w:color="auto"/>
                    <w:left w:val="none" w:sz="0" w:space="0" w:color="auto"/>
                    <w:bottom w:val="none" w:sz="0" w:space="0" w:color="auto"/>
                    <w:right w:val="none" w:sz="0" w:space="0" w:color="auto"/>
                  </w:divBdr>
                </w:div>
                <w:div w:id="396166923">
                  <w:marLeft w:val="480"/>
                  <w:marRight w:val="0"/>
                  <w:marTop w:val="0"/>
                  <w:marBottom w:val="0"/>
                  <w:divBdr>
                    <w:top w:val="none" w:sz="0" w:space="0" w:color="auto"/>
                    <w:left w:val="none" w:sz="0" w:space="0" w:color="auto"/>
                    <w:bottom w:val="none" w:sz="0" w:space="0" w:color="auto"/>
                    <w:right w:val="none" w:sz="0" w:space="0" w:color="auto"/>
                  </w:divBdr>
                </w:div>
                <w:div w:id="673805477">
                  <w:marLeft w:val="480"/>
                  <w:marRight w:val="0"/>
                  <w:marTop w:val="0"/>
                  <w:marBottom w:val="0"/>
                  <w:divBdr>
                    <w:top w:val="none" w:sz="0" w:space="0" w:color="auto"/>
                    <w:left w:val="none" w:sz="0" w:space="0" w:color="auto"/>
                    <w:bottom w:val="none" w:sz="0" w:space="0" w:color="auto"/>
                    <w:right w:val="none" w:sz="0" w:space="0" w:color="auto"/>
                  </w:divBdr>
                </w:div>
                <w:div w:id="169296821">
                  <w:marLeft w:val="480"/>
                  <w:marRight w:val="0"/>
                  <w:marTop w:val="0"/>
                  <w:marBottom w:val="0"/>
                  <w:divBdr>
                    <w:top w:val="none" w:sz="0" w:space="0" w:color="auto"/>
                    <w:left w:val="none" w:sz="0" w:space="0" w:color="auto"/>
                    <w:bottom w:val="none" w:sz="0" w:space="0" w:color="auto"/>
                    <w:right w:val="none" w:sz="0" w:space="0" w:color="auto"/>
                  </w:divBdr>
                </w:div>
                <w:div w:id="229852611">
                  <w:marLeft w:val="480"/>
                  <w:marRight w:val="0"/>
                  <w:marTop w:val="0"/>
                  <w:marBottom w:val="0"/>
                  <w:divBdr>
                    <w:top w:val="none" w:sz="0" w:space="0" w:color="auto"/>
                    <w:left w:val="none" w:sz="0" w:space="0" w:color="auto"/>
                    <w:bottom w:val="none" w:sz="0" w:space="0" w:color="auto"/>
                    <w:right w:val="none" w:sz="0" w:space="0" w:color="auto"/>
                  </w:divBdr>
                </w:div>
                <w:div w:id="1614433755">
                  <w:marLeft w:val="480"/>
                  <w:marRight w:val="0"/>
                  <w:marTop w:val="0"/>
                  <w:marBottom w:val="0"/>
                  <w:divBdr>
                    <w:top w:val="none" w:sz="0" w:space="0" w:color="auto"/>
                    <w:left w:val="none" w:sz="0" w:space="0" w:color="auto"/>
                    <w:bottom w:val="none" w:sz="0" w:space="0" w:color="auto"/>
                    <w:right w:val="none" w:sz="0" w:space="0" w:color="auto"/>
                  </w:divBdr>
                </w:div>
                <w:div w:id="1903180044">
                  <w:marLeft w:val="480"/>
                  <w:marRight w:val="0"/>
                  <w:marTop w:val="0"/>
                  <w:marBottom w:val="0"/>
                  <w:divBdr>
                    <w:top w:val="none" w:sz="0" w:space="0" w:color="auto"/>
                    <w:left w:val="none" w:sz="0" w:space="0" w:color="auto"/>
                    <w:bottom w:val="none" w:sz="0" w:space="0" w:color="auto"/>
                    <w:right w:val="none" w:sz="0" w:space="0" w:color="auto"/>
                  </w:divBdr>
                </w:div>
                <w:div w:id="586574869">
                  <w:marLeft w:val="480"/>
                  <w:marRight w:val="0"/>
                  <w:marTop w:val="0"/>
                  <w:marBottom w:val="0"/>
                  <w:divBdr>
                    <w:top w:val="none" w:sz="0" w:space="0" w:color="auto"/>
                    <w:left w:val="none" w:sz="0" w:space="0" w:color="auto"/>
                    <w:bottom w:val="none" w:sz="0" w:space="0" w:color="auto"/>
                    <w:right w:val="none" w:sz="0" w:space="0" w:color="auto"/>
                  </w:divBdr>
                </w:div>
                <w:div w:id="403768397">
                  <w:marLeft w:val="480"/>
                  <w:marRight w:val="0"/>
                  <w:marTop w:val="0"/>
                  <w:marBottom w:val="0"/>
                  <w:divBdr>
                    <w:top w:val="none" w:sz="0" w:space="0" w:color="auto"/>
                    <w:left w:val="none" w:sz="0" w:space="0" w:color="auto"/>
                    <w:bottom w:val="none" w:sz="0" w:space="0" w:color="auto"/>
                    <w:right w:val="none" w:sz="0" w:space="0" w:color="auto"/>
                  </w:divBdr>
                </w:div>
                <w:div w:id="92937419">
                  <w:marLeft w:val="480"/>
                  <w:marRight w:val="0"/>
                  <w:marTop w:val="0"/>
                  <w:marBottom w:val="0"/>
                  <w:divBdr>
                    <w:top w:val="none" w:sz="0" w:space="0" w:color="auto"/>
                    <w:left w:val="none" w:sz="0" w:space="0" w:color="auto"/>
                    <w:bottom w:val="none" w:sz="0" w:space="0" w:color="auto"/>
                    <w:right w:val="none" w:sz="0" w:space="0" w:color="auto"/>
                  </w:divBdr>
                </w:div>
                <w:div w:id="456528712">
                  <w:marLeft w:val="480"/>
                  <w:marRight w:val="0"/>
                  <w:marTop w:val="0"/>
                  <w:marBottom w:val="0"/>
                  <w:divBdr>
                    <w:top w:val="none" w:sz="0" w:space="0" w:color="auto"/>
                    <w:left w:val="none" w:sz="0" w:space="0" w:color="auto"/>
                    <w:bottom w:val="none" w:sz="0" w:space="0" w:color="auto"/>
                    <w:right w:val="none" w:sz="0" w:space="0" w:color="auto"/>
                  </w:divBdr>
                </w:div>
                <w:div w:id="1120954327">
                  <w:marLeft w:val="480"/>
                  <w:marRight w:val="0"/>
                  <w:marTop w:val="0"/>
                  <w:marBottom w:val="0"/>
                  <w:divBdr>
                    <w:top w:val="none" w:sz="0" w:space="0" w:color="auto"/>
                    <w:left w:val="none" w:sz="0" w:space="0" w:color="auto"/>
                    <w:bottom w:val="none" w:sz="0" w:space="0" w:color="auto"/>
                    <w:right w:val="none" w:sz="0" w:space="0" w:color="auto"/>
                  </w:divBdr>
                </w:div>
                <w:div w:id="1037438140">
                  <w:marLeft w:val="480"/>
                  <w:marRight w:val="0"/>
                  <w:marTop w:val="0"/>
                  <w:marBottom w:val="0"/>
                  <w:divBdr>
                    <w:top w:val="none" w:sz="0" w:space="0" w:color="auto"/>
                    <w:left w:val="none" w:sz="0" w:space="0" w:color="auto"/>
                    <w:bottom w:val="none" w:sz="0" w:space="0" w:color="auto"/>
                    <w:right w:val="none" w:sz="0" w:space="0" w:color="auto"/>
                  </w:divBdr>
                </w:div>
              </w:divsChild>
            </w:div>
            <w:div w:id="254167762">
              <w:marLeft w:val="0"/>
              <w:marRight w:val="0"/>
              <w:marTop w:val="0"/>
              <w:marBottom w:val="0"/>
              <w:divBdr>
                <w:top w:val="none" w:sz="0" w:space="0" w:color="auto"/>
                <w:left w:val="none" w:sz="0" w:space="0" w:color="auto"/>
                <w:bottom w:val="none" w:sz="0" w:space="0" w:color="auto"/>
                <w:right w:val="none" w:sz="0" w:space="0" w:color="auto"/>
              </w:divBdr>
              <w:divsChild>
                <w:div w:id="1051463076">
                  <w:marLeft w:val="480"/>
                  <w:marRight w:val="0"/>
                  <w:marTop w:val="0"/>
                  <w:marBottom w:val="0"/>
                  <w:divBdr>
                    <w:top w:val="none" w:sz="0" w:space="0" w:color="auto"/>
                    <w:left w:val="none" w:sz="0" w:space="0" w:color="auto"/>
                    <w:bottom w:val="none" w:sz="0" w:space="0" w:color="auto"/>
                    <w:right w:val="none" w:sz="0" w:space="0" w:color="auto"/>
                  </w:divBdr>
                </w:div>
                <w:div w:id="1615751441">
                  <w:marLeft w:val="480"/>
                  <w:marRight w:val="0"/>
                  <w:marTop w:val="0"/>
                  <w:marBottom w:val="0"/>
                  <w:divBdr>
                    <w:top w:val="none" w:sz="0" w:space="0" w:color="auto"/>
                    <w:left w:val="none" w:sz="0" w:space="0" w:color="auto"/>
                    <w:bottom w:val="none" w:sz="0" w:space="0" w:color="auto"/>
                    <w:right w:val="none" w:sz="0" w:space="0" w:color="auto"/>
                  </w:divBdr>
                </w:div>
                <w:div w:id="1571035327">
                  <w:marLeft w:val="480"/>
                  <w:marRight w:val="0"/>
                  <w:marTop w:val="0"/>
                  <w:marBottom w:val="0"/>
                  <w:divBdr>
                    <w:top w:val="none" w:sz="0" w:space="0" w:color="auto"/>
                    <w:left w:val="none" w:sz="0" w:space="0" w:color="auto"/>
                    <w:bottom w:val="none" w:sz="0" w:space="0" w:color="auto"/>
                    <w:right w:val="none" w:sz="0" w:space="0" w:color="auto"/>
                  </w:divBdr>
                </w:div>
                <w:div w:id="1765954922">
                  <w:marLeft w:val="480"/>
                  <w:marRight w:val="0"/>
                  <w:marTop w:val="0"/>
                  <w:marBottom w:val="0"/>
                  <w:divBdr>
                    <w:top w:val="none" w:sz="0" w:space="0" w:color="auto"/>
                    <w:left w:val="none" w:sz="0" w:space="0" w:color="auto"/>
                    <w:bottom w:val="none" w:sz="0" w:space="0" w:color="auto"/>
                    <w:right w:val="none" w:sz="0" w:space="0" w:color="auto"/>
                  </w:divBdr>
                </w:div>
                <w:div w:id="1814788173">
                  <w:marLeft w:val="480"/>
                  <w:marRight w:val="0"/>
                  <w:marTop w:val="0"/>
                  <w:marBottom w:val="0"/>
                  <w:divBdr>
                    <w:top w:val="none" w:sz="0" w:space="0" w:color="auto"/>
                    <w:left w:val="none" w:sz="0" w:space="0" w:color="auto"/>
                    <w:bottom w:val="none" w:sz="0" w:space="0" w:color="auto"/>
                    <w:right w:val="none" w:sz="0" w:space="0" w:color="auto"/>
                  </w:divBdr>
                </w:div>
                <w:div w:id="1491825303">
                  <w:marLeft w:val="480"/>
                  <w:marRight w:val="0"/>
                  <w:marTop w:val="0"/>
                  <w:marBottom w:val="0"/>
                  <w:divBdr>
                    <w:top w:val="none" w:sz="0" w:space="0" w:color="auto"/>
                    <w:left w:val="none" w:sz="0" w:space="0" w:color="auto"/>
                    <w:bottom w:val="none" w:sz="0" w:space="0" w:color="auto"/>
                    <w:right w:val="none" w:sz="0" w:space="0" w:color="auto"/>
                  </w:divBdr>
                </w:div>
                <w:div w:id="1101486528">
                  <w:marLeft w:val="480"/>
                  <w:marRight w:val="0"/>
                  <w:marTop w:val="0"/>
                  <w:marBottom w:val="0"/>
                  <w:divBdr>
                    <w:top w:val="none" w:sz="0" w:space="0" w:color="auto"/>
                    <w:left w:val="none" w:sz="0" w:space="0" w:color="auto"/>
                    <w:bottom w:val="none" w:sz="0" w:space="0" w:color="auto"/>
                    <w:right w:val="none" w:sz="0" w:space="0" w:color="auto"/>
                  </w:divBdr>
                </w:div>
                <w:div w:id="919949734">
                  <w:marLeft w:val="480"/>
                  <w:marRight w:val="0"/>
                  <w:marTop w:val="0"/>
                  <w:marBottom w:val="0"/>
                  <w:divBdr>
                    <w:top w:val="none" w:sz="0" w:space="0" w:color="auto"/>
                    <w:left w:val="none" w:sz="0" w:space="0" w:color="auto"/>
                    <w:bottom w:val="none" w:sz="0" w:space="0" w:color="auto"/>
                    <w:right w:val="none" w:sz="0" w:space="0" w:color="auto"/>
                  </w:divBdr>
                </w:div>
                <w:div w:id="1776904907">
                  <w:marLeft w:val="480"/>
                  <w:marRight w:val="0"/>
                  <w:marTop w:val="0"/>
                  <w:marBottom w:val="0"/>
                  <w:divBdr>
                    <w:top w:val="none" w:sz="0" w:space="0" w:color="auto"/>
                    <w:left w:val="none" w:sz="0" w:space="0" w:color="auto"/>
                    <w:bottom w:val="none" w:sz="0" w:space="0" w:color="auto"/>
                    <w:right w:val="none" w:sz="0" w:space="0" w:color="auto"/>
                  </w:divBdr>
                </w:div>
                <w:div w:id="570965953">
                  <w:marLeft w:val="480"/>
                  <w:marRight w:val="0"/>
                  <w:marTop w:val="0"/>
                  <w:marBottom w:val="0"/>
                  <w:divBdr>
                    <w:top w:val="none" w:sz="0" w:space="0" w:color="auto"/>
                    <w:left w:val="none" w:sz="0" w:space="0" w:color="auto"/>
                    <w:bottom w:val="none" w:sz="0" w:space="0" w:color="auto"/>
                    <w:right w:val="none" w:sz="0" w:space="0" w:color="auto"/>
                  </w:divBdr>
                </w:div>
                <w:div w:id="1934312269">
                  <w:marLeft w:val="480"/>
                  <w:marRight w:val="0"/>
                  <w:marTop w:val="0"/>
                  <w:marBottom w:val="0"/>
                  <w:divBdr>
                    <w:top w:val="none" w:sz="0" w:space="0" w:color="auto"/>
                    <w:left w:val="none" w:sz="0" w:space="0" w:color="auto"/>
                    <w:bottom w:val="none" w:sz="0" w:space="0" w:color="auto"/>
                    <w:right w:val="none" w:sz="0" w:space="0" w:color="auto"/>
                  </w:divBdr>
                </w:div>
                <w:div w:id="233781837">
                  <w:marLeft w:val="480"/>
                  <w:marRight w:val="0"/>
                  <w:marTop w:val="0"/>
                  <w:marBottom w:val="0"/>
                  <w:divBdr>
                    <w:top w:val="none" w:sz="0" w:space="0" w:color="auto"/>
                    <w:left w:val="none" w:sz="0" w:space="0" w:color="auto"/>
                    <w:bottom w:val="none" w:sz="0" w:space="0" w:color="auto"/>
                    <w:right w:val="none" w:sz="0" w:space="0" w:color="auto"/>
                  </w:divBdr>
                </w:div>
                <w:div w:id="736778888">
                  <w:marLeft w:val="480"/>
                  <w:marRight w:val="0"/>
                  <w:marTop w:val="0"/>
                  <w:marBottom w:val="0"/>
                  <w:divBdr>
                    <w:top w:val="none" w:sz="0" w:space="0" w:color="auto"/>
                    <w:left w:val="none" w:sz="0" w:space="0" w:color="auto"/>
                    <w:bottom w:val="none" w:sz="0" w:space="0" w:color="auto"/>
                    <w:right w:val="none" w:sz="0" w:space="0" w:color="auto"/>
                  </w:divBdr>
                </w:div>
                <w:div w:id="874270855">
                  <w:marLeft w:val="480"/>
                  <w:marRight w:val="0"/>
                  <w:marTop w:val="0"/>
                  <w:marBottom w:val="0"/>
                  <w:divBdr>
                    <w:top w:val="none" w:sz="0" w:space="0" w:color="auto"/>
                    <w:left w:val="none" w:sz="0" w:space="0" w:color="auto"/>
                    <w:bottom w:val="none" w:sz="0" w:space="0" w:color="auto"/>
                    <w:right w:val="none" w:sz="0" w:space="0" w:color="auto"/>
                  </w:divBdr>
                </w:div>
                <w:div w:id="1673682119">
                  <w:marLeft w:val="480"/>
                  <w:marRight w:val="0"/>
                  <w:marTop w:val="0"/>
                  <w:marBottom w:val="0"/>
                  <w:divBdr>
                    <w:top w:val="none" w:sz="0" w:space="0" w:color="auto"/>
                    <w:left w:val="none" w:sz="0" w:space="0" w:color="auto"/>
                    <w:bottom w:val="none" w:sz="0" w:space="0" w:color="auto"/>
                    <w:right w:val="none" w:sz="0" w:space="0" w:color="auto"/>
                  </w:divBdr>
                </w:div>
                <w:div w:id="1645162123">
                  <w:marLeft w:val="480"/>
                  <w:marRight w:val="0"/>
                  <w:marTop w:val="0"/>
                  <w:marBottom w:val="0"/>
                  <w:divBdr>
                    <w:top w:val="none" w:sz="0" w:space="0" w:color="auto"/>
                    <w:left w:val="none" w:sz="0" w:space="0" w:color="auto"/>
                    <w:bottom w:val="none" w:sz="0" w:space="0" w:color="auto"/>
                    <w:right w:val="none" w:sz="0" w:space="0" w:color="auto"/>
                  </w:divBdr>
                </w:div>
                <w:div w:id="665934053">
                  <w:marLeft w:val="480"/>
                  <w:marRight w:val="0"/>
                  <w:marTop w:val="0"/>
                  <w:marBottom w:val="0"/>
                  <w:divBdr>
                    <w:top w:val="none" w:sz="0" w:space="0" w:color="auto"/>
                    <w:left w:val="none" w:sz="0" w:space="0" w:color="auto"/>
                    <w:bottom w:val="none" w:sz="0" w:space="0" w:color="auto"/>
                    <w:right w:val="none" w:sz="0" w:space="0" w:color="auto"/>
                  </w:divBdr>
                </w:div>
                <w:div w:id="1666980121">
                  <w:marLeft w:val="480"/>
                  <w:marRight w:val="0"/>
                  <w:marTop w:val="0"/>
                  <w:marBottom w:val="0"/>
                  <w:divBdr>
                    <w:top w:val="none" w:sz="0" w:space="0" w:color="auto"/>
                    <w:left w:val="none" w:sz="0" w:space="0" w:color="auto"/>
                    <w:bottom w:val="none" w:sz="0" w:space="0" w:color="auto"/>
                    <w:right w:val="none" w:sz="0" w:space="0" w:color="auto"/>
                  </w:divBdr>
                </w:div>
                <w:div w:id="1970747954">
                  <w:marLeft w:val="480"/>
                  <w:marRight w:val="0"/>
                  <w:marTop w:val="0"/>
                  <w:marBottom w:val="0"/>
                  <w:divBdr>
                    <w:top w:val="none" w:sz="0" w:space="0" w:color="auto"/>
                    <w:left w:val="none" w:sz="0" w:space="0" w:color="auto"/>
                    <w:bottom w:val="none" w:sz="0" w:space="0" w:color="auto"/>
                    <w:right w:val="none" w:sz="0" w:space="0" w:color="auto"/>
                  </w:divBdr>
                </w:div>
                <w:div w:id="399404823">
                  <w:marLeft w:val="480"/>
                  <w:marRight w:val="0"/>
                  <w:marTop w:val="0"/>
                  <w:marBottom w:val="0"/>
                  <w:divBdr>
                    <w:top w:val="none" w:sz="0" w:space="0" w:color="auto"/>
                    <w:left w:val="none" w:sz="0" w:space="0" w:color="auto"/>
                    <w:bottom w:val="none" w:sz="0" w:space="0" w:color="auto"/>
                    <w:right w:val="none" w:sz="0" w:space="0" w:color="auto"/>
                  </w:divBdr>
                </w:div>
                <w:div w:id="1877809901">
                  <w:marLeft w:val="480"/>
                  <w:marRight w:val="0"/>
                  <w:marTop w:val="0"/>
                  <w:marBottom w:val="0"/>
                  <w:divBdr>
                    <w:top w:val="none" w:sz="0" w:space="0" w:color="auto"/>
                    <w:left w:val="none" w:sz="0" w:space="0" w:color="auto"/>
                    <w:bottom w:val="none" w:sz="0" w:space="0" w:color="auto"/>
                    <w:right w:val="none" w:sz="0" w:space="0" w:color="auto"/>
                  </w:divBdr>
                </w:div>
                <w:div w:id="61948926">
                  <w:marLeft w:val="480"/>
                  <w:marRight w:val="0"/>
                  <w:marTop w:val="0"/>
                  <w:marBottom w:val="0"/>
                  <w:divBdr>
                    <w:top w:val="none" w:sz="0" w:space="0" w:color="auto"/>
                    <w:left w:val="none" w:sz="0" w:space="0" w:color="auto"/>
                    <w:bottom w:val="none" w:sz="0" w:space="0" w:color="auto"/>
                    <w:right w:val="none" w:sz="0" w:space="0" w:color="auto"/>
                  </w:divBdr>
                </w:div>
                <w:div w:id="291905098">
                  <w:marLeft w:val="480"/>
                  <w:marRight w:val="0"/>
                  <w:marTop w:val="0"/>
                  <w:marBottom w:val="0"/>
                  <w:divBdr>
                    <w:top w:val="none" w:sz="0" w:space="0" w:color="auto"/>
                    <w:left w:val="none" w:sz="0" w:space="0" w:color="auto"/>
                    <w:bottom w:val="none" w:sz="0" w:space="0" w:color="auto"/>
                    <w:right w:val="none" w:sz="0" w:space="0" w:color="auto"/>
                  </w:divBdr>
                </w:div>
                <w:div w:id="17892730">
                  <w:marLeft w:val="480"/>
                  <w:marRight w:val="0"/>
                  <w:marTop w:val="0"/>
                  <w:marBottom w:val="0"/>
                  <w:divBdr>
                    <w:top w:val="none" w:sz="0" w:space="0" w:color="auto"/>
                    <w:left w:val="none" w:sz="0" w:space="0" w:color="auto"/>
                    <w:bottom w:val="none" w:sz="0" w:space="0" w:color="auto"/>
                    <w:right w:val="none" w:sz="0" w:space="0" w:color="auto"/>
                  </w:divBdr>
                </w:div>
                <w:div w:id="417335090">
                  <w:marLeft w:val="480"/>
                  <w:marRight w:val="0"/>
                  <w:marTop w:val="0"/>
                  <w:marBottom w:val="0"/>
                  <w:divBdr>
                    <w:top w:val="none" w:sz="0" w:space="0" w:color="auto"/>
                    <w:left w:val="none" w:sz="0" w:space="0" w:color="auto"/>
                    <w:bottom w:val="none" w:sz="0" w:space="0" w:color="auto"/>
                    <w:right w:val="none" w:sz="0" w:space="0" w:color="auto"/>
                  </w:divBdr>
                </w:div>
                <w:div w:id="526798229">
                  <w:marLeft w:val="480"/>
                  <w:marRight w:val="0"/>
                  <w:marTop w:val="0"/>
                  <w:marBottom w:val="0"/>
                  <w:divBdr>
                    <w:top w:val="none" w:sz="0" w:space="0" w:color="auto"/>
                    <w:left w:val="none" w:sz="0" w:space="0" w:color="auto"/>
                    <w:bottom w:val="none" w:sz="0" w:space="0" w:color="auto"/>
                    <w:right w:val="none" w:sz="0" w:space="0" w:color="auto"/>
                  </w:divBdr>
                </w:div>
                <w:div w:id="1628927711">
                  <w:marLeft w:val="480"/>
                  <w:marRight w:val="0"/>
                  <w:marTop w:val="0"/>
                  <w:marBottom w:val="0"/>
                  <w:divBdr>
                    <w:top w:val="none" w:sz="0" w:space="0" w:color="auto"/>
                    <w:left w:val="none" w:sz="0" w:space="0" w:color="auto"/>
                    <w:bottom w:val="none" w:sz="0" w:space="0" w:color="auto"/>
                    <w:right w:val="none" w:sz="0" w:space="0" w:color="auto"/>
                  </w:divBdr>
                </w:div>
                <w:div w:id="42140820">
                  <w:marLeft w:val="480"/>
                  <w:marRight w:val="0"/>
                  <w:marTop w:val="0"/>
                  <w:marBottom w:val="0"/>
                  <w:divBdr>
                    <w:top w:val="none" w:sz="0" w:space="0" w:color="auto"/>
                    <w:left w:val="none" w:sz="0" w:space="0" w:color="auto"/>
                    <w:bottom w:val="none" w:sz="0" w:space="0" w:color="auto"/>
                    <w:right w:val="none" w:sz="0" w:space="0" w:color="auto"/>
                  </w:divBdr>
                </w:div>
                <w:div w:id="442844476">
                  <w:marLeft w:val="480"/>
                  <w:marRight w:val="0"/>
                  <w:marTop w:val="0"/>
                  <w:marBottom w:val="0"/>
                  <w:divBdr>
                    <w:top w:val="none" w:sz="0" w:space="0" w:color="auto"/>
                    <w:left w:val="none" w:sz="0" w:space="0" w:color="auto"/>
                    <w:bottom w:val="none" w:sz="0" w:space="0" w:color="auto"/>
                    <w:right w:val="none" w:sz="0" w:space="0" w:color="auto"/>
                  </w:divBdr>
                </w:div>
                <w:div w:id="432747949">
                  <w:marLeft w:val="480"/>
                  <w:marRight w:val="0"/>
                  <w:marTop w:val="0"/>
                  <w:marBottom w:val="0"/>
                  <w:divBdr>
                    <w:top w:val="none" w:sz="0" w:space="0" w:color="auto"/>
                    <w:left w:val="none" w:sz="0" w:space="0" w:color="auto"/>
                    <w:bottom w:val="none" w:sz="0" w:space="0" w:color="auto"/>
                    <w:right w:val="none" w:sz="0" w:space="0" w:color="auto"/>
                  </w:divBdr>
                </w:div>
                <w:div w:id="886255077">
                  <w:marLeft w:val="480"/>
                  <w:marRight w:val="0"/>
                  <w:marTop w:val="0"/>
                  <w:marBottom w:val="0"/>
                  <w:divBdr>
                    <w:top w:val="none" w:sz="0" w:space="0" w:color="auto"/>
                    <w:left w:val="none" w:sz="0" w:space="0" w:color="auto"/>
                    <w:bottom w:val="none" w:sz="0" w:space="0" w:color="auto"/>
                    <w:right w:val="none" w:sz="0" w:space="0" w:color="auto"/>
                  </w:divBdr>
                </w:div>
                <w:div w:id="855576858">
                  <w:marLeft w:val="480"/>
                  <w:marRight w:val="0"/>
                  <w:marTop w:val="0"/>
                  <w:marBottom w:val="0"/>
                  <w:divBdr>
                    <w:top w:val="none" w:sz="0" w:space="0" w:color="auto"/>
                    <w:left w:val="none" w:sz="0" w:space="0" w:color="auto"/>
                    <w:bottom w:val="none" w:sz="0" w:space="0" w:color="auto"/>
                    <w:right w:val="none" w:sz="0" w:space="0" w:color="auto"/>
                  </w:divBdr>
                </w:div>
                <w:div w:id="295768620">
                  <w:marLeft w:val="480"/>
                  <w:marRight w:val="0"/>
                  <w:marTop w:val="0"/>
                  <w:marBottom w:val="0"/>
                  <w:divBdr>
                    <w:top w:val="none" w:sz="0" w:space="0" w:color="auto"/>
                    <w:left w:val="none" w:sz="0" w:space="0" w:color="auto"/>
                    <w:bottom w:val="none" w:sz="0" w:space="0" w:color="auto"/>
                    <w:right w:val="none" w:sz="0" w:space="0" w:color="auto"/>
                  </w:divBdr>
                </w:div>
                <w:div w:id="535124736">
                  <w:marLeft w:val="480"/>
                  <w:marRight w:val="0"/>
                  <w:marTop w:val="0"/>
                  <w:marBottom w:val="0"/>
                  <w:divBdr>
                    <w:top w:val="none" w:sz="0" w:space="0" w:color="auto"/>
                    <w:left w:val="none" w:sz="0" w:space="0" w:color="auto"/>
                    <w:bottom w:val="none" w:sz="0" w:space="0" w:color="auto"/>
                    <w:right w:val="none" w:sz="0" w:space="0" w:color="auto"/>
                  </w:divBdr>
                </w:div>
                <w:div w:id="1071805777">
                  <w:marLeft w:val="480"/>
                  <w:marRight w:val="0"/>
                  <w:marTop w:val="0"/>
                  <w:marBottom w:val="0"/>
                  <w:divBdr>
                    <w:top w:val="none" w:sz="0" w:space="0" w:color="auto"/>
                    <w:left w:val="none" w:sz="0" w:space="0" w:color="auto"/>
                    <w:bottom w:val="none" w:sz="0" w:space="0" w:color="auto"/>
                    <w:right w:val="none" w:sz="0" w:space="0" w:color="auto"/>
                  </w:divBdr>
                </w:div>
                <w:div w:id="1478644327">
                  <w:marLeft w:val="480"/>
                  <w:marRight w:val="0"/>
                  <w:marTop w:val="0"/>
                  <w:marBottom w:val="0"/>
                  <w:divBdr>
                    <w:top w:val="none" w:sz="0" w:space="0" w:color="auto"/>
                    <w:left w:val="none" w:sz="0" w:space="0" w:color="auto"/>
                    <w:bottom w:val="none" w:sz="0" w:space="0" w:color="auto"/>
                    <w:right w:val="none" w:sz="0" w:space="0" w:color="auto"/>
                  </w:divBdr>
                </w:div>
                <w:div w:id="1337347407">
                  <w:marLeft w:val="480"/>
                  <w:marRight w:val="0"/>
                  <w:marTop w:val="0"/>
                  <w:marBottom w:val="0"/>
                  <w:divBdr>
                    <w:top w:val="none" w:sz="0" w:space="0" w:color="auto"/>
                    <w:left w:val="none" w:sz="0" w:space="0" w:color="auto"/>
                    <w:bottom w:val="none" w:sz="0" w:space="0" w:color="auto"/>
                    <w:right w:val="none" w:sz="0" w:space="0" w:color="auto"/>
                  </w:divBdr>
                </w:div>
                <w:div w:id="1745451691">
                  <w:marLeft w:val="480"/>
                  <w:marRight w:val="0"/>
                  <w:marTop w:val="0"/>
                  <w:marBottom w:val="0"/>
                  <w:divBdr>
                    <w:top w:val="none" w:sz="0" w:space="0" w:color="auto"/>
                    <w:left w:val="none" w:sz="0" w:space="0" w:color="auto"/>
                    <w:bottom w:val="none" w:sz="0" w:space="0" w:color="auto"/>
                    <w:right w:val="none" w:sz="0" w:space="0" w:color="auto"/>
                  </w:divBdr>
                </w:div>
                <w:div w:id="703292869">
                  <w:marLeft w:val="480"/>
                  <w:marRight w:val="0"/>
                  <w:marTop w:val="0"/>
                  <w:marBottom w:val="0"/>
                  <w:divBdr>
                    <w:top w:val="none" w:sz="0" w:space="0" w:color="auto"/>
                    <w:left w:val="none" w:sz="0" w:space="0" w:color="auto"/>
                    <w:bottom w:val="none" w:sz="0" w:space="0" w:color="auto"/>
                    <w:right w:val="none" w:sz="0" w:space="0" w:color="auto"/>
                  </w:divBdr>
                </w:div>
                <w:div w:id="1403798879">
                  <w:marLeft w:val="480"/>
                  <w:marRight w:val="0"/>
                  <w:marTop w:val="0"/>
                  <w:marBottom w:val="0"/>
                  <w:divBdr>
                    <w:top w:val="none" w:sz="0" w:space="0" w:color="auto"/>
                    <w:left w:val="none" w:sz="0" w:space="0" w:color="auto"/>
                    <w:bottom w:val="none" w:sz="0" w:space="0" w:color="auto"/>
                    <w:right w:val="none" w:sz="0" w:space="0" w:color="auto"/>
                  </w:divBdr>
                </w:div>
                <w:div w:id="1514343264">
                  <w:marLeft w:val="480"/>
                  <w:marRight w:val="0"/>
                  <w:marTop w:val="0"/>
                  <w:marBottom w:val="0"/>
                  <w:divBdr>
                    <w:top w:val="none" w:sz="0" w:space="0" w:color="auto"/>
                    <w:left w:val="none" w:sz="0" w:space="0" w:color="auto"/>
                    <w:bottom w:val="none" w:sz="0" w:space="0" w:color="auto"/>
                    <w:right w:val="none" w:sz="0" w:space="0" w:color="auto"/>
                  </w:divBdr>
                </w:div>
                <w:div w:id="1785614000">
                  <w:marLeft w:val="480"/>
                  <w:marRight w:val="0"/>
                  <w:marTop w:val="0"/>
                  <w:marBottom w:val="0"/>
                  <w:divBdr>
                    <w:top w:val="none" w:sz="0" w:space="0" w:color="auto"/>
                    <w:left w:val="none" w:sz="0" w:space="0" w:color="auto"/>
                    <w:bottom w:val="none" w:sz="0" w:space="0" w:color="auto"/>
                    <w:right w:val="none" w:sz="0" w:space="0" w:color="auto"/>
                  </w:divBdr>
                </w:div>
                <w:div w:id="1301304101">
                  <w:marLeft w:val="480"/>
                  <w:marRight w:val="0"/>
                  <w:marTop w:val="0"/>
                  <w:marBottom w:val="0"/>
                  <w:divBdr>
                    <w:top w:val="none" w:sz="0" w:space="0" w:color="auto"/>
                    <w:left w:val="none" w:sz="0" w:space="0" w:color="auto"/>
                    <w:bottom w:val="none" w:sz="0" w:space="0" w:color="auto"/>
                    <w:right w:val="none" w:sz="0" w:space="0" w:color="auto"/>
                  </w:divBdr>
                </w:div>
                <w:div w:id="1468009801">
                  <w:marLeft w:val="480"/>
                  <w:marRight w:val="0"/>
                  <w:marTop w:val="0"/>
                  <w:marBottom w:val="0"/>
                  <w:divBdr>
                    <w:top w:val="none" w:sz="0" w:space="0" w:color="auto"/>
                    <w:left w:val="none" w:sz="0" w:space="0" w:color="auto"/>
                    <w:bottom w:val="none" w:sz="0" w:space="0" w:color="auto"/>
                    <w:right w:val="none" w:sz="0" w:space="0" w:color="auto"/>
                  </w:divBdr>
                </w:div>
                <w:div w:id="767654760">
                  <w:marLeft w:val="480"/>
                  <w:marRight w:val="0"/>
                  <w:marTop w:val="0"/>
                  <w:marBottom w:val="0"/>
                  <w:divBdr>
                    <w:top w:val="none" w:sz="0" w:space="0" w:color="auto"/>
                    <w:left w:val="none" w:sz="0" w:space="0" w:color="auto"/>
                    <w:bottom w:val="none" w:sz="0" w:space="0" w:color="auto"/>
                    <w:right w:val="none" w:sz="0" w:space="0" w:color="auto"/>
                  </w:divBdr>
                </w:div>
                <w:div w:id="1801341397">
                  <w:marLeft w:val="480"/>
                  <w:marRight w:val="0"/>
                  <w:marTop w:val="0"/>
                  <w:marBottom w:val="0"/>
                  <w:divBdr>
                    <w:top w:val="none" w:sz="0" w:space="0" w:color="auto"/>
                    <w:left w:val="none" w:sz="0" w:space="0" w:color="auto"/>
                    <w:bottom w:val="none" w:sz="0" w:space="0" w:color="auto"/>
                    <w:right w:val="none" w:sz="0" w:space="0" w:color="auto"/>
                  </w:divBdr>
                </w:div>
                <w:div w:id="372775887">
                  <w:marLeft w:val="480"/>
                  <w:marRight w:val="0"/>
                  <w:marTop w:val="0"/>
                  <w:marBottom w:val="0"/>
                  <w:divBdr>
                    <w:top w:val="none" w:sz="0" w:space="0" w:color="auto"/>
                    <w:left w:val="none" w:sz="0" w:space="0" w:color="auto"/>
                    <w:bottom w:val="none" w:sz="0" w:space="0" w:color="auto"/>
                    <w:right w:val="none" w:sz="0" w:space="0" w:color="auto"/>
                  </w:divBdr>
                </w:div>
                <w:div w:id="1573925635">
                  <w:marLeft w:val="480"/>
                  <w:marRight w:val="0"/>
                  <w:marTop w:val="0"/>
                  <w:marBottom w:val="0"/>
                  <w:divBdr>
                    <w:top w:val="none" w:sz="0" w:space="0" w:color="auto"/>
                    <w:left w:val="none" w:sz="0" w:space="0" w:color="auto"/>
                    <w:bottom w:val="none" w:sz="0" w:space="0" w:color="auto"/>
                    <w:right w:val="none" w:sz="0" w:space="0" w:color="auto"/>
                  </w:divBdr>
                </w:div>
                <w:div w:id="427653079">
                  <w:marLeft w:val="480"/>
                  <w:marRight w:val="0"/>
                  <w:marTop w:val="0"/>
                  <w:marBottom w:val="0"/>
                  <w:divBdr>
                    <w:top w:val="none" w:sz="0" w:space="0" w:color="auto"/>
                    <w:left w:val="none" w:sz="0" w:space="0" w:color="auto"/>
                    <w:bottom w:val="none" w:sz="0" w:space="0" w:color="auto"/>
                    <w:right w:val="none" w:sz="0" w:space="0" w:color="auto"/>
                  </w:divBdr>
                </w:div>
                <w:div w:id="252397555">
                  <w:marLeft w:val="480"/>
                  <w:marRight w:val="0"/>
                  <w:marTop w:val="0"/>
                  <w:marBottom w:val="0"/>
                  <w:divBdr>
                    <w:top w:val="none" w:sz="0" w:space="0" w:color="auto"/>
                    <w:left w:val="none" w:sz="0" w:space="0" w:color="auto"/>
                    <w:bottom w:val="none" w:sz="0" w:space="0" w:color="auto"/>
                    <w:right w:val="none" w:sz="0" w:space="0" w:color="auto"/>
                  </w:divBdr>
                </w:div>
                <w:div w:id="1133215686">
                  <w:marLeft w:val="480"/>
                  <w:marRight w:val="0"/>
                  <w:marTop w:val="0"/>
                  <w:marBottom w:val="0"/>
                  <w:divBdr>
                    <w:top w:val="none" w:sz="0" w:space="0" w:color="auto"/>
                    <w:left w:val="none" w:sz="0" w:space="0" w:color="auto"/>
                    <w:bottom w:val="none" w:sz="0" w:space="0" w:color="auto"/>
                    <w:right w:val="none" w:sz="0" w:space="0" w:color="auto"/>
                  </w:divBdr>
                </w:div>
                <w:div w:id="1839691959">
                  <w:marLeft w:val="480"/>
                  <w:marRight w:val="0"/>
                  <w:marTop w:val="0"/>
                  <w:marBottom w:val="0"/>
                  <w:divBdr>
                    <w:top w:val="none" w:sz="0" w:space="0" w:color="auto"/>
                    <w:left w:val="none" w:sz="0" w:space="0" w:color="auto"/>
                    <w:bottom w:val="none" w:sz="0" w:space="0" w:color="auto"/>
                    <w:right w:val="none" w:sz="0" w:space="0" w:color="auto"/>
                  </w:divBdr>
                </w:div>
                <w:div w:id="537742632">
                  <w:marLeft w:val="480"/>
                  <w:marRight w:val="0"/>
                  <w:marTop w:val="0"/>
                  <w:marBottom w:val="0"/>
                  <w:divBdr>
                    <w:top w:val="none" w:sz="0" w:space="0" w:color="auto"/>
                    <w:left w:val="none" w:sz="0" w:space="0" w:color="auto"/>
                    <w:bottom w:val="none" w:sz="0" w:space="0" w:color="auto"/>
                    <w:right w:val="none" w:sz="0" w:space="0" w:color="auto"/>
                  </w:divBdr>
                </w:div>
                <w:div w:id="82604005">
                  <w:marLeft w:val="480"/>
                  <w:marRight w:val="0"/>
                  <w:marTop w:val="0"/>
                  <w:marBottom w:val="0"/>
                  <w:divBdr>
                    <w:top w:val="none" w:sz="0" w:space="0" w:color="auto"/>
                    <w:left w:val="none" w:sz="0" w:space="0" w:color="auto"/>
                    <w:bottom w:val="none" w:sz="0" w:space="0" w:color="auto"/>
                    <w:right w:val="none" w:sz="0" w:space="0" w:color="auto"/>
                  </w:divBdr>
                </w:div>
                <w:div w:id="1320694982">
                  <w:marLeft w:val="480"/>
                  <w:marRight w:val="0"/>
                  <w:marTop w:val="0"/>
                  <w:marBottom w:val="0"/>
                  <w:divBdr>
                    <w:top w:val="none" w:sz="0" w:space="0" w:color="auto"/>
                    <w:left w:val="none" w:sz="0" w:space="0" w:color="auto"/>
                    <w:bottom w:val="none" w:sz="0" w:space="0" w:color="auto"/>
                    <w:right w:val="none" w:sz="0" w:space="0" w:color="auto"/>
                  </w:divBdr>
                </w:div>
                <w:div w:id="653753514">
                  <w:marLeft w:val="480"/>
                  <w:marRight w:val="0"/>
                  <w:marTop w:val="0"/>
                  <w:marBottom w:val="0"/>
                  <w:divBdr>
                    <w:top w:val="none" w:sz="0" w:space="0" w:color="auto"/>
                    <w:left w:val="none" w:sz="0" w:space="0" w:color="auto"/>
                    <w:bottom w:val="none" w:sz="0" w:space="0" w:color="auto"/>
                    <w:right w:val="none" w:sz="0" w:space="0" w:color="auto"/>
                  </w:divBdr>
                </w:div>
                <w:div w:id="1095130122">
                  <w:marLeft w:val="480"/>
                  <w:marRight w:val="0"/>
                  <w:marTop w:val="0"/>
                  <w:marBottom w:val="0"/>
                  <w:divBdr>
                    <w:top w:val="none" w:sz="0" w:space="0" w:color="auto"/>
                    <w:left w:val="none" w:sz="0" w:space="0" w:color="auto"/>
                    <w:bottom w:val="none" w:sz="0" w:space="0" w:color="auto"/>
                    <w:right w:val="none" w:sz="0" w:space="0" w:color="auto"/>
                  </w:divBdr>
                </w:div>
                <w:div w:id="43772402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492327693">
          <w:marLeft w:val="480"/>
          <w:marRight w:val="0"/>
          <w:marTop w:val="0"/>
          <w:marBottom w:val="0"/>
          <w:divBdr>
            <w:top w:val="none" w:sz="0" w:space="0" w:color="auto"/>
            <w:left w:val="none" w:sz="0" w:space="0" w:color="auto"/>
            <w:bottom w:val="none" w:sz="0" w:space="0" w:color="auto"/>
            <w:right w:val="none" w:sz="0" w:space="0" w:color="auto"/>
          </w:divBdr>
        </w:div>
        <w:div w:id="454955906">
          <w:marLeft w:val="480"/>
          <w:marRight w:val="0"/>
          <w:marTop w:val="0"/>
          <w:marBottom w:val="0"/>
          <w:divBdr>
            <w:top w:val="none" w:sz="0" w:space="0" w:color="auto"/>
            <w:left w:val="none" w:sz="0" w:space="0" w:color="auto"/>
            <w:bottom w:val="none" w:sz="0" w:space="0" w:color="auto"/>
            <w:right w:val="none" w:sz="0" w:space="0" w:color="auto"/>
          </w:divBdr>
        </w:div>
        <w:div w:id="1790540748">
          <w:marLeft w:val="480"/>
          <w:marRight w:val="0"/>
          <w:marTop w:val="0"/>
          <w:marBottom w:val="0"/>
          <w:divBdr>
            <w:top w:val="none" w:sz="0" w:space="0" w:color="auto"/>
            <w:left w:val="none" w:sz="0" w:space="0" w:color="auto"/>
            <w:bottom w:val="none" w:sz="0" w:space="0" w:color="auto"/>
            <w:right w:val="none" w:sz="0" w:space="0" w:color="auto"/>
          </w:divBdr>
        </w:div>
        <w:div w:id="1724211525">
          <w:marLeft w:val="480"/>
          <w:marRight w:val="0"/>
          <w:marTop w:val="0"/>
          <w:marBottom w:val="0"/>
          <w:divBdr>
            <w:top w:val="none" w:sz="0" w:space="0" w:color="auto"/>
            <w:left w:val="none" w:sz="0" w:space="0" w:color="auto"/>
            <w:bottom w:val="none" w:sz="0" w:space="0" w:color="auto"/>
            <w:right w:val="none" w:sz="0" w:space="0" w:color="auto"/>
          </w:divBdr>
        </w:div>
        <w:div w:id="891039562">
          <w:marLeft w:val="480"/>
          <w:marRight w:val="0"/>
          <w:marTop w:val="0"/>
          <w:marBottom w:val="0"/>
          <w:divBdr>
            <w:top w:val="none" w:sz="0" w:space="0" w:color="auto"/>
            <w:left w:val="none" w:sz="0" w:space="0" w:color="auto"/>
            <w:bottom w:val="none" w:sz="0" w:space="0" w:color="auto"/>
            <w:right w:val="none" w:sz="0" w:space="0" w:color="auto"/>
          </w:divBdr>
        </w:div>
        <w:div w:id="881943029">
          <w:marLeft w:val="480"/>
          <w:marRight w:val="0"/>
          <w:marTop w:val="0"/>
          <w:marBottom w:val="0"/>
          <w:divBdr>
            <w:top w:val="none" w:sz="0" w:space="0" w:color="auto"/>
            <w:left w:val="none" w:sz="0" w:space="0" w:color="auto"/>
            <w:bottom w:val="none" w:sz="0" w:space="0" w:color="auto"/>
            <w:right w:val="none" w:sz="0" w:space="0" w:color="auto"/>
          </w:divBdr>
        </w:div>
        <w:div w:id="637566548">
          <w:marLeft w:val="480"/>
          <w:marRight w:val="0"/>
          <w:marTop w:val="0"/>
          <w:marBottom w:val="0"/>
          <w:divBdr>
            <w:top w:val="none" w:sz="0" w:space="0" w:color="auto"/>
            <w:left w:val="none" w:sz="0" w:space="0" w:color="auto"/>
            <w:bottom w:val="none" w:sz="0" w:space="0" w:color="auto"/>
            <w:right w:val="none" w:sz="0" w:space="0" w:color="auto"/>
          </w:divBdr>
        </w:div>
        <w:div w:id="363094865">
          <w:marLeft w:val="480"/>
          <w:marRight w:val="0"/>
          <w:marTop w:val="0"/>
          <w:marBottom w:val="0"/>
          <w:divBdr>
            <w:top w:val="none" w:sz="0" w:space="0" w:color="auto"/>
            <w:left w:val="none" w:sz="0" w:space="0" w:color="auto"/>
            <w:bottom w:val="none" w:sz="0" w:space="0" w:color="auto"/>
            <w:right w:val="none" w:sz="0" w:space="0" w:color="auto"/>
          </w:divBdr>
        </w:div>
        <w:div w:id="1324580808">
          <w:marLeft w:val="480"/>
          <w:marRight w:val="0"/>
          <w:marTop w:val="0"/>
          <w:marBottom w:val="0"/>
          <w:divBdr>
            <w:top w:val="none" w:sz="0" w:space="0" w:color="auto"/>
            <w:left w:val="none" w:sz="0" w:space="0" w:color="auto"/>
            <w:bottom w:val="none" w:sz="0" w:space="0" w:color="auto"/>
            <w:right w:val="none" w:sz="0" w:space="0" w:color="auto"/>
          </w:divBdr>
        </w:div>
        <w:div w:id="1485586886">
          <w:marLeft w:val="480"/>
          <w:marRight w:val="0"/>
          <w:marTop w:val="0"/>
          <w:marBottom w:val="0"/>
          <w:divBdr>
            <w:top w:val="none" w:sz="0" w:space="0" w:color="auto"/>
            <w:left w:val="none" w:sz="0" w:space="0" w:color="auto"/>
            <w:bottom w:val="none" w:sz="0" w:space="0" w:color="auto"/>
            <w:right w:val="none" w:sz="0" w:space="0" w:color="auto"/>
          </w:divBdr>
        </w:div>
        <w:div w:id="1585408162">
          <w:marLeft w:val="480"/>
          <w:marRight w:val="0"/>
          <w:marTop w:val="0"/>
          <w:marBottom w:val="0"/>
          <w:divBdr>
            <w:top w:val="none" w:sz="0" w:space="0" w:color="auto"/>
            <w:left w:val="none" w:sz="0" w:space="0" w:color="auto"/>
            <w:bottom w:val="none" w:sz="0" w:space="0" w:color="auto"/>
            <w:right w:val="none" w:sz="0" w:space="0" w:color="auto"/>
          </w:divBdr>
        </w:div>
        <w:div w:id="780535801">
          <w:marLeft w:val="480"/>
          <w:marRight w:val="0"/>
          <w:marTop w:val="0"/>
          <w:marBottom w:val="0"/>
          <w:divBdr>
            <w:top w:val="none" w:sz="0" w:space="0" w:color="auto"/>
            <w:left w:val="none" w:sz="0" w:space="0" w:color="auto"/>
            <w:bottom w:val="none" w:sz="0" w:space="0" w:color="auto"/>
            <w:right w:val="none" w:sz="0" w:space="0" w:color="auto"/>
          </w:divBdr>
        </w:div>
        <w:div w:id="1727416591">
          <w:marLeft w:val="480"/>
          <w:marRight w:val="0"/>
          <w:marTop w:val="0"/>
          <w:marBottom w:val="0"/>
          <w:divBdr>
            <w:top w:val="none" w:sz="0" w:space="0" w:color="auto"/>
            <w:left w:val="none" w:sz="0" w:space="0" w:color="auto"/>
            <w:bottom w:val="none" w:sz="0" w:space="0" w:color="auto"/>
            <w:right w:val="none" w:sz="0" w:space="0" w:color="auto"/>
          </w:divBdr>
        </w:div>
        <w:div w:id="1731534604">
          <w:marLeft w:val="480"/>
          <w:marRight w:val="0"/>
          <w:marTop w:val="0"/>
          <w:marBottom w:val="0"/>
          <w:divBdr>
            <w:top w:val="none" w:sz="0" w:space="0" w:color="auto"/>
            <w:left w:val="none" w:sz="0" w:space="0" w:color="auto"/>
            <w:bottom w:val="none" w:sz="0" w:space="0" w:color="auto"/>
            <w:right w:val="none" w:sz="0" w:space="0" w:color="auto"/>
          </w:divBdr>
        </w:div>
        <w:div w:id="268199360">
          <w:marLeft w:val="480"/>
          <w:marRight w:val="0"/>
          <w:marTop w:val="0"/>
          <w:marBottom w:val="0"/>
          <w:divBdr>
            <w:top w:val="none" w:sz="0" w:space="0" w:color="auto"/>
            <w:left w:val="none" w:sz="0" w:space="0" w:color="auto"/>
            <w:bottom w:val="none" w:sz="0" w:space="0" w:color="auto"/>
            <w:right w:val="none" w:sz="0" w:space="0" w:color="auto"/>
          </w:divBdr>
        </w:div>
        <w:div w:id="742335799">
          <w:marLeft w:val="480"/>
          <w:marRight w:val="0"/>
          <w:marTop w:val="0"/>
          <w:marBottom w:val="0"/>
          <w:divBdr>
            <w:top w:val="none" w:sz="0" w:space="0" w:color="auto"/>
            <w:left w:val="none" w:sz="0" w:space="0" w:color="auto"/>
            <w:bottom w:val="none" w:sz="0" w:space="0" w:color="auto"/>
            <w:right w:val="none" w:sz="0" w:space="0" w:color="auto"/>
          </w:divBdr>
        </w:div>
        <w:div w:id="1037587812">
          <w:marLeft w:val="480"/>
          <w:marRight w:val="0"/>
          <w:marTop w:val="0"/>
          <w:marBottom w:val="0"/>
          <w:divBdr>
            <w:top w:val="none" w:sz="0" w:space="0" w:color="auto"/>
            <w:left w:val="none" w:sz="0" w:space="0" w:color="auto"/>
            <w:bottom w:val="none" w:sz="0" w:space="0" w:color="auto"/>
            <w:right w:val="none" w:sz="0" w:space="0" w:color="auto"/>
          </w:divBdr>
        </w:div>
        <w:div w:id="228998828">
          <w:marLeft w:val="480"/>
          <w:marRight w:val="0"/>
          <w:marTop w:val="0"/>
          <w:marBottom w:val="0"/>
          <w:divBdr>
            <w:top w:val="none" w:sz="0" w:space="0" w:color="auto"/>
            <w:left w:val="none" w:sz="0" w:space="0" w:color="auto"/>
            <w:bottom w:val="none" w:sz="0" w:space="0" w:color="auto"/>
            <w:right w:val="none" w:sz="0" w:space="0" w:color="auto"/>
          </w:divBdr>
        </w:div>
        <w:div w:id="1723598600">
          <w:marLeft w:val="480"/>
          <w:marRight w:val="0"/>
          <w:marTop w:val="0"/>
          <w:marBottom w:val="0"/>
          <w:divBdr>
            <w:top w:val="none" w:sz="0" w:space="0" w:color="auto"/>
            <w:left w:val="none" w:sz="0" w:space="0" w:color="auto"/>
            <w:bottom w:val="none" w:sz="0" w:space="0" w:color="auto"/>
            <w:right w:val="none" w:sz="0" w:space="0" w:color="auto"/>
          </w:divBdr>
        </w:div>
        <w:div w:id="1384057030">
          <w:marLeft w:val="480"/>
          <w:marRight w:val="0"/>
          <w:marTop w:val="0"/>
          <w:marBottom w:val="0"/>
          <w:divBdr>
            <w:top w:val="none" w:sz="0" w:space="0" w:color="auto"/>
            <w:left w:val="none" w:sz="0" w:space="0" w:color="auto"/>
            <w:bottom w:val="none" w:sz="0" w:space="0" w:color="auto"/>
            <w:right w:val="none" w:sz="0" w:space="0" w:color="auto"/>
          </w:divBdr>
        </w:div>
        <w:div w:id="494076729">
          <w:marLeft w:val="480"/>
          <w:marRight w:val="0"/>
          <w:marTop w:val="0"/>
          <w:marBottom w:val="0"/>
          <w:divBdr>
            <w:top w:val="none" w:sz="0" w:space="0" w:color="auto"/>
            <w:left w:val="none" w:sz="0" w:space="0" w:color="auto"/>
            <w:bottom w:val="none" w:sz="0" w:space="0" w:color="auto"/>
            <w:right w:val="none" w:sz="0" w:space="0" w:color="auto"/>
          </w:divBdr>
        </w:div>
        <w:div w:id="641230256">
          <w:marLeft w:val="480"/>
          <w:marRight w:val="0"/>
          <w:marTop w:val="0"/>
          <w:marBottom w:val="0"/>
          <w:divBdr>
            <w:top w:val="none" w:sz="0" w:space="0" w:color="auto"/>
            <w:left w:val="none" w:sz="0" w:space="0" w:color="auto"/>
            <w:bottom w:val="none" w:sz="0" w:space="0" w:color="auto"/>
            <w:right w:val="none" w:sz="0" w:space="0" w:color="auto"/>
          </w:divBdr>
        </w:div>
        <w:div w:id="987591763">
          <w:marLeft w:val="480"/>
          <w:marRight w:val="0"/>
          <w:marTop w:val="0"/>
          <w:marBottom w:val="0"/>
          <w:divBdr>
            <w:top w:val="none" w:sz="0" w:space="0" w:color="auto"/>
            <w:left w:val="none" w:sz="0" w:space="0" w:color="auto"/>
            <w:bottom w:val="none" w:sz="0" w:space="0" w:color="auto"/>
            <w:right w:val="none" w:sz="0" w:space="0" w:color="auto"/>
          </w:divBdr>
        </w:div>
        <w:div w:id="1067725661">
          <w:marLeft w:val="480"/>
          <w:marRight w:val="0"/>
          <w:marTop w:val="0"/>
          <w:marBottom w:val="0"/>
          <w:divBdr>
            <w:top w:val="none" w:sz="0" w:space="0" w:color="auto"/>
            <w:left w:val="none" w:sz="0" w:space="0" w:color="auto"/>
            <w:bottom w:val="none" w:sz="0" w:space="0" w:color="auto"/>
            <w:right w:val="none" w:sz="0" w:space="0" w:color="auto"/>
          </w:divBdr>
        </w:div>
        <w:div w:id="368183522">
          <w:marLeft w:val="480"/>
          <w:marRight w:val="0"/>
          <w:marTop w:val="0"/>
          <w:marBottom w:val="0"/>
          <w:divBdr>
            <w:top w:val="none" w:sz="0" w:space="0" w:color="auto"/>
            <w:left w:val="none" w:sz="0" w:space="0" w:color="auto"/>
            <w:bottom w:val="none" w:sz="0" w:space="0" w:color="auto"/>
            <w:right w:val="none" w:sz="0" w:space="0" w:color="auto"/>
          </w:divBdr>
        </w:div>
        <w:div w:id="1365788914">
          <w:marLeft w:val="480"/>
          <w:marRight w:val="0"/>
          <w:marTop w:val="0"/>
          <w:marBottom w:val="0"/>
          <w:divBdr>
            <w:top w:val="none" w:sz="0" w:space="0" w:color="auto"/>
            <w:left w:val="none" w:sz="0" w:space="0" w:color="auto"/>
            <w:bottom w:val="none" w:sz="0" w:space="0" w:color="auto"/>
            <w:right w:val="none" w:sz="0" w:space="0" w:color="auto"/>
          </w:divBdr>
        </w:div>
        <w:div w:id="139543278">
          <w:marLeft w:val="480"/>
          <w:marRight w:val="0"/>
          <w:marTop w:val="0"/>
          <w:marBottom w:val="0"/>
          <w:divBdr>
            <w:top w:val="none" w:sz="0" w:space="0" w:color="auto"/>
            <w:left w:val="none" w:sz="0" w:space="0" w:color="auto"/>
            <w:bottom w:val="none" w:sz="0" w:space="0" w:color="auto"/>
            <w:right w:val="none" w:sz="0" w:space="0" w:color="auto"/>
          </w:divBdr>
        </w:div>
        <w:div w:id="913273654">
          <w:marLeft w:val="480"/>
          <w:marRight w:val="0"/>
          <w:marTop w:val="0"/>
          <w:marBottom w:val="0"/>
          <w:divBdr>
            <w:top w:val="none" w:sz="0" w:space="0" w:color="auto"/>
            <w:left w:val="none" w:sz="0" w:space="0" w:color="auto"/>
            <w:bottom w:val="none" w:sz="0" w:space="0" w:color="auto"/>
            <w:right w:val="none" w:sz="0" w:space="0" w:color="auto"/>
          </w:divBdr>
        </w:div>
        <w:div w:id="2123919338">
          <w:marLeft w:val="480"/>
          <w:marRight w:val="0"/>
          <w:marTop w:val="0"/>
          <w:marBottom w:val="0"/>
          <w:divBdr>
            <w:top w:val="none" w:sz="0" w:space="0" w:color="auto"/>
            <w:left w:val="none" w:sz="0" w:space="0" w:color="auto"/>
            <w:bottom w:val="none" w:sz="0" w:space="0" w:color="auto"/>
            <w:right w:val="none" w:sz="0" w:space="0" w:color="auto"/>
          </w:divBdr>
        </w:div>
        <w:div w:id="6753602">
          <w:marLeft w:val="480"/>
          <w:marRight w:val="0"/>
          <w:marTop w:val="0"/>
          <w:marBottom w:val="0"/>
          <w:divBdr>
            <w:top w:val="none" w:sz="0" w:space="0" w:color="auto"/>
            <w:left w:val="none" w:sz="0" w:space="0" w:color="auto"/>
            <w:bottom w:val="none" w:sz="0" w:space="0" w:color="auto"/>
            <w:right w:val="none" w:sz="0" w:space="0" w:color="auto"/>
          </w:divBdr>
        </w:div>
        <w:div w:id="454327959">
          <w:marLeft w:val="480"/>
          <w:marRight w:val="0"/>
          <w:marTop w:val="0"/>
          <w:marBottom w:val="0"/>
          <w:divBdr>
            <w:top w:val="none" w:sz="0" w:space="0" w:color="auto"/>
            <w:left w:val="none" w:sz="0" w:space="0" w:color="auto"/>
            <w:bottom w:val="none" w:sz="0" w:space="0" w:color="auto"/>
            <w:right w:val="none" w:sz="0" w:space="0" w:color="auto"/>
          </w:divBdr>
        </w:div>
        <w:div w:id="474839328">
          <w:marLeft w:val="480"/>
          <w:marRight w:val="0"/>
          <w:marTop w:val="0"/>
          <w:marBottom w:val="0"/>
          <w:divBdr>
            <w:top w:val="none" w:sz="0" w:space="0" w:color="auto"/>
            <w:left w:val="none" w:sz="0" w:space="0" w:color="auto"/>
            <w:bottom w:val="none" w:sz="0" w:space="0" w:color="auto"/>
            <w:right w:val="none" w:sz="0" w:space="0" w:color="auto"/>
          </w:divBdr>
        </w:div>
        <w:div w:id="1905604606">
          <w:marLeft w:val="480"/>
          <w:marRight w:val="0"/>
          <w:marTop w:val="0"/>
          <w:marBottom w:val="0"/>
          <w:divBdr>
            <w:top w:val="none" w:sz="0" w:space="0" w:color="auto"/>
            <w:left w:val="none" w:sz="0" w:space="0" w:color="auto"/>
            <w:bottom w:val="none" w:sz="0" w:space="0" w:color="auto"/>
            <w:right w:val="none" w:sz="0" w:space="0" w:color="auto"/>
          </w:divBdr>
        </w:div>
        <w:div w:id="749615387">
          <w:marLeft w:val="480"/>
          <w:marRight w:val="0"/>
          <w:marTop w:val="0"/>
          <w:marBottom w:val="0"/>
          <w:divBdr>
            <w:top w:val="none" w:sz="0" w:space="0" w:color="auto"/>
            <w:left w:val="none" w:sz="0" w:space="0" w:color="auto"/>
            <w:bottom w:val="none" w:sz="0" w:space="0" w:color="auto"/>
            <w:right w:val="none" w:sz="0" w:space="0" w:color="auto"/>
          </w:divBdr>
        </w:div>
        <w:div w:id="1380664393">
          <w:marLeft w:val="480"/>
          <w:marRight w:val="0"/>
          <w:marTop w:val="0"/>
          <w:marBottom w:val="0"/>
          <w:divBdr>
            <w:top w:val="none" w:sz="0" w:space="0" w:color="auto"/>
            <w:left w:val="none" w:sz="0" w:space="0" w:color="auto"/>
            <w:bottom w:val="none" w:sz="0" w:space="0" w:color="auto"/>
            <w:right w:val="none" w:sz="0" w:space="0" w:color="auto"/>
          </w:divBdr>
        </w:div>
        <w:div w:id="935400343">
          <w:marLeft w:val="480"/>
          <w:marRight w:val="0"/>
          <w:marTop w:val="0"/>
          <w:marBottom w:val="0"/>
          <w:divBdr>
            <w:top w:val="none" w:sz="0" w:space="0" w:color="auto"/>
            <w:left w:val="none" w:sz="0" w:space="0" w:color="auto"/>
            <w:bottom w:val="none" w:sz="0" w:space="0" w:color="auto"/>
            <w:right w:val="none" w:sz="0" w:space="0" w:color="auto"/>
          </w:divBdr>
        </w:div>
        <w:div w:id="614872447">
          <w:marLeft w:val="480"/>
          <w:marRight w:val="0"/>
          <w:marTop w:val="0"/>
          <w:marBottom w:val="0"/>
          <w:divBdr>
            <w:top w:val="none" w:sz="0" w:space="0" w:color="auto"/>
            <w:left w:val="none" w:sz="0" w:space="0" w:color="auto"/>
            <w:bottom w:val="none" w:sz="0" w:space="0" w:color="auto"/>
            <w:right w:val="none" w:sz="0" w:space="0" w:color="auto"/>
          </w:divBdr>
        </w:div>
        <w:div w:id="1907954077">
          <w:marLeft w:val="480"/>
          <w:marRight w:val="0"/>
          <w:marTop w:val="0"/>
          <w:marBottom w:val="0"/>
          <w:divBdr>
            <w:top w:val="none" w:sz="0" w:space="0" w:color="auto"/>
            <w:left w:val="none" w:sz="0" w:space="0" w:color="auto"/>
            <w:bottom w:val="none" w:sz="0" w:space="0" w:color="auto"/>
            <w:right w:val="none" w:sz="0" w:space="0" w:color="auto"/>
          </w:divBdr>
        </w:div>
        <w:div w:id="1238981054">
          <w:marLeft w:val="480"/>
          <w:marRight w:val="0"/>
          <w:marTop w:val="0"/>
          <w:marBottom w:val="0"/>
          <w:divBdr>
            <w:top w:val="none" w:sz="0" w:space="0" w:color="auto"/>
            <w:left w:val="none" w:sz="0" w:space="0" w:color="auto"/>
            <w:bottom w:val="none" w:sz="0" w:space="0" w:color="auto"/>
            <w:right w:val="none" w:sz="0" w:space="0" w:color="auto"/>
          </w:divBdr>
        </w:div>
        <w:div w:id="1952274316">
          <w:marLeft w:val="480"/>
          <w:marRight w:val="0"/>
          <w:marTop w:val="0"/>
          <w:marBottom w:val="0"/>
          <w:divBdr>
            <w:top w:val="none" w:sz="0" w:space="0" w:color="auto"/>
            <w:left w:val="none" w:sz="0" w:space="0" w:color="auto"/>
            <w:bottom w:val="none" w:sz="0" w:space="0" w:color="auto"/>
            <w:right w:val="none" w:sz="0" w:space="0" w:color="auto"/>
          </w:divBdr>
        </w:div>
        <w:div w:id="759260326">
          <w:marLeft w:val="480"/>
          <w:marRight w:val="0"/>
          <w:marTop w:val="0"/>
          <w:marBottom w:val="0"/>
          <w:divBdr>
            <w:top w:val="none" w:sz="0" w:space="0" w:color="auto"/>
            <w:left w:val="none" w:sz="0" w:space="0" w:color="auto"/>
            <w:bottom w:val="none" w:sz="0" w:space="0" w:color="auto"/>
            <w:right w:val="none" w:sz="0" w:space="0" w:color="auto"/>
          </w:divBdr>
        </w:div>
        <w:div w:id="1235237132">
          <w:marLeft w:val="480"/>
          <w:marRight w:val="0"/>
          <w:marTop w:val="0"/>
          <w:marBottom w:val="0"/>
          <w:divBdr>
            <w:top w:val="none" w:sz="0" w:space="0" w:color="auto"/>
            <w:left w:val="none" w:sz="0" w:space="0" w:color="auto"/>
            <w:bottom w:val="none" w:sz="0" w:space="0" w:color="auto"/>
            <w:right w:val="none" w:sz="0" w:space="0" w:color="auto"/>
          </w:divBdr>
        </w:div>
        <w:div w:id="482503185">
          <w:marLeft w:val="480"/>
          <w:marRight w:val="0"/>
          <w:marTop w:val="0"/>
          <w:marBottom w:val="0"/>
          <w:divBdr>
            <w:top w:val="none" w:sz="0" w:space="0" w:color="auto"/>
            <w:left w:val="none" w:sz="0" w:space="0" w:color="auto"/>
            <w:bottom w:val="none" w:sz="0" w:space="0" w:color="auto"/>
            <w:right w:val="none" w:sz="0" w:space="0" w:color="auto"/>
          </w:divBdr>
        </w:div>
        <w:div w:id="1177646780">
          <w:marLeft w:val="480"/>
          <w:marRight w:val="0"/>
          <w:marTop w:val="0"/>
          <w:marBottom w:val="0"/>
          <w:divBdr>
            <w:top w:val="none" w:sz="0" w:space="0" w:color="auto"/>
            <w:left w:val="none" w:sz="0" w:space="0" w:color="auto"/>
            <w:bottom w:val="none" w:sz="0" w:space="0" w:color="auto"/>
            <w:right w:val="none" w:sz="0" w:space="0" w:color="auto"/>
          </w:divBdr>
        </w:div>
        <w:div w:id="1027490759">
          <w:marLeft w:val="480"/>
          <w:marRight w:val="0"/>
          <w:marTop w:val="0"/>
          <w:marBottom w:val="0"/>
          <w:divBdr>
            <w:top w:val="none" w:sz="0" w:space="0" w:color="auto"/>
            <w:left w:val="none" w:sz="0" w:space="0" w:color="auto"/>
            <w:bottom w:val="none" w:sz="0" w:space="0" w:color="auto"/>
            <w:right w:val="none" w:sz="0" w:space="0" w:color="auto"/>
          </w:divBdr>
        </w:div>
        <w:div w:id="1343556432">
          <w:marLeft w:val="480"/>
          <w:marRight w:val="0"/>
          <w:marTop w:val="0"/>
          <w:marBottom w:val="0"/>
          <w:divBdr>
            <w:top w:val="none" w:sz="0" w:space="0" w:color="auto"/>
            <w:left w:val="none" w:sz="0" w:space="0" w:color="auto"/>
            <w:bottom w:val="none" w:sz="0" w:space="0" w:color="auto"/>
            <w:right w:val="none" w:sz="0" w:space="0" w:color="auto"/>
          </w:divBdr>
        </w:div>
        <w:div w:id="55710070">
          <w:marLeft w:val="480"/>
          <w:marRight w:val="0"/>
          <w:marTop w:val="0"/>
          <w:marBottom w:val="0"/>
          <w:divBdr>
            <w:top w:val="none" w:sz="0" w:space="0" w:color="auto"/>
            <w:left w:val="none" w:sz="0" w:space="0" w:color="auto"/>
            <w:bottom w:val="none" w:sz="0" w:space="0" w:color="auto"/>
            <w:right w:val="none" w:sz="0" w:space="0" w:color="auto"/>
          </w:divBdr>
        </w:div>
        <w:div w:id="2080899141">
          <w:marLeft w:val="480"/>
          <w:marRight w:val="0"/>
          <w:marTop w:val="0"/>
          <w:marBottom w:val="0"/>
          <w:divBdr>
            <w:top w:val="none" w:sz="0" w:space="0" w:color="auto"/>
            <w:left w:val="none" w:sz="0" w:space="0" w:color="auto"/>
            <w:bottom w:val="none" w:sz="0" w:space="0" w:color="auto"/>
            <w:right w:val="none" w:sz="0" w:space="0" w:color="auto"/>
          </w:divBdr>
        </w:div>
        <w:div w:id="1448767395">
          <w:marLeft w:val="480"/>
          <w:marRight w:val="0"/>
          <w:marTop w:val="0"/>
          <w:marBottom w:val="0"/>
          <w:divBdr>
            <w:top w:val="none" w:sz="0" w:space="0" w:color="auto"/>
            <w:left w:val="none" w:sz="0" w:space="0" w:color="auto"/>
            <w:bottom w:val="none" w:sz="0" w:space="0" w:color="auto"/>
            <w:right w:val="none" w:sz="0" w:space="0" w:color="auto"/>
          </w:divBdr>
        </w:div>
        <w:div w:id="1738820874">
          <w:marLeft w:val="480"/>
          <w:marRight w:val="0"/>
          <w:marTop w:val="0"/>
          <w:marBottom w:val="0"/>
          <w:divBdr>
            <w:top w:val="none" w:sz="0" w:space="0" w:color="auto"/>
            <w:left w:val="none" w:sz="0" w:space="0" w:color="auto"/>
            <w:bottom w:val="none" w:sz="0" w:space="0" w:color="auto"/>
            <w:right w:val="none" w:sz="0" w:space="0" w:color="auto"/>
          </w:divBdr>
        </w:div>
        <w:div w:id="714425517">
          <w:marLeft w:val="480"/>
          <w:marRight w:val="0"/>
          <w:marTop w:val="0"/>
          <w:marBottom w:val="0"/>
          <w:divBdr>
            <w:top w:val="none" w:sz="0" w:space="0" w:color="auto"/>
            <w:left w:val="none" w:sz="0" w:space="0" w:color="auto"/>
            <w:bottom w:val="none" w:sz="0" w:space="0" w:color="auto"/>
            <w:right w:val="none" w:sz="0" w:space="0" w:color="auto"/>
          </w:divBdr>
        </w:div>
        <w:div w:id="1214776145">
          <w:marLeft w:val="480"/>
          <w:marRight w:val="0"/>
          <w:marTop w:val="0"/>
          <w:marBottom w:val="0"/>
          <w:divBdr>
            <w:top w:val="none" w:sz="0" w:space="0" w:color="auto"/>
            <w:left w:val="none" w:sz="0" w:space="0" w:color="auto"/>
            <w:bottom w:val="none" w:sz="0" w:space="0" w:color="auto"/>
            <w:right w:val="none" w:sz="0" w:space="0" w:color="auto"/>
          </w:divBdr>
        </w:div>
        <w:div w:id="912399341">
          <w:marLeft w:val="480"/>
          <w:marRight w:val="0"/>
          <w:marTop w:val="0"/>
          <w:marBottom w:val="0"/>
          <w:divBdr>
            <w:top w:val="none" w:sz="0" w:space="0" w:color="auto"/>
            <w:left w:val="none" w:sz="0" w:space="0" w:color="auto"/>
            <w:bottom w:val="none" w:sz="0" w:space="0" w:color="auto"/>
            <w:right w:val="none" w:sz="0" w:space="0" w:color="auto"/>
          </w:divBdr>
        </w:div>
        <w:div w:id="1914731321">
          <w:marLeft w:val="480"/>
          <w:marRight w:val="0"/>
          <w:marTop w:val="0"/>
          <w:marBottom w:val="0"/>
          <w:divBdr>
            <w:top w:val="none" w:sz="0" w:space="0" w:color="auto"/>
            <w:left w:val="none" w:sz="0" w:space="0" w:color="auto"/>
            <w:bottom w:val="none" w:sz="0" w:space="0" w:color="auto"/>
            <w:right w:val="none" w:sz="0" w:space="0" w:color="auto"/>
          </w:divBdr>
        </w:div>
        <w:div w:id="1991711735">
          <w:marLeft w:val="480"/>
          <w:marRight w:val="0"/>
          <w:marTop w:val="0"/>
          <w:marBottom w:val="0"/>
          <w:divBdr>
            <w:top w:val="none" w:sz="0" w:space="0" w:color="auto"/>
            <w:left w:val="none" w:sz="0" w:space="0" w:color="auto"/>
            <w:bottom w:val="none" w:sz="0" w:space="0" w:color="auto"/>
            <w:right w:val="none" w:sz="0" w:space="0" w:color="auto"/>
          </w:divBdr>
        </w:div>
        <w:div w:id="1897662712">
          <w:marLeft w:val="480"/>
          <w:marRight w:val="0"/>
          <w:marTop w:val="0"/>
          <w:marBottom w:val="0"/>
          <w:divBdr>
            <w:top w:val="none" w:sz="0" w:space="0" w:color="auto"/>
            <w:left w:val="none" w:sz="0" w:space="0" w:color="auto"/>
            <w:bottom w:val="none" w:sz="0" w:space="0" w:color="auto"/>
            <w:right w:val="none" w:sz="0" w:space="0" w:color="auto"/>
          </w:divBdr>
        </w:div>
        <w:div w:id="732705567">
          <w:marLeft w:val="480"/>
          <w:marRight w:val="0"/>
          <w:marTop w:val="0"/>
          <w:marBottom w:val="0"/>
          <w:divBdr>
            <w:top w:val="none" w:sz="0" w:space="0" w:color="auto"/>
            <w:left w:val="none" w:sz="0" w:space="0" w:color="auto"/>
            <w:bottom w:val="none" w:sz="0" w:space="0" w:color="auto"/>
            <w:right w:val="none" w:sz="0" w:space="0" w:color="auto"/>
          </w:divBdr>
        </w:div>
        <w:div w:id="898591851">
          <w:marLeft w:val="480"/>
          <w:marRight w:val="0"/>
          <w:marTop w:val="0"/>
          <w:marBottom w:val="0"/>
          <w:divBdr>
            <w:top w:val="none" w:sz="0" w:space="0" w:color="auto"/>
            <w:left w:val="none" w:sz="0" w:space="0" w:color="auto"/>
            <w:bottom w:val="none" w:sz="0" w:space="0" w:color="auto"/>
            <w:right w:val="none" w:sz="0" w:space="0" w:color="auto"/>
          </w:divBdr>
        </w:div>
      </w:divsChild>
    </w:div>
    <w:div w:id="1585995923">
      <w:bodyDiv w:val="1"/>
      <w:marLeft w:val="0"/>
      <w:marRight w:val="0"/>
      <w:marTop w:val="0"/>
      <w:marBottom w:val="0"/>
      <w:divBdr>
        <w:top w:val="none" w:sz="0" w:space="0" w:color="auto"/>
        <w:left w:val="none" w:sz="0" w:space="0" w:color="auto"/>
        <w:bottom w:val="none" w:sz="0" w:space="0" w:color="auto"/>
        <w:right w:val="none" w:sz="0" w:space="0" w:color="auto"/>
      </w:divBdr>
    </w:div>
    <w:div w:id="1588809663">
      <w:bodyDiv w:val="1"/>
      <w:marLeft w:val="0"/>
      <w:marRight w:val="0"/>
      <w:marTop w:val="0"/>
      <w:marBottom w:val="0"/>
      <w:divBdr>
        <w:top w:val="none" w:sz="0" w:space="0" w:color="auto"/>
        <w:left w:val="none" w:sz="0" w:space="0" w:color="auto"/>
        <w:bottom w:val="none" w:sz="0" w:space="0" w:color="auto"/>
        <w:right w:val="none" w:sz="0" w:space="0" w:color="auto"/>
      </w:divBdr>
    </w:div>
    <w:div w:id="1588921560">
      <w:bodyDiv w:val="1"/>
      <w:marLeft w:val="0"/>
      <w:marRight w:val="0"/>
      <w:marTop w:val="0"/>
      <w:marBottom w:val="0"/>
      <w:divBdr>
        <w:top w:val="none" w:sz="0" w:space="0" w:color="auto"/>
        <w:left w:val="none" w:sz="0" w:space="0" w:color="auto"/>
        <w:bottom w:val="none" w:sz="0" w:space="0" w:color="auto"/>
        <w:right w:val="none" w:sz="0" w:space="0" w:color="auto"/>
      </w:divBdr>
    </w:div>
    <w:div w:id="1590506591">
      <w:bodyDiv w:val="1"/>
      <w:marLeft w:val="0"/>
      <w:marRight w:val="0"/>
      <w:marTop w:val="0"/>
      <w:marBottom w:val="0"/>
      <w:divBdr>
        <w:top w:val="none" w:sz="0" w:space="0" w:color="auto"/>
        <w:left w:val="none" w:sz="0" w:space="0" w:color="auto"/>
        <w:bottom w:val="none" w:sz="0" w:space="0" w:color="auto"/>
        <w:right w:val="none" w:sz="0" w:space="0" w:color="auto"/>
      </w:divBdr>
    </w:div>
    <w:div w:id="1591281189">
      <w:bodyDiv w:val="1"/>
      <w:marLeft w:val="0"/>
      <w:marRight w:val="0"/>
      <w:marTop w:val="0"/>
      <w:marBottom w:val="0"/>
      <w:divBdr>
        <w:top w:val="none" w:sz="0" w:space="0" w:color="auto"/>
        <w:left w:val="none" w:sz="0" w:space="0" w:color="auto"/>
        <w:bottom w:val="none" w:sz="0" w:space="0" w:color="auto"/>
        <w:right w:val="none" w:sz="0" w:space="0" w:color="auto"/>
      </w:divBdr>
    </w:div>
    <w:div w:id="1592155102">
      <w:bodyDiv w:val="1"/>
      <w:marLeft w:val="0"/>
      <w:marRight w:val="0"/>
      <w:marTop w:val="0"/>
      <w:marBottom w:val="0"/>
      <w:divBdr>
        <w:top w:val="none" w:sz="0" w:space="0" w:color="auto"/>
        <w:left w:val="none" w:sz="0" w:space="0" w:color="auto"/>
        <w:bottom w:val="none" w:sz="0" w:space="0" w:color="auto"/>
        <w:right w:val="none" w:sz="0" w:space="0" w:color="auto"/>
      </w:divBdr>
    </w:div>
    <w:div w:id="1593657810">
      <w:bodyDiv w:val="1"/>
      <w:marLeft w:val="0"/>
      <w:marRight w:val="0"/>
      <w:marTop w:val="0"/>
      <w:marBottom w:val="0"/>
      <w:divBdr>
        <w:top w:val="none" w:sz="0" w:space="0" w:color="auto"/>
        <w:left w:val="none" w:sz="0" w:space="0" w:color="auto"/>
        <w:bottom w:val="none" w:sz="0" w:space="0" w:color="auto"/>
        <w:right w:val="none" w:sz="0" w:space="0" w:color="auto"/>
      </w:divBdr>
    </w:div>
    <w:div w:id="1593776033">
      <w:bodyDiv w:val="1"/>
      <w:marLeft w:val="0"/>
      <w:marRight w:val="0"/>
      <w:marTop w:val="0"/>
      <w:marBottom w:val="0"/>
      <w:divBdr>
        <w:top w:val="none" w:sz="0" w:space="0" w:color="auto"/>
        <w:left w:val="none" w:sz="0" w:space="0" w:color="auto"/>
        <w:bottom w:val="none" w:sz="0" w:space="0" w:color="auto"/>
        <w:right w:val="none" w:sz="0" w:space="0" w:color="auto"/>
      </w:divBdr>
    </w:div>
    <w:div w:id="1596016383">
      <w:bodyDiv w:val="1"/>
      <w:marLeft w:val="0"/>
      <w:marRight w:val="0"/>
      <w:marTop w:val="0"/>
      <w:marBottom w:val="0"/>
      <w:divBdr>
        <w:top w:val="none" w:sz="0" w:space="0" w:color="auto"/>
        <w:left w:val="none" w:sz="0" w:space="0" w:color="auto"/>
        <w:bottom w:val="none" w:sz="0" w:space="0" w:color="auto"/>
        <w:right w:val="none" w:sz="0" w:space="0" w:color="auto"/>
      </w:divBdr>
    </w:div>
    <w:div w:id="1597056409">
      <w:bodyDiv w:val="1"/>
      <w:marLeft w:val="0"/>
      <w:marRight w:val="0"/>
      <w:marTop w:val="0"/>
      <w:marBottom w:val="0"/>
      <w:divBdr>
        <w:top w:val="none" w:sz="0" w:space="0" w:color="auto"/>
        <w:left w:val="none" w:sz="0" w:space="0" w:color="auto"/>
        <w:bottom w:val="none" w:sz="0" w:space="0" w:color="auto"/>
        <w:right w:val="none" w:sz="0" w:space="0" w:color="auto"/>
      </w:divBdr>
    </w:div>
    <w:div w:id="1597249782">
      <w:bodyDiv w:val="1"/>
      <w:marLeft w:val="0"/>
      <w:marRight w:val="0"/>
      <w:marTop w:val="0"/>
      <w:marBottom w:val="0"/>
      <w:divBdr>
        <w:top w:val="none" w:sz="0" w:space="0" w:color="auto"/>
        <w:left w:val="none" w:sz="0" w:space="0" w:color="auto"/>
        <w:bottom w:val="none" w:sz="0" w:space="0" w:color="auto"/>
        <w:right w:val="none" w:sz="0" w:space="0" w:color="auto"/>
      </w:divBdr>
      <w:divsChild>
        <w:div w:id="1912428206">
          <w:marLeft w:val="480"/>
          <w:marRight w:val="0"/>
          <w:marTop w:val="0"/>
          <w:marBottom w:val="0"/>
          <w:divBdr>
            <w:top w:val="none" w:sz="0" w:space="0" w:color="auto"/>
            <w:left w:val="none" w:sz="0" w:space="0" w:color="auto"/>
            <w:bottom w:val="none" w:sz="0" w:space="0" w:color="auto"/>
            <w:right w:val="none" w:sz="0" w:space="0" w:color="auto"/>
          </w:divBdr>
        </w:div>
        <w:div w:id="1912612710">
          <w:marLeft w:val="480"/>
          <w:marRight w:val="0"/>
          <w:marTop w:val="0"/>
          <w:marBottom w:val="0"/>
          <w:divBdr>
            <w:top w:val="none" w:sz="0" w:space="0" w:color="auto"/>
            <w:left w:val="none" w:sz="0" w:space="0" w:color="auto"/>
            <w:bottom w:val="none" w:sz="0" w:space="0" w:color="auto"/>
            <w:right w:val="none" w:sz="0" w:space="0" w:color="auto"/>
          </w:divBdr>
        </w:div>
        <w:div w:id="1969970478">
          <w:marLeft w:val="480"/>
          <w:marRight w:val="0"/>
          <w:marTop w:val="0"/>
          <w:marBottom w:val="0"/>
          <w:divBdr>
            <w:top w:val="none" w:sz="0" w:space="0" w:color="auto"/>
            <w:left w:val="none" w:sz="0" w:space="0" w:color="auto"/>
            <w:bottom w:val="none" w:sz="0" w:space="0" w:color="auto"/>
            <w:right w:val="none" w:sz="0" w:space="0" w:color="auto"/>
          </w:divBdr>
        </w:div>
        <w:div w:id="1688486866">
          <w:marLeft w:val="480"/>
          <w:marRight w:val="0"/>
          <w:marTop w:val="0"/>
          <w:marBottom w:val="0"/>
          <w:divBdr>
            <w:top w:val="none" w:sz="0" w:space="0" w:color="auto"/>
            <w:left w:val="none" w:sz="0" w:space="0" w:color="auto"/>
            <w:bottom w:val="none" w:sz="0" w:space="0" w:color="auto"/>
            <w:right w:val="none" w:sz="0" w:space="0" w:color="auto"/>
          </w:divBdr>
        </w:div>
        <w:div w:id="1945727619">
          <w:marLeft w:val="480"/>
          <w:marRight w:val="0"/>
          <w:marTop w:val="0"/>
          <w:marBottom w:val="0"/>
          <w:divBdr>
            <w:top w:val="none" w:sz="0" w:space="0" w:color="auto"/>
            <w:left w:val="none" w:sz="0" w:space="0" w:color="auto"/>
            <w:bottom w:val="none" w:sz="0" w:space="0" w:color="auto"/>
            <w:right w:val="none" w:sz="0" w:space="0" w:color="auto"/>
          </w:divBdr>
        </w:div>
        <w:div w:id="763309053">
          <w:marLeft w:val="480"/>
          <w:marRight w:val="0"/>
          <w:marTop w:val="0"/>
          <w:marBottom w:val="0"/>
          <w:divBdr>
            <w:top w:val="none" w:sz="0" w:space="0" w:color="auto"/>
            <w:left w:val="none" w:sz="0" w:space="0" w:color="auto"/>
            <w:bottom w:val="none" w:sz="0" w:space="0" w:color="auto"/>
            <w:right w:val="none" w:sz="0" w:space="0" w:color="auto"/>
          </w:divBdr>
        </w:div>
        <w:div w:id="500855070">
          <w:marLeft w:val="480"/>
          <w:marRight w:val="0"/>
          <w:marTop w:val="0"/>
          <w:marBottom w:val="0"/>
          <w:divBdr>
            <w:top w:val="none" w:sz="0" w:space="0" w:color="auto"/>
            <w:left w:val="none" w:sz="0" w:space="0" w:color="auto"/>
            <w:bottom w:val="none" w:sz="0" w:space="0" w:color="auto"/>
            <w:right w:val="none" w:sz="0" w:space="0" w:color="auto"/>
          </w:divBdr>
        </w:div>
        <w:div w:id="763263684">
          <w:marLeft w:val="480"/>
          <w:marRight w:val="0"/>
          <w:marTop w:val="0"/>
          <w:marBottom w:val="0"/>
          <w:divBdr>
            <w:top w:val="none" w:sz="0" w:space="0" w:color="auto"/>
            <w:left w:val="none" w:sz="0" w:space="0" w:color="auto"/>
            <w:bottom w:val="none" w:sz="0" w:space="0" w:color="auto"/>
            <w:right w:val="none" w:sz="0" w:space="0" w:color="auto"/>
          </w:divBdr>
        </w:div>
        <w:div w:id="1461874784">
          <w:marLeft w:val="480"/>
          <w:marRight w:val="0"/>
          <w:marTop w:val="0"/>
          <w:marBottom w:val="0"/>
          <w:divBdr>
            <w:top w:val="none" w:sz="0" w:space="0" w:color="auto"/>
            <w:left w:val="none" w:sz="0" w:space="0" w:color="auto"/>
            <w:bottom w:val="none" w:sz="0" w:space="0" w:color="auto"/>
            <w:right w:val="none" w:sz="0" w:space="0" w:color="auto"/>
          </w:divBdr>
        </w:div>
        <w:div w:id="971908194">
          <w:marLeft w:val="480"/>
          <w:marRight w:val="0"/>
          <w:marTop w:val="0"/>
          <w:marBottom w:val="0"/>
          <w:divBdr>
            <w:top w:val="none" w:sz="0" w:space="0" w:color="auto"/>
            <w:left w:val="none" w:sz="0" w:space="0" w:color="auto"/>
            <w:bottom w:val="none" w:sz="0" w:space="0" w:color="auto"/>
            <w:right w:val="none" w:sz="0" w:space="0" w:color="auto"/>
          </w:divBdr>
        </w:div>
        <w:div w:id="1183206875">
          <w:marLeft w:val="480"/>
          <w:marRight w:val="0"/>
          <w:marTop w:val="0"/>
          <w:marBottom w:val="0"/>
          <w:divBdr>
            <w:top w:val="none" w:sz="0" w:space="0" w:color="auto"/>
            <w:left w:val="none" w:sz="0" w:space="0" w:color="auto"/>
            <w:bottom w:val="none" w:sz="0" w:space="0" w:color="auto"/>
            <w:right w:val="none" w:sz="0" w:space="0" w:color="auto"/>
          </w:divBdr>
        </w:div>
        <w:div w:id="1734085081">
          <w:marLeft w:val="480"/>
          <w:marRight w:val="0"/>
          <w:marTop w:val="0"/>
          <w:marBottom w:val="0"/>
          <w:divBdr>
            <w:top w:val="none" w:sz="0" w:space="0" w:color="auto"/>
            <w:left w:val="none" w:sz="0" w:space="0" w:color="auto"/>
            <w:bottom w:val="none" w:sz="0" w:space="0" w:color="auto"/>
            <w:right w:val="none" w:sz="0" w:space="0" w:color="auto"/>
          </w:divBdr>
        </w:div>
        <w:div w:id="1445150262">
          <w:marLeft w:val="480"/>
          <w:marRight w:val="0"/>
          <w:marTop w:val="0"/>
          <w:marBottom w:val="0"/>
          <w:divBdr>
            <w:top w:val="none" w:sz="0" w:space="0" w:color="auto"/>
            <w:left w:val="none" w:sz="0" w:space="0" w:color="auto"/>
            <w:bottom w:val="none" w:sz="0" w:space="0" w:color="auto"/>
            <w:right w:val="none" w:sz="0" w:space="0" w:color="auto"/>
          </w:divBdr>
        </w:div>
        <w:div w:id="1041128367">
          <w:marLeft w:val="480"/>
          <w:marRight w:val="0"/>
          <w:marTop w:val="0"/>
          <w:marBottom w:val="0"/>
          <w:divBdr>
            <w:top w:val="none" w:sz="0" w:space="0" w:color="auto"/>
            <w:left w:val="none" w:sz="0" w:space="0" w:color="auto"/>
            <w:bottom w:val="none" w:sz="0" w:space="0" w:color="auto"/>
            <w:right w:val="none" w:sz="0" w:space="0" w:color="auto"/>
          </w:divBdr>
        </w:div>
        <w:div w:id="1884368757">
          <w:marLeft w:val="480"/>
          <w:marRight w:val="0"/>
          <w:marTop w:val="0"/>
          <w:marBottom w:val="0"/>
          <w:divBdr>
            <w:top w:val="none" w:sz="0" w:space="0" w:color="auto"/>
            <w:left w:val="none" w:sz="0" w:space="0" w:color="auto"/>
            <w:bottom w:val="none" w:sz="0" w:space="0" w:color="auto"/>
            <w:right w:val="none" w:sz="0" w:space="0" w:color="auto"/>
          </w:divBdr>
        </w:div>
        <w:div w:id="951012522">
          <w:marLeft w:val="480"/>
          <w:marRight w:val="0"/>
          <w:marTop w:val="0"/>
          <w:marBottom w:val="0"/>
          <w:divBdr>
            <w:top w:val="none" w:sz="0" w:space="0" w:color="auto"/>
            <w:left w:val="none" w:sz="0" w:space="0" w:color="auto"/>
            <w:bottom w:val="none" w:sz="0" w:space="0" w:color="auto"/>
            <w:right w:val="none" w:sz="0" w:space="0" w:color="auto"/>
          </w:divBdr>
        </w:div>
        <w:div w:id="982272977">
          <w:marLeft w:val="480"/>
          <w:marRight w:val="0"/>
          <w:marTop w:val="0"/>
          <w:marBottom w:val="0"/>
          <w:divBdr>
            <w:top w:val="none" w:sz="0" w:space="0" w:color="auto"/>
            <w:left w:val="none" w:sz="0" w:space="0" w:color="auto"/>
            <w:bottom w:val="none" w:sz="0" w:space="0" w:color="auto"/>
            <w:right w:val="none" w:sz="0" w:space="0" w:color="auto"/>
          </w:divBdr>
        </w:div>
        <w:div w:id="1118110594">
          <w:marLeft w:val="480"/>
          <w:marRight w:val="0"/>
          <w:marTop w:val="0"/>
          <w:marBottom w:val="0"/>
          <w:divBdr>
            <w:top w:val="none" w:sz="0" w:space="0" w:color="auto"/>
            <w:left w:val="none" w:sz="0" w:space="0" w:color="auto"/>
            <w:bottom w:val="none" w:sz="0" w:space="0" w:color="auto"/>
            <w:right w:val="none" w:sz="0" w:space="0" w:color="auto"/>
          </w:divBdr>
        </w:div>
        <w:div w:id="469596603">
          <w:marLeft w:val="480"/>
          <w:marRight w:val="0"/>
          <w:marTop w:val="0"/>
          <w:marBottom w:val="0"/>
          <w:divBdr>
            <w:top w:val="none" w:sz="0" w:space="0" w:color="auto"/>
            <w:left w:val="none" w:sz="0" w:space="0" w:color="auto"/>
            <w:bottom w:val="none" w:sz="0" w:space="0" w:color="auto"/>
            <w:right w:val="none" w:sz="0" w:space="0" w:color="auto"/>
          </w:divBdr>
        </w:div>
        <w:div w:id="477495640">
          <w:marLeft w:val="480"/>
          <w:marRight w:val="0"/>
          <w:marTop w:val="0"/>
          <w:marBottom w:val="0"/>
          <w:divBdr>
            <w:top w:val="none" w:sz="0" w:space="0" w:color="auto"/>
            <w:left w:val="none" w:sz="0" w:space="0" w:color="auto"/>
            <w:bottom w:val="none" w:sz="0" w:space="0" w:color="auto"/>
            <w:right w:val="none" w:sz="0" w:space="0" w:color="auto"/>
          </w:divBdr>
        </w:div>
        <w:div w:id="123666707">
          <w:marLeft w:val="480"/>
          <w:marRight w:val="0"/>
          <w:marTop w:val="0"/>
          <w:marBottom w:val="0"/>
          <w:divBdr>
            <w:top w:val="none" w:sz="0" w:space="0" w:color="auto"/>
            <w:left w:val="none" w:sz="0" w:space="0" w:color="auto"/>
            <w:bottom w:val="none" w:sz="0" w:space="0" w:color="auto"/>
            <w:right w:val="none" w:sz="0" w:space="0" w:color="auto"/>
          </w:divBdr>
        </w:div>
        <w:div w:id="1347826228">
          <w:marLeft w:val="480"/>
          <w:marRight w:val="0"/>
          <w:marTop w:val="0"/>
          <w:marBottom w:val="0"/>
          <w:divBdr>
            <w:top w:val="none" w:sz="0" w:space="0" w:color="auto"/>
            <w:left w:val="none" w:sz="0" w:space="0" w:color="auto"/>
            <w:bottom w:val="none" w:sz="0" w:space="0" w:color="auto"/>
            <w:right w:val="none" w:sz="0" w:space="0" w:color="auto"/>
          </w:divBdr>
        </w:div>
        <w:div w:id="37055788">
          <w:marLeft w:val="480"/>
          <w:marRight w:val="0"/>
          <w:marTop w:val="0"/>
          <w:marBottom w:val="0"/>
          <w:divBdr>
            <w:top w:val="none" w:sz="0" w:space="0" w:color="auto"/>
            <w:left w:val="none" w:sz="0" w:space="0" w:color="auto"/>
            <w:bottom w:val="none" w:sz="0" w:space="0" w:color="auto"/>
            <w:right w:val="none" w:sz="0" w:space="0" w:color="auto"/>
          </w:divBdr>
        </w:div>
        <w:div w:id="1252277410">
          <w:marLeft w:val="480"/>
          <w:marRight w:val="0"/>
          <w:marTop w:val="0"/>
          <w:marBottom w:val="0"/>
          <w:divBdr>
            <w:top w:val="none" w:sz="0" w:space="0" w:color="auto"/>
            <w:left w:val="none" w:sz="0" w:space="0" w:color="auto"/>
            <w:bottom w:val="none" w:sz="0" w:space="0" w:color="auto"/>
            <w:right w:val="none" w:sz="0" w:space="0" w:color="auto"/>
          </w:divBdr>
        </w:div>
        <w:div w:id="868757072">
          <w:marLeft w:val="480"/>
          <w:marRight w:val="0"/>
          <w:marTop w:val="0"/>
          <w:marBottom w:val="0"/>
          <w:divBdr>
            <w:top w:val="none" w:sz="0" w:space="0" w:color="auto"/>
            <w:left w:val="none" w:sz="0" w:space="0" w:color="auto"/>
            <w:bottom w:val="none" w:sz="0" w:space="0" w:color="auto"/>
            <w:right w:val="none" w:sz="0" w:space="0" w:color="auto"/>
          </w:divBdr>
        </w:div>
        <w:div w:id="1460369033">
          <w:marLeft w:val="480"/>
          <w:marRight w:val="0"/>
          <w:marTop w:val="0"/>
          <w:marBottom w:val="0"/>
          <w:divBdr>
            <w:top w:val="none" w:sz="0" w:space="0" w:color="auto"/>
            <w:left w:val="none" w:sz="0" w:space="0" w:color="auto"/>
            <w:bottom w:val="none" w:sz="0" w:space="0" w:color="auto"/>
            <w:right w:val="none" w:sz="0" w:space="0" w:color="auto"/>
          </w:divBdr>
        </w:div>
        <w:div w:id="445464761">
          <w:marLeft w:val="480"/>
          <w:marRight w:val="0"/>
          <w:marTop w:val="0"/>
          <w:marBottom w:val="0"/>
          <w:divBdr>
            <w:top w:val="none" w:sz="0" w:space="0" w:color="auto"/>
            <w:left w:val="none" w:sz="0" w:space="0" w:color="auto"/>
            <w:bottom w:val="none" w:sz="0" w:space="0" w:color="auto"/>
            <w:right w:val="none" w:sz="0" w:space="0" w:color="auto"/>
          </w:divBdr>
        </w:div>
        <w:div w:id="518277370">
          <w:marLeft w:val="480"/>
          <w:marRight w:val="0"/>
          <w:marTop w:val="0"/>
          <w:marBottom w:val="0"/>
          <w:divBdr>
            <w:top w:val="none" w:sz="0" w:space="0" w:color="auto"/>
            <w:left w:val="none" w:sz="0" w:space="0" w:color="auto"/>
            <w:bottom w:val="none" w:sz="0" w:space="0" w:color="auto"/>
            <w:right w:val="none" w:sz="0" w:space="0" w:color="auto"/>
          </w:divBdr>
        </w:div>
        <w:div w:id="1144279527">
          <w:marLeft w:val="480"/>
          <w:marRight w:val="0"/>
          <w:marTop w:val="0"/>
          <w:marBottom w:val="0"/>
          <w:divBdr>
            <w:top w:val="none" w:sz="0" w:space="0" w:color="auto"/>
            <w:left w:val="none" w:sz="0" w:space="0" w:color="auto"/>
            <w:bottom w:val="none" w:sz="0" w:space="0" w:color="auto"/>
            <w:right w:val="none" w:sz="0" w:space="0" w:color="auto"/>
          </w:divBdr>
        </w:div>
        <w:div w:id="452017609">
          <w:marLeft w:val="480"/>
          <w:marRight w:val="0"/>
          <w:marTop w:val="0"/>
          <w:marBottom w:val="0"/>
          <w:divBdr>
            <w:top w:val="none" w:sz="0" w:space="0" w:color="auto"/>
            <w:left w:val="none" w:sz="0" w:space="0" w:color="auto"/>
            <w:bottom w:val="none" w:sz="0" w:space="0" w:color="auto"/>
            <w:right w:val="none" w:sz="0" w:space="0" w:color="auto"/>
          </w:divBdr>
        </w:div>
        <w:div w:id="1571694315">
          <w:marLeft w:val="480"/>
          <w:marRight w:val="0"/>
          <w:marTop w:val="0"/>
          <w:marBottom w:val="0"/>
          <w:divBdr>
            <w:top w:val="none" w:sz="0" w:space="0" w:color="auto"/>
            <w:left w:val="none" w:sz="0" w:space="0" w:color="auto"/>
            <w:bottom w:val="none" w:sz="0" w:space="0" w:color="auto"/>
            <w:right w:val="none" w:sz="0" w:space="0" w:color="auto"/>
          </w:divBdr>
        </w:div>
        <w:div w:id="362052449">
          <w:marLeft w:val="480"/>
          <w:marRight w:val="0"/>
          <w:marTop w:val="0"/>
          <w:marBottom w:val="0"/>
          <w:divBdr>
            <w:top w:val="none" w:sz="0" w:space="0" w:color="auto"/>
            <w:left w:val="none" w:sz="0" w:space="0" w:color="auto"/>
            <w:bottom w:val="none" w:sz="0" w:space="0" w:color="auto"/>
            <w:right w:val="none" w:sz="0" w:space="0" w:color="auto"/>
          </w:divBdr>
        </w:div>
      </w:divsChild>
    </w:div>
    <w:div w:id="1597594299">
      <w:bodyDiv w:val="1"/>
      <w:marLeft w:val="0"/>
      <w:marRight w:val="0"/>
      <w:marTop w:val="0"/>
      <w:marBottom w:val="0"/>
      <w:divBdr>
        <w:top w:val="none" w:sz="0" w:space="0" w:color="auto"/>
        <w:left w:val="none" w:sz="0" w:space="0" w:color="auto"/>
        <w:bottom w:val="none" w:sz="0" w:space="0" w:color="auto"/>
        <w:right w:val="none" w:sz="0" w:space="0" w:color="auto"/>
      </w:divBdr>
    </w:div>
    <w:div w:id="1598176016">
      <w:bodyDiv w:val="1"/>
      <w:marLeft w:val="0"/>
      <w:marRight w:val="0"/>
      <w:marTop w:val="0"/>
      <w:marBottom w:val="0"/>
      <w:divBdr>
        <w:top w:val="none" w:sz="0" w:space="0" w:color="auto"/>
        <w:left w:val="none" w:sz="0" w:space="0" w:color="auto"/>
        <w:bottom w:val="none" w:sz="0" w:space="0" w:color="auto"/>
        <w:right w:val="none" w:sz="0" w:space="0" w:color="auto"/>
      </w:divBdr>
    </w:div>
    <w:div w:id="1598905075">
      <w:bodyDiv w:val="1"/>
      <w:marLeft w:val="0"/>
      <w:marRight w:val="0"/>
      <w:marTop w:val="0"/>
      <w:marBottom w:val="0"/>
      <w:divBdr>
        <w:top w:val="none" w:sz="0" w:space="0" w:color="auto"/>
        <w:left w:val="none" w:sz="0" w:space="0" w:color="auto"/>
        <w:bottom w:val="none" w:sz="0" w:space="0" w:color="auto"/>
        <w:right w:val="none" w:sz="0" w:space="0" w:color="auto"/>
      </w:divBdr>
    </w:div>
    <w:div w:id="1599483158">
      <w:bodyDiv w:val="1"/>
      <w:marLeft w:val="0"/>
      <w:marRight w:val="0"/>
      <w:marTop w:val="0"/>
      <w:marBottom w:val="0"/>
      <w:divBdr>
        <w:top w:val="none" w:sz="0" w:space="0" w:color="auto"/>
        <w:left w:val="none" w:sz="0" w:space="0" w:color="auto"/>
        <w:bottom w:val="none" w:sz="0" w:space="0" w:color="auto"/>
        <w:right w:val="none" w:sz="0" w:space="0" w:color="auto"/>
      </w:divBdr>
    </w:div>
    <w:div w:id="1600330373">
      <w:bodyDiv w:val="1"/>
      <w:marLeft w:val="0"/>
      <w:marRight w:val="0"/>
      <w:marTop w:val="0"/>
      <w:marBottom w:val="0"/>
      <w:divBdr>
        <w:top w:val="none" w:sz="0" w:space="0" w:color="auto"/>
        <w:left w:val="none" w:sz="0" w:space="0" w:color="auto"/>
        <w:bottom w:val="none" w:sz="0" w:space="0" w:color="auto"/>
        <w:right w:val="none" w:sz="0" w:space="0" w:color="auto"/>
      </w:divBdr>
    </w:div>
    <w:div w:id="1601523085">
      <w:bodyDiv w:val="1"/>
      <w:marLeft w:val="0"/>
      <w:marRight w:val="0"/>
      <w:marTop w:val="0"/>
      <w:marBottom w:val="0"/>
      <w:divBdr>
        <w:top w:val="none" w:sz="0" w:space="0" w:color="auto"/>
        <w:left w:val="none" w:sz="0" w:space="0" w:color="auto"/>
        <w:bottom w:val="none" w:sz="0" w:space="0" w:color="auto"/>
        <w:right w:val="none" w:sz="0" w:space="0" w:color="auto"/>
      </w:divBdr>
    </w:div>
    <w:div w:id="1601911182">
      <w:bodyDiv w:val="1"/>
      <w:marLeft w:val="0"/>
      <w:marRight w:val="0"/>
      <w:marTop w:val="0"/>
      <w:marBottom w:val="0"/>
      <w:divBdr>
        <w:top w:val="none" w:sz="0" w:space="0" w:color="auto"/>
        <w:left w:val="none" w:sz="0" w:space="0" w:color="auto"/>
        <w:bottom w:val="none" w:sz="0" w:space="0" w:color="auto"/>
        <w:right w:val="none" w:sz="0" w:space="0" w:color="auto"/>
      </w:divBdr>
    </w:div>
    <w:div w:id="1605842447">
      <w:bodyDiv w:val="1"/>
      <w:marLeft w:val="0"/>
      <w:marRight w:val="0"/>
      <w:marTop w:val="0"/>
      <w:marBottom w:val="0"/>
      <w:divBdr>
        <w:top w:val="none" w:sz="0" w:space="0" w:color="auto"/>
        <w:left w:val="none" w:sz="0" w:space="0" w:color="auto"/>
        <w:bottom w:val="none" w:sz="0" w:space="0" w:color="auto"/>
        <w:right w:val="none" w:sz="0" w:space="0" w:color="auto"/>
      </w:divBdr>
    </w:div>
    <w:div w:id="1607158581">
      <w:bodyDiv w:val="1"/>
      <w:marLeft w:val="0"/>
      <w:marRight w:val="0"/>
      <w:marTop w:val="0"/>
      <w:marBottom w:val="0"/>
      <w:divBdr>
        <w:top w:val="none" w:sz="0" w:space="0" w:color="auto"/>
        <w:left w:val="none" w:sz="0" w:space="0" w:color="auto"/>
        <w:bottom w:val="none" w:sz="0" w:space="0" w:color="auto"/>
        <w:right w:val="none" w:sz="0" w:space="0" w:color="auto"/>
      </w:divBdr>
      <w:divsChild>
        <w:div w:id="365257009">
          <w:marLeft w:val="480"/>
          <w:marRight w:val="0"/>
          <w:marTop w:val="0"/>
          <w:marBottom w:val="0"/>
          <w:divBdr>
            <w:top w:val="none" w:sz="0" w:space="0" w:color="auto"/>
            <w:left w:val="none" w:sz="0" w:space="0" w:color="auto"/>
            <w:bottom w:val="none" w:sz="0" w:space="0" w:color="auto"/>
            <w:right w:val="none" w:sz="0" w:space="0" w:color="auto"/>
          </w:divBdr>
        </w:div>
        <w:div w:id="1171990996">
          <w:marLeft w:val="480"/>
          <w:marRight w:val="0"/>
          <w:marTop w:val="0"/>
          <w:marBottom w:val="0"/>
          <w:divBdr>
            <w:top w:val="none" w:sz="0" w:space="0" w:color="auto"/>
            <w:left w:val="none" w:sz="0" w:space="0" w:color="auto"/>
            <w:bottom w:val="none" w:sz="0" w:space="0" w:color="auto"/>
            <w:right w:val="none" w:sz="0" w:space="0" w:color="auto"/>
          </w:divBdr>
        </w:div>
        <w:div w:id="815607673">
          <w:marLeft w:val="480"/>
          <w:marRight w:val="0"/>
          <w:marTop w:val="0"/>
          <w:marBottom w:val="0"/>
          <w:divBdr>
            <w:top w:val="none" w:sz="0" w:space="0" w:color="auto"/>
            <w:left w:val="none" w:sz="0" w:space="0" w:color="auto"/>
            <w:bottom w:val="none" w:sz="0" w:space="0" w:color="auto"/>
            <w:right w:val="none" w:sz="0" w:space="0" w:color="auto"/>
          </w:divBdr>
        </w:div>
        <w:div w:id="1166744137">
          <w:marLeft w:val="480"/>
          <w:marRight w:val="0"/>
          <w:marTop w:val="0"/>
          <w:marBottom w:val="0"/>
          <w:divBdr>
            <w:top w:val="none" w:sz="0" w:space="0" w:color="auto"/>
            <w:left w:val="none" w:sz="0" w:space="0" w:color="auto"/>
            <w:bottom w:val="none" w:sz="0" w:space="0" w:color="auto"/>
            <w:right w:val="none" w:sz="0" w:space="0" w:color="auto"/>
          </w:divBdr>
        </w:div>
        <w:div w:id="1637758676">
          <w:marLeft w:val="480"/>
          <w:marRight w:val="0"/>
          <w:marTop w:val="0"/>
          <w:marBottom w:val="0"/>
          <w:divBdr>
            <w:top w:val="none" w:sz="0" w:space="0" w:color="auto"/>
            <w:left w:val="none" w:sz="0" w:space="0" w:color="auto"/>
            <w:bottom w:val="none" w:sz="0" w:space="0" w:color="auto"/>
            <w:right w:val="none" w:sz="0" w:space="0" w:color="auto"/>
          </w:divBdr>
        </w:div>
        <w:div w:id="121194871">
          <w:marLeft w:val="480"/>
          <w:marRight w:val="0"/>
          <w:marTop w:val="0"/>
          <w:marBottom w:val="0"/>
          <w:divBdr>
            <w:top w:val="none" w:sz="0" w:space="0" w:color="auto"/>
            <w:left w:val="none" w:sz="0" w:space="0" w:color="auto"/>
            <w:bottom w:val="none" w:sz="0" w:space="0" w:color="auto"/>
            <w:right w:val="none" w:sz="0" w:space="0" w:color="auto"/>
          </w:divBdr>
        </w:div>
        <w:div w:id="2059746622">
          <w:marLeft w:val="480"/>
          <w:marRight w:val="0"/>
          <w:marTop w:val="0"/>
          <w:marBottom w:val="0"/>
          <w:divBdr>
            <w:top w:val="none" w:sz="0" w:space="0" w:color="auto"/>
            <w:left w:val="none" w:sz="0" w:space="0" w:color="auto"/>
            <w:bottom w:val="none" w:sz="0" w:space="0" w:color="auto"/>
            <w:right w:val="none" w:sz="0" w:space="0" w:color="auto"/>
          </w:divBdr>
        </w:div>
        <w:div w:id="474224562">
          <w:marLeft w:val="480"/>
          <w:marRight w:val="0"/>
          <w:marTop w:val="0"/>
          <w:marBottom w:val="0"/>
          <w:divBdr>
            <w:top w:val="none" w:sz="0" w:space="0" w:color="auto"/>
            <w:left w:val="none" w:sz="0" w:space="0" w:color="auto"/>
            <w:bottom w:val="none" w:sz="0" w:space="0" w:color="auto"/>
            <w:right w:val="none" w:sz="0" w:space="0" w:color="auto"/>
          </w:divBdr>
        </w:div>
        <w:div w:id="139811637">
          <w:marLeft w:val="480"/>
          <w:marRight w:val="0"/>
          <w:marTop w:val="0"/>
          <w:marBottom w:val="0"/>
          <w:divBdr>
            <w:top w:val="none" w:sz="0" w:space="0" w:color="auto"/>
            <w:left w:val="none" w:sz="0" w:space="0" w:color="auto"/>
            <w:bottom w:val="none" w:sz="0" w:space="0" w:color="auto"/>
            <w:right w:val="none" w:sz="0" w:space="0" w:color="auto"/>
          </w:divBdr>
        </w:div>
        <w:div w:id="624118318">
          <w:marLeft w:val="480"/>
          <w:marRight w:val="0"/>
          <w:marTop w:val="0"/>
          <w:marBottom w:val="0"/>
          <w:divBdr>
            <w:top w:val="none" w:sz="0" w:space="0" w:color="auto"/>
            <w:left w:val="none" w:sz="0" w:space="0" w:color="auto"/>
            <w:bottom w:val="none" w:sz="0" w:space="0" w:color="auto"/>
            <w:right w:val="none" w:sz="0" w:space="0" w:color="auto"/>
          </w:divBdr>
        </w:div>
        <w:div w:id="1488857013">
          <w:marLeft w:val="480"/>
          <w:marRight w:val="0"/>
          <w:marTop w:val="0"/>
          <w:marBottom w:val="0"/>
          <w:divBdr>
            <w:top w:val="none" w:sz="0" w:space="0" w:color="auto"/>
            <w:left w:val="none" w:sz="0" w:space="0" w:color="auto"/>
            <w:bottom w:val="none" w:sz="0" w:space="0" w:color="auto"/>
            <w:right w:val="none" w:sz="0" w:space="0" w:color="auto"/>
          </w:divBdr>
        </w:div>
        <w:div w:id="1510290992">
          <w:marLeft w:val="480"/>
          <w:marRight w:val="0"/>
          <w:marTop w:val="0"/>
          <w:marBottom w:val="0"/>
          <w:divBdr>
            <w:top w:val="none" w:sz="0" w:space="0" w:color="auto"/>
            <w:left w:val="none" w:sz="0" w:space="0" w:color="auto"/>
            <w:bottom w:val="none" w:sz="0" w:space="0" w:color="auto"/>
            <w:right w:val="none" w:sz="0" w:space="0" w:color="auto"/>
          </w:divBdr>
        </w:div>
        <w:div w:id="1678195918">
          <w:marLeft w:val="480"/>
          <w:marRight w:val="0"/>
          <w:marTop w:val="0"/>
          <w:marBottom w:val="0"/>
          <w:divBdr>
            <w:top w:val="none" w:sz="0" w:space="0" w:color="auto"/>
            <w:left w:val="none" w:sz="0" w:space="0" w:color="auto"/>
            <w:bottom w:val="none" w:sz="0" w:space="0" w:color="auto"/>
            <w:right w:val="none" w:sz="0" w:space="0" w:color="auto"/>
          </w:divBdr>
        </w:div>
        <w:div w:id="1156531918">
          <w:marLeft w:val="480"/>
          <w:marRight w:val="0"/>
          <w:marTop w:val="0"/>
          <w:marBottom w:val="0"/>
          <w:divBdr>
            <w:top w:val="none" w:sz="0" w:space="0" w:color="auto"/>
            <w:left w:val="none" w:sz="0" w:space="0" w:color="auto"/>
            <w:bottom w:val="none" w:sz="0" w:space="0" w:color="auto"/>
            <w:right w:val="none" w:sz="0" w:space="0" w:color="auto"/>
          </w:divBdr>
        </w:div>
        <w:div w:id="1906455342">
          <w:marLeft w:val="480"/>
          <w:marRight w:val="0"/>
          <w:marTop w:val="0"/>
          <w:marBottom w:val="0"/>
          <w:divBdr>
            <w:top w:val="none" w:sz="0" w:space="0" w:color="auto"/>
            <w:left w:val="none" w:sz="0" w:space="0" w:color="auto"/>
            <w:bottom w:val="none" w:sz="0" w:space="0" w:color="auto"/>
            <w:right w:val="none" w:sz="0" w:space="0" w:color="auto"/>
          </w:divBdr>
        </w:div>
        <w:div w:id="231039807">
          <w:marLeft w:val="480"/>
          <w:marRight w:val="0"/>
          <w:marTop w:val="0"/>
          <w:marBottom w:val="0"/>
          <w:divBdr>
            <w:top w:val="none" w:sz="0" w:space="0" w:color="auto"/>
            <w:left w:val="none" w:sz="0" w:space="0" w:color="auto"/>
            <w:bottom w:val="none" w:sz="0" w:space="0" w:color="auto"/>
            <w:right w:val="none" w:sz="0" w:space="0" w:color="auto"/>
          </w:divBdr>
        </w:div>
        <w:div w:id="206337787">
          <w:marLeft w:val="480"/>
          <w:marRight w:val="0"/>
          <w:marTop w:val="0"/>
          <w:marBottom w:val="0"/>
          <w:divBdr>
            <w:top w:val="none" w:sz="0" w:space="0" w:color="auto"/>
            <w:left w:val="none" w:sz="0" w:space="0" w:color="auto"/>
            <w:bottom w:val="none" w:sz="0" w:space="0" w:color="auto"/>
            <w:right w:val="none" w:sz="0" w:space="0" w:color="auto"/>
          </w:divBdr>
        </w:div>
        <w:div w:id="439882167">
          <w:marLeft w:val="480"/>
          <w:marRight w:val="0"/>
          <w:marTop w:val="0"/>
          <w:marBottom w:val="0"/>
          <w:divBdr>
            <w:top w:val="none" w:sz="0" w:space="0" w:color="auto"/>
            <w:left w:val="none" w:sz="0" w:space="0" w:color="auto"/>
            <w:bottom w:val="none" w:sz="0" w:space="0" w:color="auto"/>
            <w:right w:val="none" w:sz="0" w:space="0" w:color="auto"/>
          </w:divBdr>
        </w:div>
        <w:div w:id="652103171">
          <w:marLeft w:val="480"/>
          <w:marRight w:val="0"/>
          <w:marTop w:val="0"/>
          <w:marBottom w:val="0"/>
          <w:divBdr>
            <w:top w:val="none" w:sz="0" w:space="0" w:color="auto"/>
            <w:left w:val="none" w:sz="0" w:space="0" w:color="auto"/>
            <w:bottom w:val="none" w:sz="0" w:space="0" w:color="auto"/>
            <w:right w:val="none" w:sz="0" w:space="0" w:color="auto"/>
          </w:divBdr>
        </w:div>
        <w:div w:id="1561473861">
          <w:marLeft w:val="480"/>
          <w:marRight w:val="0"/>
          <w:marTop w:val="0"/>
          <w:marBottom w:val="0"/>
          <w:divBdr>
            <w:top w:val="none" w:sz="0" w:space="0" w:color="auto"/>
            <w:left w:val="none" w:sz="0" w:space="0" w:color="auto"/>
            <w:bottom w:val="none" w:sz="0" w:space="0" w:color="auto"/>
            <w:right w:val="none" w:sz="0" w:space="0" w:color="auto"/>
          </w:divBdr>
        </w:div>
        <w:div w:id="44767405">
          <w:marLeft w:val="480"/>
          <w:marRight w:val="0"/>
          <w:marTop w:val="0"/>
          <w:marBottom w:val="0"/>
          <w:divBdr>
            <w:top w:val="none" w:sz="0" w:space="0" w:color="auto"/>
            <w:left w:val="none" w:sz="0" w:space="0" w:color="auto"/>
            <w:bottom w:val="none" w:sz="0" w:space="0" w:color="auto"/>
            <w:right w:val="none" w:sz="0" w:space="0" w:color="auto"/>
          </w:divBdr>
        </w:div>
        <w:div w:id="803037186">
          <w:marLeft w:val="480"/>
          <w:marRight w:val="0"/>
          <w:marTop w:val="0"/>
          <w:marBottom w:val="0"/>
          <w:divBdr>
            <w:top w:val="none" w:sz="0" w:space="0" w:color="auto"/>
            <w:left w:val="none" w:sz="0" w:space="0" w:color="auto"/>
            <w:bottom w:val="none" w:sz="0" w:space="0" w:color="auto"/>
            <w:right w:val="none" w:sz="0" w:space="0" w:color="auto"/>
          </w:divBdr>
        </w:div>
        <w:div w:id="1463841010">
          <w:marLeft w:val="480"/>
          <w:marRight w:val="0"/>
          <w:marTop w:val="0"/>
          <w:marBottom w:val="0"/>
          <w:divBdr>
            <w:top w:val="none" w:sz="0" w:space="0" w:color="auto"/>
            <w:left w:val="none" w:sz="0" w:space="0" w:color="auto"/>
            <w:bottom w:val="none" w:sz="0" w:space="0" w:color="auto"/>
            <w:right w:val="none" w:sz="0" w:space="0" w:color="auto"/>
          </w:divBdr>
        </w:div>
        <w:div w:id="631864468">
          <w:marLeft w:val="480"/>
          <w:marRight w:val="0"/>
          <w:marTop w:val="0"/>
          <w:marBottom w:val="0"/>
          <w:divBdr>
            <w:top w:val="none" w:sz="0" w:space="0" w:color="auto"/>
            <w:left w:val="none" w:sz="0" w:space="0" w:color="auto"/>
            <w:bottom w:val="none" w:sz="0" w:space="0" w:color="auto"/>
            <w:right w:val="none" w:sz="0" w:space="0" w:color="auto"/>
          </w:divBdr>
        </w:div>
        <w:div w:id="1596475811">
          <w:marLeft w:val="480"/>
          <w:marRight w:val="0"/>
          <w:marTop w:val="0"/>
          <w:marBottom w:val="0"/>
          <w:divBdr>
            <w:top w:val="none" w:sz="0" w:space="0" w:color="auto"/>
            <w:left w:val="none" w:sz="0" w:space="0" w:color="auto"/>
            <w:bottom w:val="none" w:sz="0" w:space="0" w:color="auto"/>
            <w:right w:val="none" w:sz="0" w:space="0" w:color="auto"/>
          </w:divBdr>
        </w:div>
        <w:div w:id="223688324">
          <w:marLeft w:val="480"/>
          <w:marRight w:val="0"/>
          <w:marTop w:val="0"/>
          <w:marBottom w:val="0"/>
          <w:divBdr>
            <w:top w:val="none" w:sz="0" w:space="0" w:color="auto"/>
            <w:left w:val="none" w:sz="0" w:space="0" w:color="auto"/>
            <w:bottom w:val="none" w:sz="0" w:space="0" w:color="auto"/>
            <w:right w:val="none" w:sz="0" w:space="0" w:color="auto"/>
          </w:divBdr>
        </w:div>
        <w:div w:id="148714455">
          <w:marLeft w:val="480"/>
          <w:marRight w:val="0"/>
          <w:marTop w:val="0"/>
          <w:marBottom w:val="0"/>
          <w:divBdr>
            <w:top w:val="none" w:sz="0" w:space="0" w:color="auto"/>
            <w:left w:val="none" w:sz="0" w:space="0" w:color="auto"/>
            <w:bottom w:val="none" w:sz="0" w:space="0" w:color="auto"/>
            <w:right w:val="none" w:sz="0" w:space="0" w:color="auto"/>
          </w:divBdr>
        </w:div>
        <w:div w:id="1160388183">
          <w:marLeft w:val="480"/>
          <w:marRight w:val="0"/>
          <w:marTop w:val="0"/>
          <w:marBottom w:val="0"/>
          <w:divBdr>
            <w:top w:val="none" w:sz="0" w:space="0" w:color="auto"/>
            <w:left w:val="none" w:sz="0" w:space="0" w:color="auto"/>
            <w:bottom w:val="none" w:sz="0" w:space="0" w:color="auto"/>
            <w:right w:val="none" w:sz="0" w:space="0" w:color="auto"/>
          </w:divBdr>
        </w:div>
        <w:div w:id="1991982310">
          <w:marLeft w:val="480"/>
          <w:marRight w:val="0"/>
          <w:marTop w:val="0"/>
          <w:marBottom w:val="0"/>
          <w:divBdr>
            <w:top w:val="none" w:sz="0" w:space="0" w:color="auto"/>
            <w:left w:val="none" w:sz="0" w:space="0" w:color="auto"/>
            <w:bottom w:val="none" w:sz="0" w:space="0" w:color="auto"/>
            <w:right w:val="none" w:sz="0" w:space="0" w:color="auto"/>
          </w:divBdr>
        </w:div>
        <w:div w:id="1589969721">
          <w:marLeft w:val="480"/>
          <w:marRight w:val="0"/>
          <w:marTop w:val="0"/>
          <w:marBottom w:val="0"/>
          <w:divBdr>
            <w:top w:val="none" w:sz="0" w:space="0" w:color="auto"/>
            <w:left w:val="none" w:sz="0" w:space="0" w:color="auto"/>
            <w:bottom w:val="none" w:sz="0" w:space="0" w:color="auto"/>
            <w:right w:val="none" w:sz="0" w:space="0" w:color="auto"/>
          </w:divBdr>
        </w:div>
        <w:div w:id="951326400">
          <w:marLeft w:val="480"/>
          <w:marRight w:val="0"/>
          <w:marTop w:val="0"/>
          <w:marBottom w:val="0"/>
          <w:divBdr>
            <w:top w:val="none" w:sz="0" w:space="0" w:color="auto"/>
            <w:left w:val="none" w:sz="0" w:space="0" w:color="auto"/>
            <w:bottom w:val="none" w:sz="0" w:space="0" w:color="auto"/>
            <w:right w:val="none" w:sz="0" w:space="0" w:color="auto"/>
          </w:divBdr>
        </w:div>
        <w:div w:id="1296061941">
          <w:marLeft w:val="480"/>
          <w:marRight w:val="0"/>
          <w:marTop w:val="0"/>
          <w:marBottom w:val="0"/>
          <w:divBdr>
            <w:top w:val="none" w:sz="0" w:space="0" w:color="auto"/>
            <w:left w:val="none" w:sz="0" w:space="0" w:color="auto"/>
            <w:bottom w:val="none" w:sz="0" w:space="0" w:color="auto"/>
            <w:right w:val="none" w:sz="0" w:space="0" w:color="auto"/>
          </w:divBdr>
        </w:div>
        <w:div w:id="995304765">
          <w:marLeft w:val="480"/>
          <w:marRight w:val="0"/>
          <w:marTop w:val="0"/>
          <w:marBottom w:val="0"/>
          <w:divBdr>
            <w:top w:val="none" w:sz="0" w:space="0" w:color="auto"/>
            <w:left w:val="none" w:sz="0" w:space="0" w:color="auto"/>
            <w:bottom w:val="none" w:sz="0" w:space="0" w:color="auto"/>
            <w:right w:val="none" w:sz="0" w:space="0" w:color="auto"/>
          </w:divBdr>
        </w:div>
        <w:div w:id="885795020">
          <w:marLeft w:val="480"/>
          <w:marRight w:val="0"/>
          <w:marTop w:val="0"/>
          <w:marBottom w:val="0"/>
          <w:divBdr>
            <w:top w:val="none" w:sz="0" w:space="0" w:color="auto"/>
            <w:left w:val="none" w:sz="0" w:space="0" w:color="auto"/>
            <w:bottom w:val="none" w:sz="0" w:space="0" w:color="auto"/>
            <w:right w:val="none" w:sz="0" w:space="0" w:color="auto"/>
          </w:divBdr>
        </w:div>
        <w:div w:id="477384361">
          <w:marLeft w:val="480"/>
          <w:marRight w:val="0"/>
          <w:marTop w:val="0"/>
          <w:marBottom w:val="0"/>
          <w:divBdr>
            <w:top w:val="none" w:sz="0" w:space="0" w:color="auto"/>
            <w:left w:val="none" w:sz="0" w:space="0" w:color="auto"/>
            <w:bottom w:val="none" w:sz="0" w:space="0" w:color="auto"/>
            <w:right w:val="none" w:sz="0" w:space="0" w:color="auto"/>
          </w:divBdr>
        </w:div>
        <w:div w:id="969676223">
          <w:marLeft w:val="480"/>
          <w:marRight w:val="0"/>
          <w:marTop w:val="0"/>
          <w:marBottom w:val="0"/>
          <w:divBdr>
            <w:top w:val="none" w:sz="0" w:space="0" w:color="auto"/>
            <w:left w:val="none" w:sz="0" w:space="0" w:color="auto"/>
            <w:bottom w:val="none" w:sz="0" w:space="0" w:color="auto"/>
            <w:right w:val="none" w:sz="0" w:space="0" w:color="auto"/>
          </w:divBdr>
        </w:div>
        <w:div w:id="1521310857">
          <w:marLeft w:val="480"/>
          <w:marRight w:val="0"/>
          <w:marTop w:val="0"/>
          <w:marBottom w:val="0"/>
          <w:divBdr>
            <w:top w:val="none" w:sz="0" w:space="0" w:color="auto"/>
            <w:left w:val="none" w:sz="0" w:space="0" w:color="auto"/>
            <w:bottom w:val="none" w:sz="0" w:space="0" w:color="auto"/>
            <w:right w:val="none" w:sz="0" w:space="0" w:color="auto"/>
          </w:divBdr>
        </w:div>
        <w:div w:id="247737261">
          <w:marLeft w:val="480"/>
          <w:marRight w:val="0"/>
          <w:marTop w:val="0"/>
          <w:marBottom w:val="0"/>
          <w:divBdr>
            <w:top w:val="none" w:sz="0" w:space="0" w:color="auto"/>
            <w:left w:val="none" w:sz="0" w:space="0" w:color="auto"/>
            <w:bottom w:val="none" w:sz="0" w:space="0" w:color="auto"/>
            <w:right w:val="none" w:sz="0" w:space="0" w:color="auto"/>
          </w:divBdr>
        </w:div>
        <w:div w:id="438992050">
          <w:marLeft w:val="480"/>
          <w:marRight w:val="0"/>
          <w:marTop w:val="0"/>
          <w:marBottom w:val="0"/>
          <w:divBdr>
            <w:top w:val="none" w:sz="0" w:space="0" w:color="auto"/>
            <w:left w:val="none" w:sz="0" w:space="0" w:color="auto"/>
            <w:bottom w:val="none" w:sz="0" w:space="0" w:color="auto"/>
            <w:right w:val="none" w:sz="0" w:space="0" w:color="auto"/>
          </w:divBdr>
        </w:div>
        <w:div w:id="1787693223">
          <w:marLeft w:val="480"/>
          <w:marRight w:val="0"/>
          <w:marTop w:val="0"/>
          <w:marBottom w:val="0"/>
          <w:divBdr>
            <w:top w:val="none" w:sz="0" w:space="0" w:color="auto"/>
            <w:left w:val="none" w:sz="0" w:space="0" w:color="auto"/>
            <w:bottom w:val="none" w:sz="0" w:space="0" w:color="auto"/>
            <w:right w:val="none" w:sz="0" w:space="0" w:color="auto"/>
          </w:divBdr>
        </w:div>
        <w:div w:id="2132480834">
          <w:marLeft w:val="480"/>
          <w:marRight w:val="0"/>
          <w:marTop w:val="0"/>
          <w:marBottom w:val="0"/>
          <w:divBdr>
            <w:top w:val="none" w:sz="0" w:space="0" w:color="auto"/>
            <w:left w:val="none" w:sz="0" w:space="0" w:color="auto"/>
            <w:bottom w:val="none" w:sz="0" w:space="0" w:color="auto"/>
            <w:right w:val="none" w:sz="0" w:space="0" w:color="auto"/>
          </w:divBdr>
        </w:div>
        <w:div w:id="1689064540">
          <w:marLeft w:val="480"/>
          <w:marRight w:val="0"/>
          <w:marTop w:val="0"/>
          <w:marBottom w:val="0"/>
          <w:divBdr>
            <w:top w:val="none" w:sz="0" w:space="0" w:color="auto"/>
            <w:left w:val="none" w:sz="0" w:space="0" w:color="auto"/>
            <w:bottom w:val="none" w:sz="0" w:space="0" w:color="auto"/>
            <w:right w:val="none" w:sz="0" w:space="0" w:color="auto"/>
          </w:divBdr>
        </w:div>
        <w:div w:id="689986527">
          <w:marLeft w:val="480"/>
          <w:marRight w:val="0"/>
          <w:marTop w:val="0"/>
          <w:marBottom w:val="0"/>
          <w:divBdr>
            <w:top w:val="none" w:sz="0" w:space="0" w:color="auto"/>
            <w:left w:val="none" w:sz="0" w:space="0" w:color="auto"/>
            <w:bottom w:val="none" w:sz="0" w:space="0" w:color="auto"/>
            <w:right w:val="none" w:sz="0" w:space="0" w:color="auto"/>
          </w:divBdr>
        </w:div>
        <w:div w:id="445389734">
          <w:marLeft w:val="480"/>
          <w:marRight w:val="0"/>
          <w:marTop w:val="0"/>
          <w:marBottom w:val="0"/>
          <w:divBdr>
            <w:top w:val="none" w:sz="0" w:space="0" w:color="auto"/>
            <w:left w:val="none" w:sz="0" w:space="0" w:color="auto"/>
            <w:bottom w:val="none" w:sz="0" w:space="0" w:color="auto"/>
            <w:right w:val="none" w:sz="0" w:space="0" w:color="auto"/>
          </w:divBdr>
        </w:div>
        <w:div w:id="1039890400">
          <w:marLeft w:val="480"/>
          <w:marRight w:val="0"/>
          <w:marTop w:val="0"/>
          <w:marBottom w:val="0"/>
          <w:divBdr>
            <w:top w:val="none" w:sz="0" w:space="0" w:color="auto"/>
            <w:left w:val="none" w:sz="0" w:space="0" w:color="auto"/>
            <w:bottom w:val="none" w:sz="0" w:space="0" w:color="auto"/>
            <w:right w:val="none" w:sz="0" w:space="0" w:color="auto"/>
          </w:divBdr>
        </w:div>
        <w:div w:id="2087413392">
          <w:marLeft w:val="480"/>
          <w:marRight w:val="0"/>
          <w:marTop w:val="0"/>
          <w:marBottom w:val="0"/>
          <w:divBdr>
            <w:top w:val="none" w:sz="0" w:space="0" w:color="auto"/>
            <w:left w:val="none" w:sz="0" w:space="0" w:color="auto"/>
            <w:bottom w:val="none" w:sz="0" w:space="0" w:color="auto"/>
            <w:right w:val="none" w:sz="0" w:space="0" w:color="auto"/>
          </w:divBdr>
        </w:div>
        <w:div w:id="1290742768">
          <w:marLeft w:val="480"/>
          <w:marRight w:val="0"/>
          <w:marTop w:val="0"/>
          <w:marBottom w:val="0"/>
          <w:divBdr>
            <w:top w:val="none" w:sz="0" w:space="0" w:color="auto"/>
            <w:left w:val="none" w:sz="0" w:space="0" w:color="auto"/>
            <w:bottom w:val="none" w:sz="0" w:space="0" w:color="auto"/>
            <w:right w:val="none" w:sz="0" w:space="0" w:color="auto"/>
          </w:divBdr>
        </w:div>
        <w:div w:id="776560037">
          <w:marLeft w:val="480"/>
          <w:marRight w:val="0"/>
          <w:marTop w:val="0"/>
          <w:marBottom w:val="0"/>
          <w:divBdr>
            <w:top w:val="none" w:sz="0" w:space="0" w:color="auto"/>
            <w:left w:val="none" w:sz="0" w:space="0" w:color="auto"/>
            <w:bottom w:val="none" w:sz="0" w:space="0" w:color="auto"/>
            <w:right w:val="none" w:sz="0" w:space="0" w:color="auto"/>
          </w:divBdr>
        </w:div>
        <w:div w:id="955061696">
          <w:marLeft w:val="480"/>
          <w:marRight w:val="0"/>
          <w:marTop w:val="0"/>
          <w:marBottom w:val="0"/>
          <w:divBdr>
            <w:top w:val="none" w:sz="0" w:space="0" w:color="auto"/>
            <w:left w:val="none" w:sz="0" w:space="0" w:color="auto"/>
            <w:bottom w:val="none" w:sz="0" w:space="0" w:color="auto"/>
            <w:right w:val="none" w:sz="0" w:space="0" w:color="auto"/>
          </w:divBdr>
        </w:div>
        <w:div w:id="2015721233">
          <w:marLeft w:val="480"/>
          <w:marRight w:val="0"/>
          <w:marTop w:val="0"/>
          <w:marBottom w:val="0"/>
          <w:divBdr>
            <w:top w:val="none" w:sz="0" w:space="0" w:color="auto"/>
            <w:left w:val="none" w:sz="0" w:space="0" w:color="auto"/>
            <w:bottom w:val="none" w:sz="0" w:space="0" w:color="auto"/>
            <w:right w:val="none" w:sz="0" w:space="0" w:color="auto"/>
          </w:divBdr>
        </w:div>
        <w:div w:id="2116362725">
          <w:marLeft w:val="480"/>
          <w:marRight w:val="0"/>
          <w:marTop w:val="0"/>
          <w:marBottom w:val="0"/>
          <w:divBdr>
            <w:top w:val="none" w:sz="0" w:space="0" w:color="auto"/>
            <w:left w:val="none" w:sz="0" w:space="0" w:color="auto"/>
            <w:bottom w:val="none" w:sz="0" w:space="0" w:color="auto"/>
            <w:right w:val="none" w:sz="0" w:space="0" w:color="auto"/>
          </w:divBdr>
        </w:div>
        <w:div w:id="1779792886">
          <w:marLeft w:val="480"/>
          <w:marRight w:val="0"/>
          <w:marTop w:val="0"/>
          <w:marBottom w:val="0"/>
          <w:divBdr>
            <w:top w:val="none" w:sz="0" w:space="0" w:color="auto"/>
            <w:left w:val="none" w:sz="0" w:space="0" w:color="auto"/>
            <w:bottom w:val="none" w:sz="0" w:space="0" w:color="auto"/>
            <w:right w:val="none" w:sz="0" w:space="0" w:color="auto"/>
          </w:divBdr>
        </w:div>
        <w:div w:id="948779404">
          <w:marLeft w:val="480"/>
          <w:marRight w:val="0"/>
          <w:marTop w:val="0"/>
          <w:marBottom w:val="0"/>
          <w:divBdr>
            <w:top w:val="none" w:sz="0" w:space="0" w:color="auto"/>
            <w:left w:val="none" w:sz="0" w:space="0" w:color="auto"/>
            <w:bottom w:val="none" w:sz="0" w:space="0" w:color="auto"/>
            <w:right w:val="none" w:sz="0" w:space="0" w:color="auto"/>
          </w:divBdr>
        </w:div>
        <w:div w:id="1237935137">
          <w:marLeft w:val="480"/>
          <w:marRight w:val="0"/>
          <w:marTop w:val="0"/>
          <w:marBottom w:val="0"/>
          <w:divBdr>
            <w:top w:val="none" w:sz="0" w:space="0" w:color="auto"/>
            <w:left w:val="none" w:sz="0" w:space="0" w:color="auto"/>
            <w:bottom w:val="none" w:sz="0" w:space="0" w:color="auto"/>
            <w:right w:val="none" w:sz="0" w:space="0" w:color="auto"/>
          </w:divBdr>
        </w:div>
        <w:div w:id="1890064979">
          <w:marLeft w:val="480"/>
          <w:marRight w:val="0"/>
          <w:marTop w:val="0"/>
          <w:marBottom w:val="0"/>
          <w:divBdr>
            <w:top w:val="none" w:sz="0" w:space="0" w:color="auto"/>
            <w:left w:val="none" w:sz="0" w:space="0" w:color="auto"/>
            <w:bottom w:val="none" w:sz="0" w:space="0" w:color="auto"/>
            <w:right w:val="none" w:sz="0" w:space="0" w:color="auto"/>
          </w:divBdr>
        </w:div>
        <w:div w:id="1886868607">
          <w:marLeft w:val="480"/>
          <w:marRight w:val="0"/>
          <w:marTop w:val="0"/>
          <w:marBottom w:val="0"/>
          <w:divBdr>
            <w:top w:val="none" w:sz="0" w:space="0" w:color="auto"/>
            <w:left w:val="none" w:sz="0" w:space="0" w:color="auto"/>
            <w:bottom w:val="none" w:sz="0" w:space="0" w:color="auto"/>
            <w:right w:val="none" w:sz="0" w:space="0" w:color="auto"/>
          </w:divBdr>
        </w:div>
        <w:div w:id="969166052">
          <w:marLeft w:val="480"/>
          <w:marRight w:val="0"/>
          <w:marTop w:val="0"/>
          <w:marBottom w:val="0"/>
          <w:divBdr>
            <w:top w:val="none" w:sz="0" w:space="0" w:color="auto"/>
            <w:left w:val="none" w:sz="0" w:space="0" w:color="auto"/>
            <w:bottom w:val="none" w:sz="0" w:space="0" w:color="auto"/>
            <w:right w:val="none" w:sz="0" w:space="0" w:color="auto"/>
          </w:divBdr>
        </w:div>
      </w:divsChild>
    </w:div>
    <w:div w:id="1608344622">
      <w:bodyDiv w:val="1"/>
      <w:marLeft w:val="0"/>
      <w:marRight w:val="0"/>
      <w:marTop w:val="0"/>
      <w:marBottom w:val="0"/>
      <w:divBdr>
        <w:top w:val="none" w:sz="0" w:space="0" w:color="auto"/>
        <w:left w:val="none" w:sz="0" w:space="0" w:color="auto"/>
        <w:bottom w:val="none" w:sz="0" w:space="0" w:color="auto"/>
        <w:right w:val="none" w:sz="0" w:space="0" w:color="auto"/>
      </w:divBdr>
    </w:div>
    <w:div w:id="1610623245">
      <w:bodyDiv w:val="1"/>
      <w:marLeft w:val="0"/>
      <w:marRight w:val="0"/>
      <w:marTop w:val="0"/>
      <w:marBottom w:val="0"/>
      <w:divBdr>
        <w:top w:val="none" w:sz="0" w:space="0" w:color="auto"/>
        <w:left w:val="none" w:sz="0" w:space="0" w:color="auto"/>
        <w:bottom w:val="none" w:sz="0" w:space="0" w:color="auto"/>
        <w:right w:val="none" w:sz="0" w:space="0" w:color="auto"/>
      </w:divBdr>
    </w:div>
    <w:div w:id="1614088840">
      <w:bodyDiv w:val="1"/>
      <w:marLeft w:val="0"/>
      <w:marRight w:val="0"/>
      <w:marTop w:val="0"/>
      <w:marBottom w:val="0"/>
      <w:divBdr>
        <w:top w:val="none" w:sz="0" w:space="0" w:color="auto"/>
        <w:left w:val="none" w:sz="0" w:space="0" w:color="auto"/>
        <w:bottom w:val="none" w:sz="0" w:space="0" w:color="auto"/>
        <w:right w:val="none" w:sz="0" w:space="0" w:color="auto"/>
      </w:divBdr>
    </w:div>
    <w:div w:id="1614164596">
      <w:bodyDiv w:val="1"/>
      <w:marLeft w:val="0"/>
      <w:marRight w:val="0"/>
      <w:marTop w:val="0"/>
      <w:marBottom w:val="0"/>
      <w:divBdr>
        <w:top w:val="none" w:sz="0" w:space="0" w:color="auto"/>
        <w:left w:val="none" w:sz="0" w:space="0" w:color="auto"/>
        <w:bottom w:val="none" w:sz="0" w:space="0" w:color="auto"/>
        <w:right w:val="none" w:sz="0" w:space="0" w:color="auto"/>
      </w:divBdr>
    </w:div>
    <w:div w:id="1615360392">
      <w:bodyDiv w:val="1"/>
      <w:marLeft w:val="0"/>
      <w:marRight w:val="0"/>
      <w:marTop w:val="0"/>
      <w:marBottom w:val="0"/>
      <w:divBdr>
        <w:top w:val="none" w:sz="0" w:space="0" w:color="auto"/>
        <w:left w:val="none" w:sz="0" w:space="0" w:color="auto"/>
        <w:bottom w:val="none" w:sz="0" w:space="0" w:color="auto"/>
        <w:right w:val="none" w:sz="0" w:space="0" w:color="auto"/>
      </w:divBdr>
    </w:div>
    <w:div w:id="1615790613">
      <w:bodyDiv w:val="1"/>
      <w:marLeft w:val="0"/>
      <w:marRight w:val="0"/>
      <w:marTop w:val="0"/>
      <w:marBottom w:val="0"/>
      <w:divBdr>
        <w:top w:val="none" w:sz="0" w:space="0" w:color="auto"/>
        <w:left w:val="none" w:sz="0" w:space="0" w:color="auto"/>
        <w:bottom w:val="none" w:sz="0" w:space="0" w:color="auto"/>
        <w:right w:val="none" w:sz="0" w:space="0" w:color="auto"/>
      </w:divBdr>
    </w:div>
    <w:div w:id="1618371217">
      <w:bodyDiv w:val="1"/>
      <w:marLeft w:val="0"/>
      <w:marRight w:val="0"/>
      <w:marTop w:val="0"/>
      <w:marBottom w:val="0"/>
      <w:divBdr>
        <w:top w:val="none" w:sz="0" w:space="0" w:color="auto"/>
        <w:left w:val="none" w:sz="0" w:space="0" w:color="auto"/>
        <w:bottom w:val="none" w:sz="0" w:space="0" w:color="auto"/>
        <w:right w:val="none" w:sz="0" w:space="0" w:color="auto"/>
      </w:divBdr>
    </w:div>
    <w:div w:id="1619484107">
      <w:bodyDiv w:val="1"/>
      <w:marLeft w:val="0"/>
      <w:marRight w:val="0"/>
      <w:marTop w:val="0"/>
      <w:marBottom w:val="0"/>
      <w:divBdr>
        <w:top w:val="none" w:sz="0" w:space="0" w:color="auto"/>
        <w:left w:val="none" w:sz="0" w:space="0" w:color="auto"/>
        <w:bottom w:val="none" w:sz="0" w:space="0" w:color="auto"/>
        <w:right w:val="none" w:sz="0" w:space="0" w:color="auto"/>
      </w:divBdr>
    </w:div>
    <w:div w:id="1619877562">
      <w:bodyDiv w:val="1"/>
      <w:marLeft w:val="0"/>
      <w:marRight w:val="0"/>
      <w:marTop w:val="0"/>
      <w:marBottom w:val="0"/>
      <w:divBdr>
        <w:top w:val="none" w:sz="0" w:space="0" w:color="auto"/>
        <w:left w:val="none" w:sz="0" w:space="0" w:color="auto"/>
        <w:bottom w:val="none" w:sz="0" w:space="0" w:color="auto"/>
        <w:right w:val="none" w:sz="0" w:space="0" w:color="auto"/>
      </w:divBdr>
    </w:div>
    <w:div w:id="1621373674">
      <w:bodyDiv w:val="1"/>
      <w:marLeft w:val="0"/>
      <w:marRight w:val="0"/>
      <w:marTop w:val="0"/>
      <w:marBottom w:val="0"/>
      <w:divBdr>
        <w:top w:val="none" w:sz="0" w:space="0" w:color="auto"/>
        <w:left w:val="none" w:sz="0" w:space="0" w:color="auto"/>
        <w:bottom w:val="none" w:sz="0" w:space="0" w:color="auto"/>
        <w:right w:val="none" w:sz="0" w:space="0" w:color="auto"/>
      </w:divBdr>
      <w:divsChild>
        <w:div w:id="159586628">
          <w:marLeft w:val="480"/>
          <w:marRight w:val="0"/>
          <w:marTop w:val="0"/>
          <w:marBottom w:val="0"/>
          <w:divBdr>
            <w:top w:val="none" w:sz="0" w:space="0" w:color="auto"/>
            <w:left w:val="none" w:sz="0" w:space="0" w:color="auto"/>
            <w:bottom w:val="none" w:sz="0" w:space="0" w:color="auto"/>
            <w:right w:val="none" w:sz="0" w:space="0" w:color="auto"/>
          </w:divBdr>
        </w:div>
        <w:div w:id="1135952062">
          <w:marLeft w:val="480"/>
          <w:marRight w:val="0"/>
          <w:marTop w:val="0"/>
          <w:marBottom w:val="0"/>
          <w:divBdr>
            <w:top w:val="none" w:sz="0" w:space="0" w:color="auto"/>
            <w:left w:val="none" w:sz="0" w:space="0" w:color="auto"/>
            <w:bottom w:val="none" w:sz="0" w:space="0" w:color="auto"/>
            <w:right w:val="none" w:sz="0" w:space="0" w:color="auto"/>
          </w:divBdr>
        </w:div>
        <w:div w:id="1517387150">
          <w:marLeft w:val="480"/>
          <w:marRight w:val="0"/>
          <w:marTop w:val="0"/>
          <w:marBottom w:val="0"/>
          <w:divBdr>
            <w:top w:val="none" w:sz="0" w:space="0" w:color="auto"/>
            <w:left w:val="none" w:sz="0" w:space="0" w:color="auto"/>
            <w:bottom w:val="none" w:sz="0" w:space="0" w:color="auto"/>
            <w:right w:val="none" w:sz="0" w:space="0" w:color="auto"/>
          </w:divBdr>
        </w:div>
        <w:div w:id="11879330">
          <w:marLeft w:val="480"/>
          <w:marRight w:val="0"/>
          <w:marTop w:val="0"/>
          <w:marBottom w:val="0"/>
          <w:divBdr>
            <w:top w:val="none" w:sz="0" w:space="0" w:color="auto"/>
            <w:left w:val="none" w:sz="0" w:space="0" w:color="auto"/>
            <w:bottom w:val="none" w:sz="0" w:space="0" w:color="auto"/>
            <w:right w:val="none" w:sz="0" w:space="0" w:color="auto"/>
          </w:divBdr>
        </w:div>
        <w:div w:id="2009944737">
          <w:marLeft w:val="480"/>
          <w:marRight w:val="0"/>
          <w:marTop w:val="0"/>
          <w:marBottom w:val="0"/>
          <w:divBdr>
            <w:top w:val="none" w:sz="0" w:space="0" w:color="auto"/>
            <w:left w:val="none" w:sz="0" w:space="0" w:color="auto"/>
            <w:bottom w:val="none" w:sz="0" w:space="0" w:color="auto"/>
            <w:right w:val="none" w:sz="0" w:space="0" w:color="auto"/>
          </w:divBdr>
        </w:div>
        <w:div w:id="355740041">
          <w:marLeft w:val="480"/>
          <w:marRight w:val="0"/>
          <w:marTop w:val="0"/>
          <w:marBottom w:val="0"/>
          <w:divBdr>
            <w:top w:val="none" w:sz="0" w:space="0" w:color="auto"/>
            <w:left w:val="none" w:sz="0" w:space="0" w:color="auto"/>
            <w:bottom w:val="none" w:sz="0" w:space="0" w:color="auto"/>
            <w:right w:val="none" w:sz="0" w:space="0" w:color="auto"/>
          </w:divBdr>
        </w:div>
        <w:div w:id="917400712">
          <w:marLeft w:val="480"/>
          <w:marRight w:val="0"/>
          <w:marTop w:val="0"/>
          <w:marBottom w:val="0"/>
          <w:divBdr>
            <w:top w:val="none" w:sz="0" w:space="0" w:color="auto"/>
            <w:left w:val="none" w:sz="0" w:space="0" w:color="auto"/>
            <w:bottom w:val="none" w:sz="0" w:space="0" w:color="auto"/>
            <w:right w:val="none" w:sz="0" w:space="0" w:color="auto"/>
          </w:divBdr>
        </w:div>
        <w:div w:id="653798548">
          <w:marLeft w:val="480"/>
          <w:marRight w:val="0"/>
          <w:marTop w:val="0"/>
          <w:marBottom w:val="0"/>
          <w:divBdr>
            <w:top w:val="none" w:sz="0" w:space="0" w:color="auto"/>
            <w:left w:val="none" w:sz="0" w:space="0" w:color="auto"/>
            <w:bottom w:val="none" w:sz="0" w:space="0" w:color="auto"/>
            <w:right w:val="none" w:sz="0" w:space="0" w:color="auto"/>
          </w:divBdr>
        </w:div>
        <w:div w:id="904923106">
          <w:marLeft w:val="480"/>
          <w:marRight w:val="0"/>
          <w:marTop w:val="0"/>
          <w:marBottom w:val="0"/>
          <w:divBdr>
            <w:top w:val="none" w:sz="0" w:space="0" w:color="auto"/>
            <w:left w:val="none" w:sz="0" w:space="0" w:color="auto"/>
            <w:bottom w:val="none" w:sz="0" w:space="0" w:color="auto"/>
            <w:right w:val="none" w:sz="0" w:space="0" w:color="auto"/>
          </w:divBdr>
        </w:div>
        <w:div w:id="702633070">
          <w:marLeft w:val="480"/>
          <w:marRight w:val="0"/>
          <w:marTop w:val="0"/>
          <w:marBottom w:val="0"/>
          <w:divBdr>
            <w:top w:val="none" w:sz="0" w:space="0" w:color="auto"/>
            <w:left w:val="none" w:sz="0" w:space="0" w:color="auto"/>
            <w:bottom w:val="none" w:sz="0" w:space="0" w:color="auto"/>
            <w:right w:val="none" w:sz="0" w:space="0" w:color="auto"/>
          </w:divBdr>
        </w:div>
        <w:div w:id="623923001">
          <w:marLeft w:val="480"/>
          <w:marRight w:val="0"/>
          <w:marTop w:val="0"/>
          <w:marBottom w:val="0"/>
          <w:divBdr>
            <w:top w:val="none" w:sz="0" w:space="0" w:color="auto"/>
            <w:left w:val="none" w:sz="0" w:space="0" w:color="auto"/>
            <w:bottom w:val="none" w:sz="0" w:space="0" w:color="auto"/>
            <w:right w:val="none" w:sz="0" w:space="0" w:color="auto"/>
          </w:divBdr>
        </w:div>
        <w:div w:id="1550797167">
          <w:marLeft w:val="480"/>
          <w:marRight w:val="0"/>
          <w:marTop w:val="0"/>
          <w:marBottom w:val="0"/>
          <w:divBdr>
            <w:top w:val="none" w:sz="0" w:space="0" w:color="auto"/>
            <w:left w:val="none" w:sz="0" w:space="0" w:color="auto"/>
            <w:bottom w:val="none" w:sz="0" w:space="0" w:color="auto"/>
            <w:right w:val="none" w:sz="0" w:space="0" w:color="auto"/>
          </w:divBdr>
        </w:div>
        <w:div w:id="1365789384">
          <w:marLeft w:val="480"/>
          <w:marRight w:val="0"/>
          <w:marTop w:val="0"/>
          <w:marBottom w:val="0"/>
          <w:divBdr>
            <w:top w:val="none" w:sz="0" w:space="0" w:color="auto"/>
            <w:left w:val="none" w:sz="0" w:space="0" w:color="auto"/>
            <w:bottom w:val="none" w:sz="0" w:space="0" w:color="auto"/>
            <w:right w:val="none" w:sz="0" w:space="0" w:color="auto"/>
          </w:divBdr>
        </w:div>
        <w:div w:id="852568451">
          <w:marLeft w:val="480"/>
          <w:marRight w:val="0"/>
          <w:marTop w:val="0"/>
          <w:marBottom w:val="0"/>
          <w:divBdr>
            <w:top w:val="none" w:sz="0" w:space="0" w:color="auto"/>
            <w:left w:val="none" w:sz="0" w:space="0" w:color="auto"/>
            <w:bottom w:val="none" w:sz="0" w:space="0" w:color="auto"/>
            <w:right w:val="none" w:sz="0" w:space="0" w:color="auto"/>
          </w:divBdr>
        </w:div>
        <w:div w:id="1719040475">
          <w:marLeft w:val="480"/>
          <w:marRight w:val="0"/>
          <w:marTop w:val="0"/>
          <w:marBottom w:val="0"/>
          <w:divBdr>
            <w:top w:val="none" w:sz="0" w:space="0" w:color="auto"/>
            <w:left w:val="none" w:sz="0" w:space="0" w:color="auto"/>
            <w:bottom w:val="none" w:sz="0" w:space="0" w:color="auto"/>
            <w:right w:val="none" w:sz="0" w:space="0" w:color="auto"/>
          </w:divBdr>
        </w:div>
        <w:div w:id="1840386362">
          <w:marLeft w:val="480"/>
          <w:marRight w:val="0"/>
          <w:marTop w:val="0"/>
          <w:marBottom w:val="0"/>
          <w:divBdr>
            <w:top w:val="none" w:sz="0" w:space="0" w:color="auto"/>
            <w:left w:val="none" w:sz="0" w:space="0" w:color="auto"/>
            <w:bottom w:val="none" w:sz="0" w:space="0" w:color="auto"/>
            <w:right w:val="none" w:sz="0" w:space="0" w:color="auto"/>
          </w:divBdr>
        </w:div>
        <w:div w:id="398594972">
          <w:marLeft w:val="480"/>
          <w:marRight w:val="0"/>
          <w:marTop w:val="0"/>
          <w:marBottom w:val="0"/>
          <w:divBdr>
            <w:top w:val="none" w:sz="0" w:space="0" w:color="auto"/>
            <w:left w:val="none" w:sz="0" w:space="0" w:color="auto"/>
            <w:bottom w:val="none" w:sz="0" w:space="0" w:color="auto"/>
            <w:right w:val="none" w:sz="0" w:space="0" w:color="auto"/>
          </w:divBdr>
        </w:div>
        <w:div w:id="330527453">
          <w:marLeft w:val="480"/>
          <w:marRight w:val="0"/>
          <w:marTop w:val="0"/>
          <w:marBottom w:val="0"/>
          <w:divBdr>
            <w:top w:val="none" w:sz="0" w:space="0" w:color="auto"/>
            <w:left w:val="none" w:sz="0" w:space="0" w:color="auto"/>
            <w:bottom w:val="none" w:sz="0" w:space="0" w:color="auto"/>
            <w:right w:val="none" w:sz="0" w:space="0" w:color="auto"/>
          </w:divBdr>
        </w:div>
        <w:div w:id="1556772771">
          <w:marLeft w:val="480"/>
          <w:marRight w:val="0"/>
          <w:marTop w:val="0"/>
          <w:marBottom w:val="0"/>
          <w:divBdr>
            <w:top w:val="none" w:sz="0" w:space="0" w:color="auto"/>
            <w:left w:val="none" w:sz="0" w:space="0" w:color="auto"/>
            <w:bottom w:val="none" w:sz="0" w:space="0" w:color="auto"/>
            <w:right w:val="none" w:sz="0" w:space="0" w:color="auto"/>
          </w:divBdr>
        </w:div>
        <w:div w:id="1381899817">
          <w:marLeft w:val="480"/>
          <w:marRight w:val="0"/>
          <w:marTop w:val="0"/>
          <w:marBottom w:val="0"/>
          <w:divBdr>
            <w:top w:val="none" w:sz="0" w:space="0" w:color="auto"/>
            <w:left w:val="none" w:sz="0" w:space="0" w:color="auto"/>
            <w:bottom w:val="none" w:sz="0" w:space="0" w:color="auto"/>
            <w:right w:val="none" w:sz="0" w:space="0" w:color="auto"/>
          </w:divBdr>
        </w:div>
        <w:div w:id="916788621">
          <w:marLeft w:val="480"/>
          <w:marRight w:val="0"/>
          <w:marTop w:val="0"/>
          <w:marBottom w:val="0"/>
          <w:divBdr>
            <w:top w:val="none" w:sz="0" w:space="0" w:color="auto"/>
            <w:left w:val="none" w:sz="0" w:space="0" w:color="auto"/>
            <w:bottom w:val="none" w:sz="0" w:space="0" w:color="auto"/>
            <w:right w:val="none" w:sz="0" w:space="0" w:color="auto"/>
          </w:divBdr>
        </w:div>
        <w:div w:id="863443476">
          <w:marLeft w:val="480"/>
          <w:marRight w:val="0"/>
          <w:marTop w:val="0"/>
          <w:marBottom w:val="0"/>
          <w:divBdr>
            <w:top w:val="none" w:sz="0" w:space="0" w:color="auto"/>
            <w:left w:val="none" w:sz="0" w:space="0" w:color="auto"/>
            <w:bottom w:val="none" w:sz="0" w:space="0" w:color="auto"/>
            <w:right w:val="none" w:sz="0" w:space="0" w:color="auto"/>
          </w:divBdr>
        </w:div>
        <w:div w:id="952059100">
          <w:marLeft w:val="480"/>
          <w:marRight w:val="0"/>
          <w:marTop w:val="0"/>
          <w:marBottom w:val="0"/>
          <w:divBdr>
            <w:top w:val="none" w:sz="0" w:space="0" w:color="auto"/>
            <w:left w:val="none" w:sz="0" w:space="0" w:color="auto"/>
            <w:bottom w:val="none" w:sz="0" w:space="0" w:color="auto"/>
            <w:right w:val="none" w:sz="0" w:space="0" w:color="auto"/>
          </w:divBdr>
        </w:div>
        <w:div w:id="827018644">
          <w:marLeft w:val="480"/>
          <w:marRight w:val="0"/>
          <w:marTop w:val="0"/>
          <w:marBottom w:val="0"/>
          <w:divBdr>
            <w:top w:val="none" w:sz="0" w:space="0" w:color="auto"/>
            <w:left w:val="none" w:sz="0" w:space="0" w:color="auto"/>
            <w:bottom w:val="none" w:sz="0" w:space="0" w:color="auto"/>
            <w:right w:val="none" w:sz="0" w:space="0" w:color="auto"/>
          </w:divBdr>
        </w:div>
      </w:divsChild>
    </w:div>
    <w:div w:id="1622102881">
      <w:bodyDiv w:val="1"/>
      <w:marLeft w:val="0"/>
      <w:marRight w:val="0"/>
      <w:marTop w:val="0"/>
      <w:marBottom w:val="0"/>
      <w:divBdr>
        <w:top w:val="none" w:sz="0" w:space="0" w:color="auto"/>
        <w:left w:val="none" w:sz="0" w:space="0" w:color="auto"/>
        <w:bottom w:val="none" w:sz="0" w:space="0" w:color="auto"/>
        <w:right w:val="none" w:sz="0" w:space="0" w:color="auto"/>
      </w:divBdr>
    </w:div>
    <w:div w:id="1624068391">
      <w:bodyDiv w:val="1"/>
      <w:marLeft w:val="0"/>
      <w:marRight w:val="0"/>
      <w:marTop w:val="0"/>
      <w:marBottom w:val="0"/>
      <w:divBdr>
        <w:top w:val="none" w:sz="0" w:space="0" w:color="auto"/>
        <w:left w:val="none" w:sz="0" w:space="0" w:color="auto"/>
        <w:bottom w:val="none" w:sz="0" w:space="0" w:color="auto"/>
        <w:right w:val="none" w:sz="0" w:space="0" w:color="auto"/>
      </w:divBdr>
    </w:div>
    <w:div w:id="1624651166">
      <w:bodyDiv w:val="1"/>
      <w:marLeft w:val="0"/>
      <w:marRight w:val="0"/>
      <w:marTop w:val="0"/>
      <w:marBottom w:val="0"/>
      <w:divBdr>
        <w:top w:val="none" w:sz="0" w:space="0" w:color="auto"/>
        <w:left w:val="none" w:sz="0" w:space="0" w:color="auto"/>
        <w:bottom w:val="none" w:sz="0" w:space="0" w:color="auto"/>
        <w:right w:val="none" w:sz="0" w:space="0" w:color="auto"/>
      </w:divBdr>
    </w:div>
    <w:div w:id="1624727247">
      <w:bodyDiv w:val="1"/>
      <w:marLeft w:val="0"/>
      <w:marRight w:val="0"/>
      <w:marTop w:val="0"/>
      <w:marBottom w:val="0"/>
      <w:divBdr>
        <w:top w:val="none" w:sz="0" w:space="0" w:color="auto"/>
        <w:left w:val="none" w:sz="0" w:space="0" w:color="auto"/>
        <w:bottom w:val="none" w:sz="0" w:space="0" w:color="auto"/>
        <w:right w:val="none" w:sz="0" w:space="0" w:color="auto"/>
      </w:divBdr>
    </w:div>
    <w:div w:id="1627658869">
      <w:bodyDiv w:val="1"/>
      <w:marLeft w:val="0"/>
      <w:marRight w:val="0"/>
      <w:marTop w:val="0"/>
      <w:marBottom w:val="0"/>
      <w:divBdr>
        <w:top w:val="none" w:sz="0" w:space="0" w:color="auto"/>
        <w:left w:val="none" w:sz="0" w:space="0" w:color="auto"/>
        <w:bottom w:val="none" w:sz="0" w:space="0" w:color="auto"/>
        <w:right w:val="none" w:sz="0" w:space="0" w:color="auto"/>
      </w:divBdr>
    </w:div>
    <w:div w:id="1629625838">
      <w:bodyDiv w:val="1"/>
      <w:marLeft w:val="0"/>
      <w:marRight w:val="0"/>
      <w:marTop w:val="0"/>
      <w:marBottom w:val="0"/>
      <w:divBdr>
        <w:top w:val="none" w:sz="0" w:space="0" w:color="auto"/>
        <w:left w:val="none" w:sz="0" w:space="0" w:color="auto"/>
        <w:bottom w:val="none" w:sz="0" w:space="0" w:color="auto"/>
        <w:right w:val="none" w:sz="0" w:space="0" w:color="auto"/>
      </w:divBdr>
    </w:div>
    <w:div w:id="1629778448">
      <w:bodyDiv w:val="1"/>
      <w:marLeft w:val="0"/>
      <w:marRight w:val="0"/>
      <w:marTop w:val="0"/>
      <w:marBottom w:val="0"/>
      <w:divBdr>
        <w:top w:val="none" w:sz="0" w:space="0" w:color="auto"/>
        <w:left w:val="none" w:sz="0" w:space="0" w:color="auto"/>
        <w:bottom w:val="none" w:sz="0" w:space="0" w:color="auto"/>
        <w:right w:val="none" w:sz="0" w:space="0" w:color="auto"/>
      </w:divBdr>
    </w:div>
    <w:div w:id="1630164378">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665051">
      <w:bodyDiv w:val="1"/>
      <w:marLeft w:val="0"/>
      <w:marRight w:val="0"/>
      <w:marTop w:val="0"/>
      <w:marBottom w:val="0"/>
      <w:divBdr>
        <w:top w:val="none" w:sz="0" w:space="0" w:color="auto"/>
        <w:left w:val="none" w:sz="0" w:space="0" w:color="auto"/>
        <w:bottom w:val="none" w:sz="0" w:space="0" w:color="auto"/>
        <w:right w:val="none" w:sz="0" w:space="0" w:color="auto"/>
      </w:divBdr>
    </w:div>
    <w:div w:id="1633247898">
      <w:bodyDiv w:val="1"/>
      <w:marLeft w:val="0"/>
      <w:marRight w:val="0"/>
      <w:marTop w:val="0"/>
      <w:marBottom w:val="0"/>
      <w:divBdr>
        <w:top w:val="none" w:sz="0" w:space="0" w:color="auto"/>
        <w:left w:val="none" w:sz="0" w:space="0" w:color="auto"/>
        <w:bottom w:val="none" w:sz="0" w:space="0" w:color="auto"/>
        <w:right w:val="none" w:sz="0" w:space="0" w:color="auto"/>
      </w:divBdr>
    </w:div>
    <w:div w:id="1636257627">
      <w:bodyDiv w:val="1"/>
      <w:marLeft w:val="0"/>
      <w:marRight w:val="0"/>
      <w:marTop w:val="0"/>
      <w:marBottom w:val="0"/>
      <w:divBdr>
        <w:top w:val="none" w:sz="0" w:space="0" w:color="auto"/>
        <w:left w:val="none" w:sz="0" w:space="0" w:color="auto"/>
        <w:bottom w:val="none" w:sz="0" w:space="0" w:color="auto"/>
        <w:right w:val="none" w:sz="0" w:space="0" w:color="auto"/>
      </w:divBdr>
    </w:div>
    <w:div w:id="1636259264">
      <w:bodyDiv w:val="1"/>
      <w:marLeft w:val="0"/>
      <w:marRight w:val="0"/>
      <w:marTop w:val="0"/>
      <w:marBottom w:val="0"/>
      <w:divBdr>
        <w:top w:val="none" w:sz="0" w:space="0" w:color="auto"/>
        <w:left w:val="none" w:sz="0" w:space="0" w:color="auto"/>
        <w:bottom w:val="none" w:sz="0" w:space="0" w:color="auto"/>
        <w:right w:val="none" w:sz="0" w:space="0" w:color="auto"/>
      </w:divBdr>
    </w:div>
    <w:div w:id="1636325477">
      <w:bodyDiv w:val="1"/>
      <w:marLeft w:val="0"/>
      <w:marRight w:val="0"/>
      <w:marTop w:val="0"/>
      <w:marBottom w:val="0"/>
      <w:divBdr>
        <w:top w:val="none" w:sz="0" w:space="0" w:color="auto"/>
        <w:left w:val="none" w:sz="0" w:space="0" w:color="auto"/>
        <w:bottom w:val="none" w:sz="0" w:space="0" w:color="auto"/>
        <w:right w:val="none" w:sz="0" w:space="0" w:color="auto"/>
      </w:divBdr>
    </w:div>
    <w:div w:id="1640186230">
      <w:bodyDiv w:val="1"/>
      <w:marLeft w:val="0"/>
      <w:marRight w:val="0"/>
      <w:marTop w:val="0"/>
      <w:marBottom w:val="0"/>
      <w:divBdr>
        <w:top w:val="none" w:sz="0" w:space="0" w:color="auto"/>
        <w:left w:val="none" w:sz="0" w:space="0" w:color="auto"/>
        <w:bottom w:val="none" w:sz="0" w:space="0" w:color="auto"/>
        <w:right w:val="none" w:sz="0" w:space="0" w:color="auto"/>
      </w:divBdr>
    </w:div>
    <w:div w:id="1640846306">
      <w:bodyDiv w:val="1"/>
      <w:marLeft w:val="0"/>
      <w:marRight w:val="0"/>
      <w:marTop w:val="0"/>
      <w:marBottom w:val="0"/>
      <w:divBdr>
        <w:top w:val="none" w:sz="0" w:space="0" w:color="auto"/>
        <w:left w:val="none" w:sz="0" w:space="0" w:color="auto"/>
        <w:bottom w:val="none" w:sz="0" w:space="0" w:color="auto"/>
        <w:right w:val="none" w:sz="0" w:space="0" w:color="auto"/>
      </w:divBdr>
    </w:div>
    <w:div w:id="1643734462">
      <w:bodyDiv w:val="1"/>
      <w:marLeft w:val="0"/>
      <w:marRight w:val="0"/>
      <w:marTop w:val="0"/>
      <w:marBottom w:val="0"/>
      <w:divBdr>
        <w:top w:val="none" w:sz="0" w:space="0" w:color="auto"/>
        <w:left w:val="none" w:sz="0" w:space="0" w:color="auto"/>
        <w:bottom w:val="none" w:sz="0" w:space="0" w:color="auto"/>
        <w:right w:val="none" w:sz="0" w:space="0" w:color="auto"/>
      </w:divBdr>
    </w:div>
    <w:div w:id="1645741388">
      <w:bodyDiv w:val="1"/>
      <w:marLeft w:val="0"/>
      <w:marRight w:val="0"/>
      <w:marTop w:val="0"/>
      <w:marBottom w:val="0"/>
      <w:divBdr>
        <w:top w:val="none" w:sz="0" w:space="0" w:color="auto"/>
        <w:left w:val="none" w:sz="0" w:space="0" w:color="auto"/>
        <w:bottom w:val="none" w:sz="0" w:space="0" w:color="auto"/>
        <w:right w:val="none" w:sz="0" w:space="0" w:color="auto"/>
      </w:divBdr>
    </w:div>
    <w:div w:id="1647853063">
      <w:bodyDiv w:val="1"/>
      <w:marLeft w:val="0"/>
      <w:marRight w:val="0"/>
      <w:marTop w:val="0"/>
      <w:marBottom w:val="0"/>
      <w:divBdr>
        <w:top w:val="none" w:sz="0" w:space="0" w:color="auto"/>
        <w:left w:val="none" w:sz="0" w:space="0" w:color="auto"/>
        <w:bottom w:val="none" w:sz="0" w:space="0" w:color="auto"/>
        <w:right w:val="none" w:sz="0" w:space="0" w:color="auto"/>
      </w:divBdr>
    </w:div>
    <w:div w:id="1649434726">
      <w:bodyDiv w:val="1"/>
      <w:marLeft w:val="0"/>
      <w:marRight w:val="0"/>
      <w:marTop w:val="0"/>
      <w:marBottom w:val="0"/>
      <w:divBdr>
        <w:top w:val="none" w:sz="0" w:space="0" w:color="auto"/>
        <w:left w:val="none" w:sz="0" w:space="0" w:color="auto"/>
        <w:bottom w:val="none" w:sz="0" w:space="0" w:color="auto"/>
        <w:right w:val="none" w:sz="0" w:space="0" w:color="auto"/>
      </w:divBdr>
    </w:div>
    <w:div w:id="1649626152">
      <w:bodyDiv w:val="1"/>
      <w:marLeft w:val="0"/>
      <w:marRight w:val="0"/>
      <w:marTop w:val="0"/>
      <w:marBottom w:val="0"/>
      <w:divBdr>
        <w:top w:val="none" w:sz="0" w:space="0" w:color="auto"/>
        <w:left w:val="none" w:sz="0" w:space="0" w:color="auto"/>
        <w:bottom w:val="none" w:sz="0" w:space="0" w:color="auto"/>
        <w:right w:val="none" w:sz="0" w:space="0" w:color="auto"/>
      </w:divBdr>
    </w:div>
    <w:div w:id="1650667414">
      <w:bodyDiv w:val="1"/>
      <w:marLeft w:val="0"/>
      <w:marRight w:val="0"/>
      <w:marTop w:val="0"/>
      <w:marBottom w:val="0"/>
      <w:divBdr>
        <w:top w:val="none" w:sz="0" w:space="0" w:color="auto"/>
        <w:left w:val="none" w:sz="0" w:space="0" w:color="auto"/>
        <w:bottom w:val="none" w:sz="0" w:space="0" w:color="auto"/>
        <w:right w:val="none" w:sz="0" w:space="0" w:color="auto"/>
      </w:divBdr>
    </w:div>
    <w:div w:id="1653831879">
      <w:bodyDiv w:val="1"/>
      <w:marLeft w:val="0"/>
      <w:marRight w:val="0"/>
      <w:marTop w:val="0"/>
      <w:marBottom w:val="0"/>
      <w:divBdr>
        <w:top w:val="none" w:sz="0" w:space="0" w:color="auto"/>
        <w:left w:val="none" w:sz="0" w:space="0" w:color="auto"/>
        <w:bottom w:val="none" w:sz="0" w:space="0" w:color="auto"/>
        <w:right w:val="none" w:sz="0" w:space="0" w:color="auto"/>
      </w:divBdr>
    </w:div>
    <w:div w:id="1655572055">
      <w:bodyDiv w:val="1"/>
      <w:marLeft w:val="0"/>
      <w:marRight w:val="0"/>
      <w:marTop w:val="0"/>
      <w:marBottom w:val="0"/>
      <w:divBdr>
        <w:top w:val="none" w:sz="0" w:space="0" w:color="auto"/>
        <w:left w:val="none" w:sz="0" w:space="0" w:color="auto"/>
        <w:bottom w:val="none" w:sz="0" w:space="0" w:color="auto"/>
        <w:right w:val="none" w:sz="0" w:space="0" w:color="auto"/>
      </w:divBdr>
    </w:div>
    <w:div w:id="1657569077">
      <w:bodyDiv w:val="1"/>
      <w:marLeft w:val="0"/>
      <w:marRight w:val="0"/>
      <w:marTop w:val="0"/>
      <w:marBottom w:val="0"/>
      <w:divBdr>
        <w:top w:val="none" w:sz="0" w:space="0" w:color="auto"/>
        <w:left w:val="none" w:sz="0" w:space="0" w:color="auto"/>
        <w:bottom w:val="none" w:sz="0" w:space="0" w:color="auto"/>
        <w:right w:val="none" w:sz="0" w:space="0" w:color="auto"/>
      </w:divBdr>
    </w:div>
    <w:div w:id="1658072328">
      <w:bodyDiv w:val="1"/>
      <w:marLeft w:val="0"/>
      <w:marRight w:val="0"/>
      <w:marTop w:val="0"/>
      <w:marBottom w:val="0"/>
      <w:divBdr>
        <w:top w:val="none" w:sz="0" w:space="0" w:color="auto"/>
        <w:left w:val="none" w:sz="0" w:space="0" w:color="auto"/>
        <w:bottom w:val="none" w:sz="0" w:space="0" w:color="auto"/>
        <w:right w:val="none" w:sz="0" w:space="0" w:color="auto"/>
      </w:divBdr>
      <w:divsChild>
        <w:div w:id="142620525">
          <w:marLeft w:val="480"/>
          <w:marRight w:val="0"/>
          <w:marTop w:val="0"/>
          <w:marBottom w:val="0"/>
          <w:divBdr>
            <w:top w:val="none" w:sz="0" w:space="0" w:color="auto"/>
            <w:left w:val="none" w:sz="0" w:space="0" w:color="auto"/>
            <w:bottom w:val="none" w:sz="0" w:space="0" w:color="auto"/>
            <w:right w:val="none" w:sz="0" w:space="0" w:color="auto"/>
          </w:divBdr>
        </w:div>
        <w:div w:id="1586039116">
          <w:marLeft w:val="480"/>
          <w:marRight w:val="0"/>
          <w:marTop w:val="0"/>
          <w:marBottom w:val="0"/>
          <w:divBdr>
            <w:top w:val="none" w:sz="0" w:space="0" w:color="auto"/>
            <w:left w:val="none" w:sz="0" w:space="0" w:color="auto"/>
            <w:bottom w:val="none" w:sz="0" w:space="0" w:color="auto"/>
            <w:right w:val="none" w:sz="0" w:space="0" w:color="auto"/>
          </w:divBdr>
        </w:div>
        <w:div w:id="735083014">
          <w:marLeft w:val="480"/>
          <w:marRight w:val="0"/>
          <w:marTop w:val="0"/>
          <w:marBottom w:val="0"/>
          <w:divBdr>
            <w:top w:val="none" w:sz="0" w:space="0" w:color="auto"/>
            <w:left w:val="none" w:sz="0" w:space="0" w:color="auto"/>
            <w:bottom w:val="none" w:sz="0" w:space="0" w:color="auto"/>
            <w:right w:val="none" w:sz="0" w:space="0" w:color="auto"/>
          </w:divBdr>
        </w:div>
        <w:div w:id="1490320125">
          <w:marLeft w:val="480"/>
          <w:marRight w:val="0"/>
          <w:marTop w:val="0"/>
          <w:marBottom w:val="0"/>
          <w:divBdr>
            <w:top w:val="none" w:sz="0" w:space="0" w:color="auto"/>
            <w:left w:val="none" w:sz="0" w:space="0" w:color="auto"/>
            <w:bottom w:val="none" w:sz="0" w:space="0" w:color="auto"/>
            <w:right w:val="none" w:sz="0" w:space="0" w:color="auto"/>
          </w:divBdr>
        </w:div>
        <w:div w:id="1903369791">
          <w:marLeft w:val="480"/>
          <w:marRight w:val="0"/>
          <w:marTop w:val="0"/>
          <w:marBottom w:val="0"/>
          <w:divBdr>
            <w:top w:val="none" w:sz="0" w:space="0" w:color="auto"/>
            <w:left w:val="none" w:sz="0" w:space="0" w:color="auto"/>
            <w:bottom w:val="none" w:sz="0" w:space="0" w:color="auto"/>
            <w:right w:val="none" w:sz="0" w:space="0" w:color="auto"/>
          </w:divBdr>
        </w:div>
        <w:div w:id="1998992069">
          <w:marLeft w:val="480"/>
          <w:marRight w:val="0"/>
          <w:marTop w:val="0"/>
          <w:marBottom w:val="0"/>
          <w:divBdr>
            <w:top w:val="none" w:sz="0" w:space="0" w:color="auto"/>
            <w:left w:val="none" w:sz="0" w:space="0" w:color="auto"/>
            <w:bottom w:val="none" w:sz="0" w:space="0" w:color="auto"/>
            <w:right w:val="none" w:sz="0" w:space="0" w:color="auto"/>
          </w:divBdr>
        </w:div>
        <w:div w:id="1061565349">
          <w:marLeft w:val="480"/>
          <w:marRight w:val="0"/>
          <w:marTop w:val="0"/>
          <w:marBottom w:val="0"/>
          <w:divBdr>
            <w:top w:val="none" w:sz="0" w:space="0" w:color="auto"/>
            <w:left w:val="none" w:sz="0" w:space="0" w:color="auto"/>
            <w:bottom w:val="none" w:sz="0" w:space="0" w:color="auto"/>
            <w:right w:val="none" w:sz="0" w:space="0" w:color="auto"/>
          </w:divBdr>
        </w:div>
        <w:div w:id="1785536959">
          <w:marLeft w:val="480"/>
          <w:marRight w:val="0"/>
          <w:marTop w:val="0"/>
          <w:marBottom w:val="0"/>
          <w:divBdr>
            <w:top w:val="none" w:sz="0" w:space="0" w:color="auto"/>
            <w:left w:val="none" w:sz="0" w:space="0" w:color="auto"/>
            <w:bottom w:val="none" w:sz="0" w:space="0" w:color="auto"/>
            <w:right w:val="none" w:sz="0" w:space="0" w:color="auto"/>
          </w:divBdr>
        </w:div>
        <w:div w:id="731318466">
          <w:marLeft w:val="480"/>
          <w:marRight w:val="0"/>
          <w:marTop w:val="0"/>
          <w:marBottom w:val="0"/>
          <w:divBdr>
            <w:top w:val="none" w:sz="0" w:space="0" w:color="auto"/>
            <w:left w:val="none" w:sz="0" w:space="0" w:color="auto"/>
            <w:bottom w:val="none" w:sz="0" w:space="0" w:color="auto"/>
            <w:right w:val="none" w:sz="0" w:space="0" w:color="auto"/>
          </w:divBdr>
        </w:div>
        <w:div w:id="357127048">
          <w:marLeft w:val="480"/>
          <w:marRight w:val="0"/>
          <w:marTop w:val="0"/>
          <w:marBottom w:val="0"/>
          <w:divBdr>
            <w:top w:val="none" w:sz="0" w:space="0" w:color="auto"/>
            <w:left w:val="none" w:sz="0" w:space="0" w:color="auto"/>
            <w:bottom w:val="none" w:sz="0" w:space="0" w:color="auto"/>
            <w:right w:val="none" w:sz="0" w:space="0" w:color="auto"/>
          </w:divBdr>
        </w:div>
        <w:div w:id="673150558">
          <w:marLeft w:val="480"/>
          <w:marRight w:val="0"/>
          <w:marTop w:val="0"/>
          <w:marBottom w:val="0"/>
          <w:divBdr>
            <w:top w:val="none" w:sz="0" w:space="0" w:color="auto"/>
            <w:left w:val="none" w:sz="0" w:space="0" w:color="auto"/>
            <w:bottom w:val="none" w:sz="0" w:space="0" w:color="auto"/>
            <w:right w:val="none" w:sz="0" w:space="0" w:color="auto"/>
          </w:divBdr>
        </w:div>
        <w:div w:id="707024609">
          <w:marLeft w:val="480"/>
          <w:marRight w:val="0"/>
          <w:marTop w:val="0"/>
          <w:marBottom w:val="0"/>
          <w:divBdr>
            <w:top w:val="none" w:sz="0" w:space="0" w:color="auto"/>
            <w:left w:val="none" w:sz="0" w:space="0" w:color="auto"/>
            <w:bottom w:val="none" w:sz="0" w:space="0" w:color="auto"/>
            <w:right w:val="none" w:sz="0" w:space="0" w:color="auto"/>
          </w:divBdr>
        </w:div>
        <w:div w:id="436027099">
          <w:marLeft w:val="480"/>
          <w:marRight w:val="0"/>
          <w:marTop w:val="0"/>
          <w:marBottom w:val="0"/>
          <w:divBdr>
            <w:top w:val="none" w:sz="0" w:space="0" w:color="auto"/>
            <w:left w:val="none" w:sz="0" w:space="0" w:color="auto"/>
            <w:bottom w:val="none" w:sz="0" w:space="0" w:color="auto"/>
            <w:right w:val="none" w:sz="0" w:space="0" w:color="auto"/>
          </w:divBdr>
        </w:div>
        <w:div w:id="1992904126">
          <w:marLeft w:val="480"/>
          <w:marRight w:val="0"/>
          <w:marTop w:val="0"/>
          <w:marBottom w:val="0"/>
          <w:divBdr>
            <w:top w:val="none" w:sz="0" w:space="0" w:color="auto"/>
            <w:left w:val="none" w:sz="0" w:space="0" w:color="auto"/>
            <w:bottom w:val="none" w:sz="0" w:space="0" w:color="auto"/>
            <w:right w:val="none" w:sz="0" w:space="0" w:color="auto"/>
          </w:divBdr>
        </w:div>
        <w:div w:id="48267064">
          <w:marLeft w:val="480"/>
          <w:marRight w:val="0"/>
          <w:marTop w:val="0"/>
          <w:marBottom w:val="0"/>
          <w:divBdr>
            <w:top w:val="none" w:sz="0" w:space="0" w:color="auto"/>
            <w:left w:val="none" w:sz="0" w:space="0" w:color="auto"/>
            <w:bottom w:val="none" w:sz="0" w:space="0" w:color="auto"/>
            <w:right w:val="none" w:sz="0" w:space="0" w:color="auto"/>
          </w:divBdr>
        </w:div>
        <w:div w:id="783695646">
          <w:marLeft w:val="480"/>
          <w:marRight w:val="0"/>
          <w:marTop w:val="0"/>
          <w:marBottom w:val="0"/>
          <w:divBdr>
            <w:top w:val="none" w:sz="0" w:space="0" w:color="auto"/>
            <w:left w:val="none" w:sz="0" w:space="0" w:color="auto"/>
            <w:bottom w:val="none" w:sz="0" w:space="0" w:color="auto"/>
            <w:right w:val="none" w:sz="0" w:space="0" w:color="auto"/>
          </w:divBdr>
        </w:div>
        <w:div w:id="1994676445">
          <w:marLeft w:val="480"/>
          <w:marRight w:val="0"/>
          <w:marTop w:val="0"/>
          <w:marBottom w:val="0"/>
          <w:divBdr>
            <w:top w:val="none" w:sz="0" w:space="0" w:color="auto"/>
            <w:left w:val="none" w:sz="0" w:space="0" w:color="auto"/>
            <w:bottom w:val="none" w:sz="0" w:space="0" w:color="auto"/>
            <w:right w:val="none" w:sz="0" w:space="0" w:color="auto"/>
          </w:divBdr>
        </w:div>
        <w:div w:id="906691953">
          <w:marLeft w:val="480"/>
          <w:marRight w:val="0"/>
          <w:marTop w:val="0"/>
          <w:marBottom w:val="0"/>
          <w:divBdr>
            <w:top w:val="none" w:sz="0" w:space="0" w:color="auto"/>
            <w:left w:val="none" w:sz="0" w:space="0" w:color="auto"/>
            <w:bottom w:val="none" w:sz="0" w:space="0" w:color="auto"/>
            <w:right w:val="none" w:sz="0" w:space="0" w:color="auto"/>
          </w:divBdr>
        </w:div>
        <w:div w:id="1245988895">
          <w:marLeft w:val="480"/>
          <w:marRight w:val="0"/>
          <w:marTop w:val="0"/>
          <w:marBottom w:val="0"/>
          <w:divBdr>
            <w:top w:val="none" w:sz="0" w:space="0" w:color="auto"/>
            <w:left w:val="none" w:sz="0" w:space="0" w:color="auto"/>
            <w:bottom w:val="none" w:sz="0" w:space="0" w:color="auto"/>
            <w:right w:val="none" w:sz="0" w:space="0" w:color="auto"/>
          </w:divBdr>
        </w:div>
        <w:div w:id="1567496678">
          <w:marLeft w:val="480"/>
          <w:marRight w:val="0"/>
          <w:marTop w:val="0"/>
          <w:marBottom w:val="0"/>
          <w:divBdr>
            <w:top w:val="none" w:sz="0" w:space="0" w:color="auto"/>
            <w:left w:val="none" w:sz="0" w:space="0" w:color="auto"/>
            <w:bottom w:val="none" w:sz="0" w:space="0" w:color="auto"/>
            <w:right w:val="none" w:sz="0" w:space="0" w:color="auto"/>
          </w:divBdr>
        </w:div>
        <w:div w:id="427309323">
          <w:marLeft w:val="480"/>
          <w:marRight w:val="0"/>
          <w:marTop w:val="0"/>
          <w:marBottom w:val="0"/>
          <w:divBdr>
            <w:top w:val="none" w:sz="0" w:space="0" w:color="auto"/>
            <w:left w:val="none" w:sz="0" w:space="0" w:color="auto"/>
            <w:bottom w:val="none" w:sz="0" w:space="0" w:color="auto"/>
            <w:right w:val="none" w:sz="0" w:space="0" w:color="auto"/>
          </w:divBdr>
        </w:div>
        <w:div w:id="2068648171">
          <w:marLeft w:val="480"/>
          <w:marRight w:val="0"/>
          <w:marTop w:val="0"/>
          <w:marBottom w:val="0"/>
          <w:divBdr>
            <w:top w:val="none" w:sz="0" w:space="0" w:color="auto"/>
            <w:left w:val="none" w:sz="0" w:space="0" w:color="auto"/>
            <w:bottom w:val="none" w:sz="0" w:space="0" w:color="auto"/>
            <w:right w:val="none" w:sz="0" w:space="0" w:color="auto"/>
          </w:divBdr>
        </w:div>
        <w:div w:id="519272677">
          <w:marLeft w:val="480"/>
          <w:marRight w:val="0"/>
          <w:marTop w:val="0"/>
          <w:marBottom w:val="0"/>
          <w:divBdr>
            <w:top w:val="none" w:sz="0" w:space="0" w:color="auto"/>
            <w:left w:val="none" w:sz="0" w:space="0" w:color="auto"/>
            <w:bottom w:val="none" w:sz="0" w:space="0" w:color="auto"/>
            <w:right w:val="none" w:sz="0" w:space="0" w:color="auto"/>
          </w:divBdr>
        </w:div>
        <w:div w:id="336471052">
          <w:marLeft w:val="480"/>
          <w:marRight w:val="0"/>
          <w:marTop w:val="0"/>
          <w:marBottom w:val="0"/>
          <w:divBdr>
            <w:top w:val="none" w:sz="0" w:space="0" w:color="auto"/>
            <w:left w:val="none" w:sz="0" w:space="0" w:color="auto"/>
            <w:bottom w:val="none" w:sz="0" w:space="0" w:color="auto"/>
            <w:right w:val="none" w:sz="0" w:space="0" w:color="auto"/>
          </w:divBdr>
        </w:div>
        <w:div w:id="1786314921">
          <w:marLeft w:val="480"/>
          <w:marRight w:val="0"/>
          <w:marTop w:val="0"/>
          <w:marBottom w:val="0"/>
          <w:divBdr>
            <w:top w:val="none" w:sz="0" w:space="0" w:color="auto"/>
            <w:left w:val="none" w:sz="0" w:space="0" w:color="auto"/>
            <w:bottom w:val="none" w:sz="0" w:space="0" w:color="auto"/>
            <w:right w:val="none" w:sz="0" w:space="0" w:color="auto"/>
          </w:divBdr>
        </w:div>
        <w:div w:id="1498879687">
          <w:marLeft w:val="480"/>
          <w:marRight w:val="0"/>
          <w:marTop w:val="0"/>
          <w:marBottom w:val="0"/>
          <w:divBdr>
            <w:top w:val="none" w:sz="0" w:space="0" w:color="auto"/>
            <w:left w:val="none" w:sz="0" w:space="0" w:color="auto"/>
            <w:bottom w:val="none" w:sz="0" w:space="0" w:color="auto"/>
            <w:right w:val="none" w:sz="0" w:space="0" w:color="auto"/>
          </w:divBdr>
        </w:div>
        <w:div w:id="1466505450">
          <w:marLeft w:val="480"/>
          <w:marRight w:val="0"/>
          <w:marTop w:val="0"/>
          <w:marBottom w:val="0"/>
          <w:divBdr>
            <w:top w:val="none" w:sz="0" w:space="0" w:color="auto"/>
            <w:left w:val="none" w:sz="0" w:space="0" w:color="auto"/>
            <w:bottom w:val="none" w:sz="0" w:space="0" w:color="auto"/>
            <w:right w:val="none" w:sz="0" w:space="0" w:color="auto"/>
          </w:divBdr>
        </w:div>
        <w:div w:id="1598177502">
          <w:marLeft w:val="480"/>
          <w:marRight w:val="0"/>
          <w:marTop w:val="0"/>
          <w:marBottom w:val="0"/>
          <w:divBdr>
            <w:top w:val="none" w:sz="0" w:space="0" w:color="auto"/>
            <w:left w:val="none" w:sz="0" w:space="0" w:color="auto"/>
            <w:bottom w:val="none" w:sz="0" w:space="0" w:color="auto"/>
            <w:right w:val="none" w:sz="0" w:space="0" w:color="auto"/>
          </w:divBdr>
        </w:div>
        <w:div w:id="553589660">
          <w:marLeft w:val="480"/>
          <w:marRight w:val="0"/>
          <w:marTop w:val="0"/>
          <w:marBottom w:val="0"/>
          <w:divBdr>
            <w:top w:val="none" w:sz="0" w:space="0" w:color="auto"/>
            <w:left w:val="none" w:sz="0" w:space="0" w:color="auto"/>
            <w:bottom w:val="none" w:sz="0" w:space="0" w:color="auto"/>
            <w:right w:val="none" w:sz="0" w:space="0" w:color="auto"/>
          </w:divBdr>
        </w:div>
        <w:div w:id="897320613">
          <w:marLeft w:val="480"/>
          <w:marRight w:val="0"/>
          <w:marTop w:val="0"/>
          <w:marBottom w:val="0"/>
          <w:divBdr>
            <w:top w:val="none" w:sz="0" w:space="0" w:color="auto"/>
            <w:left w:val="none" w:sz="0" w:space="0" w:color="auto"/>
            <w:bottom w:val="none" w:sz="0" w:space="0" w:color="auto"/>
            <w:right w:val="none" w:sz="0" w:space="0" w:color="auto"/>
          </w:divBdr>
        </w:div>
        <w:div w:id="1798642181">
          <w:marLeft w:val="480"/>
          <w:marRight w:val="0"/>
          <w:marTop w:val="0"/>
          <w:marBottom w:val="0"/>
          <w:divBdr>
            <w:top w:val="none" w:sz="0" w:space="0" w:color="auto"/>
            <w:left w:val="none" w:sz="0" w:space="0" w:color="auto"/>
            <w:bottom w:val="none" w:sz="0" w:space="0" w:color="auto"/>
            <w:right w:val="none" w:sz="0" w:space="0" w:color="auto"/>
          </w:divBdr>
        </w:div>
        <w:div w:id="869142955">
          <w:marLeft w:val="480"/>
          <w:marRight w:val="0"/>
          <w:marTop w:val="0"/>
          <w:marBottom w:val="0"/>
          <w:divBdr>
            <w:top w:val="none" w:sz="0" w:space="0" w:color="auto"/>
            <w:left w:val="none" w:sz="0" w:space="0" w:color="auto"/>
            <w:bottom w:val="none" w:sz="0" w:space="0" w:color="auto"/>
            <w:right w:val="none" w:sz="0" w:space="0" w:color="auto"/>
          </w:divBdr>
        </w:div>
        <w:div w:id="1647129085">
          <w:marLeft w:val="480"/>
          <w:marRight w:val="0"/>
          <w:marTop w:val="0"/>
          <w:marBottom w:val="0"/>
          <w:divBdr>
            <w:top w:val="none" w:sz="0" w:space="0" w:color="auto"/>
            <w:left w:val="none" w:sz="0" w:space="0" w:color="auto"/>
            <w:bottom w:val="none" w:sz="0" w:space="0" w:color="auto"/>
            <w:right w:val="none" w:sz="0" w:space="0" w:color="auto"/>
          </w:divBdr>
        </w:div>
        <w:div w:id="1342664521">
          <w:marLeft w:val="480"/>
          <w:marRight w:val="0"/>
          <w:marTop w:val="0"/>
          <w:marBottom w:val="0"/>
          <w:divBdr>
            <w:top w:val="none" w:sz="0" w:space="0" w:color="auto"/>
            <w:left w:val="none" w:sz="0" w:space="0" w:color="auto"/>
            <w:bottom w:val="none" w:sz="0" w:space="0" w:color="auto"/>
            <w:right w:val="none" w:sz="0" w:space="0" w:color="auto"/>
          </w:divBdr>
        </w:div>
        <w:div w:id="1570459372">
          <w:marLeft w:val="480"/>
          <w:marRight w:val="0"/>
          <w:marTop w:val="0"/>
          <w:marBottom w:val="0"/>
          <w:divBdr>
            <w:top w:val="none" w:sz="0" w:space="0" w:color="auto"/>
            <w:left w:val="none" w:sz="0" w:space="0" w:color="auto"/>
            <w:bottom w:val="none" w:sz="0" w:space="0" w:color="auto"/>
            <w:right w:val="none" w:sz="0" w:space="0" w:color="auto"/>
          </w:divBdr>
        </w:div>
        <w:div w:id="1321227553">
          <w:marLeft w:val="480"/>
          <w:marRight w:val="0"/>
          <w:marTop w:val="0"/>
          <w:marBottom w:val="0"/>
          <w:divBdr>
            <w:top w:val="none" w:sz="0" w:space="0" w:color="auto"/>
            <w:left w:val="none" w:sz="0" w:space="0" w:color="auto"/>
            <w:bottom w:val="none" w:sz="0" w:space="0" w:color="auto"/>
            <w:right w:val="none" w:sz="0" w:space="0" w:color="auto"/>
          </w:divBdr>
        </w:div>
        <w:div w:id="1947344935">
          <w:marLeft w:val="480"/>
          <w:marRight w:val="0"/>
          <w:marTop w:val="0"/>
          <w:marBottom w:val="0"/>
          <w:divBdr>
            <w:top w:val="none" w:sz="0" w:space="0" w:color="auto"/>
            <w:left w:val="none" w:sz="0" w:space="0" w:color="auto"/>
            <w:bottom w:val="none" w:sz="0" w:space="0" w:color="auto"/>
            <w:right w:val="none" w:sz="0" w:space="0" w:color="auto"/>
          </w:divBdr>
        </w:div>
        <w:div w:id="133374909">
          <w:marLeft w:val="480"/>
          <w:marRight w:val="0"/>
          <w:marTop w:val="0"/>
          <w:marBottom w:val="0"/>
          <w:divBdr>
            <w:top w:val="none" w:sz="0" w:space="0" w:color="auto"/>
            <w:left w:val="none" w:sz="0" w:space="0" w:color="auto"/>
            <w:bottom w:val="none" w:sz="0" w:space="0" w:color="auto"/>
            <w:right w:val="none" w:sz="0" w:space="0" w:color="auto"/>
          </w:divBdr>
        </w:div>
        <w:div w:id="606929449">
          <w:marLeft w:val="480"/>
          <w:marRight w:val="0"/>
          <w:marTop w:val="0"/>
          <w:marBottom w:val="0"/>
          <w:divBdr>
            <w:top w:val="none" w:sz="0" w:space="0" w:color="auto"/>
            <w:left w:val="none" w:sz="0" w:space="0" w:color="auto"/>
            <w:bottom w:val="none" w:sz="0" w:space="0" w:color="auto"/>
            <w:right w:val="none" w:sz="0" w:space="0" w:color="auto"/>
          </w:divBdr>
        </w:div>
        <w:div w:id="1814255294">
          <w:marLeft w:val="480"/>
          <w:marRight w:val="0"/>
          <w:marTop w:val="0"/>
          <w:marBottom w:val="0"/>
          <w:divBdr>
            <w:top w:val="none" w:sz="0" w:space="0" w:color="auto"/>
            <w:left w:val="none" w:sz="0" w:space="0" w:color="auto"/>
            <w:bottom w:val="none" w:sz="0" w:space="0" w:color="auto"/>
            <w:right w:val="none" w:sz="0" w:space="0" w:color="auto"/>
          </w:divBdr>
        </w:div>
        <w:div w:id="1591229979">
          <w:marLeft w:val="480"/>
          <w:marRight w:val="0"/>
          <w:marTop w:val="0"/>
          <w:marBottom w:val="0"/>
          <w:divBdr>
            <w:top w:val="none" w:sz="0" w:space="0" w:color="auto"/>
            <w:left w:val="none" w:sz="0" w:space="0" w:color="auto"/>
            <w:bottom w:val="none" w:sz="0" w:space="0" w:color="auto"/>
            <w:right w:val="none" w:sz="0" w:space="0" w:color="auto"/>
          </w:divBdr>
        </w:div>
        <w:div w:id="1047342211">
          <w:marLeft w:val="480"/>
          <w:marRight w:val="0"/>
          <w:marTop w:val="0"/>
          <w:marBottom w:val="0"/>
          <w:divBdr>
            <w:top w:val="none" w:sz="0" w:space="0" w:color="auto"/>
            <w:left w:val="none" w:sz="0" w:space="0" w:color="auto"/>
            <w:bottom w:val="none" w:sz="0" w:space="0" w:color="auto"/>
            <w:right w:val="none" w:sz="0" w:space="0" w:color="auto"/>
          </w:divBdr>
        </w:div>
        <w:div w:id="717700413">
          <w:marLeft w:val="480"/>
          <w:marRight w:val="0"/>
          <w:marTop w:val="0"/>
          <w:marBottom w:val="0"/>
          <w:divBdr>
            <w:top w:val="none" w:sz="0" w:space="0" w:color="auto"/>
            <w:left w:val="none" w:sz="0" w:space="0" w:color="auto"/>
            <w:bottom w:val="none" w:sz="0" w:space="0" w:color="auto"/>
            <w:right w:val="none" w:sz="0" w:space="0" w:color="auto"/>
          </w:divBdr>
        </w:div>
        <w:div w:id="1455565597">
          <w:marLeft w:val="480"/>
          <w:marRight w:val="0"/>
          <w:marTop w:val="0"/>
          <w:marBottom w:val="0"/>
          <w:divBdr>
            <w:top w:val="none" w:sz="0" w:space="0" w:color="auto"/>
            <w:left w:val="none" w:sz="0" w:space="0" w:color="auto"/>
            <w:bottom w:val="none" w:sz="0" w:space="0" w:color="auto"/>
            <w:right w:val="none" w:sz="0" w:space="0" w:color="auto"/>
          </w:divBdr>
        </w:div>
        <w:div w:id="472140558">
          <w:marLeft w:val="480"/>
          <w:marRight w:val="0"/>
          <w:marTop w:val="0"/>
          <w:marBottom w:val="0"/>
          <w:divBdr>
            <w:top w:val="none" w:sz="0" w:space="0" w:color="auto"/>
            <w:left w:val="none" w:sz="0" w:space="0" w:color="auto"/>
            <w:bottom w:val="none" w:sz="0" w:space="0" w:color="auto"/>
            <w:right w:val="none" w:sz="0" w:space="0" w:color="auto"/>
          </w:divBdr>
        </w:div>
        <w:div w:id="1891066709">
          <w:marLeft w:val="480"/>
          <w:marRight w:val="0"/>
          <w:marTop w:val="0"/>
          <w:marBottom w:val="0"/>
          <w:divBdr>
            <w:top w:val="none" w:sz="0" w:space="0" w:color="auto"/>
            <w:left w:val="none" w:sz="0" w:space="0" w:color="auto"/>
            <w:bottom w:val="none" w:sz="0" w:space="0" w:color="auto"/>
            <w:right w:val="none" w:sz="0" w:space="0" w:color="auto"/>
          </w:divBdr>
        </w:div>
        <w:div w:id="1330208914">
          <w:marLeft w:val="480"/>
          <w:marRight w:val="0"/>
          <w:marTop w:val="0"/>
          <w:marBottom w:val="0"/>
          <w:divBdr>
            <w:top w:val="none" w:sz="0" w:space="0" w:color="auto"/>
            <w:left w:val="none" w:sz="0" w:space="0" w:color="auto"/>
            <w:bottom w:val="none" w:sz="0" w:space="0" w:color="auto"/>
            <w:right w:val="none" w:sz="0" w:space="0" w:color="auto"/>
          </w:divBdr>
        </w:div>
        <w:div w:id="1556310985">
          <w:marLeft w:val="480"/>
          <w:marRight w:val="0"/>
          <w:marTop w:val="0"/>
          <w:marBottom w:val="0"/>
          <w:divBdr>
            <w:top w:val="none" w:sz="0" w:space="0" w:color="auto"/>
            <w:left w:val="none" w:sz="0" w:space="0" w:color="auto"/>
            <w:bottom w:val="none" w:sz="0" w:space="0" w:color="auto"/>
            <w:right w:val="none" w:sz="0" w:space="0" w:color="auto"/>
          </w:divBdr>
        </w:div>
        <w:div w:id="753167248">
          <w:marLeft w:val="480"/>
          <w:marRight w:val="0"/>
          <w:marTop w:val="0"/>
          <w:marBottom w:val="0"/>
          <w:divBdr>
            <w:top w:val="none" w:sz="0" w:space="0" w:color="auto"/>
            <w:left w:val="none" w:sz="0" w:space="0" w:color="auto"/>
            <w:bottom w:val="none" w:sz="0" w:space="0" w:color="auto"/>
            <w:right w:val="none" w:sz="0" w:space="0" w:color="auto"/>
          </w:divBdr>
        </w:div>
        <w:div w:id="586885335">
          <w:marLeft w:val="480"/>
          <w:marRight w:val="0"/>
          <w:marTop w:val="0"/>
          <w:marBottom w:val="0"/>
          <w:divBdr>
            <w:top w:val="none" w:sz="0" w:space="0" w:color="auto"/>
            <w:left w:val="none" w:sz="0" w:space="0" w:color="auto"/>
            <w:bottom w:val="none" w:sz="0" w:space="0" w:color="auto"/>
            <w:right w:val="none" w:sz="0" w:space="0" w:color="auto"/>
          </w:divBdr>
        </w:div>
        <w:div w:id="1154907851">
          <w:marLeft w:val="480"/>
          <w:marRight w:val="0"/>
          <w:marTop w:val="0"/>
          <w:marBottom w:val="0"/>
          <w:divBdr>
            <w:top w:val="none" w:sz="0" w:space="0" w:color="auto"/>
            <w:left w:val="none" w:sz="0" w:space="0" w:color="auto"/>
            <w:bottom w:val="none" w:sz="0" w:space="0" w:color="auto"/>
            <w:right w:val="none" w:sz="0" w:space="0" w:color="auto"/>
          </w:divBdr>
        </w:div>
        <w:div w:id="1755198860">
          <w:marLeft w:val="480"/>
          <w:marRight w:val="0"/>
          <w:marTop w:val="0"/>
          <w:marBottom w:val="0"/>
          <w:divBdr>
            <w:top w:val="none" w:sz="0" w:space="0" w:color="auto"/>
            <w:left w:val="none" w:sz="0" w:space="0" w:color="auto"/>
            <w:bottom w:val="none" w:sz="0" w:space="0" w:color="auto"/>
            <w:right w:val="none" w:sz="0" w:space="0" w:color="auto"/>
          </w:divBdr>
        </w:div>
        <w:div w:id="1638339221">
          <w:marLeft w:val="480"/>
          <w:marRight w:val="0"/>
          <w:marTop w:val="0"/>
          <w:marBottom w:val="0"/>
          <w:divBdr>
            <w:top w:val="none" w:sz="0" w:space="0" w:color="auto"/>
            <w:left w:val="none" w:sz="0" w:space="0" w:color="auto"/>
            <w:bottom w:val="none" w:sz="0" w:space="0" w:color="auto"/>
            <w:right w:val="none" w:sz="0" w:space="0" w:color="auto"/>
          </w:divBdr>
        </w:div>
      </w:divsChild>
    </w:div>
    <w:div w:id="1659262335">
      <w:bodyDiv w:val="1"/>
      <w:marLeft w:val="0"/>
      <w:marRight w:val="0"/>
      <w:marTop w:val="0"/>
      <w:marBottom w:val="0"/>
      <w:divBdr>
        <w:top w:val="none" w:sz="0" w:space="0" w:color="auto"/>
        <w:left w:val="none" w:sz="0" w:space="0" w:color="auto"/>
        <w:bottom w:val="none" w:sz="0" w:space="0" w:color="auto"/>
        <w:right w:val="none" w:sz="0" w:space="0" w:color="auto"/>
      </w:divBdr>
    </w:div>
    <w:div w:id="1660502138">
      <w:bodyDiv w:val="1"/>
      <w:marLeft w:val="0"/>
      <w:marRight w:val="0"/>
      <w:marTop w:val="0"/>
      <w:marBottom w:val="0"/>
      <w:divBdr>
        <w:top w:val="none" w:sz="0" w:space="0" w:color="auto"/>
        <w:left w:val="none" w:sz="0" w:space="0" w:color="auto"/>
        <w:bottom w:val="none" w:sz="0" w:space="0" w:color="auto"/>
        <w:right w:val="none" w:sz="0" w:space="0" w:color="auto"/>
      </w:divBdr>
    </w:div>
    <w:div w:id="1661614131">
      <w:bodyDiv w:val="1"/>
      <w:marLeft w:val="0"/>
      <w:marRight w:val="0"/>
      <w:marTop w:val="0"/>
      <w:marBottom w:val="0"/>
      <w:divBdr>
        <w:top w:val="none" w:sz="0" w:space="0" w:color="auto"/>
        <w:left w:val="none" w:sz="0" w:space="0" w:color="auto"/>
        <w:bottom w:val="none" w:sz="0" w:space="0" w:color="auto"/>
        <w:right w:val="none" w:sz="0" w:space="0" w:color="auto"/>
      </w:divBdr>
    </w:div>
    <w:div w:id="1662732812">
      <w:bodyDiv w:val="1"/>
      <w:marLeft w:val="0"/>
      <w:marRight w:val="0"/>
      <w:marTop w:val="0"/>
      <w:marBottom w:val="0"/>
      <w:divBdr>
        <w:top w:val="none" w:sz="0" w:space="0" w:color="auto"/>
        <w:left w:val="none" w:sz="0" w:space="0" w:color="auto"/>
        <w:bottom w:val="none" w:sz="0" w:space="0" w:color="auto"/>
        <w:right w:val="none" w:sz="0" w:space="0" w:color="auto"/>
      </w:divBdr>
    </w:div>
    <w:div w:id="1663467293">
      <w:bodyDiv w:val="1"/>
      <w:marLeft w:val="0"/>
      <w:marRight w:val="0"/>
      <w:marTop w:val="0"/>
      <w:marBottom w:val="0"/>
      <w:divBdr>
        <w:top w:val="none" w:sz="0" w:space="0" w:color="auto"/>
        <w:left w:val="none" w:sz="0" w:space="0" w:color="auto"/>
        <w:bottom w:val="none" w:sz="0" w:space="0" w:color="auto"/>
        <w:right w:val="none" w:sz="0" w:space="0" w:color="auto"/>
      </w:divBdr>
    </w:div>
    <w:div w:id="1663926072">
      <w:bodyDiv w:val="1"/>
      <w:marLeft w:val="0"/>
      <w:marRight w:val="0"/>
      <w:marTop w:val="0"/>
      <w:marBottom w:val="0"/>
      <w:divBdr>
        <w:top w:val="none" w:sz="0" w:space="0" w:color="auto"/>
        <w:left w:val="none" w:sz="0" w:space="0" w:color="auto"/>
        <w:bottom w:val="none" w:sz="0" w:space="0" w:color="auto"/>
        <w:right w:val="none" w:sz="0" w:space="0" w:color="auto"/>
      </w:divBdr>
    </w:div>
    <w:div w:id="1665620793">
      <w:bodyDiv w:val="1"/>
      <w:marLeft w:val="0"/>
      <w:marRight w:val="0"/>
      <w:marTop w:val="0"/>
      <w:marBottom w:val="0"/>
      <w:divBdr>
        <w:top w:val="none" w:sz="0" w:space="0" w:color="auto"/>
        <w:left w:val="none" w:sz="0" w:space="0" w:color="auto"/>
        <w:bottom w:val="none" w:sz="0" w:space="0" w:color="auto"/>
        <w:right w:val="none" w:sz="0" w:space="0" w:color="auto"/>
      </w:divBdr>
    </w:div>
    <w:div w:id="1666013001">
      <w:bodyDiv w:val="1"/>
      <w:marLeft w:val="0"/>
      <w:marRight w:val="0"/>
      <w:marTop w:val="0"/>
      <w:marBottom w:val="0"/>
      <w:divBdr>
        <w:top w:val="none" w:sz="0" w:space="0" w:color="auto"/>
        <w:left w:val="none" w:sz="0" w:space="0" w:color="auto"/>
        <w:bottom w:val="none" w:sz="0" w:space="0" w:color="auto"/>
        <w:right w:val="none" w:sz="0" w:space="0" w:color="auto"/>
      </w:divBdr>
    </w:div>
    <w:div w:id="1666281870">
      <w:bodyDiv w:val="1"/>
      <w:marLeft w:val="0"/>
      <w:marRight w:val="0"/>
      <w:marTop w:val="0"/>
      <w:marBottom w:val="0"/>
      <w:divBdr>
        <w:top w:val="none" w:sz="0" w:space="0" w:color="auto"/>
        <w:left w:val="none" w:sz="0" w:space="0" w:color="auto"/>
        <w:bottom w:val="none" w:sz="0" w:space="0" w:color="auto"/>
        <w:right w:val="none" w:sz="0" w:space="0" w:color="auto"/>
      </w:divBdr>
    </w:div>
    <w:div w:id="1667778932">
      <w:bodyDiv w:val="1"/>
      <w:marLeft w:val="0"/>
      <w:marRight w:val="0"/>
      <w:marTop w:val="0"/>
      <w:marBottom w:val="0"/>
      <w:divBdr>
        <w:top w:val="none" w:sz="0" w:space="0" w:color="auto"/>
        <w:left w:val="none" w:sz="0" w:space="0" w:color="auto"/>
        <w:bottom w:val="none" w:sz="0" w:space="0" w:color="auto"/>
        <w:right w:val="none" w:sz="0" w:space="0" w:color="auto"/>
      </w:divBdr>
    </w:div>
    <w:div w:id="1667787446">
      <w:bodyDiv w:val="1"/>
      <w:marLeft w:val="0"/>
      <w:marRight w:val="0"/>
      <w:marTop w:val="0"/>
      <w:marBottom w:val="0"/>
      <w:divBdr>
        <w:top w:val="none" w:sz="0" w:space="0" w:color="auto"/>
        <w:left w:val="none" w:sz="0" w:space="0" w:color="auto"/>
        <w:bottom w:val="none" w:sz="0" w:space="0" w:color="auto"/>
        <w:right w:val="none" w:sz="0" w:space="0" w:color="auto"/>
      </w:divBdr>
    </w:div>
    <w:div w:id="1667979881">
      <w:bodyDiv w:val="1"/>
      <w:marLeft w:val="0"/>
      <w:marRight w:val="0"/>
      <w:marTop w:val="0"/>
      <w:marBottom w:val="0"/>
      <w:divBdr>
        <w:top w:val="none" w:sz="0" w:space="0" w:color="auto"/>
        <w:left w:val="none" w:sz="0" w:space="0" w:color="auto"/>
        <w:bottom w:val="none" w:sz="0" w:space="0" w:color="auto"/>
        <w:right w:val="none" w:sz="0" w:space="0" w:color="auto"/>
      </w:divBdr>
    </w:div>
    <w:div w:id="1668248824">
      <w:bodyDiv w:val="1"/>
      <w:marLeft w:val="0"/>
      <w:marRight w:val="0"/>
      <w:marTop w:val="0"/>
      <w:marBottom w:val="0"/>
      <w:divBdr>
        <w:top w:val="none" w:sz="0" w:space="0" w:color="auto"/>
        <w:left w:val="none" w:sz="0" w:space="0" w:color="auto"/>
        <w:bottom w:val="none" w:sz="0" w:space="0" w:color="auto"/>
        <w:right w:val="none" w:sz="0" w:space="0" w:color="auto"/>
      </w:divBdr>
    </w:div>
    <w:div w:id="1668291755">
      <w:bodyDiv w:val="1"/>
      <w:marLeft w:val="0"/>
      <w:marRight w:val="0"/>
      <w:marTop w:val="0"/>
      <w:marBottom w:val="0"/>
      <w:divBdr>
        <w:top w:val="none" w:sz="0" w:space="0" w:color="auto"/>
        <w:left w:val="none" w:sz="0" w:space="0" w:color="auto"/>
        <w:bottom w:val="none" w:sz="0" w:space="0" w:color="auto"/>
        <w:right w:val="none" w:sz="0" w:space="0" w:color="auto"/>
      </w:divBdr>
    </w:div>
    <w:div w:id="1668896507">
      <w:bodyDiv w:val="1"/>
      <w:marLeft w:val="0"/>
      <w:marRight w:val="0"/>
      <w:marTop w:val="0"/>
      <w:marBottom w:val="0"/>
      <w:divBdr>
        <w:top w:val="none" w:sz="0" w:space="0" w:color="auto"/>
        <w:left w:val="none" w:sz="0" w:space="0" w:color="auto"/>
        <w:bottom w:val="none" w:sz="0" w:space="0" w:color="auto"/>
        <w:right w:val="none" w:sz="0" w:space="0" w:color="auto"/>
      </w:divBdr>
    </w:div>
    <w:div w:id="1669215590">
      <w:bodyDiv w:val="1"/>
      <w:marLeft w:val="0"/>
      <w:marRight w:val="0"/>
      <w:marTop w:val="0"/>
      <w:marBottom w:val="0"/>
      <w:divBdr>
        <w:top w:val="none" w:sz="0" w:space="0" w:color="auto"/>
        <w:left w:val="none" w:sz="0" w:space="0" w:color="auto"/>
        <w:bottom w:val="none" w:sz="0" w:space="0" w:color="auto"/>
        <w:right w:val="none" w:sz="0" w:space="0" w:color="auto"/>
      </w:divBdr>
    </w:div>
    <w:div w:id="1669359730">
      <w:bodyDiv w:val="1"/>
      <w:marLeft w:val="0"/>
      <w:marRight w:val="0"/>
      <w:marTop w:val="0"/>
      <w:marBottom w:val="0"/>
      <w:divBdr>
        <w:top w:val="none" w:sz="0" w:space="0" w:color="auto"/>
        <w:left w:val="none" w:sz="0" w:space="0" w:color="auto"/>
        <w:bottom w:val="none" w:sz="0" w:space="0" w:color="auto"/>
        <w:right w:val="none" w:sz="0" w:space="0" w:color="auto"/>
      </w:divBdr>
    </w:div>
    <w:div w:id="1670937892">
      <w:bodyDiv w:val="1"/>
      <w:marLeft w:val="0"/>
      <w:marRight w:val="0"/>
      <w:marTop w:val="0"/>
      <w:marBottom w:val="0"/>
      <w:divBdr>
        <w:top w:val="none" w:sz="0" w:space="0" w:color="auto"/>
        <w:left w:val="none" w:sz="0" w:space="0" w:color="auto"/>
        <w:bottom w:val="none" w:sz="0" w:space="0" w:color="auto"/>
        <w:right w:val="none" w:sz="0" w:space="0" w:color="auto"/>
      </w:divBdr>
      <w:divsChild>
        <w:div w:id="1315913149">
          <w:marLeft w:val="480"/>
          <w:marRight w:val="0"/>
          <w:marTop w:val="0"/>
          <w:marBottom w:val="0"/>
          <w:divBdr>
            <w:top w:val="none" w:sz="0" w:space="0" w:color="auto"/>
            <w:left w:val="none" w:sz="0" w:space="0" w:color="auto"/>
            <w:bottom w:val="none" w:sz="0" w:space="0" w:color="auto"/>
            <w:right w:val="none" w:sz="0" w:space="0" w:color="auto"/>
          </w:divBdr>
        </w:div>
        <w:div w:id="301885413">
          <w:marLeft w:val="480"/>
          <w:marRight w:val="0"/>
          <w:marTop w:val="0"/>
          <w:marBottom w:val="0"/>
          <w:divBdr>
            <w:top w:val="none" w:sz="0" w:space="0" w:color="auto"/>
            <w:left w:val="none" w:sz="0" w:space="0" w:color="auto"/>
            <w:bottom w:val="none" w:sz="0" w:space="0" w:color="auto"/>
            <w:right w:val="none" w:sz="0" w:space="0" w:color="auto"/>
          </w:divBdr>
        </w:div>
        <w:div w:id="1810902826">
          <w:marLeft w:val="480"/>
          <w:marRight w:val="0"/>
          <w:marTop w:val="0"/>
          <w:marBottom w:val="0"/>
          <w:divBdr>
            <w:top w:val="none" w:sz="0" w:space="0" w:color="auto"/>
            <w:left w:val="none" w:sz="0" w:space="0" w:color="auto"/>
            <w:bottom w:val="none" w:sz="0" w:space="0" w:color="auto"/>
            <w:right w:val="none" w:sz="0" w:space="0" w:color="auto"/>
          </w:divBdr>
        </w:div>
        <w:div w:id="1957055048">
          <w:marLeft w:val="480"/>
          <w:marRight w:val="0"/>
          <w:marTop w:val="0"/>
          <w:marBottom w:val="0"/>
          <w:divBdr>
            <w:top w:val="none" w:sz="0" w:space="0" w:color="auto"/>
            <w:left w:val="none" w:sz="0" w:space="0" w:color="auto"/>
            <w:bottom w:val="none" w:sz="0" w:space="0" w:color="auto"/>
            <w:right w:val="none" w:sz="0" w:space="0" w:color="auto"/>
          </w:divBdr>
        </w:div>
        <w:div w:id="1062094492">
          <w:marLeft w:val="480"/>
          <w:marRight w:val="0"/>
          <w:marTop w:val="0"/>
          <w:marBottom w:val="0"/>
          <w:divBdr>
            <w:top w:val="none" w:sz="0" w:space="0" w:color="auto"/>
            <w:left w:val="none" w:sz="0" w:space="0" w:color="auto"/>
            <w:bottom w:val="none" w:sz="0" w:space="0" w:color="auto"/>
            <w:right w:val="none" w:sz="0" w:space="0" w:color="auto"/>
          </w:divBdr>
        </w:div>
        <w:div w:id="1588076912">
          <w:marLeft w:val="480"/>
          <w:marRight w:val="0"/>
          <w:marTop w:val="0"/>
          <w:marBottom w:val="0"/>
          <w:divBdr>
            <w:top w:val="none" w:sz="0" w:space="0" w:color="auto"/>
            <w:left w:val="none" w:sz="0" w:space="0" w:color="auto"/>
            <w:bottom w:val="none" w:sz="0" w:space="0" w:color="auto"/>
            <w:right w:val="none" w:sz="0" w:space="0" w:color="auto"/>
          </w:divBdr>
        </w:div>
        <w:div w:id="1170636773">
          <w:marLeft w:val="480"/>
          <w:marRight w:val="0"/>
          <w:marTop w:val="0"/>
          <w:marBottom w:val="0"/>
          <w:divBdr>
            <w:top w:val="none" w:sz="0" w:space="0" w:color="auto"/>
            <w:left w:val="none" w:sz="0" w:space="0" w:color="auto"/>
            <w:bottom w:val="none" w:sz="0" w:space="0" w:color="auto"/>
            <w:right w:val="none" w:sz="0" w:space="0" w:color="auto"/>
          </w:divBdr>
        </w:div>
        <w:div w:id="489173404">
          <w:marLeft w:val="480"/>
          <w:marRight w:val="0"/>
          <w:marTop w:val="0"/>
          <w:marBottom w:val="0"/>
          <w:divBdr>
            <w:top w:val="none" w:sz="0" w:space="0" w:color="auto"/>
            <w:left w:val="none" w:sz="0" w:space="0" w:color="auto"/>
            <w:bottom w:val="none" w:sz="0" w:space="0" w:color="auto"/>
            <w:right w:val="none" w:sz="0" w:space="0" w:color="auto"/>
          </w:divBdr>
        </w:div>
        <w:div w:id="1021735279">
          <w:marLeft w:val="480"/>
          <w:marRight w:val="0"/>
          <w:marTop w:val="0"/>
          <w:marBottom w:val="0"/>
          <w:divBdr>
            <w:top w:val="none" w:sz="0" w:space="0" w:color="auto"/>
            <w:left w:val="none" w:sz="0" w:space="0" w:color="auto"/>
            <w:bottom w:val="none" w:sz="0" w:space="0" w:color="auto"/>
            <w:right w:val="none" w:sz="0" w:space="0" w:color="auto"/>
          </w:divBdr>
        </w:div>
        <w:div w:id="1394887285">
          <w:marLeft w:val="480"/>
          <w:marRight w:val="0"/>
          <w:marTop w:val="0"/>
          <w:marBottom w:val="0"/>
          <w:divBdr>
            <w:top w:val="none" w:sz="0" w:space="0" w:color="auto"/>
            <w:left w:val="none" w:sz="0" w:space="0" w:color="auto"/>
            <w:bottom w:val="none" w:sz="0" w:space="0" w:color="auto"/>
            <w:right w:val="none" w:sz="0" w:space="0" w:color="auto"/>
          </w:divBdr>
        </w:div>
        <w:div w:id="424956647">
          <w:marLeft w:val="480"/>
          <w:marRight w:val="0"/>
          <w:marTop w:val="0"/>
          <w:marBottom w:val="0"/>
          <w:divBdr>
            <w:top w:val="none" w:sz="0" w:space="0" w:color="auto"/>
            <w:left w:val="none" w:sz="0" w:space="0" w:color="auto"/>
            <w:bottom w:val="none" w:sz="0" w:space="0" w:color="auto"/>
            <w:right w:val="none" w:sz="0" w:space="0" w:color="auto"/>
          </w:divBdr>
        </w:div>
        <w:div w:id="175003904">
          <w:marLeft w:val="480"/>
          <w:marRight w:val="0"/>
          <w:marTop w:val="0"/>
          <w:marBottom w:val="0"/>
          <w:divBdr>
            <w:top w:val="none" w:sz="0" w:space="0" w:color="auto"/>
            <w:left w:val="none" w:sz="0" w:space="0" w:color="auto"/>
            <w:bottom w:val="none" w:sz="0" w:space="0" w:color="auto"/>
            <w:right w:val="none" w:sz="0" w:space="0" w:color="auto"/>
          </w:divBdr>
        </w:div>
        <w:div w:id="2135712981">
          <w:marLeft w:val="480"/>
          <w:marRight w:val="0"/>
          <w:marTop w:val="0"/>
          <w:marBottom w:val="0"/>
          <w:divBdr>
            <w:top w:val="none" w:sz="0" w:space="0" w:color="auto"/>
            <w:left w:val="none" w:sz="0" w:space="0" w:color="auto"/>
            <w:bottom w:val="none" w:sz="0" w:space="0" w:color="auto"/>
            <w:right w:val="none" w:sz="0" w:space="0" w:color="auto"/>
          </w:divBdr>
        </w:div>
        <w:div w:id="1939286494">
          <w:marLeft w:val="480"/>
          <w:marRight w:val="0"/>
          <w:marTop w:val="0"/>
          <w:marBottom w:val="0"/>
          <w:divBdr>
            <w:top w:val="none" w:sz="0" w:space="0" w:color="auto"/>
            <w:left w:val="none" w:sz="0" w:space="0" w:color="auto"/>
            <w:bottom w:val="none" w:sz="0" w:space="0" w:color="auto"/>
            <w:right w:val="none" w:sz="0" w:space="0" w:color="auto"/>
          </w:divBdr>
        </w:div>
        <w:div w:id="1135878980">
          <w:marLeft w:val="480"/>
          <w:marRight w:val="0"/>
          <w:marTop w:val="0"/>
          <w:marBottom w:val="0"/>
          <w:divBdr>
            <w:top w:val="none" w:sz="0" w:space="0" w:color="auto"/>
            <w:left w:val="none" w:sz="0" w:space="0" w:color="auto"/>
            <w:bottom w:val="none" w:sz="0" w:space="0" w:color="auto"/>
            <w:right w:val="none" w:sz="0" w:space="0" w:color="auto"/>
          </w:divBdr>
        </w:div>
        <w:div w:id="194273391">
          <w:marLeft w:val="480"/>
          <w:marRight w:val="0"/>
          <w:marTop w:val="0"/>
          <w:marBottom w:val="0"/>
          <w:divBdr>
            <w:top w:val="none" w:sz="0" w:space="0" w:color="auto"/>
            <w:left w:val="none" w:sz="0" w:space="0" w:color="auto"/>
            <w:bottom w:val="none" w:sz="0" w:space="0" w:color="auto"/>
            <w:right w:val="none" w:sz="0" w:space="0" w:color="auto"/>
          </w:divBdr>
        </w:div>
        <w:div w:id="642076192">
          <w:marLeft w:val="480"/>
          <w:marRight w:val="0"/>
          <w:marTop w:val="0"/>
          <w:marBottom w:val="0"/>
          <w:divBdr>
            <w:top w:val="none" w:sz="0" w:space="0" w:color="auto"/>
            <w:left w:val="none" w:sz="0" w:space="0" w:color="auto"/>
            <w:bottom w:val="none" w:sz="0" w:space="0" w:color="auto"/>
            <w:right w:val="none" w:sz="0" w:space="0" w:color="auto"/>
          </w:divBdr>
        </w:div>
        <w:div w:id="1269771343">
          <w:marLeft w:val="480"/>
          <w:marRight w:val="0"/>
          <w:marTop w:val="0"/>
          <w:marBottom w:val="0"/>
          <w:divBdr>
            <w:top w:val="none" w:sz="0" w:space="0" w:color="auto"/>
            <w:left w:val="none" w:sz="0" w:space="0" w:color="auto"/>
            <w:bottom w:val="none" w:sz="0" w:space="0" w:color="auto"/>
            <w:right w:val="none" w:sz="0" w:space="0" w:color="auto"/>
          </w:divBdr>
        </w:div>
        <w:div w:id="1505583695">
          <w:marLeft w:val="480"/>
          <w:marRight w:val="0"/>
          <w:marTop w:val="0"/>
          <w:marBottom w:val="0"/>
          <w:divBdr>
            <w:top w:val="none" w:sz="0" w:space="0" w:color="auto"/>
            <w:left w:val="none" w:sz="0" w:space="0" w:color="auto"/>
            <w:bottom w:val="none" w:sz="0" w:space="0" w:color="auto"/>
            <w:right w:val="none" w:sz="0" w:space="0" w:color="auto"/>
          </w:divBdr>
        </w:div>
        <w:div w:id="496503864">
          <w:marLeft w:val="480"/>
          <w:marRight w:val="0"/>
          <w:marTop w:val="0"/>
          <w:marBottom w:val="0"/>
          <w:divBdr>
            <w:top w:val="none" w:sz="0" w:space="0" w:color="auto"/>
            <w:left w:val="none" w:sz="0" w:space="0" w:color="auto"/>
            <w:bottom w:val="none" w:sz="0" w:space="0" w:color="auto"/>
            <w:right w:val="none" w:sz="0" w:space="0" w:color="auto"/>
          </w:divBdr>
        </w:div>
        <w:div w:id="1233348823">
          <w:marLeft w:val="480"/>
          <w:marRight w:val="0"/>
          <w:marTop w:val="0"/>
          <w:marBottom w:val="0"/>
          <w:divBdr>
            <w:top w:val="none" w:sz="0" w:space="0" w:color="auto"/>
            <w:left w:val="none" w:sz="0" w:space="0" w:color="auto"/>
            <w:bottom w:val="none" w:sz="0" w:space="0" w:color="auto"/>
            <w:right w:val="none" w:sz="0" w:space="0" w:color="auto"/>
          </w:divBdr>
        </w:div>
        <w:div w:id="427192377">
          <w:marLeft w:val="480"/>
          <w:marRight w:val="0"/>
          <w:marTop w:val="0"/>
          <w:marBottom w:val="0"/>
          <w:divBdr>
            <w:top w:val="none" w:sz="0" w:space="0" w:color="auto"/>
            <w:left w:val="none" w:sz="0" w:space="0" w:color="auto"/>
            <w:bottom w:val="none" w:sz="0" w:space="0" w:color="auto"/>
            <w:right w:val="none" w:sz="0" w:space="0" w:color="auto"/>
          </w:divBdr>
        </w:div>
        <w:div w:id="1545750365">
          <w:marLeft w:val="480"/>
          <w:marRight w:val="0"/>
          <w:marTop w:val="0"/>
          <w:marBottom w:val="0"/>
          <w:divBdr>
            <w:top w:val="none" w:sz="0" w:space="0" w:color="auto"/>
            <w:left w:val="none" w:sz="0" w:space="0" w:color="auto"/>
            <w:bottom w:val="none" w:sz="0" w:space="0" w:color="auto"/>
            <w:right w:val="none" w:sz="0" w:space="0" w:color="auto"/>
          </w:divBdr>
        </w:div>
        <w:div w:id="1434205951">
          <w:marLeft w:val="480"/>
          <w:marRight w:val="0"/>
          <w:marTop w:val="0"/>
          <w:marBottom w:val="0"/>
          <w:divBdr>
            <w:top w:val="none" w:sz="0" w:space="0" w:color="auto"/>
            <w:left w:val="none" w:sz="0" w:space="0" w:color="auto"/>
            <w:bottom w:val="none" w:sz="0" w:space="0" w:color="auto"/>
            <w:right w:val="none" w:sz="0" w:space="0" w:color="auto"/>
          </w:divBdr>
        </w:div>
        <w:div w:id="1479110020">
          <w:marLeft w:val="480"/>
          <w:marRight w:val="0"/>
          <w:marTop w:val="0"/>
          <w:marBottom w:val="0"/>
          <w:divBdr>
            <w:top w:val="none" w:sz="0" w:space="0" w:color="auto"/>
            <w:left w:val="none" w:sz="0" w:space="0" w:color="auto"/>
            <w:bottom w:val="none" w:sz="0" w:space="0" w:color="auto"/>
            <w:right w:val="none" w:sz="0" w:space="0" w:color="auto"/>
          </w:divBdr>
        </w:div>
        <w:div w:id="82386098">
          <w:marLeft w:val="480"/>
          <w:marRight w:val="0"/>
          <w:marTop w:val="0"/>
          <w:marBottom w:val="0"/>
          <w:divBdr>
            <w:top w:val="none" w:sz="0" w:space="0" w:color="auto"/>
            <w:left w:val="none" w:sz="0" w:space="0" w:color="auto"/>
            <w:bottom w:val="none" w:sz="0" w:space="0" w:color="auto"/>
            <w:right w:val="none" w:sz="0" w:space="0" w:color="auto"/>
          </w:divBdr>
        </w:div>
        <w:div w:id="1551649705">
          <w:marLeft w:val="480"/>
          <w:marRight w:val="0"/>
          <w:marTop w:val="0"/>
          <w:marBottom w:val="0"/>
          <w:divBdr>
            <w:top w:val="none" w:sz="0" w:space="0" w:color="auto"/>
            <w:left w:val="none" w:sz="0" w:space="0" w:color="auto"/>
            <w:bottom w:val="none" w:sz="0" w:space="0" w:color="auto"/>
            <w:right w:val="none" w:sz="0" w:space="0" w:color="auto"/>
          </w:divBdr>
        </w:div>
        <w:div w:id="821700520">
          <w:marLeft w:val="480"/>
          <w:marRight w:val="0"/>
          <w:marTop w:val="0"/>
          <w:marBottom w:val="0"/>
          <w:divBdr>
            <w:top w:val="none" w:sz="0" w:space="0" w:color="auto"/>
            <w:left w:val="none" w:sz="0" w:space="0" w:color="auto"/>
            <w:bottom w:val="none" w:sz="0" w:space="0" w:color="auto"/>
            <w:right w:val="none" w:sz="0" w:space="0" w:color="auto"/>
          </w:divBdr>
        </w:div>
        <w:div w:id="1601329065">
          <w:marLeft w:val="480"/>
          <w:marRight w:val="0"/>
          <w:marTop w:val="0"/>
          <w:marBottom w:val="0"/>
          <w:divBdr>
            <w:top w:val="none" w:sz="0" w:space="0" w:color="auto"/>
            <w:left w:val="none" w:sz="0" w:space="0" w:color="auto"/>
            <w:bottom w:val="none" w:sz="0" w:space="0" w:color="auto"/>
            <w:right w:val="none" w:sz="0" w:space="0" w:color="auto"/>
          </w:divBdr>
        </w:div>
        <w:div w:id="279343210">
          <w:marLeft w:val="480"/>
          <w:marRight w:val="0"/>
          <w:marTop w:val="0"/>
          <w:marBottom w:val="0"/>
          <w:divBdr>
            <w:top w:val="none" w:sz="0" w:space="0" w:color="auto"/>
            <w:left w:val="none" w:sz="0" w:space="0" w:color="auto"/>
            <w:bottom w:val="none" w:sz="0" w:space="0" w:color="auto"/>
            <w:right w:val="none" w:sz="0" w:space="0" w:color="auto"/>
          </w:divBdr>
        </w:div>
        <w:div w:id="1140919264">
          <w:marLeft w:val="480"/>
          <w:marRight w:val="0"/>
          <w:marTop w:val="0"/>
          <w:marBottom w:val="0"/>
          <w:divBdr>
            <w:top w:val="none" w:sz="0" w:space="0" w:color="auto"/>
            <w:left w:val="none" w:sz="0" w:space="0" w:color="auto"/>
            <w:bottom w:val="none" w:sz="0" w:space="0" w:color="auto"/>
            <w:right w:val="none" w:sz="0" w:space="0" w:color="auto"/>
          </w:divBdr>
        </w:div>
        <w:div w:id="187258274">
          <w:marLeft w:val="480"/>
          <w:marRight w:val="0"/>
          <w:marTop w:val="0"/>
          <w:marBottom w:val="0"/>
          <w:divBdr>
            <w:top w:val="none" w:sz="0" w:space="0" w:color="auto"/>
            <w:left w:val="none" w:sz="0" w:space="0" w:color="auto"/>
            <w:bottom w:val="none" w:sz="0" w:space="0" w:color="auto"/>
            <w:right w:val="none" w:sz="0" w:space="0" w:color="auto"/>
          </w:divBdr>
        </w:div>
        <w:div w:id="1082796867">
          <w:marLeft w:val="480"/>
          <w:marRight w:val="0"/>
          <w:marTop w:val="0"/>
          <w:marBottom w:val="0"/>
          <w:divBdr>
            <w:top w:val="none" w:sz="0" w:space="0" w:color="auto"/>
            <w:left w:val="none" w:sz="0" w:space="0" w:color="auto"/>
            <w:bottom w:val="none" w:sz="0" w:space="0" w:color="auto"/>
            <w:right w:val="none" w:sz="0" w:space="0" w:color="auto"/>
          </w:divBdr>
        </w:div>
        <w:div w:id="942614403">
          <w:marLeft w:val="480"/>
          <w:marRight w:val="0"/>
          <w:marTop w:val="0"/>
          <w:marBottom w:val="0"/>
          <w:divBdr>
            <w:top w:val="none" w:sz="0" w:space="0" w:color="auto"/>
            <w:left w:val="none" w:sz="0" w:space="0" w:color="auto"/>
            <w:bottom w:val="none" w:sz="0" w:space="0" w:color="auto"/>
            <w:right w:val="none" w:sz="0" w:space="0" w:color="auto"/>
          </w:divBdr>
        </w:div>
        <w:div w:id="1488521768">
          <w:marLeft w:val="480"/>
          <w:marRight w:val="0"/>
          <w:marTop w:val="0"/>
          <w:marBottom w:val="0"/>
          <w:divBdr>
            <w:top w:val="none" w:sz="0" w:space="0" w:color="auto"/>
            <w:left w:val="none" w:sz="0" w:space="0" w:color="auto"/>
            <w:bottom w:val="none" w:sz="0" w:space="0" w:color="auto"/>
            <w:right w:val="none" w:sz="0" w:space="0" w:color="auto"/>
          </w:divBdr>
        </w:div>
        <w:div w:id="535700663">
          <w:marLeft w:val="480"/>
          <w:marRight w:val="0"/>
          <w:marTop w:val="0"/>
          <w:marBottom w:val="0"/>
          <w:divBdr>
            <w:top w:val="none" w:sz="0" w:space="0" w:color="auto"/>
            <w:left w:val="none" w:sz="0" w:space="0" w:color="auto"/>
            <w:bottom w:val="none" w:sz="0" w:space="0" w:color="auto"/>
            <w:right w:val="none" w:sz="0" w:space="0" w:color="auto"/>
          </w:divBdr>
        </w:div>
        <w:div w:id="4871307">
          <w:marLeft w:val="480"/>
          <w:marRight w:val="0"/>
          <w:marTop w:val="0"/>
          <w:marBottom w:val="0"/>
          <w:divBdr>
            <w:top w:val="none" w:sz="0" w:space="0" w:color="auto"/>
            <w:left w:val="none" w:sz="0" w:space="0" w:color="auto"/>
            <w:bottom w:val="none" w:sz="0" w:space="0" w:color="auto"/>
            <w:right w:val="none" w:sz="0" w:space="0" w:color="auto"/>
          </w:divBdr>
        </w:div>
        <w:div w:id="127019357">
          <w:marLeft w:val="480"/>
          <w:marRight w:val="0"/>
          <w:marTop w:val="0"/>
          <w:marBottom w:val="0"/>
          <w:divBdr>
            <w:top w:val="none" w:sz="0" w:space="0" w:color="auto"/>
            <w:left w:val="none" w:sz="0" w:space="0" w:color="auto"/>
            <w:bottom w:val="none" w:sz="0" w:space="0" w:color="auto"/>
            <w:right w:val="none" w:sz="0" w:space="0" w:color="auto"/>
          </w:divBdr>
        </w:div>
        <w:div w:id="1747607843">
          <w:marLeft w:val="480"/>
          <w:marRight w:val="0"/>
          <w:marTop w:val="0"/>
          <w:marBottom w:val="0"/>
          <w:divBdr>
            <w:top w:val="none" w:sz="0" w:space="0" w:color="auto"/>
            <w:left w:val="none" w:sz="0" w:space="0" w:color="auto"/>
            <w:bottom w:val="none" w:sz="0" w:space="0" w:color="auto"/>
            <w:right w:val="none" w:sz="0" w:space="0" w:color="auto"/>
          </w:divBdr>
        </w:div>
        <w:div w:id="417872008">
          <w:marLeft w:val="480"/>
          <w:marRight w:val="0"/>
          <w:marTop w:val="0"/>
          <w:marBottom w:val="0"/>
          <w:divBdr>
            <w:top w:val="none" w:sz="0" w:space="0" w:color="auto"/>
            <w:left w:val="none" w:sz="0" w:space="0" w:color="auto"/>
            <w:bottom w:val="none" w:sz="0" w:space="0" w:color="auto"/>
            <w:right w:val="none" w:sz="0" w:space="0" w:color="auto"/>
          </w:divBdr>
        </w:div>
        <w:div w:id="1351761431">
          <w:marLeft w:val="480"/>
          <w:marRight w:val="0"/>
          <w:marTop w:val="0"/>
          <w:marBottom w:val="0"/>
          <w:divBdr>
            <w:top w:val="none" w:sz="0" w:space="0" w:color="auto"/>
            <w:left w:val="none" w:sz="0" w:space="0" w:color="auto"/>
            <w:bottom w:val="none" w:sz="0" w:space="0" w:color="auto"/>
            <w:right w:val="none" w:sz="0" w:space="0" w:color="auto"/>
          </w:divBdr>
        </w:div>
        <w:div w:id="392310039">
          <w:marLeft w:val="480"/>
          <w:marRight w:val="0"/>
          <w:marTop w:val="0"/>
          <w:marBottom w:val="0"/>
          <w:divBdr>
            <w:top w:val="none" w:sz="0" w:space="0" w:color="auto"/>
            <w:left w:val="none" w:sz="0" w:space="0" w:color="auto"/>
            <w:bottom w:val="none" w:sz="0" w:space="0" w:color="auto"/>
            <w:right w:val="none" w:sz="0" w:space="0" w:color="auto"/>
          </w:divBdr>
        </w:div>
        <w:div w:id="1936858394">
          <w:marLeft w:val="480"/>
          <w:marRight w:val="0"/>
          <w:marTop w:val="0"/>
          <w:marBottom w:val="0"/>
          <w:divBdr>
            <w:top w:val="none" w:sz="0" w:space="0" w:color="auto"/>
            <w:left w:val="none" w:sz="0" w:space="0" w:color="auto"/>
            <w:bottom w:val="none" w:sz="0" w:space="0" w:color="auto"/>
            <w:right w:val="none" w:sz="0" w:space="0" w:color="auto"/>
          </w:divBdr>
        </w:div>
        <w:div w:id="1934899120">
          <w:marLeft w:val="480"/>
          <w:marRight w:val="0"/>
          <w:marTop w:val="0"/>
          <w:marBottom w:val="0"/>
          <w:divBdr>
            <w:top w:val="none" w:sz="0" w:space="0" w:color="auto"/>
            <w:left w:val="none" w:sz="0" w:space="0" w:color="auto"/>
            <w:bottom w:val="none" w:sz="0" w:space="0" w:color="auto"/>
            <w:right w:val="none" w:sz="0" w:space="0" w:color="auto"/>
          </w:divBdr>
        </w:div>
        <w:div w:id="22756462">
          <w:marLeft w:val="480"/>
          <w:marRight w:val="0"/>
          <w:marTop w:val="0"/>
          <w:marBottom w:val="0"/>
          <w:divBdr>
            <w:top w:val="none" w:sz="0" w:space="0" w:color="auto"/>
            <w:left w:val="none" w:sz="0" w:space="0" w:color="auto"/>
            <w:bottom w:val="none" w:sz="0" w:space="0" w:color="auto"/>
            <w:right w:val="none" w:sz="0" w:space="0" w:color="auto"/>
          </w:divBdr>
        </w:div>
        <w:div w:id="1961840833">
          <w:marLeft w:val="480"/>
          <w:marRight w:val="0"/>
          <w:marTop w:val="0"/>
          <w:marBottom w:val="0"/>
          <w:divBdr>
            <w:top w:val="none" w:sz="0" w:space="0" w:color="auto"/>
            <w:left w:val="none" w:sz="0" w:space="0" w:color="auto"/>
            <w:bottom w:val="none" w:sz="0" w:space="0" w:color="auto"/>
            <w:right w:val="none" w:sz="0" w:space="0" w:color="auto"/>
          </w:divBdr>
        </w:div>
        <w:div w:id="789010105">
          <w:marLeft w:val="480"/>
          <w:marRight w:val="0"/>
          <w:marTop w:val="0"/>
          <w:marBottom w:val="0"/>
          <w:divBdr>
            <w:top w:val="none" w:sz="0" w:space="0" w:color="auto"/>
            <w:left w:val="none" w:sz="0" w:space="0" w:color="auto"/>
            <w:bottom w:val="none" w:sz="0" w:space="0" w:color="auto"/>
            <w:right w:val="none" w:sz="0" w:space="0" w:color="auto"/>
          </w:divBdr>
        </w:div>
        <w:div w:id="301086343">
          <w:marLeft w:val="480"/>
          <w:marRight w:val="0"/>
          <w:marTop w:val="0"/>
          <w:marBottom w:val="0"/>
          <w:divBdr>
            <w:top w:val="none" w:sz="0" w:space="0" w:color="auto"/>
            <w:left w:val="none" w:sz="0" w:space="0" w:color="auto"/>
            <w:bottom w:val="none" w:sz="0" w:space="0" w:color="auto"/>
            <w:right w:val="none" w:sz="0" w:space="0" w:color="auto"/>
          </w:divBdr>
        </w:div>
        <w:div w:id="2126271215">
          <w:marLeft w:val="480"/>
          <w:marRight w:val="0"/>
          <w:marTop w:val="0"/>
          <w:marBottom w:val="0"/>
          <w:divBdr>
            <w:top w:val="none" w:sz="0" w:space="0" w:color="auto"/>
            <w:left w:val="none" w:sz="0" w:space="0" w:color="auto"/>
            <w:bottom w:val="none" w:sz="0" w:space="0" w:color="auto"/>
            <w:right w:val="none" w:sz="0" w:space="0" w:color="auto"/>
          </w:divBdr>
        </w:div>
        <w:div w:id="981622255">
          <w:marLeft w:val="480"/>
          <w:marRight w:val="0"/>
          <w:marTop w:val="0"/>
          <w:marBottom w:val="0"/>
          <w:divBdr>
            <w:top w:val="none" w:sz="0" w:space="0" w:color="auto"/>
            <w:left w:val="none" w:sz="0" w:space="0" w:color="auto"/>
            <w:bottom w:val="none" w:sz="0" w:space="0" w:color="auto"/>
            <w:right w:val="none" w:sz="0" w:space="0" w:color="auto"/>
          </w:divBdr>
        </w:div>
        <w:div w:id="995451097">
          <w:marLeft w:val="480"/>
          <w:marRight w:val="0"/>
          <w:marTop w:val="0"/>
          <w:marBottom w:val="0"/>
          <w:divBdr>
            <w:top w:val="none" w:sz="0" w:space="0" w:color="auto"/>
            <w:left w:val="none" w:sz="0" w:space="0" w:color="auto"/>
            <w:bottom w:val="none" w:sz="0" w:space="0" w:color="auto"/>
            <w:right w:val="none" w:sz="0" w:space="0" w:color="auto"/>
          </w:divBdr>
        </w:div>
        <w:div w:id="79452589">
          <w:marLeft w:val="480"/>
          <w:marRight w:val="0"/>
          <w:marTop w:val="0"/>
          <w:marBottom w:val="0"/>
          <w:divBdr>
            <w:top w:val="none" w:sz="0" w:space="0" w:color="auto"/>
            <w:left w:val="none" w:sz="0" w:space="0" w:color="auto"/>
            <w:bottom w:val="none" w:sz="0" w:space="0" w:color="auto"/>
            <w:right w:val="none" w:sz="0" w:space="0" w:color="auto"/>
          </w:divBdr>
        </w:div>
        <w:div w:id="1598557871">
          <w:marLeft w:val="480"/>
          <w:marRight w:val="0"/>
          <w:marTop w:val="0"/>
          <w:marBottom w:val="0"/>
          <w:divBdr>
            <w:top w:val="none" w:sz="0" w:space="0" w:color="auto"/>
            <w:left w:val="none" w:sz="0" w:space="0" w:color="auto"/>
            <w:bottom w:val="none" w:sz="0" w:space="0" w:color="auto"/>
            <w:right w:val="none" w:sz="0" w:space="0" w:color="auto"/>
          </w:divBdr>
        </w:div>
        <w:div w:id="1322075093">
          <w:marLeft w:val="480"/>
          <w:marRight w:val="0"/>
          <w:marTop w:val="0"/>
          <w:marBottom w:val="0"/>
          <w:divBdr>
            <w:top w:val="none" w:sz="0" w:space="0" w:color="auto"/>
            <w:left w:val="none" w:sz="0" w:space="0" w:color="auto"/>
            <w:bottom w:val="none" w:sz="0" w:space="0" w:color="auto"/>
            <w:right w:val="none" w:sz="0" w:space="0" w:color="auto"/>
          </w:divBdr>
        </w:div>
        <w:div w:id="1370451760">
          <w:marLeft w:val="480"/>
          <w:marRight w:val="0"/>
          <w:marTop w:val="0"/>
          <w:marBottom w:val="0"/>
          <w:divBdr>
            <w:top w:val="none" w:sz="0" w:space="0" w:color="auto"/>
            <w:left w:val="none" w:sz="0" w:space="0" w:color="auto"/>
            <w:bottom w:val="none" w:sz="0" w:space="0" w:color="auto"/>
            <w:right w:val="none" w:sz="0" w:space="0" w:color="auto"/>
          </w:divBdr>
        </w:div>
        <w:div w:id="773332085">
          <w:marLeft w:val="480"/>
          <w:marRight w:val="0"/>
          <w:marTop w:val="0"/>
          <w:marBottom w:val="0"/>
          <w:divBdr>
            <w:top w:val="none" w:sz="0" w:space="0" w:color="auto"/>
            <w:left w:val="none" w:sz="0" w:space="0" w:color="auto"/>
            <w:bottom w:val="none" w:sz="0" w:space="0" w:color="auto"/>
            <w:right w:val="none" w:sz="0" w:space="0" w:color="auto"/>
          </w:divBdr>
        </w:div>
        <w:div w:id="907500313">
          <w:marLeft w:val="480"/>
          <w:marRight w:val="0"/>
          <w:marTop w:val="0"/>
          <w:marBottom w:val="0"/>
          <w:divBdr>
            <w:top w:val="none" w:sz="0" w:space="0" w:color="auto"/>
            <w:left w:val="none" w:sz="0" w:space="0" w:color="auto"/>
            <w:bottom w:val="none" w:sz="0" w:space="0" w:color="auto"/>
            <w:right w:val="none" w:sz="0" w:space="0" w:color="auto"/>
          </w:divBdr>
        </w:div>
      </w:divsChild>
    </w:div>
    <w:div w:id="1671903621">
      <w:bodyDiv w:val="1"/>
      <w:marLeft w:val="0"/>
      <w:marRight w:val="0"/>
      <w:marTop w:val="0"/>
      <w:marBottom w:val="0"/>
      <w:divBdr>
        <w:top w:val="none" w:sz="0" w:space="0" w:color="auto"/>
        <w:left w:val="none" w:sz="0" w:space="0" w:color="auto"/>
        <w:bottom w:val="none" w:sz="0" w:space="0" w:color="auto"/>
        <w:right w:val="none" w:sz="0" w:space="0" w:color="auto"/>
      </w:divBdr>
    </w:div>
    <w:div w:id="1671984297">
      <w:bodyDiv w:val="1"/>
      <w:marLeft w:val="0"/>
      <w:marRight w:val="0"/>
      <w:marTop w:val="0"/>
      <w:marBottom w:val="0"/>
      <w:divBdr>
        <w:top w:val="none" w:sz="0" w:space="0" w:color="auto"/>
        <w:left w:val="none" w:sz="0" w:space="0" w:color="auto"/>
        <w:bottom w:val="none" w:sz="0" w:space="0" w:color="auto"/>
        <w:right w:val="none" w:sz="0" w:space="0" w:color="auto"/>
      </w:divBdr>
    </w:div>
    <w:div w:id="1675259849">
      <w:bodyDiv w:val="1"/>
      <w:marLeft w:val="0"/>
      <w:marRight w:val="0"/>
      <w:marTop w:val="0"/>
      <w:marBottom w:val="0"/>
      <w:divBdr>
        <w:top w:val="none" w:sz="0" w:space="0" w:color="auto"/>
        <w:left w:val="none" w:sz="0" w:space="0" w:color="auto"/>
        <w:bottom w:val="none" w:sz="0" w:space="0" w:color="auto"/>
        <w:right w:val="none" w:sz="0" w:space="0" w:color="auto"/>
      </w:divBdr>
    </w:div>
    <w:div w:id="1675457604">
      <w:bodyDiv w:val="1"/>
      <w:marLeft w:val="0"/>
      <w:marRight w:val="0"/>
      <w:marTop w:val="0"/>
      <w:marBottom w:val="0"/>
      <w:divBdr>
        <w:top w:val="none" w:sz="0" w:space="0" w:color="auto"/>
        <w:left w:val="none" w:sz="0" w:space="0" w:color="auto"/>
        <w:bottom w:val="none" w:sz="0" w:space="0" w:color="auto"/>
        <w:right w:val="none" w:sz="0" w:space="0" w:color="auto"/>
      </w:divBdr>
    </w:div>
    <w:div w:id="1675646558">
      <w:bodyDiv w:val="1"/>
      <w:marLeft w:val="0"/>
      <w:marRight w:val="0"/>
      <w:marTop w:val="0"/>
      <w:marBottom w:val="0"/>
      <w:divBdr>
        <w:top w:val="none" w:sz="0" w:space="0" w:color="auto"/>
        <w:left w:val="none" w:sz="0" w:space="0" w:color="auto"/>
        <w:bottom w:val="none" w:sz="0" w:space="0" w:color="auto"/>
        <w:right w:val="none" w:sz="0" w:space="0" w:color="auto"/>
      </w:divBdr>
    </w:div>
    <w:div w:id="1676765771">
      <w:bodyDiv w:val="1"/>
      <w:marLeft w:val="0"/>
      <w:marRight w:val="0"/>
      <w:marTop w:val="0"/>
      <w:marBottom w:val="0"/>
      <w:divBdr>
        <w:top w:val="none" w:sz="0" w:space="0" w:color="auto"/>
        <w:left w:val="none" w:sz="0" w:space="0" w:color="auto"/>
        <w:bottom w:val="none" w:sz="0" w:space="0" w:color="auto"/>
        <w:right w:val="none" w:sz="0" w:space="0" w:color="auto"/>
      </w:divBdr>
    </w:div>
    <w:div w:id="1678539188">
      <w:bodyDiv w:val="1"/>
      <w:marLeft w:val="0"/>
      <w:marRight w:val="0"/>
      <w:marTop w:val="0"/>
      <w:marBottom w:val="0"/>
      <w:divBdr>
        <w:top w:val="none" w:sz="0" w:space="0" w:color="auto"/>
        <w:left w:val="none" w:sz="0" w:space="0" w:color="auto"/>
        <w:bottom w:val="none" w:sz="0" w:space="0" w:color="auto"/>
        <w:right w:val="none" w:sz="0" w:space="0" w:color="auto"/>
      </w:divBdr>
    </w:div>
    <w:div w:id="1678732281">
      <w:bodyDiv w:val="1"/>
      <w:marLeft w:val="0"/>
      <w:marRight w:val="0"/>
      <w:marTop w:val="0"/>
      <w:marBottom w:val="0"/>
      <w:divBdr>
        <w:top w:val="none" w:sz="0" w:space="0" w:color="auto"/>
        <w:left w:val="none" w:sz="0" w:space="0" w:color="auto"/>
        <w:bottom w:val="none" w:sz="0" w:space="0" w:color="auto"/>
        <w:right w:val="none" w:sz="0" w:space="0" w:color="auto"/>
      </w:divBdr>
    </w:div>
    <w:div w:id="1679231812">
      <w:bodyDiv w:val="1"/>
      <w:marLeft w:val="0"/>
      <w:marRight w:val="0"/>
      <w:marTop w:val="0"/>
      <w:marBottom w:val="0"/>
      <w:divBdr>
        <w:top w:val="none" w:sz="0" w:space="0" w:color="auto"/>
        <w:left w:val="none" w:sz="0" w:space="0" w:color="auto"/>
        <w:bottom w:val="none" w:sz="0" w:space="0" w:color="auto"/>
        <w:right w:val="none" w:sz="0" w:space="0" w:color="auto"/>
      </w:divBdr>
    </w:div>
    <w:div w:id="1680354609">
      <w:bodyDiv w:val="1"/>
      <w:marLeft w:val="0"/>
      <w:marRight w:val="0"/>
      <w:marTop w:val="0"/>
      <w:marBottom w:val="0"/>
      <w:divBdr>
        <w:top w:val="none" w:sz="0" w:space="0" w:color="auto"/>
        <w:left w:val="none" w:sz="0" w:space="0" w:color="auto"/>
        <w:bottom w:val="none" w:sz="0" w:space="0" w:color="auto"/>
        <w:right w:val="none" w:sz="0" w:space="0" w:color="auto"/>
      </w:divBdr>
    </w:div>
    <w:div w:id="1680429801">
      <w:bodyDiv w:val="1"/>
      <w:marLeft w:val="0"/>
      <w:marRight w:val="0"/>
      <w:marTop w:val="0"/>
      <w:marBottom w:val="0"/>
      <w:divBdr>
        <w:top w:val="none" w:sz="0" w:space="0" w:color="auto"/>
        <w:left w:val="none" w:sz="0" w:space="0" w:color="auto"/>
        <w:bottom w:val="none" w:sz="0" w:space="0" w:color="auto"/>
        <w:right w:val="none" w:sz="0" w:space="0" w:color="auto"/>
      </w:divBdr>
    </w:div>
    <w:div w:id="1681851592">
      <w:bodyDiv w:val="1"/>
      <w:marLeft w:val="0"/>
      <w:marRight w:val="0"/>
      <w:marTop w:val="0"/>
      <w:marBottom w:val="0"/>
      <w:divBdr>
        <w:top w:val="none" w:sz="0" w:space="0" w:color="auto"/>
        <w:left w:val="none" w:sz="0" w:space="0" w:color="auto"/>
        <w:bottom w:val="none" w:sz="0" w:space="0" w:color="auto"/>
        <w:right w:val="none" w:sz="0" w:space="0" w:color="auto"/>
      </w:divBdr>
      <w:divsChild>
        <w:div w:id="798231972">
          <w:marLeft w:val="480"/>
          <w:marRight w:val="0"/>
          <w:marTop w:val="0"/>
          <w:marBottom w:val="0"/>
          <w:divBdr>
            <w:top w:val="none" w:sz="0" w:space="0" w:color="auto"/>
            <w:left w:val="none" w:sz="0" w:space="0" w:color="auto"/>
            <w:bottom w:val="none" w:sz="0" w:space="0" w:color="auto"/>
            <w:right w:val="none" w:sz="0" w:space="0" w:color="auto"/>
          </w:divBdr>
        </w:div>
        <w:div w:id="1591113415">
          <w:marLeft w:val="480"/>
          <w:marRight w:val="0"/>
          <w:marTop w:val="0"/>
          <w:marBottom w:val="0"/>
          <w:divBdr>
            <w:top w:val="none" w:sz="0" w:space="0" w:color="auto"/>
            <w:left w:val="none" w:sz="0" w:space="0" w:color="auto"/>
            <w:bottom w:val="none" w:sz="0" w:space="0" w:color="auto"/>
            <w:right w:val="none" w:sz="0" w:space="0" w:color="auto"/>
          </w:divBdr>
        </w:div>
        <w:div w:id="1800950390">
          <w:marLeft w:val="480"/>
          <w:marRight w:val="0"/>
          <w:marTop w:val="0"/>
          <w:marBottom w:val="0"/>
          <w:divBdr>
            <w:top w:val="none" w:sz="0" w:space="0" w:color="auto"/>
            <w:left w:val="none" w:sz="0" w:space="0" w:color="auto"/>
            <w:bottom w:val="none" w:sz="0" w:space="0" w:color="auto"/>
            <w:right w:val="none" w:sz="0" w:space="0" w:color="auto"/>
          </w:divBdr>
        </w:div>
        <w:div w:id="214968938">
          <w:marLeft w:val="480"/>
          <w:marRight w:val="0"/>
          <w:marTop w:val="0"/>
          <w:marBottom w:val="0"/>
          <w:divBdr>
            <w:top w:val="none" w:sz="0" w:space="0" w:color="auto"/>
            <w:left w:val="none" w:sz="0" w:space="0" w:color="auto"/>
            <w:bottom w:val="none" w:sz="0" w:space="0" w:color="auto"/>
            <w:right w:val="none" w:sz="0" w:space="0" w:color="auto"/>
          </w:divBdr>
        </w:div>
        <w:div w:id="968123355">
          <w:marLeft w:val="480"/>
          <w:marRight w:val="0"/>
          <w:marTop w:val="0"/>
          <w:marBottom w:val="0"/>
          <w:divBdr>
            <w:top w:val="none" w:sz="0" w:space="0" w:color="auto"/>
            <w:left w:val="none" w:sz="0" w:space="0" w:color="auto"/>
            <w:bottom w:val="none" w:sz="0" w:space="0" w:color="auto"/>
            <w:right w:val="none" w:sz="0" w:space="0" w:color="auto"/>
          </w:divBdr>
        </w:div>
        <w:div w:id="1955206477">
          <w:marLeft w:val="480"/>
          <w:marRight w:val="0"/>
          <w:marTop w:val="0"/>
          <w:marBottom w:val="0"/>
          <w:divBdr>
            <w:top w:val="none" w:sz="0" w:space="0" w:color="auto"/>
            <w:left w:val="none" w:sz="0" w:space="0" w:color="auto"/>
            <w:bottom w:val="none" w:sz="0" w:space="0" w:color="auto"/>
            <w:right w:val="none" w:sz="0" w:space="0" w:color="auto"/>
          </w:divBdr>
        </w:div>
        <w:div w:id="1074548512">
          <w:marLeft w:val="480"/>
          <w:marRight w:val="0"/>
          <w:marTop w:val="0"/>
          <w:marBottom w:val="0"/>
          <w:divBdr>
            <w:top w:val="none" w:sz="0" w:space="0" w:color="auto"/>
            <w:left w:val="none" w:sz="0" w:space="0" w:color="auto"/>
            <w:bottom w:val="none" w:sz="0" w:space="0" w:color="auto"/>
            <w:right w:val="none" w:sz="0" w:space="0" w:color="auto"/>
          </w:divBdr>
        </w:div>
        <w:div w:id="816147388">
          <w:marLeft w:val="480"/>
          <w:marRight w:val="0"/>
          <w:marTop w:val="0"/>
          <w:marBottom w:val="0"/>
          <w:divBdr>
            <w:top w:val="none" w:sz="0" w:space="0" w:color="auto"/>
            <w:left w:val="none" w:sz="0" w:space="0" w:color="auto"/>
            <w:bottom w:val="none" w:sz="0" w:space="0" w:color="auto"/>
            <w:right w:val="none" w:sz="0" w:space="0" w:color="auto"/>
          </w:divBdr>
        </w:div>
        <w:div w:id="1137144830">
          <w:marLeft w:val="480"/>
          <w:marRight w:val="0"/>
          <w:marTop w:val="0"/>
          <w:marBottom w:val="0"/>
          <w:divBdr>
            <w:top w:val="none" w:sz="0" w:space="0" w:color="auto"/>
            <w:left w:val="none" w:sz="0" w:space="0" w:color="auto"/>
            <w:bottom w:val="none" w:sz="0" w:space="0" w:color="auto"/>
            <w:right w:val="none" w:sz="0" w:space="0" w:color="auto"/>
          </w:divBdr>
        </w:div>
        <w:div w:id="2124376400">
          <w:marLeft w:val="480"/>
          <w:marRight w:val="0"/>
          <w:marTop w:val="0"/>
          <w:marBottom w:val="0"/>
          <w:divBdr>
            <w:top w:val="none" w:sz="0" w:space="0" w:color="auto"/>
            <w:left w:val="none" w:sz="0" w:space="0" w:color="auto"/>
            <w:bottom w:val="none" w:sz="0" w:space="0" w:color="auto"/>
            <w:right w:val="none" w:sz="0" w:space="0" w:color="auto"/>
          </w:divBdr>
        </w:div>
        <w:div w:id="1310476412">
          <w:marLeft w:val="480"/>
          <w:marRight w:val="0"/>
          <w:marTop w:val="0"/>
          <w:marBottom w:val="0"/>
          <w:divBdr>
            <w:top w:val="none" w:sz="0" w:space="0" w:color="auto"/>
            <w:left w:val="none" w:sz="0" w:space="0" w:color="auto"/>
            <w:bottom w:val="none" w:sz="0" w:space="0" w:color="auto"/>
            <w:right w:val="none" w:sz="0" w:space="0" w:color="auto"/>
          </w:divBdr>
        </w:div>
        <w:div w:id="1562204437">
          <w:marLeft w:val="480"/>
          <w:marRight w:val="0"/>
          <w:marTop w:val="0"/>
          <w:marBottom w:val="0"/>
          <w:divBdr>
            <w:top w:val="none" w:sz="0" w:space="0" w:color="auto"/>
            <w:left w:val="none" w:sz="0" w:space="0" w:color="auto"/>
            <w:bottom w:val="none" w:sz="0" w:space="0" w:color="auto"/>
            <w:right w:val="none" w:sz="0" w:space="0" w:color="auto"/>
          </w:divBdr>
        </w:div>
        <w:div w:id="301160818">
          <w:marLeft w:val="480"/>
          <w:marRight w:val="0"/>
          <w:marTop w:val="0"/>
          <w:marBottom w:val="0"/>
          <w:divBdr>
            <w:top w:val="none" w:sz="0" w:space="0" w:color="auto"/>
            <w:left w:val="none" w:sz="0" w:space="0" w:color="auto"/>
            <w:bottom w:val="none" w:sz="0" w:space="0" w:color="auto"/>
            <w:right w:val="none" w:sz="0" w:space="0" w:color="auto"/>
          </w:divBdr>
        </w:div>
        <w:div w:id="528296633">
          <w:marLeft w:val="480"/>
          <w:marRight w:val="0"/>
          <w:marTop w:val="0"/>
          <w:marBottom w:val="0"/>
          <w:divBdr>
            <w:top w:val="none" w:sz="0" w:space="0" w:color="auto"/>
            <w:left w:val="none" w:sz="0" w:space="0" w:color="auto"/>
            <w:bottom w:val="none" w:sz="0" w:space="0" w:color="auto"/>
            <w:right w:val="none" w:sz="0" w:space="0" w:color="auto"/>
          </w:divBdr>
        </w:div>
        <w:div w:id="55201633">
          <w:marLeft w:val="480"/>
          <w:marRight w:val="0"/>
          <w:marTop w:val="0"/>
          <w:marBottom w:val="0"/>
          <w:divBdr>
            <w:top w:val="none" w:sz="0" w:space="0" w:color="auto"/>
            <w:left w:val="none" w:sz="0" w:space="0" w:color="auto"/>
            <w:bottom w:val="none" w:sz="0" w:space="0" w:color="auto"/>
            <w:right w:val="none" w:sz="0" w:space="0" w:color="auto"/>
          </w:divBdr>
        </w:div>
        <w:div w:id="1307509319">
          <w:marLeft w:val="480"/>
          <w:marRight w:val="0"/>
          <w:marTop w:val="0"/>
          <w:marBottom w:val="0"/>
          <w:divBdr>
            <w:top w:val="none" w:sz="0" w:space="0" w:color="auto"/>
            <w:left w:val="none" w:sz="0" w:space="0" w:color="auto"/>
            <w:bottom w:val="none" w:sz="0" w:space="0" w:color="auto"/>
            <w:right w:val="none" w:sz="0" w:space="0" w:color="auto"/>
          </w:divBdr>
        </w:div>
        <w:div w:id="1955745687">
          <w:marLeft w:val="480"/>
          <w:marRight w:val="0"/>
          <w:marTop w:val="0"/>
          <w:marBottom w:val="0"/>
          <w:divBdr>
            <w:top w:val="none" w:sz="0" w:space="0" w:color="auto"/>
            <w:left w:val="none" w:sz="0" w:space="0" w:color="auto"/>
            <w:bottom w:val="none" w:sz="0" w:space="0" w:color="auto"/>
            <w:right w:val="none" w:sz="0" w:space="0" w:color="auto"/>
          </w:divBdr>
        </w:div>
        <w:div w:id="2079209514">
          <w:marLeft w:val="480"/>
          <w:marRight w:val="0"/>
          <w:marTop w:val="0"/>
          <w:marBottom w:val="0"/>
          <w:divBdr>
            <w:top w:val="none" w:sz="0" w:space="0" w:color="auto"/>
            <w:left w:val="none" w:sz="0" w:space="0" w:color="auto"/>
            <w:bottom w:val="none" w:sz="0" w:space="0" w:color="auto"/>
            <w:right w:val="none" w:sz="0" w:space="0" w:color="auto"/>
          </w:divBdr>
        </w:div>
        <w:div w:id="1110196787">
          <w:marLeft w:val="480"/>
          <w:marRight w:val="0"/>
          <w:marTop w:val="0"/>
          <w:marBottom w:val="0"/>
          <w:divBdr>
            <w:top w:val="none" w:sz="0" w:space="0" w:color="auto"/>
            <w:left w:val="none" w:sz="0" w:space="0" w:color="auto"/>
            <w:bottom w:val="none" w:sz="0" w:space="0" w:color="auto"/>
            <w:right w:val="none" w:sz="0" w:space="0" w:color="auto"/>
          </w:divBdr>
        </w:div>
        <w:div w:id="1063333622">
          <w:marLeft w:val="480"/>
          <w:marRight w:val="0"/>
          <w:marTop w:val="0"/>
          <w:marBottom w:val="0"/>
          <w:divBdr>
            <w:top w:val="none" w:sz="0" w:space="0" w:color="auto"/>
            <w:left w:val="none" w:sz="0" w:space="0" w:color="auto"/>
            <w:bottom w:val="none" w:sz="0" w:space="0" w:color="auto"/>
            <w:right w:val="none" w:sz="0" w:space="0" w:color="auto"/>
          </w:divBdr>
        </w:div>
        <w:div w:id="762579183">
          <w:marLeft w:val="480"/>
          <w:marRight w:val="0"/>
          <w:marTop w:val="0"/>
          <w:marBottom w:val="0"/>
          <w:divBdr>
            <w:top w:val="none" w:sz="0" w:space="0" w:color="auto"/>
            <w:left w:val="none" w:sz="0" w:space="0" w:color="auto"/>
            <w:bottom w:val="none" w:sz="0" w:space="0" w:color="auto"/>
            <w:right w:val="none" w:sz="0" w:space="0" w:color="auto"/>
          </w:divBdr>
        </w:div>
        <w:div w:id="1182432748">
          <w:marLeft w:val="480"/>
          <w:marRight w:val="0"/>
          <w:marTop w:val="0"/>
          <w:marBottom w:val="0"/>
          <w:divBdr>
            <w:top w:val="none" w:sz="0" w:space="0" w:color="auto"/>
            <w:left w:val="none" w:sz="0" w:space="0" w:color="auto"/>
            <w:bottom w:val="none" w:sz="0" w:space="0" w:color="auto"/>
            <w:right w:val="none" w:sz="0" w:space="0" w:color="auto"/>
          </w:divBdr>
        </w:div>
        <w:div w:id="1976712938">
          <w:marLeft w:val="480"/>
          <w:marRight w:val="0"/>
          <w:marTop w:val="0"/>
          <w:marBottom w:val="0"/>
          <w:divBdr>
            <w:top w:val="none" w:sz="0" w:space="0" w:color="auto"/>
            <w:left w:val="none" w:sz="0" w:space="0" w:color="auto"/>
            <w:bottom w:val="none" w:sz="0" w:space="0" w:color="auto"/>
            <w:right w:val="none" w:sz="0" w:space="0" w:color="auto"/>
          </w:divBdr>
        </w:div>
        <w:div w:id="561675420">
          <w:marLeft w:val="480"/>
          <w:marRight w:val="0"/>
          <w:marTop w:val="0"/>
          <w:marBottom w:val="0"/>
          <w:divBdr>
            <w:top w:val="none" w:sz="0" w:space="0" w:color="auto"/>
            <w:left w:val="none" w:sz="0" w:space="0" w:color="auto"/>
            <w:bottom w:val="none" w:sz="0" w:space="0" w:color="auto"/>
            <w:right w:val="none" w:sz="0" w:space="0" w:color="auto"/>
          </w:divBdr>
        </w:div>
        <w:div w:id="575238642">
          <w:marLeft w:val="480"/>
          <w:marRight w:val="0"/>
          <w:marTop w:val="0"/>
          <w:marBottom w:val="0"/>
          <w:divBdr>
            <w:top w:val="none" w:sz="0" w:space="0" w:color="auto"/>
            <w:left w:val="none" w:sz="0" w:space="0" w:color="auto"/>
            <w:bottom w:val="none" w:sz="0" w:space="0" w:color="auto"/>
            <w:right w:val="none" w:sz="0" w:space="0" w:color="auto"/>
          </w:divBdr>
        </w:div>
        <w:div w:id="10227244">
          <w:marLeft w:val="480"/>
          <w:marRight w:val="0"/>
          <w:marTop w:val="0"/>
          <w:marBottom w:val="0"/>
          <w:divBdr>
            <w:top w:val="none" w:sz="0" w:space="0" w:color="auto"/>
            <w:left w:val="none" w:sz="0" w:space="0" w:color="auto"/>
            <w:bottom w:val="none" w:sz="0" w:space="0" w:color="auto"/>
            <w:right w:val="none" w:sz="0" w:space="0" w:color="auto"/>
          </w:divBdr>
        </w:div>
        <w:div w:id="757210954">
          <w:marLeft w:val="480"/>
          <w:marRight w:val="0"/>
          <w:marTop w:val="0"/>
          <w:marBottom w:val="0"/>
          <w:divBdr>
            <w:top w:val="none" w:sz="0" w:space="0" w:color="auto"/>
            <w:left w:val="none" w:sz="0" w:space="0" w:color="auto"/>
            <w:bottom w:val="none" w:sz="0" w:space="0" w:color="auto"/>
            <w:right w:val="none" w:sz="0" w:space="0" w:color="auto"/>
          </w:divBdr>
        </w:div>
        <w:div w:id="1780028603">
          <w:marLeft w:val="480"/>
          <w:marRight w:val="0"/>
          <w:marTop w:val="0"/>
          <w:marBottom w:val="0"/>
          <w:divBdr>
            <w:top w:val="none" w:sz="0" w:space="0" w:color="auto"/>
            <w:left w:val="none" w:sz="0" w:space="0" w:color="auto"/>
            <w:bottom w:val="none" w:sz="0" w:space="0" w:color="auto"/>
            <w:right w:val="none" w:sz="0" w:space="0" w:color="auto"/>
          </w:divBdr>
        </w:div>
        <w:div w:id="1639459143">
          <w:marLeft w:val="480"/>
          <w:marRight w:val="0"/>
          <w:marTop w:val="0"/>
          <w:marBottom w:val="0"/>
          <w:divBdr>
            <w:top w:val="none" w:sz="0" w:space="0" w:color="auto"/>
            <w:left w:val="none" w:sz="0" w:space="0" w:color="auto"/>
            <w:bottom w:val="none" w:sz="0" w:space="0" w:color="auto"/>
            <w:right w:val="none" w:sz="0" w:space="0" w:color="auto"/>
          </w:divBdr>
        </w:div>
        <w:div w:id="191649132">
          <w:marLeft w:val="480"/>
          <w:marRight w:val="0"/>
          <w:marTop w:val="0"/>
          <w:marBottom w:val="0"/>
          <w:divBdr>
            <w:top w:val="none" w:sz="0" w:space="0" w:color="auto"/>
            <w:left w:val="none" w:sz="0" w:space="0" w:color="auto"/>
            <w:bottom w:val="none" w:sz="0" w:space="0" w:color="auto"/>
            <w:right w:val="none" w:sz="0" w:space="0" w:color="auto"/>
          </w:divBdr>
        </w:div>
        <w:div w:id="960765970">
          <w:marLeft w:val="480"/>
          <w:marRight w:val="0"/>
          <w:marTop w:val="0"/>
          <w:marBottom w:val="0"/>
          <w:divBdr>
            <w:top w:val="none" w:sz="0" w:space="0" w:color="auto"/>
            <w:left w:val="none" w:sz="0" w:space="0" w:color="auto"/>
            <w:bottom w:val="none" w:sz="0" w:space="0" w:color="auto"/>
            <w:right w:val="none" w:sz="0" w:space="0" w:color="auto"/>
          </w:divBdr>
        </w:div>
        <w:div w:id="1833181463">
          <w:marLeft w:val="480"/>
          <w:marRight w:val="0"/>
          <w:marTop w:val="0"/>
          <w:marBottom w:val="0"/>
          <w:divBdr>
            <w:top w:val="none" w:sz="0" w:space="0" w:color="auto"/>
            <w:left w:val="none" w:sz="0" w:space="0" w:color="auto"/>
            <w:bottom w:val="none" w:sz="0" w:space="0" w:color="auto"/>
            <w:right w:val="none" w:sz="0" w:space="0" w:color="auto"/>
          </w:divBdr>
        </w:div>
        <w:div w:id="194468603">
          <w:marLeft w:val="480"/>
          <w:marRight w:val="0"/>
          <w:marTop w:val="0"/>
          <w:marBottom w:val="0"/>
          <w:divBdr>
            <w:top w:val="none" w:sz="0" w:space="0" w:color="auto"/>
            <w:left w:val="none" w:sz="0" w:space="0" w:color="auto"/>
            <w:bottom w:val="none" w:sz="0" w:space="0" w:color="auto"/>
            <w:right w:val="none" w:sz="0" w:space="0" w:color="auto"/>
          </w:divBdr>
        </w:div>
        <w:div w:id="80952529">
          <w:marLeft w:val="480"/>
          <w:marRight w:val="0"/>
          <w:marTop w:val="0"/>
          <w:marBottom w:val="0"/>
          <w:divBdr>
            <w:top w:val="none" w:sz="0" w:space="0" w:color="auto"/>
            <w:left w:val="none" w:sz="0" w:space="0" w:color="auto"/>
            <w:bottom w:val="none" w:sz="0" w:space="0" w:color="auto"/>
            <w:right w:val="none" w:sz="0" w:space="0" w:color="auto"/>
          </w:divBdr>
        </w:div>
        <w:div w:id="1170024069">
          <w:marLeft w:val="480"/>
          <w:marRight w:val="0"/>
          <w:marTop w:val="0"/>
          <w:marBottom w:val="0"/>
          <w:divBdr>
            <w:top w:val="none" w:sz="0" w:space="0" w:color="auto"/>
            <w:left w:val="none" w:sz="0" w:space="0" w:color="auto"/>
            <w:bottom w:val="none" w:sz="0" w:space="0" w:color="auto"/>
            <w:right w:val="none" w:sz="0" w:space="0" w:color="auto"/>
          </w:divBdr>
        </w:div>
        <w:div w:id="1462579930">
          <w:marLeft w:val="480"/>
          <w:marRight w:val="0"/>
          <w:marTop w:val="0"/>
          <w:marBottom w:val="0"/>
          <w:divBdr>
            <w:top w:val="none" w:sz="0" w:space="0" w:color="auto"/>
            <w:left w:val="none" w:sz="0" w:space="0" w:color="auto"/>
            <w:bottom w:val="none" w:sz="0" w:space="0" w:color="auto"/>
            <w:right w:val="none" w:sz="0" w:space="0" w:color="auto"/>
          </w:divBdr>
        </w:div>
        <w:div w:id="1964729228">
          <w:marLeft w:val="480"/>
          <w:marRight w:val="0"/>
          <w:marTop w:val="0"/>
          <w:marBottom w:val="0"/>
          <w:divBdr>
            <w:top w:val="none" w:sz="0" w:space="0" w:color="auto"/>
            <w:left w:val="none" w:sz="0" w:space="0" w:color="auto"/>
            <w:bottom w:val="none" w:sz="0" w:space="0" w:color="auto"/>
            <w:right w:val="none" w:sz="0" w:space="0" w:color="auto"/>
          </w:divBdr>
        </w:div>
        <w:div w:id="402727157">
          <w:marLeft w:val="480"/>
          <w:marRight w:val="0"/>
          <w:marTop w:val="0"/>
          <w:marBottom w:val="0"/>
          <w:divBdr>
            <w:top w:val="none" w:sz="0" w:space="0" w:color="auto"/>
            <w:left w:val="none" w:sz="0" w:space="0" w:color="auto"/>
            <w:bottom w:val="none" w:sz="0" w:space="0" w:color="auto"/>
            <w:right w:val="none" w:sz="0" w:space="0" w:color="auto"/>
          </w:divBdr>
        </w:div>
        <w:div w:id="1918048924">
          <w:marLeft w:val="480"/>
          <w:marRight w:val="0"/>
          <w:marTop w:val="0"/>
          <w:marBottom w:val="0"/>
          <w:divBdr>
            <w:top w:val="none" w:sz="0" w:space="0" w:color="auto"/>
            <w:left w:val="none" w:sz="0" w:space="0" w:color="auto"/>
            <w:bottom w:val="none" w:sz="0" w:space="0" w:color="auto"/>
            <w:right w:val="none" w:sz="0" w:space="0" w:color="auto"/>
          </w:divBdr>
        </w:div>
        <w:div w:id="1574511908">
          <w:marLeft w:val="480"/>
          <w:marRight w:val="0"/>
          <w:marTop w:val="0"/>
          <w:marBottom w:val="0"/>
          <w:divBdr>
            <w:top w:val="none" w:sz="0" w:space="0" w:color="auto"/>
            <w:left w:val="none" w:sz="0" w:space="0" w:color="auto"/>
            <w:bottom w:val="none" w:sz="0" w:space="0" w:color="auto"/>
            <w:right w:val="none" w:sz="0" w:space="0" w:color="auto"/>
          </w:divBdr>
        </w:div>
        <w:div w:id="1799303151">
          <w:marLeft w:val="480"/>
          <w:marRight w:val="0"/>
          <w:marTop w:val="0"/>
          <w:marBottom w:val="0"/>
          <w:divBdr>
            <w:top w:val="none" w:sz="0" w:space="0" w:color="auto"/>
            <w:left w:val="none" w:sz="0" w:space="0" w:color="auto"/>
            <w:bottom w:val="none" w:sz="0" w:space="0" w:color="auto"/>
            <w:right w:val="none" w:sz="0" w:space="0" w:color="auto"/>
          </w:divBdr>
        </w:div>
        <w:div w:id="50420278">
          <w:marLeft w:val="480"/>
          <w:marRight w:val="0"/>
          <w:marTop w:val="0"/>
          <w:marBottom w:val="0"/>
          <w:divBdr>
            <w:top w:val="none" w:sz="0" w:space="0" w:color="auto"/>
            <w:left w:val="none" w:sz="0" w:space="0" w:color="auto"/>
            <w:bottom w:val="none" w:sz="0" w:space="0" w:color="auto"/>
            <w:right w:val="none" w:sz="0" w:space="0" w:color="auto"/>
          </w:divBdr>
        </w:div>
        <w:div w:id="1788617874">
          <w:marLeft w:val="480"/>
          <w:marRight w:val="0"/>
          <w:marTop w:val="0"/>
          <w:marBottom w:val="0"/>
          <w:divBdr>
            <w:top w:val="none" w:sz="0" w:space="0" w:color="auto"/>
            <w:left w:val="none" w:sz="0" w:space="0" w:color="auto"/>
            <w:bottom w:val="none" w:sz="0" w:space="0" w:color="auto"/>
            <w:right w:val="none" w:sz="0" w:space="0" w:color="auto"/>
          </w:divBdr>
        </w:div>
        <w:div w:id="2073771602">
          <w:marLeft w:val="480"/>
          <w:marRight w:val="0"/>
          <w:marTop w:val="0"/>
          <w:marBottom w:val="0"/>
          <w:divBdr>
            <w:top w:val="none" w:sz="0" w:space="0" w:color="auto"/>
            <w:left w:val="none" w:sz="0" w:space="0" w:color="auto"/>
            <w:bottom w:val="none" w:sz="0" w:space="0" w:color="auto"/>
            <w:right w:val="none" w:sz="0" w:space="0" w:color="auto"/>
          </w:divBdr>
        </w:div>
        <w:div w:id="1631283235">
          <w:marLeft w:val="480"/>
          <w:marRight w:val="0"/>
          <w:marTop w:val="0"/>
          <w:marBottom w:val="0"/>
          <w:divBdr>
            <w:top w:val="none" w:sz="0" w:space="0" w:color="auto"/>
            <w:left w:val="none" w:sz="0" w:space="0" w:color="auto"/>
            <w:bottom w:val="none" w:sz="0" w:space="0" w:color="auto"/>
            <w:right w:val="none" w:sz="0" w:space="0" w:color="auto"/>
          </w:divBdr>
        </w:div>
        <w:div w:id="735398120">
          <w:marLeft w:val="480"/>
          <w:marRight w:val="0"/>
          <w:marTop w:val="0"/>
          <w:marBottom w:val="0"/>
          <w:divBdr>
            <w:top w:val="none" w:sz="0" w:space="0" w:color="auto"/>
            <w:left w:val="none" w:sz="0" w:space="0" w:color="auto"/>
            <w:bottom w:val="none" w:sz="0" w:space="0" w:color="auto"/>
            <w:right w:val="none" w:sz="0" w:space="0" w:color="auto"/>
          </w:divBdr>
        </w:div>
        <w:div w:id="204605832">
          <w:marLeft w:val="480"/>
          <w:marRight w:val="0"/>
          <w:marTop w:val="0"/>
          <w:marBottom w:val="0"/>
          <w:divBdr>
            <w:top w:val="none" w:sz="0" w:space="0" w:color="auto"/>
            <w:left w:val="none" w:sz="0" w:space="0" w:color="auto"/>
            <w:bottom w:val="none" w:sz="0" w:space="0" w:color="auto"/>
            <w:right w:val="none" w:sz="0" w:space="0" w:color="auto"/>
          </w:divBdr>
        </w:div>
        <w:div w:id="830872457">
          <w:marLeft w:val="480"/>
          <w:marRight w:val="0"/>
          <w:marTop w:val="0"/>
          <w:marBottom w:val="0"/>
          <w:divBdr>
            <w:top w:val="none" w:sz="0" w:space="0" w:color="auto"/>
            <w:left w:val="none" w:sz="0" w:space="0" w:color="auto"/>
            <w:bottom w:val="none" w:sz="0" w:space="0" w:color="auto"/>
            <w:right w:val="none" w:sz="0" w:space="0" w:color="auto"/>
          </w:divBdr>
        </w:div>
        <w:div w:id="1949312878">
          <w:marLeft w:val="480"/>
          <w:marRight w:val="0"/>
          <w:marTop w:val="0"/>
          <w:marBottom w:val="0"/>
          <w:divBdr>
            <w:top w:val="none" w:sz="0" w:space="0" w:color="auto"/>
            <w:left w:val="none" w:sz="0" w:space="0" w:color="auto"/>
            <w:bottom w:val="none" w:sz="0" w:space="0" w:color="auto"/>
            <w:right w:val="none" w:sz="0" w:space="0" w:color="auto"/>
          </w:divBdr>
        </w:div>
        <w:div w:id="745693090">
          <w:marLeft w:val="480"/>
          <w:marRight w:val="0"/>
          <w:marTop w:val="0"/>
          <w:marBottom w:val="0"/>
          <w:divBdr>
            <w:top w:val="none" w:sz="0" w:space="0" w:color="auto"/>
            <w:left w:val="none" w:sz="0" w:space="0" w:color="auto"/>
            <w:bottom w:val="none" w:sz="0" w:space="0" w:color="auto"/>
            <w:right w:val="none" w:sz="0" w:space="0" w:color="auto"/>
          </w:divBdr>
        </w:div>
        <w:div w:id="2034455624">
          <w:marLeft w:val="480"/>
          <w:marRight w:val="0"/>
          <w:marTop w:val="0"/>
          <w:marBottom w:val="0"/>
          <w:divBdr>
            <w:top w:val="none" w:sz="0" w:space="0" w:color="auto"/>
            <w:left w:val="none" w:sz="0" w:space="0" w:color="auto"/>
            <w:bottom w:val="none" w:sz="0" w:space="0" w:color="auto"/>
            <w:right w:val="none" w:sz="0" w:space="0" w:color="auto"/>
          </w:divBdr>
        </w:div>
      </w:divsChild>
    </w:div>
    <w:div w:id="1682780806">
      <w:bodyDiv w:val="1"/>
      <w:marLeft w:val="0"/>
      <w:marRight w:val="0"/>
      <w:marTop w:val="0"/>
      <w:marBottom w:val="0"/>
      <w:divBdr>
        <w:top w:val="none" w:sz="0" w:space="0" w:color="auto"/>
        <w:left w:val="none" w:sz="0" w:space="0" w:color="auto"/>
        <w:bottom w:val="none" w:sz="0" w:space="0" w:color="auto"/>
        <w:right w:val="none" w:sz="0" w:space="0" w:color="auto"/>
      </w:divBdr>
    </w:div>
    <w:div w:id="1683387680">
      <w:bodyDiv w:val="1"/>
      <w:marLeft w:val="0"/>
      <w:marRight w:val="0"/>
      <w:marTop w:val="0"/>
      <w:marBottom w:val="0"/>
      <w:divBdr>
        <w:top w:val="none" w:sz="0" w:space="0" w:color="auto"/>
        <w:left w:val="none" w:sz="0" w:space="0" w:color="auto"/>
        <w:bottom w:val="none" w:sz="0" w:space="0" w:color="auto"/>
        <w:right w:val="none" w:sz="0" w:space="0" w:color="auto"/>
      </w:divBdr>
    </w:div>
    <w:div w:id="1685739702">
      <w:bodyDiv w:val="1"/>
      <w:marLeft w:val="0"/>
      <w:marRight w:val="0"/>
      <w:marTop w:val="0"/>
      <w:marBottom w:val="0"/>
      <w:divBdr>
        <w:top w:val="none" w:sz="0" w:space="0" w:color="auto"/>
        <w:left w:val="none" w:sz="0" w:space="0" w:color="auto"/>
        <w:bottom w:val="none" w:sz="0" w:space="0" w:color="auto"/>
        <w:right w:val="none" w:sz="0" w:space="0" w:color="auto"/>
      </w:divBdr>
    </w:div>
    <w:div w:id="1686252368">
      <w:bodyDiv w:val="1"/>
      <w:marLeft w:val="0"/>
      <w:marRight w:val="0"/>
      <w:marTop w:val="0"/>
      <w:marBottom w:val="0"/>
      <w:divBdr>
        <w:top w:val="none" w:sz="0" w:space="0" w:color="auto"/>
        <w:left w:val="none" w:sz="0" w:space="0" w:color="auto"/>
        <w:bottom w:val="none" w:sz="0" w:space="0" w:color="auto"/>
        <w:right w:val="none" w:sz="0" w:space="0" w:color="auto"/>
      </w:divBdr>
    </w:div>
    <w:div w:id="1686327606">
      <w:bodyDiv w:val="1"/>
      <w:marLeft w:val="0"/>
      <w:marRight w:val="0"/>
      <w:marTop w:val="0"/>
      <w:marBottom w:val="0"/>
      <w:divBdr>
        <w:top w:val="none" w:sz="0" w:space="0" w:color="auto"/>
        <w:left w:val="none" w:sz="0" w:space="0" w:color="auto"/>
        <w:bottom w:val="none" w:sz="0" w:space="0" w:color="auto"/>
        <w:right w:val="none" w:sz="0" w:space="0" w:color="auto"/>
      </w:divBdr>
      <w:divsChild>
        <w:div w:id="571695481">
          <w:marLeft w:val="480"/>
          <w:marRight w:val="0"/>
          <w:marTop w:val="0"/>
          <w:marBottom w:val="0"/>
          <w:divBdr>
            <w:top w:val="none" w:sz="0" w:space="0" w:color="auto"/>
            <w:left w:val="none" w:sz="0" w:space="0" w:color="auto"/>
            <w:bottom w:val="none" w:sz="0" w:space="0" w:color="auto"/>
            <w:right w:val="none" w:sz="0" w:space="0" w:color="auto"/>
          </w:divBdr>
        </w:div>
        <w:div w:id="599066115">
          <w:marLeft w:val="480"/>
          <w:marRight w:val="0"/>
          <w:marTop w:val="0"/>
          <w:marBottom w:val="0"/>
          <w:divBdr>
            <w:top w:val="none" w:sz="0" w:space="0" w:color="auto"/>
            <w:left w:val="none" w:sz="0" w:space="0" w:color="auto"/>
            <w:bottom w:val="none" w:sz="0" w:space="0" w:color="auto"/>
            <w:right w:val="none" w:sz="0" w:space="0" w:color="auto"/>
          </w:divBdr>
        </w:div>
        <w:div w:id="1890189501">
          <w:marLeft w:val="480"/>
          <w:marRight w:val="0"/>
          <w:marTop w:val="0"/>
          <w:marBottom w:val="0"/>
          <w:divBdr>
            <w:top w:val="none" w:sz="0" w:space="0" w:color="auto"/>
            <w:left w:val="none" w:sz="0" w:space="0" w:color="auto"/>
            <w:bottom w:val="none" w:sz="0" w:space="0" w:color="auto"/>
            <w:right w:val="none" w:sz="0" w:space="0" w:color="auto"/>
          </w:divBdr>
        </w:div>
        <w:div w:id="1219322962">
          <w:marLeft w:val="480"/>
          <w:marRight w:val="0"/>
          <w:marTop w:val="0"/>
          <w:marBottom w:val="0"/>
          <w:divBdr>
            <w:top w:val="none" w:sz="0" w:space="0" w:color="auto"/>
            <w:left w:val="none" w:sz="0" w:space="0" w:color="auto"/>
            <w:bottom w:val="none" w:sz="0" w:space="0" w:color="auto"/>
            <w:right w:val="none" w:sz="0" w:space="0" w:color="auto"/>
          </w:divBdr>
        </w:div>
        <w:div w:id="775515462">
          <w:marLeft w:val="480"/>
          <w:marRight w:val="0"/>
          <w:marTop w:val="0"/>
          <w:marBottom w:val="0"/>
          <w:divBdr>
            <w:top w:val="none" w:sz="0" w:space="0" w:color="auto"/>
            <w:left w:val="none" w:sz="0" w:space="0" w:color="auto"/>
            <w:bottom w:val="none" w:sz="0" w:space="0" w:color="auto"/>
            <w:right w:val="none" w:sz="0" w:space="0" w:color="auto"/>
          </w:divBdr>
        </w:div>
        <w:div w:id="759714173">
          <w:marLeft w:val="480"/>
          <w:marRight w:val="0"/>
          <w:marTop w:val="0"/>
          <w:marBottom w:val="0"/>
          <w:divBdr>
            <w:top w:val="none" w:sz="0" w:space="0" w:color="auto"/>
            <w:left w:val="none" w:sz="0" w:space="0" w:color="auto"/>
            <w:bottom w:val="none" w:sz="0" w:space="0" w:color="auto"/>
            <w:right w:val="none" w:sz="0" w:space="0" w:color="auto"/>
          </w:divBdr>
        </w:div>
        <w:div w:id="852256522">
          <w:marLeft w:val="480"/>
          <w:marRight w:val="0"/>
          <w:marTop w:val="0"/>
          <w:marBottom w:val="0"/>
          <w:divBdr>
            <w:top w:val="none" w:sz="0" w:space="0" w:color="auto"/>
            <w:left w:val="none" w:sz="0" w:space="0" w:color="auto"/>
            <w:bottom w:val="none" w:sz="0" w:space="0" w:color="auto"/>
            <w:right w:val="none" w:sz="0" w:space="0" w:color="auto"/>
          </w:divBdr>
        </w:div>
        <w:div w:id="1174758031">
          <w:marLeft w:val="480"/>
          <w:marRight w:val="0"/>
          <w:marTop w:val="0"/>
          <w:marBottom w:val="0"/>
          <w:divBdr>
            <w:top w:val="none" w:sz="0" w:space="0" w:color="auto"/>
            <w:left w:val="none" w:sz="0" w:space="0" w:color="auto"/>
            <w:bottom w:val="none" w:sz="0" w:space="0" w:color="auto"/>
            <w:right w:val="none" w:sz="0" w:space="0" w:color="auto"/>
          </w:divBdr>
        </w:div>
        <w:div w:id="552274005">
          <w:marLeft w:val="480"/>
          <w:marRight w:val="0"/>
          <w:marTop w:val="0"/>
          <w:marBottom w:val="0"/>
          <w:divBdr>
            <w:top w:val="none" w:sz="0" w:space="0" w:color="auto"/>
            <w:left w:val="none" w:sz="0" w:space="0" w:color="auto"/>
            <w:bottom w:val="none" w:sz="0" w:space="0" w:color="auto"/>
            <w:right w:val="none" w:sz="0" w:space="0" w:color="auto"/>
          </w:divBdr>
        </w:div>
        <w:div w:id="1775199858">
          <w:marLeft w:val="480"/>
          <w:marRight w:val="0"/>
          <w:marTop w:val="0"/>
          <w:marBottom w:val="0"/>
          <w:divBdr>
            <w:top w:val="none" w:sz="0" w:space="0" w:color="auto"/>
            <w:left w:val="none" w:sz="0" w:space="0" w:color="auto"/>
            <w:bottom w:val="none" w:sz="0" w:space="0" w:color="auto"/>
            <w:right w:val="none" w:sz="0" w:space="0" w:color="auto"/>
          </w:divBdr>
        </w:div>
        <w:div w:id="1422339564">
          <w:marLeft w:val="480"/>
          <w:marRight w:val="0"/>
          <w:marTop w:val="0"/>
          <w:marBottom w:val="0"/>
          <w:divBdr>
            <w:top w:val="none" w:sz="0" w:space="0" w:color="auto"/>
            <w:left w:val="none" w:sz="0" w:space="0" w:color="auto"/>
            <w:bottom w:val="none" w:sz="0" w:space="0" w:color="auto"/>
            <w:right w:val="none" w:sz="0" w:space="0" w:color="auto"/>
          </w:divBdr>
        </w:div>
        <w:div w:id="832768447">
          <w:marLeft w:val="480"/>
          <w:marRight w:val="0"/>
          <w:marTop w:val="0"/>
          <w:marBottom w:val="0"/>
          <w:divBdr>
            <w:top w:val="none" w:sz="0" w:space="0" w:color="auto"/>
            <w:left w:val="none" w:sz="0" w:space="0" w:color="auto"/>
            <w:bottom w:val="none" w:sz="0" w:space="0" w:color="auto"/>
            <w:right w:val="none" w:sz="0" w:space="0" w:color="auto"/>
          </w:divBdr>
        </w:div>
        <w:div w:id="888614266">
          <w:marLeft w:val="480"/>
          <w:marRight w:val="0"/>
          <w:marTop w:val="0"/>
          <w:marBottom w:val="0"/>
          <w:divBdr>
            <w:top w:val="none" w:sz="0" w:space="0" w:color="auto"/>
            <w:left w:val="none" w:sz="0" w:space="0" w:color="auto"/>
            <w:bottom w:val="none" w:sz="0" w:space="0" w:color="auto"/>
            <w:right w:val="none" w:sz="0" w:space="0" w:color="auto"/>
          </w:divBdr>
        </w:div>
        <w:div w:id="1540052652">
          <w:marLeft w:val="480"/>
          <w:marRight w:val="0"/>
          <w:marTop w:val="0"/>
          <w:marBottom w:val="0"/>
          <w:divBdr>
            <w:top w:val="none" w:sz="0" w:space="0" w:color="auto"/>
            <w:left w:val="none" w:sz="0" w:space="0" w:color="auto"/>
            <w:bottom w:val="none" w:sz="0" w:space="0" w:color="auto"/>
            <w:right w:val="none" w:sz="0" w:space="0" w:color="auto"/>
          </w:divBdr>
        </w:div>
        <w:div w:id="1997955106">
          <w:marLeft w:val="480"/>
          <w:marRight w:val="0"/>
          <w:marTop w:val="0"/>
          <w:marBottom w:val="0"/>
          <w:divBdr>
            <w:top w:val="none" w:sz="0" w:space="0" w:color="auto"/>
            <w:left w:val="none" w:sz="0" w:space="0" w:color="auto"/>
            <w:bottom w:val="none" w:sz="0" w:space="0" w:color="auto"/>
            <w:right w:val="none" w:sz="0" w:space="0" w:color="auto"/>
          </w:divBdr>
        </w:div>
        <w:div w:id="776370626">
          <w:marLeft w:val="480"/>
          <w:marRight w:val="0"/>
          <w:marTop w:val="0"/>
          <w:marBottom w:val="0"/>
          <w:divBdr>
            <w:top w:val="none" w:sz="0" w:space="0" w:color="auto"/>
            <w:left w:val="none" w:sz="0" w:space="0" w:color="auto"/>
            <w:bottom w:val="none" w:sz="0" w:space="0" w:color="auto"/>
            <w:right w:val="none" w:sz="0" w:space="0" w:color="auto"/>
          </w:divBdr>
        </w:div>
        <w:div w:id="1051072381">
          <w:marLeft w:val="480"/>
          <w:marRight w:val="0"/>
          <w:marTop w:val="0"/>
          <w:marBottom w:val="0"/>
          <w:divBdr>
            <w:top w:val="none" w:sz="0" w:space="0" w:color="auto"/>
            <w:left w:val="none" w:sz="0" w:space="0" w:color="auto"/>
            <w:bottom w:val="none" w:sz="0" w:space="0" w:color="auto"/>
            <w:right w:val="none" w:sz="0" w:space="0" w:color="auto"/>
          </w:divBdr>
        </w:div>
      </w:divsChild>
    </w:div>
    <w:div w:id="1688167653">
      <w:bodyDiv w:val="1"/>
      <w:marLeft w:val="0"/>
      <w:marRight w:val="0"/>
      <w:marTop w:val="0"/>
      <w:marBottom w:val="0"/>
      <w:divBdr>
        <w:top w:val="none" w:sz="0" w:space="0" w:color="auto"/>
        <w:left w:val="none" w:sz="0" w:space="0" w:color="auto"/>
        <w:bottom w:val="none" w:sz="0" w:space="0" w:color="auto"/>
        <w:right w:val="none" w:sz="0" w:space="0" w:color="auto"/>
      </w:divBdr>
    </w:div>
    <w:div w:id="1689257959">
      <w:bodyDiv w:val="1"/>
      <w:marLeft w:val="0"/>
      <w:marRight w:val="0"/>
      <w:marTop w:val="0"/>
      <w:marBottom w:val="0"/>
      <w:divBdr>
        <w:top w:val="none" w:sz="0" w:space="0" w:color="auto"/>
        <w:left w:val="none" w:sz="0" w:space="0" w:color="auto"/>
        <w:bottom w:val="none" w:sz="0" w:space="0" w:color="auto"/>
        <w:right w:val="none" w:sz="0" w:space="0" w:color="auto"/>
      </w:divBdr>
    </w:div>
    <w:div w:id="1689336074">
      <w:bodyDiv w:val="1"/>
      <w:marLeft w:val="0"/>
      <w:marRight w:val="0"/>
      <w:marTop w:val="0"/>
      <w:marBottom w:val="0"/>
      <w:divBdr>
        <w:top w:val="none" w:sz="0" w:space="0" w:color="auto"/>
        <w:left w:val="none" w:sz="0" w:space="0" w:color="auto"/>
        <w:bottom w:val="none" w:sz="0" w:space="0" w:color="auto"/>
        <w:right w:val="none" w:sz="0" w:space="0" w:color="auto"/>
      </w:divBdr>
    </w:div>
    <w:div w:id="1690335451">
      <w:bodyDiv w:val="1"/>
      <w:marLeft w:val="0"/>
      <w:marRight w:val="0"/>
      <w:marTop w:val="0"/>
      <w:marBottom w:val="0"/>
      <w:divBdr>
        <w:top w:val="none" w:sz="0" w:space="0" w:color="auto"/>
        <w:left w:val="none" w:sz="0" w:space="0" w:color="auto"/>
        <w:bottom w:val="none" w:sz="0" w:space="0" w:color="auto"/>
        <w:right w:val="none" w:sz="0" w:space="0" w:color="auto"/>
      </w:divBdr>
    </w:div>
    <w:div w:id="1693258198">
      <w:bodyDiv w:val="1"/>
      <w:marLeft w:val="0"/>
      <w:marRight w:val="0"/>
      <w:marTop w:val="0"/>
      <w:marBottom w:val="0"/>
      <w:divBdr>
        <w:top w:val="none" w:sz="0" w:space="0" w:color="auto"/>
        <w:left w:val="none" w:sz="0" w:space="0" w:color="auto"/>
        <w:bottom w:val="none" w:sz="0" w:space="0" w:color="auto"/>
        <w:right w:val="none" w:sz="0" w:space="0" w:color="auto"/>
      </w:divBdr>
    </w:div>
    <w:div w:id="1695574015">
      <w:bodyDiv w:val="1"/>
      <w:marLeft w:val="0"/>
      <w:marRight w:val="0"/>
      <w:marTop w:val="0"/>
      <w:marBottom w:val="0"/>
      <w:divBdr>
        <w:top w:val="none" w:sz="0" w:space="0" w:color="auto"/>
        <w:left w:val="none" w:sz="0" w:space="0" w:color="auto"/>
        <w:bottom w:val="none" w:sz="0" w:space="0" w:color="auto"/>
        <w:right w:val="none" w:sz="0" w:space="0" w:color="auto"/>
      </w:divBdr>
    </w:div>
    <w:div w:id="1695694701">
      <w:bodyDiv w:val="1"/>
      <w:marLeft w:val="0"/>
      <w:marRight w:val="0"/>
      <w:marTop w:val="0"/>
      <w:marBottom w:val="0"/>
      <w:divBdr>
        <w:top w:val="none" w:sz="0" w:space="0" w:color="auto"/>
        <w:left w:val="none" w:sz="0" w:space="0" w:color="auto"/>
        <w:bottom w:val="none" w:sz="0" w:space="0" w:color="auto"/>
        <w:right w:val="none" w:sz="0" w:space="0" w:color="auto"/>
      </w:divBdr>
    </w:div>
    <w:div w:id="1697121150">
      <w:bodyDiv w:val="1"/>
      <w:marLeft w:val="0"/>
      <w:marRight w:val="0"/>
      <w:marTop w:val="0"/>
      <w:marBottom w:val="0"/>
      <w:divBdr>
        <w:top w:val="none" w:sz="0" w:space="0" w:color="auto"/>
        <w:left w:val="none" w:sz="0" w:space="0" w:color="auto"/>
        <w:bottom w:val="none" w:sz="0" w:space="0" w:color="auto"/>
        <w:right w:val="none" w:sz="0" w:space="0" w:color="auto"/>
      </w:divBdr>
    </w:div>
    <w:div w:id="1697272516">
      <w:bodyDiv w:val="1"/>
      <w:marLeft w:val="0"/>
      <w:marRight w:val="0"/>
      <w:marTop w:val="0"/>
      <w:marBottom w:val="0"/>
      <w:divBdr>
        <w:top w:val="none" w:sz="0" w:space="0" w:color="auto"/>
        <w:left w:val="none" w:sz="0" w:space="0" w:color="auto"/>
        <w:bottom w:val="none" w:sz="0" w:space="0" w:color="auto"/>
        <w:right w:val="none" w:sz="0" w:space="0" w:color="auto"/>
      </w:divBdr>
    </w:div>
    <w:div w:id="1699156711">
      <w:bodyDiv w:val="1"/>
      <w:marLeft w:val="0"/>
      <w:marRight w:val="0"/>
      <w:marTop w:val="0"/>
      <w:marBottom w:val="0"/>
      <w:divBdr>
        <w:top w:val="none" w:sz="0" w:space="0" w:color="auto"/>
        <w:left w:val="none" w:sz="0" w:space="0" w:color="auto"/>
        <w:bottom w:val="none" w:sz="0" w:space="0" w:color="auto"/>
        <w:right w:val="none" w:sz="0" w:space="0" w:color="auto"/>
      </w:divBdr>
    </w:div>
    <w:div w:id="1700937505">
      <w:bodyDiv w:val="1"/>
      <w:marLeft w:val="0"/>
      <w:marRight w:val="0"/>
      <w:marTop w:val="0"/>
      <w:marBottom w:val="0"/>
      <w:divBdr>
        <w:top w:val="none" w:sz="0" w:space="0" w:color="auto"/>
        <w:left w:val="none" w:sz="0" w:space="0" w:color="auto"/>
        <w:bottom w:val="none" w:sz="0" w:space="0" w:color="auto"/>
        <w:right w:val="none" w:sz="0" w:space="0" w:color="auto"/>
      </w:divBdr>
      <w:divsChild>
        <w:div w:id="2041737330">
          <w:marLeft w:val="480"/>
          <w:marRight w:val="0"/>
          <w:marTop w:val="0"/>
          <w:marBottom w:val="0"/>
          <w:divBdr>
            <w:top w:val="none" w:sz="0" w:space="0" w:color="auto"/>
            <w:left w:val="none" w:sz="0" w:space="0" w:color="auto"/>
            <w:bottom w:val="none" w:sz="0" w:space="0" w:color="auto"/>
            <w:right w:val="none" w:sz="0" w:space="0" w:color="auto"/>
          </w:divBdr>
        </w:div>
        <w:div w:id="292371576">
          <w:marLeft w:val="480"/>
          <w:marRight w:val="0"/>
          <w:marTop w:val="0"/>
          <w:marBottom w:val="0"/>
          <w:divBdr>
            <w:top w:val="none" w:sz="0" w:space="0" w:color="auto"/>
            <w:left w:val="none" w:sz="0" w:space="0" w:color="auto"/>
            <w:bottom w:val="none" w:sz="0" w:space="0" w:color="auto"/>
            <w:right w:val="none" w:sz="0" w:space="0" w:color="auto"/>
          </w:divBdr>
        </w:div>
        <w:div w:id="1256091298">
          <w:marLeft w:val="480"/>
          <w:marRight w:val="0"/>
          <w:marTop w:val="0"/>
          <w:marBottom w:val="0"/>
          <w:divBdr>
            <w:top w:val="none" w:sz="0" w:space="0" w:color="auto"/>
            <w:left w:val="none" w:sz="0" w:space="0" w:color="auto"/>
            <w:bottom w:val="none" w:sz="0" w:space="0" w:color="auto"/>
            <w:right w:val="none" w:sz="0" w:space="0" w:color="auto"/>
          </w:divBdr>
        </w:div>
        <w:div w:id="720204502">
          <w:marLeft w:val="480"/>
          <w:marRight w:val="0"/>
          <w:marTop w:val="0"/>
          <w:marBottom w:val="0"/>
          <w:divBdr>
            <w:top w:val="none" w:sz="0" w:space="0" w:color="auto"/>
            <w:left w:val="none" w:sz="0" w:space="0" w:color="auto"/>
            <w:bottom w:val="none" w:sz="0" w:space="0" w:color="auto"/>
            <w:right w:val="none" w:sz="0" w:space="0" w:color="auto"/>
          </w:divBdr>
        </w:div>
        <w:div w:id="695156732">
          <w:marLeft w:val="480"/>
          <w:marRight w:val="0"/>
          <w:marTop w:val="0"/>
          <w:marBottom w:val="0"/>
          <w:divBdr>
            <w:top w:val="none" w:sz="0" w:space="0" w:color="auto"/>
            <w:left w:val="none" w:sz="0" w:space="0" w:color="auto"/>
            <w:bottom w:val="none" w:sz="0" w:space="0" w:color="auto"/>
            <w:right w:val="none" w:sz="0" w:space="0" w:color="auto"/>
          </w:divBdr>
        </w:div>
        <w:div w:id="92287751">
          <w:marLeft w:val="480"/>
          <w:marRight w:val="0"/>
          <w:marTop w:val="0"/>
          <w:marBottom w:val="0"/>
          <w:divBdr>
            <w:top w:val="none" w:sz="0" w:space="0" w:color="auto"/>
            <w:left w:val="none" w:sz="0" w:space="0" w:color="auto"/>
            <w:bottom w:val="none" w:sz="0" w:space="0" w:color="auto"/>
            <w:right w:val="none" w:sz="0" w:space="0" w:color="auto"/>
          </w:divBdr>
        </w:div>
        <w:div w:id="1955817955">
          <w:marLeft w:val="480"/>
          <w:marRight w:val="0"/>
          <w:marTop w:val="0"/>
          <w:marBottom w:val="0"/>
          <w:divBdr>
            <w:top w:val="none" w:sz="0" w:space="0" w:color="auto"/>
            <w:left w:val="none" w:sz="0" w:space="0" w:color="auto"/>
            <w:bottom w:val="none" w:sz="0" w:space="0" w:color="auto"/>
            <w:right w:val="none" w:sz="0" w:space="0" w:color="auto"/>
          </w:divBdr>
        </w:div>
        <w:div w:id="1135831843">
          <w:marLeft w:val="480"/>
          <w:marRight w:val="0"/>
          <w:marTop w:val="0"/>
          <w:marBottom w:val="0"/>
          <w:divBdr>
            <w:top w:val="none" w:sz="0" w:space="0" w:color="auto"/>
            <w:left w:val="none" w:sz="0" w:space="0" w:color="auto"/>
            <w:bottom w:val="none" w:sz="0" w:space="0" w:color="auto"/>
            <w:right w:val="none" w:sz="0" w:space="0" w:color="auto"/>
          </w:divBdr>
        </w:div>
        <w:div w:id="1891187046">
          <w:marLeft w:val="480"/>
          <w:marRight w:val="0"/>
          <w:marTop w:val="0"/>
          <w:marBottom w:val="0"/>
          <w:divBdr>
            <w:top w:val="none" w:sz="0" w:space="0" w:color="auto"/>
            <w:left w:val="none" w:sz="0" w:space="0" w:color="auto"/>
            <w:bottom w:val="none" w:sz="0" w:space="0" w:color="auto"/>
            <w:right w:val="none" w:sz="0" w:space="0" w:color="auto"/>
          </w:divBdr>
        </w:div>
        <w:div w:id="83310510">
          <w:marLeft w:val="480"/>
          <w:marRight w:val="0"/>
          <w:marTop w:val="0"/>
          <w:marBottom w:val="0"/>
          <w:divBdr>
            <w:top w:val="none" w:sz="0" w:space="0" w:color="auto"/>
            <w:left w:val="none" w:sz="0" w:space="0" w:color="auto"/>
            <w:bottom w:val="none" w:sz="0" w:space="0" w:color="auto"/>
            <w:right w:val="none" w:sz="0" w:space="0" w:color="auto"/>
          </w:divBdr>
        </w:div>
        <w:div w:id="1834639734">
          <w:marLeft w:val="480"/>
          <w:marRight w:val="0"/>
          <w:marTop w:val="0"/>
          <w:marBottom w:val="0"/>
          <w:divBdr>
            <w:top w:val="none" w:sz="0" w:space="0" w:color="auto"/>
            <w:left w:val="none" w:sz="0" w:space="0" w:color="auto"/>
            <w:bottom w:val="none" w:sz="0" w:space="0" w:color="auto"/>
            <w:right w:val="none" w:sz="0" w:space="0" w:color="auto"/>
          </w:divBdr>
        </w:div>
        <w:div w:id="65884973">
          <w:marLeft w:val="480"/>
          <w:marRight w:val="0"/>
          <w:marTop w:val="0"/>
          <w:marBottom w:val="0"/>
          <w:divBdr>
            <w:top w:val="none" w:sz="0" w:space="0" w:color="auto"/>
            <w:left w:val="none" w:sz="0" w:space="0" w:color="auto"/>
            <w:bottom w:val="none" w:sz="0" w:space="0" w:color="auto"/>
            <w:right w:val="none" w:sz="0" w:space="0" w:color="auto"/>
          </w:divBdr>
        </w:div>
        <w:div w:id="459810491">
          <w:marLeft w:val="480"/>
          <w:marRight w:val="0"/>
          <w:marTop w:val="0"/>
          <w:marBottom w:val="0"/>
          <w:divBdr>
            <w:top w:val="none" w:sz="0" w:space="0" w:color="auto"/>
            <w:left w:val="none" w:sz="0" w:space="0" w:color="auto"/>
            <w:bottom w:val="none" w:sz="0" w:space="0" w:color="auto"/>
            <w:right w:val="none" w:sz="0" w:space="0" w:color="auto"/>
          </w:divBdr>
        </w:div>
        <w:div w:id="207884226">
          <w:marLeft w:val="480"/>
          <w:marRight w:val="0"/>
          <w:marTop w:val="0"/>
          <w:marBottom w:val="0"/>
          <w:divBdr>
            <w:top w:val="none" w:sz="0" w:space="0" w:color="auto"/>
            <w:left w:val="none" w:sz="0" w:space="0" w:color="auto"/>
            <w:bottom w:val="none" w:sz="0" w:space="0" w:color="auto"/>
            <w:right w:val="none" w:sz="0" w:space="0" w:color="auto"/>
          </w:divBdr>
        </w:div>
        <w:div w:id="940525035">
          <w:marLeft w:val="480"/>
          <w:marRight w:val="0"/>
          <w:marTop w:val="0"/>
          <w:marBottom w:val="0"/>
          <w:divBdr>
            <w:top w:val="none" w:sz="0" w:space="0" w:color="auto"/>
            <w:left w:val="none" w:sz="0" w:space="0" w:color="auto"/>
            <w:bottom w:val="none" w:sz="0" w:space="0" w:color="auto"/>
            <w:right w:val="none" w:sz="0" w:space="0" w:color="auto"/>
          </w:divBdr>
        </w:div>
        <w:div w:id="1734229213">
          <w:marLeft w:val="480"/>
          <w:marRight w:val="0"/>
          <w:marTop w:val="0"/>
          <w:marBottom w:val="0"/>
          <w:divBdr>
            <w:top w:val="none" w:sz="0" w:space="0" w:color="auto"/>
            <w:left w:val="none" w:sz="0" w:space="0" w:color="auto"/>
            <w:bottom w:val="none" w:sz="0" w:space="0" w:color="auto"/>
            <w:right w:val="none" w:sz="0" w:space="0" w:color="auto"/>
          </w:divBdr>
        </w:div>
        <w:div w:id="1392118839">
          <w:marLeft w:val="480"/>
          <w:marRight w:val="0"/>
          <w:marTop w:val="0"/>
          <w:marBottom w:val="0"/>
          <w:divBdr>
            <w:top w:val="none" w:sz="0" w:space="0" w:color="auto"/>
            <w:left w:val="none" w:sz="0" w:space="0" w:color="auto"/>
            <w:bottom w:val="none" w:sz="0" w:space="0" w:color="auto"/>
            <w:right w:val="none" w:sz="0" w:space="0" w:color="auto"/>
          </w:divBdr>
        </w:div>
        <w:div w:id="609122995">
          <w:marLeft w:val="480"/>
          <w:marRight w:val="0"/>
          <w:marTop w:val="0"/>
          <w:marBottom w:val="0"/>
          <w:divBdr>
            <w:top w:val="none" w:sz="0" w:space="0" w:color="auto"/>
            <w:left w:val="none" w:sz="0" w:space="0" w:color="auto"/>
            <w:bottom w:val="none" w:sz="0" w:space="0" w:color="auto"/>
            <w:right w:val="none" w:sz="0" w:space="0" w:color="auto"/>
          </w:divBdr>
        </w:div>
        <w:div w:id="1745564701">
          <w:marLeft w:val="480"/>
          <w:marRight w:val="0"/>
          <w:marTop w:val="0"/>
          <w:marBottom w:val="0"/>
          <w:divBdr>
            <w:top w:val="none" w:sz="0" w:space="0" w:color="auto"/>
            <w:left w:val="none" w:sz="0" w:space="0" w:color="auto"/>
            <w:bottom w:val="none" w:sz="0" w:space="0" w:color="auto"/>
            <w:right w:val="none" w:sz="0" w:space="0" w:color="auto"/>
          </w:divBdr>
        </w:div>
        <w:div w:id="705913022">
          <w:marLeft w:val="480"/>
          <w:marRight w:val="0"/>
          <w:marTop w:val="0"/>
          <w:marBottom w:val="0"/>
          <w:divBdr>
            <w:top w:val="none" w:sz="0" w:space="0" w:color="auto"/>
            <w:left w:val="none" w:sz="0" w:space="0" w:color="auto"/>
            <w:bottom w:val="none" w:sz="0" w:space="0" w:color="auto"/>
            <w:right w:val="none" w:sz="0" w:space="0" w:color="auto"/>
          </w:divBdr>
        </w:div>
        <w:div w:id="943422769">
          <w:marLeft w:val="480"/>
          <w:marRight w:val="0"/>
          <w:marTop w:val="0"/>
          <w:marBottom w:val="0"/>
          <w:divBdr>
            <w:top w:val="none" w:sz="0" w:space="0" w:color="auto"/>
            <w:left w:val="none" w:sz="0" w:space="0" w:color="auto"/>
            <w:bottom w:val="none" w:sz="0" w:space="0" w:color="auto"/>
            <w:right w:val="none" w:sz="0" w:space="0" w:color="auto"/>
          </w:divBdr>
        </w:div>
        <w:div w:id="379289098">
          <w:marLeft w:val="480"/>
          <w:marRight w:val="0"/>
          <w:marTop w:val="0"/>
          <w:marBottom w:val="0"/>
          <w:divBdr>
            <w:top w:val="none" w:sz="0" w:space="0" w:color="auto"/>
            <w:left w:val="none" w:sz="0" w:space="0" w:color="auto"/>
            <w:bottom w:val="none" w:sz="0" w:space="0" w:color="auto"/>
            <w:right w:val="none" w:sz="0" w:space="0" w:color="auto"/>
          </w:divBdr>
        </w:div>
        <w:div w:id="1558082592">
          <w:marLeft w:val="480"/>
          <w:marRight w:val="0"/>
          <w:marTop w:val="0"/>
          <w:marBottom w:val="0"/>
          <w:divBdr>
            <w:top w:val="none" w:sz="0" w:space="0" w:color="auto"/>
            <w:left w:val="none" w:sz="0" w:space="0" w:color="auto"/>
            <w:bottom w:val="none" w:sz="0" w:space="0" w:color="auto"/>
            <w:right w:val="none" w:sz="0" w:space="0" w:color="auto"/>
          </w:divBdr>
        </w:div>
        <w:div w:id="1405446600">
          <w:marLeft w:val="480"/>
          <w:marRight w:val="0"/>
          <w:marTop w:val="0"/>
          <w:marBottom w:val="0"/>
          <w:divBdr>
            <w:top w:val="none" w:sz="0" w:space="0" w:color="auto"/>
            <w:left w:val="none" w:sz="0" w:space="0" w:color="auto"/>
            <w:bottom w:val="none" w:sz="0" w:space="0" w:color="auto"/>
            <w:right w:val="none" w:sz="0" w:space="0" w:color="auto"/>
          </w:divBdr>
        </w:div>
        <w:div w:id="723717551">
          <w:marLeft w:val="480"/>
          <w:marRight w:val="0"/>
          <w:marTop w:val="0"/>
          <w:marBottom w:val="0"/>
          <w:divBdr>
            <w:top w:val="none" w:sz="0" w:space="0" w:color="auto"/>
            <w:left w:val="none" w:sz="0" w:space="0" w:color="auto"/>
            <w:bottom w:val="none" w:sz="0" w:space="0" w:color="auto"/>
            <w:right w:val="none" w:sz="0" w:space="0" w:color="auto"/>
          </w:divBdr>
        </w:div>
        <w:div w:id="547181926">
          <w:marLeft w:val="480"/>
          <w:marRight w:val="0"/>
          <w:marTop w:val="0"/>
          <w:marBottom w:val="0"/>
          <w:divBdr>
            <w:top w:val="none" w:sz="0" w:space="0" w:color="auto"/>
            <w:left w:val="none" w:sz="0" w:space="0" w:color="auto"/>
            <w:bottom w:val="none" w:sz="0" w:space="0" w:color="auto"/>
            <w:right w:val="none" w:sz="0" w:space="0" w:color="auto"/>
          </w:divBdr>
        </w:div>
        <w:div w:id="294214366">
          <w:marLeft w:val="480"/>
          <w:marRight w:val="0"/>
          <w:marTop w:val="0"/>
          <w:marBottom w:val="0"/>
          <w:divBdr>
            <w:top w:val="none" w:sz="0" w:space="0" w:color="auto"/>
            <w:left w:val="none" w:sz="0" w:space="0" w:color="auto"/>
            <w:bottom w:val="none" w:sz="0" w:space="0" w:color="auto"/>
            <w:right w:val="none" w:sz="0" w:space="0" w:color="auto"/>
          </w:divBdr>
        </w:div>
        <w:div w:id="1097942999">
          <w:marLeft w:val="480"/>
          <w:marRight w:val="0"/>
          <w:marTop w:val="0"/>
          <w:marBottom w:val="0"/>
          <w:divBdr>
            <w:top w:val="none" w:sz="0" w:space="0" w:color="auto"/>
            <w:left w:val="none" w:sz="0" w:space="0" w:color="auto"/>
            <w:bottom w:val="none" w:sz="0" w:space="0" w:color="auto"/>
            <w:right w:val="none" w:sz="0" w:space="0" w:color="auto"/>
          </w:divBdr>
        </w:div>
        <w:div w:id="637154073">
          <w:marLeft w:val="480"/>
          <w:marRight w:val="0"/>
          <w:marTop w:val="0"/>
          <w:marBottom w:val="0"/>
          <w:divBdr>
            <w:top w:val="none" w:sz="0" w:space="0" w:color="auto"/>
            <w:left w:val="none" w:sz="0" w:space="0" w:color="auto"/>
            <w:bottom w:val="none" w:sz="0" w:space="0" w:color="auto"/>
            <w:right w:val="none" w:sz="0" w:space="0" w:color="auto"/>
          </w:divBdr>
        </w:div>
        <w:div w:id="80296818">
          <w:marLeft w:val="480"/>
          <w:marRight w:val="0"/>
          <w:marTop w:val="0"/>
          <w:marBottom w:val="0"/>
          <w:divBdr>
            <w:top w:val="none" w:sz="0" w:space="0" w:color="auto"/>
            <w:left w:val="none" w:sz="0" w:space="0" w:color="auto"/>
            <w:bottom w:val="none" w:sz="0" w:space="0" w:color="auto"/>
            <w:right w:val="none" w:sz="0" w:space="0" w:color="auto"/>
          </w:divBdr>
        </w:div>
        <w:div w:id="1491604501">
          <w:marLeft w:val="480"/>
          <w:marRight w:val="0"/>
          <w:marTop w:val="0"/>
          <w:marBottom w:val="0"/>
          <w:divBdr>
            <w:top w:val="none" w:sz="0" w:space="0" w:color="auto"/>
            <w:left w:val="none" w:sz="0" w:space="0" w:color="auto"/>
            <w:bottom w:val="none" w:sz="0" w:space="0" w:color="auto"/>
            <w:right w:val="none" w:sz="0" w:space="0" w:color="auto"/>
          </w:divBdr>
        </w:div>
        <w:div w:id="64107444">
          <w:marLeft w:val="480"/>
          <w:marRight w:val="0"/>
          <w:marTop w:val="0"/>
          <w:marBottom w:val="0"/>
          <w:divBdr>
            <w:top w:val="none" w:sz="0" w:space="0" w:color="auto"/>
            <w:left w:val="none" w:sz="0" w:space="0" w:color="auto"/>
            <w:bottom w:val="none" w:sz="0" w:space="0" w:color="auto"/>
            <w:right w:val="none" w:sz="0" w:space="0" w:color="auto"/>
          </w:divBdr>
        </w:div>
        <w:div w:id="347799970">
          <w:marLeft w:val="480"/>
          <w:marRight w:val="0"/>
          <w:marTop w:val="0"/>
          <w:marBottom w:val="0"/>
          <w:divBdr>
            <w:top w:val="none" w:sz="0" w:space="0" w:color="auto"/>
            <w:left w:val="none" w:sz="0" w:space="0" w:color="auto"/>
            <w:bottom w:val="none" w:sz="0" w:space="0" w:color="auto"/>
            <w:right w:val="none" w:sz="0" w:space="0" w:color="auto"/>
          </w:divBdr>
        </w:div>
        <w:div w:id="500701570">
          <w:marLeft w:val="480"/>
          <w:marRight w:val="0"/>
          <w:marTop w:val="0"/>
          <w:marBottom w:val="0"/>
          <w:divBdr>
            <w:top w:val="none" w:sz="0" w:space="0" w:color="auto"/>
            <w:left w:val="none" w:sz="0" w:space="0" w:color="auto"/>
            <w:bottom w:val="none" w:sz="0" w:space="0" w:color="auto"/>
            <w:right w:val="none" w:sz="0" w:space="0" w:color="auto"/>
          </w:divBdr>
        </w:div>
        <w:div w:id="527527110">
          <w:marLeft w:val="480"/>
          <w:marRight w:val="0"/>
          <w:marTop w:val="0"/>
          <w:marBottom w:val="0"/>
          <w:divBdr>
            <w:top w:val="none" w:sz="0" w:space="0" w:color="auto"/>
            <w:left w:val="none" w:sz="0" w:space="0" w:color="auto"/>
            <w:bottom w:val="none" w:sz="0" w:space="0" w:color="auto"/>
            <w:right w:val="none" w:sz="0" w:space="0" w:color="auto"/>
          </w:divBdr>
        </w:div>
        <w:div w:id="550926817">
          <w:marLeft w:val="480"/>
          <w:marRight w:val="0"/>
          <w:marTop w:val="0"/>
          <w:marBottom w:val="0"/>
          <w:divBdr>
            <w:top w:val="none" w:sz="0" w:space="0" w:color="auto"/>
            <w:left w:val="none" w:sz="0" w:space="0" w:color="auto"/>
            <w:bottom w:val="none" w:sz="0" w:space="0" w:color="auto"/>
            <w:right w:val="none" w:sz="0" w:space="0" w:color="auto"/>
          </w:divBdr>
        </w:div>
        <w:div w:id="35207385">
          <w:marLeft w:val="480"/>
          <w:marRight w:val="0"/>
          <w:marTop w:val="0"/>
          <w:marBottom w:val="0"/>
          <w:divBdr>
            <w:top w:val="none" w:sz="0" w:space="0" w:color="auto"/>
            <w:left w:val="none" w:sz="0" w:space="0" w:color="auto"/>
            <w:bottom w:val="none" w:sz="0" w:space="0" w:color="auto"/>
            <w:right w:val="none" w:sz="0" w:space="0" w:color="auto"/>
          </w:divBdr>
        </w:div>
        <w:div w:id="1969508077">
          <w:marLeft w:val="480"/>
          <w:marRight w:val="0"/>
          <w:marTop w:val="0"/>
          <w:marBottom w:val="0"/>
          <w:divBdr>
            <w:top w:val="none" w:sz="0" w:space="0" w:color="auto"/>
            <w:left w:val="none" w:sz="0" w:space="0" w:color="auto"/>
            <w:bottom w:val="none" w:sz="0" w:space="0" w:color="auto"/>
            <w:right w:val="none" w:sz="0" w:space="0" w:color="auto"/>
          </w:divBdr>
        </w:div>
        <w:div w:id="185608104">
          <w:marLeft w:val="480"/>
          <w:marRight w:val="0"/>
          <w:marTop w:val="0"/>
          <w:marBottom w:val="0"/>
          <w:divBdr>
            <w:top w:val="none" w:sz="0" w:space="0" w:color="auto"/>
            <w:left w:val="none" w:sz="0" w:space="0" w:color="auto"/>
            <w:bottom w:val="none" w:sz="0" w:space="0" w:color="auto"/>
            <w:right w:val="none" w:sz="0" w:space="0" w:color="auto"/>
          </w:divBdr>
        </w:div>
      </w:divsChild>
    </w:div>
    <w:div w:id="1701541478">
      <w:bodyDiv w:val="1"/>
      <w:marLeft w:val="0"/>
      <w:marRight w:val="0"/>
      <w:marTop w:val="0"/>
      <w:marBottom w:val="0"/>
      <w:divBdr>
        <w:top w:val="none" w:sz="0" w:space="0" w:color="auto"/>
        <w:left w:val="none" w:sz="0" w:space="0" w:color="auto"/>
        <w:bottom w:val="none" w:sz="0" w:space="0" w:color="auto"/>
        <w:right w:val="none" w:sz="0" w:space="0" w:color="auto"/>
      </w:divBdr>
      <w:divsChild>
        <w:div w:id="1166290414">
          <w:marLeft w:val="480"/>
          <w:marRight w:val="0"/>
          <w:marTop w:val="0"/>
          <w:marBottom w:val="0"/>
          <w:divBdr>
            <w:top w:val="none" w:sz="0" w:space="0" w:color="auto"/>
            <w:left w:val="none" w:sz="0" w:space="0" w:color="auto"/>
            <w:bottom w:val="none" w:sz="0" w:space="0" w:color="auto"/>
            <w:right w:val="none" w:sz="0" w:space="0" w:color="auto"/>
          </w:divBdr>
        </w:div>
        <w:div w:id="212738676">
          <w:marLeft w:val="480"/>
          <w:marRight w:val="0"/>
          <w:marTop w:val="0"/>
          <w:marBottom w:val="0"/>
          <w:divBdr>
            <w:top w:val="none" w:sz="0" w:space="0" w:color="auto"/>
            <w:left w:val="none" w:sz="0" w:space="0" w:color="auto"/>
            <w:bottom w:val="none" w:sz="0" w:space="0" w:color="auto"/>
            <w:right w:val="none" w:sz="0" w:space="0" w:color="auto"/>
          </w:divBdr>
        </w:div>
        <w:div w:id="1023946396">
          <w:marLeft w:val="480"/>
          <w:marRight w:val="0"/>
          <w:marTop w:val="0"/>
          <w:marBottom w:val="0"/>
          <w:divBdr>
            <w:top w:val="none" w:sz="0" w:space="0" w:color="auto"/>
            <w:left w:val="none" w:sz="0" w:space="0" w:color="auto"/>
            <w:bottom w:val="none" w:sz="0" w:space="0" w:color="auto"/>
            <w:right w:val="none" w:sz="0" w:space="0" w:color="auto"/>
          </w:divBdr>
        </w:div>
        <w:div w:id="496116328">
          <w:marLeft w:val="480"/>
          <w:marRight w:val="0"/>
          <w:marTop w:val="0"/>
          <w:marBottom w:val="0"/>
          <w:divBdr>
            <w:top w:val="none" w:sz="0" w:space="0" w:color="auto"/>
            <w:left w:val="none" w:sz="0" w:space="0" w:color="auto"/>
            <w:bottom w:val="none" w:sz="0" w:space="0" w:color="auto"/>
            <w:right w:val="none" w:sz="0" w:space="0" w:color="auto"/>
          </w:divBdr>
        </w:div>
        <w:div w:id="71511811">
          <w:marLeft w:val="480"/>
          <w:marRight w:val="0"/>
          <w:marTop w:val="0"/>
          <w:marBottom w:val="0"/>
          <w:divBdr>
            <w:top w:val="none" w:sz="0" w:space="0" w:color="auto"/>
            <w:left w:val="none" w:sz="0" w:space="0" w:color="auto"/>
            <w:bottom w:val="none" w:sz="0" w:space="0" w:color="auto"/>
            <w:right w:val="none" w:sz="0" w:space="0" w:color="auto"/>
          </w:divBdr>
        </w:div>
        <w:div w:id="323824815">
          <w:marLeft w:val="480"/>
          <w:marRight w:val="0"/>
          <w:marTop w:val="0"/>
          <w:marBottom w:val="0"/>
          <w:divBdr>
            <w:top w:val="none" w:sz="0" w:space="0" w:color="auto"/>
            <w:left w:val="none" w:sz="0" w:space="0" w:color="auto"/>
            <w:bottom w:val="none" w:sz="0" w:space="0" w:color="auto"/>
            <w:right w:val="none" w:sz="0" w:space="0" w:color="auto"/>
          </w:divBdr>
        </w:div>
        <w:div w:id="1333221315">
          <w:marLeft w:val="480"/>
          <w:marRight w:val="0"/>
          <w:marTop w:val="0"/>
          <w:marBottom w:val="0"/>
          <w:divBdr>
            <w:top w:val="none" w:sz="0" w:space="0" w:color="auto"/>
            <w:left w:val="none" w:sz="0" w:space="0" w:color="auto"/>
            <w:bottom w:val="none" w:sz="0" w:space="0" w:color="auto"/>
            <w:right w:val="none" w:sz="0" w:space="0" w:color="auto"/>
          </w:divBdr>
        </w:div>
        <w:div w:id="2019506674">
          <w:marLeft w:val="480"/>
          <w:marRight w:val="0"/>
          <w:marTop w:val="0"/>
          <w:marBottom w:val="0"/>
          <w:divBdr>
            <w:top w:val="none" w:sz="0" w:space="0" w:color="auto"/>
            <w:left w:val="none" w:sz="0" w:space="0" w:color="auto"/>
            <w:bottom w:val="none" w:sz="0" w:space="0" w:color="auto"/>
            <w:right w:val="none" w:sz="0" w:space="0" w:color="auto"/>
          </w:divBdr>
        </w:div>
        <w:div w:id="592784493">
          <w:marLeft w:val="480"/>
          <w:marRight w:val="0"/>
          <w:marTop w:val="0"/>
          <w:marBottom w:val="0"/>
          <w:divBdr>
            <w:top w:val="none" w:sz="0" w:space="0" w:color="auto"/>
            <w:left w:val="none" w:sz="0" w:space="0" w:color="auto"/>
            <w:bottom w:val="none" w:sz="0" w:space="0" w:color="auto"/>
            <w:right w:val="none" w:sz="0" w:space="0" w:color="auto"/>
          </w:divBdr>
        </w:div>
        <w:div w:id="1803646756">
          <w:marLeft w:val="480"/>
          <w:marRight w:val="0"/>
          <w:marTop w:val="0"/>
          <w:marBottom w:val="0"/>
          <w:divBdr>
            <w:top w:val="none" w:sz="0" w:space="0" w:color="auto"/>
            <w:left w:val="none" w:sz="0" w:space="0" w:color="auto"/>
            <w:bottom w:val="none" w:sz="0" w:space="0" w:color="auto"/>
            <w:right w:val="none" w:sz="0" w:space="0" w:color="auto"/>
          </w:divBdr>
        </w:div>
        <w:div w:id="1004631981">
          <w:marLeft w:val="480"/>
          <w:marRight w:val="0"/>
          <w:marTop w:val="0"/>
          <w:marBottom w:val="0"/>
          <w:divBdr>
            <w:top w:val="none" w:sz="0" w:space="0" w:color="auto"/>
            <w:left w:val="none" w:sz="0" w:space="0" w:color="auto"/>
            <w:bottom w:val="none" w:sz="0" w:space="0" w:color="auto"/>
            <w:right w:val="none" w:sz="0" w:space="0" w:color="auto"/>
          </w:divBdr>
        </w:div>
        <w:div w:id="1635602952">
          <w:marLeft w:val="480"/>
          <w:marRight w:val="0"/>
          <w:marTop w:val="0"/>
          <w:marBottom w:val="0"/>
          <w:divBdr>
            <w:top w:val="none" w:sz="0" w:space="0" w:color="auto"/>
            <w:left w:val="none" w:sz="0" w:space="0" w:color="auto"/>
            <w:bottom w:val="none" w:sz="0" w:space="0" w:color="auto"/>
            <w:right w:val="none" w:sz="0" w:space="0" w:color="auto"/>
          </w:divBdr>
        </w:div>
        <w:div w:id="179316047">
          <w:marLeft w:val="480"/>
          <w:marRight w:val="0"/>
          <w:marTop w:val="0"/>
          <w:marBottom w:val="0"/>
          <w:divBdr>
            <w:top w:val="none" w:sz="0" w:space="0" w:color="auto"/>
            <w:left w:val="none" w:sz="0" w:space="0" w:color="auto"/>
            <w:bottom w:val="none" w:sz="0" w:space="0" w:color="auto"/>
            <w:right w:val="none" w:sz="0" w:space="0" w:color="auto"/>
          </w:divBdr>
        </w:div>
      </w:divsChild>
    </w:div>
    <w:div w:id="1702977253">
      <w:bodyDiv w:val="1"/>
      <w:marLeft w:val="0"/>
      <w:marRight w:val="0"/>
      <w:marTop w:val="0"/>
      <w:marBottom w:val="0"/>
      <w:divBdr>
        <w:top w:val="none" w:sz="0" w:space="0" w:color="auto"/>
        <w:left w:val="none" w:sz="0" w:space="0" w:color="auto"/>
        <w:bottom w:val="none" w:sz="0" w:space="0" w:color="auto"/>
        <w:right w:val="none" w:sz="0" w:space="0" w:color="auto"/>
      </w:divBdr>
    </w:div>
    <w:div w:id="1703553865">
      <w:bodyDiv w:val="1"/>
      <w:marLeft w:val="0"/>
      <w:marRight w:val="0"/>
      <w:marTop w:val="0"/>
      <w:marBottom w:val="0"/>
      <w:divBdr>
        <w:top w:val="none" w:sz="0" w:space="0" w:color="auto"/>
        <w:left w:val="none" w:sz="0" w:space="0" w:color="auto"/>
        <w:bottom w:val="none" w:sz="0" w:space="0" w:color="auto"/>
        <w:right w:val="none" w:sz="0" w:space="0" w:color="auto"/>
      </w:divBdr>
    </w:div>
    <w:div w:id="1704357152">
      <w:bodyDiv w:val="1"/>
      <w:marLeft w:val="0"/>
      <w:marRight w:val="0"/>
      <w:marTop w:val="0"/>
      <w:marBottom w:val="0"/>
      <w:divBdr>
        <w:top w:val="none" w:sz="0" w:space="0" w:color="auto"/>
        <w:left w:val="none" w:sz="0" w:space="0" w:color="auto"/>
        <w:bottom w:val="none" w:sz="0" w:space="0" w:color="auto"/>
        <w:right w:val="none" w:sz="0" w:space="0" w:color="auto"/>
      </w:divBdr>
    </w:div>
    <w:div w:id="1707288400">
      <w:bodyDiv w:val="1"/>
      <w:marLeft w:val="0"/>
      <w:marRight w:val="0"/>
      <w:marTop w:val="0"/>
      <w:marBottom w:val="0"/>
      <w:divBdr>
        <w:top w:val="none" w:sz="0" w:space="0" w:color="auto"/>
        <w:left w:val="none" w:sz="0" w:space="0" w:color="auto"/>
        <w:bottom w:val="none" w:sz="0" w:space="0" w:color="auto"/>
        <w:right w:val="none" w:sz="0" w:space="0" w:color="auto"/>
      </w:divBdr>
    </w:div>
    <w:div w:id="1707488816">
      <w:bodyDiv w:val="1"/>
      <w:marLeft w:val="0"/>
      <w:marRight w:val="0"/>
      <w:marTop w:val="0"/>
      <w:marBottom w:val="0"/>
      <w:divBdr>
        <w:top w:val="none" w:sz="0" w:space="0" w:color="auto"/>
        <w:left w:val="none" w:sz="0" w:space="0" w:color="auto"/>
        <w:bottom w:val="none" w:sz="0" w:space="0" w:color="auto"/>
        <w:right w:val="none" w:sz="0" w:space="0" w:color="auto"/>
      </w:divBdr>
    </w:div>
    <w:div w:id="1709841974">
      <w:bodyDiv w:val="1"/>
      <w:marLeft w:val="0"/>
      <w:marRight w:val="0"/>
      <w:marTop w:val="0"/>
      <w:marBottom w:val="0"/>
      <w:divBdr>
        <w:top w:val="none" w:sz="0" w:space="0" w:color="auto"/>
        <w:left w:val="none" w:sz="0" w:space="0" w:color="auto"/>
        <w:bottom w:val="none" w:sz="0" w:space="0" w:color="auto"/>
        <w:right w:val="none" w:sz="0" w:space="0" w:color="auto"/>
      </w:divBdr>
    </w:div>
    <w:div w:id="1710227516">
      <w:bodyDiv w:val="1"/>
      <w:marLeft w:val="0"/>
      <w:marRight w:val="0"/>
      <w:marTop w:val="0"/>
      <w:marBottom w:val="0"/>
      <w:divBdr>
        <w:top w:val="none" w:sz="0" w:space="0" w:color="auto"/>
        <w:left w:val="none" w:sz="0" w:space="0" w:color="auto"/>
        <w:bottom w:val="none" w:sz="0" w:space="0" w:color="auto"/>
        <w:right w:val="none" w:sz="0" w:space="0" w:color="auto"/>
      </w:divBdr>
    </w:div>
    <w:div w:id="1711106165">
      <w:bodyDiv w:val="1"/>
      <w:marLeft w:val="0"/>
      <w:marRight w:val="0"/>
      <w:marTop w:val="0"/>
      <w:marBottom w:val="0"/>
      <w:divBdr>
        <w:top w:val="none" w:sz="0" w:space="0" w:color="auto"/>
        <w:left w:val="none" w:sz="0" w:space="0" w:color="auto"/>
        <w:bottom w:val="none" w:sz="0" w:space="0" w:color="auto"/>
        <w:right w:val="none" w:sz="0" w:space="0" w:color="auto"/>
      </w:divBdr>
    </w:div>
    <w:div w:id="1712262011">
      <w:bodyDiv w:val="1"/>
      <w:marLeft w:val="0"/>
      <w:marRight w:val="0"/>
      <w:marTop w:val="0"/>
      <w:marBottom w:val="0"/>
      <w:divBdr>
        <w:top w:val="none" w:sz="0" w:space="0" w:color="auto"/>
        <w:left w:val="none" w:sz="0" w:space="0" w:color="auto"/>
        <w:bottom w:val="none" w:sz="0" w:space="0" w:color="auto"/>
        <w:right w:val="none" w:sz="0" w:space="0" w:color="auto"/>
      </w:divBdr>
    </w:div>
    <w:div w:id="1712874418">
      <w:bodyDiv w:val="1"/>
      <w:marLeft w:val="0"/>
      <w:marRight w:val="0"/>
      <w:marTop w:val="0"/>
      <w:marBottom w:val="0"/>
      <w:divBdr>
        <w:top w:val="none" w:sz="0" w:space="0" w:color="auto"/>
        <w:left w:val="none" w:sz="0" w:space="0" w:color="auto"/>
        <w:bottom w:val="none" w:sz="0" w:space="0" w:color="auto"/>
        <w:right w:val="none" w:sz="0" w:space="0" w:color="auto"/>
      </w:divBdr>
    </w:div>
    <w:div w:id="1713262944">
      <w:bodyDiv w:val="1"/>
      <w:marLeft w:val="0"/>
      <w:marRight w:val="0"/>
      <w:marTop w:val="0"/>
      <w:marBottom w:val="0"/>
      <w:divBdr>
        <w:top w:val="none" w:sz="0" w:space="0" w:color="auto"/>
        <w:left w:val="none" w:sz="0" w:space="0" w:color="auto"/>
        <w:bottom w:val="none" w:sz="0" w:space="0" w:color="auto"/>
        <w:right w:val="none" w:sz="0" w:space="0" w:color="auto"/>
      </w:divBdr>
    </w:div>
    <w:div w:id="1713309444">
      <w:bodyDiv w:val="1"/>
      <w:marLeft w:val="0"/>
      <w:marRight w:val="0"/>
      <w:marTop w:val="0"/>
      <w:marBottom w:val="0"/>
      <w:divBdr>
        <w:top w:val="none" w:sz="0" w:space="0" w:color="auto"/>
        <w:left w:val="none" w:sz="0" w:space="0" w:color="auto"/>
        <w:bottom w:val="none" w:sz="0" w:space="0" w:color="auto"/>
        <w:right w:val="none" w:sz="0" w:space="0" w:color="auto"/>
      </w:divBdr>
    </w:div>
    <w:div w:id="1713385568">
      <w:bodyDiv w:val="1"/>
      <w:marLeft w:val="0"/>
      <w:marRight w:val="0"/>
      <w:marTop w:val="0"/>
      <w:marBottom w:val="0"/>
      <w:divBdr>
        <w:top w:val="none" w:sz="0" w:space="0" w:color="auto"/>
        <w:left w:val="none" w:sz="0" w:space="0" w:color="auto"/>
        <w:bottom w:val="none" w:sz="0" w:space="0" w:color="auto"/>
        <w:right w:val="none" w:sz="0" w:space="0" w:color="auto"/>
      </w:divBdr>
    </w:div>
    <w:div w:id="1714691080">
      <w:bodyDiv w:val="1"/>
      <w:marLeft w:val="0"/>
      <w:marRight w:val="0"/>
      <w:marTop w:val="0"/>
      <w:marBottom w:val="0"/>
      <w:divBdr>
        <w:top w:val="none" w:sz="0" w:space="0" w:color="auto"/>
        <w:left w:val="none" w:sz="0" w:space="0" w:color="auto"/>
        <w:bottom w:val="none" w:sz="0" w:space="0" w:color="auto"/>
        <w:right w:val="none" w:sz="0" w:space="0" w:color="auto"/>
      </w:divBdr>
    </w:div>
    <w:div w:id="1716077260">
      <w:bodyDiv w:val="1"/>
      <w:marLeft w:val="0"/>
      <w:marRight w:val="0"/>
      <w:marTop w:val="0"/>
      <w:marBottom w:val="0"/>
      <w:divBdr>
        <w:top w:val="none" w:sz="0" w:space="0" w:color="auto"/>
        <w:left w:val="none" w:sz="0" w:space="0" w:color="auto"/>
        <w:bottom w:val="none" w:sz="0" w:space="0" w:color="auto"/>
        <w:right w:val="none" w:sz="0" w:space="0" w:color="auto"/>
      </w:divBdr>
    </w:div>
    <w:div w:id="1716154434">
      <w:bodyDiv w:val="1"/>
      <w:marLeft w:val="0"/>
      <w:marRight w:val="0"/>
      <w:marTop w:val="0"/>
      <w:marBottom w:val="0"/>
      <w:divBdr>
        <w:top w:val="none" w:sz="0" w:space="0" w:color="auto"/>
        <w:left w:val="none" w:sz="0" w:space="0" w:color="auto"/>
        <w:bottom w:val="none" w:sz="0" w:space="0" w:color="auto"/>
        <w:right w:val="none" w:sz="0" w:space="0" w:color="auto"/>
      </w:divBdr>
    </w:div>
    <w:div w:id="1717005085">
      <w:bodyDiv w:val="1"/>
      <w:marLeft w:val="0"/>
      <w:marRight w:val="0"/>
      <w:marTop w:val="0"/>
      <w:marBottom w:val="0"/>
      <w:divBdr>
        <w:top w:val="none" w:sz="0" w:space="0" w:color="auto"/>
        <w:left w:val="none" w:sz="0" w:space="0" w:color="auto"/>
        <w:bottom w:val="none" w:sz="0" w:space="0" w:color="auto"/>
        <w:right w:val="none" w:sz="0" w:space="0" w:color="auto"/>
      </w:divBdr>
    </w:div>
    <w:div w:id="1717044015">
      <w:bodyDiv w:val="1"/>
      <w:marLeft w:val="0"/>
      <w:marRight w:val="0"/>
      <w:marTop w:val="0"/>
      <w:marBottom w:val="0"/>
      <w:divBdr>
        <w:top w:val="none" w:sz="0" w:space="0" w:color="auto"/>
        <w:left w:val="none" w:sz="0" w:space="0" w:color="auto"/>
        <w:bottom w:val="none" w:sz="0" w:space="0" w:color="auto"/>
        <w:right w:val="none" w:sz="0" w:space="0" w:color="auto"/>
      </w:divBdr>
    </w:div>
    <w:div w:id="1718317848">
      <w:bodyDiv w:val="1"/>
      <w:marLeft w:val="0"/>
      <w:marRight w:val="0"/>
      <w:marTop w:val="0"/>
      <w:marBottom w:val="0"/>
      <w:divBdr>
        <w:top w:val="none" w:sz="0" w:space="0" w:color="auto"/>
        <w:left w:val="none" w:sz="0" w:space="0" w:color="auto"/>
        <w:bottom w:val="none" w:sz="0" w:space="0" w:color="auto"/>
        <w:right w:val="none" w:sz="0" w:space="0" w:color="auto"/>
      </w:divBdr>
    </w:div>
    <w:div w:id="1718430717">
      <w:bodyDiv w:val="1"/>
      <w:marLeft w:val="0"/>
      <w:marRight w:val="0"/>
      <w:marTop w:val="0"/>
      <w:marBottom w:val="0"/>
      <w:divBdr>
        <w:top w:val="none" w:sz="0" w:space="0" w:color="auto"/>
        <w:left w:val="none" w:sz="0" w:space="0" w:color="auto"/>
        <w:bottom w:val="none" w:sz="0" w:space="0" w:color="auto"/>
        <w:right w:val="none" w:sz="0" w:space="0" w:color="auto"/>
      </w:divBdr>
    </w:div>
    <w:div w:id="1718696528">
      <w:bodyDiv w:val="1"/>
      <w:marLeft w:val="0"/>
      <w:marRight w:val="0"/>
      <w:marTop w:val="0"/>
      <w:marBottom w:val="0"/>
      <w:divBdr>
        <w:top w:val="none" w:sz="0" w:space="0" w:color="auto"/>
        <w:left w:val="none" w:sz="0" w:space="0" w:color="auto"/>
        <w:bottom w:val="none" w:sz="0" w:space="0" w:color="auto"/>
        <w:right w:val="none" w:sz="0" w:space="0" w:color="auto"/>
      </w:divBdr>
    </w:div>
    <w:div w:id="1719282272">
      <w:bodyDiv w:val="1"/>
      <w:marLeft w:val="0"/>
      <w:marRight w:val="0"/>
      <w:marTop w:val="0"/>
      <w:marBottom w:val="0"/>
      <w:divBdr>
        <w:top w:val="none" w:sz="0" w:space="0" w:color="auto"/>
        <w:left w:val="none" w:sz="0" w:space="0" w:color="auto"/>
        <w:bottom w:val="none" w:sz="0" w:space="0" w:color="auto"/>
        <w:right w:val="none" w:sz="0" w:space="0" w:color="auto"/>
      </w:divBdr>
    </w:div>
    <w:div w:id="1726752725">
      <w:bodyDiv w:val="1"/>
      <w:marLeft w:val="0"/>
      <w:marRight w:val="0"/>
      <w:marTop w:val="0"/>
      <w:marBottom w:val="0"/>
      <w:divBdr>
        <w:top w:val="none" w:sz="0" w:space="0" w:color="auto"/>
        <w:left w:val="none" w:sz="0" w:space="0" w:color="auto"/>
        <w:bottom w:val="none" w:sz="0" w:space="0" w:color="auto"/>
        <w:right w:val="none" w:sz="0" w:space="0" w:color="auto"/>
      </w:divBdr>
    </w:div>
    <w:div w:id="1726829772">
      <w:bodyDiv w:val="1"/>
      <w:marLeft w:val="0"/>
      <w:marRight w:val="0"/>
      <w:marTop w:val="0"/>
      <w:marBottom w:val="0"/>
      <w:divBdr>
        <w:top w:val="none" w:sz="0" w:space="0" w:color="auto"/>
        <w:left w:val="none" w:sz="0" w:space="0" w:color="auto"/>
        <w:bottom w:val="none" w:sz="0" w:space="0" w:color="auto"/>
        <w:right w:val="none" w:sz="0" w:space="0" w:color="auto"/>
      </w:divBdr>
    </w:div>
    <w:div w:id="1727951014">
      <w:bodyDiv w:val="1"/>
      <w:marLeft w:val="0"/>
      <w:marRight w:val="0"/>
      <w:marTop w:val="0"/>
      <w:marBottom w:val="0"/>
      <w:divBdr>
        <w:top w:val="none" w:sz="0" w:space="0" w:color="auto"/>
        <w:left w:val="none" w:sz="0" w:space="0" w:color="auto"/>
        <w:bottom w:val="none" w:sz="0" w:space="0" w:color="auto"/>
        <w:right w:val="none" w:sz="0" w:space="0" w:color="auto"/>
      </w:divBdr>
      <w:divsChild>
        <w:div w:id="1715230632">
          <w:marLeft w:val="480"/>
          <w:marRight w:val="0"/>
          <w:marTop w:val="0"/>
          <w:marBottom w:val="0"/>
          <w:divBdr>
            <w:top w:val="none" w:sz="0" w:space="0" w:color="auto"/>
            <w:left w:val="none" w:sz="0" w:space="0" w:color="auto"/>
            <w:bottom w:val="none" w:sz="0" w:space="0" w:color="auto"/>
            <w:right w:val="none" w:sz="0" w:space="0" w:color="auto"/>
          </w:divBdr>
        </w:div>
        <w:div w:id="2016687552">
          <w:marLeft w:val="480"/>
          <w:marRight w:val="0"/>
          <w:marTop w:val="0"/>
          <w:marBottom w:val="0"/>
          <w:divBdr>
            <w:top w:val="none" w:sz="0" w:space="0" w:color="auto"/>
            <w:left w:val="none" w:sz="0" w:space="0" w:color="auto"/>
            <w:bottom w:val="none" w:sz="0" w:space="0" w:color="auto"/>
            <w:right w:val="none" w:sz="0" w:space="0" w:color="auto"/>
          </w:divBdr>
        </w:div>
        <w:div w:id="1033846949">
          <w:marLeft w:val="480"/>
          <w:marRight w:val="0"/>
          <w:marTop w:val="0"/>
          <w:marBottom w:val="0"/>
          <w:divBdr>
            <w:top w:val="none" w:sz="0" w:space="0" w:color="auto"/>
            <w:left w:val="none" w:sz="0" w:space="0" w:color="auto"/>
            <w:bottom w:val="none" w:sz="0" w:space="0" w:color="auto"/>
            <w:right w:val="none" w:sz="0" w:space="0" w:color="auto"/>
          </w:divBdr>
        </w:div>
        <w:div w:id="16346895">
          <w:marLeft w:val="480"/>
          <w:marRight w:val="0"/>
          <w:marTop w:val="0"/>
          <w:marBottom w:val="0"/>
          <w:divBdr>
            <w:top w:val="none" w:sz="0" w:space="0" w:color="auto"/>
            <w:left w:val="none" w:sz="0" w:space="0" w:color="auto"/>
            <w:bottom w:val="none" w:sz="0" w:space="0" w:color="auto"/>
            <w:right w:val="none" w:sz="0" w:space="0" w:color="auto"/>
          </w:divBdr>
        </w:div>
        <w:div w:id="1246186883">
          <w:marLeft w:val="480"/>
          <w:marRight w:val="0"/>
          <w:marTop w:val="0"/>
          <w:marBottom w:val="0"/>
          <w:divBdr>
            <w:top w:val="none" w:sz="0" w:space="0" w:color="auto"/>
            <w:left w:val="none" w:sz="0" w:space="0" w:color="auto"/>
            <w:bottom w:val="none" w:sz="0" w:space="0" w:color="auto"/>
            <w:right w:val="none" w:sz="0" w:space="0" w:color="auto"/>
          </w:divBdr>
        </w:div>
        <w:div w:id="485171146">
          <w:marLeft w:val="480"/>
          <w:marRight w:val="0"/>
          <w:marTop w:val="0"/>
          <w:marBottom w:val="0"/>
          <w:divBdr>
            <w:top w:val="none" w:sz="0" w:space="0" w:color="auto"/>
            <w:left w:val="none" w:sz="0" w:space="0" w:color="auto"/>
            <w:bottom w:val="none" w:sz="0" w:space="0" w:color="auto"/>
            <w:right w:val="none" w:sz="0" w:space="0" w:color="auto"/>
          </w:divBdr>
        </w:div>
        <w:div w:id="1155414972">
          <w:marLeft w:val="480"/>
          <w:marRight w:val="0"/>
          <w:marTop w:val="0"/>
          <w:marBottom w:val="0"/>
          <w:divBdr>
            <w:top w:val="none" w:sz="0" w:space="0" w:color="auto"/>
            <w:left w:val="none" w:sz="0" w:space="0" w:color="auto"/>
            <w:bottom w:val="none" w:sz="0" w:space="0" w:color="auto"/>
            <w:right w:val="none" w:sz="0" w:space="0" w:color="auto"/>
          </w:divBdr>
        </w:div>
        <w:div w:id="804199830">
          <w:marLeft w:val="480"/>
          <w:marRight w:val="0"/>
          <w:marTop w:val="0"/>
          <w:marBottom w:val="0"/>
          <w:divBdr>
            <w:top w:val="none" w:sz="0" w:space="0" w:color="auto"/>
            <w:left w:val="none" w:sz="0" w:space="0" w:color="auto"/>
            <w:bottom w:val="none" w:sz="0" w:space="0" w:color="auto"/>
            <w:right w:val="none" w:sz="0" w:space="0" w:color="auto"/>
          </w:divBdr>
        </w:div>
        <w:div w:id="39941547">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89488511">
          <w:marLeft w:val="480"/>
          <w:marRight w:val="0"/>
          <w:marTop w:val="0"/>
          <w:marBottom w:val="0"/>
          <w:divBdr>
            <w:top w:val="none" w:sz="0" w:space="0" w:color="auto"/>
            <w:left w:val="none" w:sz="0" w:space="0" w:color="auto"/>
            <w:bottom w:val="none" w:sz="0" w:space="0" w:color="auto"/>
            <w:right w:val="none" w:sz="0" w:space="0" w:color="auto"/>
          </w:divBdr>
        </w:div>
        <w:div w:id="555968842">
          <w:marLeft w:val="480"/>
          <w:marRight w:val="0"/>
          <w:marTop w:val="0"/>
          <w:marBottom w:val="0"/>
          <w:divBdr>
            <w:top w:val="none" w:sz="0" w:space="0" w:color="auto"/>
            <w:left w:val="none" w:sz="0" w:space="0" w:color="auto"/>
            <w:bottom w:val="none" w:sz="0" w:space="0" w:color="auto"/>
            <w:right w:val="none" w:sz="0" w:space="0" w:color="auto"/>
          </w:divBdr>
        </w:div>
        <w:div w:id="717901357">
          <w:marLeft w:val="480"/>
          <w:marRight w:val="0"/>
          <w:marTop w:val="0"/>
          <w:marBottom w:val="0"/>
          <w:divBdr>
            <w:top w:val="none" w:sz="0" w:space="0" w:color="auto"/>
            <w:left w:val="none" w:sz="0" w:space="0" w:color="auto"/>
            <w:bottom w:val="none" w:sz="0" w:space="0" w:color="auto"/>
            <w:right w:val="none" w:sz="0" w:space="0" w:color="auto"/>
          </w:divBdr>
        </w:div>
        <w:div w:id="1739859166">
          <w:marLeft w:val="480"/>
          <w:marRight w:val="0"/>
          <w:marTop w:val="0"/>
          <w:marBottom w:val="0"/>
          <w:divBdr>
            <w:top w:val="none" w:sz="0" w:space="0" w:color="auto"/>
            <w:left w:val="none" w:sz="0" w:space="0" w:color="auto"/>
            <w:bottom w:val="none" w:sz="0" w:space="0" w:color="auto"/>
            <w:right w:val="none" w:sz="0" w:space="0" w:color="auto"/>
          </w:divBdr>
        </w:div>
        <w:div w:id="1590654988">
          <w:marLeft w:val="480"/>
          <w:marRight w:val="0"/>
          <w:marTop w:val="0"/>
          <w:marBottom w:val="0"/>
          <w:divBdr>
            <w:top w:val="none" w:sz="0" w:space="0" w:color="auto"/>
            <w:left w:val="none" w:sz="0" w:space="0" w:color="auto"/>
            <w:bottom w:val="none" w:sz="0" w:space="0" w:color="auto"/>
            <w:right w:val="none" w:sz="0" w:space="0" w:color="auto"/>
          </w:divBdr>
        </w:div>
        <w:div w:id="1884053253">
          <w:marLeft w:val="480"/>
          <w:marRight w:val="0"/>
          <w:marTop w:val="0"/>
          <w:marBottom w:val="0"/>
          <w:divBdr>
            <w:top w:val="none" w:sz="0" w:space="0" w:color="auto"/>
            <w:left w:val="none" w:sz="0" w:space="0" w:color="auto"/>
            <w:bottom w:val="none" w:sz="0" w:space="0" w:color="auto"/>
            <w:right w:val="none" w:sz="0" w:space="0" w:color="auto"/>
          </w:divBdr>
        </w:div>
        <w:div w:id="488057996">
          <w:marLeft w:val="480"/>
          <w:marRight w:val="0"/>
          <w:marTop w:val="0"/>
          <w:marBottom w:val="0"/>
          <w:divBdr>
            <w:top w:val="none" w:sz="0" w:space="0" w:color="auto"/>
            <w:left w:val="none" w:sz="0" w:space="0" w:color="auto"/>
            <w:bottom w:val="none" w:sz="0" w:space="0" w:color="auto"/>
            <w:right w:val="none" w:sz="0" w:space="0" w:color="auto"/>
          </w:divBdr>
        </w:div>
        <w:div w:id="174393181">
          <w:marLeft w:val="480"/>
          <w:marRight w:val="0"/>
          <w:marTop w:val="0"/>
          <w:marBottom w:val="0"/>
          <w:divBdr>
            <w:top w:val="none" w:sz="0" w:space="0" w:color="auto"/>
            <w:left w:val="none" w:sz="0" w:space="0" w:color="auto"/>
            <w:bottom w:val="none" w:sz="0" w:space="0" w:color="auto"/>
            <w:right w:val="none" w:sz="0" w:space="0" w:color="auto"/>
          </w:divBdr>
        </w:div>
        <w:div w:id="933393134">
          <w:marLeft w:val="480"/>
          <w:marRight w:val="0"/>
          <w:marTop w:val="0"/>
          <w:marBottom w:val="0"/>
          <w:divBdr>
            <w:top w:val="none" w:sz="0" w:space="0" w:color="auto"/>
            <w:left w:val="none" w:sz="0" w:space="0" w:color="auto"/>
            <w:bottom w:val="none" w:sz="0" w:space="0" w:color="auto"/>
            <w:right w:val="none" w:sz="0" w:space="0" w:color="auto"/>
          </w:divBdr>
        </w:div>
        <w:div w:id="1671445652">
          <w:marLeft w:val="480"/>
          <w:marRight w:val="0"/>
          <w:marTop w:val="0"/>
          <w:marBottom w:val="0"/>
          <w:divBdr>
            <w:top w:val="none" w:sz="0" w:space="0" w:color="auto"/>
            <w:left w:val="none" w:sz="0" w:space="0" w:color="auto"/>
            <w:bottom w:val="none" w:sz="0" w:space="0" w:color="auto"/>
            <w:right w:val="none" w:sz="0" w:space="0" w:color="auto"/>
          </w:divBdr>
        </w:div>
        <w:div w:id="836111607">
          <w:marLeft w:val="480"/>
          <w:marRight w:val="0"/>
          <w:marTop w:val="0"/>
          <w:marBottom w:val="0"/>
          <w:divBdr>
            <w:top w:val="none" w:sz="0" w:space="0" w:color="auto"/>
            <w:left w:val="none" w:sz="0" w:space="0" w:color="auto"/>
            <w:bottom w:val="none" w:sz="0" w:space="0" w:color="auto"/>
            <w:right w:val="none" w:sz="0" w:space="0" w:color="auto"/>
          </w:divBdr>
        </w:div>
        <w:div w:id="1210799384">
          <w:marLeft w:val="480"/>
          <w:marRight w:val="0"/>
          <w:marTop w:val="0"/>
          <w:marBottom w:val="0"/>
          <w:divBdr>
            <w:top w:val="none" w:sz="0" w:space="0" w:color="auto"/>
            <w:left w:val="none" w:sz="0" w:space="0" w:color="auto"/>
            <w:bottom w:val="none" w:sz="0" w:space="0" w:color="auto"/>
            <w:right w:val="none" w:sz="0" w:space="0" w:color="auto"/>
          </w:divBdr>
        </w:div>
        <w:div w:id="1369254209">
          <w:marLeft w:val="480"/>
          <w:marRight w:val="0"/>
          <w:marTop w:val="0"/>
          <w:marBottom w:val="0"/>
          <w:divBdr>
            <w:top w:val="none" w:sz="0" w:space="0" w:color="auto"/>
            <w:left w:val="none" w:sz="0" w:space="0" w:color="auto"/>
            <w:bottom w:val="none" w:sz="0" w:space="0" w:color="auto"/>
            <w:right w:val="none" w:sz="0" w:space="0" w:color="auto"/>
          </w:divBdr>
        </w:div>
        <w:div w:id="1280722154">
          <w:marLeft w:val="480"/>
          <w:marRight w:val="0"/>
          <w:marTop w:val="0"/>
          <w:marBottom w:val="0"/>
          <w:divBdr>
            <w:top w:val="none" w:sz="0" w:space="0" w:color="auto"/>
            <w:left w:val="none" w:sz="0" w:space="0" w:color="auto"/>
            <w:bottom w:val="none" w:sz="0" w:space="0" w:color="auto"/>
            <w:right w:val="none" w:sz="0" w:space="0" w:color="auto"/>
          </w:divBdr>
        </w:div>
        <w:div w:id="1726948556">
          <w:marLeft w:val="480"/>
          <w:marRight w:val="0"/>
          <w:marTop w:val="0"/>
          <w:marBottom w:val="0"/>
          <w:divBdr>
            <w:top w:val="none" w:sz="0" w:space="0" w:color="auto"/>
            <w:left w:val="none" w:sz="0" w:space="0" w:color="auto"/>
            <w:bottom w:val="none" w:sz="0" w:space="0" w:color="auto"/>
            <w:right w:val="none" w:sz="0" w:space="0" w:color="auto"/>
          </w:divBdr>
        </w:div>
        <w:div w:id="1091311613">
          <w:marLeft w:val="480"/>
          <w:marRight w:val="0"/>
          <w:marTop w:val="0"/>
          <w:marBottom w:val="0"/>
          <w:divBdr>
            <w:top w:val="none" w:sz="0" w:space="0" w:color="auto"/>
            <w:left w:val="none" w:sz="0" w:space="0" w:color="auto"/>
            <w:bottom w:val="none" w:sz="0" w:space="0" w:color="auto"/>
            <w:right w:val="none" w:sz="0" w:space="0" w:color="auto"/>
          </w:divBdr>
        </w:div>
        <w:div w:id="9381801">
          <w:marLeft w:val="480"/>
          <w:marRight w:val="0"/>
          <w:marTop w:val="0"/>
          <w:marBottom w:val="0"/>
          <w:divBdr>
            <w:top w:val="none" w:sz="0" w:space="0" w:color="auto"/>
            <w:left w:val="none" w:sz="0" w:space="0" w:color="auto"/>
            <w:bottom w:val="none" w:sz="0" w:space="0" w:color="auto"/>
            <w:right w:val="none" w:sz="0" w:space="0" w:color="auto"/>
          </w:divBdr>
        </w:div>
        <w:div w:id="1724602309">
          <w:marLeft w:val="480"/>
          <w:marRight w:val="0"/>
          <w:marTop w:val="0"/>
          <w:marBottom w:val="0"/>
          <w:divBdr>
            <w:top w:val="none" w:sz="0" w:space="0" w:color="auto"/>
            <w:left w:val="none" w:sz="0" w:space="0" w:color="auto"/>
            <w:bottom w:val="none" w:sz="0" w:space="0" w:color="auto"/>
            <w:right w:val="none" w:sz="0" w:space="0" w:color="auto"/>
          </w:divBdr>
        </w:div>
        <w:div w:id="670108768">
          <w:marLeft w:val="480"/>
          <w:marRight w:val="0"/>
          <w:marTop w:val="0"/>
          <w:marBottom w:val="0"/>
          <w:divBdr>
            <w:top w:val="none" w:sz="0" w:space="0" w:color="auto"/>
            <w:left w:val="none" w:sz="0" w:space="0" w:color="auto"/>
            <w:bottom w:val="none" w:sz="0" w:space="0" w:color="auto"/>
            <w:right w:val="none" w:sz="0" w:space="0" w:color="auto"/>
          </w:divBdr>
        </w:div>
        <w:div w:id="2048406302">
          <w:marLeft w:val="480"/>
          <w:marRight w:val="0"/>
          <w:marTop w:val="0"/>
          <w:marBottom w:val="0"/>
          <w:divBdr>
            <w:top w:val="none" w:sz="0" w:space="0" w:color="auto"/>
            <w:left w:val="none" w:sz="0" w:space="0" w:color="auto"/>
            <w:bottom w:val="none" w:sz="0" w:space="0" w:color="auto"/>
            <w:right w:val="none" w:sz="0" w:space="0" w:color="auto"/>
          </w:divBdr>
        </w:div>
      </w:divsChild>
    </w:div>
    <w:div w:id="1728452915">
      <w:bodyDiv w:val="1"/>
      <w:marLeft w:val="0"/>
      <w:marRight w:val="0"/>
      <w:marTop w:val="0"/>
      <w:marBottom w:val="0"/>
      <w:divBdr>
        <w:top w:val="none" w:sz="0" w:space="0" w:color="auto"/>
        <w:left w:val="none" w:sz="0" w:space="0" w:color="auto"/>
        <w:bottom w:val="none" w:sz="0" w:space="0" w:color="auto"/>
        <w:right w:val="none" w:sz="0" w:space="0" w:color="auto"/>
      </w:divBdr>
    </w:div>
    <w:div w:id="1729648656">
      <w:bodyDiv w:val="1"/>
      <w:marLeft w:val="0"/>
      <w:marRight w:val="0"/>
      <w:marTop w:val="0"/>
      <w:marBottom w:val="0"/>
      <w:divBdr>
        <w:top w:val="none" w:sz="0" w:space="0" w:color="auto"/>
        <w:left w:val="none" w:sz="0" w:space="0" w:color="auto"/>
        <w:bottom w:val="none" w:sz="0" w:space="0" w:color="auto"/>
        <w:right w:val="none" w:sz="0" w:space="0" w:color="auto"/>
      </w:divBdr>
    </w:div>
    <w:div w:id="1730029795">
      <w:bodyDiv w:val="1"/>
      <w:marLeft w:val="0"/>
      <w:marRight w:val="0"/>
      <w:marTop w:val="0"/>
      <w:marBottom w:val="0"/>
      <w:divBdr>
        <w:top w:val="none" w:sz="0" w:space="0" w:color="auto"/>
        <w:left w:val="none" w:sz="0" w:space="0" w:color="auto"/>
        <w:bottom w:val="none" w:sz="0" w:space="0" w:color="auto"/>
        <w:right w:val="none" w:sz="0" w:space="0" w:color="auto"/>
      </w:divBdr>
    </w:div>
    <w:div w:id="1730036076">
      <w:bodyDiv w:val="1"/>
      <w:marLeft w:val="0"/>
      <w:marRight w:val="0"/>
      <w:marTop w:val="0"/>
      <w:marBottom w:val="0"/>
      <w:divBdr>
        <w:top w:val="none" w:sz="0" w:space="0" w:color="auto"/>
        <w:left w:val="none" w:sz="0" w:space="0" w:color="auto"/>
        <w:bottom w:val="none" w:sz="0" w:space="0" w:color="auto"/>
        <w:right w:val="none" w:sz="0" w:space="0" w:color="auto"/>
      </w:divBdr>
    </w:div>
    <w:div w:id="1731462573">
      <w:bodyDiv w:val="1"/>
      <w:marLeft w:val="0"/>
      <w:marRight w:val="0"/>
      <w:marTop w:val="0"/>
      <w:marBottom w:val="0"/>
      <w:divBdr>
        <w:top w:val="none" w:sz="0" w:space="0" w:color="auto"/>
        <w:left w:val="none" w:sz="0" w:space="0" w:color="auto"/>
        <w:bottom w:val="none" w:sz="0" w:space="0" w:color="auto"/>
        <w:right w:val="none" w:sz="0" w:space="0" w:color="auto"/>
      </w:divBdr>
    </w:div>
    <w:div w:id="1734429529">
      <w:bodyDiv w:val="1"/>
      <w:marLeft w:val="0"/>
      <w:marRight w:val="0"/>
      <w:marTop w:val="0"/>
      <w:marBottom w:val="0"/>
      <w:divBdr>
        <w:top w:val="none" w:sz="0" w:space="0" w:color="auto"/>
        <w:left w:val="none" w:sz="0" w:space="0" w:color="auto"/>
        <w:bottom w:val="none" w:sz="0" w:space="0" w:color="auto"/>
        <w:right w:val="none" w:sz="0" w:space="0" w:color="auto"/>
      </w:divBdr>
    </w:div>
    <w:div w:id="1735003372">
      <w:bodyDiv w:val="1"/>
      <w:marLeft w:val="0"/>
      <w:marRight w:val="0"/>
      <w:marTop w:val="0"/>
      <w:marBottom w:val="0"/>
      <w:divBdr>
        <w:top w:val="none" w:sz="0" w:space="0" w:color="auto"/>
        <w:left w:val="none" w:sz="0" w:space="0" w:color="auto"/>
        <w:bottom w:val="none" w:sz="0" w:space="0" w:color="auto"/>
        <w:right w:val="none" w:sz="0" w:space="0" w:color="auto"/>
      </w:divBdr>
    </w:div>
    <w:div w:id="1735621018">
      <w:bodyDiv w:val="1"/>
      <w:marLeft w:val="0"/>
      <w:marRight w:val="0"/>
      <w:marTop w:val="0"/>
      <w:marBottom w:val="0"/>
      <w:divBdr>
        <w:top w:val="none" w:sz="0" w:space="0" w:color="auto"/>
        <w:left w:val="none" w:sz="0" w:space="0" w:color="auto"/>
        <w:bottom w:val="none" w:sz="0" w:space="0" w:color="auto"/>
        <w:right w:val="none" w:sz="0" w:space="0" w:color="auto"/>
      </w:divBdr>
    </w:div>
    <w:div w:id="1735664086">
      <w:bodyDiv w:val="1"/>
      <w:marLeft w:val="0"/>
      <w:marRight w:val="0"/>
      <w:marTop w:val="0"/>
      <w:marBottom w:val="0"/>
      <w:divBdr>
        <w:top w:val="none" w:sz="0" w:space="0" w:color="auto"/>
        <w:left w:val="none" w:sz="0" w:space="0" w:color="auto"/>
        <w:bottom w:val="none" w:sz="0" w:space="0" w:color="auto"/>
        <w:right w:val="none" w:sz="0" w:space="0" w:color="auto"/>
      </w:divBdr>
    </w:div>
    <w:div w:id="1736002249">
      <w:bodyDiv w:val="1"/>
      <w:marLeft w:val="0"/>
      <w:marRight w:val="0"/>
      <w:marTop w:val="0"/>
      <w:marBottom w:val="0"/>
      <w:divBdr>
        <w:top w:val="none" w:sz="0" w:space="0" w:color="auto"/>
        <w:left w:val="none" w:sz="0" w:space="0" w:color="auto"/>
        <w:bottom w:val="none" w:sz="0" w:space="0" w:color="auto"/>
        <w:right w:val="none" w:sz="0" w:space="0" w:color="auto"/>
      </w:divBdr>
    </w:div>
    <w:div w:id="1736708553">
      <w:bodyDiv w:val="1"/>
      <w:marLeft w:val="0"/>
      <w:marRight w:val="0"/>
      <w:marTop w:val="0"/>
      <w:marBottom w:val="0"/>
      <w:divBdr>
        <w:top w:val="none" w:sz="0" w:space="0" w:color="auto"/>
        <w:left w:val="none" w:sz="0" w:space="0" w:color="auto"/>
        <w:bottom w:val="none" w:sz="0" w:space="0" w:color="auto"/>
        <w:right w:val="none" w:sz="0" w:space="0" w:color="auto"/>
      </w:divBdr>
    </w:div>
    <w:div w:id="1738168360">
      <w:bodyDiv w:val="1"/>
      <w:marLeft w:val="0"/>
      <w:marRight w:val="0"/>
      <w:marTop w:val="0"/>
      <w:marBottom w:val="0"/>
      <w:divBdr>
        <w:top w:val="none" w:sz="0" w:space="0" w:color="auto"/>
        <w:left w:val="none" w:sz="0" w:space="0" w:color="auto"/>
        <w:bottom w:val="none" w:sz="0" w:space="0" w:color="auto"/>
        <w:right w:val="none" w:sz="0" w:space="0" w:color="auto"/>
      </w:divBdr>
    </w:div>
    <w:div w:id="1739665765">
      <w:bodyDiv w:val="1"/>
      <w:marLeft w:val="0"/>
      <w:marRight w:val="0"/>
      <w:marTop w:val="0"/>
      <w:marBottom w:val="0"/>
      <w:divBdr>
        <w:top w:val="none" w:sz="0" w:space="0" w:color="auto"/>
        <w:left w:val="none" w:sz="0" w:space="0" w:color="auto"/>
        <w:bottom w:val="none" w:sz="0" w:space="0" w:color="auto"/>
        <w:right w:val="none" w:sz="0" w:space="0" w:color="auto"/>
      </w:divBdr>
    </w:div>
    <w:div w:id="1740906544">
      <w:bodyDiv w:val="1"/>
      <w:marLeft w:val="0"/>
      <w:marRight w:val="0"/>
      <w:marTop w:val="0"/>
      <w:marBottom w:val="0"/>
      <w:divBdr>
        <w:top w:val="none" w:sz="0" w:space="0" w:color="auto"/>
        <w:left w:val="none" w:sz="0" w:space="0" w:color="auto"/>
        <w:bottom w:val="none" w:sz="0" w:space="0" w:color="auto"/>
        <w:right w:val="none" w:sz="0" w:space="0" w:color="auto"/>
      </w:divBdr>
    </w:div>
    <w:div w:id="1742630682">
      <w:bodyDiv w:val="1"/>
      <w:marLeft w:val="0"/>
      <w:marRight w:val="0"/>
      <w:marTop w:val="0"/>
      <w:marBottom w:val="0"/>
      <w:divBdr>
        <w:top w:val="none" w:sz="0" w:space="0" w:color="auto"/>
        <w:left w:val="none" w:sz="0" w:space="0" w:color="auto"/>
        <w:bottom w:val="none" w:sz="0" w:space="0" w:color="auto"/>
        <w:right w:val="none" w:sz="0" w:space="0" w:color="auto"/>
      </w:divBdr>
    </w:div>
    <w:div w:id="1745058933">
      <w:bodyDiv w:val="1"/>
      <w:marLeft w:val="0"/>
      <w:marRight w:val="0"/>
      <w:marTop w:val="0"/>
      <w:marBottom w:val="0"/>
      <w:divBdr>
        <w:top w:val="none" w:sz="0" w:space="0" w:color="auto"/>
        <w:left w:val="none" w:sz="0" w:space="0" w:color="auto"/>
        <w:bottom w:val="none" w:sz="0" w:space="0" w:color="auto"/>
        <w:right w:val="none" w:sz="0" w:space="0" w:color="auto"/>
      </w:divBdr>
    </w:div>
    <w:div w:id="1746100364">
      <w:bodyDiv w:val="1"/>
      <w:marLeft w:val="0"/>
      <w:marRight w:val="0"/>
      <w:marTop w:val="0"/>
      <w:marBottom w:val="0"/>
      <w:divBdr>
        <w:top w:val="none" w:sz="0" w:space="0" w:color="auto"/>
        <w:left w:val="none" w:sz="0" w:space="0" w:color="auto"/>
        <w:bottom w:val="none" w:sz="0" w:space="0" w:color="auto"/>
        <w:right w:val="none" w:sz="0" w:space="0" w:color="auto"/>
      </w:divBdr>
    </w:div>
    <w:div w:id="1746486890">
      <w:bodyDiv w:val="1"/>
      <w:marLeft w:val="0"/>
      <w:marRight w:val="0"/>
      <w:marTop w:val="0"/>
      <w:marBottom w:val="0"/>
      <w:divBdr>
        <w:top w:val="none" w:sz="0" w:space="0" w:color="auto"/>
        <w:left w:val="none" w:sz="0" w:space="0" w:color="auto"/>
        <w:bottom w:val="none" w:sz="0" w:space="0" w:color="auto"/>
        <w:right w:val="none" w:sz="0" w:space="0" w:color="auto"/>
      </w:divBdr>
    </w:div>
    <w:div w:id="1747261086">
      <w:bodyDiv w:val="1"/>
      <w:marLeft w:val="0"/>
      <w:marRight w:val="0"/>
      <w:marTop w:val="0"/>
      <w:marBottom w:val="0"/>
      <w:divBdr>
        <w:top w:val="none" w:sz="0" w:space="0" w:color="auto"/>
        <w:left w:val="none" w:sz="0" w:space="0" w:color="auto"/>
        <w:bottom w:val="none" w:sz="0" w:space="0" w:color="auto"/>
        <w:right w:val="none" w:sz="0" w:space="0" w:color="auto"/>
      </w:divBdr>
    </w:div>
    <w:div w:id="1747266981">
      <w:bodyDiv w:val="1"/>
      <w:marLeft w:val="0"/>
      <w:marRight w:val="0"/>
      <w:marTop w:val="0"/>
      <w:marBottom w:val="0"/>
      <w:divBdr>
        <w:top w:val="none" w:sz="0" w:space="0" w:color="auto"/>
        <w:left w:val="none" w:sz="0" w:space="0" w:color="auto"/>
        <w:bottom w:val="none" w:sz="0" w:space="0" w:color="auto"/>
        <w:right w:val="none" w:sz="0" w:space="0" w:color="auto"/>
      </w:divBdr>
    </w:div>
    <w:div w:id="1748305289">
      <w:bodyDiv w:val="1"/>
      <w:marLeft w:val="0"/>
      <w:marRight w:val="0"/>
      <w:marTop w:val="0"/>
      <w:marBottom w:val="0"/>
      <w:divBdr>
        <w:top w:val="none" w:sz="0" w:space="0" w:color="auto"/>
        <w:left w:val="none" w:sz="0" w:space="0" w:color="auto"/>
        <w:bottom w:val="none" w:sz="0" w:space="0" w:color="auto"/>
        <w:right w:val="none" w:sz="0" w:space="0" w:color="auto"/>
      </w:divBdr>
    </w:div>
    <w:div w:id="1748646553">
      <w:bodyDiv w:val="1"/>
      <w:marLeft w:val="0"/>
      <w:marRight w:val="0"/>
      <w:marTop w:val="0"/>
      <w:marBottom w:val="0"/>
      <w:divBdr>
        <w:top w:val="none" w:sz="0" w:space="0" w:color="auto"/>
        <w:left w:val="none" w:sz="0" w:space="0" w:color="auto"/>
        <w:bottom w:val="none" w:sz="0" w:space="0" w:color="auto"/>
        <w:right w:val="none" w:sz="0" w:space="0" w:color="auto"/>
      </w:divBdr>
    </w:div>
    <w:div w:id="1748763920">
      <w:bodyDiv w:val="1"/>
      <w:marLeft w:val="0"/>
      <w:marRight w:val="0"/>
      <w:marTop w:val="0"/>
      <w:marBottom w:val="0"/>
      <w:divBdr>
        <w:top w:val="none" w:sz="0" w:space="0" w:color="auto"/>
        <w:left w:val="none" w:sz="0" w:space="0" w:color="auto"/>
        <w:bottom w:val="none" w:sz="0" w:space="0" w:color="auto"/>
        <w:right w:val="none" w:sz="0" w:space="0" w:color="auto"/>
      </w:divBdr>
    </w:div>
    <w:div w:id="1753355534">
      <w:bodyDiv w:val="1"/>
      <w:marLeft w:val="0"/>
      <w:marRight w:val="0"/>
      <w:marTop w:val="0"/>
      <w:marBottom w:val="0"/>
      <w:divBdr>
        <w:top w:val="none" w:sz="0" w:space="0" w:color="auto"/>
        <w:left w:val="none" w:sz="0" w:space="0" w:color="auto"/>
        <w:bottom w:val="none" w:sz="0" w:space="0" w:color="auto"/>
        <w:right w:val="none" w:sz="0" w:space="0" w:color="auto"/>
      </w:divBdr>
    </w:div>
    <w:div w:id="1755929228">
      <w:bodyDiv w:val="1"/>
      <w:marLeft w:val="0"/>
      <w:marRight w:val="0"/>
      <w:marTop w:val="0"/>
      <w:marBottom w:val="0"/>
      <w:divBdr>
        <w:top w:val="none" w:sz="0" w:space="0" w:color="auto"/>
        <w:left w:val="none" w:sz="0" w:space="0" w:color="auto"/>
        <w:bottom w:val="none" w:sz="0" w:space="0" w:color="auto"/>
        <w:right w:val="none" w:sz="0" w:space="0" w:color="auto"/>
      </w:divBdr>
    </w:div>
    <w:div w:id="1757707227">
      <w:bodyDiv w:val="1"/>
      <w:marLeft w:val="0"/>
      <w:marRight w:val="0"/>
      <w:marTop w:val="0"/>
      <w:marBottom w:val="0"/>
      <w:divBdr>
        <w:top w:val="none" w:sz="0" w:space="0" w:color="auto"/>
        <w:left w:val="none" w:sz="0" w:space="0" w:color="auto"/>
        <w:bottom w:val="none" w:sz="0" w:space="0" w:color="auto"/>
        <w:right w:val="none" w:sz="0" w:space="0" w:color="auto"/>
      </w:divBdr>
    </w:div>
    <w:div w:id="1757828253">
      <w:bodyDiv w:val="1"/>
      <w:marLeft w:val="0"/>
      <w:marRight w:val="0"/>
      <w:marTop w:val="0"/>
      <w:marBottom w:val="0"/>
      <w:divBdr>
        <w:top w:val="none" w:sz="0" w:space="0" w:color="auto"/>
        <w:left w:val="none" w:sz="0" w:space="0" w:color="auto"/>
        <w:bottom w:val="none" w:sz="0" w:space="0" w:color="auto"/>
        <w:right w:val="none" w:sz="0" w:space="0" w:color="auto"/>
      </w:divBdr>
    </w:div>
    <w:div w:id="1758137789">
      <w:bodyDiv w:val="1"/>
      <w:marLeft w:val="0"/>
      <w:marRight w:val="0"/>
      <w:marTop w:val="0"/>
      <w:marBottom w:val="0"/>
      <w:divBdr>
        <w:top w:val="none" w:sz="0" w:space="0" w:color="auto"/>
        <w:left w:val="none" w:sz="0" w:space="0" w:color="auto"/>
        <w:bottom w:val="none" w:sz="0" w:space="0" w:color="auto"/>
        <w:right w:val="none" w:sz="0" w:space="0" w:color="auto"/>
      </w:divBdr>
    </w:div>
    <w:div w:id="1758165898">
      <w:bodyDiv w:val="1"/>
      <w:marLeft w:val="0"/>
      <w:marRight w:val="0"/>
      <w:marTop w:val="0"/>
      <w:marBottom w:val="0"/>
      <w:divBdr>
        <w:top w:val="none" w:sz="0" w:space="0" w:color="auto"/>
        <w:left w:val="none" w:sz="0" w:space="0" w:color="auto"/>
        <w:bottom w:val="none" w:sz="0" w:space="0" w:color="auto"/>
        <w:right w:val="none" w:sz="0" w:space="0" w:color="auto"/>
      </w:divBdr>
    </w:div>
    <w:div w:id="1758209041">
      <w:bodyDiv w:val="1"/>
      <w:marLeft w:val="0"/>
      <w:marRight w:val="0"/>
      <w:marTop w:val="0"/>
      <w:marBottom w:val="0"/>
      <w:divBdr>
        <w:top w:val="none" w:sz="0" w:space="0" w:color="auto"/>
        <w:left w:val="none" w:sz="0" w:space="0" w:color="auto"/>
        <w:bottom w:val="none" w:sz="0" w:space="0" w:color="auto"/>
        <w:right w:val="none" w:sz="0" w:space="0" w:color="auto"/>
      </w:divBdr>
    </w:div>
    <w:div w:id="1758864402">
      <w:bodyDiv w:val="1"/>
      <w:marLeft w:val="0"/>
      <w:marRight w:val="0"/>
      <w:marTop w:val="0"/>
      <w:marBottom w:val="0"/>
      <w:divBdr>
        <w:top w:val="none" w:sz="0" w:space="0" w:color="auto"/>
        <w:left w:val="none" w:sz="0" w:space="0" w:color="auto"/>
        <w:bottom w:val="none" w:sz="0" w:space="0" w:color="auto"/>
        <w:right w:val="none" w:sz="0" w:space="0" w:color="auto"/>
      </w:divBdr>
    </w:div>
    <w:div w:id="1760567169">
      <w:bodyDiv w:val="1"/>
      <w:marLeft w:val="0"/>
      <w:marRight w:val="0"/>
      <w:marTop w:val="0"/>
      <w:marBottom w:val="0"/>
      <w:divBdr>
        <w:top w:val="none" w:sz="0" w:space="0" w:color="auto"/>
        <w:left w:val="none" w:sz="0" w:space="0" w:color="auto"/>
        <w:bottom w:val="none" w:sz="0" w:space="0" w:color="auto"/>
        <w:right w:val="none" w:sz="0" w:space="0" w:color="auto"/>
      </w:divBdr>
    </w:div>
    <w:div w:id="1760832250">
      <w:bodyDiv w:val="1"/>
      <w:marLeft w:val="0"/>
      <w:marRight w:val="0"/>
      <w:marTop w:val="0"/>
      <w:marBottom w:val="0"/>
      <w:divBdr>
        <w:top w:val="none" w:sz="0" w:space="0" w:color="auto"/>
        <w:left w:val="none" w:sz="0" w:space="0" w:color="auto"/>
        <w:bottom w:val="none" w:sz="0" w:space="0" w:color="auto"/>
        <w:right w:val="none" w:sz="0" w:space="0" w:color="auto"/>
      </w:divBdr>
    </w:div>
    <w:div w:id="1761482340">
      <w:bodyDiv w:val="1"/>
      <w:marLeft w:val="0"/>
      <w:marRight w:val="0"/>
      <w:marTop w:val="0"/>
      <w:marBottom w:val="0"/>
      <w:divBdr>
        <w:top w:val="none" w:sz="0" w:space="0" w:color="auto"/>
        <w:left w:val="none" w:sz="0" w:space="0" w:color="auto"/>
        <w:bottom w:val="none" w:sz="0" w:space="0" w:color="auto"/>
        <w:right w:val="none" w:sz="0" w:space="0" w:color="auto"/>
      </w:divBdr>
    </w:div>
    <w:div w:id="1761833433">
      <w:bodyDiv w:val="1"/>
      <w:marLeft w:val="0"/>
      <w:marRight w:val="0"/>
      <w:marTop w:val="0"/>
      <w:marBottom w:val="0"/>
      <w:divBdr>
        <w:top w:val="none" w:sz="0" w:space="0" w:color="auto"/>
        <w:left w:val="none" w:sz="0" w:space="0" w:color="auto"/>
        <w:bottom w:val="none" w:sz="0" w:space="0" w:color="auto"/>
        <w:right w:val="none" w:sz="0" w:space="0" w:color="auto"/>
      </w:divBdr>
    </w:div>
    <w:div w:id="1762337592">
      <w:bodyDiv w:val="1"/>
      <w:marLeft w:val="0"/>
      <w:marRight w:val="0"/>
      <w:marTop w:val="0"/>
      <w:marBottom w:val="0"/>
      <w:divBdr>
        <w:top w:val="none" w:sz="0" w:space="0" w:color="auto"/>
        <w:left w:val="none" w:sz="0" w:space="0" w:color="auto"/>
        <w:bottom w:val="none" w:sz="0" w:space="0" w:color="auto"/>
        <w:right w:val="none" w:sz="0" w:space="0" w:color="auto"/>
      </w:divBdr>
    </w:div>
    <w:div w:id="1763182885">
      <w:bodyDiv w:val="1"/>
      <w:marLeft w:val="0"/>
      <w:marRight w:val="0"/>
      <w:marTop w:val="0"/>
      <w:marBottom w:val="0"/>
      <w:divBdr>
        <w:top w:val="none" w:sz="0" w:space="0" w:color="auto"/>
        <w:left w:val="none" w:sz="0" w:space="0" w:color="auto"/>
        <w:bottom w:val="none" w:sz="0" w:space="0" w:color="auto"/>
        <w:right w:val="none" w:sz="0" w:space="0" w:color="auto"/>
      </w:divBdr>
    </w:div>
    <w:div w:id="1763332187">
      <w:bodyDiv w:val="1"/>
      <w:marLeft w:val="0"/>
      <w:marRight w:val="0"/>
      <w:marTop w:val="0"/>
      <w:marBottom w:val="0"/>
      <w:divBdr>
        <w:top w:val="none" w:sz="0" w:space="0" w:color="auto"/>
        <w:left w:val="none" w:sz="0" w:space="0" w:color="auto"/>
        <w:bottom w:val="none" w:sz="0" w:space="0" w:color="auto"/>
        <w:right w:val="none" w:sz="0" w:space="0" w:color="auto"/>
      </w:divBdr>
    </w:div>
    <w:div w:id="1763381598">
      <w:bodyDiv w:val="1"/>
      <w:marLeft w:val="0"/>
      <w:marRight w:val="0"/>
      <w:marTop w:val="0"/>
      <w:marBottom w:val="0"/>
      <w:divBdr>
        <w:top w:val="none" w:sz="0" w:space="0" w:color="auto"/>
        <w:left w:val="none" w:sz="0" w:space="0" w:color="auto"/>
        <w:bottom w:val="none" w:sz="0" w:space="0" w:color="auto"/>
        <w:right w:val="none" w:sz="0" w:space="0" w:color="auto"/>
      </w:divBdr>
    </w:div>
    <w:div w:id="1764109771">
      <w:bodyDiv w:val="1"/>
      <w:marLeft w:val="0"/>
      <w:marRight w:val="0"/>
      <w:marTop w:val="0"/>
      <w:marBottom w:val="0"/>
      <w:divBdr>
        <w:top w:val="none" w:sz="0" w:space="0" w:color="auto"/>
        <w:left w:val="none" w:sz="0" w:space="0" w:color="auto"/>
        <w:bottom w:val="none" w:sz="0" w:space="0" w:color="auto"/>
        <w:right w:val="none" w:sz="0" w:space="0" w:color="auto"/>
      </w:divBdr>
      <w:divsChild>
        <w:div w:id="964967398">
          <w:marLeft w:val="480"/>
          <w:marRight w:val="0"/>
          <w:marTop w:val="0"/>
          <w:marBottom w:val="0"/>
          <w:divBdr>
            <w:top w:val="none" w:sz="0" w:space="0" w:color="auto"/>
            <w:left w:val="none" w:sz="0" w:space="0" w:color="auto"/>
            <w:bottom w:val="none" w:sz="0" w:space="0" w:color="auto"/>
            <w:right w:val="none" w:sz="0" w:space="0" w:color="auto"/>
          </w:divBdr>
        </w:div>
        <w:div w:id="2063211275">
          <w:marLeft w:val="480"/>
          <w:marRight w:val="0"/>
          <w:marTop w:val="0"/>
          <w:marBottom w:val="0"/>
          <w:divBdr>
            <w:top w:val="none" w:sz="0" w:space="0" w:color="auto"/>
            <w:left w:val="none" w:sz="0" w:space="0" w:color="auto"/>
            <w:bottom w:val="none" w:sz="0" w:space="0" w:color="auto"/>
            <w:right w:val="none" w:sz="0" w:space="0" w:color="auto"/>
          </w:divBdr>
        </w:div>
        <w:div w:id="730691960">
          <w:marLeft w:val="480"/>
          <w:marRight w:val="0"/>
          <w:marTop w:val="0"/>
          <w:marBottom w:val="0"/>
          <w:divBdr>
            <w:top w:val="none" w:sz="0" w:space="0" w:color="auto"/>
            <w:left w:val="none" w:sz="0" w:space="0" w:color="auto"/>
            <w:bottom w:val="none" w:sz="0" w:space="0" w:color="auto"/>
            <w:right w:val="none" w:sz="0" w:space="0" w:color="auto"/>
          </w:divBdr>
        </w:div>
        <w:div w:id="1788347718">
          <w:marLeft w:val="480"/>
          <w:marRight w:val="0"/>
          <w:marTop w:val="0"/>
          <w:marBottom w:val="0"/>
          <w:divBdr>
            <w:top w:val="none" w:sz="0" w:space="0" w:color="auto"/>
            <w:left w:val="none" w:sz="0" w:space="0" w:color="auto"/>
            <w:bottom w:val="none" w:sz="0" w:space="0" w:color="auto"/>
            <w:right w:val="none" w:sz="0" w:space="0" w:color="auto"/>
          </w:divBdr>
        </w:div>
        <w:div w:id="1908414241">
          <w:marLeft w:val="480"/>
          <w:marRight w:val="0"/>
          <w:marTop w:val="0"/>
          <w:marBottom w:val="0"/>
          <w:divBdr>
            <w:top w:val="none" w:sz="0" w:space="0" w:color="auto"/>
            <w:left w:val="none" w:sz="0" w:space="0" w:color="auto"/>
            <w:bottom w:val="none" w:sz="0" w:space="0" w:color="auto"/>
            <w:right w:val="none" w:sz="0" w:space="0" w:color="auto"/>
          </w:divBdr>
        </w:div>
        <w:div w:id="952905925">
          <w:marLeft w:val="480"/>
          <w:marRight w:val="0"/>
          <w:marTop w:val="0"/>
          <w:marBottom w:val="0"/>
          <w:divBdr>
            <w:top w:val="none" w:sz="0" w:space="0" w:color="auto"/>
            <w:left w:val="none" w:sz="0" w:space="0" w:color="auto"/>
            <w:bottom w:val="none" w:sz="0" w:space="0" w:color="auto"/>
            <w:right w:val="none" w:sz="0" w:space="0" w:color="auto"/>
          </w:divBdr>
        </w:div>
        <w:div w:id="802577811">
          <w:marLeft w:val="480"/>
          <w:marRight w:val="0"/>
          <w:marTop w:val="0"/>
          <w:marBottom w:val="0"/>
          <w:divBdr>
            <w:top w:val="none" w:sz="0" w:space="0" w:color="auto"/>
            <w:left w:val="none" w:sz="0" w:space="0" w:color="auto"/>
            <w:bottom w:val="none" w:sz="0" w:space="0" w:color="auto"/>
            <w:right w:val="none" w:sz="0" w:space="0" w:color="auto"/>
          </w:divBdr>
        </w:div>
        <w:div w:id="1463426470">
          <w:marLeft w:val="480"/>
          <w:marRight w:val="0"/>
          <w:marTop w:val="0"/>
          <w:marBottom w:val="0"/>
          <w:divBdr>
            <w:top w:val="none" w:sz="0" w:space="0" w:color="auto"/>
            <w:left w:val="none" w:sz="0" w:space="0" w:color="auto"/>
            <w:bottom w:val="none" w:sz="0" w:space="0" w:color="auto"/>
            <w:right w:val="none" w:sz="0" w:space="0" w:color="auto"/>
          </w:divBdr>
        </w:div>
        <w:div w:id="1546524967">
          <w:marLeft w:val="480"/>
          <w:marRight w:val="0"/>
          <w:marTop w:val="0"/>
          <w:marBottom w:val="0"/>
          <w:divBdr>
            <w:top w:val="none" w:sz="0" w:space="0" w:color="auto"/>
            <w:left w:val="none" w:sz="0" w:space="0" w:color="auto"/>
            <w:bottom w:val="none" w:sz="0" w:space="0" w:color="auto"/>
            <w:right w:val="none" w:sz="0" w:space="0" w:color="auto"/>
          </w:divBdr>
        </w:div>
        <w:div w:id="125196597">
          <w:marLeft w:val="480"/>
          <w:marRight w:val="0"/>
          <w:marTop w:val="0"/>
          <w:marBottom w:val="0"/>
          <w:divBdr>
            <w:top w:val="none" w:sz="0" w:space="0" w:color="auto"/>
            <w:left w:val="none" w:sz="0" w:space="0" w:color="auto"/>
            <w:bottom w:val="none" w:sz="0" w:space="0" w:color="auto"/>
            <w:right w:val="none" w:sz="0" w:space="0" w:color="auto"/>
          </w:divBdr>
        </w:div>
        <w:div w:id="1886134271">
          <w:marLeft w:val="480"/>
          <w:marRight w:val="0"/>
          <w:marTop w:val="0"/>
          <w:marBottom w:val="0"/>
          <w:divBdr>
            <w:top w:val="none" w:sz="0" w:space="0" w:color="auto"/>
            <w:left w:val="none" w:sz="0" w:space="0" w:color="auto"/>
            <w:bottom w:val="none" w:sz="0" w:space="0" w:color="auto"/>
            <w:right w:val="none" w:sz="0" w:space="0" w:color="auto"/>
          </w:divBdr>
        </w:div>
        <w:div w:id="1674869057">
          <w:marLeft w:val="480"/>
          <w:marRight w:val="0"/>
          <w:marTop w:val="0"/>
          <w:marBottom w:val="0"/>
          <w:divBdr>
            <w:top w:val="none" w:sz="0" w:space="0" w:color="auto"/>
            <w:left w:val="none" w:sz="0" w:space="0" w:color="auto"/>
            <w:bottom w:val="none" w:sz="0" w:space="0" w:color="auto"/>
            <w:right w:val="none" w:sz="0" w:space="0" w:color="auto"/>
          </w:divBdr>
        </w:div>
        <w:div w:id="948514174">
          <w:marLeft w:val="480"/>
          <w:marRight w:val="0"/>
          <w:marTop w:val="0"/>
          <w:marBottom w:val="0"/>
          <w:divBdr>
            <w:top w:val="none" w:sz="0" w:space="0" w:color="auto"/>
            <w:left w:val="none" w:sz="0" w:space="0" w:color="auto"/>
            <w:bottom w:val="none" w:sz="0" w:space="0" w:color="auto"/>
            <w:right w:val="none" w:sz="0" w:space="0" w:color="auto"/>
          </w:divBdr>
        </w:div>
        <w:div w:id="578709210">
          <w:marLeft w:val="480"/>
          <w:marRight w:val="0"/>
          <w:marTop w:val="0"/>
          <w:marBottom w:val="0"/>
          <w:divBdr>
            <w:top w:val="none" w:sz="0" w:space="0" w:color="auto"/>
            <w:left w:val="none" w:sz="0" w:space="0" w:color="auto"/>
            <w:bottom w:val="none" w:sz="0" w:space="0" w:color="auto"/>
            <w:right w:val="none" w:sz="0" w:space="0" w:color="auto"/>
          </w:divBdr>
        </w:div>
        <w:div w:id="1116170287">
          <w:marLeft w:val="480"/>
          <w:marRight w:val="0"/>
          <w:marTop w:val="0"/>
          <w:marBottom w:val="0"/>
          <w:divBdr>
            <w:top w:val="none" w:sz="0" w:space="0" w:color="auto"/>
            <w:left w:val="none" w:sz="0" w:space="0" w:color="auto"/>
            <w:bottom w:val="none" w:sz="0" w:space="0" w:color="auto"/>
            <w:right w:val="none" w:sz="0" w:space="0" w:color="auto"/>
          </w:divBdr>
        </w:div>
        <w:div w:id="865215193">
          <w:marLeft w:val="480"/>
          <w:marRight w:val="0"/>
          <w:marTop w:val="0"/>
          <w:marBottom w:val="0"/>
          <w:divBdr>
            <w:top w:val="none" w:sz="0" w:space="0" w:color="auto"/>
            <w:left w:val="none" w:sz="0" w:space="0" w:color="auto"/>
            <w:bottom w:val="none" w:sz="0" w:space="0" w:color="auto"/>
            <w:right w:val="none" w:sz="0" w:space="0" w:color="auto"/>
          </w:divBdr>
        </w:div>
        <w:div w:id="824933871">
          <w:marLeft w:val="480"/>
          <w:marRight w:val="0"/>
          <w:marTop w:val="0"/>
          <w:marBottom w:val="0"/>
          <w:divBdr>
            <w:top w:val="none" w:sz="0" w:space="0" w:color="auto"/>
            <w:left w:val="none" w:sz="0" w:space="0" w:color="auto"/>
            <w:bottom w:val="none" w:sz="0" w:space="0" w:color="auto"/>
            <w:right w:val="none" w:sz="0" w:space="0" w:color="auto"/>
          </w:divBdr>
        </w:div>
        <w:div w:id="35400012">
          <w:marLeft w:val="480"/>
          <w:marRight w:val="0"/>
          <w:marTop w:val="0"/>
          <w:marBottom w:val="0"/>
          <w:divBdr>
            <w:top w:val="none" w:sz="0" w:space="0" w:color="auto"/>
            <w:left w:val="none" w:sz="0" w:space="0" w:color="auto"/>
            <w:bottom w:val="none" w:sz="0" w:space="0" w:color="auto"/>
            <w:right w:val="none" w:sz="0" w:space="0" w:color="auto"/>
          </w:divBdr>
        </w:div>
        <w:div w:id="1924952880">
          <w:marLeft w:val="480"/>
          <w:marRight w:val="0"/>
          <w:marTop w:val="0"/>
          <w:marBottom w:val="0"/>
          <w:divBdr>
            <w:top w:val="none" w:sz="0" w:space="0" w:color="auto"/>
            <w:left w:val="none" w:sz="0" w:space="0" w:color="auto"/>
            <w:bottom w:val="none" w:sz="0" w:space="0" w:color="auto"/>
            <w:right w:val="none" w:sz="0" w:space="0" w:color="auto"/>
          </w:divBdr>
        </w:div>
        <w:div w:id="542406355">
          <w:marLeft w:val="480"/>
          <w:marRight w:val="0"/>
          <w:marTop w:val="0"/>
          <w:marBottom w:val="0"/>
          <w:divBdr>
            <w:top w:val="none" w:sz="0" w:space="0" w:color="auto"/>
            <w:left w:val="none" w:sz="0" w:space="0" w:color="auto"/>
            <w:bottom w:val="none" w:sz="0" w:space="0" w:color="auto"/>
            <w:right w:val="none" w:sz="0" w:space="0" w:color="auto"/>
          </w:divBdr>
        </w:div>
        <w:div w:id="1734814753">
          <w:marLeft w:val="480"/>
          <w:marRight w:val="0"/>
          <w:marTop w:val="0"/>
          <w:marBottom w:val="0"/>
          <w:divBdr>
            <w:top w:val="none" w:sz="0" w:space="0" w:color="auto"/>
            <w:left w:val="none" w:sz="0" w:space="0" w:color="auto"/>
            <w:bottom w:val="none" w:sz="0" w:space="0" w:color="auto"/>
            <w:right w:val="none" w:sz="0" w:space="0" w:color="auto"/>
          </w:divBdr>
        </w:div>
        <w:div w:id="1063137121">
          <w:marLeft w:val="480"/>
          <w:marRight w:val="0"/>
          <w:marTop w:val="0"/>
          <w:marBottom w:val="0"/>
          <w:divBdr>
            <w:top w:val="none" w:sz="0" w:space="0" w:color="auto"/>
            <w:left w:val="none" w:sz="0" w:space="0" w:color="auto"/>
            <w:bottom w:val="none" w:sz="0" w:space="0" w:color="auto"/>
            <w:right w:val="none" w:sz="0" w:space="0" w:color="auto"/>
          </w:divBdr>
        </w:div>
        <w:div w:id="1877697126">
          <w:marLeft w:val="480"/>
          <w:marRight w:val="0"/>
          <w:marTop w:val="0"/>
          <w:marBottom w:val="0"/>
          <w:divBdr>
            <w:top w:val="none" w:sz="0" w:space="0" w:color="auto"/>
            <w:left w:val="none" w:sz="0" w:space="0" w:color="auto"/>
            <w:bottom w:val="none" w:sz="0" w:space="0" w:color="auto"/>
            <w:right w:val="none" w:sz="0" w:space="0" w:color="auto"/>
          </w:divBdr>
        </w:div>
        <w:div w:id="1811939857">
          <w:marLeft w:val="480"/>
          <w:marRight w:val="0"/>
          <w:marTop w:val="0"/>
          <w:marBottom w:val="0"/>
          <w:divBdr>
            <w:top w:val="none" w:sz="0" w:space="0" w:color="auto"/>
            <w:left w:val="none" w:sz="0" w:space="0" w:color="auto"/>
            <w:bottom w:val="none" w:sz="0" w:space="0" w:color="auto"/>
            <w:right w:val="none" w:sz="0" w:space="0" w:color="auto"/>
          </w:divBdr>
        </w:div>
        <w:div w:id="74321176">
          <w:marLeft w:val="480"/>
          <w:marRight w:val="0"/>
          <w:marTop w:val="0"/>
          <w:marBottom w:val="0"/>
          <w:divBdr>
            <w:top w:val="none" w:sz="0" w:space="0" w:color="auto"/>
            <w:left w:val="none" w:sz="0" w:space="0" w:color="auto"/>
            <w:bottom w:val="none" w:sz="0" w:space="0" w:color="auto"/>
            <w:right w:val="none" w:sz="0" w:space="0" w:color="auto"/>
          </w:divBdr>
        </w:div>
        <w:div w:id="514878494">
          <w:marLeft w:val="480"/>
          <w:marRight w:val="0"/>
          <w:marTop w:val="0"/>
          <w:marBottom w:val="0"/>
          <w:divBdr>
            <w:top w:val="none" w:sz="0" w:space="0" w:color="auto"/>
            <w:left w:val="none" w:sz="0" w:space="0" w:color="auto"/>
            <w:bottom w:val="none" w:sz="0" w:space="0" w:color="auto"/>
            <w:right w:val="none" w:sz="0" w:space="0" w:color="auto"/>
          </w:divBdr>
        </w:div>
        <w:div w:id="859927634">
          <w:marLeft w:val="480"/>
          <w:marRight w:val="0"/>
          <w:marTop w:val="0"/>
          <w:marBottom w:val="0"/>
          <w:divBdr>
            <w:top w:val="none" w:sz="0" w:space="0" w:color="auto"/>
            <w:left w:val="none" w:sz="0" w:space="0" w:color="auto"/>
            <w:bottom w:val="none" w:sz="0" w:space="0" w:color="auto"/>
            <w:right w:val="none" w:sz="0" w:space="0" w:color="auto"/>
          </w:divBdr>
        </w:div>
        <w:div w:id="163473528">
          <w:marLeft w:val="480"/>
          <w:marRight w:val="0"/>
          <w:marTop w:val="0"/>
          <w:marBottom w:val="0"/>
          <w:divBdr>
            <w:top w:val="none" w:sz="0" w:space="0" w:color="auto"/>
            <w:left w:val="none" w:sz="0" w:space="0" w:color="auto"/>
            <w:bottom w:val="none" w:sz="0" w:space="0" w:color="auto"/>
            <w:right w:val="none" w:sz="0" w:space="0" w:color="auto"/>
          </w:divBdr>
        </w:div>
        <w:div w:id="79496236">
          <w:marLeft w:val="480"/>
          <w:marRight w:val="0"/>
          <w:marTop w:val="0"/>
          <w:marBottom w:val="0"/>
          <w:divBdr>
            <w:top w:val="none" w:sz="0" w:space="0" w:color="auto"/>
            <w:left w:val="none" w:sz="0" w:space="0" w:color="auto"/>
            <w:bottom w:val="none" w:sz="0" w:space="0" w:color="auto"/>
            <w:right w:val="none" w:sz="0" w:space="0" w:color="auto"/>
          </w:divBdr>
        </w:div>
        <w:div w:id="1130635878">
          <w:marLeft w:val="480"/>
          <w:marRight w:val="0"/>
          <w:marTop w:val="0"/>
          <w:marBottom w:val="0"/>
          <w:divBdr>
            <w:top w:val="none" w:sz="0" w:space="0" w:color="auto"/>
            <w:left w:val="none" w:sz="0" w:space="0" w:color="auto"/>
            <w:bottom w:val="none" w:sz="0" w:space="0" w:color="auto"/>
            <w:right w:val="none" w:sz="0" w:space="0" w:color="auto"/>
          </w:divBdr>
        </w:div>
        <w:div w:id="1289971132">
          <w:marLeft w:val="480"/>
          <w:marRight w:val="0"/>
          <w:marTop w:val="0"/>
          <w:marBottom w:val="0"/>
          <w:divBdr>
            <w:top w:val="none" w:sz="0" w:space="0" w:color="auto"/>
            <w:left w:val="none" w:sz="0" w:space="0" w:color="auto"/>
            <w:bottom w:val="none" w:sz="0" w:space="0" w:color="auto"/>
            <w:right w:val="none" w:sz="0" w:space="0" w:color="auto"/>
          </w:divBdr>
        </w:div>
        <w:div w:id="495415185">
          <w:marLeft w:val="480"/>
          <w:marRight w:val="0"/>
          <w:marTop w:val="0"/>
          <w:marBottom w:val="0"/>
          <w:divBdr>
            <w:top w:val="none" w:sz="0" w:space="0" w:color="auto"/>
            <w:left w:val="none" w:sz="0" w:space="0" w:color="auto"/>
            <w:bottom w:val="none" w:sz="0" w:space="0" w:color="auto"/>
            <w:right w:val="none" w:sz="0" w:space="0" w:color="auto"/>
          </w:divBdr>
        </w:div>
        <w:div w:id="1587811247">
          <w:marLeft w:val="480"/>
          <w:marRight w:val="0"/>
          <w:marTop w:val="0"/>
          <w:marBottom w:val="0"/>
          <w:divBdr>
            <w:top w:val="none" w:sz="0" w:space="0" w:color="auto"/>
            <w:left w:val="none" w:sz="0" w:space="0" w:color="auto"/>
            <w:bottom w:val="none" w:sz="0" w:space="0" w:color="auto"/>
            <w:right w:val="none" w:sz="0" w:space="0" w:color="auto"/>
          </w:divBdr>
        </w:div>
        <w:div w:id="1198081918">
          <w:marLeft w:val="480"/>
          <w:marRight w:val="0"/>
          <w:marTop w:val="0"/>
          <w:marBottom w:val="0"/>
          <w:divBdr>
            <w:top w:val="none" w:sz="0" w:space="0" w:color="auto"/>
            <w:left w:val="none" w:sz="0" w:space="0" w:color="auto"/>
            <w:bottom w:val="none" w:sz="0" w:space="0" w:color="auto"/>
            <w:right w:val="none" w:sz="0" w:space="0" w:color="auto"/>
          </w:divBdr>
        </w:div>
        <w:div w:id="242104174">
          <w:marLeft w:val="480"/>
          <w:marRight w:val="0"/>
          <w:marTop w:val="0"/>
          <w:marBottom w:val="0"/>
          <w:divBdr>
            <w:top w:val="none" w:sz="0" w:space="0" w:color="auto"/>
            <w:left w:val="none" w:sz="0" w:space="0" w:color="auto"/>
            <w:bottom w:val="none" w:sz="0" w:space="0" w:color="auto"/>
            <w:right w:val="none" w:sz="0" w:space="0" w:color="auto"/>
          </w:divBdr>
        </w:div>
        <w:div w:id="732043420">
          <w:marLeft w:val="480"/>
          <w:marRight w:val="0"/>
          <w:marTop w:val="0"/>
          <w:marBottom w:val="0"/>
          <w:divBdr>
            <w:top w:val="none" w:sz="0" w:space="0" w:color="auto"/>
            <w:left w:val="none" w:sz="0" w:space="0" w:color="auto"/>
            <w:bottom w:val="none" w:sz="0" w:space="0" w:color="auto"/>
            <w:right w:val="none" w:sz="0" w:space="0" w:color="auto"/>
          </w:divBdr>
        </w:div>
        <w:div w:id="297801599">
          <w:marLeft w:val="480"/>
          <w:marRight w:val="0"/>
          <w:marTop w:val="0"/>
          <w:marBottom w:val="0"/>
          <w:divBdr>
            <w:top w:val="none" w:sz="0" w:space="0" w:color="auto"/>
            <w:left w:val="none" w:sz="0" w:space="0" w:color="auto"/>
            <w:bottom w:val="none" w:sz="0" w:space="0" w:color="auto"/>
            <w:right w:val="none" w:sz="0" w:space="0" w:color="auto"/>
          </w:divBdr>
        </w:div>
        <w:div w:id="1938249888">
          <w:marLeft w:val="480"/>
          <w:marRight w:val="0"/>
          <w:marTop w:val="0"/>
          <w:marBottom w:val="0"/>
          <w:divBdr>
            <w:top w:val="none" w:sz="0" w:space="0" w:color="auto"/>
            <w:left w:val="none" w:sz="0" w:space="0" w:color="auto"/>
            <w:bottom w:val="none" w:sz="0" w:space="0" w:color="auto"/>
            <w:right w:val="none" w:sz="0" w:space="0" w:color="auto"/>
          </w:divBdr>
        </w:div>
        <w:div w:id="1010715107">
          <w:marLeft w:val="480"/>
          <w:marRight w:val="0"/>
          <w:marTop w:val="0"/>
          <w:marBottom w:val="0"/>
          <w:divBdr>
            <w:top w:val="none" w:sz="0" w:space="0" w:color="auto"/>
            <w:left w:val="none" w:sz="0" w:space="0" w:color="auto"/>
            <w:bottom w:val="none" w:sz="0" w:space="0" w:color="auto"/>
            <w:right w:val="none" w:sz="0" w:space="0" w:color="auto"/>
          </w:divBdr>
        </w:div>
        <w:div w:id="1691641450">
          <w:marLeft w:val="480"/>
          <w:marRight w:val="0"/>
          <w:marTop w:val="0"/>
          <w:marBottom w:val="0"/>
          <w:divBdr>
            <w:top w:val="none" w:sz="0" w:space="0" w:color="auto"/>
            <w:left w:val="none" w:sz="0" w:space="0" w:color="auto"/>
            <w:bottom w:val="none" w:sz="0" w:space="0" w:color="auto"/>
            <w:right w:val="none" w:sz="0" w:space="0" w:color="auto"/>
          </w:divBdr>
        </w:div>
        <w:div w:id="1102801051">
          <w:marLeft w:val="480"/>
          <w:marRight w:val="0"/>
          <w:marTop w:val="0"/>
          <w:marBottom w:val="0"/>
          <w:divBdr>
            <w:top w:val="none" w:sz="0" w:space="0" w:color="auto"/>
            <w:left w:val="none" w:sz="0" w:space="0" w:color="auto"/>
            <w:bottom w:val="none" w:sz="0" w:space="0" w:color="auto"/>
            <w:right w:val="none" w:sz="0" w:space="0" w:color="auto"/>
          </w:divBdr>
        </w:div>
      </w:divsChild>
    </w:div>
    <w:div w:id="1764759058">
      <w:bodyDiv w:val="1"/>
      <w:marLeft w:val="0"/>
      <w:marRight w:val="0"/>
      <w:marTop w:val="0"/>
      <w:marBottom w:val="0"/>
      <w:divBdr>
        <w:top w:val="none" w:sz="0" w:space="0" w:color="auto"/>
        <w:left w:val="none" w:sz="0" w:space="0" w:color="auto"/>
        <w:bottom w:val="none" w:sz="0" w:space="0" w:color="auto"/>
        <w:right w:val="none" w:sz="0" w:space="0" w:color="auto"/>
      </w:divBdr>
    </w:div>
    <w:div w:id="1765031641">
      <w:bodyDiv w:val="1"/>
      <w:marLeft w:val="0"/>
      <w:marRight w:val="0"/>
      <w:marTop w:val="0"/>
      <w:marBottom w:val="0"/>
      <w:divBdr>
        <w:top w:val="none" w:sz="0" w:space="0" w:color="auto"/>
        <w:left w:val="none" w:sz="0" w:space="0" w:color="auto"/>
        <w:bottom w:val="none" w:sz="0" w:space="0" w:color="auto"/>
        <w:right w:val="none" w:sz="0" w:space="0" w:color="auto"/>
      </w:divBdr>
    </w:div>
    <w:div w:id="1766069319">
      <w:bodyDiv w:val="1"/>
      <w:marLeft w:val="0"/>
      <w:marRight w:val="0"/>
      <w:marTop w:val="0"/>
      <w:marBottom w:val="0"/>
      <w:divBdr>
        <w:top w:val="none" w:sz="0" w:space="0" w:color="auto"/>
        <w:left w:val="none" w:sz="0" w:space="0" w:color="auto"/>
        <w:bottom w:val="none" w:sz="0" w:space="0" w:color="auto"/>
        <w:right w:val="none" w:sz="0" w:space="0" w:color="auto"/>
      </w:divBdr>
    </w:div>
    <w:div w:id="1766999370">
      <w:bodyDiv w:val="1"/>
      <w:marLeft w:val="0"/>
      <w:marRight w:val="0"/>
      <w:marTop w:val="0"/>
      <w:marBottom w:val="0"/>
      <w:divBdr>
        <w:top w:val="none" w:sz="0" w:space="0" w:color="auto"/>
        <w:left w:val="none" w:sz="0" w:space="0" w:color="auto"/>
        <w:bottom w:val="none" w:sz="0" w:space="0" w:color="auto"/>
        <w:right w:val="none" w:sz="0" w:space="0" w:color="auto"/>
      </w:divBdr>
      <w:divsChild>
        <w:div w:id="36704653">
          <w:marLeft w:val="480"/>
          <w:marRight w:val="0"/>
          <w:marTop w:val="0"/>
          <w:marBottom w:val="0"/>
          <w:divBdr>
            <w:top w:val="none" w:sz="0" w:space="0" w:color="auto"/>
            <w:left w:val="none" w:sz="0" w:space="0" w:color="auto"/>
            <w:bottom w:val="none" w:sz="0" w:space="0" w:color="auto"/>
            <w:right w:val="none" w:sz="0" w:space="0" w:color="auto"/>
          </w:divBdr>
        </w:div>
        <w:div w:id="899633611">
          <w:marLeft w:val="480"/>
          <w:marRight w:val="0"/>
          <w:marTop w:val="0"/>
          <w:marBottom w:val="0"/>
          <w:divBdr>
            <w:top w:val="none" w:sz="0" w:space="0" w:color="auto"/>
            <w:left w:val="none" w:sz="0" w:space="0" w:color="auto"/>
            <w:bottom w:val="none" w:sz="0" w:space="0" w:color="auto"/>
            <w:right w:val="none" w:sz="0" w:space="0" w:color="auto"/>
          </w:divBdr>
        </w:div>
        <w:div w:id="2070222970">
          <w:marLeft w:val="480"/>
          <w:marRight w:val="0"/>
          <w:marTop w:val="0"/>
          <w:marBottom w:val="0"/>
          <w:divBdr>
            <w:top w:val="none" w:sz="0" w:space="0" w:color="auto"/>
            <w:left w:val="none" w:sz="0" w:space="0" w:color="auto"/>
            <w:bottom w:val="none" w:sz="0" w:space="0" w:color="auto"/>
            <w:right w:val="none" w:sz="0" w:space="0" w:color="auto"/>
          </w:divBdr>
        </w:div>
        <w:div w:id="300503648">
          <w:marLeft w:val="480"/>
          <w:marRight w:val="0"/>
          <w:marTop w:val="0"/>
          <w:marBottom w:val="0"/>
          <w:divBdr>
            <w:top w:val="none" w:sz="0" w:space="0" w:color="auto"/>
            <w:left w:val="none" w:sz="0" w:space="0" w:color="auto"/>
            <w:bottom w:val="none" w:sz="0" w:space="0" w:color="auto"/>
            <w:right w:val="none" w:sz="0" w:space="0" w:color="auto"/>
          </w:divBdr>
        </w:div>
        <w:div w:id="1317108210">
          <w:marLeft w:val="480"/>
          <w:marRight w:val="0"/>
          <w:marTop w:val="0"/>
          <w:marBottom w:val="0"/>
          <w:divBdr>
            <w:top w:val="none" w:sz="0" w:space="0" w:color="auto"/>
            <w:left w:val="none" w:sz="0" w:space="0" w:color="auto"/>
            <w:bottom w:val="none" w:sz="0" w:space="0" w:color="auto"/>
            <w:right w:val="none" w:sz="0" w:space="0" w:color="auto"/>
          </w:divBdr>
        </w:div>
        <w:div w:id="1783112675">
          <w:marLeft w:val="480"/>
          <w:marRight w:val="0"/>
          <w:marTop w:val="0"/>
          <w:marBottom w:val="0"/>
          <w:divBdr>
            <w:top w:val="none" w:sz="0" w:space="0" w:color="auto"/>
            <w:left w:val="none" w:sz="0" w:space="0" w:color="auto"/>
            <w:bottom w:val="none" w:sz="0" w:space="0" w:color="auto"/>
            <w:right w:val="none" w:sz="0" w:space="0" w:color="auto"/>
          </w:divBdr>
        </w:div>
        <w:div w:id="1094210123">
          <w:marLeft w:val="480"/>
          <w:marRight w:val="0"/>
          <w:marTop w:val="0"/>
          <w:marBottom w:val="0"/>
          <w:divBdr>
            <w:top w:val="none" w:sz="0" w:space="0" w:color="auto"/>
            <w:left w:val="none" w:sz="0" w:space="0" w:color="auto"/>
            <w:bottom w:val="none" w:sz="0" w:space="0" w:color="auto"/>
            <w:right w:val="none" w:sz="0" w:space="0" w:color="auto"/>
          </w:divBdr>
        </w:div>
        <w:div w:id="136728306">
          <w:marLeft w:val="480"/>
          <w:marRight w:val="0"/>
          <w:marTop w:val="0"/>
          <w:marBottom w:val="0"/>
          <w:divBdr>
            <w:top w:val="none" w:sz="0" w:space="0" w:color="auto"/>
            <w:left w:val="none" w:sz="0" w:space="0" w:color="auto"/>
            <w:bottom w:val="none" w:sz="0" w:space="0" w:color="auto"/>
            <w:right w:val="none" w:sz="0" w:space="0" w:color="auto"/>
          </w:divBdr>
        </w:div>
        <w:div w:id="744648211">
          <w:marLeft w:val="480"/>
          <w:marRight w:val="0"/>
          <w:marTop w:val="0"/>
          <w:marBottom w:val="0"/>
          <w:divBdr>
            <w:top w:val="none" w:sz="0" w:space="0" w:color="auto"/>
            <w:left w:val="none" w:sz="0" w:space="0" w:color="auto"/>
            <w:bottom w:val="none" w:sz="0" w:space="0" w:color="auto"/>
            <w:right w:val="none" w:sz="0" w:space="0" w:color="auto"/>
          </w:divBdr>
        </w:div>
        <w:div w:id="826631547">
          <w:marLeft w:val="480"/>
          <w:marRight w:val="0"/>
          <w:marTop w:val="0"/>
          <w:marBottom w:val="0"/>
          <w:divBdr>
            <w:top w:val="none" w:sz="0" w:space="0" w:color="auto"/>
            <w:left w:val="none" w:sz="0" w:space="0" w:color="auto"/>
            <w:bottom w:val="none" w:sz="0" w:space="0" w:color="auto"/>
            <w:right w:val="none" w:sz="0" w:space="0" w:color="auto"/>
          </w:divBdr>
        </w:div>
        <w:div w:id="1135566642">
          <w:marLeft w:val="480"/>
          <w:marRight w:val="0"/>
          <w:marTop w:val="0"/>
          <w:marBottom w:val="0"/>
          <w:divBdr>
            <w:top w:val="none" w:sz="0" w:space="0" w:color="auto"/>
            <w:left w:val="none" w:sz="0" w:space="0" w:color="auto"/>
            <w:bottom w:val="none" w:sz="0" w:space="0" w:color="auto"/>
            <w:right w:val="none" w:sz="0" w:space="0" w:color="auto"/>
          </w:divBdr>
        </w:div>
        <w:div w:id="1899365658">
          <w:marLeft w:val="480"/>
          <w:marRight w:val="0"/>
          <w:marTop w:val="0"/>
          <w:marBottom w:val="0"/>
          <w:divBdr>
            <w:top w:val="none" w:sz="0" w:space="0" w:color="auto"/>
            <w:left w:val="none" w:sz="0" w:space="0" w:color="auto"/>
            <w:bottom w:val="none" w:sz="0" w:space="0" w:color="auto"/>
            <w:right w:val="none" w:sz="0" w:space="0" w:color="auto"/>
          </w:divBdr>
        </w:div>
        <w:div w:id="1127552348">
          <w:marLeft w:val="480"/>
          <w:marRight w:val="0"/>
          <w:marTop w:val="0"/>
          <w:marBottom w:val="0"/>
          <w:divBdr>
            <w:top w:val="none" w:sz="0" w:space="0" w:color="auto"/>
            <w:left w:val="none" w:sz="0" w:space="0" w:color="auto"/>
            <w:bottom w:val="none" w:sz="0" w:space="0" w:color="auto"/>
            <w:right w:val="none" w:sz="0" w:space="0" w:color="auto"/>
          </w:divBdr>
        </w:div>
        <w:div w:id="1094279140">
          <w:marLeft w:val="480"/>
          <w:marRight w:val="0"/>
          <w:marTop w:val="0"/>
          <w:marBottom w:val="0"/>
          <w:divBdr>
            <w:top w:val="none" w:sz="0" w:space="0" w:color="auto"/>
            <w:left w:val="none" w:sz="0" w:space="0" w:color="auto"/>
            <w:bottom w:val="none" w:sz="0" w:space="0" w:color="auto"/>
            <w:right w:val="none" w:sz="0" w:space="0" w:color="auto"/>
          </w:divBdr>
        </w:div>
        <w:div w:id="2018188981">
          <w:marLeft w:val="480"/>
          <w:marRight w:val="0"/>
          <w:marTop w:val="0"/>
          <w:marBottom w:val="0"/>
          <w:divBdr>
            <w:top w:val="none" w:sz="0" w:space="0" w:color="auto"/>
            <w:left w:val="none" w:sz="0" w:space="0" w:color="auto"/>
            <w:bottom w:val="none" w:sz="0" w:space="0" w:color="auto"/>
            <w:right w:val="none" w:sz="0" w:space="0" w:color="auto"/>
          </w:divBdr>
        </w:div>
        <w:div w:id="1446003506">
          <w:marLeft w:val="480"/>
          <w:marRight w:val="0"/>
          <w:marTop w:val="0"/>
          <w:marBottom w:val="0"/>
          <w:divBdr>
            <w:top w:val="none" w:sz="0" w:space="0" w:color="auto"/>
            <w:left w:val="none" w:sz="0" w:space="0" w:color="auto"/>
            <w:bottom w:val="none" w:sz="0" w:space="0" w:color="auto"/>
            <w:right w:val="none" w:sz="0" w:space="0" w:color="auto"/>
          </w:divBdr>
        </w:div>
        <w:div w:id="1247106950">
          <w:marLeft w:val="480"/>
          <w:marRight w:val="0"/>
          <w:marTop w:val="0"/>
          <w:marBottom w:val="0"/>
          <w:divBdr>
            <w:top w:val="none" w:sz="0" w:space="0" w:color="auto"/>
            <w:left w:val="none" w:sz="0" w:space="0" w:color="auto"/>
            <w:bottom w:val="none" w:sz="0" w:space="0" w:color="auto"/>
            <w:right w:val="none" w:sz="0" w:space="0" w:color="auto"/>
          </w:divBdr>
        </w:div>
        <w:div w:id="6298709">
          <w:marLeft w:val="480"/>
          <w:marRight w:val="0"/>
          <w:marTop w:val="0"/>
          <w:marBottom w:val="0"/>
          <w:divBdr>
            <w:top w:val="none" w:sz="0" w:space="0" w:color="auto"/>
            <w:left w:val="none" w:sz="0" w:space="0" w:color="auto"/>
            <w:bottom w:val="none" w:sz="0" w:space="0" w:color="auto"/>
            <w:right w:val="none" w:sz="0" w:space="0" w:color="auto"/>
          </w:divBdr>
        </w:div>
        <w:div w:id="1040520458">
          <w:marLeft w:val="480"/>
          <w:marRight w:val="0"/>
          <w:marTop w:val="0"/>
          <w:marBottom w:val="0"/>
          <w:divBdr>
            <w:top w:val="none" w:sz="0" w:space="0" w:color="auto"/>
            <w:left w:val="none" w:sz="0" w:space="0" w:color="auto"/>
            <w:bottom w:val="none" w:sz="0" w:space="0" w:color="auto"/>
            <w:right w:val="none" w:sz="0" w:space="0" w:color="auto"/>
          </w:divBdr>
        </w:div>
        <w:div w:id="1681851351">
          <w:marLeft w:val="480"/>
          <w:marRight w:val="0"/>
          <w:marTop w:val="0"/>
          <w:marBottom w:val="0"/>
          <w:divBdr>
            <w:top w:val="none" w:sz="0" w:space="0" w:color="auto"/>
            <w:left w:val="none" w:sz="0" w:space="0" w:color="auto"/>
            <w:bottom w:val="none" w:sz="0" w:space="0" w:color="auto"/>
            <w:right w:val="none" w:sz="0" w:space="0" w:color="auto"/>
          </w:divBdr>
        </w:div>
        <w:div w:id="546797275">
          <w:marLeft w:val="480"/>
          <w:marRight w:val="0"/>
          <w:marTop w:val="0"/>
          <w:marBottom w:val="0"/>
          <w:divBdr>
            <w:top w:val="none" w:sz="0" w:space="0" w:color="auto"/>
            <w:left w:val="none" w:sz="0" w:space="0" w:color="auto"/>
            <w:bottom w:val="none" w:sz="0" w:space="0" w:color="auto"/>
            <w:right w:val="none" w:sz="0" w:space="0" w:color="auto"/>
          </w:divBdr>
        </w:div>
        <w:div w:id="994138653">
          <w:marLeft w:val="480"/>
          <w:marRight w:val="0"/>
          <w:marTop w:val="0"/>
          <w:marBottom w:val="0"/>
          <w:divBdr>
            <w:top w:val="none" w:sz="0" w:space="0" w:color="auto"/>
            <w:left w:val="none" w:sz="0" w:space="0" w:color="auto"/>
            <w:bottom w:val="none" w:sz="0" w:space="0" w:color="auto"/>
            <w:right w:val="none" w:sz="0" w:space="0" w:color="auto"/>
          </w:divBdr>
        </w:div>
        <w:div w:id="110516615">
          <w:marLeft w:val="480"/>
          <w:marRight w:val="0"/>
          <w:marTop w:val="0"/>
          <w:marBottom w:val="0"/>
          <w:divBdr>
            <w:top w:val="none" w:sz="0" w:space="0" w:color="auto"/>
            <w:left w:val="none" w:sz="0" w:space="0" w:color="auto"/>
            <w:bottom w:val="none" w:sz="0" w:space="0" w:color="auto"/>
            <w:right w:val="none" w:sz="0" w:space="0" w:color="auto"/>
          </w:divBdr>
        </w:div>
        <w:div w:id="1739208684">
          <w:marLeft w:val="480"/>
          <w:marRight w:val="0"/>
          <w:marTop w:val="0"/>
          <w:marBottom w:val="0"/>
          <w:divBdr>
            <w:top w:val="none" w:sz="0" w:space="0" w:color="auto"/>
            <w:left w:val="none" w:sz="0" w:space="0" w:color="auto"/>
            <w:bottom w:val="none" w:sz="0" w:space="0" w:color="auto"/>
            <w:right w:val="none" w:sz="0" w:space="0" w:color="auto"/>
          </w:divBdr>
        </w:div>
        <w:div w:id="2048334016">
          <w:marLeft w:val="480"/>
          <w:marRight w:val="0"/>
          <w:marTop w:val="0"/>
          <w:marBottom w:val="0"/>
          <w:divBdr>
            <w:top w:val="none" w:sz="0" w:space="0" w:color="auto"/>
            <w:left w:val="none" w:sz="0" w:space="0" w:color="auto"/>
            <w:bottom w:val="none" w:sz="0" w:space="0" w:color="auto"/>
            <w:right w:val="none" w:sz="0" w:space="0" w:color="auto"/>
          </w:divBdr>
        </w:div>
        <w:div w:id="1891189448">
          <w:marLeft w:val="480"/>
          <w:marRight w:val="0"/>
          <w:marTop w:val="0"/>
          <w:marBottom w:val="0"/>
          <w:divBdr>
            <w:top w:val="none" w:sz="0" w:space="0" w:color="auto"/>
            <w:left w:val="none" w:sz="0" w:space="0" w:color="auto"/>
            <w:bottom w:val="none" w:sz="0" w:space="0" w:color="auto"/>
            <w:right w:val="none" w:sz="0" w:space="0" w:color="auto"/>
          </w:divBdr>
        </w:div>
        <w:div w:id="1945527966">
          <w:marLeft w:val="480"/>
          <w:marRight w:val="0"/>
          <w:marTop w:val="0"/>
          <w:marBottom w:val="0"/>
          <w:divBdr>
            <w:top w:val="none" w:sz="0" w:space="0" w:color="auto"/>
            <w:left w:val="none" w:sz="0" w:space="0" w:color="auto"/>
            <w:bottom w:val="none" w:sz="0" w:space="0" w:color="auto"/>
            <w:right w:val="none" w:sz="0" w:space="0" w:color="auto"/>
          </w:divBdr>
        </w:div>
        <w:div w:id="727916794">
          <w:marLeft w:val="480"/>
          <w:marRight w:val="0"/>
          <w:marTop w:val="0"/>
          <w:marBottom w:val="0"/>
          <w:divBdr>
            <w:top w:val="none" w:sz="0" w:space="0" w:color="auto"/>
            <w:left w:val="none" w:sz="0" w:space="0" w:color="auto"/>
            <w:bottom w:val="none" w:sz="0" w:space="0" w:color="auto"/>
            <w:right w:val="none" w:sz="0" w:space="0" w:color="auto"/>
          </w:divBdr>
        </w:div>
        <w:div w:id="834761009">
          <w:marLeft w:val="480"/>
          <w:marRight w:val="0"/>
          <w:marTop w:val="0"/>
          <w:marBottom w:val="0"/>
          <w:divBdr>
            <w:top w:val="none" w:sz="0" w:space="0" w:color="auto"/>
            <w:left w:val="none" w:sz="0" w:space="0" w:color="auto"/>
            <w:bottom w:val="none" w:sz="0" w:space="0" w:color="auto"/>
            <w:right w:val="none" w:sz="0" w:space="0" w:color="auto"/>
          </w:divBdr>
        </w:div>
      </w:divsChild>
    </w:div>
    <w:div w:id="1768189591">
      <w:bodyDiv w:val="1"/>
      <w:marLeft w:val="0"/>
      <w:marRight w:val="0"/>
      <w:marTop w:val="0"/>
      <w:marBottom w:val="0"/>
      <w:divBdr>
        <w:top w:val="none" w:sz="0" w:space="0" w:color="auto"/>
        <w:left w:val="none" w:sz="0" w:space="0" w:color="auto"/>
        <w:bottom w:val="none" w:sz="0" w:space="0" w:color="auto"/>
        <w:right w:val="none" w:sz="0" w:space="0" w:color="auto"/>
      </w:divBdr>
    </w:div>
    <w:div w:id="1769035492">
      <w:bodyDiv w:val="1"/>
      <w:marLeft w:val="0"/>
      <w:marRight w:val="0"/>
      <w:marTop w:val="0"/>
      <w:marBottom w:val="0"/>
      <w:divBdr>
        <w:top w:val="none" w:sz="0" w:space="0" w:color="auto"/>
        <w:left w:val="none" w:sz="0" w:space="0" w:color="auto"/>
        <w:bottom w:val="none" w:sz="0" w:space="0" w:color="auto"/>
        <w:right w:val="none" w:sz="0" w:space="0" w:color="auto"/>
      </w:divBdr>
    </w:div>
    <w:div w:id="1770199256">
      <w:bodyDiv w:val="1"/>
      <w:marLeft w:val="0"/>
      <w:marRight w:val="0"/>
      <w:marTop w:val="0"/>
      <w:marBottom w:val="0"/>
      <w:divBdr>
        <w:top w:val="none" w:sz="0" w:space="0" w:color="auto"/>
        <w:left w:val="none" w:sz="0" w:space="0" w:color="auto"/>
        <w:bottom w:val="none" w:sz="0" w:space="0" w:color="auto"/>
        <w:right w:val="none" w:sz="0" w:space="0" w:color="auto"/>
      </w:divBdr>
    </w:div>
    <w:div w:id="1770655380">
      <w:bodyDiv w:val="1"/>
      <w:marLeft w:val="0"/>
      <w:marRight w:val="0"/>
      <w:marTop w:val="0"/>
      <w:marBottom w:val="0"/>
      <w:divBdr>
        <w:top w:val="none" w:sz="0" w:space="0" w:color="auto"/>
        <w:left w:val="none" w:sz="0" w:space="0" w:color="auto"/>
        <w:bottom w:val="none" w:sz="0" w:space="0" w:color="auto"/>
        <w:right w:val="none" w:sz="0" w:space="0" w:color="auto"/>
      </w:divBdr>
    </w:div>
    <w:div w:id="1771512656">
      <w:bodyDiv w:val="1"/>
      <w:marLeft w:val="0"/>
      <w:marRight w:val="0"/>
      <w:marTop w:val="0"/>
      <w:marBottom w:val="0"/>
      <w:divBdr>
        <w:top w:val="none" w:sz="0" w:space="0" w:color="auto"/>
        <w:left w:val="none" w:sz="0" w:space="0" w:color="auto"/>
        <w:bottom w:val="none" w:sz="0" w:space="0" w:color="auto"/>
        <w:right w:val="none" w:sz="0" w:space="0" w:color="auto"/>
      </w:divBdr>
    </w:div>
    <w:div w:id="1771927982">
      <w:bodyDiv w:val="1"/>
      <w:marLeft w:val="0"/>
      <w:marRight w:val="0"/>
      <w:marTop w:val="0"/>
      <w:marBottom w:val="0"/>
      <w:divBdr>
        <w:top w:val="none" w:sz="0" w:space="0" w:color="auto"/>
        <w:left w:val="none" w:sz="0" w:space="0" w:color="auto"/>
        <w:bottom w:val="none" w:sz="0" w:space="0" w:color="auto"/>
        <w:right w:val="none" w:sz="0" w:space="0" w:color="auto"/>
      </w:divBdr>
    </w:div>
    <w:div w:id="1772583687">
      <w:bodyDiv w:val="1"/>
      <w:marLeft w:val="0"/>
      <w:marRight w:val="0"/>
      <w:marTop w:val="0"/>
      <w:marBottom w:val="0"/>
      <w:divBdr>
        <w:top w:val="none" w:sz="0" w:space="0" w:color="auto"/>
        <w:left w:val="none" w:sz="0" w:space="0" w:color="auto"/>
        <w:bottom w:val="none" w:sz="0" w:space="0" w:color="auto"/>
        <w:right w:val="none" w:sz="0" w:space="0" w:color="auto"/>
      </w:divBdr>
    </w:div>
    <w:div w:id="1773012340">
      <w:bodyDiv w:val="1"/>
      <w:marLeft w:val="0"/>
      <w:marRight w:val="0"/>
      <w:marTop w:val="0"/>
      <w:marBottom w:val="0"/>
      <w:divBdr>
        <w:top w:val="none" w:sz="0" w:space="0" w:color="auto"/>
        <w:left w:val="none" w:sz="0" w:space="0" w:color="auto"/>
        <w:bottom w:val="none" w:sz="0" w:space="0" w:color="auto"/>
        <w:right w:val="none" w:sz="0" w:space="0" w:color="auto"/>
      </w:divBdr>
    </w:div>
    <w:div w:id="1775131949">
      <w:bodyDiv w:val="1"/>
      <w:marLeft w:val="0"/>
      <w:marRight w:val="0"/>
      <w:marTop w:val="0"/>
      <w:marBottom w:val="0"/>
      <w:divBdr>
        <w:top w:val="none" w:sz="0" w:space="0" w:color="auto"/>
        <w:left w:val="none" w:sz="0" w:space="0" w:color="auto"/>
        <w:bottom w:val="none" w:sz="0" w:space="0" w:color="auto"/>
        <w:right w:val="none" w:sz="0" w:space="0" w:color="auto"/>
      </w:divBdr>
    </w:div>
    <w:div w:id="1776824517">
      <w:bodyDiv w:val="1"/>
      <w:marLeft w:val="0"/>
      <w:marRight w:val="0"/>
      <w:marTop w:val="0"/>
      <w:marBottom w:val="0"/>
      <w:divBdr>
        <w:top w:val="none" w:sz="0" w:space="0" w:color="auto"/>
        <w:left w:val="none" w:sz="0" w:space="0" w:color="auto"/>
        <w:bottom w:val="none" w:sz="0" w:space="0" w:color="auto"/>
        <w:right w:val="none" w:sz="0" w:space="0" w:color="auto"/>
      </w:divBdr>
    </w:div>
    <w:div w:id="1777364755">
      <w:bodyDiv w:val="1"/>
      <w:marLeft w:val="0"/>
      <w:marRight w:val="0"/>
      <w:marTop w:val="0"/>
      <w:marBottom w:val="0"/>
      <w:divBdr>
        <w:top w:val="none" w:sz="0" w:space="0" w:color="auto"/>
        <w:left w:val="none" w:sz="0" w:space="0" w:color="auto"/>
        <w:bottom w:val="none" w:sz="0" w:space="0" w:color="auto"/>
        <w:right w:val="none" w:sz="0" w:space="0" w:color="auto"/>
      </w:divBdr>
    </w:div>
    <w:div w:id="1778135041">
      <w:bodyDiv w:val="1"/>
      <w:marLeft w:val="0"/>
      <w:marRight w:val="0"/>
      <w:marTop w:val="0"/>
      <w:marBottom w:val="0"/>
      <w:divBdr>
        <w:top w:val="none" w:sz="0" w:space="0" w:color="auto"/>
        <w:left w:val="none" w:sz="0" w:space="0" w:color="auto"/>
        <w:bottom w:val="none" w:sz="0" w:space="0" w:color="auto"/>
        <w:right w:val="none" w:sz="0" w:space="0" w:color="auto"/>
      </w:divBdr>
    </w:div>
    <w:div w:id="1779327933">
      <w:bodyDiv w:val="1"/>
      <w:marLeft w:val="0"/>
      <w:marRight w:val="0"/>
      <w:marTop w:val="0"/>
      <w:marBottom w:val="0"/>
      <w:divBdr>
        <w:top w:val="none" w:sz="0" w:space="0" w:color="auto"/>
        <w:left w:val="none" w:sz="0" w:space="0" w:color="auto"/>
        <w:bottom w:val="none" w:sz="0" w:space="0" w:color="auto"/>
        <w:right w:val="none" w:sz="0" w:space="0" w:color="auto"/>
      </w:divBdr>
    </w:div>
    <w:div w:id="1779593504">
      <w:bodyDiv w:val="1"/>
      <w:marLeft w:val="0"/>
      <w:marRight w:val="0"/>
      <w:marTop w:val="0"/>
      <w:marBottom w:val="0"/>
      <w:divBdr>
        <w:top w:val="none" w:sz="0" w:space="0" w:color="auto"/>
        <w:left w:val="none" w:sz="0" w:space="0" w:color="auto"/>
        <w:bottom w:val="none" w:sz="0" w:space="0" w:color="auto"/>
        <w:right w:val="none" w:sz="0" w:space="0" w:color="auto"/>
      </w:divBdr>
    </w:div>
    <w:div w:id="1780681855">
      <w:bodyDiv w:val="1"/>
      <w:marLeft w:val="0"/>
      <w:marRight w:val="0"/>
      <w:marTop w:val="0"/>
      <w:marBottom w:val="0"/>
      <w:divBdr>
        <w:top w:val="none" w:sz="0" w:space="0" w:color="auto"/>
        <w:left w:val="none" w:sz="0" w:space="0" w:color="auto"/>
        <w:bottom w:val="none" w:sz="0" w:space="0" w:color="auto"/>
        <w:right w:val="none" w:sz="0" w:space="0" w:color="auto"/>
      </w:divBdr>
    </w:div>
    <w:div w:id="1781139787">
      <w:bodyDiv w:val="1"/>
      <w:marLeft w:val="0"/>
      <w:marRight w:val="0"/>
      <w:marTop w:val="0"/>
      <w:marBottom w:val="0"/>
      <w:divBdr>
        <w:top w:val="none" w:sz="0" w:space="0" w:color="auto"/>
        <w:left w:val="none" w:sz="0" w:space="0" w:color="auto"/>
        <w:bottom w:val="none" w:sz="0" w:space="0" w:color="auto"/>
        <w:right w:val="none" w:sz="0" w:space="0" w:color="auto"/>
      </w:divBdr>
    </w:div>
    <w:div w:id="1781413882">
      <w:bodyDiv w:val="1"/>
      <w:marLeft w:val="0"/>
      <w:marRight w:val="0"/>
      <w:marTop w:val="0"/>
      <w:marBottom w:val="0"/>
      <w:divBdr>
        <w:top w:val="none" w:sz="0" w:space="0" w:color="auto"/>
        <w:left w:val="none" w:sz="0" w:space="0" w:color="auto"/>
        <w:bottom w:val="none" w:sz="0" w:space="0" w:color="auto"/>
        <w:right w:val="none" w:sz="0" w:space="0" w:color="auto"/>
      </w:divBdr>
    </w:div>
    <w:div w:id="1785153563">
      <w:bodyDiv w:val="1"/>
      <w:marLeft w:val="0"/>
      <w:marRight w:val="0"/>
      <w:marTop w:val="0"/>
      <w:marBottom w:val="0"/>
      <w:divBdr>
        <w:top w:val="none" w:sz="0" w:space="0" w:color="auto"/>
        <w:left w:val="none" w:sz="0" w:space="0" w:color="auto"/>
        <w:bottom w:val="none" w:sz="0" w:space="0" w:color="auto"/>
        <w:right w:val="none" w:sz="0" w:space="0" w:color="auto"/>
      </w:divBdr>
    </w:div>
    <w:div w:id="1786001146">
      <w:bodyDiv w:val="1"/>
      <w:marLeft w:val="0"/>
      <w:marRight w:val="0"/>
      <w:marTop w:val="0"/>
      <w:marBottom w:val="0"/>
      <w:divBdr>
        <w:top w:val="none" w:sz="0" w:space="0" w:color="auto"/>
        <w:left w:val="none" w:sz="0" w:space="0" w:color="auto"/>
        <w:bottom w:val="none" w:sz="0" w:space="0" w:color="auto"/>
        <w:right w:val="none" w:sz="0" w:space="0" w:color="auto"/>
      </w:divBdr>
    </w:div>
    <w:div w:id="1786147151">
      <w:bodyDiv w:val="1"/>
      <w:marLeft w:val="0"/>
      <w:marRight w:val="0"/>
      <w:marTop w:val="0"/>
      <w:marBottom w:val="0"/>
      <w:divBdr>
        <w:top w:val="none" w:sz="0" w:space="0" w:color="auto"/>
        <w:left w:val="none" w:sz="0" w:space="0" w:color="auto"/>
        <w:bottom w:val="none" w:sz="0" w:space="0" w:color="auto"/>
        <w:right w:val="none" w:sz="0" w:space="0" w:color="auto"/>
      </w:divBdr>
    </w:div>
    <w:div w:id="1786802034">
      <w:bodyDiv w:val="1"/>
      <w:marLeft w:val="0"/>
      <w:marRight w:val="0"/>
      <w:marTop w:val="0"/>
      <w:marBottom w:val="0"/>
      <w:divBdr>
        <w:top w:val="none" w:sz="0" w:space="0" w:color="auto"/>
        <w:left w:val="none" w:sz="0" w:space="0" w:color="auto"/>
        <w:bottom w:val="none" w:sz="0" w:space="0" w:color="auto"/>
        <w:right w:val="none" w:sz="0" w:space="0" w:color="auto"/>
      </w:divBdr>
    </w:div>
    <w:div w:id="1788155763">
      <w:bodyDiv w:val="1"/>
      <w:marLeft w:val="0"/>
      <w:marRight w:val="0"/>
      <w:marTop w:val="0"/>
      <w:marBottom w:val="0"/>
      <w:divBdr>
        <w:top w:val="none" w:sz="0" w:space="0" w:color="auto"/>
        <w:left w:val="none" w:sz="0" w:space="0" w:color="auto"/>
        <w:bottom w:val="none" w:sz="0" w:space="0" w:color="auto"/>
        <w:right w:val="none" w:sz="0" w:space="0" w:color="auto"/>
      </w:divBdr>
    </w:div>
    <w:div w:id="1788234853">
      <w:bodyDiv w:val="1"/>
      <w:marLeft w:val="0"/>
      <w:marRight w:val="0"/>
      <w:marTop w:val="0"/>
      <w:marBottom w:val="0"/>
      <w:divBdr>
        <w:top w:val="none" w:sz="0" w:space="0" w:color="auto"/>
        <w:left w:val="none" w:sz="0" w:space="0" w:color="auto"/>
        <w:bottom w:val="none" w:sz="0" w:space="0" w:color="auto"/>
        <w:right w:val="none" w:sz="0" w:space="0" w:color="auto"/>
      </w:divBdr>
    </w:div>
    <w:div w:id="1788625038">
      <w:bodyDiv w:val="1"/>
      <w:marLeft w:val="0"/>
      <w:marRight w:val="0"/>
      <w:marTop w:val="0"/>
      <w:marBottom w:val="0"/>
      <w:divBdr>
        <w:top w:val="none" w:sz="0" w:space="0" w:color="auto"/>
        <w:left w:val="none" w:sz="0" w:space="0" w:color="auto"/>
        <w:bottom w:val="none" w:sz="0" w:space="0" w:color="auto"/>
        <w:right w:val="none" w:sz="0" w:space="0" w:color="auto"/>
      </w:divBdr>
    </w:div>
    <w:div w:id="1789004058">
      <w:bodyDiv w:val="1"/>
      <w:marLeft w:val="0"/>
      <w:marRight w:val="0"/>
      <w:marTop w:val="0"/>
      <w:marBottom w:val="0"/>
      <w:divBdr>
        <w:top w:val="none" w:sz="0" w:space="0" w:color="auto"/>
        <w:left w:val="none" w:sz="0" w:space="0" w:color="auto"/>
        <w:bottom w:val="none" w:sz="0" w:space="0" w:color="auto"/>
        <w:right w:val="none" w:sz="0" w:space="0" w:color="auto"/>
      </w:divBdr>
    </w:div>
    <w:div w:id="1789812990">
      <w:bodyDiv w:val="1"/>
      <w:marLeft w:val="0"/>
      <w:marRight w:val="0"/>
      <w:marTop w:val="0"/>
      <w:marBottom w:val="0"/>
      <w:divBdr>
        <w:top w:val="none" w:sz="0" w:space="0" w:color="auto"/>
        <w:left w:val="none" w:sz="0" w:space="0" w:color="auto"/>
        <w:bottom w:val="none" w:sz="0" w:space="0" w:color="auto"/>
        <w:right w:val="none" w:sz="0" w:space="0" w:color="auto"/>
      </w:divBdr>
    </w:div>
    <w:div w:id="1790003669">
      <w:bodyDiv w:val="1"/>
      <w:marLeft w:val="0"/>
      <w:marRight w:val="0"/>
      <w:marTop w:val="0"/>
      <w:marBottom w:val="0"/>
      <w:divBdr>
        <w:top w:val="none" w:sz="0" w:space="0" w:color="auto"/>
        <w:left w:val="none" w:sz="0" w:space="0" w:color="auto"/>
        <w:bottom w:val="none" w:sz="0" w:space="0" w:color="auto"/>
        <w:right w:val="none" w:sz="0" w:space="0" w:color="auto"/>
      </w:divBdr>
    </w:div>
    <w:div w:id="1791241070">
      <w:bodyDiv w:val="1"/>
      <w:marLeft w:val="0"/>
      <w:marRight w:val="0"/>
      <w:marTop w:val="0"/>
      <w:marBottom w:val="0"/>
      <w:divBdr>
        <w:top w:val="none" w:sz="0" w:space="0" w:color="auto"/>
        <w:left w:val="none" w:sz="0" w:space="0" w:color="auto"/>
        <w:bottom w:val="none" w:sz="0" w:space="0" w:color="auto"/>
        <w:right w:val="none" w:sz="0" w:space="0" w:color="auto"/>
      </w:divBdr>
      <w:divsChild>
        <w:div w:id="572617793">
          <w:marLeft w:val="480"/>
          <w:marRight w:val="0"/>
          <w:marTop w:val="0"/>
          <w:marBottom w:val="0"/>
          <w:divBdr>
            <w:top w:val="none" w:sz="0" w:space="0" w:color="auto"/>
            <w:left w:val="none" w:sz="0" w:space="0" w:color="auto"/>
            <w:bottom w:val="none" w:sz="0" w:space="0" w:color="auto"/>
            <w:right w:val="none" w:sz="0" w:space="0" w:color="auto"/>
          </w:divBdr>
        </w:div>
        <w:div w:id="44916888">
          <w:marLeft w:val="480"/>
          <w:marRight w:val="0"/>
          <w:marTop w:val="0"/>
          <w:marBottom w:val="0"/>
          <w:divBdr>
            <w:top w:val="none" w:sz="0" w:space="0" w:color="auto"/>
            <w:left w:val="none" w:sz="0" w:space="0" w:color="auto"/>
            <w:bottom w:val="none" w:sz="0" w:space="0" w:color="auto"/>
            <w:right w:val="none" w:sz="0" w:space="0" w:color="auto"/>
          </w:divBdr>
        </w:div>
        <w:div w:id="1144422340">
          <w:marLeft w:val="480"/>
          <w:marRight w:val="0"/>
          <w:marTop w:val="0"/>
          <w:marBottom w:val="0"/>
          <w:divBdr>
            <w:top w:val="none" w:sz="0" w:space="0" w:color="auto"/>
            <w:left w:val="none" w:sz="0" w:space="0" w:color="auto"/>
            <w:bottom w:val="none" w:sz="0" w:space="0" w:color="auto"/>
            <w:right w:val="none" w:sz="0" w:space="0" w:color="auto"/>
          </w:divBdr>
        </w:div>
        <w:div w:id="734623821">
          <w:marLeft w:val="480"/>
          <w:marRight w:val="0"/>
          <w:marTop w:val="0"/>
          <w:marBottom w:val="0"/>
          <w:divBdr>
            <w:top w:val="none" w:sz="0" w:space="0" w:color="auto"/>
            <w:left w:val="none" w:sz="0" w:space="0" w:color="auto"/>
            <w:bottom w:val="none" w:sz="0" w:space="0" w:color="auto"/>
            <w:right w:val="none" w:sz="0" w:space="0" w:color="auto"/>
          </w:divBdr>
        </w:div>
        <w:div w:id="1027296316">
          <w:marLeft w:val="480"/>
          <w:marRight w:val="0"/>
          <w:marTop w:val="0"/>
          <w:marBottom w:val="0"/>
          <w:divBdr>
            <w:top w:val="none" w:sz="0" w:space="0" w:color="auto"/>
            <w:left w:val="none" w:sz="0" w:space="0" w:color="auto"/>
            <w:bottom w:val="none" w:sz="0" w:space="0" w:color="auto"/>
            <w:right w:val="none" w:sz="0" w:space="0" w:color="auto"/>
          </w:divBdr>
        </w:div>
        <w:div w:id="1251768587">
          <w:marLeft w:val="480"/>
          <w:marRight w:val="0"/>
          <w:marTop w:val="0"/>
          <w:marBottom w:val="0"/>
          <w:divBdr>
            <w:top w:val="none" w:sz="0" w:space="0" w:color="auto"/>
            <w:left w:val="none" w:sz="0" w:space="0" w:color="auto"/>
            <w:bottom w:val="none" w:sz="0" w:space="0" w:color="auto"/>
            <w:right w:val="none" w:sz="0" w:space="0" w:color="auto"/>
          </w:divBdr>
        </w:div>
        <w:div w:id="899486680">
          <w:marLeft w:val="480"/>
          <w:marRight w:val="0"/>
          <w:marTop w:val="0"/>
          <w:marBottom w:val="0"/>
          <w:divBdr>
            <w:top w:val="none" w:sz="0" w:space="0" w:color="auto"/>
            <w:left w:val="none" w:sz="0" w:space="0" w:color="auto"/>
            <w:bottom w:val="none" w:sz="0" w:space="0" w:color="auto"/>
            <w:right w:val="none" w:sz="0" w:space="0" w:color="auto"/>
          </w:divBdr>
        </w:div>
        <w:div w:id="1541893195">
          <w:marLeft w:val="480"/>
          <w:marRight w:val="0"/>
          <w:marTop w:val="0"/>
          <w:marBottom w:val="0"/>
          <w:divBdr>
            <w:top w:val="none" w:sz="0" w:space="0" w:color="auto"/>
            <w:left w:val="none" w:sz="0" w:space="0" w:color="auto"/>
            <w:bottom w:val="none" w:sz="0" w:space="0" w:color="auto"/>
            <w:right w:val="none" w:sz="0" w:space="0" w:color="auto"/>
          </w:divBdr>
        </w:div>
        <w:div w:id="810293199">
          <w:marLeft w:val="480"/>
          <w:marRight w:val="0"/>
          <w:marTop w:val="0"/>
          <w:marBottom w:val="0"/>
          <w:divBdr>
            <w:top w:val="none" w:sz="0" w:space="0" w:color="auto"/>
            <w:left w:val="none" w:sz="0" w:space="0" w:color="auto"/>
            <w:bottom w:val="none" w:sz="0" w:space="0" w:color="auto"/>
            <w:right w:val="none" w:sz="0" w:space="0" w:color="auto"/>
          </w:divBdr>
        </w:div>
        <w:div w:id="1554342347">
          <w:marLeft w:val="480"/>
          <w:marRight w:val="0"/>
          <w:marTop w:val="0"/>
          <w:marBottom w:val="0"/>
          <w:divBdr>
            <w:top w:val="none" w:sz="0" w:space="0" w:color="auto"/>
            <w:left w:val="none" w:sz="0" w:space="0" w:color="auto"/>
            <w:bottom w:val="none" w:sz="0" w:space="0" w:color="auto"/>
            <w:right w:val="none" w:sz="0" w:space="0" w:color="auto"/>
          </w:divBdr>
        </w:div>
        <w:div w:id="1417628369">
          <w:marLeft w:val="480"/>
          <w:marRight w:val="0"/>
          <w:marTop w:val="0"/>
          <w:marBottom w:val="0"/>
          <w:divBdr>
            <w:top w:val="none" w:sz="0" w:space="0" w:color="auto"/>
            <w:left w:val="none" w:sz="0" w:space="0" w:color="auto"/>
            <w:bottom w:val="none" w:sz="0" w:space="0" w:color="auto"/>
            <w:right w:val="none" w:sz="0" w:space="0" w:color="auto"/>
          </w:divBdr>
        </w:div>
        <w:div w:id="1488981337">
          <w:marLeft w:val="480"/>
          <w:marRight w:val="0"/>
          <w:marTop w:val="0"/>
          <w:marBottom w:val="0"/>
          <w:divBdr>
            <w:top w:val="none" w:sz="0" w:space="0" w:color="auto"/>
            <w:left w:val="none" w:sz="0" w:space="0" w:color="auto"/>
            <w:bottom w:val="none" w:sz="0" w:space="0" w:color="auto"/>
            <w:right w:val="none" w:sz="0" w:space="0" w:color="auto"/>
          </w:divBdr>
        </w:div>
        <w:div w:id="346517342">
          <w:marLeft w:val="480"/>
          <w:marRight w:val="0"/>
          <w:marTop w:val="0"/>
          <w:marBottom w:val="0"/>
          <w:divBdr>
            <w:top w:val="none" w:sz="0" w:space="0" w:color="auto"/>
            <w:left w:val="none" w:sz="0" w:space="0" w:color="auto"/>
            <w:bottom w:val="none" w:sz="0" w:space="0" w:color="auto"/>
            <w:right w:val="none" w:sz="0" w:space="0" w:color="auto"/>
          </w:divBdr>
        </w:div>
        <w:div w:id="241450620">
          <w:marLeft w:val="480"/>
          <w:marRight w:val="0"/>
          <w:marTop w:val="0"/>
          <w:marBottom w:val="0"/>
          <w:divBdr>
            <w:top w:val="none" w:sz="0" w:space="0" w:color="auto"/>
            <w:left w:val="none" w:sz="0" w:space="0" w:color="auto"/>
            <w:bottom w:val="none" w:sz="0" w:space="0" w:color="auto"/>
            <w:right w:val="none" w:sz="0" w:space="0" w:color="auto"/>
          </w:divBdr>
        </w:div>
        <w:div w:id="809205503">
          <w:marLeft w:val="480"/>
          <w:marRight w:val="0"/>
          <w:marTop w:val="0"/>
          <w:marBottom w:val="0"/>
          <w:divBdr>
            <w:top w:val="none" w:sz="0" w:space="0" w:color="auto"/>
            <w:left w:val="none" w:sz="0" w:space="0" w:color="auto"/>
            <w:bottom w:val="none" w:sz="0" w:space="0" w:color="auto"/>
            <w:right w:val="none" w:sz="0" w:space="0" w:color="auto"/>
          </w:divBdr>
        </w:div>
        <w:div w:id="654840123">
          <w:marLeft w:val="480"/>
          <w:marRight w:val="0"/>
          <w:marTop w:val="0"/>
          <w:marBottom w:val="0"/>
          <w:divBdr>
            <w:top w:val="none" w:sz="0" w:space="0" w:color="auto"/>
            <w:left w:val="none" w:sz="0" w:space="0" w:color="auto"/>
            <w:bottom w:val="none" w:sz="0" w:space="0" w:color="auto"/>
            <w:right w:val="none" w:sz="0" w:space="0" w:color="auto"/>
          </w:divBdr>
        </w:div>
        <w:div w:id="4552988">
          <w:marLeft w:val="480"/>
          <w:marRight w:val="0"/>
          <w:marTop w:val="0"/>
          <w:marBottom w:val="0"/>
          <w:divBdr>
            <w:top w:val="none" w:sz="0" w:space="0" w:color="auto"/>
            <w:left w:val="none" w:sz="0" w:space="0" w:color="auto"/>
            <w:bottom w:val="none" w:sz="0" w:space="0" w:color="auto"/>
            <w:right w:val="none" w:sz="0" w:space="0" w:color="auto"/>
          </w:divBdr>
        </w:div>
        <w:div w:id="1659184968">
          <w:marLeft w:val="480"/>
          <w:marRight w:val="0"/>
          <w:marTop w:val="0"/>
          <w:marBottom w:val="0"/>
          <w:divBdr>
            <w:top w:val="none" w:sz="0" w:space="0" w:color="auto"/>
            <w:left w:val="none" w:sz="0" w:space="0" w:color="auto"/>
            <w:bottom w:val="none" w:sz="0" w:space="0" w:color="auto"/>
            <w:right w:val="none" w:sz="0" w:space="0" w:color="auto"/>
          </w:divBdr>
        </w:div>
        <w:div w:id="164322408">
          <w:marLeft w:val="480"/>
          <w:marRight w:val="0"/>
          <w:marTop w:val="0"/>
          <w:marBottom w:val="0"/>
          <w:divBdr>
            <w:top w:val="none" w:sz="0" w:space="0" w:color="auto"/>
            <w:left w:val="none" w:sz="0" w:space="0" w:color="auto"/>
            <w:bottom w:val="none" w:sz="0" w:space="0" w:color="auto"/>
            <w:right w:val="none" w:sz="0" w:space="0" w:color="auto"/>
          </w:divBdr>
        </w:div>
        <w:div w:id="853685243">
          <w:marLeft w:val="480"/>
          <w:marRight w:val="0"/>
          <w:marTop w:val="0"/>
          <w:marBottom w:val="0"/>
          <w:divBdr>
            <w:top w:val="none" w:sz="0" w:space="0" w:color="auto"/>
            <w:left w:val="none" w:sz="0" w:space="0" w:color="auto"/>
            <w:bottom w:val="none" w:sz="0" w:space="0" w:color="auto"/>
            <w:right w:val="none" w:sz="0" w:space="0" w:color="auto"/>
          </w:divBdr>
        </w:div>
        <w:div w:id="1052651280">
          <w:marLeft w:val="480"/>
          <w:marRight w:val="0"/>
          <w:marTop w:val="0"/>
          <w:marBottom w:val="0"/>
          <w:divBdr>
            <w:top w:val="none" w:sz="0" w:space="0" w:color="auto"/>
            <w:left w:val="none" w:sz="0" w:space="0" w:color="auto"/>
            <w:bottom w:val="none" w:sz="0" w:space="0" w:color="auto"/>
            <w:right w:val="none" w:sz="0" w:space="0" w:color="auto"/>
          </w:divBdr>
        </w:div>
        <w:div w:id="506363333">
          <w:marLeft w:val="480"/>
          <w:marRight w:val="0"/>
          <w:marTop w:val="0"/>
          <w:marBottom w:val="0"/>
          <w:divBdr>
            <w:top w:val="none" w:sz="0" w:space="0" w:color="auto"/>
            <w:left w:val="none" w:sz="0" w:space="0" w:color="auto"/>
            <w:bottom w:val="none" w:sz="0" w:space="0" w:color="auto"/>
            <w:right w:val="none" w:sz="0" w:space="0" w:color="auto"/>
          </w:divBdr>
        </w:div>
        <w:div w:id="196162954">
          <w:marLeft w:val="480"/>
          <w:marRight w:val="0"/>
          <w:marTop w:val="0"/>
          <w:marBottom w:val="0"/>
          <w:divBdr>
            <w:top w:val="none" w:sz="0" w:space="0" w:color="auto"/>
            <w:left w:val="none" w:sz="0" w:space="0" w:color="auto"/>
            <w:bottom w:val="none" w:sz="0" w:space="0" w:color="auto"/>
            <w:right w:val="none" w:sz="0" w:space="0" w:color="auto"/>
          </w:divBdr>
        </w:div>
        <w:div w:id="30349250">
          <w:marLeft w:val="480"/>
          <w:marRight w:val="0"/>
          <w:marTop w:val="0"/>
          <w:marBottom w:val="0"/>
          <w:divBdr>
            <w:top w:val="none" w:sz="0" w:space="0" w:color="auto"/>
            <w:left w:val="none" w:sz="0" w:space="0" w:color="auto"/>
            <w:bottom w:val="none" w:sz="0" w:space="0" w:color="auto"/>
            <w:right w:val="none" w:sz="0" w:space="0" w:color="auto"/>
          </w:divBdr>
        </w:div>
        <w:div w:id="194074983">
          <w:marLeft w:val="480"/>
          <w:marRight w:val="0"/>
          <w:marTop w:val="0"/>
          <w:marBottom w:val="0"/>
          <w:divBdr>
            <w:top w:val="none" w:sz="0" w:space="0" w:color="auto"/>
            <w:left w:val="none" w:sz="0" w:space="0" w:color="auto"/>
            <w:bottom w:val="none" w:sz="0" w:space="0" w:color="auto"/>
            <w:right w:val="none" w:sz="0" w:space="0" w:color="auto"/>
          </w:divBdr>
        </w:div>
        <w:div w:id="1951083922">
          <w:marLeft w:val="480"/>
          <w:marRight w:val="0"/>
          <w:marTop w:val="0"/>
          <w:marBottom w:val="0"/>
          <w:divBdr>
            <w:top w:val="none" w:sz="0" w:space="0" w:color="auto"/>
            <w:left w:val="none" w:sz="0" w:space="0" w:color="auto"/>
            <w:bottom w:val="none" w:sz="0" w:space="0" w:color="auto"/>
            <w:right w:val="none" w:sz="0" w:space="0" w:color="auto"/>
          </w:divBdr>
        </w:div>
        <w:div w:id="1340623997">
          <w:marLeft w:val="480"/>
          <w:marRight w:val="0"/>
          <w:marTop w:val="0"/>
          <w:marBottom w:val="0"/>
          <w:divBdr>
            <w:top w:val="none" w:sz="0" w:space="0" w:color="auto"/>
            <w:left w:val="none" w:sz="0" w:space="0" w:color="auto"/>
            <w:bottom w:val="none" w:sz="0" w:space="0" w:color="auto"/>
            <w:right w:val="none" w:sz="0" w:space="0" w:color="auto"/>
          </w:divBdr>
        </w:div>
        <w:div w:id="1850871023">
          <w:marLeft w:val="480"/>
          <w:marRight w:val="0"/>
          <w:marTop w:val="0"/>
          <w:marBottom w:val="0"/>
          <w:divBdr>
            <w:top w:val="none" w:sz="0" w:space="0" w:color="auto"/>
            <w:left w:val="none" w:sz="0" w:space="0" w:color="auto"/>
            <w:bottom w:val="none" w:sz="0" w:space="0" w:color="auto"/>
            <w:right w:val="none" w:sz="0" w:space="0" w:color="auto"/>
          </w:divBdr>
        </w:div>
        <w:div w:id="667946756">
          <w:marLeft w:val="480"/>
          <w:marRight w:val="0"/>
          <w:marTop w:val="0"/>
          <w:marBottom w:val="0"/>
          <w:divBdr>
            <w:top w:val="none" w:sz="0" w:space="0" w:color="auto"/>
            <w:left w:val="none" w:sz="0" w:space="0" w:color="auto"/>
            <w:bottom w:val="none" w:sz="0" w:space="0" w:color="auto"/>
            <w:right w:val="none" w:sz="0" w:space="0" w:color="auto"/>
          </w:divBdr>
        </w:div>
        <w:div w:id="186262502">
          <w:marLeft w:val="480"/>
          <w:marRight w:val="0"/>
          <w:marTop w:val="0"/>
          <w:marBottom w:val="0"/>
          <w:divBdr>
            <w:top w:val="none" w:sz="0" w:space="0" w:color="auto"/>
            <w:left w:val="none" w:sz="0" w:space="0" w:color="auto"/>
            <w:bottom w:val="none" w:sz="0" w:space="0" w:color="auto"/>
            <w:right w:val="none" w:sz="0" w:space="0" w:color="auto"/>
          </w:divBdr>
        </w:div>
        <w:div w:id="872612309">
          <w:marLeft w:val="480"/>
          <w:marRight w:val="0"/>
          <w:marTop w:val="0"/>
          <w:marBottom w:val="0"/>
          <w:divBdr>
            <w:top w:val="none" w:sz="0" w:space="0" w:color="auto"/>
            <w:left w:val="none" w:sz="0" w:space="0" w:color="auto"/>
            <w:bottom w:val="none" w:sz="0" w:space="0" w:color="auto"/>
            <w:right w:val="none" w:sz="0" w:space="0" w:color="auto"/>
          </w:divBdr>
        </w:div>
        <w:div w:id="1480877805">
          <w:marLeft w:val="480"/>
          <w:marRight w:val="0"/>
          <w:marTop w:val="0"/>
          <w:marBottom w:val="0"/>
          <w:divBdr>
            <w:top w:val="none" w:sz="0" w:space="0" w:color="auto"/>
            <w:left w:val="none" w:sz="0" w:space="0" w:color="auto"/>
            <w:bottom w:val="none" w:sz="0" w:space="0" w:color="auto"/>
            <w:right w:val="none" w:sz="0" w:space="0" w:color="auto"/>
          </w:divBdr>
        </w:div>
        <w:div w:id="870142005">
          <w:marLeft w:val="480"/>
          <w:marRight w:val="0"/>
          <w:marTop w:val="0"/>
          <w:marBottom w:val="0"/>
          <w:divBdr>
            <w:top w:val="none" w:sz="0" w:space="0" w:color="auto"/>
            <w:left w:val="none" w:sz="0" w:space="0" w:color="auto"/>
            <w:bottom w:val="none" w:sz="0" w:space="0" w:color="auto"/>
            <w:right w:val="none" w:sz="0" w:space="0" w:color="auto"/>
          </w:divBdr>
        </w:div>
        <w:div w:id="821000020">
          <w:marLeft w:val="480"/>
          <w:marRight w:val="0"/>
          <w:marTop w:val="0"/>
          <w:marBottom w:val="0"/>
          <w:divBdr>
            <w:top w:val="none" w:sz="0" w:space="0" w:color="auto"/>
            <w:left w:val="none" w:sz="0" w:space="0" w:color="auto"/>
            <w:bottom w:val="none" w:sz="0" w:space="0" w:color="auto"/>
            <w:right w:val="none" w:sz="0" w:space="0" w:color="auto"/>
          </w:divBdr>
        </w:div>
        <w:div w:id="170413630">
          <w:marLeft w:val="480"/>
          <w:marRight w:val="0"/>
          <w:marTop w:val="0"/>
          <w:marBottom w:val="0"/>
          <w:divBdr>
            <w:top w:val="none" w:sz="0" w:space="0" w:color="auto"/>
            <w:left w:val="none" w:sz="0" w:space="0" w:color="auto"/>
            <w:bottom w:val="none" w:sz="0" w:space="0" w:color="auto"/>
            <w:right w:val="none" w:sz="0" w:space="0" w:color="auto"/>
          </w:divBdr>
        </w:div>
        <w:div w:id="1311204344">
          <w:marLeft w:val="480"/>
          <w:marRight w:val="0"/>
          <w:marTop w:val="0"/>
          <w:marBottom w:val="0"/>
          <w:divBdr>
            <w:top w:val="none" w:sz="0" w:space="0" w:color="auto"/>
            <w:left w:val="none" w:sz="0" w:space="0" w:color="auto"/>
            <w:bottom w:val="none" w:sz="0" w:space="0" w:color="auto"/>
            <w:right w:val="none" w:sz="0" w:space="0" w:color="auto"/>
          </w:divBdr>
        </w:div>
        <w:div w:id="1138112903">
          <w:marLeft w:val="480"/>
          <w:marRight w:val="0"/>
          <w:marTop w:val="0"/>
          <w:marBottom w:val="0"/>
          <w:divBdr>
            <w:top w:val="none" w:sz="0" w:space="0" w:color="auto"/>
            <w:left w:val="none" w:sz="0" w:space="0" w:color="auto"/>
            <w:bottom w:val="none" w:sz="0" w:space="0" w:color="auto"/>
            <w:right w:val="none" w:sz="0" w:space="0" w:color="auto"/>
          </w:divBdr>
        </w:div>
        <w:div w:id="241179287">
          <w:marLeft w:val="480"/>
          <w:marRight w:val="0"/>
          <w:marTop w:val="0"/>
          <w:marBottom w:val="0"/>
          <w:divBdr>
            <w:top w:val="none" w:sz="0" w:space="0" w:color="auto"/>
            <w:left w:val="none" w:sz="0" w:space="0" w:color="auto"/>
            <w:bottom w:val="none" w:sz="0" w:space="0" w:color="auto"/>
            <w:right w:val="none" w:sz="0" w:space="0" w:color="auto"/>
          </w:divBdr>
        </w:div>
        <w:div w:id="514004146">
          <w:marLeft w:val="480"/>
          <w:marRight w:val="0"/>
          <w:marTop w:val="0"/>
          <w:marBottom w:val="0"/>
          <w:divBdr>
            <w:top w:val="none" w:sz="0" w:space="0" w:color="auto"/>
            <w:left w:val="none" w:sz="0" w:space="0" w:color="auto"/>
            <w:bottom w:val="none" w:sz="0" w:space="0" w:color="auto"/>
            <w:right w:val="none" w:sz="0" w:space="0" w:color="auto"/>
          </w:divBdr>
        </w:div>
        <w:div w:id="2134521196">
          <w:marLeft w:val="480"/>
          <w:marRight w:val="0"/>
          <w:marTop w:val="0"/>
          <w:marBottom w:val="0"/>
          <w:divBdr>
            <w:top w:val="none" w:sz="0" w:space="0" w:color="auto"/>
            <w:left w:val="none" w:sz="0" w:space="0" w:color="auto"/>
            <w:bottom w:val="none" w:sz="0" w:space="0" w:color="auto"/>
            <w:right w:val="none" w:sz="0" w:space="0" w:color="auto"/>
          </w:divBdr>
        </w:div>
        <w:div w:id="242106260">
          <w:marLeft w:val="480"/>
          <w:marRight w:val="0"/>
          <w:marTop w:val="0"/>
          <w:marBottom w:val="0"/>
          <w:divBdr>
            <w:top w:val="none" w:sz="0" w:space="0" w:color="auto"/>
            <w:left w:val="none" w:sz="0" w:space="0" w:color="auto"/>
            <w:bottom w:val="none" w:sz="0" w:space="0" w:color="auto"/>
            <w:right w:val="none" w:sz="0" w:space="0" w:color="auto"/>
          </w:divBdr>
        </w:div>
        <w:div w:id="478572463">
          <w:marLeft w:val="480"/>
          <w:marRight w:val="0"/>
          <w:marTop w:val="0"/>
          <w:marBottom w:val="0"/>
          <w:divBdr>
            <w:top w:val="none" w:sz="0" w:space="0" w:color="auto"/>
            <w:left w:val="none" w:sz="0" w:space="0" w:color="auto"/>
            <w:bottom w:val="none" w:sz="0" w:space="0" w:color="auto"/>
            <w:right w:val="none" w:sz="0" w:space="0" w:color="auto"/>
          </w:divBdr>
        </w:div>
        <w:div w:id="656303763">
          <w:marLeft w:val="480"/>
          <w:marRight w:val="0"/>
          <w:marTop w:val="0"/>
          <w:marBottom w:val="0"/>
          <w:divBdr>
            <w:top w:val="none" w:sz="0" w:space="0" w:color="auto"/>
            <w:left w:val="none" w:sz="0" w:space="0" w:color="auto"/>
            <w:bottom w:val="none" w:sz="0" w:space="0" w:color="auto"/>
            <w:right w:val="none" w:sz="0" w:space="0" w:color="auto"/>
          </w:divBdr>
        </w:div>
        <w:div w:id="960693387">
          <w:marLeft w:val="480"/>
          <w:marRight w:val="0"/>
          <w:marTop w:val="0"/>
          <w:marBottom w:val="0"/>
          <w:divBdr>
            <w:top w:val="none" w:sz="0" w:space="0" w:color="auto"/>
            <w:left w:val="none" w:sz="0" w:space="0" w:color="auto"/>
            <w:bottom w:val="none" w:sz="0" w:space="0" w:color="auto"/>
            <w:right w:val="none" w:sz="0" w:space="0" w:color="auto"/>
          </w:divBdr>
        </w:div>
        <w:div w:id="1330255651">
          <w:marLeft w:val="480"/>
          <w:marRight w:val="0"/>
          <w:marTop w:val="0"/>
          <w:marBottom w:val="0"/>
          <w:divBdr>
            <w:top w:val="none" w:sz="0" w:space="0" w:color="auto"/>
            <w:left w:val="none" w:sz="0" w:space="0" w:color="auto"/>
            <w:bottom w:val="none" w:sz="0" w:space="0" w:color="auto"/>
            <w:right w:val="none" w:sz="0" w:space="0" w:color="auto"/>
          </w:divBdr>
        </w:div>
        <w:div w:id="879362964">
          <w:marLeft w:val="480"/>
          <w:marRight w:val="0"/>
          <w:marTop w:val="0"/>
          <w:marBottom w:val="0"/>
          <w:divBdr>
            <w:top w:val="none" w:sz="0" w:space="0" w:color="auto"/>
            <w:left w:val="none" w:sz="0" w:space="0" w:color="auto"/>
            <w:bottom w:val="none" w:sz="0" w:space="0" w:color="auto"/>
            <w:right w:val="none" w:sz="0" w:space="0" w:color="auto"/>
          </w:divBdr>
        </w:div>
        <w:div w:id="1476794055">
          <w:marLeft w:val="480"/>
          <w:marRight w:val="0"/>
          <w:marTop w:val="0"/>
          <w:marBottom w:val="0"/>
          <w:divBdr>
            <w:top w:val="none" w:sz="0" w:space="0" w:color="auto"/>
            <w:left w:val="none" w:sz="0" w:space="0" w:color="auto"/>
            <w:bottom w:val="none" w:sz="0" w:space="0" w:color="auto"/>
            <w:right w:val="none" w:sz="0" w:space="0" w:color="auto"/>
          </w:divBdr>
        </w:div>
        <w:div w:id="1652363367">
          <w:marLeft w:val="480"/>
          <w:marRight w:val="0"/>
          <w:marTop w:val="0"/>
          <w:marBottom w:val="0"/>
          <w:divBdr>
            <w:top w:val="none" w:sz="0" w:space="0" w:color="auto"/>
            <w:left w:val="none" w:sz="0" w:space="0" w:color="auto"/>
            <w:bottom w:val="none" w:sz="0" w:space="0" w:color="auto"/>
            <w:right w:val="none" w:sz="0" w:space="0" w:color="auto"/>
          </w:divBdr>
        </w:div>
        <w:div w:id="1441952729">
          <w:marLeft w:val="480"/>
          <w:marRight w:val="0"/>
          <w:marTop w:val="0"/>
          <w:marBottom w:val="0"/>
          <w:divBdr>
            <w:top w:val="none" w:sz="0" w:space="0" w:color="auto"/>
            <w:left w:val="none" w:sz="0" w:space="0" w:color="auto"/>
            <w:bottom w:val="none" w:sz="0" w:space="0" w:color="auto"/>
            <w:right w:val="none" w:sz="0" w:space="0" w:color="auto"/>
          </w:divBdr>
        </w:div>
        <w:div w:id="2116096569">
          <w:marLeft w:val="480"/>
          <w:marRight w:val="0"/>
          <w:marTop w:val="0"/>
          <w:marBottom w:val="0"/>
          <w:divBdr>
            <w:top w:val="none" w:sz="0" w:space="0" w:color="auto"/>
            <w:left w:val="none" w:sz="0" w:space="0" w:color="auto"/>
            <w:bottom w:val="none" w:sz="0" w:space="0" w:color="auto"/>
            <w:right w:val="none" w:sz="0" w:space="0" w:color="auto"/>
          </w:divBdr>
        </w:div>
        <w:div w:id="638457910">
          <w:marLeft w:val="480"/>
          <w:marRight w:val="0"/>
          <w:marTop w:val="0"/>
          <w:marBottom w:val="0"/>
          <w:divBdr>
            <w:top w:val="none" w:sz="0" w:space="0" w:color="auto"/>
            <w:left w:val="none" w:sz="0" w:space="0" w:color="auto"/>
            <w:bottom w:val="none" w:sz="0" w:space="0" w:color="auto"/>
            <w:right w:val="none" w:sz="0" w:space="0" w:color="auto"/>
          </w:divBdr>
        </w:div>
        <w:div w:id="1784423897">
          <w:marLeft w:val="480"/>
          <w:marRight w:val="0"/>
          <w:marTop w:val="0"/>
          <w:marBottom w:val="0"/>
          <w:divBdr>
            <w:top w:val="none" w:sz="0" w:space="0" w:color="auto"/>
            <w:left w:val="none" w:sz="0" w:space="0" w:color="auto"/>
            <w:bottom w:val="none" w:sz="0" w:space="0" w:color="auto"/>
            <w:right w:val="none" w:sz="0" w:space="0" w:color="auto"/>
          </w:divBdr>
        </w:div>
        <w:div w:id="196508151">
          <w:marLeft w:val="480"/>
          <w:marRight w:val="0"/>
          <w:marTop w:val="0"/>
          <w:marBottom w:val="0"/>
          <w:divBdr>
            <w:top w:val="none" w:sz="0" w:space="0" w:color="auto"/>
            <w:left w:val="none" w:sz="0" w:space="0" w:color="auto"/>
            <w:bottom w:val="none" w:sz="0" w:space="0" w:color="auto"/>
            <w:right w:val="none" w:sz="0" w:space="0" w:color="auto"/>
          </w:divBdr>
        </w:div>
        <w:div w:id="441269322">
          <w:marLeft w:val="480"/>
          <w:marRight w:val="0"/>
          <w:marTop w:val="0"/>
          <w:marBottom w:val="0"/>
          <w:divBdr>
            <w:top w:val="none" w:sz="0" w:space="0" w:color="auto"/>
            <w:left w:val="none" w:sz="0" w:space="0" w:color="auto"/>
            <w:bottom w:val="none" w:sz="0" w:space="0" w:color="auto"/>
            <w:right w:val="none" w:sz="0" w:space="0" w:color="auto"/>
          </w:divBdr>
        </w:div>
      </w:divsChild>
    </w:div>
    <w:div w:id="1791511334">
      <w:bodyDiv w:val="1"/>
      <w:marLeft w:val="0"/>
      <w:marRight w:val="0"/>
      <w:marTop w:val="0"/>
      <w:marBottom w:val="0"/>
      <w:divBdr>
        <w:top w:val="none" w:sz="0" w:space="0" w:color="auto"/>
        <w:left w:val="none" w:sz="0" w:space="0" w:color="auto"/>
        <w:bottom w:val="none" w:sz="0" w:space="0" w:color="auto"/>
        <w:right w:val="none" w:sz="0" w:space="0" w:color="auto"/>
      </w:divBdr>
    </w:div>
    <w:div w:id="1792047228">
      <w:bodyDiv w:val="1"/>
      <w:marLeft w:val="0"/>
      <w:marRight w:val="0"/>
      <w:marTop w:val="0"/>
      <w:marBottom w:val="0"/>
      <w:divBdr>
        <w:top w:val="none" w:sz="0" w:space="0" w:color="auto"/>
        <w:left w:val="none" w:sz="0" w:space="0" w:color="auto"/>
        <w:bottom w:val="none" w:sz="0" w:space="0" w:color="auto"/>
        <w:right w:val="none" w:sz="0" w:space="0" w:color="auto"/>
      </w:divBdr>
    </w:div>
    <w:div w:id="1792283665">
      <w:bodyDiv w:val="1"/>
      <w:marLeft w:val="0"/>
      <w:marRight w:val="0"/>
      <w:marTop w:val="0"/>
      <w:marBottom w:val="0"/>
      <w:divBdr>
        <w:top w:val="none" w:sz="0" w:space="0" w:color="auto"/>
        <w:left w:val="none" w:sz="0" w:space="0" w:color="auto"/>
        <w:bottom w:val="none" w:sz="0" w:space="0" w:color="auto"/>
        <w:right w:val="none" w:sz="0" w:space="0" w:color="auto"/>
      </w:divBdr>
    </w:div>
    <w:div w:id="1793405084">
      <w:bodyDiv w:val="1"/>
      <w:marLeft w:val="0"/>
      <w:marRight w:val="0"/>
      <w:marTop w:val="0"/>
      <w:marBottom w:val="0"/>
      <w:divBdr>
        <w:top w:val="none" w:sz="0" w:space="0" w:color="auto"/>
        <w:left w:val="none" w:sz="0" w:space="0" w:color="auto"/>
        <w:bottom w:val="none" w:sz="0" w:space="0" w:color="auto"/>
        <w:right w:val="none" w:sz="0" w:space="0" w:color="auto"/>
      </w:divBdr>
    </w:div>
    <w:div w:id="1793550431">
      <w:bodyDiv w:val="1"/>
      <w:marLeft w:val="0"/>
      <w:marRight w:val="0"/>
      <w:marTop w:val="0"/>
      <w:marBottom w:val="0"/>
      <w:divBdr>
        <w:top w:val="none" w:sz="0" w:space="0" w:color="auto"/>
        <w:left w:val="none" w:sz="0" w:space="0" w:color="auto"/>
        <w:bottom w:val="none" w:sz="0" w:space="0" w:color="auto"/>
        <w:right w:val="none" w:sz="0" w:space="0" w:color="auto"/>
      </w:divBdr>
      <w:divsChild>
        <w:div w:id="733041411">
          <w:marLeft w:val="480"/>
          <w:marRight w:val="0"/>
          <w:marTop w:val="0"/>
          <w:marBottom w:val="0"/>
          <w:divBdr>
            <w:top w:val="none" w:sz="0" w:space="0" w:color="auto"/>
            <w:left w:val="none" w:sz="0" w:space="0" w:color="auto"/>
            <w:bottom w:val="none" w:sz="0" w:space="0" w:color="auto"/>
            <w:right w:val="none" w:sz="0" w:space="0" w:color="auto"/>
          </w:divBdr>
        </w:div>
        <w:div w:id="1089737672">
          <w:marLeft w:val="480"/>
          <w:marRight w:val="0"/>
          <w:marTop w:val="0"/>
          <w:marBottom w:val="0"/>
          <w:divBdr>
            <w:top w:val="none" w:sz="0" w:space="0" w:color="auto"/>
            <w:left w:val="none" w:sz="0" w:space="0" w:color="auto"/>
            <w:bottom w:val="none" w:sz="0" w:space="0" w:color="auto"/>
            <w:right w:val="none" w:sz="0" w:space="0" w:color="auto"/>
          </w:divBdr>
        </w:div>
        <w:div w:id="1915503332">
          <w:marLeft w:val="480"/>
          <w:marRight w:val="0"/>
          <w:marTop w:val="0"/>
          <w:marBottom w:val="0"/>
          <w:divBdr>
            <w:top w:val="none" w:sz="0" w:space="0" w:color="auto"/>
            <w:left w:val="none" w:sz="0" w:space="0" w:color="auto"/>
            <w:bottom w:val="none" w:sz="0" w:space="0" w:color="auto"/>
            <w:right w:val="none" w:sz="0" w:space="0" w:color="auto"/>
          </w:divBdr>
        </w:div>
        <w:div w:id="741872180">
          <w:marLeft w:val="480"/>
          <w:marRight w:val="0"/>
          <w:marTop w:val="0"/>
          <w:marBottom w:val="0"/>
          <w:divBdr>
            <w:top w:val="none" w:sz="0" w:space="0" w:color="auto"/>
            <w:left w:val="none" w:sz="0" w:space="0" w:color="auto"/>
            <w:bottom w:val="none" w:sz="0" w:space="0" w:color="auto"/>
            <w:right w:val="none" w:sz="0" w:space="0" w:color="auto"/>
          </w:divBdr>
        </w:div>
        <w:div w:id="605309016">
          <w:marLeft w:val="480"/>
          <w:marRight w:val="0"/>
          <w:marTop w:val="0"/>
          <w:marBottom w:val="0"/>
          <w:divBdr>
            <w:top w:val="none" w:sz="0" w:space="0" w:color="auto"/>
            <w:left w:val="none" w:sz="0" w:space="0" w:color="auto"/>
            <w:bottom w:val="none" w:sz="0" w:space="0" w:color="auto"/>
            <w:right w:val="none" w:sz="0" w:space="0" w:color="auto"/>
          </w:divBdr>
        </w:div>
        <w:div w:id="169108288">
          <w:marLeft w:val="480"/>
          <w:marRight w:val="0"/>
          <w:marTop w:val="0"/>
          <w:marBottom w:val="0"/>
          <w:divBdr>
            <w:top w:val="none" w:sz="0" w:space="0" w:color="auto"/>
            <w:left w:val="none" w:sz="0" w:space="0" w:color="auto"/>
            <w:bottom w:val="none" w:sz="0" w:space="0" w:color="auto"/>
            <w:right w:val="none" w:sz="0" w:space="0" w:color="auto"/>
          </w:divBdr>
        </w:div>
        <w:div w:id="1916744267">
          <w:marLeft w:val="480"/>
          <w:marRight w:val="0"/>
          <w:marTop w:val="0"/>
          <w:marBottom w:val="0"/>
          <w:divBdr>
            <w:top w:val="none" w:sz="0" w:space="0" w:color="auto"/>
            <w:left w:val="none" w:sz="0" w:space="0" w:color="auto"/>
            <w:bottom w:val="none" w:sz="0" w:space="0" w:color="auto"/>
            <w:right w:val="none" w:sz="0" w:space="0" w:color="auto"/>
          </w:divBdr>
        </w:div>
        <w:div w:id="1184636816">
          <w:marLeft w:val="480"/>
          <w:marRight w:val="0"/>
          <w:marTop w:val="0"/>
          <w:marBottom w:val="0"/>
          <w:divBdr>
            <w:top w:val="none" w:sz="0" w:space="0" w:color="auto"/>
            <w:left w:val="none" w:sz="0" w:space="0" w:color="auto"/>
            <w:bottom w:val="none" w:sz="0" w:space="0" w:color="auto"/>
            <w:right w:val="none" w:sz="0" w:space="0" w:color="auto"/>
          </w:divBdr>
        </w:div>
        <w:div w:id="1978803481">
          <w:marLeft w:val="480"/>
          <w:marRight w:val="0"/>
          <w:marTop w:val="0"/>
          <w:marBottom w:val="0"/>
          <w:divBdr>
            <w:top w:val="none" w:sz="0" w:space="0" w:color="auto"/>
            <w:left w:val="none" w:sz="0" w:space="0" w:color="auto"/>
            <w:bottom w:val="none" w:sz="0" w:space="0" w:color="auto"/>
            <w:right w:val="none" w:sz="0" w:space="0" w:color="auto"/>
          </w:divBdr>
        </w:div>
        <w:div w:id="1607620206">
          <w:marLeft w:val="480"/>
          <w:marRight w:val="0"/>
          <w:marTop w:val="0"/>
          <w:marBottom w:val="0"/>
          <w:divBdr>
            <w:top w:val="none" w:sz="0" w:space="0" w:color="auto"/>
            <w:left w:val="none" w:sz="0" w:space="0" w:color="auto"/>
            <w:bottom w:val="none" w:sz="0" w:space="0" w:color="auto"/>
            <w:right w:val="none" w:sz="0" w:space="0" w:color="auto"/>
          </w:divBdr>
        </w:div>
        <w:div w:id="1160535579">
          <w:marLeft w:val="480"/>
          <w:marRight w:val="0"/>
          <w:marTop w:val="0"/>
          <w:marBottom w:val="0"/>
          <w:divBdr>
            <w:top w:val="none" w:sz="0" w:space="0" w:color="auto"/>
            <w:left w:val="none" w:sz="0" w:space="0" w:color="auto"/>
            <w:bottom w:val="none" w:sz="0" w:space="0" w:color="auto"/>
            <w:right w:val="none" w:sz="0" w:space="0" w:color="auto"/>
          </w:divBdr>
        </w:div>
        <w:div w:id="83696117">
          <w:marLeft w:val="480"/>
          <w:marRight w:val="0"/>
          <w:marTop w:val="0"/>
          <w:marBottom w:val="0"/>
          <w:divBdr>
            <w:top w:val="none" w:sz="0" w:space="0" w:color="auto"/>
            <w:left w:val="none" w:sz="0" w:space="0" w:color="auto"/>
            <w:bottom w:val="none" w:sz="0" w:space="0" w:color="auto"/>
            <w:right w:val="none" w:sz="0" w:space="0" w:color="auto"/>
          </w:divBdr>
        </w:div>
        <w:div w:id="1292981749">
          <w:marLeft w:val="480"/>
          <w:marRight w:val="0"/>
          <w:marTop w:val="0"/>
          <w:marBottom w:val="0"/>
          <w:divBdr>
            <w:top w:val="none" w:sz="0" w:space="0" w:color="auto"/>
            <w:left w:val="none" w:sz="0" w:space="0" w:color="auto"/>
            <w:bottom w:val="none" w:sz="0" w:space="0" w:color="auto"/>
            <w:right w:val="none" w:sz="0" w:space="0" w:color="auto"/>
          </w:divBdr>
        </w:div>
        <w:div w:id="293294306">
          <w:marLeft w:val="480"/>
          <w:marRight w:val="0"/>
          <w:marTop w:val="0"/>
          <w:marBottom w:val="0"/>
          <w:divBdr>
            <w:top w:val="none" w:sz="0" w:space="0" w:color="auto"/>
            <w:left w:val="none" w:sz="0" w:space="0" w:color="auto"/>
            <w:bottom w:val="none" w:sz="0" w:space="0" w:color="auto"/>
            <w:right w:val="none" w:sz="0" w:space="0" w:color="auto"/>
          </w:divBdr>
        </w:div>
        <w:div w:id="1210147189">
          <w:marLeft w:val="480"/>
          <w:marRight w:val="0"/>
          <w:marTop w:val="0"/>
          <w:marBottom w:val="0"/>
          <w:divBdr>
            <w:top w:val="none" w:sz="0" w:space="0" w:color="auto"/>
            <w:left w:val="none" w:sz="0" w:space="0" w:color="auto"/>
            <w:bottom w:val="none" w:sz="0" w:space="0" w:color="auto"/>
            <w:right w:val="none" w:sz="0" w:space="0" w:color="auto"/>
          </w:divBdr>
        </w:div>
        <w:div w:id="2025400334">
          <w:marLeft w:val="480"/>
          <w:marRight w:val="0"/>
          <w:marTop w:val="0"/>
          <w:marBottom w:val="0"/>
          <w:divBdr>
            <w:top w:val="none" w:sz="0" w:space="0" w:color="auto"/>
            <w:left w:val="none" w:sz="0" w:space="0" w:color="auto"/>
            <w:bottom w:val="none" w:sz="0" w:space="0" w:color="auto"/>
            <w:right w:val="none" w:sz="0" w:space="0" w:color="auto"/>
          </w:divBdr>
        </w:div>
        <w:div w:id="1896156880">
          <w:marLeft w:val="480"/>
          <w:marRight w:val="0"/>
          <w:marTop w:val="0"/>
          <w:marBottom w:val="0"/>
          <w:divBdr>
            <w:top w:val="none" w:sz="0" w:space="0" w:color="auto"/>
            <w:left w:val="none" w:sz="0" w:space="0" w:color="auto"/>
            <w:bottom w:val="none" w:sz="0" w:space="0" w:color="auto"/>
            <w:right w:val="none" w:sz="0" w:space="0" w:color="auto"/>
          </w:divBdr>
        </w:div>
      </w:divsChild>
    </w:div>
    <w:div w:id="1794015090">
      <w:bodyDiv w:val="1"/>
      <w:marLeft w:val="0"/>
      <w:marRight w:val="0"/>
      <w:marTop w:val="0"/>
      <w:marBottom w:val="0"/>
      <w:divBdr>
        <w:top w:val="none" w:sz="0" w:space="0" w:color="auto"/>
        <w:left w:val="none" w:sz="0" w:space="0" w:color="auto"/>
        <w:bottom w:val="none" w:sz="0" w:space="0" w:color="auto"/>
        <w:right w:val="none" w:sz="0" w:space="0" w:color="auto"/>
      </w:divBdr>
    </w:div>
    <w:div w:id="1795513477">
      <w:bodyDiv w:val="1"/>
      <w:marLeft w:val="0"/>
      <w:marRight w:val="0"/>
      <w:marTop w:val="0"/>
      <w:marBottom w:val="0"/>
      <w:divBdr>
        <w:top w:val="none" w:sz="0" w:space="0" w:color="auto"/>
        <w:left w:val="none" w:sz="0" w:space="0" w:color="auto"/>
        <w:bottom w:val="none" w:sz="0" w:space="0" w:color="auto"/>
        <w:right w:val="none" w:sz="0" w:space="0" w:color="auto"/>
      </w:divBdr>
    </w:div>
    <w:div w:id="1796213018">
      <w:bodyDiv w:val="1"/>
      <w:marLeft w:val="0"/>
      <w:marRight w:val="0"/>
      <w:marTop w:val="0"/>
      <w:marBottom w:val="0"/>
      <w:divBdr>
        <w:top w:val="none" w:sz="0" w:space="0" w:color="auto"/>
        <w:left w:val="none" w:sz="0" w:space="0" w:color="auto"/>
        <w:bottom w:val="none" w:sz="0" w:space="0" w:color="auto"/>
        <w:right w:val="none" w:sz="0" w:space="0" w:color="auto"/>
      </w:divBdr>
    </w:div>
    <w:div w:id="1796606409">
      <w:bodyDiv w:val="1"/>
      <w:marLeft w:val="0"/>
      <w:marRight w:val="0"/>
      <w:marTop w:val="0"/>
      <w:marBottom w:val="0"/>
      <w:divBdr>
        <w:top w:val="none" w:sz="0" w:space="0" w:color="auto"/>
        <w:left w:val="none" w:sz="0" w:space="0" w:color="auto"/>
        <w:bottom w:val="none" w:sz="0" w:space="0" w:color="auto"/>
        <w:right w:val="none" w:sz="0" w:space="0" w:color="auto"/>
      </w:divBdr>
    </w:div>
    <w:div w:id="1797672316">
      <w:bodyDiv w:val="1"/>
      <w:marLeft w:val="0"/>
      <w:marRight w:val="0"/>
      <w:marTop w:val="0"/>
      <w:marBottom w:val="0"/>
      <w:divBdr>
        <w:top w:val="none" w:sz="0" w:space="0" w:color="auto"/>
        <w:left w:val="none" w:sz="0" w:space="0" w:color="auto"/>
        <w:bottom w:val="none" w:sz="0" w:space="0" w:color="auto"/>
        <w:right w:val="none" w:sz="0" w:space="0" w:color="auto"/>
      </w:divBdr>
    </w:div>
    <w:div w:id="1798402833">
      <w:bodyDiv w:val="1"/>
      <w:marLeft w:val="0"/>
      <w:marRight w:val="0"/>
      <w:marTop w:val="0"/>
      <w:marBottom w:val="0"/>
      <w:divBdr>
        <w:top w:val="none" w:sz="0" w:space="0" w:color="auto"/>
        <w:left w:val="none" w:sz="0" w:space="0" w:color="auto"/>
        <w:bottom w:val="none" w:sz="0" w:space="0" w:color="auto"/>
        <w:right w:val="none" w:sz="0" w:space="0" w:color="auto"/>
      </w:divBdr>
    </w:div>
    <w:div w:id="1799301191">
      <w:bodyDiv w:val="1"/>
      <w:marLeft w:val="0"/>
      <w:marRight w:val="0"/>
      <w:marTop w:val="0"/>
      <w:marBottom w:val="0"/>
      <w:divBdr>
        <w:top w:val="none" w:sz="0" w:space="0" w:color="auto"/>
        <w:left w:val="none" w:sz="0" w:space="0" w:color="auto"/>
        <w:bottom w:val="none" w:sz="0" w:space="0" w:color="auto"/>
        <w:right w:val="none" w:sz="0" w:space="0" w:color="auto"/>
      </w:divBdr>
    </w:div>
    <w:div w:id="1800606404">
      <w:bodyDiv w:val="1"/>
      <w:marLeft w:val="0"/>
      <w:marRight w:val="0"/>
      <w:marTop w:val="0"/>
      <w:marBottom w:val="0"/>
      <w:divBdr>
        <w:top w:val="none" w:sz="0" w:space="0" w:color="auto"/>
        <w:left w:val="none" w:sz="0" w:space="0" w:color="auto"/>
        <w:bottom w:val="none" w:sz="0" w:space="0" w:color="auto"/>
        <w:right w:val="none" w:sz="0" w:space="0" w:color="auto"/>
      </w:divBdr>
    </w:div>
    <w:div w:id="1801068826">
      <w:bodyDiv w:val="1"/>
      <w:marLeft w:val="0"/>
      <w:marRight w:val="0"/>
      <w:marTop w:val="0"/>
      <w:marBottom w:val="0"/>
      <w:divBdr>
        <w:top w:val="none" w:sz="0" w:space="0" w:color="auto"/>
        <w:left w:val="none" w:sz="0" w:space="0" w:color="auto"/>
        <w:bottom w:val="none" w:sz="0" w:space="0" w:color="auto"/>
        <w:right w:val="none" w:sz="0" w:space="0" w:color="auto"/>
      </w:divBdr>
    </w:div>
    <w:div w:id="1801072442">
      <w:bodyDiv w:val="1"/>
      <w:marLeft w:val="0"/>
      <w:marRight w:val="0"/>
      <w:marTop w:val="0"/>
      <w:marBottom w:val="0"/>
      <w:divBdr>
        <w:top w:val="none" w:sz="0" w:space="0" w:color="auto"/>
        <w:left w:val="none" w:sz="0" w:space="0" w:color="auto"/>
        <w:bottom w:val="none" w:sz="0" w:space="0" w:color="auto"/>
        <w:right w:val="none" w:sz="0" w:space="0" w:color="auto"/>
      </w:divBdr>
    </w:div>
    <w:div w:id="1801335256">
      <w:bodyDiv w:val="1"/>
      <w:marLeft w:val="0"/>
      <w:marRight w:val="0"/>
      <w:marTop w:val="0"/>
      <w:marBottom w:val="0"/>
      <w:divBdr>
        <w:top w:val="none" w:sz="0" w:space="0" w:color="auto"/>
        <w:left w:val="none" w:sz="0" w:space="0" w:color="auto"/>
        <w:bottom w:val="none" w:sz="0" w:space="0" w:color="auto"/>
        <w:right w:val="none" w:sz="0" w:space="0" w:color="auto"/>
      </w:divBdr>
    </w:div>
    <w:div w:id="1802264177">
      <w:bodyDiv w:val="1"/>
      <w:marLeft w:val="0"/>
      <w:marRight w:val="0"/>
      <w:marTop w:val="0"/>
      <w:marBottom w:val="0"/>
      <w:divBdr>
        <w:top w:val="none" w:sz="0" w:space="0" w:color="auto"/>
        <w:left w:val="none" w:sz="0" w:space="0" w:color="auto"/>
        <w:bottom w:val="none" w:sz="0" w:space="0" w:color="auto"/>
        <w:right w:val="none" w:sz="0" w:space="0" w:color="auto"/>
      </w:divBdr>
    </w:div>
    <w:div w:id="1802728222">
      <w:bodyDiv w:val="1"/>
      <w:marLeft w:val="0"/>
      <w:marRight w:val="0"/>
      <w:marTop w:val="0"/>
      <w:marBottom w:val="0"/>
      <w:divBdr>
        <w:top w:val="none" w:sz="0" w:space="0" w:color="auto"/>
        <w:left w:val="none" w:sz="0" w:space="0" w:color="auto"/>
        <w:bottom w:val="none" w:sz="0" w:space="0" w:color="auto"/>
        <w:right w:val="none" w:sz="0" w:space="0" w:color="auto"/>
      </w:divBdr>
    </w:div>
    <w:div w:id="1802961446">
      <w:bodyDiv w:val="1"/>
      <w:marLeft w:val="0"/>
      <w:marRight w:val="0"/>
      <w:marTop w:val="0"/>
      <w:marBottom w:val="0"/>
      <w:divBdr>
        <w:top w:val="none" w:sz="0" w:space="0" w:color="auto"/>
        <w:left w:val="none" w:sz="0" w:space="0" w:color="auto"/>
        <w:bottom w:val="none" w:sz="0" w:space="0" w:color="auto"/>
        <w:right w:val="none" w:sz="0" w:space="0" w:color="auto"/>
      </w:divBdr>
    </w:div>
    <w:div w:id="1804469219">
      <w:bodyDiv w:val="1"/>
      <w:marLeft w:val="0"/>
      <w:marRight w:val="0"/>
      <w:marTop w:val="0"/>
      <w:marBottom w:val="0"/>
      <w:divBdr>
        <w:top w:val="none" w:sz="0" w:space="0" w:color="auto"/>
        <w:left w:val="none" w:sz="0" w:space="0" w:color="auto"/>
        <w:bottom w:val="none" w:sz="0" w:space="0" w:color="auto"/>
        <w:right w:val="none" w:sz="0" w:space="0" w:color="auto"/>
      </w:divBdr>
    </w:div>
    <w:div w:id="1804539327">
      <w:bodyDiv w:val="1"/>
      <w:marLeft w:val="0"/>
      <w:marRight w:val="0"/>
      <w:marTop w:val="0"/>
      <w:marBottom w:val="0"/>
      <w:divBdr>
        <w:top w:val="none" w:sz="0" w:space="0" w:color="auto"/>
        <w:left w:val="none" w:sz="0" w:space="0" w:color="auto"/>
        <w:bottom w:val="none" w:sz="0" w:space="0" w:color="auto"/>
        <w:right w:val="none" w:sz="0" w:space="0" w:color="auto"/>
      </w:divBdr>
      <w:divsChild>
        <w:div w:id="1873808358">
          <w:marLeft w:val="480"/>
          <w:marRight w:val="0"/>
          <w:marTop w:val="0"/>
          <w:marBottom w:val="0"/>
          <w:divBdr>
            <w:top w:val="none" w:sz="0" w:space="0" w:color="auto"/>
            <w:left w:val="none" w:sz="0" w:space="0" w:color="auto"/>
            <w:bottom w:val="none" w:sz="0" w:space="0" w:color="auto"/>
            <w:right w:val="none" w:sz="0" w:space="0" w:color="auto"/>
          </w:divBdr>
        </w:div>
        <w:div w:id="2147383485">
          <w:marLeft w:val="480"/>
          <w:marRight w:val="0"/>
          <w:marTop w:val="0"/>
          <w:marBottom w:val="0"/>
          <w:divBdr>
            <w:top w:val="none" w:sz="0" w:space="0" w:color="auto"/>
            <w:left w:val="none" w:sz="0" w:space="0" w:color="auto"/>
            <w:bottom w:val="none" w:sz="0" w:space="0" w:color="auto"/>
            <w:right w:val="none" w:sz="0" w:space="0" w:color="auto"/>
          </w:divBdr>
        </w:div>
        <w:div w:id="557516840">
          <w:marLeft w:val="480"/>
          <w:marRight w:val="0"/>
          <w:marTop w:val="0"/>
          <w:marBottom w:val="0"/>
          <w:divBdr>
            <w:top w:val="none" w:sz="0" w:space="0" w:color="auto"/>
            <w:left w:val="none" w:sz="0" w:space="0" w:color="auto"/>
            <w:bottom w:val="none" w:sz="0" w:space="0" w:color="auto"/>
            <w:right w:val="none" w:sz="0" w:space="0" w:color="auto"/>
          </w:divBdr>
        </w:div>
        <w:div w:id="2087805234">
          <w:marLeft w:val="480"/>
          <w:marRight w:val="0"/>
          <w:marTop w:val="0"/>
          <w:marBottom w:val="0"/>
          <w:divBdr>
            <w:top w:val="none" w:sz="0" w:space="0" w:color="auto"/>
            <w:left w:val="none" w:sz="0" w:space="0" w:color="auto"/>
            <w:bottom w:val="none" w:sz="0" w:space="0" w:color="auto"/>
            <w:right w:val="none" w:sz="0" w:space="0" w:color="auto"/>
          </w:divBdr>
        </w:div>
        <w:div w:id="1297906017">
          <w:marLeft w:val="480"/>
          <w:marRight w:val="0"/>
          <w:marTop w:val="0"/>
          <w:marBottom w:val="0"/>
          <w:divBdr>
            <w:top w:val="none" w:sz="0" w:space="0" w:color="auto"/>
            <w:left w:val="none" w:sz="0" w:space="0" w:color="auto"/>
            <w:bottom w:val="none" w:sz="0" w:space="0" w:color="auto"/>
            <w:right w:val="none" w:sz="0" w:space="0" w:color="auto"/>
          </w:divBdr>
        </w:div>
        <w:div w:id="1028334128">
          <w:marLeft w:val="480"/>
          <w:marRight w:val="0"/>
          <w:marTop w:val="0"/>
          <w:marBottom w:val="0"/>
          <w:divBdr>
            <w:top w:val="none" w:sz="0" w:space="0" w:color="auto"/>
            <w:left w:val="none" w:sz="0" w:space="0" w:color="auto"/>
            <w:bottom w:val="none" w:sz="0" w:space="0" w:color="auto"/>
            <w:right w:val="none" w:sz="0" w:space="0" w:color="auto"/>
          </w:divBdr>
        </w:div>
        <w:div w:id="732310922">
          <w:marLeft w:val="480"/>
          <w:marRight w:val="0"/>
          <w:marTop w:val="0"/>
          <w:marBottom w:val="0"/>
          <w:divBdr>
            <w:top w:val="none" w:sz="0" w:space="0" w:color="auto"/>
            <w:left w:val="none" w:sz="0" w:space="0" w:color="auto"/>
            <w:bottom w:val="none" w:sz="0" w:space="0" w:color="auto"/>
            <w:right w:val="none" w:sz="0" w:space="0" w:color="auto"/>
          </w:divBdr>
        </w:div>
        <w:div w:id="789082403">
          <w:marLeft w:val="480"/>
          <w:marRight w:val="0"/>
          <w:marTop w:val="0"/>
          <w:marBottom w:val="0"/>
          <w:divBdr>
            <w:top w:val="none" w:sz="0" w:space="0" w:color="auto"/>
            <w:left w:val="none" w:sz="0" w:space="0" w:color="auto"/>
            <w:bottom w:val="none" w:sz="0" w:space="0" w:color="auto"/>
            <w:right w:val="none" w:sz="0" w:space="0" w:color="auto"/>
          </w:divBdr>
        </w:div>
        <w:div w:id="2020961096">
          <w:marLeft w:val="480"/>
          <w:marRight w:val="0"/>
          <w:marTop w:val="0"/>
          <w:marBottom w:val="0"/>
          <w:divBdr>
            <w:top w:val="none" w:sz="0" w:space="0" w:color="auto"/>
            <w:left w:val="none" w:sz="0" w:space="0" w:color="auto"/>
            <w:bottom w:val="none" w:sz="0" w:space="0" w:color="auto"/>
            <w:right w:val="none" w:sz="0" w:space="0" w:color="auto"/>
          </w:divBdr>
        </w:div>
        <w:div w:id="1503623937">
          <w:marLeft w:val="480"/>
          <w:marRight w:val="0"/>
          <w:marTop w:val="0"/>
          <w:marBottom w:val="0"/>
          <w:divBdr>
            <w:top w:val="none" w:sz="0" w:space="0" w:color="auto"/>
            <w:left w:val="none" w:sz="0" w:space="0" w:color="auto"/>
            <w:bottom w:val="none" w:sz="0" w:space="0" w:color="auto"/>
            <w:right w:val="none" w:sz="0" w:space="0" w:color="auto"/>
          </w:divBdr>
        </w:div>
        <w:div w:id="204221647">
          <w:marLeft w:val="480"/>
          <w:marRight w:val="0"/>
          <w:marTop w:val="0"/>
          <w:marBottom w:val="0"/>
          <w:divBdr>
            <w:top w:val="none" w:sz="0" w:space="0" w:color="auto"/>
            <w:left w:val="none" w:sz="0" w:space="0" w:color="auto"/>
            <w:bottom w:val="none" w:sz="0" w:space="0" w:color="auto"/>
            <w:right w:val="none" w:sz="0" w:space="0" w:color="auto"/>
          </w:divBdr>
        </w:div>
        <w:div w:id="458646780">
          <w:marLeft w:val="480"/>
          <w:marRight w:val="0"/>
          <w:marTop w:val="0"/>
          <w:marBottom w:val="0"/>
          <w:divBdr>
            <w:top w:val="none" w:sz="0" w:space="0" w:color="auto"/>
            <w:left w:val="none" w:sz="0" w:space="0" w:color="auto"/>
            <w:bottom w:val="none" w:sz="0" w:space="0" w:color="auto"/>
            <w:right w:val="none" w:sz="0" w:space="0" w:color="auto"/>
          </w:divBdr>
        </w:div>
        <w:div w:id="1205942866">
          <w:marLeft w:val="480"/>
          <w:marRight w:val="0"/>
          <w:marTop w:val="0"/>
          <w:marBottom w:val="0"/>
          <w:divBdr>
            <w:top w:val="none" w:sz="0" w:space="0" w:color="auto"/>
            <w:left w:val="none" w:sz="0" w:space="0" w:color="auto"/>
            <w:bottom w:val="none" w:sz="0" w:space="0" w:color="auto"/>
            <w:right w:val="none" w:sz="0" w:space="0" w:color="auto"/>
          </w:divBdr>
        </w:div>
        <w:div w:id="1982029095">
          <w:marLeft w:val="480"/>
          <w:marRight w:val="0"/>
          <w:marTop w:val="0"/>
          <w:marBottom w:val="0"/>
          <w:divBdr>
            <w:top w:val="none" w:sz="0" w:space="0" w:color="auto"/>
            <w:left w:val="none" w:sz="0" w:space="0" w:color="auto"/>
            <w:bottom w:val="none" w:sz="0" w:space="0" w:color="auto"/>
            <w:right w:val="none" w:sz="0" w:space="0" w:color="auto"/>
          </w:divBdr>
        </w:div>
        <w:div w:id="1161434368">
          <w:marLeft w:val="480"/>
          <w:marRight w:val="0"/>
          <w:marTop w:val="0"/>
          <w:marBottom w:val="0"/>
          <w:divBdr>
            <w:top w:val="none" w:sz="0" w:space="0" w:color="auto"/>
            <w:left w:val="none" w:sz="0" w:space="0" w:color="auto"/>
            <w:bottom w:val="none" w:sz="0" w:space="0" w:color="auto"/>
            <w:right w:val="none" w:sz="0" w:space="0" w:color="auto"/>
          </w:divBdr>
        </w:div>
        <w:div w:id="494996496">
          <w:marLeft w:val="480"/>
          <w:marRight w:val="0"/>
          <w:marTop w:val="0"/>
          <w:marBottom w:val="0"/>
          <w:divBdr>
            <w:top w:val="none" w:sz="0" w:space="0" w:color="auto"/>
            <w:left w:val="none" w:sz="0" w:space="0" w:color="auto"/>
            <w:bottom w:val="none" w:sz="0" w:space="0" w:color="auto"/>
            <w:right w:val="none" w:sz="0" w:space="0" w:color="auto"/>
          </w:divBdr>
        </w:div>
        <w:div w:id="1580289177">
          <w:marLeft w:val="480"/>
          <w:marRight w:val="0"/>
          <w:marTop w:val="0"/>
          <w:marBottom w:val="0"/>
          <w:divBdr>
            <w:top w:val="none" w:sz="0" w:space="0" w:color="auto"/>
            <w:left w:val="none" w:sz="0" w:space="0" w:color="auto"/>
            <w:bottom w:val="none" w:sz="0" w:space="0" w:color="auto"/>
            <w:right w:val="none" w:sz="0" w:space="0" w:color="auto"/>
          </w:divBdr>
        </w:div>
        <w:div w:id="740979003">
          <w:marLeft w:val="480"/>
          <w:marRight w:val="0"/>
          <w:marTop w:val="0"/>
          <w:marBottom w:val="0"/>
          <w:divBdr>
            <w:top w:val="none" w:sz="0" w:space="0" w:color="auto"/>
            <w:left w:val="none" w:sz="0" w:space="0" w:color="auto"/>
            <w:bottom w:val="none" w:sz="0" w:space="0" w:color="auto"/>
            <w:right w:val="none" w:sz="0" w:space="0" w:color="auto"/>
          </w:divBdr>
        </w:div>
        <w:div w:id="456267219">
          <w:marLeft w:val="480"/>
          <w:marRight w:val="0"/>
          <w:marTop w:val="0"/>
          <w:marBottom w:val="0"/>
          <w:divBdr>
            <w:top w:val="none" w:sz="0" w:space="0" w:color="auto"/>
            <w:left w:val="none" w:sz="0" w:space="0" w:color="auto"/>
            <w:bottom w:val="none" w:sz="0" w:space="0" w:color="auto"/>
            <w:right w:val="none" w:sz="0" w:space="0" w:color="auto"/>
          </w:divBdr>
        </w:div>
        <w:div w:id="1264535969">
          <w:marLeft w:val="480"/>
          <w:marRight w:val="0"/>
          <w:marTop w:val="0"/>
          <w:marBottom w:val="0"/>
          <w:divBdr>
            <w:top w:val="none" w:sz="0" w:space="0" w:color="auto"/>
            <w:left w:val="none" w:sz="0" w:space="0" w:color="auto"/>
            <w:bottom w:val="none" w:sz="0" w:space="0" w:color="auto"/>
            <w:right w:val="none" w:sz="0" w:space="0" w:color="auto"/>
          </w:divBdr>
        </w:div>
        <w:div w:id="1225601331">
          <w:marLeft w:val="480"/>
          <w:marRight w:val="0"/>
          <w:marTop w:val="0"/>
          <w:marBottom w:val="0"/>
          <w:divBdr>
            <w:top w:val="none" w:sz="0" w:space="0" w:color="auto"/>
            <w:left w:val="none" w:sz="0" w:space="0" w:color="auto"/>
            <w:bottom w:val="none" w:sz="0" w:space="0" w:color="auto"/>
            <w:right w:val="none" w:sz="0" w:space="0" w:color="auto"/>
          </w:divBdr>
        </w:div>
        <w:div w:id="1988582764">
          <w:marLeft w:val="480"/>
          <w:marRight w:val="0"/>
          <w:marTop w:val="0"/>
          <w:marBottom w:val="0"/>
          <w:divBdr>
            <w:top w:val="none" w:sz="0" w:space="0" w:color="auto"/>
            <w:left w:val="none" w:sz="0" w:space="0" w:color="auto"/>
            <w:bottom w:val="none" w:sz="0" w:space="0" w:color="auto"/>
            <w:right w:val="none" w:sz="0" w:space="0" w:color="auto"/>
          </w:divBdr>
        </w:div>
        <w:div w:id="241185472">
          <w:marLeft w:val="480"/>
          <w:marRight w:val="0"/>
          <w:marTop w:val="0"/>
          <w:marBottom w:val="0"/>
          <w:divBdr>
            <w:top w:val="none" w:sz="0" w:space="0" w:color="auto"/>
            <w:left w:val="none" w:sz="0" w:space="0" w:color="auto"/>
            <w:bottom w:val="none" w:sz="0" w:space="0" w:color="auto"/>
            <w:right w:val="none" w:sz="0" w:space="0" w:color="auto"/>
          </w:divBdr>
        </w:div>
        <w:div w:id="375661629">
          <w:marLeft w:val="480"/>
          <w:marRight w:val="0"/>
          <w:marTop w:val="0"/>
          <w:marBottom w:val="0"/>
          <w:divBdr>
            <w:top w:val="none" w:sz="0" w:space="0" w:color="auto"/>
            <w:left w:val="none" w:sz="0" w:space="0" w:color="auto"/>
            <w:bottom w:val="none" w:sz="0" w:space="0" w:color="auto"/>
            <w:right w:val="none" w:sz="0" w:space="0" w:color="auto"/>
          </w:divBdr>
        </w:div>
        <w:div w:id="1502969418">
          <w:marLeft w:val="480"/>
          <w:marRight w:val="0"/>
          <w:marTop w:val="0"/>
          <w:marBottom w:val="0"/>
          <w:divBdr>
            <w:top w:val="none" w:sz="0" w:space="0" w:color="auto"/>
            <w:left w:val="none" w:sz="0" w:space="0" w:color="auto"/>
            <w:bottom w:val="none" w:sz="0" w:space="0" w:color="auto"/>
            <w:right w:val="none" w:sz="0" w:space="0" w:color="auto"/>
          </w:divBdr>
        </w:div>
        <w:div w:id="443888489">
          <w:marLeft w:val="480"/>
          <w:marRight w:val="0"/>
          <w:marTop w:val="0"/>
          <w:marBottom w:val="0"/>
          <w:divBdr>
            <w:top w:val="none" w:sz="0" w:space="0" w:color="auto"/>
            <w:left w:val="none" w:sz="0" w:space="0" w:color="auto"/>
            <w:bottom w:val="none" w:sz="0" w:space="0" w:color="auto"/>
            <w:right w:val="none" w:sz="0" w:space="0" w:color="auto"/>
          </w:divBdr>
        </w:div>
        <w:div w:id="1370102408">
          <w:marLeft w:val="480"/>
          <w:marRight w:val="0"/>
          <w:marTop w:val="0"/>
          <w:marBottom w:val="0"/>
          <w:divBdr>
            <w:top w:val="none" w:sz="0" w:space="0" w:color="auto"/>
            <w:left w:val="none" w:sz="0" w:space="0" w:color="auto"/>
            <w:bottom w:val="none" w:sz="0" w:space="0" w:color="auto"/>
            <w:right w:val="none" w:sz="0" w:space="0" w:color="auto"/>
          </w:divBdr>
        </w:div>
        <w:div w:id="1446803593">
          <w:marLeft w:val="480"/>
          <w:marRight w:val="0"/>
          <w:marTop w:val="0"/>
          <w:marBottom w:val="0"/>
          <w:divBdr>
            <w:top w:val="none" w:sz="0" w:space="0" w:color="auto"/>
            <w:left w:val="none" w:sz="0" w:space="0" w:color="auto"/>
            <w:bottom w:val="none" w:sz="0" w:space="0" w:color="auto"/>
            <w:right w:val="none" w:sz="0" w:space="0" w:color="auto"/>
          </w:divBdr>
        </w:div>
        <w:div w:id="1385255426">
          <w:marLeft w:val="480"/>
          <w:marRight w:val="0"/>
          <w:marTop w:val="0"/>
          <w:marBottom w:val="0"/>
          <w:divBdr>
            <w:top w:val="none" w:sz="0" w:space="0" w:color="auto"/>
            <w:left w:val="none" w:sz="0" w:space="0" w:color="auto"/>
            <w:bottom w:val="none" w:sz="0" w:space="0" w:color="auto"/>
            <w:right w:val="none" w:sz="0" w:space="0" w:color="auto"/>
          </w:divBdr>
        </w:div>
        <w:div w:id="1092555630">
          <w:marLeft w:val="480"/>
          <w:marRight w:val="0"/>
          <w:marTop w:val="0"/>
          <w:marBottom w:val="0"/>
          <w:divBdr>
            <w:top w:val="none" w:sz="0" w:space="0" w:color="auto"/>
            <w:left w:val="none" w:sz="0" w:space="0" w:color="auto"/>
            <w:bottom w:val="none" w:sz="0" w:space="0" w:color="auto"/>
            <w:right w:val="none" w:sz="0" w:space="0" w:color="auto"/>
          </w:divBdr>
        </w:div>
        <w:div w:id="1852453353">
          <w:marLeft w:val="480"/>
          <w:marRight w:val="0"/>
          <w:marTop w:val="0"/>
          <w:marBottom w:val="0"/>
          <w:divBdr>
            <w:top w:val="none" w:sz="0" w:space="0" w:color="auto"/>
            <w:left w:val="none" w:sz="0" w:space="0" w:color="auto"/>
            <w:bottom w:val="none" w:sz="0" w:space="0" w:color="auto"/>
            <w:right w:val="none" w:sz="0" w:space="0" w:color="auto"/>
          </w:divBdr>
        </w:div>
        <w:div w:id="1118333016">
          <w:marLeft w:val="480"/>
          <w:marRight w:val="0"/>
          <w:marTop w:val="0"/>
          <w:marBottom w:val="0"/>
          <w:divBdr>
            <w:top w:val="none" w:sz="0" w:space="0" w:color="auto"/>
            <w:left w:val="none" w:sz="0" w:space="0" w:color="auto"/>
            <w:bottom w:val="none" w:sz="0" w:space="0" w:color="auto"/>
            <w:right w:val="none" w:sz="0" w:space="0" w:color="auto"/>
          </w:divBdr>
        </w:div>
        <w:div w:id="530268298">
          <w:marLeft w:val="480"/>
          <w:marRight w:val="0"/>
          <w:marTop w:val="0"/>
          <w:marBottom w:val="0"/>
          <w:divBdr>
            <w:top w:val="none" w:sz="0" w:space="0" w:color="auto"/>
            <w:left w:val="none" w:sz="0" w:space="0" w:color="auto"/>
            <w:bottom w:val="none" w:sz="0" w:space="0" w:color="auto"/>
            <w:right w:val="none" w:sz="0" w:space="0" w:color="auto"/>
          </w:divBdr>
        </w:div>
        <w:div w:id="88619292">
          <w:marLeft w:val="480"/>
          <w:marRight w:val="0"/>
          <w:marTop w:val="0"/>
          <w:marBottom w:val="0"/>
          <w:divBdr>
            <w:top w:val="none" w:sz="0" w:space="0" w:color="auto"/>
            <w:left w:val="none" w:sz="0" w:space="0" w:color="auto"/>
            <w:bottom w:val="none" w:sz="0" w:space="0" w:color="auto"/>
            <w:right w:val="none" w:sz="0" w:space="0" w:color="auto"/>
          </w:divBdr>
        </w:div>
        <w:div w:id="2024892769">
          <w:marLeft w:val="480"/>
          <w:marRight w:val="0"/>
          <w:marTop w:val="0"/>
          <w:marBottom w:val="0"/>
          <w:divBdr>
            <w:top w:val="none" w:sz="0" w:space="0" w:color="auto"/>
            <w:left w:val="none" w:sz="0" w:space="0" w:color="auto"/>
            <w:bottom w:val="none" w:sz="0" w:space="0" w:color="auto"/>
            <w:right w:val="none" w:sz="0" w:space="0" w:color="auto"/>
          </w:divBdr>
        </w:div>
        <w:div w:id="1635401361">
          <w:marLeft w:val="480"/>
          <w:marRight w:val="0"/>
          <w:marTop w:val="0"/>
          <w:marBottom w:val="0"/>
          <w:divBdr>
            <w:top w:val="none" w:sz="0" w:space="0" w:color="auto"/>
            <w:left w:val="none" w:sz="0" w:space="0" w:color="auto"/>
            <w:bottom w:val="none" w:sz="0" w:space="0" w:color="auto"/>
            <w:right w:val="none" w:sz="0" w:space="0" w:color="auto"/>
          </w:divBdr>
        </w:div>
        <w:div w:id="1790735427">
          <w:marLeft w:val="480"/>
          <w:marRight w:val="0"/>
          <w:marTop w:val="0"/>
          <w:marBottom w:val="0"/>
          <w:divBdr>
            <w:top w:val="none" w:sz="0" w:space="0" w:color="auto"/>
            <w:left w:val="none" w:sz="0" w:space="0" w:color="auto"/>
            <w:bottom w:val="none" w:sz="0" w:space="0" w:color="auto"/>
            <w:right w:val="none" w:sz="0" w:space="0" w:color="auto"/>
          </w:divBdr>
        </w:div>
        <w:div w:id="1654722990">
          <w:marLeft w:val="480"/>
          <w:marRight w:val="0"/>
          <w:marTop w:val="0"/>
          <w:marBottom w:val="0"/>
          <w:divBdr>
            <w:top w:val="none" w:sz="0" w:space="0" w:color="auto"/>
            <w:left w:val="none" w:sz="0" w:space="0" w:color="auto"/>
            <w:bottom w:val="none" w:sz="0" w:space="0" w:color="auto"/>
            <w:right w:val="none" w:sz="0" w:space="0" w:color="auto"/>
          </w:divBdr>
        </w:div>
        <w:div w:id="1049497152">
          <w:marLeft w:val="480"/>
          <w:marRight w:val="0"/>
          <w:marTop w:val="0"/>
          <w:marBottom w:val="0"/>
          <w:divBdr>
            <w:top w:val="none" w:sz="0" w:space="0" w:color="auto"/>
            <w:left w:val="none" w:sz="0" w:space="0" w:color="auto"/>
            <w:bottom w:val="none" w:sz="0" w:space="0" w:color="auto"/>
            <w:right w:val="none" w:sz="0" w:space="0" w:color="auto"/>
          </w:divBdr>
        </w:div>
        <w:div w:id="817310202">
          <w:marLeft w:val="480"/>
          <w:marRight w:val="0"/>
          <w:marTop w:val="0"/>
          <w:marBottom w:val="0"/>
          <w:divBdr>
            <w:top w:val="none" w:sz="0" w:space="0" w:color="auto"/>
            <w:left w:val="none" w:sz="0" w:space="0" w:color="auto"/>
            <w:bottom w:val="none" w:sz="0" w:space="0" w:color="auto"/>
            <w:right w:val="none" w:sz="0" w:space="0" w:color="auto"/>
          </w:divBdr>
        </w:div>
        <w:div w:id="1851410176">
          <w:marLeft w:val="480"/>
          <w:marRight w:val="0"/>
          <w:marTop w:val="0"/>
          <w:marBottom w:val="0"/>
          <w:divBdr>
            <w:top w:val="none" w:sz="0" w:space="0" w:color="auto"/>
            <w:left w:val="none" w:sz="0" w:space="0" w:color="auto"/>
            <w:bottom w:val="none" w:sz="0" w:space="0" w:color="auto"/>
            <w:right w:val="none" w:sz="0" w:space="0" w:color="auto"/>
          </w:divBdr>
        </w:div>
        <w:div w:id="1749229872">
          <w:marLeft w:val="480"/>
          <w:marRight w:val="0"/>
          <w:marTop w:val="0"/>
          <w:marBottom w:val="0"/>
          <w:divBdr>
            <w:top w:val="none" w:sz="0" w:space="0" w:color="auto"/>
            <w:left w:val="none" w:sz="0" w:space="0" w:color="auto"/>
            <w:bottom w:val="none" w:sz="0" w:space="0" w:color="auto"/>
            <w:right w:val="none" w:sz="0" w:space="0" w:color="auto"/>
          </w:divBdr>
        </w:div>
        <w:div w:id="987788786">
          <w:marLeft w:val="480"/>
          <w:marRight w:val="0"/>
          <w:marTop w:val="0"/>
          <w:marBottom w:val="0"/>
          <w:divBdr>
            <w:top w:val="none" w:sz="0" w:space="0" w:color="auto"/>
            <w:left w:val="none" w:sz="0" w:space="0" w:color="auto"/>
            <w:bottom w:val="none" w:sz="0" w:space="0" w:color="auto"/>
            <w:right w:val="none" w:sz="0" w:space="0" w:color="auto"/>
          </w:divBdr>
        </w:div>
        <w:div w:id="1650791288">
          <w:marLeft w:val="480"/>
          <w:marRight w:val="0"/>
          <w:marTop w:val="0"/>
          <w:marBottom w:val="0"/>
          <w:divBdr>
            <w:top w:val="none" w:sz="0" w:space="0" w:color="auto"/>
            <w:left w:val="none" w:sz="0" w:space="0" w:color="auto"/>
            <w:bottom w:val="none" w:sz="0" w:space="0" w:color="auto"/>
            <w:right w:val="none" w:sz="0" w:space="0" w:color="auto"/>
          </w:divBdr>
        </w:div>
        <w:div w:id="29302654">
          <w:marLeft w:val="480"/>
          <w:marRight w:val="0"/>
          <w:marTop w:val="0"/>
          <w:marBottom w:val="0"/>
          <w:divBdr>
            <w:top w:val="none" w:sz="0" w:space="0" w:color="auto"/>
            <w:left w:val="none" w:sz="0" w:space="0" w:color="auto"/>
            <w:bottom w:val="none" w:sz="0" w:space="0" w:color="auto"/>
            <w:right w:val="none" w:sz="0" w:space="0" w:color="auto"/>
          </w:divBdr>
        </w:div>
        <w:div w:id="961615393">
          <w:marLeft w:val="480"/>
          <w:marRight w:val="0"/>
          <w:marTop w:val="0"/>
          <w:marBottom w:val="0"/>
          <w:divBdr>
            <w:top w:val="none" w:sz="0" w:space="0" w:color="auto"/>
            <w:left w:val="none" w:sz="0" w:space="0" w:color="auto"/>
            <w:bottom w:val="none" w:sz="0" w:space="0" w:color="auto"/>
            <w:right w:val="none" w:sz="0" w:space="0" w:color="auto"/>
          </w:divBdr>
        </w:div>
        <w:div w:id="1867324352">
          <w:marLeft w:val="480"/>
          <w:marRight w:val="0"/>
          <w:marTop w:val="0"/>
          <w:marBottom w:val="0"/>
          <w:divBdr>
            <w:top w:val="none" w:sz="0" w:space="0" w:color="auto"/>
            <w:left w:val="none" w:sz="0" w:space="0" w:color="auto"/>
            <w:bottom w:val="none" w:sz="0" w:space="0" w:color="auto"/>
            <w:right w:val="none" w:sz="0" w:space="0" w:color="auto"/>
          </w:divBdr>
        </w:div>
        <w:div w:id="672075260">
          <w:marLeft w:val="480"/>
          <w:marRight w:val="0"/>
          <w:marTop w:val="0"/>
          <w:marBottom w:val="0"/>
          <w:divBdr>
            <w:top w:val="none" w:sz="0" w:space="0" w:color="auto"/>
            <w:left w:val="none" w:sz="0" w:space="0" w:color="auto"/>
            <w:bottom w:val="none" w:sz="0" w:space="0" w:color="auto"/>
            <w:right w:val="none" w:sz="0" w:space="0" w:color="auto"/>
          </w:divBdr>
        </w:div>
        <w:div w:id="125121951">
          <w:marLeft w:val="480"/>
          <w:marRight w:val="0"/>
          <w:marTop w:val="0"/>
          <w:marBottom w:val="0"/>
          <w:divBdr>
            <w:top w:val="none" w:sz="0" w:space="0" w:color="auto"/>
            <w:left w:val="none" w:sz="0" w:space="0" w:color="auto"/>
            <w:bottom w:val="none" w:sz="0" w:space="0" w:color="auto"/>
            <w:right w:val="none" w:sz="0" w:space="0" w:color="auto"/>
          </w:divBdr>
        </w:div>
        <w:div w:id="710497848">
          <w:marLeft w:val="480"/>
          <w:marRight w:val="0"/>
          <w:marTop w:val="0"/>
          <w:marBottom w:val="0"/>
          <w:divBdr>
            <w:top w:val="none" w:sz="0" w:space="0" w:color="auto"/>
            <w:left w:val="none" w:sz="0" w:space="0" w:color="auto"/>
            <w:bottom w:val="none" w:sz="0" w:space="0" w:color="auto"/>
            <w:right w:val="none" w:sz="0" w:space="0" w:color="auto"/>
          </w:divBdr>
        </w:div>
        <w:div w:id="1167090836">
          <w:marLeft w:val="480"/>
          <w:marRight w:val="0"/>
          <w:marTop w:val="0"/>
          <w:marBottom w:val="0"/>
          <w:divBdr>
            <w:top w:val="none" w:sz="0" w:space="0" w:color="auto"/>
            <w:left w:val="none" w:sz="0" w:space="0" w:color="auto"/>
            <w:bottom w:val="none" w:sz="0" w:space="0" w:color="auto"/>
            <w:right w:val="none" w:sz="0" w:space="0" w:color="auto"/>
          </w:divBdr>
        </w:div>
        <w:div w:id="597561814">
          <w:marLeft w:val="480"/>
          <w:marRight w:val="0"/>
          <w:marTop w:val="0"/>
          <w:marBottom w:val="0"/>
          <w:divBdr>
            <w:top w:val="none" w:sz="0" w:space="0" w:color="auto"/>
            <w:left w:val="none" w:sz="0" w:space="0" w:color="auto"/>
            <w:bottom w:val="none" w:sz="0" w:space="0" w:color="auto"/>
            <w:right w:val="none" w:sz="0" w:space="0" w:color="auto"/>
          </w:divBdr>
        </w:div>
        <w:div w:id="1395621386">
          <w:marLeft w:val="480"/>
          <w:marRight w:val="0"/>
          <w:marTop w:val="0"/>
          <w:marBottom w:val="0"/>
          <w:divBdr>
            <w:top w:val="none" w:sz="0" w:space="0" w:color="auto"/>
            <w:left w:val="none" w:sz="0" w:space="0" w:color="auto"/>
            <w:bottom w:val="none" w:sz="0" w:space="0" w:color="auto"/>
            <w:right w:val="none" w:sz="0" w:space="0" w:color="auto"/>
          </w:divBdr>
        </w:div>
        <w:div w:id="1973554771">
          <w:marLeft w:val="480"/>
          <w:marRight w:val="0"/>
          <w:marTop w:val="0"/>
          <w:marBottom w:val="0"/>
          <w:divBdr>
            <w:top w:val="none" w:sz="0" w:space="0" w:color="auto"/>
            <w:left w:val="none" w:sz="0" w:space="0" w:color="auto"/>
            <w:bottom w:val="none" w:sz="0" w:space="0" w:color="auto"/>
            <w:right w:val="none" w:sz="0" w:space="0" w:color="auto"/>
          </w:divBdr>
        </w:div>
        <w:div w:id="329648891">
          <w:marLeft w:val="480"/>
          <w:marRight w:val="0"/>
          <w:marTop w:val="0"/>
          <w:marBottom w:val="0"/>
          <w:divBdr>
            <w:top w:val="none" w:sz="0" w:space="0" w:color="auto"/>
            <w:left w:val="none" w:sz="0" w:space="0" w:color="auto"/>
            <w:bottom w:val="none" w:sz="0" w:space="0" w:color="auto"/>
            <w:right w:val="none" w:sz="0" w:space="0" w:color="auto"/>
          </w:divBdr>
        </w:div>
        <w:div w:id="1184904152">
          <w:marLeft w:val="480"/>
          <w:marRight w:val="0"/>
          <w:marTop w:val="0"/>
          <w:marBottom w:val="0"/>
          <w:divBdr>
            <w:top w:val="none" w:sz="0" w:space="0" w:color="auto"/>
            <w:left w:val="none" w:sz="0" w:space="0" w:color="auto"/>
            <w:bottom w:val="none" w:sz="0" w:space="0" w:color="auto"/>
            <w:right w:val="none" w:sz="0" w:space="0" w:color="auto"/>
          </w:divBdr>
        </w:div>
        <w:div w:id="117922226">
          <w:marLeft w:val="480"/>
          <w:marRight w:val="0"/>
          <w:marTop w:val="0"/>
          <w:marBottom w:val="0"/>
          <w:divBdr>
            <w:top w:val="none" w:sz="0" w:space="0" w:color="auto"/>
            <w:left w:val="none" w:sz="0" w:space="0" w:color="auto"/>
            <w:bottom w:val="none" w:sz="0" w:space="0" w:color="auto"/>
            <w:right w:val="none" w:sz="0" w:space="0" w:color="auto"/>
          </w:divBdr>
        </w:div>
        <w:div w:id="704058425">
          <w:marLeft w:val="480"/>
          <w:marRight w:val="0"/>
          <w:marTop w:val="0"/>
          <w:marBottom w:val="0"/>
          <w:divBdr>
            <w:top w:val="none" w:sz="0" w:space="0" w:color="auto"/>
            <w:left w:val="none" w:sz="0" w:space="0" w:color="auto"/>
            <w:bottom w:val="none" w:sz="0" w:space="0" w:color="auto"/>
            <w:right w:val="none" w:sz="0" w:space="0" w:color="auto"/>
          </w:divBdr>
        </w:div>
      </w:divsChild>
    </w:div>
    <w:div w:id="1804541291">
      <w:bodyDiv w:val="1"/>
      <w:marLeft w:val="0"/>
      <w:marRight w:val="0"/>
      <w:marTop w:val="0"/>
      <w:marBottom w:val="0"/>
      <w:divBdr>
        <w:top w:val="none" w:sz="0" w:space="0" w:color="auto"/>
        <w:left w:val="none" w:sz="0" w:space="0" w:color="auto"/>
        <w:bottom w:val="none" w:sz="0" w:space="0" w:color="auto"/>
        <w:right w:val="none" w:sz="0" w:space="0" w:color="auto"/>
      </w:divBdr>
    </w:div>
    <w:div w:id="1809129115">
      <w:bodyDiv w:val="1"/>
      <w:marLeft w:val="0"/>
      <w:marRight w:val="0"/>
      <w:marTop w:val="0"/>
      <w:marBottom w:val="0"/>
      <w:divBdr>
        <w:top w:val="none" w:sz="0" w:space="0" w:color="auto"/>
        <w:left w:val="none" w:sz="0" w:space="0" w:color="auto"/>
        <w:bottom w:val="none" w:sz="0" w:space="0" w:color="auto"/>
        <w:right w:val="none" w:sz="0" w:space="0" w:color="auto"/>
      </w:divBdr>
    </w:div>
    <w:div w:id="1811092791">
      <w:bodyDiv w:val="1"/>
      <w:marLeft w:val="0"/>
      <w:marRight w:val="0"/>
      <w:marTop w:val="0"/>
      <w:marBottom w:val="0"/>
      <w:divBdr>
        <w:top w:val="none" w:sz="0" w:space="0" w:color="auto"/>
        <w:left w:val="none" w:sz="0" w:space="0" w:color="auto"/>
        <w:bottom w:val="none" w:sz="0" w:space="0" w:color="auto"/>
        <w:right w:val="none" w:sz="0" w:space="0" w:color="auto"/>
      </w:divBdr>
    </w:div>
    <w:div w:id="1814374272">
      <w:bodyDiv w:val="1"/>
      <w:marLeft w:val="0"/>
      <w:marRight w:val="0"/>
      <w:marTop w:val="0"/>
      <w:marBottom w:val="0"/>
      <w:divBdr>
        <w:top w:val="none" w:sz="0" w:space="0" w:color="auto"/>
        <w:left w:val="none" w:sz="0" w:space="0" w:color="auto"/>
        <w:bottom w:val="none" w:sz="0" w:space="0" w:color="auto"/>
        <w:right w:val="none" w:sz="0" w:space="0" w:color="auto"/>
      </w:divBdr>
    </w:div>
    <w:div w:id="1814448297">
      <w:bodyDiv w:val="1"/>
      <w:marLeft w:val="0"/>
      <w:marRight w:val="0"/>
      <w:marTop w:val="0"/>
      <w:marBottom w:val="0"/>
      <w:divBdr>
        <w:top w:val="none" w:sz="0" w:space="0" w:color="auto"/>
        <w:left w:val="none" w:sz="0" w:space="0" w:color="auto"/>
        <w:bottom w:val="none" w:sz="0" w:space="0" w:color="auto"/>
        <w:right w:val="none" w:sz="0" w:space="0" w:color="auto"/>
      </w:divBdr>
    </w:div>
    <w:div w:id="1815295401">
      <w:bodyDiv w:val="1"/>
      <w:marLeft w:val="0"/>
      <w:marRight w:val="0"/>
      <w:marTop w:val="0"/>
      <w:marBottom w:val="0"/>
      <w:divBdr>
        <w:top w:val="none" w:sz="0" w:space="0" w:color="auto"/>
        <w:left w:val="none" w:sz="0" w:space="0" w:color="auto"/>
        <w:bottom w:val="none" w:sz="0" w:space="0" w:color="auto"/>
        <w:right w:val="none" w:sz="0" w:space="0" w:color="auto"/>
      </w:divBdr>
    </w:div>
    <w:div w:id="1816293655">
      <w:bodyDiv w:val="1"/>
      <w:marLeft w:val="0"/>
      <w:marRight w:val="0"/>
      <w:marTop w:val="0"/>
      <w:marBottom w:val="0"/>
      <w:divBdr>
        <w:top w:val="none" w:sz="0" w:space="0" w:color="auto"/>
        <w:left w:val="none" w:sz="0" w:space="0" w:color="auto"/>
        <w:bottom w:val="none" w:sz="0" w:space="0" w:color="auto"/>
        <w:right w:val="none" w:sz="0" w:space="0" w:color="auto"/>
      </w:divBdr>
    </w:div>
    <w:div w:id="1816989801">
      <w:bodyDiv w:val="1"/>
      <w:marLeft w:val="0"/>
      <w:marRight w:val="0"/>
      <w:marTop w:val="0"/>
      <w:marBottom w:val="0"/>
      <w:divBdr>
        <w:top w:val="none" w:sz="0" w:space="0" w:color="auto"/>
        <w:left w:val="none" w:sz="0" w:space="0" w:color="auto"/>
        <w:bottom w:val="none" w:sz="0" w:space="0" w:color="auto"/>
        <w:right w:val="none" w:sz="0" w:space="0" w:color="auto"/>
      </w:divBdr>
    </w:div>
    <w:div w:id="1818103556">
      <w:bodyDiv w:val="1"/>
      <w:marLeft w:val="0"/>
      <w:marRight w:val="0"/>
      <w:marTop w:val="0"/>
      <w:marBottom w:val="0"/>
      <w:divBdr>
        <w:top w:val="none" w:sz="0" w:space="0" w:color="auto"/>
        <w:left w:val="none" w:sz="0" w:space="0" w:color="auto"/>
        <w:bottom w:val="none" w:sz="0" w:space="0" w:color="auto"/>
        <w:right w:val="none" w:sz="0" w:space="0" w:color="auto"/>
      </w:divBdr>
    </w:div>
    <w:div w:id="1818186509">
      <w:bodyDiv w:val="1"/>
      <w:marLeft w:val="0"/>
      <w:marRight w:val="0"/>
      <w:marTop w:val="0"/>
      <w:marBottom w:val="0"/>
      <w:divBdr>
        <w:top w:val="none" w:sz="0" w:space="0" w:color="auto"/>
        <w:left w:val="none" w:sz="0" w:space="0" w:color="auto"/>
        <w:bottom w:val="none" w:sz="0" w:space="0" w:color="auto"/>
        <w:right w:val="none" w:sz="0" w:space="0" w:color="auto"/>
      </w:divBdr>
    </w:div>
    <w:div w:id="1821195516">
      <w:bodyDiv w:val="1"/>
      <w:marLeft w:val="0"/>
      <w:marRight w:val="0"/>
      <w:marTop w:val="0"/>
      <w:marBottom w:val="0"/>
      <w:divBdr>
        <w:top w:val="none" w:sz="0" w:space="0" w:color="auto"/>
        <w:left w:val="none" w:sz="0" w:space="0" w:color="auto"/>
        <w:bottom w:val="none" w:sz="0" w:space="0" w:color="auto"/>
        <w:right w:val="none" w:sz="0" w:space="0" w:color="auto"/>
      </w:divBdr>
      <w:divsChild>
        <w:div w:id="1115096881">
          <w:marLeft w:val="480"/>
          <w:marRight w:val="0"/>
          <w:marTop w:val="0"/>
          <w:marBottom w:val="0"/>
          <w:divBdr>
            <w:top w:val="none" w:sz="0" w:space="0" w:color="auto"/>
            <w:left w:val="none" w:sz="0" w:space="0" w:color="auto"/>
            <w:bottom w:val="none" w:sz="0" w:space="0" w:color="auto"/>
            <w:right w:val="none" w:sz="0" w:space="0" w:color="auto"/>
          </w:divBdr>
        </w:div>
        <w:div w:id="1818304725">
          <w:marLeft w:val="480"/>
          <w:marRight w:val="0"/>
          <w:marTop w:val="0"/>
          <w:marBottom w:val="0"/>
          <w:divBdr>
            <w:top w:val="none" w:sz="0" w:space="0" w:color="auto"/>
            <w:left w:val="none" w:sz="0" w:space="0" w:color="auto"/>
            <w:bottom w:val="none" w:sz="0" w:space="0" w:color="auto"/>
            <w:right w:val="none" w:sz="0" w:space="0" w:color="auto"/>
          </w:divBdr>
        </w:div>
        <w:div w:id="378362418">
          <w:marLeft w:val="480"/>
          <w:marRight w:val="0"/>
          <w:marTop w:val="0"/>
          <w:marBottom w:val="0"/>
          <w:divBdr>
            <w:top w:val="none" w:sz="0" w:space="0" w:color="auto"/>
            <w:left w:val="none" w:sz="0" w:space="0" w:color="auto"/>
            <w:bottom w:val="none" w:sz="0" w:space="0" w:color="auto"/>
            <w:right w:val="none" w:sz="0" w:space="0" w:color="auto"/>
          </w:divBdr>
        </w:div>
        <w:div w:id="1485581507">
          <w:marLeft w:val="480"/>
          <w:marRight w:val="0"/>
          <w:marTop w:val="0"/>
          <w:marBottom w:val="0"/>
          <w:divBdr>
            <w:top w:val="none" w:sz="0" w:space="0" w:color="auto"/>
            <w:left w:val="none" w:sz="0" w:space="0" w:color="auto"/>
            <w:bottom w:val="none" w:sz="0" w:space="0" w:color="auto"/>
            <w:right w:val="none" w:sz="0" w:space="0" w:color="auto"/>
          </w:divBdr>
        </w:div>
        <w:div w:id="1438671102">
          <w:marLeft w:val="480"/>
          <w:marRight w:val="0"/>
          <w:marTop w:val="0"/>
          <w:marBottom w:val="0"/>
          <w:divBdr>
            <w:top w:val="none" w:sz="0" w:space="0" w:color="auto"/>
            <w:left w:val="none" w:sz="0" w:space="0" w:color="auto"/>
            <w:bottom w:val="none" w:sz="0" w:space="0" w:color="auto"/>
            <w:right w:val="none" w:sz="0" w:space="0" w:color="auto"/>
          </w:divBdr>
        </w:div>
        <w:div w:id="651132594">
          <w:marLeft w:val="480"/>
          <w:marRight w:val="0"/>
          <w:marTop w:val="0"/>
          <w:marBottom w:val="0"/>
          <w:divBdr>
            <w:top w:val="none" w:sz="0" w:space="0" w:color="auto"/>
            <w:left w:val="none" w:sz="0" w:space="0" w:color="auto"/>
            <w:bottom w:val="none" w:sz="0" w:space="0" w:color="auto"/>
            <w:right w:val="none" w:sz="0" w:space="0" w:color="auto"/>
          </w:divBdr>
        </w:div>
        <w:div w:id="242884670">
          <w:marLeft w:val="480"/>
          <w:marRight w:val="0"/>
          <w:marTop w:val="0"/>
          <w:marBottom w:val="0"/>
          <w:divBdr>
            <w:top w:val="none" w:sz="0" w:space="0" w:color="auto"/>
            <w:left w:val="none" w:sz="0" w:space="0" w:color="auto"/>
            <w:bottom w:val="none" w:sz="0" w:space="0" w:color="auto"/>
            <w:right w:val="none" w:sz="0" w:space="0" w:color="auto"/>
          </w:divBdr>
        </w:div>
        <w:div w:id="1787457437">
          <w:marLeft w:val="480"/>
          <w:marRight w:val="0"/>
          <w:marTop w:val="0"/>
          <w:marBottom w:val="0"/>
          <w:divBdr>
            <w:top w:val="none" w:sz="0" w:space="0" w:color="auto"/>
            <w:left w:val="none" w:sz="0" w:space="0" w:color="auto"/>
            <w:bottom w:val="none" w:sz="0" w:space="0" w:color="auto"/>
            <w:right w:val="none" w:sz="0" w:space="0" w:color="auto"/>
          </w:divBdr>
        </w:div>
        <w:div w:id="275336601">
          <w:marLeft w:val="480"/>
          <w:marRight w:val="0"/>
          <w:marTop w:val="0"/>
          <w:marBottom w:val="0"/>
          <w:divBdr>
            <w:top w:val="none" w:sz="0" w:space="0" w:color="auto"/>
            <w:left w:val="none" w:sz="0" w:space="0" w:color="auto"/>
            <w:bottom w:val="none" w:sz="0" w:space="0" w:color="auto"/>
            <w:right w:val="none" w:sz="0" w:space="0" w:color="auto"/>
          </w:divBdr>
        </w:div>
        <w:div w:id="299502375">
          <w:marLeft w:val="480"/>
          <w:marRight w:val="0"/>
          <w:marTop w:val="0"/>
          <w:marBottom w:val="0"/>
          <w:divBdr>
            <w:top w:val="none" w:sz="0" w:space="0" w:color="auto"/>
            <w:left w:val="none" w:sz="0" w:space="0" w:color="auto"/>
            <w:bottom w:val="none" w:sz="0" w:space="0" w:color="auto"/>
            <w:right w:val="none" w:sz="0" w:space="0" w:color="auto"/>
          </w:divBdr>
        </w:div>
        <w:div w:id="1806659501">
          <w:marLeft w:val="480"/>
          <w:marRight w:val="0"/>
          <w:marTop w:val="0"/>
          <w:marBottom w:val="0"/>
          <w:divBdr>
            <w:top w:val="none" w:sz="0" w:space="0" w:color="auto"/>
            <w:left w:val="none" w:sz="0" w:space="0" w:color="auto"/>
            <w:bottom w:val="none" w:sz="0" w:space="0" w:color="auto"/>
            <w:right w:val="none" w:sz="0" w:space="0" w:color="auto"/>
          </w:divBdr>
        </w:div>
        <w:div w:id="1445349443">
          <w:marLeft w:val="480"/>
          <w:marRight w:val="0"/>
          <w:marTop w:val="0"/>
          <w:marBottom w:val="0"/>
          <w:divBdr>
            <w:top w:val="none" w:sz="0" w:space="0" w:color="auto"/>
            <w:left w:val="none" w:sz="0" w:space="0" w:color="auto"/>
            <w:bottom w:val="none" w:sz="0" w:space="0" w:color="auto"/>
            <w:right w:val="none" w:sz="0" w:space="0" w:color="auto"/>
          </w:divBdr>
        </w:div>
        <w:div w:id="1080059464">
          <w:marLeft w:val="480"/>
          <w:marRight w:val="0"/>
          <w:marTop w:val="0"/>
          <w:marBottom w:val="0"/>
          <w:divBdr>
            <w:top w:val="none" w:sz="0" w:space="0" w:color="auto"/>
            <w:left w:val="none" w:sz="0" w:space="0" w:color="auto"/>
            <w:bottom w:val="none" w:sz="0" w:space="0" w:color="auto"/>
            <w:right w:val="none" w:sz="0" w:space="0" w:color="auto"/>
          </w:divBdr>
        </w:div>
        <w:div w:id="1893273991">
          <w:marLeft w:val="480"/>
          <w:marRight w:val="0"/>
          <w:marTop w:val="0"/>
          <w:marBottom w:val="0"/>
          <w:divBdr>
            <w:top w:val="none" w:sz="0" w:space="0" w:color="auto"/>
            <w:left w:val="none" w:sz="0" w:space="0" w:color="auto"/>
            <w:bottom w:val="none" w:sz="0" w:space="0" w:color="auto"/>
            <w:right w:val="none" w:sz="0" w:space="0" w:color="auto"/>
          </w:divBdr>
        </w:div>
        <w:div w:id="74859931">
          <w:marLeft w:val="480"/>
          <w:marRight w:val="0"/>
          <w:marTop w:val="0"/>
          <w:marBottom w:val="0"/>
          <w:divBdr>
            <w:top w:val="none" w:sz="0" w:space="0" w:color="auto"/>
            <w:left w:val="none" w:sz="0" w:space="0" w:color="auto"/>
            <w:bottom w:val="none" w:sz="0" w:space="0" w:color="auto"/>
            <w:right w:val="none" w:sz="0" w:space="0" w:color="auto"/>
          </w:divBdr>
        </w:div>
        <w:div w:id="1504011645">
          <w:marLeft w:val="480"/>
          <w:marRight w:val="0"/>
          <w:marTop w:val="0"/>
          <w:marBottom w:val="0"/>
          <w:divBdr>
            <w:top w:val="none" w:sz="0" w:space="0" w:color="auto"/>
            <w:left w:val="none" w:sz="0" w:space="0" w:color="auto"/>
            <w:bottom w:val="none" w:sz="0" w:space="0" w:color="auto"/>
            <w:right w:val="none" w:sz="0" w:space="0" w:color="auto"/>
          </w:divBdr>
        </w:div>
        <w:div w:id="318770910">
          <w:marLeft w:val="480"/>
          <w:marRight w:val="0"/>
          <w:marTop w:val="0"/>
          <w:marBottom w:val="0"/>
          <w:divBdr>
            <w:top w:val="none" w:sz="0" w:space="0" w:color="auto"/>
            <w:left w:val="none" w:sz="0" w:space="0" w:color="auto"/>
            <w:bottom w:val="none" w:sz="0" w:space="0" w:color="auto"/>
            <w:right w:val="none" w:sz="0" w:space="0" w:color="auto"/>
          </w:divBdr>
        </w:div>
        <w:div w:id="1618175227">
          <w:marLeft w:val="480"/>
          <w:marRight w:val="0"/>
          <w:marTop w:val="0"/>
          <w:marBottom w:val="0"/>
          <w:divBdr>
            <w:top w:val="none" w:sz="0" w:space="0" w:color="auto"/>
            <w:left w:val="none" w:sz="0" w:space="0" w:color="auto"/>
            <w:bottom w:val="none" w:sz="0" w:space="0" w:color="auto"/>
            <w:right w:val="none" w:sz="0" w:space="0" w:color="auto"/>
          </w:divBdr>
        </w:div>
        <w:div w:id="656306385">
          <w:marLeft w:val="480"/>
          <w:marRight w:val="0"/>
          <w:marTop w:val="0"/>
          <w:marBottom w:val="0"/>
          <w:divBdr>
            <w:top w:val="none" w:sz="0" w:space="0" w:color="auto"/>
            <w:left w:val="none" w:sz="0" w:space="0" w:color="auto"/>
            <w:bottom w:val="none" w:sz="0" w:space="0" w:color="auto"/>
            <w:right w:val="none" w:sz="0" w:space="0" w:color="auto"/>
          </w:divBdr>
        </w:div>
        <w:div w:id="1026297927">
          <w:marLeft w:val="480"/>
          <w:marRight w:val="0"/>
          <w:marTop w:val="0"/>
          <w:marBottom w:val="0"/>
          <w:divBdr>
            <w:top w:val="none" w:sz="0" w:space="0" w:color="auto"/>
            <w:left w:val="none" w:sz="0" w:space="0" w:color="auto"/>
            <w:bottom w:val="none" w:sz="0" w:space="0" w:color="auto"/>
            <w:right w:val="none" w:sz="0" w:space="0" w:color="auto"/>
          </w:divBdr>
        </w:div>
        <w:div w:id="158540125">
          <w:marLeft w:val="480"/>
          <w:marRight w:val="0"/>
          <w:marTop w:val="0"/>
          <w:marBottom w:val="0"/>
          <w:divBdr>
            <w:top w:val="none" w:sz="0" w:space="0" w:color="auto"/>
            <w:left w:val="none" w:sz="0" w:space="0" w:color="auto"/>
            <w:bottom w:val="none" w:sz="0" w:space="0" w:color="auto"/>
            <w:right w:val="none" w:sz="0" w:space="0" w:color="auto"/>
          </w:divBdr>
        </w:div>
        <w:div w:id="1853107578">
          <w:marLeft w:val="480"/>
          <w:marRight w:val="0"/>
          <w:marTop w:val="0"/>
          <w:marBottom w:val="0"/>
          <w:divBdr>
            <w:top w:val="none" w:sz="0" w:space="0" w:color="auto"/>
            <w:left w:val="none" w:sz="0" w:space="0" w:color="auto"/>
            <w:bottom w:val="none" w:sz="0" w:space="0" w:color="auto"/>
            <w:right w:val="none" w:sz="0" w:space="0" w:color="auto"/>
          </w:divBdr>
        </w:div>
        <w:div w:id="776755189">
          <w:marLeft w:val="480"/>
          <w:marRight w:val="0"/>
          <w:marTop w:val="0"/>
          <w:marBottom w:val="0"/>
          <w:divBdr>
            <w:top w:val="none" w:sz="0" w:space="0" w:color="auto"/>
            <w:left w:val="none" w:sz="0" w:space="0" w:color="auto"/>
            <w:bottom w:val="none" w:sz="0" w:space="0" w:color="auto"/>
            <w:right w:val="none" w:sz="0" w:space="0" w:color="auto"/>
          </w:divBdr>
        </w:div>
        <w:div w:id="27033064">
          <w:marLeft w:val="480"/>
          <w:marRight w:val="0"/>
          <w:marTop w:val="0"/>
          <w:marBottom w:val="0"/>
          <w:divBdr>
            <w:top w:val="none" w:sz="0" w:space="0" w:color="auto"/>
            <w:left w:val="none" w:sz="0" w:space="0" w:color="auto"/>
            <w:bottom w:val="none" w:sz="0" w:space="0" w:color="auto"/>
            <w:right w:val="none" w:sz="0" w:space="0" w:color="auto"/>
          </w:divBdr>
        </w:div>
        <w:div w:id="1376008721">
          <w:marLeft w:val="480"/>
          <w:marRight w:val="0"/>
          <w:marTop w:val="0"/>
          <w:marBottom w:val="0"/>
          <w:divBdr>
            <w:top w:val="none" w:sz="0" w:space="0" w:color="auto"/>
            <w:left w:val="none" w:sz="0" w:space="0" w:color="auto"/>
            <w:bottom w:val="none" w:sz="0" w:space="0" w:color="auto"/>
            <w:right w:val="none" w:sz="0" w:space="0" w:color="auto"/>
          </w:divBdr>
        </w:div>
        <w:div w:id="629363940">
          <w:marLeft w:val="480"/>
          <w:marRight w:val="0"/>
          <w:marTop w:val="0"/>
          <w:marBottom w:val="0"/>
          <w:divBdr>
            <w:top w:val="none" w:sz="0" w:space="0" w:color="auto"/>
            <w:left w:val="none" w:sz="0" w:space="0" w:color="auto"/>
            <w:bottom w:val="none" w:sz="0" w:space="0" w:color="auto"/>
            <w:right w:val="none" w:sz="0" w:space="0" w:color="auto"/>
          </w:divBdr>
        </w:div>
        <w:div w:id="1284727433">
          <w:marLeft w:val="480"/>
          <w:marRight w:val="0"/>
          <w:marTop w:val="0"/>
          <w:marBottom w:val="0"/>
          <w:divBdr>
            <w:top w:val="none" w:sz="0" w:space="0" w:color="auto"/>
            <w:left w:val="none" w:sz="0" w:space="0" w:color="auto"/>
            <w:bottom w:val="none" w:sz="0" w:space="0" w:color="auto"/>
            <w:right w:val="none" w:sz="0" w:space="0" w:color="auto"/>
          </w:divBdr>
        </w:div>
        <w:div w:id="973870333">
          <w:marLeft w:val="480"/>
          <w:marRight w:val="0"/>
          <w:marTop w:val="0"/>
          <w:marBottom w:val="0"/>
          <w:divBdr>
            <w:top w:val="none" w:sz="0" w:space="0" w:color="auto"/>
            <w:left w:val="none" w:sz="0" w:space="0" w:color="auto"/>
            <w:bottom w:val="none" w:sz="0" w:space="0" w:color="auto"/>
            <w:right w:val="none" w:sz="0" w:space="0" w:color="auto"/>
          </w:divBdr>
        </w:div>
        <w:div w:id="872573349">
          <w:marLeft w:val="480"/>
          <w:marRight w:val="0"/>
          <w:marTop w:val="0"/>
          <w:marBottom w:val="0"/>
          <w:divBdr>
            <w:top w:val="none" w:sz="0" w:space="0" w:color="auto"/>
            <w:left w:val="none" w:sz="0" w:space="0" w:color="auto"/>
            <w:bottom w:val="none" w:sz="0" w:space="0" w:color="auto"/>
            <w:right w:val="none" w:sz="0" w:space="0" w:color="auto"/>
          </w:divBdr>
        </w:div>
        <w:div w:id="1971355268">
          <w:marLeft w:val="480"/>
          <w:marRight w:val="0"/>
          <w:marTop w:val="0"/>
          <w:marBottom w:val="0"/>
          <w:divBdr>
            <w:top w:val="none" w:sz="0" w:space="0" w:color="auto"/>
            <w:left w:val="none" w:sz="0" w:space="0" w:color="auto"/>
            <w:bottom w:val="none" w:sz="0" w:space="0" w:color="auto"/>
            <w:right w:val="none" w:sz="0" w:space="0" w:color="auto"/>
          </w:divBdr>
        </w:div>
        <w:div w:id="877468127">
          <w:marLeft w:val="480"/>
          <w:marRight w:val="0"/>
          <w:marTop w:val="0"/>
          <w:marBottom w:val="0"/>
          <w:divBdr>
            <w:top w:val="none" w:sz="0" w:space="0" w:color="auto"/>
            <w:left w:val="none" w:sz="0" w:space="0" w:color="auto"/>
            <w:bottom w:val="none" w:sz="0" w:space="0" w:color="auto"/>
            <w:right w:val="none" w:sz="0" w:space="0" w:color="auto"/>
          </w:divBdr>
        </w:div>
        <w:div w:id="471214597">
          <w:marLeft w:val="480"/>
          <w:marRight w:val="0"/>
          <w:marTop w:val="0"/>
          <w:marBottom w:val="0"/>
          <w:divBdr>
            <w:top w:val="none" w:sz="0" w:space="0" w:color="auto"/>
            <w:left w:val="none" w:sz="0" w:space="0" w:color="auto"/>
            <w:bottom w:val="none" w:sz="0" w:space="0" w:color="auto"/>
            <w:right w:val="none" w:sz="0" w:space="0" w:color="auto"/>
          </w:divBdr>
        </w:div>
        <w:div w:id="640888745">
          <w:marLeft w:val="480"/>
          <w:marRight w:val="0"/>
          <w:marTop w:val="0"/>
          <w:marBottom w:val="0"/>
          <w:divBdr>
            <w:top w:val="none" w:sz="0" w:space="0" w:color="auto"/>
            <w:left w:val="none" w:sz="0" w:space="0" w:color="auto"/>
            <w:bottom w:val="none" w:sz="0" w:space="0" w:color="auto"/>
            <w:right w:val="none" w:sz="0" w:space="0" w:color="auto"/>
          </w:divBdr>
        </w:div>
        <w:div w:id="218366453">
          <w:marLeft w:val="480"/>
          <w:marRight w:val="0"/>
          <w:marTop w:val="0"/>
          <w:marBottom w:val="0"/>
          <w:divBdr>
            <w:top w:val="none" w:sz="0" w:space="0" w:color="auto"/>
            <w:left w:val="none" w:sz="0" w:space="0" w:color="auto"/>
            <w:bottom w:val="none" w:sz="0" w:space="0" w:color="auto"/>
            <w:right w:val="none" w:sz="0" w:space="0" w:color="auto"/>
          </w:divBdr>
        </w:div>
        <w:div w:id="576785548">
          <w:marLeft w:val="480"/>
          <w:marRight w:val="0"/>
          <w:marTop w:val="0"/>
          <w:marBottom w:val="0"/>
          <w:divBdr>
            <w:top w:val="none" w:sz="0" w:space="0" w:color="auto"/>
            <w:left w:val="none" w:sz="0" w:space="0" w:color="auto"/>
            <w:bottom w:val="none" w:sz="0" w:space="0" w:color="auto"/>
            <w:right w:val="none" w:sz="0" w:space="0" w:color="auto"/>
          </w:divBdr>
        </w:div>
        <w:div w:id="1879658647">
          <w:marLeft w:val="480"/>
          <w:marRight w:val="0"/>
          <w:marTop w:val="0"/>
          <w:marBottom w:val="0"/>
          <w:divBdr>
            <w:top w:val="none" w:sz="0" w:space="0" w:color="auto"/>
            <w:left w:val="none" w:sz="0" w:space="0" w:color="auto"/>
            <w:bottom w:val="none" w:sz="0" w:space="0" w:color="auto"/>
            <w:right w:val="none" w:sz="0" w:space="0" w:color="auto"/>
          </w:divBdr>
        </w:div>
        <w:div w:id="1658875082">
          <w:marLeft w:val="480"/>
          <w:marRight w:val="0"/>
          <w:marTop w:val="0"/>
          <w:marBottom w:val="0"/>
          <w:divBdr>
            <w:top w:val="none" w:sz="0" w:space="0" w:color="auto"/>
            <w:left w:val="none" w:sz="0" w:space="0" w:color="auto"/>
            <w:bottom w:val="none" w:sz="0" w:space="0" w:color="auto"/>
            <w:right w:val="none" w:sz="0" w:space="0" w:color="auto"/>
          </w:divBdr>
        </w:div>
        <w:div w:id="499128067">
          <w:marLeft w:val="480"/>
          <w:marRight w:val="0"/>
          <w:marTop w:val="0"/>
          <w:marBottom w:val="0"/>
          <w:divBdr>
            <w:top w:val="none" w:sz="0" w:space="0" w:color="auto"/>
            <w:left w:val="none" w:sz="0" w:space="0" w:color="auto"/>
            <w:bottom w:val="none" w:sz="0" w:space="0" w:color="auto"/>
            <w:right w:val="none" w:sz="0" w:space="0" w:color="auto"/>
          </w:divBdr>
        </w:div>
        <w:div w:id="1550721115">
          <w:marLeft w:val="480"/>
          <w:marRight w:val="0"/>
          <w:marTop w:val="0"/>
          <w:marBottom w:val="0"/>
          <w:divBdr>
            <w:top w:val="none" w:sz="0" w:space="0" w:color="auto"/>
            <w:left w:val="none" w:sz="0" w:space="0" w:color="auto"/>
            <w:bottom w:val="none" w:sz="0" w:space="0" w:color="auto"/>
            <w:right w:val="none" w:sz="0" w:space="0" w:color="auto"/>
          </w:divBdr>
        </w:div>
        <w:div w:id="1293436846">
          <w:marLeft w:val="480"/>
          <w:marRight w:val="0"/>
          <w:marTop w:val="0"/>
          <w:marBottom w:val="0"/>
          <w:divBdr>
            <w:top w:val="none" w:sz="0" w:space="0" w:color="auto"/>
            <w:left w:val="none" w:sz="0" w:space="0" w:color="auto"/>
            <w:bottom w:val="none" w:sz="0" w:space="0" w:color="auto"/>
            <w:right w:val="none" w:sz="0" w:space="0" w:color="auto"/>
          </w:divBdr>
        </w:div>
        <w:div w:id="184751141">
          <w:marLeft w:val="480"/>
          <w:marRight w:val="0"/>
          <w:marTop w:val="0"/>
          <w:marBottom w:val="0"/>
          <w:divBdr>
            <w:top w:val="none" w:sz="0" w:space="0" w:color="auto"/>
            <w:left w:val="none" w:sz="0" w:space="0" w:color="auto"/>
            <w:bottom w:val="none" w:sz="0" w:space="0" w:color="auto"/>
            <w:right w:val="none" w:sz="0" w:space="0" w:color="auto"/>
          </w:divBdr>
        </w:div>
        <w:div w:id="1625766141">
          <w:marLeft w:val="480"/>
          <w:marRight w:val="0"/>
          <w:marTop w:val="0"/>
          <w:marBottom w:val="0"/>
          <w:divBdr>
            <w:top w:val="none" w:sz="0" w:space="0" w:color="auto"/>
            <w:left w:val="none" w:sz="0" w:space="0" w:color="auto"/>
            <w:bottom w:val="none" w:sz="0" w:space="0" w:color="auto"/>
            <w:right w:val="none" w:sz="0" w:space="0" w:color="auto"/>
          </w:divBdr>
        </w:div>
        <w:div w:id="1312297104">
          <w:marLeft w:val="480"/>
          <w:marRight w:val="0"/>
          <w:marTop w:val="0"/>
          <w:marBottom w:val="0"/>
          <w:divBdr>
            <w:top w:val="none" w:sz="0" w:space="0" w:color="auto"/>
            <w:left w:val="none" w:sz="0" w:space="0" w:color="auto"/>
            <w:bottom w:val="none" w:sz="0" w:space="0" w:color="auto"/>
            <w:right w:val="none" w:sz="0" w:space="0" w:color="auto"/>
          </w:divBdr>
        </w:div>
        <w:div w:id="1964383916">
          <w:marLeft w:val="480"/>
          <w:marRight w:val="0"/>
          <w:marTop w:val="0"/>
          <w:marBottom w:val="0"/>
          <w:divBdr>
            <w:top w:val="none" w:sz="0" w:space="0" w:color="auto"/>
            <w:left w:val="none" w:sz="0" w:space="0" w:color="auto"/>
            <w:bottom w:val="none" w:sz="0" w:space="0" w:color="auto"/>
            <w:right w:val="none" w:sz="0" w:space="0" w:color="auto"/>
          </w:divBdr>
        </w:div>
        <w:div w:id="1118908399">
          <w:marLeft w:val="480"/>
          <w:marRight w:val="0"/>
          <w:marTop w:val="0"/>
          <w:marBottom w:val="0"/>
          <w:divBdr>
            <w:top w:val="none" w:sz="0" w:space="0" w:color="auto"/>
            <w:left w:val="none" w:sz="0" w:space="0" w:color="auto"/>
            <w:bottom w:val="none" w:sz="0" w:space="0" w:color="auto"/>
            <w:right w:val="none" w:sz="0" w:space="0" w:color="auto"/>
          </w:divBdr>
        </w:div>
        <w:div w:id="91173324">
          <w:marLeft w:val="480"/>
          <w:marRight w:val="0"/>
          <w:marTop w:val="0"/>
          <w:marBottom w:val="0"/>
          <w:divBdr>
            <w:top w:val="none" w:sz="0" w:space="0" w:color="auto"/>
            <w:left w:val="none" w:sz="0" w:space="0" w:color="auto"/>
            <w:bottom w:val="none" w:sz="0" w:space="0" w:color="auto"/>
            <w:right w:val="none" w:sz="0" w:space="0" w:color="auto"/>
          </w:divBdr>
        </w:div>
        <w:div w:id="2096439957">
          <w:marLeft w:val="480"/>
          <w:marRight w:val="0"/>
          <w:marTop w:val="0"/>
          <w:marBottom w:val="0"/>
          <w:divBdr>
            <w:top w:val="none" w:sz="0" w:space="0" w:color="auto"/>
            <w:left w:val="none" w:sz="0" w:space="0" w:color="auto"/>
            <w:bottom w:val="none" w:sz="0" w:space="0" w:color="auto"/>
            <w:right w:val="none" w:sz="0" w:space="0" w:color="auto"/>
          </w:divBdr>
        </w:div>
        <w:div w:id="884830032">
          <w:marLeft w:val="480"/>
          <w:marRight w:val="0"/>
          <w:marTop w:val="0"/>
          <w:marBottom w:val="0"/>
          <w:divBdr>
            <w:top w:val="none" w:sz="0" w:space="0" w:color="auto"/>
            <w:left w:val="none" w:sz="0" w:space="0" w:color="auto"/>
            <w:bottom w:val="none" w:sz="0" w:space="0" w:color="auto"/>
            <w:right w:val="none" w:sz="0" w:space="0" w:color="auto"/>
          </w:divBdr>
        </w:div>
        <w:div w:id="1742021383">
          <w:marLeft w:val="480"/>
          <w:marRight w:val="0"/>
          <w:marTop w:val="0"/>
          <w:marBottom w:val="0"/>
          <w:divBdr>
            <w:top w:val="none" w:sz="0" w:space="0" w:color="auto"/>
            <w:left w:val="none" w:sz="0" w:space="0" w:color="auto"/>
            <w:bottom w:val="none" w:sz="0" w:space="0" w:color="auto"/>
            <w:right w:val="none" w:sz="0" w:space="0" w:color="auto"/>
          </w:divBdr>
        </w:div>
        <w:div w:id="1244491261">
          <w:marLeft w:val="480"/>
          <w:marRight w:val="0"/>
          <w:marTop w:val="0"/>
          <w:marBottom w:val="0"/>
          <w:divBdr>
            <w:top w:val="none" w:sz="0" w:space="0" w:color="auto"/>
            <w:left w:val="none" w:sz="0" w:space="0" w:color="auto"/>
            <w:bottom w:val="none" w:sz="0" w:space="0" w:color="auto"/>
            <w:right w:val="none" w:sz="0" w:space="0" w:color="auto"/>
          </w:divBdr>
        </w:div>
        <w:div w:id="817499461">
          <w:marLeft w:val="480"/>
          <w:marRight w:val="0"/>
          <w:marTop w:val="0"/>
          <w:marBottom w:val="0"/>
          <w:divBdr>
            <w:top w:val="none" w:sz="0" w:space="0" w:color="auto"/>
            <w:left w:val="none" w:sz="0" w:space="0" w:color="auto"/>
            <w:bottom w:val="none" w:sz="0" w:space="0" w:color="auto"/>
            <w:right w:val="none" w:sz="0" w:space="0" w:color="auto"/>
          </w:divBdr>
        </w:div>
        <w:div w:id="400373474">
          <w:marLeft w:val="480"/>
          <w:marRight w:val="0"/>
          <w:marTop w:val="0"/>
          <w:marBottom w:val="0"/>
          <w:divBdr>
            <w:top w:val="none" w:sz="0" w:space="0" w:color="auto"/>
            <w:left w:val="none" w:sz="0" w:space="0" w:color="auto"/>
            <w:bottom w:val="none" w:sz="0" w:space="0" w:color="auto"/>
            <w:right w:val="none" w:sz="0" w:space="0" w:color="auto"/>
          </w:divBdr>
        </w:div>
        <w:div w:id="462114892">
          <w:marLeft w:val="480"/>
          <w:marRight w:val="0"/>
          <w:marTop w:val="0"/>
          <w:marBottom w:val="0"/>
          <w:divBdr>
            <w:top w:val="none" w:sz="0" w:space="0" w:color="auto"/>
            <w:left w:val="none" w:sz="0" w:space="0" w:color="auto"/>
            <w:bottom w:val="none" w:sz="0" w:space="0" w:color="auto"/>
            <w:right w:val="none" w:sz="0" w:space="0" w:color="auto"/>
          </w:divBdr>
        </w:div>
        <w:div w:id="355664626">
          <w:marLeft w:val="480"/>
          <w:marRight w:val="0"/>
          <w:marTop w:val="0"/>
          <w:marBottom w:val="0"/>
          <w:divBdr>
            <w:top w:val="none" w:sz="0" w:space="0" w:color="auto"/>
            <w:left w:val="none" w:sz="0" w:space="0" w:color="auto"/>
            <w:bottom w:val="none" w:sz="0" w:space="0" w:color="auto"/>
            <w:right w:val="none" w:sz="0" w:space="0" w:color="auto"/>
          </w:divBdr>
        </w:div>
        <w:div w:id="338701840">
          <w:marLeft w:val="480"/>
          <w:marRight w:val="0"/>
          <w:marTop w:val="0"/>
          <w:marBottom w:val="0"/>
          <w:divBdr>
            <w:top w:val="none" w:sz="0" w:space="0" w:color="auto"/>
            <w:left w:val="none" w:sz="0" w:space="0" w:color="auto"/>
            <w:bottom w:val="none" w:sz="0" w:space="0" w:color="auto"/>
            <w:right w:val="none" w:sz="0" w:space="0" w:color="auto"/>
          </w:divBdr>
        </w:div>
        <w:div w:id="952325720">
          <w:marLeft w:val="480"/>
          <w:marRight w:val="0"/>
          <w:marTop w:val="0"/>
          <w:marBottom w:val="0"/>
          <w:divBdr>
            <w:top w:val="none" w:sz="0" w:space="0" w:color="auto"/>
            <w:left w:val="none" w:sz="0" w:space="0" w:color="auto"/>
            <w:bottom w:val="none" w:sz="0" w:space="0" w:color="auto"/>
            <w:right w:val="none" w:sz="0" w:space="0" w:color="auto"/>
          </w:divBdr>
        </w:div>
        <w:div w:id="228031293">
          <w:marLeft w:val="480"/>
          <w:marRight w:val="0"/>
          <w:marTop w:val="0"/>
          <w:marBottom w:val="0"/>
          <w:divBdr>
            <w:top w:val="none" w:sz="0" w:space="0" w:color="auto"/>
            <w:left w:val="none" w:sz="0" w:space="0" w:color="auto"/>
            <w:bottom w:val="none" w:sz="0" w:space="0" w:color="auto"/>
            <w:right w:val="none" w:sz="0" w:space="0" w:color="auto"/>
          </w:divBdr>
        </w:div>
        <w:div w:id="289364099">
          <w:marLeft w:val="480"/>
          <w:marRight w:val="0"/>
          <w:marTop w:val="0"/>
          <w:marBottom w:val="0"/>
          <w:divBdr>
            <w:top w:val="none" w:sz="0" w:space="0" w:color="auto"/>
            <w:left w:val="none" w:sz="0" w:space="0" w:color="auto"/>
            <w:bottom w:val="none" w:sz="0" w:space="0" w:color="auto"/>
            <w:right w:val="none" w:sz="0" w:space="0" w:color="auto"/>
          </w:divBdr>
        </w:div>
        <w:div w:id="1198853400">
          <w:marLeft w:val="480"/>
          <w:marRight w:val="0"/>
          <w:marTop w:val="0"/>
          <w:marBottom w:val="0"/>
          <w:divBdr>
            <w:top w:val="none" w:sz="0" w:space="0" w:color="auto"/>
            <w:left w:val="none" w:sz="0" w:space="0" w:color="auto"/>
            <w:bottom w:val="none" w:sz="0" w:space="0" w:color="auto"/>
            <w:right w:val="none" w:sz="0" w:space="0" w:color="auto"/>
          </w:divBdr>
        </w:div>
      </w:divsChild>
    </w:div>
    <w:div w:id="1822499895">
      <w:bodyDiv w:val="1"/>
      <w:marLeft w:val="0"/>
      <w:marRight w:val="0"/>
      <w:marTop w:val="0"/>
      <w:marBottom w:val="0"/>
      <w:divBdr>
        <w:top w:val="none" w:sz="0" w:space="0" w:color="auto"/>
        <w:left w:val="none" w:sz="0" w:space="0" w:color="auto"/>
        <w:bottom w:val="none" w:sz="0" w:space="0" w:color="auto"/>
        <w:right w:val="none" w:sz="0" w:space="0" w:color="auto"/>
      </w:divBdr>
    </w:div>
    <w:div w:id="1824200126">
      <w:bodyDiv w:val="1"/>
      <w:marLeft w:val="0"/>
      <w:marRight w:val="0"/>
      <w:marTop w:val="0"/>
      <w:marBottom w:val="0"/>
      <w:divBdr>
        <w:top w:val="none" w:sz="0" w:space="0" w:color="auto"/>
        <w:left w:val="none" w:sz="0" w:space="0" w:color="auto"/>
        <w:bottom w:val="none" w:sz="0" w:space="0" w:color="auto"/>
        <w:right w:val="none" w:sz="0" w:space="0" w:color="auto"/>
      </w:divBdr>
    </w:div>
    <w:div w:id="1824465940">
      <w:bodyDiv w:val="1"/>
      <w:marLeft w:val="0"/>
      <w:marRight w:val="0"/>
      <w:marTop w:val="0"/>
      <w:marBottom w:val="0"/>
      <w:divBdr>
        <w:top w:val="none" w:sz="0" w:space="0" w:color="auto"/>
        <w:left w:val="none" w:sz="0" w:space="0" w:color="auto"/>
        <w:bottom w:val="none" w:sz="0" w:space="0" w:color="auto"/>
        <w:right w:val="none" w:sz="0" w:space="0" w:color="auto"/>
      </w:divBdr>
      <w:divsChild>
        <w:div w:id="1676029035">
          <w:marLeft w:val="480"/>
          <w:marRight w:val="0"/>
          <w:marTop w:val="0"/>
          <w:marBottom w:val="0"/>
          <w:divBdr>
            <w:top w:val="none" w:sz="0" w:space="0" w:color="auto"/>
            <w:left w:val="none" w:sz="0" w:space="0" w:color="auto"/>
            <w:bottom w:val="none" w:sz="0" w:space="0" w:color="auto"/>
            <w:right w:val="none" w:sz="0" w:space="0" w:color="auto"/>
          </w:divBdr>
        </w:div>
        <w:div w:id="135267658">
          <w:marLeft w:val="480"/>
          <w:marRight w:val="0"/>
          <w:marTop w:val="0"/>
          <w:marBottom w:val="0"/>
          <w:divBdr>
            <w:top w:val="none" w:sz="0" w:space="0" w:color="auto"/>
            <w:left w:val="none" w:sz="0" w:space="0" w:color="auto"/>
            <w:bottom w:val="none" w:sz="0" w:space="0" w:color="auto"/>
            <w:right w:val="none" w:sz="0" w:space="0" w:color="auto"/>
          </w:divBdr>
        </w:div>
        <w:div w:id="25642401">
          <w:marLeft w:val="480"/>
          <w:marRight w:val="0"/>
          <w:marTop w:val="0"/>
          <w:marBottom w:val="0"/>
          <w:divBdr>
            <w:top w:val="none" w:sz="0" w:space="0" w:color="auto"/>
            <w:left w:val="none" w:sz="0" w:space="0" w:color="auto"/>
            <w:bottom w:val="none" w:sz="0" w:space="0" w:color="auto"/>
            <w:right w:val="none" w:sz="0" w:space="0" w:color="auto"/>
          </w:divBdr>
        </w:div>
        <w:div w:id="1372417219">
          <w:marLeft w:val="480"/>
          <w:marRight w:val="0"/>
          <w:marTop w:val="0"/>
          <w:marBottom w:val="0"/>
          <w:divBdr>
            <w:top w:val="none" w:sz="0" w:space="0" w:color="auto"/>
            <w:left w:val="none" w:sz="0" w:space="0" w:color="auto"/>
            <w:bottom w:val="none" w:sz="0" w:space="0" w:color="auto"/>
            <w:right w:val="none" w:sz="0" w:space="0" w:color="auto"/>
          </w:divBdr>
        </w:div>
        <w:div w:id="589393471">
          <w:marLeft w:val="480"/>
          <w:marRight w:val="0"/>
          <w:marTop w:val="0"/>
          <w:marBottom w:val="0"/>
          <w:divBdr>
            <w:top w:val="none" w:sz="0" w:space="0" w:color="auto"/>
            <w:left w:val="none" w:sz="0" w:space="0" w:color="auto"/>
            <w:bottom w:val="none" w:sz="0" w:space="0" w:color="auto"/>
            <w:right w:val="none" w:sz="0" w:space="0" w:color="auto"/>
          </w:divBdr>
        </w:div>
        <w:div w:id="72431444">
          <w:marLeft w:val="480"/>
          <w:marRight w:val="0"/>
          <w:marTop w:val="0"/>
          <w:marBottom w:val="0"/>
          <w:divBdr>
            <w:top w:val="none" w:sz="0" w:space="0" w:color="auto"/>
            <w:left w:val="none" w:sz="0" w:space="0" w:color="auto"/>
            <w:bottom w:val="none" w:sz="0" w:space="0" w:color="auto"/>
            <w:right w:val="none" w:sz="0" w:space="0" w:color="auto"/>
          </w:divBdr>
        </w:div>
        <w:div w:id="676270455">
          <w:marLeft w:val="480"/>
          <w:marRight w:val="0"/>
          <w:marTop w:val="0"/>
          <w:marBottom w:val="0"/>
          <w:divBdr>
            <w:top w:val="none" w:sz="0" w:space="0" w:color="auto"/>
            <w:left w:val="none" w:sz="0" w:space="0" w:color="auto"/>
            <w:bottom w:val="none" w:sz="0" w:space="0" w:color="auto"/>
            <w:right w:val="none" w:sz="0" w:space="0" w:color="auto"/>
          </w:divBdr>
        </w:div>
        <w:div w:id="494994887">
          <w:marLeft w:val="480"/>
          <w:marRight w:val="0"/>
          <w:marTop w:val="0"/>
          <w:marBottom w:val="0"/>
          <w:divBdr>
            <w:top w:val="none" w:sz="0" w:space="0" w:color="auto"/>
            <w:left w:val="none" w:sz="0" w:space="0" w:color="auto"/>
            <w:bottom w:val="none" w:sz="0" w:space="0" w:color="auto"/>
            <w:right w:val="none" w:sz="0" w:space="0" w:color="auto"/>
          </w:divBdr>
        </w:div>
        <w:div w:id="741830880">
          <w:marLeft w:val="480"/>
          <w:marRight w:val="0"/>
          <w:marTop w:val="0"/>
          <w:marBottom w:val="0"/>
          <w:divBdr>
            <w:top w:val="none" w:sz="0" w:space="0" w:color="auto"/>
            <w:left w:val="none" w:sz="0" w:space="0" w:color="auto"/>
            <w:bottom w:val="none" w:sz="0" w:space="0" w:color="auto"/>
            <w:right w:val="none" w:sz="0" w:space="0" w:color="auto"/>
          </w:divBdr>
        </w:div>
        <w:div w:id="1762599429">
          <w:marLeft w:val="480"/>
          <w:marRight w:val="0"/>
          <w:marTop w:val="0"/>
          <w:marBottom w:val="0"/>
          <w:divBdr>
            <w:top w:val="none" w:sz="0" w:space="0" w:color="auto"/>
            <w:left w:val="none" w:sz="0" w:space="0" w:color="auto"/>
            <w:bottom w:val="none" w:sz="0" w:space="0" w:color="auto"/>
            <w:right w:val="none" w:sz="0" w:space="0" w:color="auto"/>
          </w:divBdr>
        </w:div>
        <w:div w:id="607591591">
          <w:marLeft w:val="480"/>
          <w:marRight w:val="0"/>
          <w:marTop w:val="0"/>
          <w:marBottom w:val="0"/>
          <w:divBdr>
            <w:top w:val="none" w:sz="0" w:space="0" w:color="auto"/>
            <w:left w:val="none" w:sz="0" w:space="0" w:color="auto"/>
            <w:bottom w:val="none" w:sz="0" w:space="0" w:color="auto"/>
            <w:right w:val="none" w:sz="0" w:space="0" w:color="auto"/>
          </w:divBdr>
        </w:div>
        <w:div w:id="990717627">
          <w:marLeft w:val="480"/>
          <w:marRight w:val="0"/>
          <w:marTop w:val="0"/>
          <w:marBottom w:val="0"/>
          <w:divBdr>
            <w:top w:val="none" w:sz="0" w:space="0" w:color="auto"/>
            <w:left w:val="none" w:sz="0" w:space="0" w:color="auto"/>
            <w:bottom w:val="none" w:sz="0" w:space="0" w:color="auto"/>
            <w:right w:val="none" w:sz="0" w:space="0" w:color="auto"/>
          </w:divBdr>
        </w:div>
        <w:div w:id="1946767540">
          <w:marLeft w:val="480"/>
          <w:marRight w:val="0"/>
          <w:marTop w:val="0"/>
          <w:marBottom w:val="0"/>
          <w:divBdr>
            <w:top w:val="none" w:sz="0" w:space="0" w:color="auto"/>
            <w:left w:val="none" w:sz="0" w:space="0" w:color="auto"/>
            <w:bottom w:val="none" w:sz="0" w:space="0" w:color="auto"/>
            <w:right w:val="none" w:sz="0" w:space="0" w:color="auto"/>
          </w:divBdr>
        </w:div>
        <w:div w:id="604457372">
          <w:marLeft w:val="480"/>
          <w:marRight w:val="0"/>
          <w:marTop w:val="0"/>
          <w:marBottom w:val="0"/>
          <w:divBdr>
            <w:top w:val="none" w:sz="0" w:space="0" w:color="auto"/>
            <w:left w:val="none" w:sz="0" w:space="0" w:color="auto"/>
            <w:bottom w:val="none" w:sz="0" w:space="0" w:color="auto"/>
            <w:right w:val="none" w:sz="0" w:space="0" w:color="auto"/>
          </w:divBdr>
        </w:div>
        <w:div w:id="132986207">
          <w:marLeft w:val="480"/>
          <w:marRight w:val="0"/>
          <w:marTop w:val="0"/>
          <w:marBottom w:val="0"/>
          <w:divBdr>
            <w:top w:val="none" w:sz="0" w:space="0" w:color="auto"/>
            <w:left w:val="none" w:sz="0" w:space="0" w:color="auto"/>
            <w:bottom w:val="none" w:sz="0" w:space="0" w:color="auto"/>
            <w:right w:val="none" w:sz="0" w:space="0" w:color="auto"/>
          </w:divBdr>
        </w:div>
        <w:div w:id="651834197">
          <w:marLeft w:val="480"/>
          <w:marRight w:val="0"/>
          <w:marTop w:val="0"/>
          <w:marBottom w:val="0"/>
          <w:divBdr>
            <w:top w:val="none" w:sz="0" w:space="0" w:color="auto"/>
            <w:left w:val="none" w:sz="0" w:space="0" w:color="auto"/>
            <w:bottom w:val="none" w:sz="0" w:space="0" w:color="auto"/>
            <w:right w:val="none" w:sz="0" w:space="0" w:color="auto"/>
          </w:divBdr>
        </w:div>
        <w:div w:id="1768573609">
          <w:marLeft w:val="480"/>
          <w:marRight w:val="0"/>
          <w:marTop w:val="0"/>
          <w:marBottom w:val="0"/>
          <w:divBdr>
            <w:top w:val="none" w:sz="0" w:space="0" w:color="auto"/>
            <w:left w:val="none" w:sz="0" w:space="0" w:color="auto"/>
            <w:bottom w:val="none" w:sz="0" w:space="0" w:color="auto"/>
            <w:right w:val="none" w:sz="0" w:space="0" w:color="auto"/>
          </w:divBdr>
        </w:div>
        <w:div w:id="1180509167">
          <w:marLeft w:val="480"/>
          <w:marRight w:val="0"/>
          <w:marTop w:val="0"/>
          <w:marBottom w:val="0"/>
          <w:divBdr>
            <w:top w:val="none" w:sz="0" w:space="0" w:color="auto"/>
            <w:left w:val="none" w:sz="0" w:space="0" w:color="auto"/>
            <w:bottom w:val="none" w:sz="0" w:space="0" w:color="auto"/>
            <w:right w:val="none" w:sz="0" w:space="0" w:color="auto"/>
          </w:divBdr>
        </w:div>
        <w:div w:id="403458151">
          <w:marLeft w:val="480"/>
          <w:marRight w:val="0"/>
          <w:marTop w:val="0"/>
          <w:marBottom w:val="0"/>
          <w:divBdr>
            <w:top w:val="none" w:sz="0" w:space="0" w:color="auto"/>
            <w:left w:val="none" w:sz="0" w:space="0" w:color="auto"/>
            <w:bottom w:val="none" w:sz="0" w:space="0" w:color="auto"/>
            <w:right w:val="none" w:sz="0" w:space="0" w:color="auto"/>
          </w:divBdr>
        </w:div>
        <w:div w:id="993146925">
          <w:marLeft w:val="480"/>
          <w:marRight w:val="0"/>
          <w:marTop w:val="0"/>
          <w:marBottom w:val="0"/>
          <w:divBdr>
            <w:top w:val="none" w:sz="0" w:space="0" w:color="auto"/>
            <w:left w:val="none" w:sz="0" w:space="0" w:color="auto"/>
            <w:bottom w:val="none" w:sz="0" w:space="0" w:color="auto"/>
            <w:right w:val="none" w:sz="0" w:space="0" w:color="auto"/>
          </w:divBdr>
        </w:div>
        <w:div w:id="1042092631">
          <w:marLeft w:val="480"/>
          <w:marRight w:val="0"/>
          <w:marTop w:val="0"/>
          <w:marBottom w:val="0"/>
          <w:divBdr>
            <w:top w:val="none" w:sz="0" w:space="0" w:color="auto"/>
            <w:left w:val="none" w:sz="0" w:space="0" w:color="auto"/>
            <w:bottom w:val="none" w:sz="0" w:space="0" w:color="auto"/>
            <w:right w:val="none" w:sz="0" w:space="0" w:color="auto"/>
          </w:divBdr>
        </w:div>
        <w:div w:id="708342645">
          <w:marLeft w:val="480"/>
          <w:marRight w:val="0"/>
          <w:marTop w:val="0"/>
          <w:marBottom w:val="0"/>
          <w:divBdr>
            <w:top w:val="none" w:sz="0" w:space="0" w:color="auto"/>
            <w:left w:val="none" w:sz="0" w:space="0" w:color="auto"/>
            <w:bottom w:val="none" w:sz="0" w:space="0" w:color="auto"/>
            <w:right w:val="none" w:sz="0" w:space="0" w:color="auto"/>
          </w:divBdr>
        </w:div>
        <w:div w:id="2007203446">
          <w:marLeft w:val="480"/>
          <w:marRight w:val="0"/>
          <w:marTop w:val="0"/>
          <w:marBottom w:val="0"/>
          <w:divBdr>
            <w:top w:val="none" w:sz="0" w:space="0" w:color="auto"/>
            <w:left w:val="none" w:sz="0" w:space="0" w:color="auto"/>
            <w:bottom w:val="none" w:sz="0" w:space="0" w:color="auto"/>
            <w:right w:val="none" w:sz="0" w:space="0" w:color="auto"/>
          </w:divBdr>
        </w:div>
        <w:div w:id="647780225">
          <w:marLeft w:val="480"/>
          <w:marRight w:val="0"/>
          <w:marTop w:val="0"/>
          <w:marBottom w:val="0"/>
          <w:divBdr>
            <w:top w:val="none" w:sz="0" w:space="0" w:color="auto"/>
            <w:left w:val="none" w:sz="0" w:space="0" w:color="auto"/>
            <w:bottom w:val="none" w:sz="0" w:space="0" w:color="auto"/>
            <w:right w:val="none" w:sz="0" w:space="0" w:color="auto"/>
          </w:divBdr>
        </w:div>
        <w:div w:id="2128694348">
          <w:marLeft w:val="480"/>
          <w:marRight w:val="0"/>
          <w:marTop w:val="0"/>
          <w:marBottom w:val="0"/>
          <w:divBdr>
            <w:top w:val="none" w:sz="0" w:space="0" w:color="auto"/>
            <w:left w:val="none" w:sz="0" w:space="0" w:color="auto"/>
            <w:bottom w:val="none" w:sz="0" w:space="0" w:color="auto"/>
            <w:right w:val="none" w:sz="0" w:space="0" w:color="auto"/>
          </w:divBdr>
        </w:div>
        <w:div w:id="583759068">
          <w:marLeft w:val="480"/>
          <w:marRight w:val="0"/>
          <w:marTop w:val="0"/>
          <w:marBottom w:val="0"/>
          <w:divBdr>
            <w:top w:val="none" w:sz="0" w:space="0" w:color="auto"/>
            <w:left w:val="none" w:sz="0" w:space="0" w:color="auto"/>
            <w:bottom w:val="none" w:sz="0" w:space="0" w:color="auto"/>
            <w:right w:val="none" w:sz="0" w:space="0" w:color="auto"/>
          </w:divBdr>
        </w:div>
        <w:div w:id="882332917">
          <w:marLeft w:val="480"/>
          <w:marRight w:val="0"/>
          <w:marTop w:val="0"/>
          <w:marBottom w:val="0"/>
          <w:divBdr>
            <w:top w:val="none" w:sz="0" w:space="0" w:color="auto"/>
            <w:left w:val="none" w:sz="0" w:space="0" w:color="auto"/>
            <w:bottom w:val="none" w:sz="0" w:space="0" w:color="auto"/>
            <w:right w:val="none" w:sz="0" w:space="0" w:color="auto"/>
          </w:divBdr>
        </w:div>
        <w:div w:id="1819220609">
          <w:marLeft w:val="480"/>
          <w:marRight w:val="0"/>
          <w:marTop w:val="0"/>
          <w:marBottom w:val="0"/>
          <w:divBdr>
            <w:top w:val="none" w:sz="0" w:space="0" w:color="auto"/>
            <w:left w:val="none" w:sz="0" w:space="0" w:color="auto"/>
            <w:bottom w:val="none" w:sz="0" w:space="0" w:color="auto"/>
            <w:right w:val="none" w:sz="0" w:space="0" w:color="auto"/>
          </w:divBdr>
        </w:div>
        <w:div w:id="1333948568">
          <w:marLeft w:val="480"/>
          <w:marRight w:val="0"/>
          <w:marTop w:val="0"/>
          <w:marBottom w:val="0"/>
          <w:divBdr>
            <w:top w:val="none" w:sz="0" w:space="0" w:color="auto"/>
            <w:left w:val="none" w:sz="0" w:space="0" w:color="auto"/>
            <w:bottom w:val="none" w:sz="0" w:space="0" w:color="auto"/>
            <w:right w:val="none" w:sz="0" w:space="0" w:color="auto"/>
          </w:divBdr>
        </w:div>
        <w:div w:id="296180996">
          <w:marLeft w:val="480"/>
          <w:marRight w:val="0"/>
          <w:marTop w:val="0"/>
          <w:marBottom w:val="0"/>
          <w:divBdr>
            <w:top w:val="none" w:sz="0" w:space="0" w:color="auto"/>
            <w:left w:val="none" w:sz="0" w:space="0" w:color="auto"/>
            <w:bottom w:val="none" w:sz="0" w:space="0" w:color="auto"/>
            <w:right w:val="none" w:sz="0" w:space="0" w:color="auto"/>
          </w:divBdr>
        </w:div>
        <w:div w:id="393895197">
          <w:marLeft w:val="480"/>
          <w:marRight w:val="0"/>
          <w:marTop w:val="0"/>
          <w:marBottom w:val="0"/>
          <w:divBdr>
            <w:top w:val="none" w:sz="0" w:space="0" w:color="auto"/>
            <w:left w:val="none" w:sz="0" w:space="0" w:color="auto"/>
            <w:bottom w:val="none" w:sz="0" w:space="0" w:color="auto"/>
            <w:right w:val="none" w:sz="0" w:space="0" w:color="auto"/>
          </w:divBdr>
        </w:div>
        <w:div w:id="1152792636">
          <w:marLeft w:val="480"/>
          <w:marRight w:val="0"/>
          <w:marTop w:val="0"/>
          <w:marBottom w:val="0"/>
          <w:divBdr>
            <w:top w:val="none" w:sz="0" w:space="0" w:color="auto"/>
            <w:left w:val="none" w:sz="0" w:space="0" w:color="auto"/>
            <w:bottom w:val="none" w:sz="0" w:space="0" w:color="auto"/>
            <w:right w:val="none" w:sz="0" w:space="0" w:color="auto"/>
          </w:divBdr>
        </w:div>
        <w:div w:id="1790203120">
          <w:marLeft w:val="480"/>
          <w:marRight w:val="0"/>
          <w:marTop w:val="0"/>
          <w:marBottom w:val="0"/>
          <w:divBdr>
            <w:top w:val="none" w:sz="0" w:space="0" w:color="auto"/>
            <w:left w:val="none" w:sz="0" w:space="0" w:color="auto"/>
            <w:bottom w:val="none" w:sz="0" w:space="0" w:color="auto"/>
            <w:right w:val="none" w:sz="0" w:space="0" w:color="auto"/>
          </w:divBdr>
        </w:div>
        <w:div w:id="641270993">
          <w:marLeft w:val="480"/>
          <w:marRight w:val="0"/>
          <w:marTop w:val="0"/>
          <w:marBottom w:val="0"/>
          <w:divBdr>
            <w:top w:val="none" w:sz="0" w:space="0" w:color="auto"/>
            <w:left w:val="none" w:sz="0" w:space="0" w:color="auto"/>
            <w:bottom w:val="none" w:sz="0" w:space="0" w:color="auto"/>
            <w:right w:val="none" w:sz="0" w:space="0" w:color="auto"/>
          </w:divBdr>
        </w:div>
        <w:div w:id="1271468494">
          <w:marLeft w:val="480"/>
          <w:marRight w:val="0"/>
          <w:marTop w:val="0"/>
          <w:marBottom w:val="0"/>
          <w:divBdr>
            <w:top w:val="none" w:sz="0" w:space="0" w:color="auto"/>
            <w:left w:val="none" w:sz="0" w:space="0" w:color="auto"/>
            <w:bottom w:val="none" w:sz="0" w:space="0" w:color="auto"/>
            <w:right w:val="none" w:sz="0" w:space="0" w:color="auto"/>
          </w:divBdr>
        </w:div>
        <w:div w:id="105196723">
          <w:marLeft w:val="480"/>
          <w:marRight w:val="0"/>
          <w:marTop w:val="0"/>
          <w:marBottom w:val="0"/>
          <w:divBdr>
            <w:top w:val="none" w:sz="0" w:space="0" w:color="auto"/>
            <w:left w:val="none" w:sz="0" w:space="0" w:color="auto"/>
            <w:bottom w:val="none" w:sz="0" w:space="0" w:color="auto"/>
            <w:right w:val="none" w:sz="0" w:space="0" w:color="auto"/>
          </w:divBdr>
        </w:div>
        <w:div w:id="1768499887">
          <w:marLeft w:val="480"/>
          <w:marRight w:val="0"/>
          <w:marTop w:val="0"/>
          <w:marBottom w:val="0"/>
          <w:divBdr>
            <w:top w:val="none" w:sz="0" w:space="0" w:color="auto"/>
            <w:left w:val="none" w:sz="0" w:space="0" w:color="auto"/>
            <w:bottom w:val="none" w:sz="0" w:space="0" w:color="auto"/>
            <w:right w:val="none" w:sz="0" w:space="0" w:color="auto"/>
          </w:divBdr>
        </w:div>
        <w:div w:id="567153965">
          <w:marLeft w:val="480"/>
          <w:marRight w:val="0"/>
          <w:marTop w:val="0"/>
          <w:marBottom w:val="0"/>
          <w:divBdr>
            <w:top w:val="none" w:sz="0" w:space="0" w:color="auto"/>
            <w:left w:val="none" w:sz="0" w:space="0" w:color="auto"/>
            <w:bottom w:val="none" w:sz="0" w:space="0" w:color="auto"/>
            <w:right w:val="none" w:sz="0" w:space="0" w:color="auto"/>
          </w:divBdr>
        </w:div>
        <w:div w:id="1941832486">
          <w:marLeft w:val="480"/>
          <w:marRight w:val="0"/>
          <w:marTop w:val="0"/>
          <w:marBottom w:val="0"/>
          <w:divBdr>
            <w:top w:val="none" w:sz="0" w:space="0" w:color="auto"/>
            <w:left w:val="none" w:sz="0" w:space="0" w:color="auto"/>
            <w:bottom w:val="none" w:sz="0" w:space="0" w:color="auto"/>
            <w:right w:val="none" w:sz="0" w:space="0" w:color="auto"/>
          </w:divBdr>
        </w:div>
        <w:div w:id="1051684789">
          <w:marLeft w:val="480"/>
          <w:marRight w:val="0"/>
          <w:marTop w:val="0"/>
          <w:marBottom w:val="0"/>
          <w:divBdr>
            <w:top w:val="none" w:sz="0" w:space="0" w:color="auto"/>
            <w:left w:val="none" w:sz="0" w:space="0" w:color="auto"/>
            <w:bottom w:val="none" w:sz="0" w:space="0" w:color="auto"/>
            <w:right w:val="none" w:sz="0" w:space="0" w:color="auto"/>
          </w:divBdr>
        </w:div>
        <w:div w:id="222452420">
          <w:marLeft w:val="480"/>
          <w:marRight w:val="0"/>
          <w:marTop w:val="0"/>
          <w:marBottom w:val="0"/>
          <w:divBdr>
            <w:top w:val="none" w:sz="0" w:space="0" w:color="auto"/>
            <w:left w:val="none" w:sz="0" w:space="0" w:color="auto"/>
            <w:bottom w:val="none" w:sz="0" w:space="0" w:color="auto"/>
            <w:right w:val="none" w:sz="0" w:space="0" w:color="auto"/>
          </w:divBdr>
        </w:div>
        <w:div w:id="623344993">
          <w:marLeft w:val="480"/>
          <w:marRight w:val="0"/>
          <w:marTop w:val="0"/>
          <w:marBottom w:val="0"/>
          <w:divBdr>
            <w:top w:val="none" w:sz="0" w:space="0" w:color="auto"/>
            <w:left w:val="none" w:sz="0" w:space="0" w:color="auto"/>
            <w:bottom w:val="none" w:sz="0" w:space="0" w:color="auto"/>
            <w:right w:val="none" w:sz="0" w:space="0" w:color="auto"/>
          </w:divBdr>
        </w:div>
        <w:div w:id="844201472">
          <w:marLeft w:val="480"/>
          <w:marRight w:val="0"/>
          <w:marTop w:val="0"/>
          <w:marBottom w:val="0"/>
          <w:divBdr>
            <w:top w:val="none" w:sz="0" w:space="0" w:color="auto"/>
            <w:left w:val="none" w:sz="0" w:space="0" w:color="auto"/>
            <w:bottom w:val="none" w:sz="0" w:space="0" w:color="auto"/>
            <w:right w:val="none" w:sz="0" w:space="0" w:color="auto"/>
          </w:divBdr>
        </w:div>
        <w:div w:id="1827625838">
          <w:marLeft w:val="480"/>
          <w:marRight w:val="0"/>
          <w:marTop w:val="0"/>
          <w:marBottom w:val="0"/>
          <w:divBdr>
            <w:top w:val="none" w:sz="0" w:space="0" w:color="auto"/>
            <w:left w:val="none" w:sz="0" w:space="0" w:color="auto"/>
            <w:bottom w:val="none" w:sz="0" w:space="0" w:color="auto"/>
            <w:right w:val="none" w:sz="0" w:space="0" w:color="auto"/>
          </w:divBdr>
        </w:div>
        <w:div w:id="599877022">
          <w:marLeft w:val="480"/>
          <w:marRight w:val="0"/>
          <w:marTop w:val="0"/>
          <w:marBottom w:val="0"/>
          <w:divBdr>
            <w:top w:val="none" w:sz="0" w:space="0" w:color="auto"/>
            <w:left w:val="none" w:sz="0" w:space="0" w:color="auto"/>
            <w:bottom w:val="none" w:sz="0" w:space="0" w:color="auto"/>
            <w:right w:val="none" w:sz="0" w:space="0" w:color="auto"/>
          </w:divBdr>
        </w:div>
        <w:div w:id="2013795806">
          <w:marLeft w:val="480"/>
          <w:marRight w:val="0"/>
          <w:marTop w:val="0"/>
          <w:marBottom w:val="0"/>
          <w:divBdr>
            <w:top w:val="none" w:sz="0" w:space="0" w:color="auto"/>
            <w:left w:val="none" w:sz="0" w:space="0" w:color="auto"/>
            <w:bottom w:val="none" w:sz="0" w:space="0" w:color="auto"/>
            <w:right w:val="none" w:sz="0" w:space="0" w:color="auto"/>
          </w:divBdr>
        </w:div>
        <w:div w:id="1672414120">
          <w:marLeft w:val="480"/>
          <w:marRight w:val="0"/>
          <w:marTop w:val="0"/>
          <w:marBottom w:val="0"/>
          <w:divBdr>
            <w:top w:val="none" w:sz="0" w:space="0" w:color="auto"/>
            <w:left w:val="none" w:sz="0" w:space="0" w:color="auto"/>
            <w:bottom w:val="none" w:sz="0" w:space="0" w:color="auto"/>
            <w:right w:val="none" w:sz="0" w:space="0" w:color="auto"/>
          </w:divBdr>
        </w:div>
        <w:div w:id="1456944359">
          <w:marLeft w:val="480"/>
          <w:marRight w:val="0"/>
          <w:marTop w:val="0"/>
          <w:marBottom w:val="0"/>
          <w:divBdr>
            <w:top w:val="none" w:sz="0" w:space="0" w:color="auto"/>
            <w:left w:val="none" w:sz="0" w:space="0" w:color="auto"/>
            <w:bottom w:val="none" w:sz="0" w:space="0" w:color="auto"/>
            <w:right w:val="none" w:sz="0" w:space="0" w:color="auto"/>
          </w:divBdr>
        </w:div>
        <w:div w:id="231627924">
          <w:marLeft w:val="480"/>
          <w:marRight w:val="0"/>
          <w:marTop w:val="0"/>
          <w:marBottom w:val="0"/>
          <w:divBdr>
            <w:top w:val="none" w:sz="0" w:space="0" w:color="auto"/>
            <w:left w:val="none" w:sz="0" w:space="0" w:color="auto"/>
            <w:bottom w:val="none" w:sz="0" w:space="0" w:color="auto"/>
            <w:right w:val="none" w:sz="0" w:space="0" w:color="auto"/>
          </w:divBdr>
        </w:div>
        <w:div w:id="1240601472">
          <w:marLeft w:val="480"/>
          <w:marRight w:val="0"/>
          <w:marTop w:val="0"/>
          <w:marBottom w:val="0"/>
          <w:divBdr>
            <w:top w:val="none" w:sz="0" w:space="0" w:color="auto"/>
            <w:left w:val="none" w:sz="0" w:space="0" w:color="auto"/>
            <w:bottom w:val="none" w:sz="0" w:space="0" w:color="auto"/>
            <w:right w:val="none" w:sz="0" w:space="0" w:color="auto"/>
          </w:divBdr>
        </w:div>
        <w:div w:id="695815900">
          <w:marLeft w:val="480"/>
          <w:marRight w:val="0"/>
          <w:marTop w:val="0"/>
          <w:marBottom w:val="0"/>
          <w:divBdr>
            <w:top w:val="none" w:sz="0" w:space="0" w:color="auto"/>
            <w:left w:val="none" w:sz="0" w:space="0" w:color="auto"/>
            <w:bottom w:val="none" w:sz="0" w:space="0" w:color="auto"/>
            <w:right w:val="none" w:sz="0" w:space="0" w:color="auto"/>
          </w:divBdr>
        </w:div>
      </w:divsChild>
    </w:div>
    <w:div w:id="1825465151">
      <w:bodyDiv w:val="1"/>
      <w:marLeft w:val="0"/>
      <w:marRight w:val="0"/>
      <w:marTop w:val="0"/>
      <w:marBottom w:val="0"/>
      <w:divBdr>
        <w:top w:val="none" w:sz="0" w:space="0" w:color="auto"/>
        <w:left w:val="none" w:sz="0" w:space="0" w:color="auto"/>
        <w:bottom w:val="none" w:sz="0" w:space="0" w:color="auto"/>
        <w:right w:val="none" w:sz="0" w:space="0" w:color="auto"/>
      </w:divBdr>
    </w:div>
    <w:div w:id="1825900387">
      <w:bodyDiv w:val="1"/>
      <w:marLeft w:val="0"/>
      <w:marRight w:val="0"/>
      <w:marTop w:val="0"/>
      <w:marBottom w:val="0"/>
      <w:divBdr>
        <w:top w:val="none" w:sz="0" w:space="0" w:color="auto"/>
        <w:left w:val="none" w:sz="0" w:space="0" w:color="auto"/>
        <w:bottom w:val="none" w:sz="0" w:space="0" w:color="auto"/>
        <w:right w:val="none" w:sz="0" w:space="0" w:color="auto"/>
      </w:divBdr>
    </w:div>
    <w:div w:id="1826775951">
      <w:bodyDiv w:val="1"/>
      <w:marLeft w:val="0"/>
      <w:marRight w:val="0"/>
      <w:marTop w:val="0"/>
      <w:marBottom w:val="0"/>
      <w:divBdr>
        <w:top w:val="none" w:sz="0" w:space="0" w:color="auto"/>
        <w:left w:val="none" w:sz="0" w:space="0" w:color="auto"/>
        <w:bottom w:val="none" w:sz="0" w:space="0" w:color="auto"/>
        <w:right w:val="none" w:sz="0" w:space="0" w:color="auto"/>
      </w:divBdr>
    </w:div>
    <w:div w:id="1827042951">
      <w:bodyDiv w:val="1"/>
      <w:marLeft w:val="0"/>
      <w:marRight w:val="0"/>
      <w:marTop w:val="0"/>
      <w:marBottom w:val="0"/>
      <w:divBdr>
        <w:top w:val="none" w:sz="0" w:space="0" w:color="auto"/>
        <w:left w:val="none" w:sz="0" w:space="0" w:color="auto"/>
        <w:bottom w:val="none" w:sz="0" w:space="0" w:color="auto"/>
        <w:right w:val="none" w:sz="0" w:space="0" w:color="auto"/>
      </w:divBdr>
    </w:div>
    <w:div w:id="1827671881">
      <w:bodyDiv w:val="1"/>
      <w:marLeft w:val="0"/>
      <w:marRight w:val="0"/>
      <w:marTop w:val="0"/>
      <w:marBottom w:val="0"/>
      <w:divBdr>
        <w:top w:val="none" w:sz="0" w:space="0" w:color="auto"/>
        <w:left w:val="none" w:sz="0" w:space="0" w:color="auto"/>
        <w:bottom w:val="none" w:sz="0" w:space="0" w:color="auto"/>
        <w:right w:val="none" w:sz="0" w:space="0" w:color="auto"/>
      </w:divBdr>
    </w:div>
    <w:div w:id="1828130898">
      <w:bodyDiv w:val="1"/>
      <w:marLeft w:val="0"/>
      <w:marRight w:val="0"/>
      <w:marTop w:val="0"/>
      <w:marBottom w:val="0"/>
      <w:divBdr>
        <w:top w:val="none" w:sz="0" w:space="0" w:color="auto"/>
        <w:left w:val="none" w:sz="0" w:space="0" w:color="auto"/>
        <w:bottom w:val="none" w:sz="0" w:space="0" w:color="auto"/>
        <w:right w:val="none" w:sz="0" w:space="0" w:color="auto"/>
      </w:divBdr>
    </w:div>
    <w:div w:id="1829662344">
      <w:bodyDiv w:val="1"/>
      <w:marLeft w:val="0"/>
      <w:marRight w:val="0"/>
      <w:marTop w:val="0"/>
      <w:marBottom w:val="0"/>
      <w:divBdr>
        <w:top w:val="none" w:sz="0" w:space="0" w:color="auto"/>
        <w:left w:val="none" w:sz="0" w:space="0" w:color="auto"/>
        <w:bottom w:val="none" w:sz="0" w:space="0" w:color="auto"/>
        <w:right w:val="none" w:sz="0" w:space="0" w:color="auto"/>
      </w:divBdr>
    </w:div>
    <w:div w:id="1830560658">
      <w:bodyDiv w:val="1"/>
      <w:marLeft w:val="0"/>
      <w:marRight w:val="0"/>
      <w:marTop w:val="0"/>
      <w:marBottom w:val="0"/>
      <w:divBdr>
        <w:top w:val="none" w:sz="0" w:space="0" w:color="auto"/>
        <w:left w:val="none" w:sz="0" w:space="0" w:color="auto"/>
        <w:bottom w:val="none" w:sz="0" w:space="0" w:color="auto"/>
        <w:right w:val="none" w:sz="0" w:space="0" w:color="auto"/>
      </w:divBdr>
    </w:div>
    <w:div w:id="1831366944">
      <w:bodyDiv w:val="1"/>
      <w:marLeft w:val="0"/>
      <w:marRight w:val="0"/>
      <w:marTop w:val="0"/>
      <w:marBottom w:val="0"/>
      <w:divBdr>
        <w:top w:val="none" w:sz="0" w:space="0" w:color="auto"/>
        <w:left w:val="none" w:sz="0" w:space="0" w:color="auto"/>
        <w:bottom w:val="none" w:sz="0" w:space="0" w:color="auto"/>
        <w:right w:val="none" w:sz="0" w:space="0" w:color="auto"/>
      </w:divBdr>
    </w:div>
    <w:div w:id="1831480419">
      <w:bodyDiv w:val="1"/>
      <w:marLeft w:val="0"/>
      <w:marRight w:val="0"/>
      <w:marTop w:val="0"/>
      <w:marBottom w:val="0"/>
      <w:divBdr>
        <w:top w:val="none" w:sz="0" w:space="0" w:color="auto"/>
        <w:left w:val="none" w:sz="0" w:space="0" w:color="auto"/>
        <w:bottom w:val="none" w:sz="0" w:space="0" w:color="auto"/>
        <w:right w:val="none" w:sz="0" w:space="0" w:color="auto"/>
      </w:divBdr>
    </w:div>
    <w:div w:id="1833057688">
      <w:bodyDiv w:val="1"/>
      <w:marLeft w:val="0"/>
      <w:marRight w:val="0"/>
      <w:marTop w:val="0"/>
      <w:marBottom w:val="0"/>
      <w:divBdr>
        <w:top w:val="none" w:sz="0" w:space="0" w:color="auto"/>
        <w:left w:val="none" w:sz="0" w:space="0" w:color="auto"/>
        <w:bottom w:val="none" w:sz="0" w:space="0" w:color="auto"/>
        <w:right w:val="none" w:sz="0" w:space="0" w:color="auto"/>
      </w:divBdr>
    </w:div>
    <w:div w:id="1833833382">
      <w:bodyDiv w:val="1"/>
      <w:marLeft w:val="0"/>
      <w:marRight w:val="0"/>
      <w:marTop w:val="0"/>
      <w:marBottom w:val="0"/>
      <w:divBdr>
        <w:top w:val="none" w:sz="0" w:space="0" w:color="auto"/>
        <w:left w:val="none" w:sz="0" w:space="0" w:color="auto"/>
        <w:bottom w:val="none" w:sz="0" w:space="0" w:color="auto"/>
        <w:right w:val="none" w:sz="0" w:space="0" w:color="auto"/>
      </w:divBdr>
    </w:div>
    <w:div w:id="1836604158">
      <w:bodyDiv w:val="1"/>
      <w:marLeft w:val="0"/>
      <w:marRight w:val="0"/>
      <w:marTop w:val="0"/>
      <w:marBottom w:val="0"/>
      <w:divBdr>
        <w:top w:val="none" w:sz="0" w:space="0" w:color="auto"/>
        <w:left w:val="none" w:sz="0" w:space="0" w:color="auto"/>
        <w:bottom w:val="none" w:sz="0" w:space="0" w:color="auto"/>
        <w:right w:val="none" w:sz="0" w:space="0" w:color="auto"/>
      </w:divBdr>
    </w:div>
    <w:div w:id="1836922359">
      <w:bodyDiv w:val="1"/>
      <w:marLeft w:val="0"/>
      <w:marRight w:val="0"/>
      <w:marTop w:val="0"/>
      <w:marBottom w:val="0"/>
      <w:divBdr>
        <w:top w:val="none" w:sz="0" w:space="0" w:color="auto"/>
        <w:left w:val="none" w:sz="0" w:space="0" w:color="auto"/>
        <w:bottom w:val="none" w:sz="0" w:space="0" w:color="auto"/>
        <w:right w:val="none" w:sz="0" w:space="0" w:color="auto"/>
      </w:divBdr>
    </w:div>
    <w:div w:id="1838032805">
      <w:bodyDiv w:val="1"/>
      <w:marLeft w:val="0"/>
      <w:marRight w:val="0"/>
      <w:marTop w:val="0"/>
      <w:marBottom w:val="0"/>
      <w:divBdr>
        <w:top w:val="none" w:sz="0" w:space="0" w:color="auto"/>
        <w:left w:val="none" w:sz="0" w:space="0" w:color="auto"/>
        <w:bottom w:val="none" w:sz="0" w:space="0" w:color="auto"/>
        <w:right w:val="none" w:sz="0" w:space="0" w:color="auto"/>
      </w:divBdr>
    </w:div>
    <w:div w:id="1838301735">
      <w:bodyDiv w:val="1"/>
      <w:marLeft w:val="0"/>
      <w:marRight w:val="0"/>
      <w:marTop w:val="0"/>
      <w:marBottom w:val="0"/>
      <w:divBdr>
        <w:top w:val="none" w:sz="0" w:space="0" w:color="auto"/>
        <w:left w:val="none" w:sz="0" w:space="0" w:color="auto"/>
        <w:bottom w:val="none" w:sz="0" w:space="0" w:color="auto"/>
        <w:right w:val="none" w:sz="0" w:space="0" w:color="auto"/>
      </w:divBdr>
    </w:div>
    <w:div w:id="1839878769">
      <w:bodyDiv w:val="1"/>
      <w:marLeft w:val="0"/>
      <w:marRight w:val="0"/>
      <w:marTop w:val="0"/>
      <w:marBottom w:val="0"/>
      <w:divBdr>
        <w:top w:val="none" w:sz="0" w:space="0" w:color="auto"/>
        <w:left w:val="none" w:sz="0" w:space="0" w:color="auto"/>
        <w:bottom w:val="none" w:sz="0" w:space="0" w:color="auto"/>
        <w:right w:val="none" w:sz="0" w:space="0" w:color="auto"/>
      </w:divBdr>
    </w:div>
    <w:div w:id="1839879041">
      <w:bodyDiv w:val="1"/>
      <w:marLeft w:val="0"/>
      <w:marRight w:val="0"/>
      <w:marTop w:val="0"/>
      <w:marBottom w:val="0"/>
      <w:divBdr>
        <w:top w:val="none" w:sz="0" w:space="0" w:color="auto"/>
        <w:left w:val="none" w:sz="0" w:space="0" w:color="auto"/>
        <w:bottom w:val="none" w:sz="0" w:space="0" w:color="auto"/>
        <w:right w:val="none" w:sz="0" w:space="0" w:color="auto"/>
      </w:divBdr>
    </w:div>
    <w:div w:id="1840002836">
      <w:bodyDiv w:val="1"/>
      <w:marLeft w:val="0"/>
      <w:marRight w:val="0"/>
      <w:marTop w:val="0"/>
      <w:marBottom w:val="0"/>
      <w:divBdr>
        <w:top w:val="none" w:sz="0" w:space="0" w:color="auto"/>
        <w:left w:val="none" w:sz="0" w:space="0" w:color="auto"/>
        <w:bottom w:val="none" w:sz="0" w:space="0" w:color="auto"/>
        <w:right w:val="none" w:sz="0" w:space="0" w:color="auto"/>
      </w:divBdr>
    </w:div>
    <w:div w:id="1840195706">
      <w:bodyDiv w:val="1"/>
      <w:marLeft w:val="0"/>
      <w:marRight w:val="0"/>
      <w:marTop w:val="0"/>
      <w:marBottom w:val="0"/>
      <w:divBdr>
        <w:top w:val="none" w:sz="0" w:space="0" w:color="auto"/>
        <w:left w:val="none" w:sz="0" w:space="0" w:color="auto"/>
        <w:bottom w:val="none" w:sz="0" w:space="0" w:color="auto"/>
        <w:right w:val="none" w:sz="0" w:space="0" w:color="auto"/>
      </w:divBdr>
    </w:div>
    <w:div w:id="1840999937">
      <w:bodyDiv w:val="1"/>
      <w:marLeft w:val="0"/>
      <w:marRight w:val="0"/>
      <w:marTop w:val="0"/>
      <w:marBottom w:val="0"/>
      <w:divBdr>
        <w:top w:val="none" w:sz="0" w:space="0" w:color="auto"/>
        <w:left w:val="none" w:sz="0" w:space="0" w:color="auto"/>
        <w:bottom w:val="none" w:sz="0" w:space="0" w:color="auto"/>
        <w:right w:val="none" w:sz="0" w:space="0" w:color="auto"/>
      </w:divBdr>
    </w:div>
    <w:div w:id="1842237482">
      <w:bodyDiv w:val="1"/>
      <w:marLeft w:val="0"/>
      <w:marRight w:val="0"/>
      <w:marTop w:val="0"/>
      <w:marBottom w:val="0"/>
      <w:divBdr>
        <w:top w:val="none" w:sz="0" w:space="0" w:color="auto"/>
        <w:left w:val="none" w:sz="0" w:space="0" w:color="auto"/>
        <w:bottom w:val="none" w:sz="0" w:space="0" w:color="auto"/>
        <w:right w:val="none" w:sz="0" w:space="0" w:color="auto"/>
      </w:divBdr>
    </w:div>
    <w:div w:id="1845972035">
      <w:bodyDiv w:val="1"/>
      <w:marLeft w:val="0"/>
      <w:marRight w:val="0"/>
      <w:marTop w:val="0"/>
      <w:marBottom w:val="0"/>
      <w:divBdr>
        <w:top w:val="none" w:sz="0" w:space="0" w:color="auto"/>
        <w:left w:val="none" w:sz="0" w:space="0" w:color="auto"/>
        <w:bottom w:val="none" w:sz="0" w:space="0" w:color="auto"/>
        <w:right w:val="none" w:sz="0" w:space="0" w:color="auto"/>
      </w:divBdr>
    </w:div>
    <w:div w:id="1847163789">
      <w:bodyDiv w:val="1"/>
      <w:marLeft w:val="0"/>
      <w:marRight w:val="0"/>
      <w:marTop w:val="0"/>
      <w:marBottom w:val="0"/>
      <w:divBdr>
        <w:top w:val="none" w:sz="0" w:space="0" w:color="auto"/>
        <w:left w:val="none" w:sz="0" w:space="0" w:color="auto"/>
        <w:bottom w:val="none" w:sz="0" w:space="0" w:color="auto"/>
        <w:right w:val="none" w:sz="0" w:space="0" w:color="auto"/>
      </w:divBdr>
    </w:div>
    <w:div w:id="1850101332">
      <w:bodyDiv w:val="1"/>
      <w:marLeft w:val="0"/>
      <w:marRight w:val="0"/>
      <w:marTop w:val="0"/>
      <w:marBottom w:val="0"/>
      <w:divBdr>
        <w:top w:val="none" w:sz="0" w:space="0" w:color="auto"/>
        <w:left w:val="none" w:sz="0" w:space="0" w:color="auto"/>
        <w:bottom w:val="none" w:sz="0" w:space="0" w:color="auto"/>
        <w:right w:val="none" w:sz="0" w:space="0" w:color="auto"/>
      </w:divBdr>
    </w:div>
    <w:div w:id="1850172087">
      <w:bodyDiv w:val="1"/>
      <w:marLeft w:val="0"/>
      <w:marRight w:val="0"/>
      <w:marTop w:val="0"/>
      <w:marBottom w:val="0"/>
      <w:divBdr>
        <w:top w:val="none" w:sz="0" w:space="0" w:color="auto"/>
        <w:left w:val="none" w:sz="0" w:space="0" w:color="auto"/>
        <w:bottom w:val="none" w:sz="0" w:space="0" w:color="auto"/>
        <w:right w:val="none" w:sz="0" w:space="0" w:color="auto"/>
      </w:divBdr>
    </w:div>
    <w:div w:id="1851330506">
      <w:bodyDiv w:val="1"/>
      <w:marLeft w:val="0"/>
      <w:marRight w:val="0"/>
      <w:marTop w:val="0"/>
      <w:marBottom w:val="0"/>
      <w:divBdr>
        <w:top w:val="none" w:sz="0" w:space="0" w:color="auto"/>
        <w:left w:val="none" w:sz="0" w:space="0" w:color="auto"/>
        <w:bottom w:val="none" w:sz="0" w:space="0" w:color="auto"/>
        <w:right w:val="none" w:sz="0" w:space="0" w:color="auto"/>
      </w:divBdr>
    </w:div>
    <w:div w:id="1851411182">
      <w:bodyDiv w:val="1"/>
      <w:marLeft w:val="0"/>
      <w:marRight w:val="0"/>
      <w:marTop w:val="0"/>
      <w:marBottom w:val="0"/>
      <w:divBdr>
        <w:top w:val="none" w:sz="0" w:space="0" w:color="auto"/>
        <w:left w:val="none" w:sz="0" w:space="0" w:color="auto"/>
        <w:bottom w:val="none" w:sz="0" w:space="0" w:color="auto"/>
        <w:right w:val="none" w:sz="0" w:space="0" w:color="auto"/>
      </w:divBdr>
    </w:div>
    <w:div w:id="1854371915">
      <w:bodyDiv w:val="1"/>
      <w:marLeft w:val="0"/>
      <w:marRight w:val="0"/>
      <w:marTop w:val="0"/>
      <w:marBottom w:val="0"/>
      <w:divBdr>
        <w:top w:val="none" w:sz="0" w:space="0" w:color="auto"/>
        <w:left w:val="none" w:sz="0" w:space="0" w:color="auto"/>
        <w:bottom w:val="none" w:sz="0" w:space="0" w:color="auto"/>
        <w:right w:val="none" w:sz="0" w:space="0" w:color="auto"/>
      </w:divBdr>
    </w:div>
    <w:div w:id="1856652936">
      <w:bodyDiv w:val="1"/>
      <w:marLeft w:val="0"/>
      <w:marRight w:val="0"/>
      <w:marTop w:val="0"/>
      <w:marBottom w:val="0"/>
      <w:divBdr>
        <w:top w:val="none" w:sz="0" w:space="0" w:color="auto"/>
        <w:left w:val="none" w:sz="0" w:space="0" w:color="auto"/>
        <w:bottom w:val="none" w:sz="0" w:space="0" w:color="auto"/>
        <w:right w:val="none" w:sz="0" w:space="0" w:color="auto"/>
      </w:divBdr>
    </w:div>
    <w:div w:id="1857032792">
      <w:bodyDiv w:val="1"/>
      <w:marLeft w:val="0"/>
      <w:marRight w:val="0"/>
      <w:marTop w:val="0"/>
      <w:marBottom w:val="0"/>
      <w:divBdr>
        <w:top w:val="none" w:sz="0" w:space="0" w:color="auto"/>
        <w:left w:val="none" w:sz="0" w:space="0" w:color="auto"/>
        <w:bottom w:val="none" w:sz="0" w:space="0" w:color="auto"/>
        <w:right w:val="none" w:sz="0" w:space="0" w:color="auto"/>
      </w:divBdr>
    </w:div>
    <w:div w:id="1857887066">
      <w:bodyDiv w:val="1"/>
      <w:marLeft w:val="0"/>
      <w:marRight w:val="0"/>
      <w:marTop w:val="0"/>
      <w:marBottom w:val="0"/>
      <w:divBdr>
        <w:top w:val="none" w:sz="0" w:space="0" w:color="auto"/>
        <w:left w:val="none" w:sz="0" w:space="0" w:color="auto"/>
        <w:bottom w:val="none" w:sz="0" w:space="0" w:color="auto"/>
        <w:right w:val="none" w:sz="0" w:space="0" w:color="auto"/>
      </w:divBdr>
    </w:div>
    <w:div w:id="1858274423">
      <w:bodyDiv w:val="1"/>
      <w:marLeft w:val="0"/>
      <w:marRight w:val="0"/>
      <w:marTop w:val="0"/>
      <w:marBottom w:val="0"/>
      <w:divBdr>
        <w:top w:val="none" w:sz="0" w:space="0" w:color="auto"/>
        <w:left w:val="none" w:sz="0" w:space="0" w:color="auto"/>
        <w:bottom w:val="none" w:sz="0" w:space="0" w:color="auto"/>
        <w:right w:val="none" w:sz="0" w:space="0" w:color="auto"/>
      </w:divBdr>
    </w:div>
    <w:div w:id="1858690244">
      <w:bodyDiv w:val="1"/>
      <w:marLeft w:val="0"/>
      <w:marRight w:val="0"/>
      <w:marTop w:val="0"/>
      <w:marBottom w:val="0"/>
      <w:divBdr>
        <w:top w:val="none" w:sz="0" w:space="0" w:color="auto"/>
        <w:left w:val="none" w:sz="0" w:space="0" w:color="auto"/>
        <w:bottom w:val="none" w:sz="0" w:space="0" w:color="auto"/>
        <w:right w:val="none" w:sz="0" w:space="0" w:color="auto"/>
      </w:divBdr>
    </w:div>
    <w:div w:id="1859193233">
      <w:bodyDiv w:val="1"/>
      <w:marLeft w:val="0"/>
      <w:marRight w:val="0"/>
      <w:marTop w:val="0"/>
      <w:marBottom w:val="0"/>
      <w:divBdr>
        <w:top w:val="none" w:sz="0" w:space="0" w:color="auto"/>
        <w:left w:val="none" w:sz="0" w:space="0" w:color="auto"/>
        <w:bottom w:val="none" w:sz="0" w:space="0" w:color="auto"/>
        <w:right w:val="none" w:sz="0" w:space="0" w:color="auto"/>
      </w:divBdr>
    </w:div>
    <w:div w:id="1860242240">
      <w:bodyDiv w:val="1"/>
      <w:marLeft w:val="0"/>
      <w:marRight w:val="0"/>
      <w:marTop w:val="0"/>
      <w:marBottom w:val="0"/>
      <w:divBdr>
        <w:top w:val="none" w:sz="0" w:space="0" w:color="auto"/>
        <w:left w:val="none" w:sz="0" w:space="0" w:color="auto"/>
        <w:bottom w:val="none" w:sz="0" w:space="0" w:color="auto"/>
        <w:right w:val="none" w:sz="0" w:space="0" w:color="auto"/>
      </w:divBdr>
      <w:divsChild>
        <w:div w:id="1251307410">
          <w:marLeft w:val="480"/>
          <w:marRight w:val="0"/>
          <w:marTop w:val="0"/>
          <w:marBottom w:val="0"/>
          <w:divBdr>
            <w:top w:val="none" w:sz="0" w:space="0" w:color="auto"/>
            <w:left w:val="none" w:sz="0" w:space="0" w:color="auto"/>
            <w:bottom w:val="none" w:sz="0" w:space="0" w:color="auto"/>
            <w:right w:val="none" w:sz="0" w:space="0" w:color="auto"/>
          </w:divBdr>
        </w:div>
        <w:div w:id="150409428">
          <w:marLeft w:val="480"/>
          <w:marRight w:val="0"/>
          <w:marTop w:val="0"/>
          <w:marBottom w:val="0"/>
          <w:divBdr>
            <w:top w:val="none" w:sz="0" w:space="0" w:color="auto"/>
            <w:left w:val="none" w:sz="0" w:space="0" w:color="auto"/>
            <w:bottom w:val="none" w:sz="0" w:space="0" w:color="auto"/>
            <w:right w:val="none" w:sz="0" w:space="0" w:color="auto"/>
          </w:divBdr>
        </w:div>
        <w:div w:id="252711862">
          <w:marLeft w:val="480"/>
          <w:marRight w:val="0"/>
          <w:marTop w:val="0"/>
          <w:marBottom w:val="0"/>
          <w:divBdr>
            <w:top w:val="none" w:sz="0" w:space="0" w:color="auto"/>
            <w:left w:val="none" w:sz="0" w:space="0" w:color="auto"/>
            <w:bottom w:val="none" w:sz="0" w:space="0" w:color="auto"/>
            <w:right w:val="none" w:sz="0" w:space="0" w:color="auto"/>
          </w:divBdr>
        </w:div>
        <w:div w:id="673339631">
          <w:marLeft w:val="480"/>
          <w:marRight w:val="0"/>
          <w:marTop w:val="0"/>
          <w:marBottom w:val="0"/>
          <w:divBdr>
            <w:top w:val="none" w:sz="0" w:space="0" w:color="auto"/>
            <w:left w:val="none" w:sz="0" w:space="0" w:color="auto"/>
            <w:bottom w:val="none" w:sz="0" w:space="0" w:color="auto"/>
            <w:right w:val="none" w:sz="0" w:space="0" w:color="auto"/>
          </w:divBdr>
        </w:div>
        <w:div w:id="423696569">
          <w:marLeft w:val="480"/>
          <w:marRight w:val="0"/>
          <w:marTop w:val="0"/>
          <w:marBottom w:val="0"/>
          <w:divBdr>
            <w:top w:val="none" w:sz="0" w:space="0" w:color="auto"/>
            <w:left w:val="none" w:sz="0" w:space="0" w:color="auto"/>
            <w:bottom w:val="none" w:sz="0" w:space="0" w:color="auto"/>
            <w:right w:val="none" w:sz="0" w:space="0" w:color="auto"/>
          </w:divBdr>
        </w:div>
        <w:div w:id="267540797">
          <w:marLeft w:val="480"/>
          <w:marRight w:val="0"/>
          <w:marTop w:val="0"/>
          <w:marBottom w:val="0"/>
          <w:divBdr>
            <w:top w:val="none" w:sz="0" w:space="0" w:color="auto"/>
            <w:left w:val="none" w:sz="0" w:space="0" w:color="auto"/>
            <w:bottom w:val="none" w:sz="0" w:space="0" w:color="auto"/>
            <w:right w:val="none" w:sz="0" w:space="0" w:color="auto"/>
          </w:divBdr>
        </w:div>
        <w:div w:id="1390306162">
          <w:marLeft w:val="480"/>
          <w:marRight w:val="0"/>
          <w:marTop w:val="0"/>
          <w:marBottom w:val="0"/>
          <w:divBdr>
            <w:top w:val="none" w:sz="0" w:space="0" w:color="auto"/>
            <w:left w:val="none" w:sz="0" w:space="0" w:color="auto"/>
            <w:bottom w:val="none" w:sz="0" w:space="0" w:color="auto"/>
            <w:right w:val="none" w:sz="0" w:space="0" w:color="auto"/>
          </w:divBdr>
        </w:div>
        <w:div w:id="1203010832">
          <w:marLeft w:val="480"/>
          <w:marRight w:val="0"/>
          <w:marTop w:val="0"/>
          <w:marBottom w:val="0"/>
          <w:divBdr>
            <w:top w:val="none" w:sz="0" w:space="0" w:color="auto"/>
            <w:left w:val="none" w:sz="0" w:space="0" w:color="auto"/>
            <w:bottom w:val="none" w:sz="0" w:space="0" w:color="auto"/>
            <w:right w:val="none" w:sz="0" w:space="0" w:color="auto"/>
          </w:divBdr>
        </w:div>
        <w:div w:id="1222864777">
          <w:marLeft w:val="480"/>
          <w:marRight w:val="0"/>
          <w:marTop w:val="0"/>
          <w:marBottom w:val="0"/>
          <w:divBdr>
            <w:top w:val="none" w:sz="0" w:space="0" w:color="auto"/>
            <w:left w:val="none" w:sz="0" w:space="0" w:color="auto"/>
            <w:bottom w:val="none" w:sz="0" w:space="0" w:color="auto"/>
            <w:right w:val="none" w:sz="0" w:space="0" w:color="auto"/>
          </w:divBdr>
        </w:div>
        <w:div w:id="173228420">
          <w:marLeft w:val="480"/>
          <w:marRight w:val="0"/>
          <w:marTop w:val="0"/>
          <w:marBottom w:val="0"/>
          <w:divBdr>
            <w:top w:val="none" w:sz="0" w:space="0" w:color="auto"/>
            <w:left w:val="none" w:sz="0" w:space="0" w:color="auto"/>
            <w:bottom w:val="none" w:sz="0" w:space="0" w:color="auto"/>
            <w:right w:val="none" w:sz="0" w:space="0" w:color="auto"/>
          </w:divBdr>
        </w:div>
        <w:div w:id="1383485643">
          <w:marLeft w:val="480"/>
          <w:marRight w:val="0"/>
          <w:marTop w:val="0"/>
          <w:marBottom w:val="0"/>
          <w:divBdr>
            <w:top w:val="none" w:sz="0" w:space="0" w:color="auto"/>
            <w:left w:val="none" w:sz="0" w:space="0" w:color="auto"/>
            <w:bottom w:val="none" w:sz="0" w:space="0" w:color="auto"/>
            <w:right w:val="none" w:sz="0" w:space="0" w:color="auto"/>
          </w:divBdr>
        </w:div>
        <w:div w:id="1673069943">
          <w:marLeft w:val="480"/>
          <w:marRight w:val="0"/>
          <w:marTop w:val="0"/>
          <w:marBottom w:val="0"/>
          <w:divBdr>
            <w:top w:val="none" w:sz="0" w:space="0" w:color="auto"/>
            <w:left w:val="none" w:sz="0" w:space="0" w:color="auto"/>
            <w:bottom w:val="none" w:sz="0" w:space="0" w:color="auto"/>
            <w:right w:val="none" w:sz="0" w:space="0" w:color="auto"/>
          </w:divBdr>
        </w:div>
        <w:div w:id="1448767742">
          <w:marLeft w:val="480"/>
          <w:marRight w:val="0"/>
          <w:marTop w:val="0"/>
          <w:marBottom w:val="0"/>
          <w:divBdr>
            <w:top w:val="none" w:sz="0" w:space="0" w:color="auto"/>
            <w:left w:val="none" w:sz="0" w:space="0" w:color="auto"/>
            <w:bottom w:val="none" w:sz="0" w:space="0" w:color="auto"/>
            <w:right w:val="none" w:sz="0" w:space="0" w:color="auto"/>
          </w:divBdr>
        </w:div>
        <w:div w:id="143350795">
          <w:marLeft w:val="480"/>
          <w:marRight w:val="0"/>
          <w:marTop w:val="0"/>
          <w:marBottom w:val="0"/>
          <w:divBdr>
            <w:top w:val="none" w:sz="0" w:space="0" w:color="auto"/>
            <w:left w:val="none" w:sz="0" w:space="0" w:color="auto"/>
            <w:bottom w:val="none" w:sz="0" w:space="0" w:color="auto"/>
            <w:right w:val="none" w:sz="0" w:space="0" w:color="auto"/>
          </w:divBdr>
        </w:div>
        <w:div w:id="994333302">
          <w:marLeft w:val="480"/>
          <w:marRight w:val="0"/>
          <w:marTop w:val="0"/>
          <w:marBottom w:val="0"/>
          <w:divBdr>
            <w:top w:val="none" w:sz="0" w:space="0" w:color="auto"/>
            <w:left w:val="none" w:sz="0" w:space="0" w:color="auto"/>
            <w:bottom w:val="none" w:sz="0" w:space="0" w:color="auto"/>
            <w:right w:val="none" w:sz="0" w:space="0" w:color="auto"/>
          </w:divBdr>
        </w:div>
        <w:div w:id="1035346898">
          <w:marLeft w:val="480"/>
          <w:marRight w:val="0"/>
          <w:marTop w:val="0"/>
          <w:marBottom w:val="0"/>
          <w:divBdr>
            <w:top w:val="none" w:sz="0" w:space="0" w:color="auto"/>
            <w:left w:val="none" w:sz="0" w:space="0" w:color="auto"/>
            <w:bottom w:val="none" w:sz="0" w:space="0" w:color="auto"/>
            <w:right w:val="none" w:sz="0" w:space="0" w:color="auto"/>
          </w:divBdr>
        </w:div>
        <w:div w:id="1394355548">
          <w:marLeft w:val="480"/>
          <w:marRight w:val="0"/>
          <w:marTop w:val="0"/>
          <w:marBottom w:val="0"/>
          <w:divBdr>
            <w:top w:val="none" w:sz="0" w:space="0" w:color="auto"/>
            <w:left w:val="none" w:sz="0" w:space="0" w:color="auto"/>
            <w:bottom w:val="none" w:sz="0" w:space="0" w:color="auto"/>
            <w:right w:val="none" w:sz="0" w:space="0" w:color="auto"/>
          </w:divBdr>
        </w:div>
        <w:div w:id="1107769007">
          <w:marLeft w:val="480"/>
          <w:marRight w:val="0"/>
          <w:marTop w:val="0"/>
          <w:marBottom w:val="0"/>
          <w:divBdr>
            <w:top w:val="none" w:sz="0" w:space="0" w:color="auto"/>
            <w:left w:val="none" w:sz="0" w:space="0" w:color="auto"/>
            <w:bottom w:val="none" w:sz="0" w:space="0" w:color="auto"/>
            <w:right w:val="none" w:sz="0" w:space="0" w:color="auto"/>
          </w:divBdr>
        </w:div>
        <w:div w:id="797799855">
          <w:marLeft w:val="480"/>
          <w:marRight w:val="0"/>
          <w:marTop w:val="0"/>
          <w:marBottom w:val="0"/>
          <w:divBdr>
            <w:top w:val="none" w:sz="0" w:space="0" w:color="auto"/>
            <w:left w:val="none" w:sz="0" w:space="0" w:color="auto"/>
            <w:bottom w:val="none" w:sz="0" w:space="0" w:color="auto"/>
            <w:right w:val="none" w:sz="0" w:space="0" w:color="auto"/>
          </w:divBdr>
        </w:div>
        <w:div w:id="43216411">
          <w:marLeft w:val="480"/>
          <w:marRight w:val="0"/>
          <w:marTop w:val="0"/>
          <w:marBottom w:val="0"/>
          <w:divBdr>
            <w:top w:val="none" w:sz="0" w:space="0" w:color="auto"/>
            <w:left w:val="none" w:sz="0" w:space="0" w:color="auto"/>
            <w:bottom w:val="none" w:sz="0" w:space="0" w:color="auto"/>
            <w:right w:val="none" w:sz="0" w:space="0" w:color="auto"/>
          </w:divBdr>
        </w:div>
        <w:div w:id="947547249">
          <w:marLeft w:val="480"/>
          <w:marRight w:val="0"/>
          <w:marTop w:val="0"/>
          <w:marBottom w:val="0"/>
          <w:divBdr>
            <w:top w:val="none" w:sz="0" w:space="0" w:color="auto"/>
            <w:left w:val="none" w:sz="0" w:space="0" w:color="auto"/>
            <w:bottom w:val="none" w:sz="0" w:space="0" w:color="auto"/>
            <w:right w:val="none" w:sz="0" w:space="0" w:color="auto"/>
          </w:divBdr>
        </w:div>
        <w:div w:id="878666879">
          <w:marLeft w:val="480"/>
          <w:marRight w:val="0"/>
          <w:marTop w:val="0"/>
          <w:marBottom w:val="0"/>
          <w:divBdr>
            <w:top w:val="none" w:sz="0" w:space="0" w:color="auto"/>
            <w:left w:val="none" w:sz="0" w:space="0" w:color="auto"/>
            <w:bottom w:val="none" w:sz="0" w:space="0" w:color="auto"/>
            <w:right w:val="none" w:sz="0" w:space="0" w:color="auto"/>
          </w:divBdr>
        </w:div>
        <w:div w:id="1001543255">
          <w:marLeft w:val="480"/>
          <w:marRight w:val="0"/>
          <w:marTop w:val="0"/>
          <w:marBottom w:val="0"/>
          <w:divBdr>
            <w:top w:val="none" w:sz="0" w:space="0" w:color="auto"/>
            <w:left w:val="none" w:sz="0" w:space="0" w:color="auto"/>
            <w:bottom w:val="none" w:sz="0" w:space="0" w:color="auto"/>
            <w:right w:val="none" w:sz="0" w:space="0" w:color="auto"/>
          </w:divBdr>
        </w:div>
        <w:div w:id="33189913">
          <w:marLeft w:val="480"/>
          <w:marRight w:val="0"/>
          <w:marTop w:val="0"/>
          <w:marBottom w:val="0"/>
          <w:divBdr>
            <w:top w:val="none" w:sz="0" w:space="0" w:color="auto"/>
            <w:left w:val="none" w:sz="0" w:space="0" w:color="auto"/>
            <w:bottom w:val="none" w:sz="0" w:space="0" w:color="auto"/>
            <w:right w:val="none" w:sz="0" w:space="0" w:color="auto"/>
          </w:divBdr>
        </w:div>
        <w:div w:id="164826792">
          <w:marLeft w:val="480"/>
          <w:marRight w:val="0"/>
          <w:marTop w:val="0"/>
          <w:marBottom w:val="0"/>
          <w:divBdr>
            <w:top w:val="none" w:sz="0" w:space="0" w:color="auto"/>
            <w:left w:val="none" w:sz="0" w:space="0" w:color="auto"/>
            <w:bottom w:val="none" w:sz="0" w:space="0" w:color="auto"/>
            <w:right w:val="none" w:sz="0" w:space="0" w:color="auto"/>
          </w:divBdr>
        </w:div>
      </w:divsChild>
    </w:div>
    <w:div w:id="1862890923">
      <w:bodyDiv w:val="1"/>
      <w:marLeft w:val="0"/>
      <w:marRight w:val="0"/>
      <w:marTop w:val="0"/>
      <w:marBottom w:val="0"/>
      <w:divBdr>
        <w:top w:val="none" w:sz="0" w:space="0" w:color="auto"/>
        <w:left w:val="none" w:sz="0" w:space="0" w:color="auto"/>
        <w:bottom w:val="none" w:sz="0" w:space="0" w:color="auto"/>
        <w:right w:val="none" w:sz="0" w:space="0" w:color="auto"/>
      </w:divBdr>
    </w:div>
    <w:div w:id="1863125826">
      <w:bodyDiv w:val="1"/>
      <w:marLeft w:val="0"/>
      <w:marRight w:val="0"/>
      <w:marTop w:val="0"/>
      <w:marBottom w:val="0"/>
      <w:divBdr>
        <w:top w:val="none" w:sz="0" w:space="0" w:color="auto"/>
        <w:left w:val="none" w:sz="0" w:space="0" w:color="auto"/>
        <w:bottom w:val="none" w:sz="0" w:space="0" w:color="auto"/>
        <w:right w:val="none" w:sz="0" w:space="0" w:color="auto"/>
      </w:divBdr>
    </w:div>
    <w:div w:id="1863127937">
      <w:bodyDiv w:val="1"/>
      <w:marLeft w:val="0"/>
      <w:marRight w:val="0"/>
      <w:marTop w:val="0"/>
      <w:marBottom w:val="0"/>
      <w:divBdr>
        <w:top w:val="none" w:sz="0" w:space="0" w:color="auto"/>
        <w:left w:val="none" w:sz="0" w:space="0" w:color="auto"/>
        <w:bottom w:val="none" w:sz="0" w:space="0" w:color="auto"/>
        <w:right w:val="none" w:sz="0" w:space="0" w:color="auto"/>
      </w:divBdr>
    </w:div>
    <w:div w:id="1864660124">
      <w:bodyDiv w:val="1"/>
      <w:marLeft w:val="0"/>
      <w:marRight w:val="0"/>
      <w:marTop w:val="0"/>
      <w:marBottom w:val="0"/>
      <w:divBdr>
        <w:top w:val="none" w:sz="0" w:space="0" w:color="auto"/>
        <w:left w:val="none" w:sz="0" w:space="0" w:color="auto"/>
        <w:bottom w:val="none" w:sz="0" w:space="0" w:color="auto"/>
        <w:right w:val="none" w:sz="0" w:space="0" w:color="auto"/>
      </w:divBdr>
    </w:div>
    <w:div w:id="1864972191">
      <w:bodyDiv w:val="1"/>
      <w:marLeft w:val="0"/>
      <w:marRight w:val="0"/>
      <w:marTop w:val="0"/>
      <w:marBottom w:val="0"/>
      <w:divBdr>
        <w:top w:val="none" w:sz="0" w:space="0" w:color="auto"/>
        <w:left w:val="none" w:sz="0" w:space="0" w:color="auto"/>
        <w:bottom w:val="none" w:sz="0" w:space="0" w:color="auto"/>
        <w:right w:val="none" w:sz="0" w:space="0" w:color="auto"/>
      </w:divBdr>
    </w:div>
    <w:div w:id="1865315689">
      <w:bodyDiv w:val="1"/>
      <w:marLeft w:val="0"/>
      <w:marRight w:val="0"/>
      <w:marTop w:val="0"/>
      <w:marBottom w:val="0"/>
      <w:divBdr>
        <w:top w:val="none" w:sz="0" w:space="0" w:color="auto"/>
        <w:left w:val="none" w:sz="0" w:space="0" w:color="auto"/>
        <w:bottom w:val="none" w:sz="0" w:space="0" w:color="auto"/>
        <w:right w:val="none" w:sz="0" w:space="0" w:color="auto"/>
      </w:divBdr>
    </w:div>
    <w:div w:id="1866748692">
      <w:bodyDiv w:val="1"/>
      <w:marLeft w:val="0"/>
      <w:marRight w:val="0"/>
      <w:marTop w:val="0"/>
      <w:marBottom w:val="0"/>
      <w:divBdr>
        <w:top w:val="none" w:sz="0" w:space="0" w:color="auto"/>
        <w:left w:val="none" w:sz="0" w:space="0" w:color="auto"/>
        <w:bottom w:val="none" w:sz="0" w:space="0" w:color="auto"/>
        <w:right w:val="none" w:sz="0" w:space="0" w:color="auto"/>
      </w:divBdr>
    </w:div>
    <w:div w:id="1867479918">
      <w:bodyDiv w:val="1"/>
      <w:marLeft w:val="0"/>
      <w:marRight w:val="0"/>
      <w:marTop w:val="0"/>
      <w:marBottom w:val="0"/>
      <w:divBdr>
        <w:top w:val="none" w:sz="0" w:space="0" w:color="auto"/>
        <w:left w:val="none" w:sz="0" w:space="0" w:color="auto"/>
        <w:bottom w:val="none" w:sz="0" w:space="0" w:color="auto"/>
        <w:right w:val="none" w:sz="0" w:space="0" w:color="auto"/>
      </w:divBdr>
    </w:div>
    <w:div w:id="1867985638">
      <w:bodyDiv w:val="1"/>
      <w:marLeft w:val="0"/>
      <w:marRight w:val="0"/>
      <w:marTop w:val="0"/>
      <w:marBottom w:val="0"/>
      <w:divBdr>
        <w:top w:val="none" w:sz="0" w:space="0" w:color="auto"/>
        <w:left w:val="none" w:sz="0" w:space="0" w:color="auto"/>
        <w:bottom w:val="none" w:sz="0" w:space="0" w:color="auto"/>
        <w:right w:val="none" w:sz="0" w:space="0" w:color="auto"/>
      </w:divBdr>
    </w:div>
    <w:div w:id="1868248107">
      <w:bodyDiv w:val="1"/>
      <w:marLeft w:val="0"/>
      <w:marRight w:val="0"/>
      <w:marTop w:val="0"/>
      <w:marBottom w:val="0"/>
      <w:divBdr>
        <w:top w:val="none" w:sz="0" w:space="0" w:color="auto"/>
        <w:left w:val="none" w:sz="0" w:space="0" w:color="auto"/>
        <w:bottom w:val="none" w:sz="0" w:space="0" w:color="auto"/>
        <w:right w:val="none" w:sz="0" w:space="0" w:color="auto"/>
      </w:divBdr>
    </w:div>
    <w:div w:id="1868785466">
      <w:bodyDiv w:val="1"/>
      <w:marLeft w:val="0"/>
      <w:marRight w:val="0"/>
      <w:marTop w:val="0"/>
      <w:marBottom w:val="0"/>
      <w:divBdr>
        <w:top w:val="none" w:sz="0" w:space="0" w:color="auto"/>
        <w:left w:val="none" w:sz="0" w:space="0" w:color="auto"/>
        <w:bottom w:val="none" w:sz="0" w:space="0" w:color="auto"/>
        <w:right w:val="none" w:sz="0" w:space="0" w:color="auto"/>
      </w:divBdr>
    </w:div>
    <w:div w:id="1868832897">
      <w:bodyDiv w:val="1"/>
      <w:marLeft w:val="0"/>
      <w:marRight w:val="0"/>
      <w:marTop w:val="0"/>
      <w:marBottom w:val="0"/>
      <w:divBdr>
        <w:top w:val="none" w:sz="0" w:space="0" w:color="auto"/>
        <w:left w:val="none" w:sz="0" w:space="0" w:color="auto"/>
        <w:bottom w:val="none" w:sz="0" w:space="0" w:color="auto"/>
        <w:right w:val="none" w:sz="0" w:space="0" w:color="auto"/>
      </w:divBdr>
    </w:div>
    <w:div w:id="1870101954">
      <w:bodyDiv w:val="1"/>
      <w:marLeft w:val="0"/>
      <w:marRight w:val="0"/>
      <w:marTop w:val="0"/>
      <w:marBottom w:val="0"/>
      <w:divBdr>
        <w:top w:val="none" w:sz="0" w:space="0" w:color="auto"/>
        <w:left w:val="none" w:sz="0" w:space="0" w:color="auto"/>
        <w:bottom w:val="none" w:sz="0" w:space="0" w:color="auto"/>
        <w:right w:val="none" w:sz="0" w:space="0" w:color="auto"/>
      </w:divBdr>
    </w:div>
    <w:div w:id="1870873994">
      <w:bodyDiv w:val="1"/>
      <w:marLeft w:val="0"/>
      <w:marRight w:val="0"/>
      <w:marTop w:val="0"/>
      <w:marBottom w:val="0"/>
      <w:divBdr>
        <w:top w:val="none" w:sz="0" w:space="0" w:color="auto"/>
        <w:left w:val="none" w:sz="0" w:space="0" w:color="auto"/>
        <w:bottom w:val="none" w:sz="0" w:space="0" w:color="auto"/>
        <w:right w:val="none" w:sz="0" w:space="0" w:color="auto"/>
      </w:divBdr>
    </w:div>
    <w:div w:id="1872259105">
      <w:bodyDiv w:val="1"/>
      <w:marLeft w:val="0"/>
      <w:marRight w:val="0"/>
      <w:marTop w:val="0"/>
      <w:marBottom w:val="0"/>
      <w:divBdr>
        <w:top w:val="none" w:sz="0" w:space="0" w:color="auto"/>
        <w:left w:val="none" w:sz="0" w:space="0" w:color="auto"/>
        <w:bottom w:val="none" w:sz="0" w:space="0" w:color="auto"/>
        <w:right w:val="none" w:sz="0" w:space="0" w:color="auto"/>
      </w:divBdr>
    </w:div>
    <w:div w:id="1873037202">
      <w:bodyDiv w:val="1"/>
      <w:marLeft w:val="0"/>
      <w:marRight w:val="0"/>
      <w:marTop w:val="0"/>
      <w:marBottom w:val="0"/>
      <w:divBdr>
        <w:top w:val="none" w:sz="0" w:space="0" w:color="auto"/>
        <w:left w:val="none" w:sz="0" w:space="0" w:color="auto"/>
        <w:bottom w:val="none" w:sz="0" w:space="0" w:color="auto"/>
        <w:right w:val="none" w:sz="0" w:space="0" w:color="auto"/>
      </w:divBdr>
    </w:div>
    <w:div w:id="1873610946">
      <w:bodyDiv w:val="1"/>
      <w:marLeft w:val="0"/>
      <w:marRight w:val="0"/>
      <w:marTop w:val="0"/>
      <w:marBottom w:val="0"/>
      <w:divBdr>
        <w:top w:val="none" w:sz="0" w:space="0" w:color="auto"/>
        <w:left w:val="none" w:sz="0" w:space="0" w:color="auto"/>
        <w:bottom w:val="none" w:sz="0" w:space="0" w:color="auto"/>
        <w:right w:val="none" w:sz="0" w:space="0" w:color="auto"/>
      </w:divBdr>
    </w:div>
    <w:div w:id="1876504419">
      <w:bodyDiv w:val="1"/>
      <w:marLeft w:val="0"/>
      <w:marRight w:val="0"/>
      <w:marTop w:val="0"/>
      <w:marBottom w:val="0"/>
      <w:divBdr>
        <w:top w:val="none" w:sz="0" w:space="0" w:color="auto"/>
        <w:left w:val="none" w:sz="0" w:space="0" w:color="auto"/>
        <w:bottom w:val="none" w:sz="0" w:space="0" w:color="auto"/>
        <w:right w:val="none" w:sz="0" w:space="0" w:color="auto"/>
      </w:divBdr>
    </w:div>
    <w:div w:id="1877501441">
      <w:bodyDiv w:val="1"/>
      <w:marLeft w:val="0"/>
      <w:marRight w:val="0"/>
      <w:marTop w:val="0"/>
      <w:marBottom w:val="0"/>
      <w:divBdr>
        <w:top w:val="none" w:sz="0" w:space="0" w:color="auto"/>
        <w:left w:val="none" w:sz="0" w:space="0" w:color="auto"/>
        <w:bottom w:val="none" w:sz="0" w:space="0" w:color="auto"/>
        <w:right w:val="none" w:sz="0" w:space="0" w:color="auto"/>
      </w:divBdr>
    </w:div>
    <w:div w:id="1877960409">
      <w:bodyDiv w:val="1"/>
      <w:marLeft w:val="0"/>
      <w:marRight w:val="0"/>
      <w:marTop w:val="0"/>
      <w:marBottom w:val="0"/>
      <w:divBdr>
        <w:top w:val="none" w:sz="0" w:space="0" w:color="auto"/>
        <w:left w:val="none" w:sz="0" w:space="0" w:color="auto"/>
        <w:bottom w:val="none" w:sz="0" w:space="0" w:color="auto"/>
        <w:right w:val="none" w:sz="0" w:space="0" w:color="auto"/>
      </w:divBdr>
    </w:div>
    <w:div w:id="1877963931">
      <w:bodyDiv w:val="1"/>
      <w:marLeft w:val="0"/>
      <w:marRight w:val="0"/>
      <w:marTop w:val="0"/>
      <w:marBottom w:val="0"/>
      <w:divBdr>
        <w:top w:val="none" w:sz="0" w:space="0" w:color="auto"/>
        <w:left w:val="none" w:sz="0" w:space="0" w:color="auto"/>
        <w:bottom w:val="none" w:sz="0" w:space="0" w:color="auto"/>
        <w:right w:val="none" w:sz="0" w:space="0" w:color="auto"/>
      </w:divBdr>
    </w:div>
    <w:div w:id="1878543733">
      <w:bodyDiv w:val="1"/>
      <w:marLeft w:val="0"/>
      <w:marRight w:val="0"/>
      <w:marTop w:val="0"/>
      <w:marBottom w:val="0"/>
      <w:divBdr>
        <w:top w:val="none" w:sz="0" w:space="0" w:color="auto"/>
        <w:left w:val="none" w:sz="0" w:space="0" w:color="auto"/>
        <w:bottom w:val="none" w:sz="0" w:space="0" w:color="auto"/>
        <w:right w:val="none" w:sz="0" w:space="0" w:color="auto"/>
      </w:divBdr>
      <w:divsChild>
        <w:div w:id="2047219799">
          <w:marLeft w:val="480"/>
          <w:marRight w:val="0"/>
          <w:marTop w:val="0"/>
          <w:marBottom w:val="0"/>
          <w:divBdr>
            <w:top w:val="none" w:sz="0" w:space="0" w:color="auto"/>
            <w:left w:val="none" w:sz="0" w:space="0" w:color="auto"/>
            <w:bottom w:val="none" w:sz="0" w:space="0" w:color="auto"/>
            <w:right w:val="none" w:sz="0" w:space="0" w:color="auto"/>
          </w:divBdr>
        </w:div>
        <w:div w:id="1167817992">
          <w:marLeft w:val="480"/>
          <w:marRight w:val="0"/>
          <w:marTop w:val="0"/>
          <w:marBottom w:val="0"/>
          <w:divBdr>
            <w:top w:val="none" w:sz="0" w:space="0" w:color="auto"/>
            <w:left w:val="none" w:sz="0" w:space="0" w:color="auto"/>
            <w:bottom w:val="none" w:sz="0" w:space="0" w:color="auto"/>
            <w:right w:val="none" w:sz="0" w:space="0" w:color="auto"/>
          </w:divBdr>
        </w:div>
        <w:div w:id="1205875424">
          <w:marLeft w:val="480"/>
          <w:marRight w:val="0"/>
          <w:marTop w:val="0"/>
          <w:marBottom w:val="0"/>
          <w:divBdr>
            <w:top w:val="none" w:sz="0" w:space="0" w:color="auto"/>
            <w:left w:val="none" w:sz="0" w:space="0" w:color="auto"/>
            <w:bottom w:val="none" w:sz="0" w:space="0" w:color="auto"/>
            <w:right w:val="none" w:sz="0" w:space="0" w:color="auto"/>
          </w:divBdr>
        </w:div>
        <w:div w:id="1548224495">
          <w:marLeft w:val="480"/>
          <w:marRight w:val="0"/>
          <w:marTop w:val="0"/>
          <w:marBottom w:val="0"/>
          <w:divBdr>
            <w:top w:val="none" w:sz="0" w:space="0" w:color="auto"/>
            <w:left w:val="none" w:sz="0" w:space="0" w:color="auto"/>
            <w:bottom w:val="none" w:sz="0" w:space="0" w:color="auto"/>
            <w:right w:val="none" w:sz="0" w:space="0" w:color="auto"/>
          </w:divBdr>
        </w:div>
        <w:div w:id="1678189205">
          <w:marLeft w:val="480"/>
          <w:marRight w:val="0"/>
          <w:marTop w:val="0"/>
          <w:marBottom w:val="0"/>
          <w:divBdr>
            <w:top w:val="none" w:sz="0" w:space="0" w:color="auto"/>
            <w:left w:val="none" w:sz="0" w:space="0" w:color="auto"/>
            <w:bottom w:val="none" w:sz="0" w:space="0" w:color="auto"/>
            <w:right w:val="none" w:sz="0" w:space="0" w:color="auto"/>
          </w:divBdr>
        </w:div>
        <w:div w:id="1331442019">
          <w:marLeft w:val="480"/>
          <w:marRight w:val="0"/>
          <w:marTop w:val="0"/>
          <w:marBottom w:val="0"/>
          <w:divBdr>
            <w:top w:val="none" w:sz="0" w:space="0" w:color="auto"/>
            <w:left w:val="none" w:sz="0" w:space="0" w:color="auto"/>
            <w:bottom w:val="none" w:sz="0" w:space="0" w:color="auto"/>
            <w:right w:val="none" w:sz="0" w:space="0" w:color="auto"/>
          </w:divBdr>
        </w:div>
        <w:div w:id="1070955953">
          <w:marLeft w:val="480"/>
          <w:marRight w:val="0"/>
          <w:marTop w:val="0"/>
          <w:marBottom w:val="0"/>
          <w:divBdr>
            <w:top w:val="none" w:sz="0" w:space="0" w:color="auto"/>
            <w:left w:val="none" w:sz="0" w:space="0" w:color="auto"/>
            <w:bottom w:val="none" w:sz="0" w:space="0" w:color="auto"/>
            <w:right w:val="none" w:sz="0" w:space="0" w:color="auto"/>
          </w:divBdr>
        </w:div>
        <w:div w:id="166217387">
          <w:marLeft w:val="480"/>
          <w:marRight w:val="0"/>
          <w:marTop w:val="0"/>
          <w:marBottom w:val="0"/>
          <w:divBdr>
            <w:top w:val="none" w:sz="0" w:space="0" w:color="auto"/>
            <w:left w:val="none" w:sz="0" w:space="0" w:color="auto"/>
            <w:bottom w:val="none" w:sz="0" w:space="0" w:color="auto"/>
            <w:right w:val="none" w:sz="0" w:space="0" w:color="auto"/>
          </w:divBdr>
        </w:div>
        <w:div w:id="984892953">
          <w:marLeft w:val="480"/>
          <w:marRight w:val="0"/>
          <w:marTop w:val="0"/>
          <w:marBottom w:val="0"/>
          <w:divBdr>
            <w:top w:val="none" w:sz="0" w:space="0" w:color="auto"/>
            <w:left w:val="none" w:sz="0" w:space="0" w:color="auto"/>
            <w:bottom w:val="none" w:sz="0" w:space="0" w:color="auto"/>
            <w:right w:val="none" w:sz="0" w:space="0" w:color="auto"/>
          </w:divBdr>
        </w:div>
        <w:div w:id="1240140268">
          <w:marLeft w:val="480"/>
          <w:marRight w:val="0"/>
          <w:marTop w:val="0"/>
          <w:marBottom w:val="0"/>
          <w:divBdr>
            <w:top w:val="none" w:sz="0" w:space="0" w:color="auto"/>
            <w:left w:val="none" w:sz="0" w:space="0" w:color="auto"/>
            <w:bottom w:val="none" w:sz="0" w:space="0" w:color="auto"/>
            <w:right w:val="none" w:sz="0" w:space="0" w:color="auto"/>
          </w:divBdr>
        </w:div>
        <w:div w:id="673609754">
          <w:marLeft w:val="480"/>
          <w:marRight w:val="0"/>
          <w:marTop w:val="0"/>
          <w:marBottom w:val="0"/>
          <w:divBdr>
            <w:top w:val="none" w:sz="0" w:space="0" w:color="auto"/>
            <w:left w:val="none" w:sz="0" w:space="0" w:color="auto"/>
            <w:bottom w:val="none" w:sz="0" w:space="0" w:color="auto"/>
            <w:right w:val="none" w:sz="0" w:space="0" w:color="auto"/>
          </w:divBdr>
        </w:div>
        <w:div w:id="372464810">
          <w:marLeft w:val="480"/>
          <w:marRight w:val="0"/>
          <w:marTop w:val="0"/>
          <w:marBottom w:val="0"/>
          <w:divBdr>
            <w:top w:val="none" w:sz="0" w:space="0" w:color="auto"/>
            <w:left w:val="none" w:sz="0" w:space="0" w:color="auto"/>
            <w:bottom w:val="none" w:sz="0" w:space="0" w:color="auto"/>
            <w:right w:val="none" w:sz="0" w:space="0" w:color="auto"/>
          </w:divBdr>
        </w:div>
        <w:div w:id="318926428">
          <w:marLeft w:val="480"/>
          <w:marRight w:val="0"/>
          <w:marTop w:val="0"/>
          <w:marBottom w:val="0"/>
          <w:divBdr>
            <w:top w:val="none" w:sz="0" w:space="0" w:color="auto"/>
            <w:left w:val="none" w:sz="0" w:space="0" w:color="auto"/>
            <w:bottom w:val="none" w:sz="0" w:space="0" w:color="auto"/>
            <w:right w:val="none" w:sz="0" w:space="0" w:color="auto"/>
          </w:divBdr>
        </w:div>
        <w:div w:id="1456561909">
          <w:marLeft w:val="480"/>
          <w:marRight w:val="0"/>
          <w:marTop w:val="0"/>
          <w:marBottom w:val="0"/>
          <w:divBdr>
            <w:top w:val="none" w:sz="0" w:space="0" w:color="auto"/>
            <w:left w:val="none" w:sz="0" w:space="0" w:color="auto"/>
            <w:bottom w:val="none" w:sz="0" w:space="0" w:color="auto"/>
            <w:right w:val="none" w:sz="0" w:space="0" w:color="auto"/>
          </w:divBdr>
        </w:div>
        <w:div w:id="304819812">
          <w:marLeft w:val="480"/>
          <w:marRight w:val="0"/>
          <w:marTop w:val="0"/>
          <w:marBottom w:val="0"/>
          <w:divBdr>
            <w:top w:val="none" w:sz="0" w:space="0" w:color="auto"/>
            <w:left w:val="none" w:sz="0" w:space="0" w:color="auto"/>
            <w:bottom w:val="none" w:sz="0" w:space="0" w:color="auto"/>
            <w:right w:val="none" w:sz="0" w:space="0" w:color="auto"/>
          </w:divBdr>
        </w:div>
        <w:div w:id="1228689391">
          <w:marLeft w:val="480"/>
          <w:marRight w:val="0"/>
          <w:marTop w:val="0"/>
          <w:marBottom w:val="0"/>
          <w:divBdr>
            <w:top w:val="none" w:sz="0" w:space="0" w:color="auto"/>
            <w:left w:val="none" w:sz="0" w:space="0" w:color="auto"/>
            <w:bottom w:val="none" w:sz="0" w:space="0" w:color="auto"/>
            <w:right w:val="none" w:sz="0" w:space="0" w:color="auto"/>
          </w:divBdr>
        </w:div>
        <w:div w:id="527984639">
          <w:marLeft w:val="480"/>
          <w:marRight w:val="0"/>
          <w:marTop w:val="0"/>
          <w:marBottom w:val="0"/>
          <w:divBdr>
            <w:top w:val="none" w:sz="0" w:space="0" w:color="auto"/>
            <w:left w:val="none" w:sz="0" w:space="0" w:color="auto"/>
            <w:bottom w:val="none" w:sz="0" w:space="0" w:color="auto"/>
            <w:right w:val="none" w:sz="0" w:space="0" w:color="auto"/>
          </w:divBdr>
        </w:div>
        <w:div w:id="1494877826">
          <w:marLeft w:val="480"/>
          <w:marRight w:val="0"/>
          <w:marTop w:val="0"/>
          <w:marBottom w:val="0"/>
          <w:divBdr>
            <w:top w:val="none" w:sz="0" w:space="0" w:color="auto"/>
            <w:left w:val="none" w:sz="0" w:space="0" w:color="auto"/>
            <w:bottom w:val="none" w:sz="0" w:space="0" w:color="auto"/>
            <w:right w:val="none" w:sz="0" w:space="0" w:color="auto"/>
          </w:divBdr>
        </w:div>
        <w:div w:id="754784225">
          <w:marLeft w:val="480"/>
          <w:marRight w:val="0"/>
          <w:marTop w:val="0"/>
          <w:marBottom w:val="0"/>
          <w:divBdr>
            <w:top w:val="none" w:sz="0" w:space="0" w:color="auto"/>
            <w:left w:val="none" w:sz="0" w:space="0" w:color="auto"/>
            <w:bottom w:val="none" w:sz="0" w:space="0" w:color="auto"/>
            <w:right w:val="none" w:sz="0" w:space="0" w:color="auto"/>
          </w:divBdr>
        </w:div>
        <w:div w:id="504902368">
          <w:marLeft w:val="480"/>
          <w:marRight w:val="0"/>
          <w:marTop w:val="0"/>
          <w:marBottom w:val="0"/>
          <w:divBdr>
            <w:top w:val="none" w:sz="0" w:space="0" w:color="auto"/>
            <w:left w:val="none" w:sz="0" w:space="0" w:color="auto"/>
            <w:bottom w:val="none" w:sz="0" w:space="0" w:color="auto"/>
            <w:right w:val="none" w:sz="0" w:space="0" w:color="auto"/>
          </w:divBdr>
        </w:div>
        <w:div w:id="1390422098">
          <w:marLeft w:val="480"/>
          <w:marRight w:val="0"/>
          <w:marTop w:val="0"/>
          <w:marBottom w:val="0"/>
          <w:divBdr>
            <w:top w:val="none" w:sz="0" w:space="0" w:color="auto"/>
            <w:left w:val="none" w:sz="0" w:space="0" w:color="auto"/>
            <w:bottom w:val="none" w:sz="0" w:space="0" w:color="auto"/>
            <w:right w:val="none" w:sz="0" w:space="0" w:color="auto"/>
          </w:divBdr>
        </w:div>
        <w:div w:id="1454589882">
          <w:marLeft w:val="480"/>
          <w:marRight w:val="0"/>
          <w:marTop w:val="0"/>
          <w:marBottom w:val="0"/>
          <w:divBdr>
            <w:top w:val="none" w:sz="0" w:space="0" w:color="auto"/>
            <w:left w:val="none" w:sz="0" w:space="0" w:color="auto"/>
            <w:bottom w:val="none" w:sz="0" w:space="0" w:color="auto"/>
            <w:right w:val="none" w:sz="0" w:space="0" w:color="auto"/>
          </w:divBdr>
        </w:div>
        <w:div w:id="1287346116">
          <w:marLeft w:val="480"/>
          <w:marRight w:val="0"/>
          <w:marTop w:val="0"/>
          <w:marBottom w:val="0"/>
          <w:divBdr>
            <w:top w:val="none" w:sz="0" w:space="0" w:color="auto"/>
            <w:left w:val="none" w:sz="0" w:space="0" w:color="auto"/>
            <w:bottom w:val="none" w:sz="0" w:space="0" w:color="auto"/>
            <w:right w:val="none" w:sz="0" w:space="0" w:color="auto"/>
          </w:divBdr>
        </w:div>
        <w:div w:id="177352240">
          <w:marLeft w:val="480"/>
          <w:marRight w:val="0"/>
          <w:marTop w:val="0"/>
          <w:marBottom w:val="0"/>
          <w:divBdr>
            <w:top w:val="none" w:sz="0" w:space="0" w:color="auto"/>
            <w:left w:val="none" w:sz="0" w:space="0" w:color="auto"/>
            <w:bottom w:val="none" w:sz="0" w:space="0" w:color="auto"/>
            <w:right w:val="none" w:sz="0" w:space="0" w:color="auto"/>
          </w:divBdr>
        </w:div>
        <w:div w:id="2099595788">
          <w:marLeft w:val="480"/>
          <w:marRight w:val="0"/>
          <w:marTop w:val="0"/>
          <w:marBottom w:val="0"/>
          <w:divBdr>
            <w:top w:val="none" w:sz="0" w:space="0" w:color="auto"/>
            <w:left w:val="none" w:sz="0" w:space="0" w:color="auto"/>
            <w:bottom w:val="none" w:sz="0" w:space="0" w:color="auto"/>
            <w:right w:val="none" w:sz="0" w:space="0" w:color="auto"/>
          </w:divBdr>
        </w:div>
        <w:div w:id="1402168752">
          <w:marLeft w:val="480"/>
          <w:marRight w:val="0"/>
          <w:marTop w:val="0"/>
          <w:marBottom w:val="0"/>
          <w:divBdr>
            <w:top w:val="none" w:sz="0" w:space="0" w:color="auto"/>
            <w:left w:val="none" w:sz="0" w:space="0" w:color="auto"/>
            <w:bottom w:val="none" w:sz="0" w:space="0" w:color="auto"/>
            <w:right w:val="none" w:sz="0" w:space="0" w:color="auto"/>
          </w:divBdr>
        </w:div>
        <w:div w:id="771969942">
          <w:marLeft w:val="480"/>
          <w:marRight w:val="0"/>
          <w:marTop w:val="0"/>
          <w:marBottom w:val="0"/>
          <w:divBdr>
            <w:top w:val="none" w:sz="0" w:space="0" w:color="auto"/>
            <w:left w:val="none" w:sz="0" w:space="0" w:color="auto"/>
            <w:bottom w:val="none" w:sz="0" w:space="0" w:color="auto"/>
            <w:right w:val="none" w:sz="0" w:space="0" w:color="auto"/>
          </w:divBdr>
        </w:div>
        <w:div w:id="1242452321">
          <w:marLeft w:val="480"/>
          <w:marRight w:val="0"/>
          <w:marTop w:val="0"/>
          <w:marBottom w:val="0"/>
          <w:divBdr>
            <w:top w:val="none" w:sz="0" w:space="0" w:color="auto"/>
            <w:left w:val="none" w:sz="0" w:space="0" w:color="auto"/>
            <w:bottom w:val="none" w:sz="0" w:space="0" w:color="auto"/>
            <w:right w:val="none" w:sz="0" w:space="0" w:color="auto"/>
          </w:divBdr>
        </w:div>
        <w:div w:id="276959137">
          <w:marLeft w:val="480"/>
          <w:marRight w:val="0"/>
          <w:marTop w:val="0"/>
          <w:marBottom w:val="0"/>
          <w:divBdr>
            <w:top w:val="none" w:sz="0" w:space="0" w:color="auto"/>
            <w:left w:val="none" w:sz="0" w:space="0" w:color="auto"/>
            <w:bottom w:val="none" w:sz="0" w:space="0" w:color="auto"/>
            <w:right w:val="none" w:sz="0" w:space="0" w:color="auto"/>
          </w:divBdr>
        </w:div>
        <w:div w:id="749545414">
          <w:marLeft w:val="480"/>
          <w:marRight w:val="0"/>
          <w:marTop w:val="0"/>
          <w:marBottom w:val="0"/>
          <w:divBdr>
            <w:top w:val="none" w:sz="0" w:space="0" w:color="auto"/>
            <w:left w:val="none" w:sz="0" w:space="0" w:color="auto"/>
            <w:bottom w:val="none" w:sz="0" w:space="0" w:color="auto"/>
            <w:right w:val="none" w:sz="0" w:space="0" w:color="auto"/>
          </w:divBdr>
        </w:div>
        <w:div w:id="1943490162">
          <w:marLeft w:val="480"/>
          <w:marRight w:val="0"/>
          <w:marTop w:val="0"/>
          <w:marBottom w:val="0"/>
          <w:divBdr>
            <w:top w:val="none" w:sz="0" w:space="0" w:color="auto"/>
            <w:left w:val="none" w:sz="0" w:space="0" w:color="auto"/>
            <w:bottom w:val="none" w:sz="0" w:space="0" w:color="auto"/>
            <w:right w:val="none" w:sz="0" w:space="0" w:color="auto"/>
          </w:divBdr>
        </w:div>
        <w:div w:id="228536612">
          <w:marLeft w:val="480"/>
          <w:marRight w:val="0"/>
          <w:marTop w:val="0"/>
          <w:marBottom w:val="0"/>
          <w:divBdr>
            <w:top w:val="none" w:sz="0" w:space="0" w:color="auto"/>
            <w:left w:val="none" w:sz="0" w:space="0" w:color="auto"/>
            <w:bottom w:val="none" w:sz="0" w:space="0" w:color="auto"/>
            <w:right w:val="none" w:sz="0" w:space="0" w:color="auto"/>
          </w:divBdr>
        </w:div>
        <w:div w:id="1403215849">
          <w:marLeft w:val="480"/>
          <w:marRight w:val="0"/>
          <w:marTop w:val="0"/>
          <w:marBottom w:val="0"/>
          <w:divBdr>
            <w:top w:val="none" w:sz="0" w:space="0" w:color="auto"/>
            <w:left w:val="none" w:sz="0" w:space="0" w:color="auto"/>
            <w:bottom w:val="none" w:sz="0" w:space="0" w:color="auto"/>
            <w:right w:val="none" w:sz="0" w:space="0" w:color="auto"/>
          </w:divBdr>
        </w:div>
        <w:div w:id="574514855">
          <w:marLeft w:val="480"/>
          <w:marRight w:val="0"/>
          <w:marTop w:val="0"/>
          <w:marBottom w:val="0"/>
          <w:divBdr>
            <w:top w:val="none" w:sz="0" w:space="0" w:color="auto"/>
            <w:left w:val="none" w:sz="0" w:space="0" w:color="auto"/>
            <w:bottom w:val="none" w:sz="0" w:space="0" w:color="auto"/>
            <w:right w:val="none" w:sz="0" w:space="0" w:color="auto"/>
          </w:divBdr>
        </w:div>
        <w:div w:id="1022784948">
          <w:marLeft w:val="480"/>
          <w:marRight w:val="0"/>
          <w:marTop w:val="0"/>
          <w:marBottom w:val="0"/>
          <w:divBdr>
            <w:top w:val="none" w:sz="0" w:space="0" w:color="auto"/>
            <w:left w:val="none" w:sz="0" w:space="0" w:color="auto"/>
            <w:bottom w:val="none" w:sz="0" w:space="0" w:color="auto"/>
            <w:right w:val="none" w:sz="0" w:space="0" w:color="auto"/>
          </w:divBdr>
        </w:div>
        <w:div w:id="695231435">
          <w:marLeft w:val="480"/>
          <w:marRight w:val="0"/>
          <w:marTop w:val="0"/>
          <w:marBottom w:val="0"/>
          <w:divBdr>
            <w:top w:val="none" w:sz="0" w:space="0" w:color="auto"/>
            <w:left w:val="none" w:sz="0" w:space="0" w:color="auto"/>
            <w:bottom w:val="none" w:sz="0" w:space="0" w:color="auto"/>
            <w:right w:val="none" w:sz="0" w:space="0" w:color="auto"/>
          </w:divBdr>
        </w:div>
        <w:div w:id="2127119889">
          <w:marLeft w:val="480"/>
          <w:marRight w:val="0"/>
          <w:marTop w:val="0"/>
          <w:marBottom w:val="0"/>
          <w:divBdr>
            <w:top w:val="none" w:sz="0" w:space="0" w:color="auto"/>
            <w:left w:val="none" w:sz="0" w:space="0" w:color="auto"/>
            <w:bottom w:val="none" w:sz="0" w:space="0" w:color="auto"/>
            <w:right w:val="none" w:sz="0" w:space="0" w:color="auto"/>
          </w:divBdr>
        </w:div>
        <w:div w:id="299387198">
          <w:marLeft w:val="480"/>
          <w:marRight w:val="0"/>
          <w:marTop w:val="0"/>
          <w:marBottom w:val="0"/>
          <w:divBdr>
            <w:top w:val="none" w:sz="0" w:space="0" w:color="auto"/>
            <w:left w:val="none" w:sz="0" w:space="0" w:color="auto"/>
            <w:bottom w:val="none" w:sz="0" w:space="0" w:color="auto"/>
            <w:right w:val="none" w:sz="0" w:space="0" w:color="auto"/>
          </w:divBdr>
        </w:div>
        <w:div w:id="2117827298">
          <w:marLeft w:val="480"/>
          <w:marRight w:val="0"/>
          <w:marTop w:val="0"/>
          <w:marBottom w:val="0"/>
          <w:divBdr>
            <w:top w:val="none" w:sz="0" w:space="0" w:color="auto"/>
            <w:left w:val="none" w:sz="0" w:space="0" w:color="auto"/>
            <w:bottom w:val="none" w:sz="0" w:space="0" w:color="auto"/>
            <w:right w:val="none" w:sz="0" w:space="0" w:color="auto"/>
          </w:divBdr>
        </w:div>
        <w:div w:id="1850950128">
          <w:marLeft w:val="480"/>
          <w:marRight w:val="0"/>
          <w:marTop w:val="0"/>
          <w:marBottom w:val="0"/>
          <w:divBdr>
            <w:top w:val="none" w:sz="0" w:space="0" w:color="auto"/>
            <w:left w:val="none" w:sz="0" w:space="0" w:color="auto"/>
            <w:bottom w:val="none" w:sz="0" w:space="0" w:color="auto"/>
            <w:right w:val="none" w:sz="0" w:space="0" w:color="auto"/>
          </w:divBdr>
        </w:div>
        <w:div w:id="688801549">
          <w:marLeft w:val="480"/>
          <w:marRight w:val="0"/>
          <w:marTop w:val="0"/>
          <w:marBottom w:val="0"/>
          <w:divBdr>
            <w:top w:val="none" w:sz="0" w:space="0" w:color="auto"/>
            <w:left w:val="none" w:sz="0" w:space="0" w:color="auto"/>
            <w:bottom w:val="none" w:sz="0" w:space="0" w:color="auto"/>
            <w:right w:val="none" w:sz="0" w:space="0" w:color="auto"/>
          </w:divBdr>
        </w:div>
        <w:div w:id="1359162018">
          <w:marLeft w:val="480"/>
          <w:marRight w:val="0"/>
          <w:marTop w:val="0"/>
          <w:marBottom w:val="0"/>
          <w:divBdr>
            <w:top w:val="none" w:sz="0" w:space="0" w:color="auto"/>
            <w:left w:val="none" w:sz="0" w:space="0" w:color="auto"/>
            <w:bottom w:val="none" w:sz="0" w:space="0" w:color="auto"/>
            <w:right w:val="none" w:sz="0" w:space="0" w:color="auto"/>
          </w:divBdr>
        </w:div>
        <w:div w:id="460000892">
          <w:marLeft w:val="480"/>
          <w:marRight w:val="0"/>
          <w:marTop w:val="0"/>
          <w:marBottom w:val="0"/>
          <w:divBdr>
            <w:top w:val="none" w:sz="0" w:space="0" w:color="auto"/>
            <w:left w:val="none" w:sz="0" w:space="0" w:color="auto"/>
            <w:bottom w:val="none" w:sz="0" w:space="0" w:color="auto"/>
            <w:right w:val="none" w:sz="0" w:space="0" w:color="auto"/>
          </w:divBdr>
        </w:div>
        <w:div w:id="1005279078">
          <w:marLeft w:val="480"/>
          <w:marRight w:val="0"/>
          <w:marTop w:val="0"/>
          <w:marBottom w:val="0"/>
          <w:divBdr>
            <w:top w:val="none" w:sz="0" w:space="0" w:color="auto"/>
            <w:left w:val="none" w:sz="0" w:space="0" w:color="auto"/>
            <w:bottom w:val="none" w:sz="0" w:space="0" w:color="auto"/>
            <w:right w:val="none" w:sz="0" w:space="0" w:color="auto"/>
          </w:divBdr>
        </w:div>
        <w:div w:id="2015258069">
          <w:marLeft w:val="480"/>
          <w:marRight w:val="0"/>
          <w:marTop w:val="0"/>
          <w:marBottom w:val="0"/>
          <w:divBdr>
            <w:top w:val="none" w:sz="0" w:space="0" w:color="auto"/>
            <w:left w:val="none" w:sz="0" w:space="0" w:color="auto"/>
            <w:bottom w:val="none" w:sz="0" w:space="0" w:color="auto"/>
            <w:right w:val="none" w:sz="0" w:space="0" w:color="auto"/>
          </w:divBdr>
        </w:div>
        <w:div w:id="984092847">
          <w:marLeft w:val="480"/>
          <w:marRight w:val="0"/>
          <w:marTop w:val="0"/>
          <w:marBottom w:val="0"/>
          <w:divBdr>
            <w:top w:val="none" w:sz="0" w:space="0" w:color="auto"/>
            <w:left w:val="none" w:sz="0" w:space="0" w:color="auto"/>
            <w:bottom w:val="none" w:sz="0" w:space="0" w:color="auto"/>
            <w:right w:val="none" w:sz="0" w:space="0" w:color="auto"/>
          </w:divBdr>
        </w:div>
        <w:div w:id="604268363">
          <w:marLeft w:val="480"/>
          <w:marRight w:val="0"/>
          <w:marTop w:val="0"/>
          <w:marBottom w:val="0"/>
          <w:divBdr>
            <w:top w:val="none" w:sz="0" w:space="0" w:color="auto"/>
            <w:left w:val="none" w:sz="0" w:space="0" w:color="auto"/>
            <w:bottom w:val="none" w:sz="0" w:space="0" w:color="auto"/>
            <w:right w:val="none" w:sz="0" w:space="0" w:color="auto"/>
          </w:divBdr>
        </w:div>
        <w:div w:id="1600673647">
          <w:marLeft w:val="480"/>
          <w:marRight w:val="0"/>
          <w:marTop w:val="0"/>
          <w:marBottom w:val="0"/>
          <w:divBdr>
            <w:top w:val="none" w:sz="0" w:space="0" w:color="auto"/>
            <w:left w:val="none" w:sz="0" w:space="0" w:color="auto"/>
            <w:bottom w:val="none" w:sz="0" w:space="0" w:color="auto"/>
            <w:right w:val="none" w:sz="0" w:space="0" w:color="auto"/>
          </w:divBdr>
        </w:div>
        <w:div w:id="1321035815">
          <w:marLeft w:val="480"/>
          <w:marRight w:val="0"/>
          <w:marTop w:val="0"/>
          <w:marBottom w:val="0"/>
          <w:divBdr>
            <w:top w:val="none" w:sz="0" w:space="0" w:color="auto"/>
            <w:left w:val="none" w:sz="0" w:space="0" w:color="auto"/>
            <w:bottom w:val="none" w:sz="0" w:space="0" w:color="auto"/>
            <w:right w:val="none" w:sz="0" w:space="0" w:color="auto"/>
          </w:divBdr>
        </w:div>
        <w:div w:id="1478567597">
          <w:marLeft w:val="480"/>
          <w:marRight w:val="0"/>
          <w:marTop w:val="0"/>
          <w:marBottom w:val="0"/>
          <w:divBdr>
            <w:top w:val="none" w:sz="0" w:space="0" w:color="auto"/>
            <w:left w:val="none" w:sz="0" w:space="0" w:color="auto"/>
            <w:bottom w:val="none" w:sz="0" w:space="0" w:color="auto"/>
            <w:right w:val="none" w:sz="0" w:space="0" w:color="auto"/>
          </w:divBdr>
        </w:div>
        <w:div w:id="1124617444">
          <w:marLeft w:val="480"/>
          <w:marRight w:val="0"/>
          <w:marTop w:val="0"/>
          <w:marBottom w:val="0"/>
          <w:divBdr>
            <w:top w:val="none" w:sz="0" w:space="0" w:color="auto"/>
            <w:left w:val="none" w:sz="0" w:space="0" w:color="auto"/>
            <w:bottom w:val="none" w:sz="0" w:space="0" w:color="auto"/>
            <w:right w:val="none" w:sz="0" w:space="0" w:color="auto"/>
          </w:divBdr>
        </w:div>
        <w:div w:id="1399864351">
          <w:marLeft w:val="480"/>
          <w:marRight w:val="0"/>
          <w:marTop w:val="0"/>
          <w:marBottom w:val="0"/>
          <w:divBdr>
            <w:top w:val="none" w:sz="0" w:space="0" w:color="auto"/>
            <w:left w:val="none" w:sz="0" w:space="0" w:color="auto"/>
            <w:bottom w:val="none" w:sz="0" w:space="0" w:color="auto"/>
            <w:right w:val="none" w:sz="0" w:space="0" w:color="auto"/>
          </w:divBdr>
        </w:div>
        <w:div w:id="461266906">
          <w:marLeft w:val="480"/>
          <w:marRight w:val="0"/>
          <w:marTop w:val="0"/>
          <w:marBottom w:val="0"/>
          <w:divBdr>
            <w:top w:val="none" w:sz="0" w:space="0" w:color="auto"/>
            <w:left w:val="none" w:sz="0" w:space="0" w:color="auto"/>
            <w:bottom w:val="none" w:sz="0" w:space="0" w:color="auto"/>
            <w:right w:val="none" w:sz="0" w:space="0" w:color="auto"/>
          </w:divBdr>
        </w:div>
        <w:div w:id="1385836102">
          <w:marLeft w:val="480"/>
          <w:marRight w:val="0"/>
          <w:marTop w:val="0"/>
          <w:marBottom w:val="0"/>
          <w:divBdr>
            <w:top w:val="none" w:sz="0" w:space="0" w:color="auto"/>
            <w:left w:val="none" w:sz="0" w:space="0" w:color="auto"/>
            <w:bottom w:val="none" w:sz="0" w:space="0" w:color="auto"/>
            <w:right w:val="none" w:sz="0" w:space="0" w:color="auto"/>
          </w:divBdr>
        </w:div>
        <w:div w:id="1289045844">
          <w:marLeft w:val="480"/>
          <w:marRight w:val="0"/>
          <w:marTop w:val="0"/>
          <w:marBottom w:val="0"/>
          <w:divBdr>
            <w:top w:val="none" w:sz="0" w:space="0" w:color="auto"/>
            <w:left w:val="none" w:sz="0" w:space="0" w:color="auto"/>
            <w:bottom w:val="none" w:sz="0" w:space="0" w:color="auto"/>
            <w:right w:val="none" w:sz="0" w:space="0" w:color="auto"/>
          </w:divBdr>
        </w:div>
        <w:div w:id="1814908395">
          <w:marLeft w:val="480"/>
          <w:marRight w:val="0"/>
          <w:marTop w:val="0"/>
          <w:marBottom w:val="0"/>
          <w:divBdr>
            <w:top w:val="none" w:sz="0" w:space="0" w:color="auto"/>
            <w:left w:val="none" w:sz="0" w:space="0" w:color="auto"/>
            <w:bottom w:val="none" w:sz="0" w:space="0" w:color="auto"/>
            <w:right w:val="none" w:sz="0" w:space="0" w:color="auto"/>
          </w:divBdr>
        </w:div>
        <w:div w:id="1488206601">
          <w:marLeft w:val="480"/>
          <w:marRight w:val="0"/>
          <w:marTop w:val="0"/>
          <w:marBottom w:val="0"/>
          <w:divBdr>
            <w:top w:val="none" w:sz="0" w:space="0" w:color="auto"/>
            <w:left w:val="none" w:sz="0" w:space="0" w:color="auto"/>
            <w:bottom w:val="none" w:sz="0" w:space="0" w:color="auto"/>
            <w:right w:val="none" w:sz="0" w:space="0" w:color="auto"/>
          </w:divBdr>
        </w:div>
        <w:div w:id="1429807516">
          <w:marLeft w:val="480"/>
          <w:marRight w:val="0"/>
          <w:marTop w:val="0"/>
          <w:marBottom w:val="0"/>
          <w:divBdr>
            <w:top w:val="none" w:sz="0" w:space="0" w:color="auto"/>
            <w:left w:val="none" w:sz="0" w:space="0" w:color="auto"/>
            <w:bottom w:val="none" w:sz="0" w:space="0" w:color="auto"/>
            <w:right w:val="none" w:sz="0" w:space="0" w:color="auto"/>
          </w:divBdr>
        </w:div>
      </w:divsChild>
    </w:div>
    <w:div w:id="1878739420">
      <w:bodyDiv w:val="1"/>
      <w:marLeft w:val="0"/>
      <w:marRight w:val="0"/>
      <w:marTop w:val="0"/>
      <w:marBottom w:val="0"/>
      <w:divBdr>
        <w:top w:val="none" w:sz="0" w:space="0" w:color="auto"/>
        <w:left w:val="none" w:sz="0" w:space="0" w:color="auto"/>
        <w:bottom w:val="none" w:sz="0" w:space="0" w:color="auto"/>
        <w:right w:val="none" w:sz="0" w:space="0" w:color="auto"/>
      </w:divBdr>
    </w:div>
    <w:div w:id="1879925024">
      <w:bodyDiv w:val="1"/>
      <w:marLeft w:val="0"/>
      <w:marRight w:val="0"/>
      <w:marTop w:val="0"/>
      <w:marBottom w:val="0"/>
      <w:divBdr>
        <w:top w:val="none" w:sz="0" w:space="0" w:color="auto"/>
        <w:left w:val="none" w:sz="0" w:space="0" w:color="auto"/>
        <w:bottom w:val="none" w:sz="0" w:space="0" w:color="auto"/>
        <w:right w:val="none" w:sz="0" w:space="0" w:color="auto"/>
      </w:divBdr>
    </w:div>
    <w:div w:id="1881042647">
      <w:bodyDiv w:val="1"/>
      <w:marLeft w:val="0"/>
      <w:marRight w:val="0"/>
      <w:marTop w:val="0"/>
      <w:marBottom w:val="0"/>
      <w:divBdr>
        <w:top w:val="none" w:sz="0" w:space="0" w:color="auto"/>
        <w:left w:val="none" w:sz="0" w:space="0" w:color="auto"/>
        <w:bottom w:val="none" w:sz="0" w:space="0" w:color="auto"/>
        <w:right w:val="none" w:sz="0" w:space="0" w:color="auto"/>
      </w:divBdr>
    </w:div>
    <w:div w:id="1881278114">
      <w:bodyDiv w:val="1"/>
      <w:marLeft w:val="0"/>
      <w:marRight w:val="0"/>
      <w:marTop w:val="0"/>
      <w:marBottom w:val="0"/>
      <w:divBdr>
        <w:top w:val="none" w:sz="0" w:space="0" w:color="auto"/>
        <w:left w:val="none" w:sz="0" w:space="0" w:color="auto"/>
        <w:bottom w:val="none" w:sz="0" w:space="0" w:color="auto"/>
        <w:right w:val="none" w:sz="0" w:space="0" w:color="auto"/>
      </w:divBdr>
    </w:div>
    <w:div w:id="1882010466">
      <w:bodyDiv w:val="1"/>
      <w:marLeft w:val="0"/>
      <w:marRight w:val="0"/>
      <w:marTop w:val="0"/>
      <w:marBottom w:val="0"/>
      <w:divBdr>
        <w:top w:val="none" w:sz="0" w:space="0" w:color="auto"/>
        <w:left w:val="none" w:sz="0" w:space="0" w:color="auto"/>
        <w:bottom w:val="none" w:sz="0" w:space="0" w:color="auto"/>
        <w:right w:val="none" w:sz="0" w:space="0" w:color="auto"/>
      </w:divBdr>
    </w:div>
    <w:div w:id="1882209536">
      <w:bodyDiv w:val="1"/>
      <w:marLeft w:val="0"/>
      <w:marRight w:val="0"/>
      <w:marTop w:val="0"/>
      <w:marBottom w:val="0"/>
      <w:divBdr>
        <w:top w:val="none" w:sz="0" w:space="0" w:color="auto"/>
        <w:left w:val="none" w:sz="0" w:space="0" w:color="auto"/>
        <w:bottom w:val="none" w:sz="0" w:space="0" w:color="auto"/>
        <w:right w:val="none" w:sz="0" w:space="0" w:color="auto"/>
      </w:divBdr>
    </w:div>
    <w:div w:id="1882354467">
      <w:bodyDiv w:val="1"/>
      <w:marLeft w:val="0"/>
      <w:marRight w:val="0"/>
      <w:marTop w:val="0"/>
      <w:marBottom w:val="0"/>
      <w:divBdr>
        <w:top w:val="none" w:sz="0" w:space="0" w:color="auto"/>
        <w:left w:val="none" w:sz="0" w:space="0" w:color="auto"/>
        <w:bottom w:val="none" w:sz="0" w:space="0" w:color="auto"/>
        <w:right w:val="none" w:sz="0" w:space="0" w:color="auto"/>
      </w:divBdr>
    </w:div>
    <w:div w:id="1882478746">
      <w:bodyDiv w:val="1"/>
      <w:marLeft w:val="0"/>
      <w:marRight w:val="0"/>
      <w:marTop w:val="0"/>
      <w:marBottom w:val="0"/>
      <w:divBdr>
        <w:top w:val="none" w:sz="0" w:space="0" w:color="auto"/>
        <w:left w:val="none" w:sz="0" w:space="0" w:color="auto"/>
        <w:bottom w:val="none" w:sz="0" w:space="0" w:color="auto"/>
        <w:right w:val="none" w:sz="0" w:space="0" w:color="auto"/>
      </w:divBdr>
    </w:div>
    <w:div w:id="1882596474">
      <w:bodyDiv w:val="1"/>
      <w:marLeft w:val="0"/>
      <w:marRight w:val="0"/>
      <w:marTop w:val="0"/>
      <w:marBottom w:val="0"/>
      <w:divBdr>
        <w:top w:val="none" w:sz="0" w:space="0" w:color="auto"/>
        <w:left w:val="none" w:sz="0" w:space="0" w:color="auto"/>
        <w:bottom w:val="none" w:sz="0" w:space="0" w:color="auto"/>
        <w:right w:val="none" w:sz="0" w:space="0" w:color="auto"/>
      </w:divBdr>
    </w:div>
    <w:div w:id="1883713423">
      <w:bodyDiv w:val="1"/>
      <w:marLeft w:val="0"/>
      <w:marRight w:val="0"/>
      <w:marTop w:val="0"/>
      <w:marBottom w:val="0"/>
      <w:divBdr>
        <w:top w:val="none" w:sz="0" w:space="0" w:color="auto"/>
        <w:left w:val="none" w:sz="0" w:space="0" w:color="auto"/>
        <w:bottom w:val="none" w:sz="0" w:space="0" w:color="auto"/>
        <w:right w:val="none" w:sz="0" w:space="0" w:color="auto"/>
      </w:divBdr>
    </w:div>
    <w:div w:id="1884248451">
      <w:bodyDiv w:val="1"/>
      <w:marLeft w:val="0"/>
      <w:marRight w:val="0"/>
      <w:marTop w:val="0"/>
      <w:marBottom w:val="0"/>
      <w:divBdr>
        <w:top w:val="none" w:sz="0" w:space="0" w:color="auto"/>
        <w:left w:val="none" w:sz="0" w:space="0" w:color="auto"/>
        <w:bottom w:val="none" w:sz="0" w:space="0" w:color="auto"/>
        <w:right w:val="none" w:sz="0" w:space="0" w:color="auto"/>
      </w:divBdr>
    </w:div>
    <w:div w:id="1884634027">
      <w:bodyDiv w:val="1"/>
      <w:marLeft w:val="0"/>
      <w:marRight w:val="0"/>
      <w:marTop w:val="0"/>
      <w:marBottom w:val="0"/>
      <w:divBdr>
        <w:top w:val="none" w:sz="0" w:space="0" w:color="auto"/>
        <w:left w:val="none" w:sz="0" w:space="0" w:color="auto"/>
        <w:bottom w:val="none" w:sz="0" w:space="0" w:color="auto"/>
        <w:right w:val="none" w:sz="0" w:space="0" w:color="auto"/>
      </w:divBdr>
    </w:div>
    <w:div w:id="1884755802">
      <w:bodyDiv w:val="1"/>
      <w:marLeft w:val="0"/>
      <w:marRight w:val="0"/>
      <w:marTop w:val="0"/>
      <w:marBottom w:val="0"/>
      <w:divBdr>
        <w:top w:val="none" w:sz="0" w:space="0" w:color="auto"/>
        <w:left w:val="none" w:sz="0" w:space="0" w:color="auto"/>
        <w:bottom w:val="none" w:sz="0" w:space="0" w:color="auto"/>
        <w:right w:val="none" w:sz="0" w:space="0" w:color="auto"/>
      </w:divBdr>
    </w:div>
    <w:div w:id="1885408086">
      <w:bodyDiv w:val="1"/>
      <w:marLeft w:val="0"/>
      <w:marRight w:val="0"/>
      <w:marTop w:val="0"/>
      <w:marBottom w:val="0"/>
      <w:divBdr>
        <w:top w:val="none" w:sz="0" w:space="0" w:color="auto"/>
        <w:left w:val="none" w:sz="0" w:space="0" w:color="auto"/>
        <w:bottom w:val="none" w:sz="0" w:space="0" w:color="auto"/>
        <w:right w:val="none" w:sz="0" w:space="0" w:color="auto"/>
      </w:divBdr>
    </w:div>
    <w:div w:id="1886601077">
      <w:bodyDiv w:val="1"/>
      <w:marLeft w:val="0"/>
      <w:marRight w:val="0"/>
      <w:marTop w:val="0"/>
      <w:marBottom w:val="0"/>
      <w:divBdr>
        <w:top w:val="none" w:sz="0" w:space="0" w:color="auto"/>
        <w:left w:val="none" w:sz="0" w:space="0" w:color="auto"/>
        <w:bottom w:val="none" w:sz="0" w:space="0" w:color="auto"/>
        <w:right w:val="none" w:sz="0" w:space="0" w:color="auto"/>
      </w:divBdr>
    </w:div>
    <w:div w:id="1887258016">
      <w:bodyDiv w:val="1"/>
      <w:marLeft w:val="0"/>
      <w:marRight w:val="0"/>
      <w:marTop w:val="0"/>
      <w:marBottom w:val="0"/>
      <w:divBdr>
        <w:top w:val="none" w:sz="0" w:space="0" w:color="auto"/>
        <w:left w:val="none" w:sz="0" w:space="0" w:color="auto"/>
        <w:bottom w:val="none" w:sz="0" w:space="0" w:color="auto"/>
        <w:right w:val="none" w:sz="0" w:space="0" w:color="auto"/>
      </w:divBdr>
    </w:div>
    <w:div w:id="1888298880">
      <w:bodyDiv w:val="1"/>
      <w:marLeft w:val="0"/>
      <w:marRight w:val="0"/>
      <w:marTop w:val="0"/>
      <w:marBottom w:val="0"/>
      <w:divBdr>
        <w:top w:val="none" w:sz="0" w:space="0" w:color="auto"/>
        <w:left w:val="none" w:sz="0" w:space="0" w:color="auto"/>
        <w:bottom w:val="none" w:sz="0" w:space="0" w:color="auto"/>
        <w:right w:val="none" w:sz="0" w:space="0" w:color="auto"/>
      </w:divBdr>
    </w:div>
    <w:div w:id="1888881142">
      <w:bodyDiv w:val="1"/>
      <w:marLeft w:val="0"/>
      <w:marRight w:val="0"/>
      <w:marTop w:val="0"/>
      <w:marBottom w:val="0"/>
      <w:divBdr>
        <w:top w:val="none" w:sz="0" w:space="0" w:color="auto"/>
        <w:left w:val="none" w:sz="0" w:space="0" w:color="auto"/>
        <w:bottom w:val="none" w:sz="0" w:space="0" w:color="auto"/>
        <w:right w:val="none" w:sz="0" w:space="0" w:color="auto"/>
      </w:divBdr>
    </w:div>
    <w:div w:id="1888906333">
      <w:bodyDiv w:val="1"/>
      <w:marLeft w:val="0"/>
      <w:marRight w:val="0"/>
      <w:marTop w:val="0"/>
      <w:marBottom w:val="0"/>
      <w:divBdr>
        <w:top w:val="none" w:sz="0" w:space="0" w:color="auto"/>
        <w:left w:val="none" w:sz="0" w:space="0" w:color="auto"/>
        <w:bottom w:val="none" w:sz="0" w:space="0" w:color="auto"/>
        <w:right w:val="none" w:sz="0" w:space="0" w:color="auto"/>
      </w:divBdr>
    </w:div>
    <w:div w:id="1889339979">
      <w:bodyDiv w:val="1"/>
      <w:marLeft w:val="0"/>
      <w:marRight w:val="0"/>
      <w:marTop w:val="0"/>
      <w:marBottom w:val="0"/>
      <w:divBdr>
        <w:top w:val="none" w:sz="0" w:space="0" w:color="auto"/>
        <w:left w:val="none" w:sz="0" w:space="0" w:color="auto"/>
        <w:bottom w:val="none" w:sz="0" w:space="0" w:color="auto"/>
        <w:right w:val="none" w:sz="0" w:space="0" w:color="auto"/>
      </w:divBdr>
    </w:div>
    <w:div w:id="1890530082">
      <w:bodyDiv w:val="1"/>
      <w:marLeft w:val="0"/>
      <w:marRight w:val="0"/>
      <w:marTop w:val="0"/>
      <w:marBottom w:val="0"/>
      <w:divBdr>
        <w:top w:val="none" w:sz="0" w:space="0" w:color="auto"/>
        <w:left w:val="none" w:sz="0" w:space="0" w:color="auto"/>
        <w:bottom w:val="none" w:sz="0" w:space="0" w:color="auto"/>
        <w:right w:val="none" w:sz="0" w:space="0" w:color="auto"/>
      </w:divBdr>
    </w:div>
    <w:div w:id="1893466697">
      <w:bodyDiv w:val="1"/>
      <w:marLeft w:val="0"/>
      <w:marRight w:val="0"/>
      <w:marTop w:val="0"/>
      <w:marBottom w:val="0"/>
      <w:divBdr>
        <w:top w:val="none" w:sz="0" w:space="0" w:color="auto"/>
        <w:left w:val="none" w:sz="0" w:space="0" w:color="auto"/>
        <w:bottom w:val="none" w:sz="0" w:space="0" w:color="auto"/>
        <w:right w:val="none" w:sz="0" w:space="0" w:color="auto"/>
      </w:divBdr>
    </w:div>
    <w:div w:id="1895391270">
      <w:bodyDiv w:val="1"/>
      <w:marLeft w:val="0"/>
      <w:marRight w:val="0"/>
      <w:marTop w:val="0"/>
      <w:marBottom w:val="0"/>
      <w:divBdr>
        <w:top w:val="none" w:sz="0" w:space="0" w:color="auto"/>
        <w:left w:val="none" w:sz="0" w:space="0" w:color="auto"/>
        <w:bottom w:val="none" w:sz="0" w:space="0" w:color="auto"/>
        <w:right w:val="none" w:sz="0" w:space="0" w:color="auto"/>
      </w:divBdr>
    </w:div>
    <w:div w:id="1895463539">
      <w:bodyDiv w:val="1"/>
      <w:marLeft w:val="0"/>
      <w:marRight w:val="0"/>
      <w:marTop w:val="0"/>
      <w:marBottom w:val="0"/>
      <w:divBdr>
        <w:top w:val="none" w:sz="0" w:space="0" w:color="auto"/>
        <w:left w:val="none" w:sz="0" w:space="0" w:color="auto"/>
        <w:bottom w:val="none" w:sz="0" w:space="0" w:color="auto"/>
        <w:right w:val="none" w:sz="0" w:space="0" w:color="auto"/>
      </w:divBdr>
      <w:divsChild>
        <w:div w:id="2099868758">
          <w:marLeft w:val="480"/>
          <w:marRight w:val="0"/>
          <w:marTop w:val="0"/>
          <w:marBottom w:val="0"/>
          <w:divBdr>
            <w:top w:val="none" w:sz="0" w:space="0" w:color="auto"/>
            <w:left w:val="none" w:sz="0" w:space="0" w:color="auto"/>
            <w:bottom w:val="none" w:sz="0" w:space="0" w:color="auto"/>
            <w:right w:val="none" w:sz="0" w:space="0" w:color="auto"/>
          </w:divBdr>
        </w:div>
        <w:div w:id="872158211">
          <w:marLeft w:val="480"/>
          <w:marRight w:val="0"/>
          <w:marTop w:val="0"/>
          <w:marBottom w:val="0"/>
          <w:divBdr>
            <w:top w:val="none" w:sz="0" w:space="0" w:color="auto"/>
            <w:left w:val="none" w:sz="0" w:space="0" w:color="auto"/>
            <w:bottom w:val="none" w:sz="0" w:space="0" w:color="auto"/>
            <w:right w:val="none" w:sz="0" w:space="0" w:color="auto"/>
          </w:divBdr>
        </w:div>
        <w:div w:id="897281591">
          <w:marLeft w:val="480"/>
          <w:marRight w:val="0"/>
          <w:marTop w:val="0"/>
          <w:marBottom w:val="0"/>
          <w:divBdr>
            <w:top w:val="none" w:sz="0" w:space="0" w:color="auto"/>
            <w:left w:val="none" w:sz="0" w:space="0" w:color="auto"/>
            <w:bottom w:val="none" w:sz="0" w:space="0" w:color="auto"/>
            <w:right w:val="none" w:sz="0" w:space="0" w:color="auto"/>
          </w:divBdr>
        </w:div>
        <w:div w:id="2003466738">
          <w:marLeft w:val="480"/>
          <w:marRight w:val="0"/>
          <w:marTop w:val="0"/>
          <w:marBottom w:val="0"/>
          <w:divBdr>
            <w:top w:val="none" w:sz="0" w:space="0" w:color="auto"/>
            <w:left w:val="none" w:sz="0" w:space="0" w:color="auto"/>
            <w:bottom w:val="none" w:sz="0" w:space="0" w:color="auto"/>
            <w:right w:val="none" w:sz="0" w:space="0" w:color="auto"/>
          </w:divBdr>
        </w:div>
        <w:div w:id="1027831222">
          <w:marLeft w:val="480"/>
          <w:marRight w:val="0"/>
          <w:marTop w:val="0"/>
          <w:marBottom w:val="0"/>
          <w:divBdr>
            <w:top w:val="none" w:sz="0" w:space="0" w:color="auto"/>
            <w:left w:val="none" w:sz="0" w:space="0" w:color="auto"/>
            <w:bottom w:val="none" w:sz="0" w:space="0" w:color="auto"/>
            <w:right w:val="none" w:sz="0" w:space="0" w:color="auto"/>
          </w:divBdr>
        </w:div>
        <w:div w:id="614018407">
          <w:marLeft w:val="480"/>
          <w:marRight w:val="0"/>
          <w:marTop w:val="0"/>
          <w:marBottom w:val="0"/>
          <w:divBdr>
            <w:top w:val="none" w:sz="0" w:space="0" w:color="auto"/>
            <w:left w:val="none" w:sz="0" w:space="0" w:color="auto"/>
            <w:bottom w:val="none" w:sz="0" w:space="0" w:color="auto"/>
            <w:right w:val="none" w:sz="0" w:space="0" w:color="auto"/>
          </w:divBdr>
        </w:div>
        <w:div w:id="528183494">
          <w:marLeft w:val="480"/>
          <w:marRight w:val="0"/>
          <w:marTop w:val="0"/>
          <w:marBottom w:val="0"/>
          <w:divBdr>
            <w:top w:val="none" w:sz="0" w:space="0" w:color="auto"/>
            <w:left w:val="none" w:sz="0" w:space="0" w:color="auto"/>
            <w:bottom w:val="none" w:sz="0" w:space="0" w:color="auto"/>
            <w:right w:val="none" w:sz="0" w:space="0" w:color="auto"/>
          </w:divBdr>
        </w:div>
        <w:div w:id="766117466">
          <w:marLeft w:val="480"/>
          <w:marRight w:val="0"/>
          <w:marTop w:val="0"/>
          <w:marBottom w:val="0"/>
          <w:divBdr>
            <w:top w:val="none" w:sz="0" w:space="0" w:color="auto"/>
            <w:left w:val="none" w:sz="0" w:space="0" w:color="auto"/>
            <w:bottom w:val="none" w:sz="0" w:space="0" w:color="auto"/>
            <w:right w:val="none" w:sz="0" w:space="0" w:color="auto"/>
          </w:divBdr>
        </w:div>
        <w:div w:id="764689786">
          <w:marLeft w:val="480"/>
          <w:marRight w:val="0"/>
          <w:marTop w:val="0"/>
          <w:marBottom w:val="0"/>
          <w:divBdr>
            <w:top w:val="none" w:sz="0" w:space="0" w:color="auto"/>
            <w:left w:val="none" w:sz="0" w:space="0" w:color="auto"/>
            <w:bottom w:val="none" w:sz="0" w:space="0" w:color="auto"/>
            <w:right w:val="none" w:sz="0" w:space="0" w:color="auto"/>
          </w:divBdr>
        </w:div>
        <w:div w:id="1166939883">
          <w:marLeft w:val="480"/>
          <w:marRight w:val="0"/>
          <w:marTop w:val="0"/>
          <w:marBottom w:val="0"/>
          <w:divBdr>
            <w:top w:val="none" w:sz="0" w:space="0" w:color="auto"/>
            <w:left w:val="none" w:sz="0" w:space="0" w:color="auto"/>
            <w:bottom w:val="none" w:sz="0" w:space="0" w:color="auto"/>
            <w:right w:val="none" w:sz="0" w:space="0" w:color="auto"/>
          </w:divBdr>
        </w:div>
        <w:div w:id="807864359">
          <w:marLeft w:val="480"/>
          <w:marRight w:val="0"/>
          <w:marTop w:val="0"/>
          <w:marBottom w:val="0"/>
          <w:divBdr>
            <w:top w:val="none" w:sz="0" w:space="0" w:color="auto"/>
            <w:left w:val="none" w:sz="0" w:space="0" w:color="auto"/>
            <w:bottom w:val="none" w:sz="0" w:space="0" w:color="auto"/>
            <w:right w:val="none" w:sz="0" w:space="0" w:color="auto"/>
          </w:divBdr>
        </w:div>
        <w:div w:id="727731293">
          <w:marLeft w:val="480"/>
          <w:marRight w:val="0"/>
          <w:marTop w:val="0"/>
          <w:marBottom w:val="0"/>
          <w:divBdr>
            <w:top w:val="none" w:sz="0" w:space="0" w:color="auto"/>
            <w:left w:val="none" w:sz="0" w:space="0" w:color="auto"/>
            <w:bottom w:val="none" w:sz="0" w:space="0" w:color="auto"/>
            <w:right w:val="none" w:sz="0" w:space="0" w:color="auto"/>
          </w:divBdr>
        </w:div>
        <w:div w:id="1591044798">
          <w:marLeft w:val="480"/>
          <w:marRight w:val="0"/>
          <w:marTop w:val="0"/>
          <w:marBottom w:val="0"/>
          <w:divBdr>
            <w:top w:val="none" w:sz="0" w:space="0" w:color="auto"/>
            <w:left w:val="none" w:sz="0" w:space="0" w:color="auto"/>
            <w:bottom w:val="none" w:sz="0" w:space="0" w:color="auto"/>
            <w:right w:val="none" w:sz="0" w:space="0" w:color="auto"/>
          </w:divBdr>
        </w:div>
        <w:div w:id="1627930678">
          <w:marLeft w:val="480"/>
          <w:marRight w:val="0"/>
          <w:marTop w:val="0"/>
          <w:marBottom w:val="0"/>
          <w:divBdr>
            <w:top w:val="none" w:sz="0" w:space="0" w:color="auto"/>
            <w:left w:val="none" w:sz="0" w:space="0" w:color="auto"/>
            <w:bottom w:val="none" w:sz="0" w:space="0" w:color="auto"/>
            <w:right w:val="none" w:sz="0" w:space="0" w:color="auto"/>
          </w:divBdr>
        </w:div>
        <w:div w:id="77530216">
          <w:marLeft w:val="480"/>
          <w:marRight w:val="0"/>
          <w:marTop w:val="0"/>
          <w:marBottom w:val="0"/>
          <w:divBdr>
            <w:top w:val="none" w:sz="0" w:space="0" w:color="auto"/>
            <w:left w:val="none" w:sz="0" w:space="0" w:color="auto"/>
            <w:bottom w:val="none" w:sz="0" w:space="0" w:color="auto"/>
            <w:right w:val="none" w:sz="0" w:space="0" w:color="auto"/>
          </w:divBdr>
        </w:div>
        <w:div w:id="504903946">
          <w:marLeft w:val="480"/>
          <w:marRight w:val="0"/>
          <w:marTop w:val="0"/>
          <w:marBottom w:val="0"/>
          <w:divBdr>
            <w:top w:val="none" w:sz="0" w:space="0" w:color="auto"/>
            <w:left w:val="none" w:sz="0" w:space="0" w:color="auto"/>
            <w:bottom w:val="none" w:sz="0" w:space="0" w:color="auto"/>
            <w:right w:val="none" w:sz="0" w:space="0" w:color="auto"/>
          </w:divBdr>
        </w:div>
        <w:div w:id="387581614">
          <w:marLeft w:val="480"/>
          <w:marRight w:val="0"/>
          <w:marTop w:val="0"/>
          <w:marBottom w:val="0"/>
          <w:divBdr>
            <w:top w:val="none" w:sz="0" w:space="0" w:color="auto"/>
            <w:left w:val="none" w:sz="0" w:space="0" w:color="auto"/>
            <w:bottom w:val="none" w:sz="0" w:space="0" w:color="auto"/>
            <w:right w:val="none" w:sz="0" w:space="0" w:color="auto"/>
          </w:divBdr>
        </w:div>
        <w:div w:id="1097481725">
          <w:marLeft w:val="480"/>
          <w:marRight w:val="0"/>
          <w:marTop w:val="0"/>
          <w:marBottom w:val="0"/>
          <w:divBdr>
            <w:top w:val="none" w:sz="0" w:space="0" w:color="auto"/>
            <w:left w:val="none" w:sz="0" w:space="0" w:color="auto"/>
            <w:bottom w:val="none" w:sz="0" w:space="0" w:color="auto"/>
            <w:right w:val="none" w:sz="0" w:space="0" w:color="auto"/>
          </w:divBdr>
        </w:div>
        <w:div w:id="828207775">
          <w:marLeft w:val="480"/>
          <w:marRight w:val="0"/>
          <w:marTop w:val="0"/>
          <w:marBottom w:val="0"/>
          <w:divBdr>
            <w:top w:val="none" w:sz="0" w:space="0" w:color="auto"/>
            <w:left w:val="none" w:sz="0" w:space="0" w:color="auto"/>
            <w:bottom w:val="none" w:sz="0" w:space="0" w:color="auto"/>
            <w:right w:val="none" w:sz="0" w:space="0" w:color="auto"/>
          </w:divBdr>
        </w:div>
        <w:div w:id="288979119">
          <w:marLeft w:val="480"/>
          <w:marRight w:val="0"/>
          <w:marTop w:val="0"/>
          <w:marBottom w:val="0"/>
          <w:divBdr>
            <w:top w:val="none" w:sz="0" w:space="0" w:color="auto"/>
            <w:left w:val="none" w:sz="0" w:space="0" w:color="auto"/>
            <w:bottom w:val="none" w:sz="0" w:space="0" w:color="auto"/>
            <w:right w:val="none" w:sz="0" w:space="0" w:color="auto"/>
          </w:divBdr>
        </w:div>
        <w:div w:id="1451508415">
          <w:marLeft w:val="480"/>
          <w:marRight w:val="0"/>
          <w:marTop w:val="0"/>
          <w:marBottom w:val="0"/>
          <w:divBdr>
            <w:top w:val="none" w:sz="0" w:space="0" w:color="auto"/>
            <w:left w:val="none" w:sz="0" w:space="0" w:color="auto"/>
            <w:bottom w:val="none" w:sz="0" w:space="0" w:color="auto"/>
            <w:right w:val="none" w:sz="0" w:space="0" w:color="auto"/>
          </w:divBdr>
        </w:div>
        <w:div w:id="1772777645">
          <w:marLeft w:val="480"/>
          <w:marRight w:val="0"/>
          <w:marTop w:val="0"/>
          <w:marBottom w:val="0"/>
          <w:divBdr>
            <w:top w:val="none" w:sz="0" w:space="0" w:color="auto"/>
            <w:left w:val="none" w:sz="0" w:space="0" w:color="auto"/>
            <w:bottom w:val="none" w:sz="0" w:space="0" w:color="auto"/>
            <w:right w:val="none" w:sz="0" w:space="0" w:color="auto"/>
          </w:divBdr>
        </w:div>
        <w:div w:id="960457257">
          <w:marLeft w:val="480"/>
          <w:marRight w:val="0"/>
          <w:marTop w:val="0"/>
          <w:marBottom w:val="0"/>
          <w:divBdr>
            <w:top w:val="none" w:sz="0" w:space="0" w:color="auto"/>
            <w:left w:val="none" w:sz="0" w:space="0" w:color="auto"/>
            <w:bottom w:val="none" w:sz="0" w:space="0" w:color="auto"/>
            <w:right w:val="none" w:sz="0" w:space="0" w:color="auto"/>
          </w:divBdr>
        </w:div>
        <w:div w:id="834877944">
          <w:marLeft w:val="480"/>
          <w:marRight w:val="0"/>
          <w:marTop w:val="0"/>
          <w:marBottom w:val="0"/>
          <w:divBdr>
            <w:top w:val="none" w:sz="0" w:space="0" w:color="auto"/>
            <w:left w:val="none" w:sz="0" w:space="0" w:color="auto"/>
            <w:bottom w:val="none" w:sz="0" w:space="0" w:color="auto"/>
            <w:right w:val="none" w:sz="0" w:space="0" w:color="auto"/>
          </w:divBdr>
        </w:div>
        <w:div w:id="809637589">
          <w:marLeft w:val="480"/>
          <w:marRight w:val="0"/>
          <w:marTop w:val="0"/>
          <w:marBottom w:val="0"/>
          <w:divBdr>
            <w:top w:val="none" w:sz="0" w:space="0" w:color="auto"/>
            <w:left w:val="none" w:sz="0" w:space="0" w:color="auto"/>
            <w:bottom w:val="none" w:sz="0" w:space="0" w:color="auto"/>
            <w:right w:val="none" w:sz="0" w:space="0" w:color="auto"/>
          </w:divBdr>
        </w:div>
        <w:div w:id="1214195732">
          <w:marLeft w:val="480"/>
          <w:marRight w:val="0"/>
          <w:marTop w:val="0"/>
          <w:marBottom w:val="0"/>
          <w:divBdr>
            <w:top w:val="none" w:sz="0" w:space="0" w:color="auto"/>
            <w:left w:val="none" w:sz="0" w:space="0" w:color="auto"/>
            <w:bottom w:val="none" w:sz="0" w:space="0" w:color="auto"/>
            <w:right w:val="none" w:sz="0" w:space="0" w:color="auto"/>
          </w:divBdr>
        </w:div>
        <w:div w:id="942299965">
          <w:marLeft w:val="480"/>
          <w:marRight w:val="0"/>
          <w:marTop w:val="0"/>
          <w:marBottom w:val="0"/>
          <w:divBdr>
            <w:top w:val="none" w:sz="0" w:space="0" w:color="auto"/>
            <w:left w:val="none" w:sz="0" w:space="0" w:color="auto"/>
            <w:bottom w:val="none" w:sz="0" w:space="0" w:color="auto"/>
            <w:right w:val="none" w:sz="0" w:space="0" w:color="auto"/>
          </w:divBdr>
        </w:div>
        <w:div w:id="1901135507">
          <w:marLeft w:val="480"/>
          <w:marRight w:val="0"/>
          <w:marTop w:val="0"/>
          <w:marBottom w:val="0"/>
          <w:divBdr>
            <w:top w:val="none" w:sz="0" w:space="0" w:color="auto"/>
            <w:left w:val="none" w:sz="0" w:space="0" w:color="auto"/>
            <w:bottom w:val="none" w:sz="0" w:space="0" w:color="auto"/>
            <w:right w:val="none" w:sz="0" w:space="0" w:color="auto"/>
          </w:divBdr>
        </w:div>
        <w:div w:id="1052970190">
          <w:marLeft w:val="480"/>
          <w:marRight w:val="0"/>
          <w:marTop w:val="0"/>
          <w:marBottom w:val="0"/>
          <w:divBdr>
            <w:top w:val="none" w:sz="0" w:space="0" w:color="auto"/>
            <w:left w:val="none" w:sz="0" w:space="0" w:color="auto"/>
            <w:bottom w:val="none" w:sz="0" w:space="0" w:color="auto"/>
            <w:right w:val="none" w:sz="0" w:space="0" w:color="auto"/>
          </w:divBdr>
        </w:div>
        <w:div w:id="2109352999">
          <w:marLeft w:val="480"/>
          <w:marRight w:val="0"/>
          <w:marTop w:val="0"/>
          <w:marBottom w:val="0"/>
          <w:divBdr>
            <w:top w:val="none" w:sz="0" w:space="0" w:color="auto"/>
            <w:left w:val="none" w:sz="0" w:space="0" w:color="auto"/>
            <w:bottom w:val="none" w:sz="0" w:space="0" w:color="auto"/>
            <w:right w:val="none" w:sz="0" w:space="0" w:color="auto"/>
          </w:divBdr>
        </w:div>
        <w:div w:id="596406851">
          <w:marLeft w:val="480"/>
          <w:marRight w:val="0"/>
          <w:marTop w:val="0"/>
          <w:marBottom w:val="0"/>
          <w:divBdr>
            <w:top w:val="none" w:sz="0" w:space="0" w:color="auto"/>
            <w:left w:val="none" w:sz="0" w:space="0" w:color="auto"/>
            <w:bottom w:val="none" w:sz="0" w:space="0" w:color="auto"/>
            <w:right w:val="none" w:sz="0" w:space="0" w:color="auto"/>
          </w:divBdr>
        </w:div>
        <w:div w:id="334307867">
          <w:marLeft w:val="480"/>
          <w:marRight w:val="0"/>
          <w:marTop w:val="0"/>
          <w:marBottom w:val="0"/>
          <w:divBdr>
            <w:top w:val="none" w:sz="0" w:space="0" w:color="auto"/>
            <w:left w:val="none" w:sz="0" w:space="0" w:color="auto"/>
            <w:bottom w:val="none" w:sz="0" w:space="0" w:color="auto"/>
            <w:right w:val="none" w:sz="0" w:space="0" w:color="auto"/>
          </w:divBdr>
        </w:div>
        <w:div w:id="223151442">
          <w:marLeft w:val="480"/>
          <w:marRight w:val="0"/>
          <w:marTop w:val="0"/>
          <w:marBottom w:val="0"/>
          <w:divBdr>
            <w:top w:val="none" w:sz="0" w:space="0" w:color="auto"/>
            <w:left w:val="none" w:sz="0" w:space="0" w:color="auto"/>
            <w:bottom w:val="none" w:sz="0" w:space="0" w:color="auto"/>
            <w:right w:val="none" w:sz="0" w:space="0" w:color="auto"/>
          </w:divBdr>
        </w:div>
        <w:div w:id="240532431">
          <w:marLeft w:val="480"/>
          <w:marRight w:val="0"/>
          <w:marTop w:val="0"/>
          <w:marBottom w:val="0"/>
          <w:divBdr>
            <w:top w:val="none" w:sz="0" w:space="0" w:color="auto"/>
            <w:left w:val="none" w:sz="0" w:space="0" w:color="auto"/>
            <w:bottom w:val="none" w:sz="0" w:space="0" w:color="auto"/>
            <w:right w:val="none" w:sz="0" w:space="0" w:color="auto"/>
          </w:divBdr>
        </w:div>
        <w:div w:id="1554610365">
          <w:marLeft w:val="480"/>
          <w:marRight w:val="0"/>
          <w:marTop w:val="0"/>
          <w:marBottom w:val="0"/>
          <w:divBdr>
            <w:top w:val="none" w:sz="0" w:space="0" w:color="auto"/>
            <w:left w:val="none" w:sz="0" w:space="0" w:color="auto"/>
            <w:bottom w:val="none" w:sz="0" w:space="0" w:color="auto"/>
            <w:right w:val="none" w:sz="0" w:space="0" w:color="auto"/>
          </w:divBdr>
        </w:div>
        <w:div w:id="797332001">
          <w:marLeft w:val="480"/>
          <w:marRight w:val="0"/>
          <w:marTop w:val="0"/>
          <w:marBottom w:val="0"/>
          <w:divBdr>
            <w:top w:val="none" w:sz="0" w:space="0" w:color="auto"/>
            <w:left w:val="none" w:sz="0" w:space="0" w:color="auto"/>
            <w:bottom w:val="none" w:sz="0" w:space="0" w:color="auto"/>
            <w:right w:val="none" w:sz="0" w:space="0" w:color="auto"/>
          </w:divBdr>
        </w:div>
        <w:div w:id="2050639095">
          <w:marLeft w:val="480"/>
          <w:marRight w:val="0"/>
          <w:marTop w:val="0"/>
          <w:marBottom w:val="0"/>
          <w:divBdr>
            <w:top w:val="none" w:sz="0" w:space="0" w:color="auto"/>
            <w:left w:val="none" w:sz="0" w:space="0" w:color="auto"/>
            <w:bottom w:val="none" w:sz="0" w:space="0" w:color="auto"/>
            <w:right w:val="none" w:sz="0" w:space="0" w:color="auto"/>
          </w:divBdr>
        </w:div>
        <w:div w:id="120153755">
          <w:marLeft w:val="480"/>
          <w:marRight w:val="0"/>
          <w:marTop w:val="0"/>
          <w:marBottom w:val="0"/>
          <w:divBdr>
            <w:top w:val="none" w:sz="0" w:space="0" w:color="auto"/>
            <w:left w:val="none" w:sz="0" w:space="0" w:color="auto"/>
            <w:bottom w:val="none" w:sz="0" w:space="0" w:color="auto"/>
            <w:right w:val="none" w:sz="0" w:space="0" w:color="auto"/>
          </w:divBdr>
        </w:div>
        <w:div w:id="745802867">
          <w:marLeft w:val="480"/>
          <w:marRight w:val="0"/>
          <w:marTop w:val="0"/>
          <w:marBottom w:val="0"/>
          <w:divBdr>
            <w:top w:val="none" w:sz="0" w:space="0" w:color="auto"/>
            <w:left w:val="none" w:sz="0" w:space="0" w:color="auto"/>
            <w:bottom w:val="none" w:sz="0" w:space="0" w:color="auto"/>
            <w:right w:val="none" w:sz="0" w:space="0" w:color="auto"/>
          </w:divBdr>
        </w:div>
        <w:div w:id="743726541">
          <w:marLeft w:val="480"/>
          <w:marRight w:val="0"/>
          <w:marTop w:val="0"/>
          <w:marBottom w:val="0"/>
          <w:divBdr>
            <w:top w:val="none" w:sz="0" w:space="0" w:color="auto"/>
            <w:left w:val="none" w:sz="0" w:space="0" w:color="auto"/>
            <w:bottom w:val="none" w:sz="0" w:space="0" w:color="auto"/>
            <w:right w:val="none" w:sz="0" w:space="0" w:color="auto"/>
          </w:divBdr>
        </w:div>
        <w:div w:id="1272085618">
          <w:marLeft w:val="480"/>
          <w:marRight w:val="0"/>
          <w:marTop w:val="0"/>
          <w:marBottom w:val="0"/>
          <w:divBdr>
            <w:top w:val="none" w:sz="0" w:space="0" w:color="auto"/>
            <w:left w:val="none" w:sz="0" w:space="0" w:color="auto"/>
            <w:bottom w:val="none" w:sz="0" w:space="0" w:color="auto"/>
            <w:right w:val="none" w:sz="0" w:space="0" w:color="auto"/>
          </w:divBdr>
        </w:div>
      </w:divsChild>
    </w:div>
    <w:div w:id="1895576886">
      <w:bodyDiv w:val="1"/>
      <w:marLeft w:val="0"/>
      <w:marRight w:val="0"/>
      <w:marTop w:val="0"/>
      <w:marBottom w:val="0"/>
      <w:divBdr>
        <w:top w:val="none" w:sz="0" w:space="0" w:color="auto"/>
        <w:left w:val="none" w:sz="0" w:space="0" w:color="auto"/>
        <w:bottom w:val="none" w:sz="0" w:space="0" w:color="auto"/>
        <w:right w:val="none" w:sz="0" w:space="0" w:color="auto"/>
      </w:divBdr>
    </w:div>
    <w:div w:id="1895849707">
      <w:bodyDiv w:val="1"/>
      <w:marLeft w:val="0"/>
      <w:marRight w:val="0"/>
      <w:marTop w:val="0"/>
      <w:marBottom w:val="0"/>
      <w:divBdr>
        <w:top w:val="none" w:sz="0" w:space="0" w:color="auto"/>
        <w:left w:val="none" w:sz="0" w:space="0" w:color="auto"/>
        <w:bottom w:val="none" w:sz="0" w:space="0" w:color="auto"/>
        <w:right w:val="none" w:sz="0" w:space="0" w:color="auto"/>
      </w:divBdr>
    </w:div>
    <w:div w:id="1896355074">
      <w:bodyDiv w:val="1"/>
      <w:marLeft w:val="0"/>
      <w:marRight w:val="0"/>
      <w:marTop w:val="0"/>
      <w:marBottom w:val="0"/>
      <w:divBdr>
        <w:top w:val="none" w:sz="0" w:space="0" w:color="auto"/>
        <w:left w:val="none" w:sz="0" w:space="0" w:color="auto"/>
        <w:bottom w:val="none" w:sz="0" w:space="0" w:color="auto"/>
        <w:right w:val="none" w:sz="0" w:space="0" w:color="auto"/>
      </w:divBdr>
    </w:div>
    <w:div w:id="1897736536">
      <w:bodyDiv w:val="1"/>
      <w:marLeft w:val="0"/>
      <w:marRight w:val="0"/>
      <w:marTop w:val="0"/>
      <w:marBottom w:val="0"/>
      <w:divBdr>
        <w:top w:val="none" w:sz="0" w:space="0" w:color="auto"/>
        <w:left w:val="none" w:sz="0" w:space="0" w:color="auto"/>
        <w:bottom w:val="none" w:sz="0" w:space="0" w:color="auto"/>
        <w:right w:val="none" w:sz="0" w:space="0" w:color="auto"/>
      </w:divBdr>
    </w:div>
    <w:div w:id="1898204216">
      <w:bodyDiv w:val="1"/>
      <w:marLeft w:val="0"/>
      <w:marRight w:val="0"/>
      <w:marTop w:val="0"/>
      <w:marBottom w:val="0"/>
      <w:divBdr>
        <w:top w:val="none" w:sz="0" w:space="0" w:color="auto"/>
        <w:left w:val="none" w:sz="0" w:space="0" w:color="auto"/>
        <w:bottom w:val="none" w:sz="0" w:space="0" w:color="auto"/>
        <w:right w:val="none" w:sz="0" w:space="0" w:color="auto"/>
      </w:divBdr>
    </w:div>
    <w:div w:id="1899634924">
      <w:bodyDiv w:val="1"/>
      <w:marLeft w:val="0"/>
      <w:marRight w:val="0"/>
      <w:marTop w:val="0"/>
      <w:marBottom w:val="0"/>
      <w:divBdr>
        <w:top w:val="none" w:sz="0" w:space="0" w:color="auto"/>
        <w:left w:val="none" w:sz="0" w:space="0" w:color="auto"/>
        <w:bottom w:val="none" w:sz="0" w:space="0" w:color="auto"/>
        <w:right w:val="none" w:sz="0" w:space="0" w:color="auto"/>
      </w:divBdr>
    </w:div>
    <w:div w:id="1900552791">
      <w:bodyDiv w:val="1"/>
      <w:marLeft w:val="0"/>
      <w:marRight w:val="0"/>
      <w:marTop w:val="0"/>
      <w:marBottom w:val="0"/>
      <w:divBdr>
        <w:top w:val="none" w:sz="0" w:space="0" w:color="auto"/>
        <w:left w:val="none" w:sz="0" w:space="0" w:color="auto"/>
        <w:bottom w:val="none" w:sz="0" w:space="0" w:color="auto"/>
        <w:right w:val="none" w:sz="0" w:space="0" w:color="auto"/>
      </w:divBdr>
    </w:div>
    <w:div w:id="1900699955">
      <w:bodyDiv w:val="1"/>
      <w:marLeft w:val="0"/>
      <w:marRight w:val="0"/>
      <w:marTop w:val="0"/>
      <w:marBottom w:val="0"/>
      <w:divBdr>
        <w:top w:val="none" w:sz="0" w:space="0" w:color="auto"/>
        <w:left w:val="none" w:sz="0" w:space="0" w:color="auto"/>
        <w:bottom w:val="none" w:sz="0" w:space="0" w:color="auto"/>
        <w:right w:val="none" w:sz="0" w:space="0" w:color="auto"/>
      </w:divBdr>
    </w:div>
    <w:div w:id="1900893376">
      <w:bodyDiv w:val="1"/>
      <w:marLeft w:val="0"/>
      <w:marRight w:val="0"/>
      <w:marTop w:val="0"/>
      <w:marBottom w:val="0"/>
      <w:divBdr>
        <w:top w:val="none" w:sz="0" w:space="0" w:color="auto"/>
        <w:left w:val="none" w:sz="0" w:space="0" w:color="auto"/>
        <w:bottom w:val="none" w:sz="0" w:space="0" w:color="auto"/>
        <w:right w:val="none" w:sz="0" w:space="0" w:color="auto"/>
      </w:divBdr>
    </w:div>
    <w:div w:id="1901359166">
      <w:bodyDiv w:val="1"/>
      <w:marLeft w:val="0"/>
      <w:marRight w:val="0"/>
      <w:marTop w:val="0"/>
      <w:marBottom w:val="0"/>
      <w:divBdr>
        <w:top w:val="none" w:sz="0" w:space="0" w:color="auto"/>
        <w:left w:val="none" w:sz="0" w:space="0" w:color="auto"/>
        <w:bottom w:val="none" w:sz="0" w:space="0" w:color="auto"/>
        <w:right w:val="none" w:sz="0" w:space="0" w:color="auto"/>
      </w:divBdr>
      <w:divsChild>
        <w:div w:id="1892693171">
          <w:marLeft w:val="480"/>
          <w:marRight w:val="0"/>
          <w:marTop w:val="0"/>
          <w:marBottom w:val="0"/>
          <w:divBdr>
            <w:top w:val="none" w:sz="0" w:space="0" w:color="auto"/>
            <w:left w:val="none" w:sz="0" w:space="0" w:color="auto"/>
            <w:bottom w:val="none" w:sz="0" w:space="0" w:color="auto"/>
            <w:right w:val="none" w:sz="0" w:space="0" w:color="auto"/>
          </w:divBdr>
        </w:div>
        <w:div w:id="1386953005">
          <w:marLeft w:val="480"/>
          <w:marRight w:val="0"/>
          <w:marTop w:val="0"/>
          <w:marBottom w:val="0"/>
          <w:divBdr>
            <w:top w:val="none" w:sz="0" w:space="0" w:color="auto"/>
            <w:left w:val="none" w:sz="0" w:space="0" w:color="auto"/>
            <w:bottom w:val="none" w:sz="0" w:space="0" w:color="auto"/>
            <w:right w:val="none" w:sz="0" w:space="0" w:color="auto"/>
          </w:divBdr>
        </w:div>
        <w:div w:id="860053658">
          <w:marLeft w:val="480"/>
          <w:marRight w:val="0"/>
          <w:marTop w:val="0"/>
          <w:marBottom w:val="0"/>
          <w:divBdr>
            <w:top w:val="none" w:sz="0" w:space="0" w:color="auto"/>
            <w:left w:val="none" w:sz="0" w:space="0" w:color="auto"/>
            <w:bottom w:val="none" w:sz="0" w:space="0" w:color="auto"/>
            <w:right w:val="none" w:sz="0" w:space="0" w:color="auto"/>
          </w:divBdr>
        </w:div>
        <w:div w:id="172763893">
          <w:marLeft w:val="480"/>
          <w:marRight w:val="0"/>
          <w:marTop w:val="0"/>
          <w:marBottom w:val="0"/>
          <w:divBdr>
            <w:top w:val="none" w:sz="0" w:space="0" w:color="auto"/>
            <w:left w:val="none" w:sz="0" w:space="0" w:color="auto"/>
            <w:bottom w:val="none" w:sz="0" w:space="0" w:color="auto"/>
            <w:right w:val="none" w:sz="0" w:space="0" w:color="auto"/>
          </w:divBdr>
        </w:div>
        <w:div w:id="367413817">
          <w:marLeft w:val="480"/>
          <w:marRight w:val="0"/>
          <w:marTop w:val="0"/>
          <w:marBottom w:val="0"/>
          <w:divBdr>
            <w:top w:val="none" w:sz="0" w:space="0" w:color="auto"/>
            <w:left w:val="none" w:sz="0" w:space="0" w:color="auto"/>
            <w:bottom w:val="none" w:sz="0" w:space="0" w:color="auto"/>
            <w:right w:val="none" w:sz="0" w:space="0" w:color="auto"/>
          </w:divBdr>
        </w:div>
        <w:div w:id="913316969">
          <w:marLeft w:val="480"/>
          <w:marRight w:val="0"/>
          <w:marTop w:val="0"/>
          <w:marBottom w:val="0"/>
          <w:divBdr>
            <w:top w:val="none" w:sz="0" w:space="0" w:color="auto"/>
            <w:left w:val="none" w:sz="0" w:space="0" w:color="auto"/>
            <w:bottom w:val="none" w:sz="0" w:space="0" w:color="auto"/>
            <w:right w:val="none" w:sz="0" w:space="0" w:color="auto"/>
          </w:divBdr>
        </w:div>
        <w:div w:id="1131748847">
          <w:marLeft w:val="480"/>
          <w:marRight w:val="0"/>
          <w:marTop w:val="0"/>
          <w:marBottom w:val="0"/>
          <w:divBdr>
            <w:top w:val="none" w:sz="0" w:space="0" w:color="auto"/>
            <w:left w:val="none" w:sz="0" w:space="0" w:color="auto"/>
            <w:bottom w:val="none" w:sz="0" w:space="0" w:color="auto"/>
            <w:right w:val="none" w:sz="0" w:space="0" w:color="auto"/>
          </w:divBdr>
        </w:div>
        <w:div w:id="1508403435">
          <w:marLeft w:val="480"/>
          <w:marRight w:val="0"/>
          <w:marTop w:val="0"/>
          <w:marBottom w:val="0"/>
          <w:divBdr>
            <w:top w:val="none" w:sz="0" w:space="0" w:color="auto"/>
            <w:left w:val="none" w:sz="0" w:space="0" w:color="auto"/>
            <w:bottom w:val="none" w:sz="0" w:space="0" w:color="auto"/>
            <w:right w:val="none" w:sz="0" w:space="0" w:color="auto"/>
          </w:divBdr>
        </w:div>
        <w:div w:id="5862702">
          <w:marLeft w:val="480"/>
          <w:marRight w:val="0"/>
          <w:marTop w:val="0"/>
          <w:marBottom w:val="0"/>
          <w:divBdr>
            <w:top w:val="none" w:sz="0" w:space="0" w:color="auto"/>
            <w:left w:val="none" w:sz="0" w:space="0" w:color="auto"/>
            <w:bottom w:val="none" w:sz="0" w:space="0" w:color="auto"/>
            <w:right w:val="none" w:sz="0" w:space="0" w:color="auto"/>
          </w:divBdr>
        </w:div>
        <w:div w:id="482042392">
          <w:marLeft w:val="480"/>
          <w:marRight w:val="0"/>
          <w:marTop w:val="0"/>
          <w:marBottom w:val="0"/>
          <w:divBdr>
            <w:top w:val="none" w:sz="0" w:space="0" w:color="auto"/>
            <w:left w:val="none" w:sz="0" w:space="0" w:color="auto"/>
            <w:bottom w:val="none" w:sz="0" w:space="0" w:color="auto"/>
            <w:right w:val="none" w:sz="0" w:space="0" w:color="auto"/>
          </w:divBdr>
        </w:div>
        <w:div w:id="854004262">
          <w:marLeft w:val="480"/>
          <w:marRight w:val="0"/>
          <w:marTop w:val="0"/>
          <w:marBottom w:val="0"/>
          <w:divBdr>
            <w:top w:val="none" w:sz="0" w:space="0" w:color="auto"/>
            <w:left w:val="none" w:sz="0" w:space="0" w:color="auto"/>
            <w:bottom w:val="none" w:sz="0" w:space="0" w:color="auto"/>
            <w:right w:val="none" w:sz="0" w:space="0" w:color="auto"/>
          </w:divBdr>
        </w:div>
        <w:div w:id="1283341790">
          <w:marLeft w:val="480"/>
          <w:marRight w:val="0"/>
          <w:marTop w:val="0"/>
          <w:marBottom w:val="0"/>
          <w:divBdr>
            <w:top w:val="none" w:sz="0" w:space="0" w:color="auto"/>
            <w:left w:val="none" w:sz="0" w:space="0" w:color="auto"/>
            <w:bottom w:val="none" w:sz="0" w:space="0" w:color="auto"/>
            <w:right w:val="none" w:sz="0" w:space="0" w:color="auto"/>
          </w:divBdr>
        </w:div>
        <w:div w:id="669332083">
          <w:marLeft w:val="480"/>
          <w:marRight w:val="0"/>
          <w:marTop w:val="0"/>
          <w:marBottom w:val="0"/>
          <w:divBdr>
            <w:top w:val="none" w:sz="0" w:space="0" w:color="auto"/>
            <w:left w:val="none" w:sz="0" w:space="0" w:color="auto"/>
            <w:bottom w:val="none" w:sz="0" w:space="0" w:color="auto"/>
            <w:right w:val="none" w:sz="0" w:space="0" w:color="auto"/>
          </w:divBdr>
        </w:div>
        <w:div w:id="2070036489">
          <w:marLeft w:val="480"/>
          <w:marRight w:val="0"/>
          <w:marTop w:val="0"/>
          <w:marBottom w:val="0"/>
          <w:divBdr>
            <w:top w:val="none" w:sz="0" w:space="0" w:color="auto"/>
            <w:left w:val="none" w:sz="0" w:space="0" w:color="auto"/>
            <w:bottom w:val="none" w:sz="0" w:space="0" w:color="auto"/>
            <w:right w:val="none" w:sz="0" w:space="0" w:color="auto"/>
          </w:divBdr>
        </w:div>
        <w:div w:id="2129008696">
          <w:marLeft w:val="480"/>
          <w:marRight w:val="0"/>
          <w:marTop w:val="0"/>
          <w:marBottom w:val="0"/>
          <w:divBdr>
            <w:top w:val="none" w:sz="0" w:space="0" w:color="auto"/>
            <w:left w:val="none" w:sz="0" w:space="0" w:color="auto"/>
            <w:bottom w:val="none" w:sz="0" w:space="0" w:color="auto"/>
            <w:right w:val="none" w:sz="0" w:space="0" w:color="auto"/>
          </w:divBdr>
        </w:div>
        <w:div w:id="1559054829">
          <w:marLeft w:val="480"/>
          <w:marRight w:val="0"/>
          <w:marTop w:val="0"/>
          <w:marBottom w:val="0"/>
          <w:divBdr>
            <w:top w:val="none" w:sz="0" w:space="0" w:color="auto"/>
            <w:left w:val="none" w:sz="0" w:space="0" w:color="auto"/>
            <w:bottom w:val="none" w:sz="0" w:space="0" w:color="auto"/>
            <w:right w:val="none" w:sz="0" w:space="0" w:color="auto"/>
          </w:divBdr>
        </w:div>
        <w:div w:id="1052774810">
          <w:marLeft w:val="480"/>
          <w:marRight w:val="0"/>
          <w:marTop w:val="0"/>
          <w:marBottom w:val="0"/>
          <w:divBdr>
            <w:top w:val="none" w:sz="0" w:space="0" w:color="auto"/>
            <w:left w:val="none" w:sz="0" w:space="0" w:color="auto"/>
            <w:bottom w:val="none" w:sz="0" w:space="0" w:color="auto"/>
            <w:right w:val="none" w:sz="0" w:space="0" w:color="auto"/>
          </w:divBdr>
        </w:div>
        <w:div w:id="1509170544">
          <w:marLeft w:val="480"/>
          <w:marRight w:val="0"/>
          <w:marTop w:val="0"/>
          <w:marBottom w:val="0"/>
          <w:divBdr>
            <w:top w:val="none" w:sz="0" w:space="0" w:color="auto"/>
            <w:left w:val="none" w:sz="0" w:space="0" w:color="auto"/>
            <w:bottom w:val="none" w:sz="0" w:space="0" w:color="auto"/>
            <w:right w:val="none" w:sz="0" w:space="0" w:color="auto"/>
          </w:divBdr>
        </w:div>
        <w:div w:id="1769423329">
          <w:marLeft w:val="480"/>
          <w:marRight w:val="0"/>
          <w:marTop w:val="0"/>
          <w:marBottom w:val="0"/>
          <w:divBdr>
            <w:top w:val="none" w:sz="0" w:space="0" w:color="auto"/>
            <w:left w:val="none" w:sz="0" w:space="0" w:color="auto"/>
            <w:bottom w:val="none" w:sz="0" w:space="0" w:color="auto"/>
            <w:right w:val="none" w:sz="0" w:space="0" w:color="auto"/>
          </w:divBdr>
        </w:div>
        <w:div w:id="989482730">
          <w:marLeft w:val="480"/>
          <w:marRight w:val="0"/>
          <w:marTop w:val="0"/>
          <w:marBottom w:val="0"/>
          <w:divBdr>
            <w:top w:val="none" w:sz="0" w:space="0" w:color="auto"/>
            <w:left w:val="none" w:sz="0" w:space="0" w:color="auto"/>
            <w:bottom w:val="none" w:sz="0" w:space="0" w:color="auto"/>
            <w:right w:val="none" w:sz="0" w:space="0" w:color="auto"/>
          </w:divBdr>
        </w:div>
        <w:div w:id="1745836841">
          <w:marLeft w:val="480"/>
          <w:marRight w:val="0"/>
          <w:marTop w:val="0"/>
          <w:marBottom w:val="0"/>
          <w:divBdr>
            <w:top w:val="none" w:sz="0" w:space="0" w:color="auto"/>
            <w:left w:val="none" w:sz="0" w:space="0" w:color="auto"/>
            <w:bottom w:val="none" w:sz="0" w:space="0" w:color="auto"/>
            <w:right w:val="none" w:sz="0" w:space="0" w:color="auto"/>
          </w:divBdr>
        </w:div>
        <w:div w:id="203367165">
          <w:marLeft w:val="480"/>
          <w:marRight w:val="0"/>
          <w:marTop w:val="0"/>
          <w:marBottom w:val="0"/>
          <w:divBdr>
            <w:top w:val="none" w:sz="0" w:space="0" w:color="auto"/>
            <w:left w:val="none" w:sz="0" w:space="0" w:color="auto"/>
            <w:bottom w:val="none" w:sz="0" w:space="0" w:color="auto"/>
            <w:right w:val="none" w:sz="0" w:space="0" w:color="auto"/>
          </w:divBdr>
        </w:div>
        <w:div w:id="1616326059">
          <w:marLeft w:val="480"/>
          <w:marRight w:val="0"/>
          <w:marTop w:val="0"/>
          <w:marBottom w:val="0"/>
          <w:divBdr>
            <w:top w:val="none" w:sz="0" w:space="0" w:color="auto"/>
            <w:left w:val="none" w:sz="0" w:space="0" w:color="auto"/>
            <w:bottom w:val="none" w:sz="0" w:space="0" w:color="auto"/>
            <w:right w:val="none" w:sz="0" w:space="0" w:color="auto"/>
          </w:divBdr>
        </w:div>
      </w:divsChild>
    </w:div>
    <w:div w:id="1901405662">
      <w:bodyDiv w:val="1"/>
      <w:marLeft w:val="0"/>
      <w:marRight w:val="0"/>
      <w:marTop w:val="0"/>
      <w:marBottom w:val="0"/>
      <w:divBdr>
        <w:top w:val="none" w:sz="0" w:space="0" w:color="auto"/>
        <w:left w:val="none" w:sz="0" w:space="0" w:color="auto"/>
        <w:bottom w:val="none" w:sz="0" w:space="0" w:color="auto"/>
        <w:right w:val="none" w:sz="0" w:space="0" w:color="auto"/>
      </w:divBdr>
    </w:div>
    <w:div w:id="1901817443">
      <w:bodyDiv w:val="1"/>
      <w:marLeft w:val="0"/>
      <w:marRight w:val="0"/>
      <w:marTop w:val="0"/>
      <w:marBottom w:val="0"/>
      <w:divBdr>
        <w:top w:val="none" w:sz="0" w:space="0" w:color="auto"/>
        <w:left w:val="none" w:sz="0" w:space="0" w:color="auto"/>
        <w:bottom w:val="none" w:sz="0" w:space="0" w:color="auto"/>
        <w:right w:val="none" w:sz="0" w:space="0" w:color="auto"/>
      </w:divBdr>
    </w:div>
    <w:div w:id="1903707823">
      <w:bodyDiv w:val="1"/>
      <w:marLeft w:val="0"/>
      <w:marRight w:val="0"/>
      <w:marTop w:val="0"/>
      <w:marBottom w:val="0"/>
      <w:divBdr>
        <w:top w:val="none" w:sz="0" w:space="0" w:color="auto"/>
        <w:left w:val="none" w:sz="0" w:space="0" w:color="auto"/>
        <w:bottom w:val="none" w:sz="0" w:space="0" w:color="auto"/>
        <w:right w:val="none" w:sz="0" w:space="0" w:color="auto"/>
      </w:divBdr>
      <w:divsChild>
        <w:div w:id="702360956">
          <w:marLeft w:val="480"/>
          <w:marRight w:val="0"/>
          <w:marTop w:val="0"/>
          <w:marBottom w:val="0"/>
          <w:divBdr>
            <w:top w:val="none" w:sz="0" w:space="0" w:color="auto"/>
            <w:left w:val="none" w:sz="0" w:space="0" w:color="auto"/>
            <w:bottom w:val="none" w:sz="0" w:space="0" w:color="auto"/>
            <w:right w:val="none" w:sz="0" w:space="0" w:color="auto"/>
          </w:divBdr>
        </w:div>
        <w:div w:id="110713977">
          <w:marLeft w:val="480"/>
          <w:marRight w:val="0"/>
          <w:marTop w:val="0"/>
          <w:marBottom w:val="0"/>
          <w:divBdr>
            <w:top w:val="none" w:sz="0" w:space="0" w:color="auto"/>
            <w:left w:val="none" w:sz="0" w:space="0" w:color="auto"/>
            <w:bottom w:val="none" w:sz="0" w:space="0" w:color="auto"/>
            <w:right w:val="none" w:sz="0" w:space="0" w:color="auto"/>
          </w:divBdr>
        </w:div>
        <w:div w:id="480970851">
          <w:marLeft w:val="480"/>
          <w:marRight w:val="0"/>
          <w:marTop w:val="0"/>
          <w:marBottom w:val="0"/>
          <w:divBdr>
            <w:top w:val="none" w:sz="0" w:space="0" w:color="auto"/>
            <w:left w:val="none" w:sz="0" w:space="0" w:color="auto"/>
            <w:bottom w:val="none" w:sz="0" w:space="0" w:color="auto"/>
            <w:right w:val="none" w:sz="0" w:space="0" w:color="auto"/>
          </w:divBdr>
        </w:div>
        <w:div w:id="794447359">
          <w:marLeft w:val="480"/>
          <w:marRight w:val="0"/>
          <w:marTop w:val="0"/>
          <w:marBottom w:val="0"/>
          <w:divBdr>
            <w:top w:val="none" w:sz="0" w:space="0" w:color="auto"/>
            <w:left w:val="none" w:sz="0" w:space="0" w:color="auto"/>
            <w:bottom w:val="none" w:sz="0" w:space="0" w:color="auto"/>
            <w:right w:val="none" w:sz="0" w:space="0" w:color="auto"/>
          </w:divBdr>
        </w:div>
        <w:div w:id="263848241">
          <w:marLeft w:val="480"/>
          <w:marRight w:val="0"/>
          <w:marTop w:val="0"/>
          <w:marBottom w:val="0"/>
          <w:divBdr>
            <w:top w:val="none" w:sz="0" w:space="0" w:color="auto"/>
            <w:left w:val="none" w:sz="0" w:space="0" w:color="auto"/>
            <w:bottom w:val="none" w:sz="0" w:space="0" w:color="auto"/>
            <w:right w:val="none" w:sz="0" w:space="0" w:color="auto"/>
          </w:divBdr>
        </w:div>
        <w:div w:id="1182553731">
          <w:marLeft w:val="480"/>
          <w:marRight w:val="0"/>
          <w:marTop w:val="0"/>
          <w:marBottom w:val="0"/>
          <w:divBdr>
            <w:top w:val="none" w:sz="0" w:space="0" w:color="auto"/>
            <w:left w:val="none" w:sz="0" w:space="0" w:color="auto"/>
            <w:bottom w:val="none" w:sz="0" w:space="0" w:color="auto"/>
            <w:right w:val="none" w:sz="0" w:space="0" w:color="auto"/>
          </w:divBdr>
        </w:div>
        <w:div w:id="272442357">
          <w:marLeft w:val="480"/>
          <w:marRight w:val="0"/>
          <w:marTop w:val="0"/>
          <w:marBottom w:val="0"/>
          <w:divBdr>
            <w:top w:val="none" w:sz="0" w:space="0" w:color="auto"/>
            <w:left w:val="none" w:sz="0" w:space="0" w:color="auto"/>
            <w:bottom w:val="none" w:sz="0" w:space="0" w:color="auto"/>
            <w:right w:val="none" w:sz="0" w:space="0" w:color="auto"/>
          </w:divBdr>
        </w:div>
        <w:div w:id="813134365">
          <w:marLeft w:val="480"/>
          <w:marRight w:val="0"/>
          <w:marTop w:val="0"/>
          <w:marBottom w:val="0"/>
          <w:divBdr>
            <w:top w:val="none" w:sz="0" w:space="0" w:color="auto"/>
            <w:left w:val="none" w:sz="0" w:space="0" w:color="auto"/>
            <w:bottom w:val="none" w:sz="0" w:space="0" w:color="auto"/>
            <w:right w:val="none" w:sz="0" w:space="0" w:color="auto"/>
          </w:divBdr>
        </w:div>
        <w:div w:id="2040662736">
          <w:marLeft w:val="480"/>
          <w:marRight w:val="0"/>
          <w:marTop w:val="0"/>
          <w:marBottom w:val="0"/>
          <w:divBdr>
            <w:top w:val="none" w:sz="0" w:space="0" w:color="auto"/>
            <w:left w:val="none" w:sz="0" w:space="0" w:color="auto"/>
            <w:bottom w:val="none" w:sz="0" w:space="0" w:color="auto"/>
            <w:right w:val="none" w:sz="0" w:space="0" w:color="auto"/>
          </w:divBdr>
        </w:div>
        <w:div w:id="2002586025">
          <w:marLeft w:val="480"/>
          <w:marRight w:val="0"/>
          <w:marTop w:val="0"/>
          <w:marBottom w:val="0"/>
          <w:divBdr>
            <w:top w:val="none" w:sz="0" w:space="0" w:color="auto"/>
            <w:left w:val="none" w:sz="0" w:space="0" w:color="auto"/>
            <w:bottom w:val="none" w:sz="0" w:space="0" w:color="auto"/>
            <w:right w:val="none" w:sz="0" w:space="0" w:color="auto"/>
          </w:divBdr>
        </w:div>
        <w:div w:id="308487888">
          <w:marLeft w:val="480"/>
          <w:marRight w:val="0"/>
          <w:marTop w:val="0"/>
          <w:marBottom w:val="0"/>
          <w:divBdr>
            <w:top w:val="none" w:sz="0" w:space="0" w:color="auto"/>
            <w:left w:val="none" w:sz="0" w:space="0" w:color="auto"/>
            <w:bottom w:val="none" w:sz="0" w:space="0" w:color="auto"/>
            <w:right w:val="none" w:sz="0" w:space="0" w:color="auto"/>
          </w:divBdr>
        </w:div>
        <w:div w:id="1433739419">
          <w:marLeft w:val="480"/>
          <w:marRight w:val="0"/>
          <w:marTop w:val="0"/>
          <w:marBottom w:val="0"/>
          <w:divBdr>
            <w:top w:val="none" w:sz="0" w:space="0" w:color="auto"/>
            <w:left w:val="none" w:sz="0" w:space="0" w:color="auto"/>
            <w:bottom w:val="none" w:sz="0" w:space="0" w:color="auto"/>
            <w:right w:val="none" w:sz="0" w:space="0" w:color="auto"/>
          </w:divBdr>
        </w:div>
        <w:div w:id="1113473463">
          <w:marLeft w:val="480"/>
          <w:marRight w:val="0"/>
          <w:marTop w:val="0"/>
          <w:marBottom w:val="0"/>
          <w:divBdr>
            <w:top w:val="none" w:sz="0" w:space="0" w:color="auto"/>
            <w:left w:val="none" w:sz="0" w:space="0" w:color="auto"/>
            <w:bottom w:val="none" w:sz="0" w:space="0" w:color="auto"/>
            <w:right w:val="none" w:sz="0" w:space="0" w:color="auto"/>
          </w:divBdr>
        </w:div>
        <w:div w:id="1357385019">
          <w:marLeft w:val="480"/>
          <w:marRight w:val="0"/>
          <w:marTop w:val="0"/>
          <w:marBottom w:val="0"/>
          <w:divBdr>
            <w:top w:val="none" w:sz="0" w:space="0" w:color="auto"/>
            <w:left w:val="none" w:sz="0" w:space="0" w:color="auto"/>
            <w:bottom w:val="none" w:sz="0" w:space="0" w:color="auto"/>
            <w:right w:val="none" w:sz="0" w:space="0" w:color="auto"/>
          </w:divBdr>
        </w:div>
        <w:div w:id="2012172379">
          <w:marLeft w:val="480"/>
          <w:marRight w:val="0"/>
          <w:marTop w:val="0"/>
          <w:marBottom w:val="0"/>
          <w:divBdr>
            <w:top w:val="none" w:sz="0" w:space="0" w:color="auto"/>
            <w:left w:val="none" w:sz="0" w:space="0" w:color="auto"/>
            <w:bottom w:val="none" w:sz="0" w:space="0" w:color="auto"/>
            <w:right w:val="none" w:sz="0" w:space="0" w:color="auto"/>
          </w:divBdr>
        </w:div>
        <w:div w:id="1508985734">
          <w:marLeft w:val="480"/>
          <w:marRight w:val="0"/>
          <w:marTop w:val="0"/>
          <w:marBottom w:val="0"/>
          <w:divBdr>
            <w:top w:val="none" w:sz="0" w:space="0" w:color="auto"/>
            <w:left w:val="none" w:sz="0" w:space="0" w:color="auto"/>
            <w:bottom w:val="none" w:sz="0" w:space="0" w:color="auto"/>
            <w:right w:val="none" w:sz="0" w:space="0" w:color="auto"/>
          </w:divBdr>
        </w:div>
        <w:div w:id="1250308098">
          <w:marLeft w:val="480"/>
          <w:marRight w:val="0"/>
          <w:marTop w:val="0"/>
          <w:marBottom w:val="0"/>
          <w:divBdr>
            <w:top w:val="none" w:sz="0" w:space="0" w:color="auto"/>
            <w:left w:val="none" w:sz="0" w:space="0" w:color="auto"/>
            <w:bottom w:val="none" w:sz="0" w:space="0" w:color="auto"/>
            <w:right w:val="none" w:sz="0" w:space="0" w:color="auto"/>
          </w:divBdr>
        </w:div>
        <w:div w:id="1969160510">
          <w:marLeft w:val="480"/>
          <w:marRight w:val="0"/>
          <w:marTop w:val="0"/>
          <w:marBottom w:val="0"/>
          <w:divBdr>
            <w:top w:val="none" w:sz="0" w:space="0" w:color="auto"/>
            <w:left w:val="none" w:sz="0" w:space="0" w:color="auto"/>
            <w:bottom w:val="none" w:sz="0" w:space="0" w:color="auto"/>
            <w:right w:val="none" w:sz="0" w:space="0" w:color="auto"/>
          </w:divBdr>
        </w:div>
        <w:div w:id="664164652">
          <w:marLeft w:val="480"/>
          <w:marRight w:val="0"/>
          <w:marTop w:val="0"/>
          <w:marBottom w:val="0"/>
          <w:divBdr>
            <w:top w:val="none" w:sz="0" w:space="0" w:color="auto"/>
            <w:left w:val="none" w:sz="0" w:space="0" w:color="auto"/>
            <w:bottom w:val="none" w:sz="0" w:space="0" w:color="auto"/>
            <w:right w:val="none" w:sz="0" w:space="0" w:color="auto"/>
          </w:divBdr>
        </w:div>
        <w:div w:id="83381105">
          <w:marLeft w:val="480"/>
          <w:marRight w:val="0"/>
          <w:marTop w:val="0"/>
          <w:marBottom w:val="0"/>
          <w:divBdr>
            <w:top w:val="none" w:sz="0" w:space="0" w:color="auto"/>
            <w:left w:val="none" w:sz="0" w:space="0" w:color="auto"/>
            <w:bottom w:val="none" w:sz="0" w:space="0" w:color="auto"/>
            <w:right w:val="none" w:sz="0" w:space="0" w:color="auto"/>
          </w:divBdr>
        </w:div>
        <w:div w:id="1765805449">
          <w:marLeft w:val="480"/>
          <w:marRight w:val="0"/>
          <w:marTop w:val="0"/>
          <w:marBottom w:val="0"/>
          <w:divBdr>
            <w:top w:val="none" w:sz="0" w:space="0" w:color="auto"/>
            <w:left w:val="none" w:sz="0" w:space="0" w:color="auto"/>
            <w:bottom w:val="none" w:sz="0" w:space="0" w:color="auto"/>
            <w:right w:val="none" w:sz="0" w:space="0" w:color="auto"/>
          </w:divBdr>
        </w:div>
        <w:div w:id="1121025023">
          <w:marLeft w:val="480"/>
          <w:marRight w:val="0"/>
          <w:marTop w:val="0"/>
          <w:marBottom w:val="0"/>
          <w:divBdr>
            <w:top w:val="none" w:sz="0" w:space="0" w:color="auto"/>
            <w:left w:val="none" w:sz="0" w:space="0" w:color="auto"/>
            <w:bottom w:val="none" w:sz="0" w:space="0" w:color="auto"/>
            <w:right w:val="none" w:sz="0" w:space="0" w:color="auto"/>
          </w:divBdr>
        </w:div>
        <w:div w:id="1360355362">
          <w:marLeft w:val="480"/>
          <w:marRight w:val="0"/>
          <w:marTop w:val="0"/>
          <w:marBottom w:val="0"/>
          <w:divBdr>
            <w:top w:val="none" w:sz="0" w:space="0" w:color="auto"/>
            <w:left w:val="none" w:sz="0" w:space="0" w:color="auto"/>
            <w:bottom w:val="none" w:sz="0" w:space="0" w:color="auto"/>
            <w:right w:val="none" w:sz="0" w:space="0" w:color="auto"/>
          </w:divBdr>
        </w:div>
        <w:div w:id="884219323">
          <w:marLeft w:val="480"/>
          <w:marRight w:val="0"/>
          <w:marTop w:val="0"/>
          <w:marBottom w:val="0"/>
          <w:divBdr>
            <w:top w:val="none" w:sz="0" w:space="0" w:color="auto"/>
            <w:left w:val="none" w:sz="0" w:space="0" w:color="auto"/>
            <w:bottom w:val="none" w:sz="0" w:space="0" w:color="auto"/>
            <w:right w:val="none" w:sz="0" w:space="0" w:color="auto"/>
          </w:divBdr>
        </w:div>
        <w:div w:id="1075778838">
          <w:marLeft w:val="480"/>
          <w:marRight w:val="0"/>
          <w:marTop w:val="0"/>
          <w:marBottom w:val="0"/>
          <w:divBdr>
            <w:top w:val="none" w:sz="0" w:space="0" w:color="auto"/>
            <w:left w:val="none" w:sz="0" w:space="0" w:color="auto"/>
            <w:bottom w:val="none" w:sz="0" w:space="0" w:color="auto"/>
            <w:right w:val="none" w:sz="0" w:space="0" w:color="auto"/>
          </w:divBdr>
        </w:div>
        <w:div w:id="693960807">
          <w:marLeft w:val="480"/>
          <w:marRight w:val="0"/>
          <w:marTop w:val="0"/>
          <w:marBottom w:val="0"/>
          <w:divBdr>
            <w:top w:val="none" w:sz="0" w:space="0" w:color="auto"/>
            <w:left w:val="none" w:sz="0" w:space="0" w:color="auto"/>
            <w:bottom w:val="none" w:sz="0" w:space="0" w:color="auto"/>
            <w:right w:val="none" w:sz="0" w:space="0" w:color="auto"/>
          </w:divBdr>
        </w:div>
        <w:div w:id="1732195510">
          <w:marLeft w:val="480"/>
          <w:marRight w:val="0"/>
          <w:marTop w:val="0"/>
          <w:marBottom w:val="0"/>
          <w:divBdr>
            <w:top w:val="none" w:sz="0" w:space="0" w:color="auto"/>
            <w:left w:val="none" w:sz="0" w:space="0" w:color="auto"/>
            <w:bottom w:val="none" w:sz="0" w:space="0" w:color="auto"/>
            <w:right w:val="none" w:sz="0" w:space="0" w:color="auto"/>
          </w:divBdr>
        </w:div>
        <w:div w:id="546185759">
          <w:marLeft w:val="480"/>
          <w:marRight w:val="0"/>
          <w:marTop w:val="0"/>
          <w:marBottom w:val="0"/>
          <w:divBdr>
            <w:top w:val="none" w:sz="0" w:space="0" w:color="auto"/>
            <w:left w:val="none" w:sz="0" w:space="0" w:color="auto"/>
            <w:bottom w:val="none" w:sz="0" w:space="0" w:color="auto"/>
            <w:right w:val="none" w:sz="0" w:space="0" w:color="auto"/>
          </w:divBdr>
        </w:div>
        <w:div w:id="121584077">
          <w:marLeft w:val="480"/>
          <w:marRight w:val="0"/>
          <w:marTop w:val="0"/>
          <w:marBottom w:val="0"/>
          <w:divBdr>
            <w:top w:val="none" w:sz="0" w:space="0" w:color="auto"/>
            <w:left w:val="none" w:sz="0" w:space="0" w:color="auto"/>
            <w:bottom w:val="none" w:sz="0" w:space="0" w:color="auto"/>
            <w:right w:val="none" w:sz="0" w:space="0" w:color="auto"/>
          </w:divBdr>
        </w:div>
        <w:div w:id="2075734702">
          <w:marLeft w:val="480"/>
          <w:marRight w:val="0"/>
          <w:marTop w:val="0"/>
          <w:marBottom w:val="0"/>
          <w:divBdr>
            <w:top w:val="none" w:sz="0" w:space="0" w:color="auto"/>
            <w:left w:val="none" w:sz="0" w:space="0" w:color="auto"/>
            <w:bottom w:val="none" w:sz="0" w:space="0" w:color="auto"/>
            <w:right w:val="none" w:sz="0" w:space="0" w:color="auto"/>
          </w:divBdr>
        </w:div>
        <w:div w:id="1181236629">
          <w:marLeft w:val="480"/>
          <w:marRight w:val="0"/>
          <w:marTop w:val="0"/>
          <w:marBottom w:val="0"/>
          <w:divBdr>
            <w:top w:val="none" w:sz="0" w:space="0" w:color="auto"/>
            <w:left w:val="none" w:sz="0" w:space="0" w:color="auto"/>
            <w:bottom w:val="none" w:sz="0" w:space="0" w:color="auto"/>
            <w:right w:val="none" w:sz="0" w:space="0" w:color="auto"/>
          </w:divBdr>
        </w:div>
        <w:div w:id="1858546263">
          <w:marLeft w:val="480"/>
          <w:marRight w:val="0"/>
          <w:marTop w:val="0"/>
          <w:marBottom w:val="0"/>
          <w:divBdr>
            <w:top w:val="none" w:sz="0" w:space="0" w:color="auto"/>
            <w:left w:val="none" w:sz="0" w:space="0" w:color="auto"/>
            <w:bottom w:val="none" w:sz="0" w:space="0" w:color="auto"/>
            <w:right w:val="none" w:sz="0" w:space="0" w:color="auto"/>
          </w:divBdr>
        </w:div>
        <w:div w:id="959725270">
          <w:marLeft w:val="480"/>
          <w:marRight w:val="0"/>
          <w:marTop w:val="0"/>
          <w:marBottom w:val="0"/>
          <w:divBdr>
            <w:top w:val="none" w:sz="0" w:space="0" w:color="auto"/>
            <w:left w:val="none" w:sz="0" w:space="0" w:color="auto"/>
            <w:bottom w:val="none" w:sz="0" w:space="0" w:color="auto"/>
            <w:right w:val="none" w:sz="0" w:space="0" w:color="auto"/>
          </w:divBdr>
        </w:div>
      </w:divsChild>
    </w:div>
    <w:div w:id="1903710107">
      <w:bodyDiv w:val="1"/>
      <w:marLeft w:val="0"/>
      <w:marRight w:val="0"/>
      <w:marTop w:val="0"/>
      <w:marBottom w:val="0"/>
      <w:divBdr>
        <w:top w:val="none" w:sz="0" w:space="0" w:color="auto"/>
        <w:left w:val="none" w:sz="0" w:space="0" w:color="auto"/>
        <w:bottom w:val="none" w:sz="0" w:space="0" w:color="auto"/>
        <w:right w:val="none" w:sz="0" w:space="0" w:color="auto"/>
      </w:divBdr>
    </w:div>
    <w:div w:id="1903758485">
      <w:bodyDiv w:val="1"/>
      <w:marLeft w:val="0"/>
      <w:marRight w:val="0"/>
      <w:marTop w:val="0"/>
      <w:marBottom w:val="0"/>
      <w:divBdr>
        <w:top w:val="none" w:sz="0" w:space="0" w:color="auto"/>
        <w:left w:val="none" w:sz="0" w:space="0" w:color="auto"/>
        <w:bottom w:val="none" w:sz="0" w:space="0" w:color="auto"/>
        <w:right w:val="none" w:sz="0" w:space="0" w:color="auto"/>
      </w:divBdr>
    </w:div>
    <w:div w:id="1904676098">
      <w:bodyDiv w:val="1"/>
      <w:marLeft w:val="0"/>
      <w:marRight w:val="0"/>
      <w:marTop w:val="0"/>
      <w:marBottom w:val="0"/>
      <w:divBdr>
        <w:top w:val="none" w:sz="0" w:space="0" w:color="auto"/>
        <w:left w:val="none" w:sz="0" w:space="0" w:color="auto"/>
        <w:bottom w:val="none" w:sz="0" w:space="0" w:color="auto"/>
        <w:right w:val="none" w:sz="0" w:space="0" w:color="auto"/>
      </w:divBdr>
    </w:div>
    <w:div w:id="1904901860">
      <w:bodyDiv w:val="1"/>
      <w:marLeft w:val="0"/>
      <w:marRight w:val="0"/>
      <w:marTop w:val="0"/>
      <w:marBottom w:val="0"/>
      <w:divBdr>
        <w:top w:val="none" w:sz="0" w:space="0" w:color="auto"/>
        <w:left w:val="none" w:sz="0" w:space="0" w:color="auto"/>
        <w:bottom w:val="none" w:sz="0" w:space="0" w:color="auto"/>
        <w:right w:val="none" w:sz="0" w:space="0" w:color="auto"/>
      </w:divBdr>
    </w:div>
    <w:div w:id="1905411632">
      <w:bodyDiv w:val="1"/>
      <w:marLeft w:val="0"/>
      <w:marRight w:val="0"/>
      <w:marTop w:val="0"/>
      <w:marBottom w:val="0"/>
      <w:divBdr>
        <w:top w:val="none" w:sz="0" w:space="0" w:color="auto"/>
        <w:left w:val="none" w:sz="0" w:space="0" w:color="auto"/>
        <w:bottom w:val="none" w:sz="0" w:space="0" w:color="auto"/>
        <w:right w:val="none" w:sz="0" w:space="0" w:color="auto"/>
      </w:divBdr>
    </w:div>
    <w:div w:id="1905876151">
      <w:bodyDiv w:val="1"/>
      <w:marLeft w:val="0"/>
      <w:marRight w:val="0"/>
      <w:marTop w:val="0"/>
      <w:marBottom w:val="0"/>
      <w:divBdr>
        <w:top w:val="none" w:sz="0" w:space="0" w:color="auto"/>
        <w:left w:val="none" w:sz="0" w:space="0" w:color="auto"/>
        <w:bottom w:val="none" w:sz="0" w:space="0" w:color="auto"/>
        <w:right w:val="none" w:sz="0" w:space="0" w:color="auto"/>
      </w:divBdr>
    </w:div>
    <w:div w:id="1906065193">
      <w:bodyDiv w:val="1"/>
      <w:marLeft w:val="0"/>
      <w:marRight w:val="0"/>
      <w:marTop w:val="0"/>
      <w:marBottom w:val="0"/>
      <w:divBdr>
        <w:top w:val="none" w:sz="0" w:space="0" w:color="auto"/>
        <w:left w:val="none" w:sz="0" w:space="0" w:color="auto"/>
        <w:bottom w:val="none" w:sz="0" w:space="0" w:color="auto"/>
        <w:right w:val="none" w:sz="0" w:space="0" w:color="auto"/>
      </w:divBdr>
    </w:div>
    <w:div w:id="1906986628">
      <w:bodyDiv w:val="1"/>
      <w:marLeft w:val="0"/>
      <w:marRight w:val="0"/>
      <w:marTop w:val="0"/>
      <w:marBottom w:val="0"/>
      <w:divBdr>
        <w:top w:val="none" w:sz="0" w:space="0" w:color="auto"/>
        <w:left w:val="none" w:sz="0" w:space="0" w:color="auto"/>
        <w:bottom w:val="none" w:sz="0" w:space="0" w:color="auto"/>
        <w:right w:val="none" w:sz="0" w:space="0" w:color="auto"/>
      </w:divBdr>
      <w:divsChild>
        <w:div w:id="1242104673">
          <w:marLeft w:val="480"/>
          <w:marRight w:val="0"/>
          <w:marTop w:val="0"/>
          <w:marBottom w:val="0"/>
          <w:divBdr>
            <w:top w:val="none" w:sz="0" w:space="0" w:color="auto"/>
            <w:left w:val="none" w:sz="0" w:space="0" w:color="auto"/>
            <w:bottom w:val="none" w:sz="0" w:space="0" w:color="auto"/>
            <w:right w:val="none" w:sz="0" w:space="0" w:color="auto"/>
          </w:divBdr>
        </w:div>
        <w:div w:id="582253907">
          <w:marLeft w:val="480"/>
          <w:marRight w:val="0"/>
          <w:marTop w:val="0"/>
          <w:marBottom w:val="0"/>
          <w:divBdr>
            <w:top w:val="none" w:sz="0" w:space="0" w:color="auto"/>
            <w:left w:val="none" w:sz="0" w:space="0" w:color="auto"/>
            <w:bottom w:val="none" w:sz="0" w:space="0" w:color="auto"/>
            <w:right w:val="none" w:sz="0" w:space="0" w:color="auto"/>
          </w:divBdr>
        </w:div>
        <w:div w:id="32464351">
          <w:marLeft w:val="480"/>
          <w:marRight w:val="0"/>
          <w:marTop w:val="0"/>
          <w:marBottom w:val="0"/>
          <w:divBdr>
            <w:top w:val="none" w:sz="0" w:space="0" w:color="auto"/>
            <w:left w:val="none" w:sz="0" w:space="0" w:color="auto"/>
            <w:bottom w:val="none" w:sz="0" w:space="0" w:color="auto"/>
            <w:right w:val="none" w:sz="0" w:space="0" w:color="auto"/>
          </w:divBdr>
        </w:div>
        <w:div w:id="1478378589">
          <w:marLeft w:val="480"/>
          <w:marRight w:val="0"/>
          <w:marTop w:val="0"/>
          <w:marBottom w:val="0"/>
          <w:divBdr>
            <w:top w:val="none" w:sz="0" w:space="0" w:color="auto"/>
            <w:left w:val="none" w:sz="0" w:space="0" w:color="auto"/>
            <w:bottom w:val="none" w:sz="0" w:space="0" w:color="auto"/>
            <w:right w:val="none" w:sz="0" w:space="0" w:color="auto"/>
          </w:divBdr>
        </w:div>
        <w:div w:id="1133526493">
          <w:marLeft w:val="480"/>
          <w:marRight w:val="0"/>
          <w:marTop w:val="0"/>
          <w:marBottom w:val="0"/>
          <w:divBdr>
            <w:top w:val="none" w:sz="0" w:space="0" w:color="auto"/>
            <w:left w:val="none" w:sz="0" w:space="0" w:color="auto"/>
            <w:bottom w:val="none" w:sz="0" w:space="0" w:color="auto"/>
            <w:right w:val="none" w:sz="0" w:space="0" w:color="auto"/>
          </w:divBdr>
        </w:div>
        <w:div w:id="1952349736">
          <w:marLeft w:val="480"/>
          <w:marRight w:val="0"/>
          <w:marTop w:val="0"/>
          <w:marBottom w:val="0"/>
          <w:divBdr>
            <w:top w:val="none" w:sz="0" w:space="0" w:color="auto"/>
            <w:left w:val="none" w:sz="0" w:space="0" w:color="auto"/>
            <w:bottom w:val="none" w:sz="0" w:space="0" w:color="auto"/>
            <w:right w:val="none" w:sz="0" w:space="0" w:color="auto"/>
          </w:divBdr>
        </w:div>
        <w:div w:id="3746346">
          <w:marLeft w:val="480"/>
          <w:marRight w:val="0"/>
          <w:marTop w:val="0"/>
          <w:marBottom w:val="0"/>
          <w:divBdr>
            <w:top w:val="none" w:sz="0" w:space="0" w:color="auto"/>
            <w:left w:val="none" w:sz="0" w:space="0" w:color="auto"/>
            <w:bottom w:val="none" w:sz="0" w:space="0" w:color="auto"/>
            <w:right w:val="none" w:sz="0" w:space="0" w:color="auto"/>
          </w:divBdr>
        </w:div>
        <w:div w:id="1746611521">
          <w:marLeft w:val="480"/>
          <w:marRight w:val="0"/>
          <w:marTop w:val="0"/>
          <w:marBottom w:val="0"/>
          <w:divBdr>
            <w:top w:val="none" w:sz="0" w:space="0" w:color="auto"/>
            <w:left w:val="none" w:sz="0" w:space="0" w:color="auto"/>
            <w:bottom w:val="none" w:sz="0" w:space="0" w:color="auto"/>
            <w:right w:val="none" w:sz="0" w:space="0" w:color="auto"/>
          </w:divBdr>
        </w:div>
        <w:div w:id="793985063">
          <w:marLeft w:val="480"/>
          <w:marRight w:val="0"/>
          <w:marTop w:val="0"/>
          <w:marBottom w:val="0"/>
          <w:divBdr>
            <w:top w:val="none" w:sz="0" w:space="0" w:color="auto"/>
            <w:left w:val="none" w:sz="0" w:space="0" w:color="auto"/>
            <w:bottom w:val="none" w:sz="0" w:space="0" w:color="auto"/>
            <w:right w:val="none" w:sz="0" w:space="0" w:color="auto"/>
          </w:divBdr>
        </w:div>
        <w:div w:id="2009285140">
          <w:marLeft w:val="480"/>
          <w:marRight w:val="0"/>
          <w:marTop w:val="0"/>
          <w:marBottom w:val="0"/>
          <w:divBdr>
            <w:top w:val="none" w:sz="0" w:space="0" w:color="auto"/>
            <w:left w:val="none" w:sz="0" w:space="0" w:color="auto"/>
            <w:bottom w:val="none" w:sz="0" w:space="0" w:color="auto"/>
            <w:right w:val="none" w:sz="0" w:space="0" w:color="auto"/>
          </w:divBdr>
        </w:div>
        <w:div w:id="1871411498">
          <w:marLeft w:val="480"/>
          <w:marRight w:val="0"/>
          <w:marTop w:val="0"/>
          <w:marBottom w:val="0"/>
          <w:divBdr>
            <w:top w:val="none" w:sz="0" w:space="0" w:color="auto"/>
            <w:left w:val="none" w:sz="0" w:space="0" w:color="auto"/>
            <w:bottom w:val="none" w:sz="0" w:space="0" w:color="auto"/>
            <w:right w:val="none" w:sz="0" w:space="0" w:color="auto"/>
          </w:divBdr>
        </w:div>
        <w:div w:id="690762864">
          <w:marLeft w:val="480"/>
          <w:marRight w:val="0"/>
          <w:marTop w:val="0"/>
          <w:marBottom w:val="0"/>
          <w:divBdr>
            <w:top w:val="none" w:sz="0" w:space="0" w:color="auto"/>
            <w:left w:val="none" w:sz="0" w:space="0" w:color="auto"/>
            <w:bottom w:val="none" w:sz="0" w:space="0" w:color="auto"/>
            <w:right w:val="none" w:sz="0" w:space="0" w:color="auto"/>
          </w:divBdr>
        </w:div>
        <w:div w:id="605037260">
          <w:marLeft w:val="480"/>
          <w:marRight w:val="0"/>
          <w:marTop w:val="0"/>
          <w:marBottom w:val="0"/>
          <w:divBdr>
            <w:top w:val="none" w:sz="0" w:space="0" w:color="auto"/>
            <w:left w:val="none" w:sz="0" w:space="0" w:color="auto"/>
            <w:bottom w:val="none" w:sz="0" w:space="0" w:color="auto"/>
            <w:right w:val="none" w:sz="0" w:space="0" w:color="auto"/>
          </w:divBdr>
        </w:div>
        <w:div w:id="101925567">
          <w:marLeft w:val="480"/>
          <w:marRight w:val="0"/>
          <w:marTop w:val="0"/>
          <w:marBottom w:val="0"/>
          <w:divBdr>
            <w:top w:val="none" w:sz="0" w:space="0" w:color="auto"/>
            <w:left w:val="none" w:sz="0" w:space="0" w:color="auto"/>
            <w:bottom w:val="none" w:sz="0" w:space="0" w:color="auto"/>
            <w:right w:val="none" w:sz="0" w:space="0" w:color="auto"/>
          </w:divBdr>
        </w:div>
        <w:div w:id="1164202500">
          <w:marLeft w:val="480"/>
          <w:marRight w:val="0"/>
          <w:marTop w:val="0"/>
          <w:marBottom w:val="0"/>
          <w:divBdr>
            <w:top w:val="none" w:sz="0" w:space="0" w:color="auto"/>
            <w:left w:val="none" w:sz="0" w:space="0" w:color="auto"/>
            <w:bottom w:val="none" w:sz="0" w:space="0" w:color="auto"/>
            <w:right w:val="none" w:sz="0" w:space="0" w:color="auto"/>
          </w:divBdr>
        </w:div>
        <w:div w:id="1680426486">
          <w:marLeft w:val="480"/>
          <w:marRight w:val="0"/>
          <w:marTop w:val="0"/>
          <w:marBottom w:val="0"/>
          <w:divBdr>
            <w:top w:val="none" w:sz="0" w:space="0" w:color="auto"/>
            <w:left w:val="none" w:sz="0" w:space="0" w:color="auto"/>
            <w:bottom w:val="none" w:sz="0" w:space="0" w:color="auto"/>
            <w:right w:val="none" w:sz="0" w:space="0" w:color="auto"/>
          </w:divBdr>
        </w:div>
        <w:div w:id="688412895">
          <w:marLeft w:val="480"/>
          <w:marRight w:val="0"/>
          <w:marTop w:val="0"/>
          <w:marBottom w:val="0"/>
          <w:divBdr>
            <w:top w:val="none" w:sz="0" w:space="0" w:color="auto"/>
            <w:left w:val="none" w:sz="0" w:space="0" w:color="auto"/>
            <w:bottom w:val="none" w:sz="0" w:space="0" w:color="auto"/>
            <w:right w:val="none" w:sz="0" w:space="0" w:color="auto"/>
          </w:divBdr>
        </w:div>
        <w:div w:id="1011105866">
          <w:marLeft w:val="480"/>
          <w:marRight w:val="0"/>
          <w:marTop w:val="0"/>
          <w:marBottom w:val="0"/>
          <w:divBdr>
            <w:top w:val="none" w:sz="0" w:space="0" w:color="auto"/>
            <w:left w:val="none" w:sz="0" w:space="0" w:color="auto"/>
            <w:bottom w:val="none" w:sz="0" w:space="0" w:color="auto"/>
            <w:right w:val="none" w:sz="0" w:space="0" w:color="auto"/>
          </w:divBdr>
        </w:div>
        <w:div w:id="2034920558">
          <w:marLeft w:val="480"/>
          <w:marRight w:val="0"/>
          <w:marTop w:val="0"/>
          <w:marBottom w:val="0"/>
          <w:divBdr>
            <w:top w:val="none" w:sz="0" w:space="0" w:color="auto"/>
            <w:left w:val="none" w:sz="0" w:space="0" w:color="auto"/>
            <w:bottom w:val="none" w:sz="0" w:space="0" w:color="auto"/>
            <w:right w:val="none" w:sz="0" w:space="0" w:color="auto"/>
          </w:divBdr>
        </w:div>
        <w:div w:id="1069688427">
          <w:marLeft w:val="480"/>
          <w:marRight w:val="0"/>
          <w:marTop w:val="0"/>
          <w:marBottom w:val="0"/>
          <w:divBdr>
            <w:top w:val="none" w:sz="0" w:space="0" w:color="auto"/>
            <w:left w:val="none" w:sz="0" w:space="0" w:color="auto"/>
            <w:bottom w:val="none" w:sz="0" w:space="0" w:color="auto"/>
            <w:right w:val="none" w:sz="0" w:space="0" w:color="auto"/>
          </w:divBdr>
        </w:div>
        <w:div w:id="1116558701">
          <w:marLeft w:val="480"/>
          <w:marRight w:val="0"/>
          <w:marTop w:val="0"/>
          <w:marBottom w:val="0"/>
          <w:divBdr>
            <w:top w:val="none" w:sz="0" w:space="0" w:color="auto"/>
            <w:left w:val="none" w:sz="0" w:space="0" w:color="auto"/>
            <w:bottom w:val="none" w:sz="0" w:space="0" w:color="auto"/>
            <w:right w:val="none" w:sz="0" w:space="0" w:color="auto"/>
          </w:divBdr>
        </w:div>
        <w:div w:id="1391272347">
          <w:marLeft w:val="480"/>
          <w:marRight w:val="0"/>
          <w:marTop w:val="0"/>
          <w:marBottom w:val="0"/>
          <w:divBdr>
            <w:top w:val="none" w:sz="0" w:space="0" w:color="auto"/>
            <w:left w:val="none" w:sz="0" w:space="0" w:color="auto"/>
            <w:bottom w:val="none" w:sz="0" w:space="0" w:color="auto"/>
            <w:right w:val="none" w:sz="0" w:space="0" w:color="auto"/>
          </w:divBdr>
        </w:div>
        <w:div w:id="769007675">
          <w:marLeft w:val="480"/>
          <w:marRight w:val="0"/>
          <w:marTop w:val="0"/>
          <w:marBottom w:val="0"/>
          <w:divBdr>
            <w:top w:val="none" w:sz="0" w:space="0" w:color="auto"/>
            <w:left w:val="none" w:sz="0" w:space="0" w:color="auto"/>
            <w:bottom w:val="none" w:sz="0" w:space="0" w:color="auto"/>
            <w:right w:val="none" w:sz="0" w:space="0" w:color="auto"/>
          </w:divBdr>
        </w:div>
        <w:div w:id="51737224">
          <w:marLeft w:val="480"/>
          <w:marRight w:val="0"/>
          <w:marTop w:val="0"/>
          <w:marBottom w:val="0"/>
          <w:divBdr>
            <w:top w:val="none" w:sz="0" w:space="0" w:color="auto"/>
            <w:left w:val="none" w:sz="0" w:space="0" w:color="auto"/>
            <w:bottom w:val="none" w:sz="0" w:space="0" w:color="auto"/>
            <w:right w:val="none" w:sz="0" w:space="0" w:color="auto"/>
          </w:divBdr>
        </w:div>
        <w:div w:id="479658159">
          <w:marLeft w:val="480"/>
          <w:marRight w:val="0"/>
          <w:marTop w:val="0"/>
          <w:marBottom w:val="0"/>
          <w:divBdr>
            <w:top w:val="none" w:sz="0" w:space="0" w:color="auto"/>
            <w:left w:val="none" w:sz="0" w:space="0" w:color="auto"/>
            <w:bottom w:val="none" w:sz="0" w:space="0" w:color="auto"/>
            <w:right w:val="none" w:sz="0" w:space="0" w:color="auto"/>
          </w:divBdr>
        </w:div>
        <w:div w:id="509099525">
          <w:marLeft w:val="480"/>
          <w:marRight w:val="0"/>
          <w:marTop w:val="0"/>
          <w:marBottom w:val="0"/>
          <w:divBdr>
            <w:top w:val="none" w:sz="0" w:space="0" w:color="auto"/>
            <w:left w:val="none" w:sz="0" w:space="0" w:color="auto"/>
            <w:bottom w:val="none" w:sz="0" w:space="0" w:color="auto"/>
            <w:right w:val="none" w:sz="0" w:space="0" w:color="auto"/>
          </w:divBdr>
        </w:div>
        <w:div w:id="295375329">
          <w:marLeft w:val="480"/>
          <w:marRight w:val="0"/>
          <w:marTop w:val="0"/>
          <w:marBottom w:val="0"/>
          <w:divBdr>
            <w:top w:val="none" w:sz="0" w:space="0" w:color="auto"/>
            <w:left w:val="none" w:sz="0" w:space="0" w:color="auto"/>
            <w:bottom w:val="none" w:sz="0" w:space="0" w:color="auto"/>
            <w:right w:val="none" w:sz="0" w:space="0" w:color="auto"/>
          </w:divBdr>
        </w:div>
        <w:div w:id="1845700096">
          <w:marLeft w:val="480"/>
          <w:marRight w:val="0"/>
          <w:marTop w:val="0"/>
          <w:marBottom w:val="0"/>
          <w:divBdr>
            <w:top w:val="none" w:sz="0" w:space="0" w:color="auto"/>
            <w:left w:val="none" w:sz="0" w:space="0" w:color="auto"/>
            <w:bottom w:val="none" w:sz="0" w:space="0" w:color="auto"/>
            <w:right w:val="none" w:sz="0" w:space="0" w:color="auto"/>
          </w:divBdr>
        </w:div>
        <w:div w:id="522788283">
          <w:marLeft w:val="480"/>
          <w:marRight w:val="0"/>
          <w:marTop w:val="0"/>
          <w:marBottom w:val="0"/>
          <w:divBdr>
            <w:top w:val="none" w:sz="0" w:space="0" w:color="auto"/>
            <w:left w:val="none" w:sz="0" w:space="0" w:color="auto"/>
            <w:bottom w:val="none" w:sz="0" w:space="0" w:color="auto"/>
            <w:right w:val="none" w:sz="0" w:space="0" w:color="auto"/>
          </w:divBdr>
        </w:div>
        <w:div w:id="331758067">
          <w:marLeft w:val="480"/>
          <w:marRight w:val="0"/>
          <w:marTop w:val="0"/>
          <w:marBottom w:val="0"/>
          <w:divBdr>
            <w:top w:val="none" w:sz="0" w:space="0" w:color="auto"/>
            <w:left w:val="none" w:sz="0" w:space="0" w:color="auto"/>
            <w:bottom w:val="none" w:sz="0" w:space="0" w:color="auto"/>
            <w:right w:val="none" w:sz="0" w:space="0" w:color="auto"/>
          </w:divBdr>
        </w:div>
        <w:div w:id="1162701775">
          <w:marLeft w:val="480"/>
          <w:marRight w:val="0"/>
          <w:marTop w:val="0"/>
          <w:marBottom w:val="0"/>
          <w:divBdr>
            <w:top w:val="none" w:sz="0" w:space="0" w:color="auto"/>
            <w:left w:val="none" w:sz="0" w:space="0" w:color="auto"/>
            <w:bottom w:val="none" w:sz="0" w:space="0" w:color="auto"/>
            <w:right w:val="none" w:sz="0" w:space="0" w:color="auto"/>
          </w:divBdr>
        </w:div>
        <w:div w:id="1177110193">
          <w:marLeft w:val="480"/>
          <w:marRight w:val="0"/>
          <w:marTop w:val="0"/>
          <w:marBottom w:val="0"/>
          <w:divBdr>
            <w:top w:val="none" w:sz="0" w:space="0" w:color="auto"/>
            <w:left w:val="none" w:sz="0" w:space="0" w:color="auto"/>
            <w:bottom w:val="none" w:sz="0" w:space="0" w:color="auto"/>
            <w:right w:val="none" w:sz="0" w:space="0" w:color="auto"/>
          </w:divBdr>
        </w:div>
        <w:div w:id="330790792">
          <w:marLeft w:val="480"/>
          <w:marRight w:val="0"/>
          <w:marTop w:val="0"/>
          <w:marBottom w:val="0"/>
          <w:divBdr>
            <w:top w:val="none" w:sz="0" w:space="0" w:color="auto"/>
            <w:left w:val="none" w:sz="0" w:space="0" w:color="auto"/>
            <w:bottom w:val="none" w:sz="0" w:space="0" w:color="auto"/>
            <w:right w:val="none" w:sz="0" w:space="0" w:color="auto"/>
          </w:divBdr>
        </w:div>
        <w:div w:id="54159181">
          <w:marLeft w:val="480"/>
          <w:marRight w:val="0"/>
          <w:marTop w:val="0"/>
          <w:marBottom w:val="0"/>
          <w:divBdr>
            <w:top w:val="none" w:sz="0" w:space="0" w:color="auto"/>
            <w:left w:val="none" w:sz="0" w:space="0" w:color="auto"/>
            <w:bottom w:val="none" w:sz="0" w:space="0" w:color="auto"/>
            <w:right w:val="none" w:sz="0" w:space="0" w:color="auto"/>
          </w:divBdr>
        </w:div>
        <w:div w:id="2139059017">
          <w:marLeft w:val="480"/>
          <w:marRight w:val="0"/>
          <w:marTop w:val="0"/>
          <w:marBottom w:val="0"/>
          <w:divBdr>
            <w:top w:val="none" w:sz="0" w:space="0" w:color="auto"/>
            <w:left w:val="none" w:sz="0" w:space="0" w:color="auto"/>
            <w:bottom w:val="none" w:sz="0" w:space="0" w:color="auto"/>
            <w:right w:val="none" w:sz="0" w:space="0" w:color="auto"/>
          </w:divBdr>
        </w:div>
        <w:div w:id="24407194">
          <w:marLeft w:val="480"/>
          <w:marRight w:val="0"/>
          <w:marTop w:val="0"/>
          <w:marBottom w:val="0"/>
          <w:divBdr>
            <w:top w:val="none" w:sz="0" w:space="0" w:color="auto"/>
            <w:left w:val="none" w:sz="0" w:space="0" w:color="auto"/>
            <w:bottom w:val="none" w:sz="0" w:space="0" w:color="auto"/>
            <w:right w:val="none" w:sz="0" w:space="0" w:color="auto"/>
          </w:divBdr>
        </w:div>
        <w:div w:id="808136421">
          <w:marLeft w:val="480"/>
          <w:marRight w:val="0"/>
          <w:marTop w:val="0"/>
          <w:marBottom w:val="0"/>
          <w:divBdr>
            <w:top w:val="none" w:sz="0" w:space="0" w:color="auto"/>
            <w:left w:val="none" w:sz="0" w:space="0" w:color="auto"/>
            <w:bottom w:val="none" w:sz="0" w:space="0" w:color="auto"/>
            <w:right w:val="none" w:sz="0" w:space="0" w:color="auto"/>
          </w:divBdr>
        </w:div>
        <w:div w:id="1084107105">
          <w:marLeft w:val="480"/>
          <w:marRight w:val="0"/>
          <w:marTop w:val="0"/>
          <w:marBottom w:val="0"/>
          <w:divBdr>
            <w:top w:val="none" w:sz="0" w:space="0" w:color="auto"/>
            <w:left w:val="none" w:sz="0" w:space="0" w:color="auto"/>
            <w:bottom w:val="none" w:sz="0" w:space="0" w:color="auto"/>
            <w:right w:val="none" w:sz="0" w:space="0" w:color="auto"/>
          </w:divBdr>
        </w:div>
        <w:div w:id="945622718">
          <w:marLeft w:val="480"/>
          <w:marRight w:val="0"/>
          <w:marTop w:val="0"/>
          <w:marBottom w:val="0"/>
          <w:divBdr>
            <w:top w:val="none" w:sz="0" w:space="0" w:color="auto"/>
            <w:left w:val="none" w:sz="0" w:space="0" w:color="auto"/>
            <w:bottom w:val="none" w:sz="0" w:space="0" w:color="auto"/>
            <w:right w:val="none" w:sz="0" w:space="0" w:color="auto"/>
          </w:divBdr>
        </w:div>
        <w:div w:id="1888564795">
          <w:marLeft w:val="480"/>
          <w:marRight w:val="0"/>
          <w:marTop w:val="0"/>
          <w:marBottom w:val="0"/>
          <w:divBdr>
            <w:top w:val="none" w:sz="0" w:space="0" w:color="auto"/>
            <w:left w:val="none" w:sz="0" w:space="0" w:color="auto"/>
            <w:bottom w:val="none" w:sz="0" w:space="0" w:color="auto"/>
            <w:right w:val="none" w:sz="0" w:space="0" w:color="auto"/>
          </w:divBdr>
        </w:div>
        <w:div w:id="466630280">
          <w:marLeft w:val="480"/>
          <w:marRight w:val="0"/>
          <w:marTop w:val="0"/>
          <w:marBottom w:val="0"/>
          <w:divBdr>
            <w:top w:val="none" w:sz="0" w:space="0" w:color="auto"/>
            <w:left w:val="none" w:sz="0" w:space="0" w:color="auto"/>
            <w:bottom w:val="none" w:sz="0" w:space="0" w:color="auto"/>
            <w:right w:val="none" w:sz="0" w:space="0" w:color="auto"/>
          </w:divBdr>
        </w:div>
        <w:div w:id="1716153887">
          <w:marLeft w:val="480"/>
          <w:marRight w:val="0"/>
          <w:marTop w:val="0"/>
          <w:marBottom w:val="0"/>
          <w:divBdr>
            <w:top w:val="none" w:sz="0" w:space="0" w:color="auto"/>
            <w:left w:val="none" w:sz="0" w:space="0" w:color="auto"/>
            <w:bottom w:val="none" w:sz="0" w:space="0" w:color="auto"/>
            <w:right w:val="none" w:sz="0" w:space="0" w:color="auto"/>
          </w:divBdr>
        </w:div>
        <w:div w:id="536698945">
          <w:marLeft w:val="480"/>
          <w:marRight w:val="0"/>
          <w:marTop w:val="0"/>
          <w:marBottom w:val="0"/>
          <w:divBdr>
            <w:top w:val="none" w:sz="0" w:space="0" w:color="auto"/>
            <w:left w:val="none" w:sz="0" w:space="0" w:color="auto"/>
            <w:bottom w:val="none" w:sz="0" w:space="0" w:color="auto"/>
            <w:right w:val="none" w:sz="0" w:space="0" w:color="auto"/>
          </w:divBdr>
        </w:div>
        <w:div w:id="2130321453">
          <w:marLeft w:val="480"/>
          <w:marRight w:val="0"/>
          <w:marTop w:val="0"/>
          <w:marBottom w:val="0"/>
          <w:divBdr>
            <w:top w:val="none" w:sz="0" w:space="0" w:color="auto"/>
            <w:left w:val="none" w:sz="0" w:space="0" w:color="auto"/>
            <w:bottom w:val="none" w:sz="0" w:space="0" w:color="auto"/>
            <w:right w:val="none" w:sz="0" w:space="0" w:color="auto"/>
          </w:divBdr>
        </w:div>
        <w:div w:id="724915898">
          <w:marLeft w:val="480"/>
          <w:marRight w:val="0"/>
          <w:marTop w:val="0"/>
          <w:marBottom w:val="0"/>
          <w:divBdr>
            <w:top w:val="none" w:sz="0" w:space="0" w:color="auto"/>
            <w:left w:val="none" w:sz="0" w:space="0" w:color="auto"/>
            <w:bottom w:val="none" w:sz="0" w:space="0" w:color="auto"/>
            <w:right w:val="none" w:sz="0" w:space="0" w:color="auto"/>
          </w:divBdr>
        </w:div>
        <w:div w:id="980496490">
          <w:marLeft w:val="480"/>
          <w:marRight w:val="0"/>
          <w:marTop w:val="0"/>
          <w:marBottom w:val="0"/>
          <w:divBdr>
            <w:top w:val="none" w:sz="0" w:space="0" w:color="auto"/>
            <w:left w:val="none" w:sz="0" w:space="0" w:color="auto"/>
            <w:bottom w:val="none" w:sz="0" w:space="0" w:color="auto"/>
            <w:right w:val="none" w:sz="0" w:space="0" w:color="auto"/>
          </w:divBdr>
        </w:div>
      </w:divsChild>
    </w:div>
    <w:div w:id="1907375666">
      <w:bodyDiv w:val="1"/>
      <w:marLeft w:val="0"/>
      <w:marRight w:val="0"/>
      <w:marTop w:val="0"/>
      <w:marBottom w:val="0"/>
      <w:divBdr>
        <w:top w:val="none" w:sz="0" w:space="0" w:color="auto"/>
        <w:left w:val="none" w:sz="0" w:space="0" w:color="auto"/>
        <w:bottom w:val="none" w:sz="0" w:space="0" w:color="auto"/>
        <w:right w:val="none" w:sz="0" w:space="0" w:color="auto"/>
      </w:divBdr>
    </w:div>
    <w:div w:id="1907909977">
      <w:bodyDiv w:val="1"/>
      <w:marLeft w:val="0"/>
      <w:marRight w:val="0"/>
      <w:marTop w:val="0"/>
      <w:marBottom w:val="0"/>
      <w:divBdr>
        <w:top w:val="none" w:sz="0" w:space="0" w:color="auto"/>
        <w:left w:val="none" w:sz="0" w:space="0" w:color="auto"/>
        <w:bottom w:val="none" w:sz="0" w:space="0" w:color="auto"/>
        <w:right w:val="none" w:sz="0" w:space="0" w:color="auto"/>
      </w:divBdr>
    </w:div>
    <w:div w:id="1907956836">
      <w:bodyDiv w:val="1"/>
      <w:marLeft w:val="0"/>
      <w:marRight w:val="0"/>
      <w:marTop w:val="0"/>
      <w:marBottom w:val="0"/>
      <w:divBdr>
        <w:top w:val="none" w:sz="0" w:space="0" w:color="auto"/>
        <w:left w:val="none" w:sz="0" w:space="0" w:color="auto"/>
        <w:bottom w:val="none" w:sz="0" w:space="0" w:color="auto"/>
        <w:right w:val="none" w:sz="0" w:space="0" w:color="auto"/>
      </w:divBdr>
    </w:div>
    <w:div w:id="1908227521">
      <w:bodyDiv w:val="1"/>
      <w:marLeft w:val="0"/>
      <w:marRight w:val="0"/>
      <w:marTop w:val="0"/>
      <w:marBottom w:val="0"/>
      <w:divBdr>
        <w:top w:val="none" w:sz="0" w:space="0" w:color="auto"/>
        <w:left w:val="none" w:sz="0" w:space="0" w:color="auto"/>
        <w:bottom w:val="none" w:sz="0" w:space="0" w:color="auto"/>
        <w:right w:val="none" w:sz="0" w:space="0" w:color="auto"/>
      </w:divBdr>
    </w:div>
    <w:div w:id="1908606801">
      <w:bodyDiv w:val="1"/>
      <w:marLeft w:val="0"/>
      <w:marRight w:val="0"/>
      <w:marTop w:val="0"/>
      <w:marBottom w:val="0"/>
      <w:divBdr>
        <w:top w:val="none" w:sz="0" w:space="0" w:color="auto"/>
        <w:left w:val="none" w:sz="0" w:space="0" w:color="auto"/>
        <w:bottom w:val="none" w:sz="0" w:space="0" w:color="auto"/>
        <w:right w:val="none" w:sz="0" w:space="0" w:color="auto"/>
      </w:divBdr>
    </w:div>
    <w:div w:id="1908687815">
      <w:bodyDiv w:val="1"/>
      <w:marLeft w:val="0"/>
      <w:marRight w:val="0"/>
      <w:marTop w:val="0"/>
      <w:marBottom w:val="0"/>
      <w:divBdr>
        <w:top w:val="none" w:sz="0" w:space="0" w:color="auto"/>
        <w:left w:val="none" w:sz="0" w:space="0" w:color="auto"/>
        <w:bottom w:val="none" w:sz="0" w:space="0" w:color="auto"/>
        <w:right w:val="none" w:sz="0" w:space="0" w:color="auto"/>
      </w:divBdr>
    </w:div>
    <w:div w:id="1909656807">
      <w:bodyDiv w:val="1"/>
      <w:marLeft w:val="0"/>
      <w:marRight w:val="0"/>
      <w:marTop w:val="0"/>
      <w:marBottom w:val="0"/>
      <w:divBdr>
        <w:top w:val="none" w:sz="0" w:space="0" w:color="auto"/>
        <w:left w:val="none" w:sz="0" w:space="0" w:color="auto"/>
        <w:bottom w:val="none" w:sz="0" w:space="0" w:color="auto"/>
        <w:right w:val="none" w:sz="0" w:space="0" w:color="auto"/>
      </w:divBdr>
    </w:div>
    <w:div w:id="1910312114">
      <w:bodyDiv w:val="1"/>
      <w:marLeft w:val="0"/>
      <w:marRight w:val="0"/>
      <w:marTop w:val="0"/>
      <w:marBottom w:val="0"/>
      <w:divBdr>
        <w:top w:val="none" w:sz="0" w:space="0" w:color="auto"/>
        <w:left w:val="none" w:sz="0" w:space="0" w:color="auto"/>
        <w:bottom w:val="none" w:sz="0" w:space="0" w:color="auto"/>
        <w:right w:val="none" w:sz="0" w:space="0" w:color="auto"/>
      </w:divBdr>
    </w:div>
    <w:div w:id="1911576887">
      <w:bodyDiv w:val="1"/>
      <w:marLeft w:val="0"/>
      <w:marRight w:val="0"/>
      <w:marTop w:val="0"/>
      <w:marBottom w:val="0"/>
      <w:divBdr>
        <w:top w:val="none" w:sz="0" w:space="0" w:color="auto"/>
        <w:left w:val="none" w:sz="0" w:space="0" w:color="auto"/>
        <w:bottom w:val="none" w:sz="0" w:space="0" w:color="auto"/>
        <w:right w:val="none" w:sz="0" w:space="0" w:color="auto"/>
      </w:divBdr>
    </w:div>
    <w:div w:id="1912737417">
      <w:bodyDiv w:val="1"/>
      <w:marLeft w:val="0"/>
      <w:marRight w:val="0"/>
      <w:marTop w:val="0"/>
      <w:marBottom w:val="0"/>
      <w:divBdr>
        <w:top w:val="none" w:sz="0" w:space="0" w:color="auto"/>
        <w:left w:val="none" w:sz="0" w:space="0" w:color="auto"/>
        <w:bottom w:val="none" w:sz="0" w:space="0" w:color="auto"/>
        <w:right w:val="none" w:sz="0" w:space="0" w:color="auto"/>
      </w:divBdr>
    </w:div>
    <w:div w:id="1914048502">
      <w:bodyDiv w:val="1"/>
      <w:marLeft w:val="0"/>
      <w:marRight w:val="0"/>
      <w:marTop w:val="0"/>
      <w:marBottom w:val="0"/>
      <w:divBdr>
        <w:top w:val="none" w:sz="0" w:space="0" w:color="auto"/>
        <w:left w:val="none" w:sz="0" w:space="0" w:color="auto"/>
        <w:bottom w:val="none" w:sz="0" w:space="0" w:color="auto"/>
        <w:right w:val="none" w:sz="0" w:space="0" w:color="auto"/>
      </w:divBdr>
    </w:div>
    <w:div w:id="1918124663">
      <w:bodyDiv w:val="1"/>
      <w:marLeft w:val="0"/>
      <w:marRight w:val="0"/>
      <w:marTop w:val="0"/>
      <w:marBottom w:val="0"/>
      <w:divBdr>
        <w:top w:val="none" w:sz="0" w:space="0" w:color="auto"/>
        <w:left w:val="none" w:sz="0" w:space="0" w:color="auto"/>
        <w:bottom w:val="none" w:sz="0" w:space="0" w:color="auto"/>
        <w:right w:val="none" w:sz="0" w:space="0" w:color="auto"/>
      </w:divBdr>
    </w:div>
    <w:div w:id="1919434814">
      <w:bodyDiv w:val="1"/>
      <w:marLeft w:val="0"/>
      <w:marRight w:val="0"/>
      <w:marTop w:val="0"/>
      <w:marBottom w:val="0"/>
      <w:divBdr>
        <w:top w:val="none" w:sz="0" w:space="0" w:color="auto"/>
        <w:left w:val="none" w:sz="0" w:space="0" w:color="auto"/>
        <w:bottom w:val="none" w:sz="0" w:space="0" w:color="auto"/>
        <w:right w:val="none" w:sz="0" w:space="0" w:color="auto"/>
      </w:divBdr>
    </w:div>
    <w:div w:id="1922330313">
      <w:bodyDiv w:val="1"/>
      <w:marLeft w:val="0"/>
      <w:marRight w:val="0"/>
      <w:marTop w:val="0"/>
      <w:marBottom w:val="0"/>
      <w:divBdr>
        <w:top w:val="none" w:sz="0" w:space="0" w:color="auto"/>
        <w:left w:val="none" w:sz="0" w:space="0" w:color="auto"/>
        <w:bottom w:val="none" w:sz="0" w:space="0" w:color="auto"/>
        <w:right w:val="none" w:sz="0" w:space="0" w:color="auto"/>
      </w:divBdr>
    </w:div>
    <w:div w:id="1922713369">
      <w:bodyDiv w:val="1"/>
      <w:marLeft w:val="0"/>
      <w:marRight w:val="0"/>
      <w:marTop w:val="0"/>
      <w:marBottom w:val="0"/>
      <w:divBdr>
        <w:top w:val="none" w:sz="0" w:space="0" w:color="auto"/>
        <w:left w:val="none" w:sz="0" w:space="0" w:color="auto"/>
        <w:bottom w:val="none" w:sz="0" w:space="0" w:color="auto"/>
        <w:right w:val="none" w:sz="0" w:space="0" w:color="auto"/>
      </w:divBdr>
    </w:div>
    <w:div w:id="1923250375">
      <w:bodyDiv w:val="1"/>
      <w:marLeft w:val="0"/>
      <w:marRight w:val="0"/>
      <w:marTop w:val="0"/>
      <w:marBottom w:val="0"/>
      <w:divBdr>
        <w:top w:val="none" w:sz="0" w:space="0" w:color="auto"/>
        <w:left w:val="none" w:sz="0" w:space="0" w:color="auto"/>
        <w:bottom w:val="none" w:sz="0" w:space="0" w:color="auto"/>
        <w:right w:val="none" w:sz="0" w:space="0" w:color="auto"/>
      </w:divBdr>
    </w:div>
    <w:div w:id="1924870376">
      <w:bodyDiv w:val="1"/>
      <w:marLeft w:val="0"/>
      <w:marRight w:val="0"/>
      <w:marTop w:val="0"/>
      <w:marBottom w:val="0"/>
      <w:divBdr>
        <w:top w:val="none" w:sz="0" w:space="0" w:color="auto"/>
        <w:left w:val="none" w:sz="0" w:space="0" w:color="auto"/>
        <w:bottom w:val="none" w:sz="0" w:space="0" w:color="auto"/>
        <w:right w:val="none" w:sz="0" w:space="0" w:color="auto"/>
      </w:divBdr>
    </w:div>
    <w:div w:id="1926526326">
      <w:bodyDiv w:val="1"/>
      <w:marLeft w:val="0"/>
      <w:marRight w:val="0"/>
      <w:marTop w:val="0"/>
      <w:marBottom w:val="0"/>
      <w:divBdr>
        <w:top w:val="none" w:sz="0" w:space="0" w:color="auto"/>
        <w:left w:val="none" w:sz="0" w:space="0" w:color="auto"/>
        <w:bottom w:val="none" w:sz="0" w:space="0" w:color="auto"/>
        <w:right w:val="none" w:sz="0" w:space="0" w:color="auto"/>
      </w:divBdr>
    </w:div>
    <w:div w:id="1927614288">
      <w:bodyDiv w:val="1"/>
      <w:marLeft w:val="0"/>
      <w:marRight w:val="0"/>
      <w:marTop w:val="0"/>
      <w:marBottom w:val="0"/>
      <w:divBdr>
        <w:top w:val="none" w:sz="0" w:space="0" w:color="auto"/>
        <w:left w:val="none" w:sz="0" w:space="0" w:color="auto"/>
        <w:bottom w:val="none" w:sz="0" w:space="0" w:color="auto"/>
        <w:right w:val="none" w:sz="0" w:space="0" w:color="auto"/>
      </w:divBdr>
    </w:div>
    <w:div w:id="1933052814">
      <w:bodyDiv w:val="1"/>
      <w:marLeft w:val="0"/>
      <w:marRight w:val="0"/>
      <w:marTop w:val="0"/>
      <w:marBottom w:val="0"/>
      <w:divBdr>
        <w:top w:val="none" w:sz="0" w:space="0" w:color="auto"/>
        <w:left w:val="none" w:sz="0" w:space="0" w:color="auto"/>
        <w:bottom w:val="none" w:sz="0" w:space="0" w:color="auto"/>
        <w:right w:val="none" w:sz="0" w:space="0" w:color="auto"/>
      </w:divBdr>
    </w:div>
    <w:div w:id="1933277214">
      <w:bodyDiv w:val="1"/>
      <w:marLeft w:val="0"/>
      <w:marRight w:val="0"/>
      <w:marTop w:val="0"/>
      <w:marBottom w:val="0"/>
      <w:divBdr>
        <w:top w:val="none" w:sz="0" w:space="0" w:color="auto"/>
        <w:left w:val="none" w:sz="0" w:space="0" w:color="auto"/>
        <w:bottom w:val="none" w:sz="0" w:space="0" w:color="auto"/>
        <w:right w:val="none" w:sz="0" w:space="0" w:color="auto"/>
      </w:divBdr>
      <w:divsChild>
        <w:div w:id="519507973">
          <w:marLeft w:val="480"/>
          <w:marRight w:val="0"/>
          <w:marTop w:val="0"/>
          <w:marBottom w:val="0"/>
          <w:divBdr>
            <w:top w:val="none" w:sz="0" w:space="0" w:color="auto"/>
            <w:left w:val="none" w:sz="0" w:space="0" w:color="auto"/>
            <w:bottom w:val="none" w:sz="0" w:space="0" w:color="auto"/>
            <w:right w:val="none" w:sz="0" w:space="0" w:color="auto"/>
          </w:divBdr>
          <w:divsChild>
            <w:div w:id="393941495">
              <w:marLeft w:val="0"/>
              <w:marRight w:val="0"/>
              <w:marTop w:val="0"/>
              <w:marBottom w:val="0"/>
              <w:divBdr>
                <w:top w:val="none" w:sz="0" w:space="0" w:color="auto"/>
                <w:left w:val="none" w:sz="0" w:space="0" w:color="auto"/>
                <w:bottom w:val="none" w:sz="0" w:space="0" w:color="auto"/>
                <w:right w:val="none" w:sz="0" w:space="0" w:color="auto"/>
              </w:divBdr>
              <w:divsChild>
                <w:div w:id="1494419430">
                  <w:marLeft w:val="480"/>
                  <w:marRight w:val="0"/>
                  <w:marTop w:val="0"/>
                  <w:marBottom w:val="0"/>
                  <w:divBdr>
                    <w:top w:val="none" w:sz="0" w:space="0" w:color="auto"/>
                    <w:left w:val="none" w:sz="0" w:space="0" w:color="auto"/>
                    <w:bottom w:val="none" w:sz="0" w:space="0" w:color="auto"/>
                    <w:right w:val="none" w:sz="0" w:space="0" w:color="auto"/>
                  </w:divBdr>
                </w:div>
                <w:div w:id="311253822">
                  <w:marLeft w:val="480"/>
                  <w:marRight w:val="0"/>
                  <w:marTop w:val="0"/>
                  <w:marBottom w:val="0"/>
                  <w:divBdr>
                    <w:top w:val="none" w:sz="0" w:space="0" w:color="auto"/>
                    <w:left w:val="none" w:sz="0" w:space="0" w:color="auto"/>
                    <w:bottom w:val="none" w:sz="0" w:space="0" w:color="auto"/>
                    <w:right w:val="none" w:sz="0" w:space="0" w:color="auto"/>
                  </w:divBdr>
                </w:div>
                <w:div w:id="121193515">
                  <w:marLeft w:val="480"/>
                  <w:marRight w:val="0"/>
                  <w:marTop w:val="0"/>
                  <w:marBottom w:val="0"/>
                  <w:divBdr>
                    <w:top w:val="none" w:sz="0" w:space="0" w:color="auto"/>
                    <w:left w:val="none" w:sz="0" w:space="0" w:color="auto"/>
                    <w:bottom w:val="none" w:sz="0" w:space="0" w:color="auto"/>
                    <w:right w:val="none" w:sz="0" w:space="0" w:color="auto"/>
                  </w:divBdr>
                </w:div>
                <w:div w:id="980694873">
                  <w:marLeft w:val="480"/>
                  <w:marRight w:val="0"/>
                  <w:marTop w:val="0"/>
                  <w:marBottom w:val="0"/>
                  <w:divBdr>
                    <w:top w:val="none" w:sz="0" w:space="0" w:color="auto"/>
                    <w:left w:val="none" w:sz="0" w:space="0" w:color="auto"/>
                    <w:bottom w:val="none" w:sz="0" w:space="0" w:color="auto"/>
                    <w:right w:val="none" w:sz="0" w:space="0" w:color="auto"/>
                  </w:divBdr>
                </w:div>
                <w:div w:id="2037610658">
                  <w:marLeft w:val="480"/>
                  <w:marRight w:val="0"/>
                  <w:marTop w:val="0"/>
                  <w:marBottom w:val="0"/>
                  <w:divBdr>
                    <w:top w:val="none" w:sz="0" w:space="0" w:color="auto"/>
                    <w:left w:val="none" w:sz="0" w:space="0" w:color="auto"/>
                    <w:bottom w:val="none" w:sz="0" w:space="0" w:color="auto"/>
                    <w:right w:val="none" w:sz="0" w:space="0" w:color="auto"/>
                  </w:divBdr>
                </w:div>
                <w:div w:id="311328358">
                  <w:marLeft w:val="480"/>
                  <w:marRight w:val="0"/>
                  <w:marTop w:val="0"/>
                  <w:marBottom w:val="0"/>
                  <w:divBdr>
                    <w:top w:val="none" w:sz="0" w:space="0" w:color="auto"/>
                    <w:left w:val="none" w:sz="0" w:space="0" w:color="auto"/>
                    <w:bottom w:val="none" w:sz="0" w:space="0" w:color="auto"/>
                    <w:right w:val="none" w:sz="0" w:space="0" w:color="auto"/>
                  </w:divBdr>
                </w:div>
                <w:div w:id="743454497">
                  <w:marLeft w:val="480"/>
                  <w:marRight w:val="0"/>
                  <w:marTop w:val="0"/>
                  <w:marBottom w:val="0"/>
                  <w:divBdr>
                    <w:top w:val="none" w:sz="0" w:space="0" w:color="auto"/>
                    <w:left w:val="none" w:sz="0" w:space="0" w:color="auto"/>
                    <w:bottom w:val="none" w:sz="0" w:space="0" w:color="auto"/>
                    <w:right w:val="none" w:sz="0" w:space="0" w:color="auto"/>
                  </w:divBdr>
                </w:div>
                <w:div w:id="119230926">
                  <w:marLeft w:val="480"/>
                  <w:marRight w:val="0"/>
                  <w:marTop w:val="0"/>
                  <w:marBottom w:val="0"/>
                  <w:divBdr>
                    <w:top w:val="none" w:sz="0" w:space="0" w:color="auto"/>
                    <w:left w:val="none" w:sz="0" w:space="0" w:color="auto"/>
                    <w:bottom w:val="none" w:sz="0" w:space="0" w:color="auto"/>
                    <w:right w:val="none" w:sz="0" w:space="0" w:color="auto"/>
                  </w:divBdr>
                </w:div>
                <w:div w:id="1927809011">
                  <w:marLeft w:val="480"/>
                  <w:marRight w:val="0"/>
                  <w:marTop w:val="0"/>
                  <w:marBottom w:val="0"/>
                  <w:divBdr>
                    <w:top w:val="none" w:sz="0" w:space="0" w:color="auto"/>
                    <w:left w:val="none" w:sz="0" w:space="0" w:color="auto"/>
                    <w:bottom w:val="none" w:sz="0" w:space="0" w:color="auto"/>
                    <w:right w:val="none" w:sz="0" w:space="0" w:color="auto"/>
                  </w:divBdr>
                </w:div>
                <w:div w:id="1959992532">
                  <w:marLeft w:val="480"/>
                  <w:marRight w:val="0"/>
                  <w:marTop w:val="0"/>
                  <w:marBottom w:val="0"/>
                  <w:divBdr>
                    <w:top w:val="none" w:sz="0" w:space="0" w:color="auto"/>
                    <w:left w:val="none" w:sz="0" w:space="0" w:color="auto"/>
                    <w:bottom w:val="none" w:sz="0" w:space="0" w:color="auto"/>
                    <w:right w:val="none" w:sz="0" w:space="0" w:color="auto"/>
                  </w:divBdr>
                </w:div>
                <w:div w:id="2031904985">
                  <w:marLeft w:val="480"/>
                  <w:marRight w:val="0"/>
                  <w:marTop w:val="0"/>
                  <w:marBottom w:val="0"/>
                  <w:divBdr>
                    <w:top w:val="none" w:sz="0" w:space="0" w:color="auto"/>
                    <w:left w:val="none" w:sz="0" w:space="0" w:color="auto"/>
                    <w:bottom w:val="none" w:sz="0" w:space="0" w:color="auto"/>
                    <w:right w:val="none" w:sz="0" w:space="0" w:color="auto"/>
                  </w:divBdr>
                </w:div>
                <w:div w:id="1048885">
                  <w:marLeft w:val="480"/>
                  <w:marRight w:val="0"/>
                  <w:marTop w:val="0"/>
                  <w:marBottom w:val="0"/>
                  <w:divBdr>
                    <w:top w:val="none" w:sz="0" w:space="0" w:color="auto"/>
                    <w:left w:val="none" w:sz="0" w:space="0" w:color="auto"/>
                    <w:bottom w:val="none" w:sz="0" w:space="0" w:color="auto"/>
                    <w:right w:val="none" w:sz="0" w:space="0" w:color="auto"/>
                  </w:divBdr>
                </w:div>
                <w:div w:id="1564869550">
                  <w:marLeft w:val="480"/>
                  <w:marRight w:val="0"/>
                  <w:marTop w:val="0"/>
                  <w:marBottom w:val="0"/>
                  <w:divBdr>
                    <w:top w:val="none" w:sz="0" w:space="0" w:color="auto"/>
                    <w:left w:val="none" w:sz="0" w:space="0" w:color="auto"/>
                    <w:bottom w:val="none" w:sz="0" w:space="0" w:color="auto"/>
                    <w:right w:val="none" w:sz="0" w:space="0" w:color="auto"/>
                  </w:divBdr>
                </w:div>
                <w:div w:id="1125389477">
                  <w:marLeft w:val="480"/>
                  <w:marRight w:val="0"/>
                  <w:marTop w:val="0"/>
                  <w:marBottom w:val="0"/>
                  <w:divBdr>
                    <w:top w:val="none" w:sz="0" w:space="0" w:color="auto"/>
                    <w:left w:val="none" w:sz="0" w:space="0" w:color="auto"/>
                    <w:bottom w:val="none" w:sz="0" w:space="0" w:color="auto"/>
                    <w:right w:val="none" w:sz="0" w:space="0" w:color="auto"/>
                  </w:divBdr>
                </w:div>
                <w:div w:id="325863372">
                  <w:marLeft w:val="480"/>
                  <w:marRight w:val="0"/>
                  <w:marTop w:val="0"/>
                  <w:marBottom w:val="0"/>
                  <w:divBdr>
                    <w:top w:val="none" w:sz="0" w:space="0" w:color="auto"/>
                    <w:left w:val="none" w:sz="0" w:space="0" w:color="auto"/>
                    <w:bottom w:val="none" w:sz="0" w:space="0" w:color="auto"/>
                    <w:right w:val="none" w:sz="0" w:space="0" w:color="auto"/>
                  </w:divBdr>
                </w:div>
                <w:div w:id="1770932774">
                  <w:marLeft w:val="480"/>
                  <w:marRight w:val="0"/>
                  <w:marTop w:val="0"/>
                  <w:marBottom w:val="0"/>
                  <w:divBdr>
                    <w:top w:val="none" w:sz="0" w:space="0" w:color="auto"/>
                    <w:left w:val="none" w:sz="0" w:space="0" w:color="auto"/>
                    <w:bottom w:val="none" w:sz="0" w:space="0" w:color="auto"/>
                    <w:right w:val="none" w:sz="0" w:space="0" w:color="auto"/>
                  </w:divBdr>
                </w:div>
                <w:div w:id="539558292">
                  <w:marLeft w:val="480"/>
                  <w:marRight w:val="0"/>
                  <w:marTop w:val="0"/>
                  <w:marBottom w:val="0"/>
                  <w:divBdr>
                    <w:top w:val="none" w:sz="0" w:space="0" w:color="auto"/>
                    <w:left w:val="none" w:sz="0" w:space="0" w:color="auto"/>
                    <w:bottom w:val="none" w:sz="0" w:space="0" w:color="auto"/>
                    <w:right w:val="none" w:sz="0" w:space="0" w:color="auto"/>
                  </w:divBdr>
                </w:div>
                <w:div w:id="341051142">
                  <w:marLeft w:val="480"/>
                  <w:marRight w:val="0"/>
                  <w:marTop w:val="0"/>
                  <w:marBottom w:val="0"/>
                  <w:divBdr>
                    <w:top w:val="none" w:sz="0" w:space="0" w:color="auto"/>
                    <w:left w:val="none" w:sz="0" w:space="0" w:color="auto"/>
                    <w:bottom w:val="none" w:sz="0" w:space="0" w:color="auto"/>
                    <w:right w:val="none" w:sz="0" w:space="0" w:color="auto"/>
                  </w:divBdr>
                </w:div>
                <w:div w:id="1778910126">
                  <w:marLeft w:val="480"/>
                  <w:marRight w:val="0"/>
                  <w:marTop w:val="0"/>
                  <w:marBottom w:val="0"/>
                  <w:divBdr>
                    <w:top w:val="none" w:sz="0" w:space="0" w:color="auto"/>
                    <w:left w:val="none" w:sz="0" w:space="0" w:color="auto"/>
                    <w:bottom w:val="none" w:sz="0" w:space="0" w:color="auto"/>
                    <w:right w:val="none" w:sz="0" w:space="0" w:color="auto"/>
                  </w:divBdr>
                </w:div>
                <w:div w:id="799884738">
                  <w:marLeft w:val="480"/>
                  <w:marRight w:val="0"/>
                  <w:marTop w:val="0"/>
                  <w:marBottom w:val="0"/>
                  <w:divBdr>
                    <w:top w:val="none" w:sz="0" w:space="0" w:color="auto"/>
                    <w:left w:val="none" w:sz="0" w:space="0" w:color="auto"/>
                    <w:bottom w:val="none" w:sz="0" w:space="0" w:color="auto"/>
                    <w:right w:val="none" w:sz="0" w:space="0" w:color="auto"/>
                  </w:divBdr>
                </w:div>
                <w:div w:id="1312638596">
                  <w:marLeft w:val="480"/>
                  <w:marRight w:val="0"/>
                  <w:marTop w:val="0"/>
                  <w:marBottom w:val="0"/>
                  <w:divBdr>
                    <w:top w:val="none" w:sz="0" w:space="0" w:color="auto"/>
                    <w:left w:val="none" w:sz="0" w:space="0" w:color="auto"/>
                    <w:bottom w:val="none" w:sz="0" w:space="0" w:color="auto"/>
                    <w:right w:val="none" w:sz="0" w:space="0" w:color="auto"/>
                  </w:divBdr>
                </w:div>
                <w:div w:id="1401782139">
                  <w:marLeft w:val="480"/>
                  <w:marRight w:val="0"/>
                  <w:marTop w:val="0"/>
                  <w:marBottom w:val="0"/>
                  <w:divBdr>
                    <w:top w:val="none" w:sz="0" w:space="0" w:color="auto"/>
                    <w:left w:val="none" w:sz="0" w:space="0" w:color="auto"/>
                    <w:bottom w:val="none" w:sz="0" w:space="0" w:color="auto"/>
                    <w:right w:val="none" w:sz="0" w:space="0" w:color="auto"/>
                  </w:divBdr>
                </w:div>
                <w:div w:id="988482862">
                  <w:marLeft w:val="480"/>
                  <w:marRight w:val="0"/>
                  <w:marTop w:val="0"/>
                  <w:marBottom w:val="0"/>
                  <w:divBdr>
                    <w:top w:val="none" w:sz="0" w:space="0" w:color="auto"/>
                    <w:left w:val="none" w:sz="0" w:space="0" w:color="auto"/>
                    <w:bottom w:val="none" w:sz="0" w:space="0" w:color="auto"/>
                    <w:right w:val="none" w:sz="0" w:space="0" w:color="auto"/>
                  </w:divBdr>
                </w:div>
                <w:div w:id="833687735">
                  <w:marLeft w:val="480"/>
                  <w:marRight w:val="0"/>
                  <w:marTop w:val="0"/>
                  <w:marBottom w:val="0"/>
                  <w:divBdr>
                    <w:top w:val="none" w:sz="0" w:space="0" w:color="auto"/>
                    <w:left w:val="none" w:sz="0" w:space="0" w:color="auto"/>
                    <w:bottom w:val="none" w:sz="0" w:space="0" w:color="auto"/>
                    <w:right w:val="none" w:sz="0" w:space="0" w:color="auto"/>
                  </w:divBdr>
                </w:div>
                <w:div w:id="1303346334">
                  <w:marLeft w:val="480"/>
                  <w:marRight w:val="0"/>
                  <w:marTop w:val="0"/>
                  <w:marBottom w:val="0"/>
                  <w:divBdr>
                    <w:top w:val="none" w:sz="0" w:space="0" w:color="auto"/>
                    <w:left w:val="none" w:sz="0" w:space="0" w:color="auto"/>
                    <w:bottom w:val="none" w:sz="0" w:space="0" w:color="auto"/>
                    <w:right w:val="none" w:sz="0" w:space="0" w:color="auto"/>
                  </w:divBdr>
                </w:div>
                <w:div w:id="1486165334">
                  <w:marLeft w:val="480"/>
                  <w:marRight w:val="0"/>
                  <w:marTop w:val="0"/>
                  <w:marBottom w:val="0"/>
                  <w:divBdr>
                    <w:top w:val="none" w:sz="0" w:space="0" w:color="auto"/>
                    <w:left w:val="none" w:sz="0" w:space="0" w:color="auto"/>
                    <w:bottom w:val="none" w:sz="0" w:space="0" w:color="auto"/>
                    <w:right w:val="none" w:sz="0" w:space="0" w:color="auto"/>
                  </w:divBdr>
                </w:div>
                <w:div w:id="241069589">
                  <w:marLeft w:val="480"/>
                  <w:marRight w:val="0"/>
                  <w:marTop w:val="0"/>
                  <w:marBottom w:val="0"/>
                  <w:divBdr>
                    <w:top w:val="none" w:sz="0" w:space="0" w:color="auto"/>
                    <w:left w:val="none" w:sz="0" w:space="0" w:color="auto"/>
                    <w:bottom w:val="none" w:sz="0" w:space="0" w:color="auto"/>
                    <w:right w:val="none" w:sz="0" w:space="0" w:color="auto"/>
                  </w:divBdr>
                </w:div>
                <w:div w:id="1062875401">
                  <w:marLeft w:val="480"/>
                  <w:marRight w:val="0"/>
                  <w:marTop w:val="0"/>
                  <w:marBottom w:val="0"/>
                  <w:divBdr>
                    <w:top w:val="none" w:sz="0" w:space="0" w:color="auto"/>
                    <w:left w:val="none" w:sz="0" w:space="0" w:color="auto"/>
                    <w:bottom w:val="none" w:sz="0" w:space="0" w:color="auto"/>
                    <w:right w:val="none" w:sz="0" w:space="0" w:color="auto"/>
                  </w:divBdr>
                </w:div>
                <w:div w:id="990207376">
                  <w:marLeft w:val="480"/>
                  <w:marRight w:val="0"/>
                  <w:marTop w:val="0"/>
                  <w:marBottom w:val="0"/>
                  <w:divBdr>
                    <w:top w:val="none" w:sz="0" w:space="0" w:color="auto"/>
                    <w:left w:val="none" w:sz="0" w:space="0" w:color="auto"/>
                    <w:bottom w:val="none" w:sz="0" w:space="0" w:color="auto"/>
                    <w:right w:val="none" w:sz="0" w:space="0" w:color="auto"/>
                  </w:divBdr>
                </w:div>
                <w:div w:id="1943492467">
                  <w:marLeft w:val="480"/>
                  <w:marRight w:val="0"/>
                  <w:marTop w:val="0"/>
                  <w:marBottom w:val="0"/>
                  <w:divBdr>
                    <w:top w:val="none" w:sz="0" w:space="0" w:color="auto"/>
                    <w:left w:val="none" w:sz="0" w:space="0" w:color="auto"/>
                    <w:bottom w:val="none" w:sz="0" w:space="0" w:color="auto"/>
                    <w:right w:val="none" w:sz="0" w:space="0" w:color="auto"/>
                  </w:divBdr>
                </w:div>
                <w:div w:id="40786819">
                  <w:marLeft w:val="480"/>
                  <w:marRight w:val="0"/>
                  <w:marTop w:val="0"/>
                  <w:marBottom w:val="0"/>
                  <w:divBdr>
                    <w:top w:val="none" w:sz="0" w:space="0" w:color="auto"/>
                    <w:left w:val="none" w:sz="0" w:space="0" w:color="auto"/>
                    <w:bottom w:val="none" w:sz="0" w:space="0" w:color="auto"/>
                    <w:right w:val="none" w:sz="0" w:space="0" w:color="auto"/>
                  </w:divBdr>
                </w:div>
                <w:div w:id="1372222271">
                  <w:marLeft w:val="480"/>
                  <w:marRight w:val="0"/>
                  <w:marTop w:val="0"/>
                  <w:marBottom w:val="0"/>
                  <w:divBdr>
                    <w:top w:val="none" w:sz="0" w:space="0" w:color="auto"/>
                    <w:left w:val="none" w:sz="0" w:space="0" w:color="auto"/>
                    <w:bottom w:val="none" w:sz="0" w:space="0" w:color="auto"/>
                    <w:right w:val="none" w:sz="0" w:space="0" w:color="auto"/>
                  </w:divBdr>
                </w:div>
                <w:div w:id="1735622012">
                  <w:marLeft w:val="480"/>
                  <w:marRight w:val="0"/>
                  <w:marTop w:val="0"/>
                  <w:marBottom w:val="0"/>
                  <w:divBdr>
                    <w:top w:val="none" w:sz="0" w:space="0" w:color="auto"/>
                    <w:left w:val="none" w:sz="0" w:space="0" w:color="auto"/>
                    <w:bottom w:val="none" w:sz="0" w:space="0" w:color="auto"/>
                    <w:right w:val="none" w:sz="0" w:space="0" w:color="auto"/>
                  </w:divBdr>
                </w:div>
                <w:div w:id="970014304">
                  <w:marLeft w:val="480"/>
                  <w:marRight w:val="0"/>
                  <w:marTop w:val="0"/>
                  <w:marBottom w:val="0"/>
                  <w:divBdr>
                    <w:top w:val="none" w:sz="0" w:space="0" w:color="auto"/>
                    <w:left w:val="none" w:sz="0" w:space="0" w:color="auto"/>
                    <w:bottom w:val="none" w:sz="0" w:space="0" w:color="auto"/>
                    <w:right w:val="none" w:sz="0" w:space="0" w:color="auto"/>
                  </w:divBdr>
                </w:div>
                <w:div w:id="81336106">
                  <w:marLeft w:val="480"/>
                  <w:marRight w:val="0"/>
                  <w:marTop w:val="0"/>
                  <w:marBottom w:val="0"/>
                  <w:divBdr>
                    <w:top w:val="none" w:sz="0" w:space="0" w:color="auto"/>
                    <w:left w:val="none" w:sz="0" w:space="0" w:color="auto"/>
                    <w:bottom w:val="none" w:sz="0" w:space="0" w:color="auto"/>
                    <w:right w:val="none" w:sz="0" w:space="0" w:color="auto"/>
                  </w:divBdr>
                </w:div>
                <w:div w:id="616520294">
                  <w:marLeft w:val="480"/>
                  <w:marRight w:val="0"/>
                  <w:marTop w:val="0"/>
                  <w:marBottom w:val="0"/>
                  <w:divBdr>
                    <w:top w:val="none" w:sz="0" w:space="0" w:color="auto"/>
                    <w:left w:val="none" w:sz="0" w:space="0" w:color="auto"/>
                    <w:bottom w:val="none" w:sz="0" w:space="0" w:color="auto"/>
                    <w:right w:val="none" w:sz="0" w:space="0" w:color="auto"/>
                  </w:divBdr>
                </w:div>
                <w:div w:id="645937463">
                  <w:marLeft w:val="480"/>
                  <w:marRight w:val="0"/>
                  <w:marTop w:val="0"/>
                  <w:marBottom w:val="0"/>
                  <w:divBdr>
                    <w:top w:val="none" w:sz="0" w:space="0" w:color="auto"/>
                    <w:left w:val="none" w:sz="0" w:space="0" w:color="auto"/>
                    <w:bottom w:val="none" w:sz="0" w:space="0" w:color="auto"/>
                    <w:right w:val="none" w:sz="0" w:space="0" w:color="auto"/>
                  </w:divBdr>
                </w:div>
                <w:div w:id="55857378">
                  <w:marLeft w:val="480"/>
                  <w:marRight w:val="0"/>
                  <w:marTop w:val="0"/>
                  <w:marBottom w:val="0"/>
                  <w:divBdr>
                    <w:top w:val="none" w:sz="0" w:space="0" w:color="auto"/>
                    <w:left w:val="none" w:sz="0" w:space="0" w:color="auto"/>
                    <w:bottom w:val="none" w:sz="0" w:space="0" w:color="auto"/>
                    <w:right w:val="none" w:sz="0" w:space="0" w:color="auto"/>
                  </w:divBdr>
                </w:div>
                <w:div w:id="51124975">
                  <w:marLeft w:val="480"/>
                  <w:marRight w:val="0"/>
                  <w:marTop w:val="0"/>
                  <w:marBottom w:val="0"/>
                  <w:divBdr>
                    <w:top w:val="none" w:sz="0" w:space="0" w:color="auto"/>
                    <w:left w:val="none" w:sz="0" w:space="0" w:color="auto"/>
                    <w:bottom w:val="none" w:sz="0" w:space="0" w:color="auto"/>
                    <w:right w:val="none" w:sz="0" w:space="0" w:color="auto"/>
                  </w:divBdr>
                </w:div>
                <w:div w:id="1108499347">
                  <w:marLeft w:val="480"/>
                  <w:marRight w:val="0"/>
                  <w:marTop w:val="0"/>
                  <w:marBottom w:val="0"/>
                  <w:divBdr>
                    <w:top w:val="none" w:sz="0" w:space="0" w:color="auto"/>
                    <w:left w:val="none" w:sz="0" w:space="0" w:color="auto"/>
                    <w:bottom w:val="none" w:sz="0" w:space="0" w:color="auto"/>
                    <w:right w:val="none" w:sz="0" w:space="0" w:color="auto"/>
                  </w:divBdr>
                </w:div>
                <w:div w:id="1111704185">
                  <w:marLeft w:val="480"/>
                  <w:marRight w:val="0"/>
                  <w:marTop w:val="0"/>
                  <w:marBottom w:val="0"/>
                  <w:divBdr>
                    <w:top w:val="none" w:sz="0" w:space="0" w:color="auto"/>
                    <w:left w:val="none" w:sz="0" w:space="0" w:color="auto"/>
                    <w:bottom w:val="none" w:sz="0" w:space="0" w:color="auto"/>
                    <w:right w:val="none" w:sz="0" w:space="0" w:color="auto"/>
                  </w:divBdr>
                </w:div>
                <w:div w:id="891766948">
                  <w:marLeft w:val="480"/>
                  <w:marRight w:val="0"/>
                  <w:marTop w:val="0"/>
                  <w:marBottom w:val="0"/>
                  <w:divBdr>
                    <w:top w:val="none" w:sz="0" w:space="0" w:color="auto"/>
                    <w:left w:val="none" w:sz="0" w:space="0" w:color="auto"/>
                    <w:bottom w:val="none" w:sz="0" w:space="0" w:color="auto"/>
                    <w:right w:val="none" w:sz="0" w:space="0" w:color="auto"/>
                  </w:divBdr>
                </w:div>
                <w:div w:id="1560675972">
                  <w:marLeft w:val="480"/>
                  <w:marRight w:val="0"/>
                  <w:marTop w:val="0"/>
                  <w:marBottom w:val="0"/>
                  <w:divBdr>
                    <w:top w:val="none" w:sz="0" w:space="0" w:color="auto"/>
                    <w:left w:val="none" w:sz="0" w:space="0" w:color="auto"/>
                    <w:bottom w:val="none" w:sz="0" w:space="0" w:color="auto"/>
                    <w:right w:val="none" w:sz="0" w:space="0" w:color="auto"/>
                  </w:divBdr>
                </w:div>
                <w:div w:id="170292238">
                  <w:marLeft w:val="480"/>
                  <w:marRight w:val="0"/>
                  <w:marTop w:val="0"/>
                  <w:marBottom w:val="0"/>
                  <w:divBdr>
                    <w:top w:val="none" w:sz="0" w:space="0" w:color="auto"/>
                    <w:left w:val="none" w:sz="0" w:space="0" w:color="auto"/>
                    <w:bottom w:val="none" w:sz="0" w:space="0" w:color="auto"/>
                    <w:right w:val="none" w:sz="0" w:space="0" w:color="auto"/>
                  </w:divBdr>
                </w:div>
                <w:div w:id="1881283662">
                  <w:marLeft w:val="480"/>
                  <w:marRight w:val="0"/>
                  <w:marTop w:val="0"/>
                  <w:marBottom w:val="0"/>
                  <w:divBdr>
                    <w:top w:val="none" w:sz="0" w:space="0" w:color="auto"/>
                    <w:left w:val="none" w:sz="0" w:space="0" w:color="auto"/>
                    <w:bottom w:val="none" w:sz="0" w:space="0" w:color="auto"/>
                    <w:right w:val="none" w:sz="0" w:space="0" w:color="auto"/>
                  </w:divBdr>
                </w:div>
                <w:div w:id="2092046536">
                  <w:marLeft w:val="480"/>
                  <w:marRight w:val="0"/>
                  <w:marTop w:val="0"/>
                  <w:marBottom w:val="0"/>
                  <w:divBdr>
                    <w:top w:val="none" w:sz="0" w:space="0" w:color="auto"/>
                    <w:left w:val="none" w:sz="0" w:space="0" w:color="auto"/>
                    <w:bottom w:val="none" w:sz="0" w:space="0" w:color="auto"/>
                    <w:right w:val="none" w:sz="0" w:space="0" w:color="auto"/>
                  </w:divBdr>
                </w:div>
                <w:div w:id="869798726">
                  <w:marLeft w:val="480"/>
                  <w:marRight w:val="0"/>
                  <w:marTop w:val="0"/>
                  <w:marBottom w:val="0"/>
                  <w:divBdr>
                    <w:top w:val="none" w:sz="0" w:space="0" w:color="auto"/>
                    <w:left w:val="none" w:sz="0" w:space="0" w:color="auto"/>
                    <w:bottom w:val="none" w:sz="0" w:space="0" w:color="auto"/>
                    <w:right w:val="none" w:sz="0" w:space="0" w:color="auto"/>
                  </w:divBdr>
                </w:div>
                <w:div w:id="2057898826">
                  <w:marLeft w:val="480"/>
                  <w:marRight w:val="0"/>
                  <w:marTop w:val="0"/>
                  <w:marBottom w:val="0"/>
                  <w:divBdr>
                    <w:top w:val="none" w:sz="0" w:space="0" w:color="auto"/>
                    <w:left w:val="none" w:sz="0" w:space="0" w:color="auto"/>
                    <w:bottom w:val="none" w:sz="0" w:space="0" w:color="auto"/>
                    <w:right w:val="none" w:sz="0" w:space="0" w:color="auto"/>
                  </w:divBdr>
                </w:div>
                <w:div w:id="739718390">
                  <w:marLeft w:val="480"/>
                  <w:marRight w:val="0"/>
                  <w:marTop w:val="0"/>
                  <w:marBottom w:val="0"/>
                  <w:divBdr>
                    <w:top w:val="none" w:sz="0" w:space="0" w:color="auto"/>
                    <w:left w:val="none" w:sz="0" w:space="0" w:color="auto"/>
                    <w:bottom w:val="none" w:sz="0" w:space="0" w:color="auto"/>
                    <w:right w:val="none" w:sz="0" w:space="0" w:color="auto"/>
                  </w:divBdr>
                </w:div>
                <w:div w:id="1799834803">
                  <w:marLeft w:val="480"/>
                  <w:marRight w:val="0"/>
                  <w:marTop w:val="0"/>
                  <w:marBottom w:val="0"/>
                  <w:divBdr>
                    <w:top w:val="none" w:sz="0" w:space="0" w:color="auto"/>
                    <w:left w:val="none" w:sz="0" w:space="0" w:color="auto"/>
                    <w:bottom w:val="none" w:sz="0" w:space="0" w:color="auto"/>
                    <w:right w:val="none" w:sz="0" w:space="0" w:color="auto"/>
                  </w:divBdr>
                </w:div>
                <w:div w:id="213204813">
                  <w:marLeft w:val="480"/>
                  <w:marRight w:val="0"/>
                  <w:marTop w:val="0"/>
                  <w:marBottom w:val="0"/>
                  <w:divBdr>
                    <w:top w:val="none" w:sz="0" w:space="0" w:color="auto"/>
                    <w:left w:val="none" w:sz="0" w:space="0" w:color="auto"/>
                    <w:bottom w:val="none" w:sz="0" w:space="0" w:color="auto"/>
                    <w:right w:val="none" w:sz="0" w:space="0" w:color="auto"/>
                  </w:divBdr>
                </w:div>
                <w:div w:id="260797942">
                  <w:marLeft w:val="480"/>
                  <w:marRight w:val="0"/>
                  <w:marTop w:val="0"/>
                  <w:marBottom w:val="0"/>
                  <w:divBdr>
                    <w:top w:val="none" w:sz="0" w:space="0" w:color="auto"/>
                    <w:left w:val="none" w:sz="0" w:space="0" w:color="auto"/>
                    <w:bottom w:val="none" w:sz="0" w:space="0" w:color="auto"/>
                    <w:right w:val="none" w:sz="0" w:space="0" w:color="auto"/>
                  </w:divBdr>
                </w:div>
                <w:div w:id="2003779713">
                  <w:marLeft w:val="480"/>
                  <w:marRight w:val="0"/>
                  <w:marTop w:val="0"/>
                  <w:marBottom w:val="0"/>
                  <w:divBdr>
                    <w:top w:val="none" w:sz="0" w:space="0" w:color="auto"/>
                    <w:left w:val="none" w:sz="0" w:space="0" w:color="auto"/>
                    <w:bottom w:val="none" w:sz="0" w:space="0" w:color="auto"/>
                    <w:right w:val="none" w:sz="0" w:space="0" w:color="auto"/>
                  </w:divBdr>
                </w:div>
                <w:div w:id="593825422">
                  <w:marLeft w:val="480"/>
                  <w:marRight w:val="0"/>
                  <w:marTop w:val="0"/>
                  <w:marBottom w:val="0"/>
                  <w:divBdr>
                    <w:top w:val="none" w:sz="0" w:space="0" w:color="auto"/>
                    <w:left w:val="none" w:sz="0" w:space="0" w:color="auto"/>
                    <w:bottom w:val="none" w:sz="0" w:space="0" w:color="auto"/>
                    <w:right w:val="none" w:sz="0" w:space="0" w:color="auto"/>
                  </w:divBdr>
                </w:div>
                <w:div w:id="1873616528">
                  <w:marLeft w:val="480"/>
                  <w:marRight w:val="0"/>
                  <w:marTop w:val="0"/>
                  <w:marBottom w:val="0"/>
                  <w:divBdr>
                    <w:top w:val="none" w:sz="0" w:space="0" w:color="auto"/>
                    <w:left w:val="none" w:sz="0" w:space="0" w:color="auto"/>
                    <w:bottom w:val="none" w:sz="0" w:space="0" w:color="auto"/>
                    <w:right w:val="none" w:sz="0" w:space="0" w:color="auto"/>
                  </w:divBdr>
                </w:div>
                <w:div w:id="2024429196">
                  <w:marLeft w:val="480"/>
                  <w:marRight w:val="0"/>
                  <w:marTop w:val="0"/>
                  <w:marBottom w:val="0"/>
                  <w:divBdr>
                    <w:top w:val="none" w:sz="0" w:space="0" w:color="auto"/>
                    <w:left w:val="none" w:sz="0" w:space="0" w:color="auto"/>
                    <w:bottom w:val="none" w:sz="0" w:space="0" w:color="auto"/>
                    <w:right w:val="none" w:sz="0" w:space="0" w:color="auto"/>
                  </w:divBdr>
                </w:div>
                <w:div w:id="1808425501">
                  <w:marLeft w:val="480"/>
                  <w:marRight w:val="0"/>
                  <w:marTop w:val="0"/>
                  <w:marBottom w:val="0"/>
                  <w:divBdr>
                    <w:top w:val="none" w:sz="0" w:space="0" w:color="auto"/>
                    <w:left w:val="none" w:sz="0" w:space="0" w:color="auto"/>
                    <w:bottom w:val="none" w:sz="0" w:space="0" w:color="auto"/>
                    <w:right w:val="none" w:sz="0" w:space="0" w:color="auto"/>
                  </w:divBdr>
                </w:div>
                <w:div w:id="577516593">
                  <w:marLeft w:val="480"/>
                  <w:marRight w:val="0"/>
                  <w:marTop w:val="0"/>
                  <w:marBottom w:val="0"/>
                  <w:divBdr>
                    <w:top w:val="none" w:sz="0" w:space="0" w:color="auto"/>
                    <w:left w:val="none" w:sz="0" w:space="0" w:color="auto"/>
                    <w:bottom w:val="none" w:sz="0" w:space="0" w:color="auto"/>
                    <w:right w:val="none" w:sz="0" w:space="0" w:color="auto"/>
                  </w:divBdr>
                </w:div>
                <w:div w:id="109559158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41405156">
          <w:marLeft w:val="480"/>
          <w:marRight w:val="0"/>
          <w:marTop w:val="0"/>
          <w:marBottom w:val="0"/>
          <w:divBdr>
            <w:top w:val="none" w:sz="0" w:space="0" w:color="auto"/>
            <w:left w:val="none" w:sz="0" w:space="0" w:color="auto"/>
            <w:bottom w:val="none" w:sz="0" w:space="0" w:color="auto"/>
            <w:right w:val="none" w:sz="0" w:space="0" w:color="auto"/>
          </w:divBdr>
        </w:div>
        <w:div w:id="1104112843">
          <w:marLeft w:val="480"/>
          <w:marRight w:val="0"/>
          <w:marTop w:val="0"/>
          <w:marBottom w:val="0"/>
          <w:divBdr>
            <w:top w:val="none" w:sz="0" w:space="0" w:color="auto"/>
            <w:left w:val="none" w:sz="0" w:space="0" w:color="auto"/>
            <w:bottom w:val="none" w:sz="0" w:space="0" w:color="auto"/>
            <w:right w:val="none" w:sz="0" w:space="0" w:color="auto"/>
          </w:divBdr>
        </w:div>
        <w:div w:id="1411587035">
          <w:marLeft w:val="480"/>
          <w:marRight w:val="0"/>
          <w:marTop w:val="0"/>
          <w:marBottom w:val="0"/>
          <w:divBdr>
            <w:top w:val="none" w:sz="0" w:space="0" w:color="auto"/>
            <w:left w:val="none" w:sz="0" w:space="0" w:color="auto"/>
            <w:bottom w:val="none" w:sz="0" w:space="0" w:color="auto"/>
            <w:right w:val="none" w:sz="0" w:space="0" w:color="auto"/>
          </w:divBdr>
        </w:div>
        <w:div w:id="1081414030">
          <w:marLeft w:val="480"/>
          <w:marRight w:val="0"/>
          <w:marTop w:val="0"/>
          <w:marBottom w:val="0"/>
          <w:divBdr>
            <w:top w:val="none" w:sz="0" w:space="0" w:color="auto"/>
            <w:left w:val="none" w:sz="0" w:space="0" w:color="auto"/>
            <w:bottom w:val="none" w:sz="0" w:space="0" w:color="auto"/>
            <w:right w:val="none" w:sz="0" w:space="0" w:color="auto"/>
          </w:divBdr>
        </w:div>
        <w:div w:id="74547163">
          <w:marLeft w:val="480"/>
          <w:marRight w:val="0"/>
          <w:marTop w:val="0"/>
          <w:marBottom w:val="0"/>
          <w:divBdr>
            <w:top w:val="none" w:sz="0" w:space="0" w:color="auto"/>
            <w:left w:val="none" w:sz="0" w:space="0" w:color="auto"/>
            <w:bottom w:val="none" w:sz="0" w:space="0" w:color="auto"/>
            <w:right w:val="none" w:sz="0" w:space="0" w:color="auto"/>
          </w:divBdr>
        </w:div>
        <w:div w:id="333649849">
          <w:marLeft w:val="480"/>
          <w:marRight w:val="0"/>
          <w:marTop w:val="0"/>
          <w:marBottom w:val="0"/>
          <w:divBdr>
            <w:top w:val="none" w:sz="0" w:space="0" w:color="auto"/>
            <w:left w:val="none" w:sz="0" w:space="0" w:color="auto"/>
            <w:bottom w:val="none" w:sz="0" w:space="0" w:color="auto"/>
            <w:right w:val="none" w:sz="0" w:space="0" w:color="auto"/>
          </w:divBdr>
        </w:div>
        <w:div w:id="470680896">
          <w:marLeft w:val="480"/>
          <w:marRight w:val="0"/>
          <w:marTop w:val="0"/>
          <w:marBottom w:val="0"/>
          <w:divBdr>
            <w:top w:val="none" w:sz="0" w:space="0" w:color="auto"/>
            <w:left w:val="none" w:sz="0" w:space="0" w:color="auto"/>
            <w:bottom w:val="none" w:sz="0" w:space="0" w:color="auto"/>
            <w:right w:val="none" w:sz="0" w:space="0" w:color="auto"/>
          </w:divBdr>
        </w:div>
        <w:div w:id="1598631251">
          <w:marLeft w:val="480"/>
          <w:marRight w:val="0"/>
          <w:marTop w:val="0"/>
          <w:marBottom w:val="0"/>
          <w:divBdr>
            <w:top w:val="none" w:sz="0" w:space="0" w:color="auto"/>
            <w:left w:val="none" w:sz="0" w:space="0" w:color="auto"/>
            <w:bottom w:val="none" w:sz="0" w:space="0" w:color="auto"/>
            <w:right w:val="none" w:sz="0" w:space="0" w:color="auto"/>
          </w:divBdr>
        </w:div>
        <w:div w:id="1540166066">
          <w:marLeft w:val="480"/>
          <w:marRight w:val="0"/>
          <w:marTop w:val="0"/>
          <w:marBottom w:val="0"/>
          <w:divBdr>
            <w:top w:val="none" w:sz="0" w:space="0" w:color="auto"/>
            <w:left w:val="none" w:sz="0" w:space="0" w:color="auto"/>
            <w:bottom w:val="none" w:sz="0" w:space="0" w:color="auto"/>
            <w:right w:val="none" w:sz="0" w:space="0" w:color="auto"/>
          </w:divBdr>
        </w:div>
        <w:div w:id="1785273005">
          <w:marLeft w:val="480"/>
          <w:marRight w:val="0"/>
          <w:marTop w:val="0"/>
          <w:marBottom w:val="0"/>
          <w:divBdr>
            <w:top w:val="none" w:sz="0" w:space="0" w:color="auto"/>
            <w:left w:val="none" w:sz="0" w:space="0" w:color="auto"/>
            <w:bottom w:val="none" w:sz="0" w:space="0" w:color="auto"/>
            <w:right w:val="none" w:sz="0" w:space="0" w:color="auto"/>
          </w:divBdr>
        </w:div>
        <w:div w:id="1541480272">
          <w:marLeft w:val="480"/>
          <w:marRight w:val="0"/>
          <w:marTop w:val="0"/>
          <w:marBottom w:val="0"/>
          <w:divBdr>
            <w:top w:val="none" w:sz="0" w:space="0" w:color="auto"/>
            <w:left w:val="none" w:sz="0" w:space="0" w:color="auto"/>
            <w:bottom w:val="none" w:sz="0" w:space="0" w:color="auto"/>
            <w:right w:val="none" w:sz="0" w:space="0" w:color="auto"/>
          </w:divBdr>
        </w:div>
        <w:div w:id="1685547839">
          <w:marLeft w:val="480"/>
          <w:marRight w:val="0"/>
          <w:marTop w:val="0"/>
          <w:marBottom w:val="0"/>
          <w:divBdr>
            <w:top w:val="none" w:sz="0" w:space="0" w:color="auto"/>
            <w:left w:val="none" w:sz="0" w:space="0" w:color="auto"/>
            <w:bottom w:val="none" w:sz="0" w:space="0" w:color="auto"/>
            <w:right w:val="none" w:sz="0" w:space="0" w:color="auto"/>
          </w:divBdr>
        </w:div>
        <w:div w:id="98378056">
          <w:marLeft w:val="480"/>
          <w:marRight w:val="0"/>
          <w:marTop w:val="0"/>
          <w:marBottom w:val="0"/>
          <w:divBdr>
            <w:top w:val="none" w:sz="0" w:space="0" w:color="auto"/>
            <w:left w:val="none" w:sz="0" w:space="0" w:color="auto"/>
            <w:bottom w:val="none" w:sz="0" w:space="0" w:color="auto"/>
            <w:right w:val="none" w:sz="0" w:space="0" w:color="auto"/>
          </w:divBdr>
        </w:div>
        <w:div w:id="1596396323">
          <w:marLeft w:val="480"/>
          <w:marRight w:val="0"/>
          <w:marTop w:val="0"/>
          <w:marBottom w:val="0"/>
          <w:divBdr>
            <w:top w:val="none" w:sz="0" w:space="0" w:color="auto"/>
            <w:left w:val="none" w:sz="0" w:space="0" w:color="auto"/>
            <w:bottom w:val="none" w:sz="0" w:space="0" w:color="auto"/>
            <w:right w:val="none" w:sz="0" w:space="0" w:color="auto"/>
          </w:divBdr>
        </w:div>
        <w:div w:id="549343549">
          <w:marLeft w:val="480"/>
          <w:marRight w:val="0"/>
          <w:marTop w:val="0"/>
          <w:marBottom w:val="0"/>
          <w:divBdr>
            <w:top w:val="none" w:sz="0" w:space="0" w:color="auto"/>
            <w:left w:val="none" w:sz="0" w:space="0" w:color="auto"/>
            <w:bottom w:val="none" w:sz="0" w:space="0" w:color="auto"/>
            <w:right w:val="none" w:sz="0" w:space="0" w:color="auto"/>
          </w:divBdr>
        </w:div>
        <w:div w:id="667944431">
          <w:marLeft w:val="480"/>
          <w:marRight w:val="0"/>
          <w:marTop w:val="0"/>
          <w:marBottom w:val="0"/>
          <w:divBdr>
            <w:top w:val="none" w:sz="0" w:space="0" w:color="auto"/>
            <w:left w:val="none" w:sz="0" w:space="0" w:color="auto"/>
            <w:bottom w:val="none" w:sz="0" w:space="0" w:color="auto"/>
            <w:right w:val="none" w:sz="0" w:space="0" w:color="auto"/>
          </w:divBdr>
        </w:div>
        <w:div w:id="888958058">
          <w:marLeft w:val="480"/>
          <w:marRight w:val="0"/>
          <w:marTop w:val="0"/>
          <w:marBottom w:val="0"/>
          <w:divBdr>
            <w:top w:val="none" w:sz="0" w:space="0" w:color="auto"/>
            <w:left w:val="none" w:sz="0" w:space="0" w:color="auto"/>
            <w:bottom w:val="none" w:sz="0" w:space="0" w:color="auto"/>
            <w:right w:val="none" w:sz="0" w:space="0" w:color="auto"/>
          </w:divBdr>
        </w:div>
        <w:div w:id="1362707304">
          <w:marLeft w:val="480"/>
          <w:marRight w:val="0"/>
          <w:marTop w:val="0"/>
          <w:marBottom w:val="0"/>
          <w:divBdr>
            <w:top w:val="none" w:sz="0" w:space="0" w:color="auto"/>
            <w:left w:val="none" w:sz="0" w:space="0" w:color="auto"/>
            <w:bottom w:val="none" w:sz="0" w:space="0" w:color="auto"/>
            <w:right w:val="none" w:sz="0" w:space="0" w:color="auto"/>
          </w:divBdr>
        </w:div>
        <w:div w:id="433936423">
          <w:marLeft w:val="480"/>
          <w:marRight w:val="0"/>
          <w:marTop w:val="0"/>
          <w:marBottom w:val="0"/>
          <w:divBdr>
            <w:top w:val="none" w:sz="0" w:space="0" w:color="auto"/>
            <w:left w:val="none" w:sz="0" w:space="0" w:color="auto"/>
            <w:bottom w:val="none" w:sz="0" w:space="0" w:color="auto"/>
            <w:right w:val="none" w:sz="0" w:space="0" w:color="auto"/>
          </w:divBdr>
        </w:div>
        <w:div w:id="38601082">
          <w:marLeft w:val="480"/>
          <w:marRight w:val="0"/>
          <w:marTop w:val="0"/>
          <w:marBottom w:val="0"/>
          <w:divBdr>
            <w:top w:val="none" w:sz="0" w:space="0" w:color="auto"/>
            <w:left w:val="none" w:sz="0" w:space="0" w:color="auto"/>
            <w:bottom w:val="none" w:sz="0" w:space="0" w:color="auto"/>
            <w:right w:val="none" w:sz="0" w:space="0" w:color="auto"/>
          </w:divBdr>
        </w:div>
        <w:div w:id="778449603">
          <w:marLeft w:val="480"/>
          <w:marRight w:val="0"/>
          <w:marTop w:val="0"/>
          <w:marBottom w:val="0"/>
          <w:divBdr>
            <w:top w:val="none" w:sz="0" w:space="0" w:color="auto"/>
            <w:left w:val="none" w:sz="0" w:space="0" w:color="auto"/>
            <w:bottom w:val="none" w:sz="0" w:space="0" w:color="auto"/>
            <w:right w:val="none" w:sz="0" w:space="0" w:color="auto"/>
          </w:divBdr>
        </w:div>
        <w:div w:id="2126732465">
          <w:marLeft w:val="480"/>
          <w:marRight w:val="0"/>
          <w:marTop w:val="0"/>
          <w:marBottom w:val="0"/>
          <w:divBdr>
            <w:top w:val="none" w:sz="0" w:space="0" w:color="auto"/>
            <w:left w:val="none" w:sz="0" w:space="0" w:color="auto"/>
            <w:bottom w:val="none" w:sz="0" w:space="0" w:color="auto"/>
            <w:right w:val="none" w:sz="0" w:space="0" w:color="auto"/>
          </w:divBdr>
        </w:div>
        <w:div w:id="319233761">
          <w:marLeft w:val="480"/>
          <w:marRight w:val="0"/>
          <w:marTop w:val="0"/>
          <w:marBottom w:val="0"/>
          <w:divBdr>
            <w:top w:val="none" w:sz="0" w:space="0" w:color="auto"/>
            <w:left w:val="none" w:sz="0" w:space="0" w:color="auto"/>
            <w:bottom w:val="none" w:sz="0" w:space="0" w:color="auto"/>
            <w:right w:val="none" w:sz="0" w:space="0" w:color="auto"/>
          </w:divBdr>
        </w:div>
        <w:div w:id="958561643">
          <w:marLeft w:val="480"/>
          <w:marRight w:val="0"/>
          <w:marTop w:val="0"/>
          <w:marBottom w:val="0"/>
          <w:divBdr>
            <w:top w:val="none" w:sz="0" w:space="0" w:color="auto"/>
            <w:left w:val="none" w:sz="0" w:space="0" w:color="auto"/>
            <w:bottom w:val="none" w:sz="0" w:space="0" w:color="auto"/>
            <w:right w:val="none" w:sz="0" w:space="0" w:color="auto"/>
          </w:divBdr>
        </w:div>
        <w:div w:id="557673208">
          <w:marLeft w:val="480"/>
          <w:marRight w:val="0"/>
          <w:marTop w:val="0"/>
          <w:marBottom w:val="0"/>
          <w:divBdr>
            <w:top w:val="none" w:sz="0" w:space="0" w:color="auto"/>
            <w:left w:val="none" w:sz="0" w:space="0" w:color="auto"/>
            <w:bottom w:val="none" w:sz="0" w:space="0" w:color="auto"/>
            <w:right w:val="none" w:sz="0" w:space="0" w:color="auto"/>
          </w:divBdr>
        </w:div>
        <w:div w:id="1262956106">
          <w:marLeft w:val="480"/>
          <w:marRight w:val="0"/>
          <w:marTop w:val="0"/>
          <w:marBottom w:val="0"/>
          <w:divBdr>
            <w:top w:val="none" w:sz="0" w:space="0" w:color="auto"/>
            <w:left w:val="none" w:sz="0" w:space="0" w:color="auto"/>
            <w:bottom w:val="none" w:sz="0" w:space="0" w:color="auto"/>
            <w:right w:val="none" w:sz="0" w:space="0" w:color="auto"/>
          </w:divBdr>
        </w:div>
        <w:div w:id="1715231839">
          <w:marLeft w:val="480"/>
          <w:marRight w:val="0"/>
          <w:marTop w:val="0"/>
          <w:marBottom w:val="0"/>
          <w:divBdr>
            <w:top w:val="none" w:sz="0" w:space="0" w:color="auto"/>
            <w:left w:val="none" w:sz="0" w:space="0" w:color="auto"/>
            <w:bottom w:val="none" w:sz="0" w:space="0" w:color="auto"/>
            <w:right w:val="none" w:sz="0" w:space="0" w:color="auto"/>
          </w:divBdr>
        </w:div>
        <w:div w:id="1222134096">
          <w:marLeft w:val="480"/>
          <w:marRight w:val="0"/>
          <w:marTop w:val="0"/>
          <w:marBottom w:val="0"/>
          <w:divBdr>
            <w:top w:val="none" w:sz="0" w:space="0" w:color="auto"/>
            <w:left w:val="none" w:sz="0" w:space="0" w:color="auto"/>
            <w:bottom w:val="none" w:sz="0" w:space="0" w:color="auto"/>
            <w:right w:val="none" w:sz="0" w:space="0" w:color="auto"/>
          </w:divBdr>
        </w:div>
        <w:div w:id="586155176">
          <w:marLeft w:val="480"/>
          <w:marRight w:val="0"/>
          <w:marTop w:val="0"/>
          <w:marBottom w:val="0"/>
          <w:divBdr>
            <w:top w:val="none" w:sz="0" w:space="0" w:color="auto"/>
            <w:left w:val="none" w:sz="0" w:space="0" w:color="auto"/>
            <w:bottom w:val="none" w:sz="0" w:space="0" w:color="auto"/>
            <w:right w:val="none" w:sz="0" w:space="0" w:color="auto"/>
          </w:divBdr>
        </w:div>
        <w:div w:id="802233221">
          <w:marLeft w:val="480"/>
          <w:marRight w:val="0"/>
          <w:marTop w:val="0"/>
          <w:marBottom w:val="0"/>
          <w:divBdr>
            <w:top w:val="none" w:sz="0" w:space="0" w:color="auto"/>
            <w:left w:val="none" w:sz="0" w:space="0" w:color="auto"/>
            <w:bottom w:val="none" w:sz="0" w:space="0" w:color="auto"/>
            <w:right w:val="none" w:sz="0" w:space="0" w:color="auto"/>
          </w:divBdr>
        </w:div>
        <w:div w:id="1079641547">
          <w:marLeft w:val="480"/>
          <w:marRight w:val="0"/>
          <w:marTop w:val="0"/>
          <w:marBottom w:val="0"/>
          <w:divBdr>
            <w:top w:val="none" w:sz="0" w:space="0" w:color="auto"/>
            <w:left w:val="none" w:sz="0" w:space="0" w:color="auto"/>
            <w:bottom w:val="none" w:sz="0" w:space="0" w:color="auto"/>
            <w:right w:val="none" w:sz="0" w:space="0" w:color="auto"/>
          </w:divBdr>
        </w:div>
        <w:div w:id="884374322">
          <w:marLeft w:val="480"/>
          <w:marRight w:val="0"/>
          <w:marTop w:val="0"/>
          <w:marBottom w:val="0"/>
          <w:divBdr>
            <w:top w:val="none" w:sz="0" w:space="0" w:color="auto"/>
            <w:left w:val="none" w:sz="0" w:space="0" w:color="auto"/>
            <w:bottom w:val="none" w:sz="0" w:space="0" w:color="auto"/>
            <w:right w:val="none" w:sz="0" w:space="0" w:color="auto"/>
          </w:divBdr>
        </w:div>
        <w:div w:id="1820926328">
          <w:marLeft w:val="480"/>
          <w:marRight w:val="0"/>
          <w:marTop w:val="0"/>
          <w:marBottom w:val="0"/>
          <w:divBdr>
            <w:top w:val="none" w:sz="0" w:space="0" w:color="auto"/>
            <w:left w:val="none" w:sz="0" w:space="0" w:color="auto"/>
            <w:bottom w:val="none" w:sz="0" w:space="0" w:color="auto"/>
            <w:right w:val="none" w:sz="0" w:space="0" w:color="auto"/>
          </w:divBdr>
        </w:div>
        <w:div w:id="288048356">
          <w:marLeft w:val="480"/>
          <w:marRight w:val="0"/>
          <w:marTop w:val="0"/>
          <w:marBottom w:val="0"/>
          <w:divBdr>
            <w:top w:val="none" w:sz="0" w:space="0" w:color="auto"/>
            <w:left w:val="none" w:sz="0" w:space="0" w:color="auto"/>
            <w:bottom w:val="none" w:sz="0" w:space="0" w:color="auto"/>
            <w:right w:val="none" w:sz="0" w:space="0" w:color="auto"/>
          </w:divBdr>
        </w:div>
        <w:div w:id="147748189">
          <w:marLeft w:val="480"/>
          <w:marRight w:val="0"/>
          <w:marTop w:val="0"/>
          <w:marBottom w:val="0"/>
          <w:divBdr>
            <w:top w:val="none" w:sz="0" w:space="0" w:color="auto"/>
            <w:left w:val="none" w:sz="0" w:space="0" w:color="auto"/>
            <w:bottom w:val="none" w:sz="0" w:space="0" w:color="auto"/>
            <w:right w:val="none" w:sz="0" w:space="0" w:color="auto"/>
          </w:divBdr>
        </w:div>
        <w:div w:id="493642244">
          <w:marLeft w:val="480"/>
          <w:marRight w:val="0"/>
          <w:marTop w:val="0"/>
          <w:marBottom w:val="0"/>
          <w:divBdr>
            <w:top w:val="none" w:sz="0" w:space="0" w:color="auto"/>
            <w:left w:val="none" w:sz="0" w:space="0" w:color="auto"/>
            <w:bottom w:val="none" w:sz="0" w:space="0" w:color="auto"/>
            <w:right w:val="none" w:sz="0" w:space="0" w:color="auto"/>
          </w:divBdr>
        </w:div>
        <w:div w:id="1329595890">
          <w:marLeft w:val="480"/>
          <w:marRight w:val="0"/>
          <w:marTop w:val="0"/>
          <w:marBottom w:val="0"/>
          <w:divBdr>
            <w:top w:val="none" w:sz="0" w:space="0" w:color="auto"/>
            <w:left w:val="none" w:sz="0" w:space="0" w:color="auto"/>
            <w:bottom w:val="none" w:sz="0" w:space="0" w:color="auto"/>
            <w:right w:val="none" w:sz="0" w:space="0" w:color="auto"/>
          </w:divBdr>
        </w:div>
        <w:div w:id="228155142">
          <w:marLeft w:val="480"/>
          <w:marRight w:val="0"/>
          <w:marTop w:val="0"/>
          <w:marBottom w:val="0"/>
          <w:divBdr>
            <w:top w:val="none" w:sz="0" w:space="0" w:color="auto"/>
            <w:left w:val="none" w:sz="0" w:space="0" w:color="auto"/>
            <w:bottom w:val="none" w:sz="0" w:space="0" w:color="auto"/>
            <w:right w:val="none" w:sz="0" w:space="0" w:color="auto"/>
          </w:divBdr>
        </w:div>
        <w:div w:id="53166408">
          <w:marLeft w:val="480"/>
          <w:marRight w:val="0"/>
          <w:marTop w:val="0"/>
          <w:marBottom w:val="0"/>
          <w:divBdr>
            <w:top w:val="none" w:sz="0" w:space="0" w:color="auto"/>
            <w:left w:val="none" w:sz="0" w:space="0" w:color="auto"/>
            <w:bottom w:val="none" w:sz="0" w:space="0" w:color="auto"/>
            <w:right w:val="none" w:sz="0" w:space="0" w:color="auto"/>
          </w:divBdr>
        </w:div>
        <w:div w:id="2104951004">
          <w:marLeft w:val="480"/>
          <w:marRight w:val="0"/>
          <w:marTop w:val="0"/>
          <w:marBottom w:val="0"/>
          <w:divBdr>
            <w:top w:val="none" w:sz="0" w:space="0" w:color="auto"/>
            <w:left w:val="none" w:sz="0" w:space="0" w:color="auto"/>
            <w:bottom w:val="none" w:sz="0" w:space="0" w:color="auto"/>
            <w:right w:val="none" w:sz="0" w:space="0" w:color="auto"/>
          </w:divBdr>
        </w:div>
        <w:div w:id="1922248555">
          <w:marLeft w:val="480"/>
          <w:marRight w:val="0"/>
          <w:marTop w:val="0"/>
          <w:marBottom w:val="0"/>
          <w:divBdr>
            <w:top w:val="none" w:sz="0" w:space="0" w:color="auto"/>
            <w:left w:val="none" w:sz="0" w:space="0" w:color="auto"/>
            <w:bottom w:val="none" w:sz="0" w:space="0" w:color="auto"/>
            <w:right w:val="none" w:sz="0" w:space="0" w:color="auto"/>
          </w:divBdr>
        </w:div>
        <w:div w:id="885987123">
          <w:marLeft w:val="480"/>
          <w:marRight w:val="0"/>
          <w:marTop w:val="0"/>
          <w:marBottom w:val="0"/>
          <w:divBdr>
            <w:top w:val="none" w:sz="0" w:space="0" w:color="auto"/>
            <w:left w:val="none" w:sz="0" w:space="0" w:color="auto"/>
            <w:bottom w:val="none" w:sz="0" w:space="0" w:color="auto"/>
            <w:right w:val="none" w:sz="0" w:space="0" w:color="auto"/>
          </w:divBdr>
        </w:div>
        <w:div w:id="139463155">
          <w:marLeft w:val="480"/>
          <w:marRight w:val="0"/>
          <w:marTop w:val="0"/>
          <w:marBottom w:val="0"/>
          <w:divBdr>
            <w:top w:val="none" w:sz="0" w:space="0" w:color="auto"/>
            <w:left w:val="none" w:sz="0" w:space="0" w:color="auto"/>
            <w:bottom w:val="none" w:sz="0" w:space="0" w:color="auto"/>
            <w:right w:val="none" w:sz="0" w:space="0" w:color="auto"/>
          </w:divBdr>
        </w:div>
        <w:div w:id="1037504279">
          <w:marLeft w:val="480"/>
          <w:marRight w:val="0"/>
          <w:marTop w:val="0"/>
          <w:marBottom w:val="0"/>
          <w:divBdr>
            <w:top w:val="none" w:sz="0" w:space="0" w:color="auto"/>
            <w:left w:val="none" w:sz="0" w:space="0" w:color="auto"/>
            <w:bottom w:val="none" w:sz="0" w:space="0" w:color="auto"/>
            <w:right w:val="none" w:sz="0" w:space="0" w:color="auto"/>
          </w:divBdr>
        </w:div>
        <w:div w:id="1683238869">
          <w:marLeft w:val="480"/>
          <w:marRight w:val="0"/>
          <w:marTop w:val="0"/>
          <w:marBottom w:val="0"/>
          <w:divBdr>
            <w:top w:val="none" w:sz="0" w:space="0" w:color="auto"/>
            <w:left w:val="none" w:sz="0" w:space="0" w:color="auto"/>
            <w:bottom w:val="none" w:sz="0" w:space="0" w:color="auto"/>
            <w:right w:val="none" w:sz="0" w:space="0" w:color="auto"/>
          </w:divBdr>
        </w:div>
        <w:div w:id="50615350">
          <w:marLeft w:val="480"/>
          <w:marRight w:val="0"/>
          <w:marTop w:val="0"/>
          <w:marBottom w:val="0"/>
          <w:divBdr>
            <w:top w:val="none" w:sz="0" w:space="0" w:color="auto"/>
            <w:left w:val="none" w:sz="0" w:space="0" w:color="auto"/>
            <w:bottom w:val="none" w:sz="0" w:space="0" w:color="auto"/>
            <w:right w:val="none" w:sz="0" w:space="0" w:color="auto"/>
          </w:divBdr>
        </w:div>
        <w:div w:id="905725675">
          <w:marLeft w:val="480"/>
          <w:marRight w:val="0"/>
          <w:marTop w:val="0"/>
          <w:marBottom w:val="0"/>
          <w:divBdr>
            <w:top w:val="none" w:sz="0" w:space="0" w:color="auto"/>
            <w:left w:val="none" w:sz="0" w:space="0" w:color="auto"/>
            <w:bottom w:val="none" w:sz="0" w:space="0" w:color="auto"/>
            <w:right w:val="none" w:sz="0" w:space="0" w:color="auto"/>
          </w:divBdr>
        </w:div>
        <w:div w:id="908885827">
          <w:marLeft w:val="480"/>
          <w:marRight w:val="0"/>
          <w:marTop w:val="0"/>
          <w:marBottom w:val="0"/>
          <w:divBdr>
            <w:top w:val="none" w:sz="0" w:space="0" w:color="auto"/>
            <w:left w:val="none" w:sz="0" w:space="0" w:color="auto"/>
            <w:bottom w:val="none" w:sz="0" w:space="0" w:color="auto"/>
            <w:right w:val="none" w:sz="0" w:space="0" w:color="auto"/>
          </w:divBdr>
        </w:div>
        <w:div w:id="1323771794">
          <w:marLeft w:val="480"/>
          <w:marRight w:val="0"/>
          <w:marTop w:val="0"/>
          <w:marBottom w:val="0"/>
          <w:divBdr>
            <w:top w:val="none" w:sz="0" w:space="0" w:color="auto"/>
            <w:left w:val="none" w:sz="0" w:space="0" w:color="auto"/>
            <w:bottom w:val="none" w:sz="0" w:space="0" w:color="auto"/>
            <w:right w:val="none" w:sz="0" w:space="0" w:color="auto"/>
          </w:divBdr>
        </w:div>
        <w:div w:id="428545034">
          <w:marLeft w:val="480"/>
          <w:marRight w:val="0"/>
          <w:marTop w:val="0"/>
          <w:marBottom w:val="0"/>
          <w:divBdr>
            <w:top w:val="none" w:sz="0" w:space="0" w:color="auto"/>
            <w:left w:val="none" w:sz="0" w:space="0" w:color="auto"/>
            <w:bottom w:val="none" w:sz="0" w:space="0" w:color="auto"/>
            <w:right w:val="none" w:sz="0" w:space="0" w:color="auto"/>
          </w:divBdr>
        </w:div>
        <w:div w:id="1455053835">
          <w:marLeft w:val="480"/>
          <w:marRight w:val="0"/>
          <w:marTop w:val="0"/>
          <w:marBottom w:val="0"/>
          <w:divBdr>
            <w:top w:val="none" w:sz="0" w:space="0" w:color="auto"/>
            <w:left w:val="none" w:sz="0" w:space="0" w:color="auto"/>
            <w:bottom w:val="none" w:sz="0" w:space="0" w:color="auto"/>
            <w:right w:val="none" w:sz="0" w:space="0" w:color="auto"/>
          </w:divBdr>
        </w:div>
        <w:div w:id="592708701">
          <w:marLeft w:val="480"/>
          <w:marRight w:val="0"/>
          <w:marTop w:val="0"/>
          <w:marBottom w:val="0"/>
          <w:divBdr>
            <w:top w:val="none" w:sz="0" w:space="0" w:color="auto"/>
            <w:left w:val="none" w:sz="0" w:space="0" w:color="auto"/>
            <w:bottom w:val="none" w:sz="0" w:space="0" w:color="auto"/>
            <w:right w:val="none" w:sz="0" w:space="0" w:color="auto"/>
          </w:divBdr>
        </w:div>
        <w:div w:id="1654023989">
          <w:marLeft w:val="480"/>
          <w:marRight w:val="0"/>
          <w:marTop w:val="0"/>
          <w:marBottom w:val="0"/>
          <w:divBdr>
            <w:top w:val="none" w:sz="0" w:space="0" w:color="auto"/>
            <w:left w:val="none" w:sz="0" w:space="0" w:color="auto"/>
            <w:bottom w:val="none" w:sz="0" w:space="0" w:color="auto"/>
            <w:right w:val="none" w:sz="0" w:space="0" w:color="auto"/>
          </w:divBdr>
        </w:div>
        <w:div w:id="1925341132">
          <w:marLeft w:val="480"/>
          <w:marRight w:val="0"/>
          <w:marTop w:val="0"/>
          <w:marBottom w:val="0"/>
          <w:divBdr>
            <w:top w:val="none" w:sz="0" w:space="0" w:color="auto"/>
            <w:left w:val="none" w:sz="0" w:space="0" w:color="auto"/>
            <w:bottom w:val="none" w:sz="0" w:space="0" w:color="auto"/>
            <w:right w:val="none" w:sz="0" w:space="0" w:color="auto"/>
          </w:divBdr>
        </w:div>
        <w:div w:id="1158618300">
          <w:marLeft w:val="480"/>
          <w:marRight w:val="0"/>
          <w:marTop w:val="0"/>
          <w:marBottom w:val="0"/>
          <w:divBdr>
            <w:top w:val="none" w:sz="0" w:space="0" w:color="auto"/>
            <w:left w:val="none" w:sz="0" w:space="0" w:color="auto"/>
            <w:bottom w:val="none" w:sz="0" w:space="0" w:color="auto"/>
            <w:right w:val="none" w:sz="0" w:space="0" w:color="auto"/>
          </w:divBdr>
        </w:div>
        <w:div w:id="1982033442">
          <w:marLeft w:val="480"/>
          <w:marRight w:val="0"/>
          <w:marTop w:val="0"/>
          <w:marBottom w:val="0"/>
          <w:divBdr>
            <w:top w:val="none" w:sz="0" w:space="0" w:color="auto"/>
            <w:left w:val="none" w:sz="0" w:space="0" w:color="auto"/>
            <w:bottom w:val="none" w:sz="0" w:space="0" w:color="auto"/>
            <w:right w:val="none" w:sz="0" w:space="0" w:color="auto"/>
          </w:divBdr>
        </w:div>
        <w:div w:id="891618934">
          <w:marLeft w:val="480"/>
          <w:marRight w:val="0"/>
          <w:marTop w:val="0"/>
          <w:marBottom w:val="0"/>
          <w:divBdr>
            <w:top w:val="none" w:sz="0" w:space="0" w:color="auto"/>
            <w:left w:val="none" w:sz="0" w:space="0" w:color="auto"/>
            <w:bottom w:val="none" w:sz="0" w:space="0" w:color="auto"/>
            <w:right w:val="none" w:sz="0" w:space="0" w:color="auto"/>
          </w:divBdr>
        </w:div>
      </w:divsChild>
    </w:div>
    <w:div w:id="1934431747">
      <w:bodyDiv w:val="1"/>
      <w:marLeft w:val="0"/>
      <w:marRight w:val="0"/>
      <w:marTop w:val="0"/>
      <w:marBottom w:val="0"/>
      <w:divBdr>
        <w:top w:val="none" w:sz="0" w:space="0" w:color="auto"/>
        <w:left w:val="none" w:sz="0" w:space="0" w:color="auto"/>
        <w:bottom w:val="none" w:sz="0" w:space="0" w:color="auto"/>
        <w:right w:val="none" w:sz="0" w:space="0" w:color="auto"/>
      </w:divBdr>
    </w:div>
    <w:div w:id="1935359282">
      <w:bodyDiv w:val="1"/>
      <w:marLeft w:val="0"/>
      <w:marRight w:val="0"/>
      <w:marTop w:val="0"/>
      <w:marBottom w:val="0"/>
      <w:divBdr>
        <w:top w:val="none" w:sz="0" w:space="0" w:color="auto"/>
        <w:left w:val="none" w:sz="0" w:space="0" w:color="auto"/>
        <w:bottom w:val="none" w:sz="0" w:space="0" w:color="auto"/>
        <w:right w:val="none" w:sz="0" w:space="0" w:color="auto"/>
      </w:divBdr>
    </w:div>
    <w:div w:id="1937055542">
      <w:bodyDiv w:val="1"/>
      <w:marLeft w:val="0"/>
      <w:marRight w:val="0"/>
      <w:marTop w:val="0"/>
      <w:marBottom w:val="0"/>
      <w:divBdr>
        <w:top w:val="none" w:sz="0" w:space="0" w:color="auto"/>
        <w:left w:val="none" w:sz="0" w:space="0" w:color="auto"/>
        <w:bottom w:val="none" w:sz="0" w:space="0" w:color="auto"/>
        <w:right w:val="none" w:sz="0" w:space="0" w:color="auto"/>
      </w:divBdr>
    </w:div>
    <w:div w:id="1937715833">
      <w:bodyDiv w:val="1"/>
      <w:marLeft w:val="0"/>
      <w:marRight w:val="0"/>
      <w:marTop w:val="0"/>
      <w:marBottom w:val="0"/>
      <w:divBdr>
        <w:top w:val="none" w:sz="0" w:space="0" w:color="auto"/>
        <w:left w:val="none" w:sz="0" w:space="0" w:color="auto"/>
        <w:bottom w:val="none" w:sz="0" w:space="0" w:color="auto"/>
        <w:right w:val="none" w:sz="0" w:space="0" w:color="auto"/>
      </w:divBdr>
    </w:div>
    <w:div w:id="1938711823">
      <w:bodyDiv w:val="1"/>
      <w:marLeft w:val="0"/>
      <w:marRight w:val="0"/>
      <w:marTop w:val="0"/>
      <w:marBottom w:val="0"/>
      <w:divBdr>
        <w:top w:val="none" w:sz="0" w:space="0" w:color="auto"/>
        <w:left w:val="none" w:sz="0" w:space="0" w:color="auto"/>
        <w:bottom w:val="none" w:sz="0" w:space="0" w:color="auto"/>
        <w:right w:val="none" w:sz="0" w:space="0" w:color="auto"/>
      </w:divBdr>
    </w:div>
    <w:div w:id="1939173125">
      <w:bodyDiv w:val="1"/>
      <w:marLeft w:val="0"/>
      <w:marRight w:val="0"/>
      <w:marTop w:val="0"/>
      <w:marBottom w:val="0"/>
      <w:divBdr>
        <w:top w:val="none" w:sz="0" w:space="0" w:color="auto"/>
        <w:left w:val="none" w:sz="0" w:space="0" w:color="auto"/>
        <w:bottom w:val="none" w:sz="0" w:space="0" w:color="auto"/>
        <w:right w:val="none" w:sz="0" w:space="0" w:color="auto"/>
      </w:divBdr>
    </w:div>
    <w:div w:id="1940411947">
      <w:bodyDiv w:val="1"/>
      <w:marLeft w:val="0"/>
      <w:marRight w:val="0"/>
      <w:marTop w:val="0"/>
      <w:marBottom w:val="0"/>
      <w:divBdr>
        <w:top w:val="none" w:sz="0" w:space="0" w:color="auto"/>
        <w:left w:val="none" w:sz="0" w:space="0" w:color="auto"/>
        <w:bottom w:val="none" w:sz="0" w:space="0" w:color="auto"/>
        <w:right w:val="none" w:sz="0" w:space="0" w:color="auto"/>
      </w:divBdr>
    </w:div>
    <w:div w:id="1942452233">
      <w:bodyDiv w:val="1"/>
      <w:marLeft w:val="0"/>
      <w:marRight w:val="0"/>
      <w:marTop w:val="0"/>
      <w:marBottom w:val="0"/>
      <w:divBdr>
        <w:top w:val="none" w:sz="0" w:space="0" w:color="auto"/>
        <w:left w:val="none" w:sz="0" w:space="0" w:color="auto"/>
        <w:bottom w:val="none" w:sz="0" w:space="0" w:color="auto"/>
        <w:right w:val="none" w:sz="0" w:space="0" w:color="auto"/>
      </w:divBdr>
    </w:div>
    <w:div w:id="1943683153">
      <w:bodyDiv w:val="1"/>
      <w:marLeft w:val="0"/>
      <w:marRight w:val="0"/>
      <w:marTop w:val="0"/>
      <w:marBottom w:val="0"/>
      <w:divBdr>
        <w:top w:val="none" w:sz="0" w:space="0" w:color="auto"/>
        <w:left w:val="none" w:sz="0" w:space="0" w:color="auto"/>
        <w:bottom w:val="none" w:sz="0" w:space="0" w:color="auto"/>
        <w:right w:val="none" w:sz="0" w:space="0" w:color="auto"/>
      </w:divBdr>
    </w:div>
    <w:div w:id="1943756678">
      <w:bodyDiv w:val="1"/>
      <w:marLeft w:val="0"/>
      <w:marRight w:val="0"/>
      <w:marTop w:val="0"/>
      <w:marBottom w:val="0"/>
      <w:divBdr>
        <w:top w:val="none" w:sz="0" w:space="0" w:color="auto"/>
        <w:left w:val="none" w:sz="0" w:space="0" w:color="auto"/>
        <w:bottom w:val="none" w:sz="0" w:space="0" w:color="auto"/>
        <w:right w:val="none" w:sz="0" w:space="0" w:color="auto"/>
      </w:divBdr>
    </w:div>
    <w:div w:id="1943873934">
      <w:bodyDiv w:val="1"/>
      <w:marLeft w:val="0"/>
      <w:marRight w:val="0"/>
      <w:marTop w:val="0"/>
      <w:marBottom w:val="0"/>
      <w:divBdr>
        <w:top w:val="none" w:sz="0" w:space="0" w:color="auto"/>
        <w:left w:val="none" w:sz="0" w:space="0" w:color="auto"/>
        <w:bottom w:val="none" w:sz="0" w:space="0" w:color="auto"/>
        <w:right w:val="none" w:sz="0" w:space="0" w:color="auto"/>
      </w:divBdr>
    </w:div>
    <w:div w:id="1944722758">
      <w:bodyDiv w:val="1"/>
      <w:marLeft w:val="0"/>
      <w:marRight w:val="0"/>
      <w:marTop w:val="0"/>
      <w:marBottom w:val="0"/>
      <w:divBdr>
        <w:top w:val="none" w:sz="0" w:space="0" w:color="auto"/>
        <w:left w:val="none" w:sz="0" w:space="0" w:color="auto"/>
        <w:bottom w:val="none" w:sz="0" w:space="0" w:color="auto"/>
        <w:right w:val="none" w:sz="0" w:space="0" w:color="auto"/>
      </w:divBdr>
    </w:div>
    <w:div w:id="1945572258">
      <w:bodyDiv w:val="1"/>
      <w:marLeft w:val="0"/>
      <w:marRight w:val="0"/>
      <w:marTop w:val="0"/>
      <w:marBottom w:val="0"/>
      <w:divBdr>
        <w:top w:val="none" w:sz="0" w:space="0" w:color="auto"/>
        <w:left w:val="none" w:sz="0" w:space="0" w:color="auto"/>
        <w:bottom w:val="none" w:sz="0" w:space="0" w:color="auto"/>
        <w:right w:val="none" w:sz="0" w:space="0" w:color="auto"/>
      </w:divBdr>
      <w:divsChild>
        <w:div w:id="1345136244">
          <w:marLeft w:val="480"/>
          <w:marRight w:val="0"/>
          <w:marTop w:val="0"/>
          <w:marBottom w:val="0"/>
          <w:divBdr>
            <w:top w:val="none" w:sz="0" w:space="0" w:color="auto"/>
            <w:left w:val="none" w:sz="0" w:space="0" w:color="auto"/>
            <w:bottom w:val="none" w:sz="0" w:space="0" w:color="auto"/>
            <w:right w:val="none" w:sz="0" w:space="0" w:color="auto"/>
          </w:divBdr>
        </w:div>
        <w:div w:id="1272006758">
          <w:marLeft w:val="480"/>
          <w:marRight w:val="0"/>
          <w:marTop w:val="0"/>
          <w:marBottom w:val="0"/>
          <w:divBdr>
            <w:top w:val="none" w:sz="0" w:space="0" w:color="auto"/>
            <w:left w:val="none" w:sz="0" w:space="0" w:color="auto"/>
            <w:bottom w:val="none" w:sz="0" w:space="0" w:color="auto"/>
            <w:right w:val="none" w:sz="0" w:space="0" w:color="auto"/>
          </w:divBdr>
        </w:div>
        <w:div w:id="1092509898">
          <w:marLeft w:val="480"/>
          <w:marRight w:val="0"/>
          <w:marTop w:val="0"/>
          <w:marBottom w:val="0"/>
          <w:divBdr>
            <w:top w:val="none" w:sz="0" w:space="0" w:color="auto"/>
            <w:left w:val="none" w:sz="0" w:space="0" w:color="auto"/>
            <w:bottom w:val="none" w:sz="0" w:space="0" w:color="auto"/>
            <w:right w:val="none" w:sz="0" w:space="0" w:color="auto"/>
          </w:divBdr>
        </w:div>
        <w:div w:id="980302800">
          <w:marLeft w:val="480"/>
          <w:marRight w:val="0"/>
          <w:marTop w:val="0"/>
          <w:marBottom w:val="0"/>
          <w:divBdr>
            <w:top w:val="none" w:sz="0" w:space="0" w:color="auto"/>
            <w:left w:val="none" w:sz="0" w:space="0" w:color="auto"/>
            <w:bottom w:val="none" w:sz="0" w:space="0" w:color="auto"/>
            <w:right w:val="none" w:sz="0" w:space="0" w:color="auto"/>
          </w:divBdr>
        </w:div>
        <w:div w:id="1038699642">
          <w:marLeft w:val="480"/>
          <w:marRight w:val="0"/>
          <w:marTop w:val="0"/>
          <w:marBottom w:val="0"/>
          <w:divBdr>
            <w:top w:val="none" w:sz="0" w:space="0" w:color="auto"/>
            <w:left w:val="none" w:sz="0" w:space="0" w:color="auto"/>
            <w:bottom w:val="none" w:sz="0" w:space="0" w:color="auto"/>
            <w:right w:val="none" w:sz="0" w:space="0" w:color="auto"/>
          </w:divBdr>
        </w:div>
        <w:div w:id="932786460">
          <w:marLeft w:val="480"/>
          <w:marRight w:val="0"/>
          <w:marTop w:val="0"/>
          <w:marBottom w:val="0"/>
          <w:divBdr>
            <w:top w:val="none" w:sz="0" w:space="0" w:color="auto"/>
            <w:left w:val="none" w:sz="0" w:space="0" w:color="auto"/>
            <w:bottom w:val="none" w:sz="0" w:space="0" w:color="auto"/>
            <w:right w:val="none" w:sz="0" w:space="0" w:color="auto"/>
          </w:divBdr>
        </w:div>
        <w:div w:id="1146120934">
          <w:marLeft w:val="480"/>
          <w:marRight w:val="0"/>
          <w:marTop w:val="0"/>
          <w:marBottom w:val="0"/>
          <w:divBdr>
            <w:top w:val="none" w:sz="0" w:space="0" w:color="auto"/>
            <w:left w:val="none" w:sz="0" w:space="0" w:color="auto"/>
            <w:bottom w:val="none" w:sz="0" w:space="0" w:color="auto"/>
            <w:right w:val="none" w:sz="0" w:space="0" w:color="auto"/>
          </w:divBdr>
        </w:div>
        <w:div w:id="347367295">
          <w:marLeft w:val="480"/>
          <w:marRight w:val="0"/>
          <w:marTop w:val="0"/>
          <w:marBottom w:val="0"/>
          <w:divBdr>
            <w:top w:val="none" w:sz="0" w:space="0" w:color="auto"/>
            <w:left w:val="none" w:sz="0" w:space="0" w:color="auto"/>
            <w:bottom w:val="none" w:sz="0" w:space="0" w:color="auto"/>
            <w:right w:val="none" w:sz="0" w:space="0" w:color="auto"/>
          </w:divBdr>
        </w:div>
        <w:div w:id="629822395">
          <w:marLeft w:val="480"/>
          <w:marRight w:val="0"/>
          <w:marTop w:val="0"/>
          <w:marBottom w:val="0"/>
          <w:divBdr>
            <w:top w:val="none" w:sz="0" w:space="0" w:color="auto"/>
            <w:left w:val="none" w:sz="0" w:space="0" w:color="auto"/>
            <w:bottom w:val="none" w:sz="0" w:space="0" w:color="auto"/>
            <w:right w:val="none" w:sz="0" w:space="0" w:color="auto"/>
          </w:divBdr>
        </w:div>
        <w:div w:id="606230526">
          <w:marLeft w:val="480"/>
          <w:marRight w:val="0"/>
          <w:marTop w:val="0"/>
          <w:marBottom w:val="0"/>
          <w:divBdr>
            <w:top w:val="none" w:sz="0" w:space="0" w:color="auto"/>
            <w:left w:val="none" w:sz="0" w:space="0" w:color="auto"/>
            <w:bottom w:val="none" w:sz="0" w:space="0" w:color="auto"/>
            <w:right w:val="none" w:sz="0" w:space="0" w:color="auto"/>
          </w:divBdr>
        </w:div>
        <w:div w:id="371000408">
          <w:marLeft w:val="480"/>
          <w:marRight w:val="0"/>
          <w:marTop w:val="0"/>
          <w:marBottom w:val="0"/>
          <w:divBdr>
            <w:top w:val="none" w:sz="0" w:space="0" w:color="auto"/>
            <w:left w:val="none" w:sz="0" w:space="0" w:color="auto"/>
            <w:bottom w:val="none" w:sz="0" w:space="0" w:color="auto"/>
            <w:right w:val="none" w:sz="0" w:space="0" w:color="auto"/>
          </w:divBdr>
        </w:div>
        <w:div w:id="1768772003">
          <w:marLeft w:val="480"/>
          <w:marRight w:val="0"/>
          <w:marTop w:val="0"/>
          <w:marBottom w:val="0"/>
          <w:divBdr>
            <w:top w:val="none" w:sz="0" w:space="0" w:color="auto"/>
            <w:left w:val="none" w:sz="0" w:space="0" w:color="auto"/>
            <w:bottom w:val="none" w:sz="0" w:space="0" w:color="auto"/>
            <w:right w:val="none" w:sz="0" w:space="0" w:color="auto"/>
          </w:divBdr>
        </w:div>
        <w:div w:id="2079207374">
          <w:marLeft w:val="480"/>
          <w:marRight w:val="0"/>
          <w:marTop w:val="0"/>
          <w:marBottom w:val="0"/>
          <w:divBdr>
            <w:top w:val="none" w:sz="0" w:space="0" w:color="auto"/>
            <w:left w:val="none" w:sz="0" w:space="0" w:color="auto"/>
            <w:bottom w:val="none" w:sz="0" w:space="0" w:color="auto"/>
            <w:right w:val="none" w:sz="0" w:space="0" w:color="auto"/>
          </w:divBdr>
        </w:div>
        <w:div w:id="2077971289">
          <w:marLeft w:val="480"/>
          <w:marRight w:val="0"/>
          <w:marTop w:val="0"/>
          <w:marBottom w:val="0"/>
          <w:divBdr>
            <w:top w:val="none" w:sz="0" w:space="0" w:color="auto"/>
            <w:left w:val="none" w:sz="0" w:space="0" w:color="auto"/>
            <w:bottom w:val="none" w:sz="0" w:space="0" w:color="auto"/>
            <w:right w:val="none" w:sz="0" w:space="0" w:color="auto"/>
          </w:divBdr>
        </w:div>
        <w:div w:id="1829709033">
          <w:marLeft w:val="480"/>
          <w:marRight w:val="0"/>
          <w:marTop w:val="0"/>
          <w:marBottom w:val="0"/>
          <w:divBdr>
            <w:top w:val="none" w:sz="0" w:space="0" w:color="auto"/>
            <w:left w:val="none" w:sz="0" w:space="0" w:color="auto"/>
            <w:bottom w:val="none" w:sz="0" w:space="0" w:color="auto"/>
            <w:right w:val="none" w:sz="0" w:space="0" w:color="auto"/>
          </w:divBdr>
        </w:div>
        <w:div w:id="2028823595">
          <w:marLeft w:val="480"/>
          <w:marRight w:val="0"/>
          <w:marTop w:val="0"/>
          <w:marBottom w:val="0"/>
          <w:divBdr>
            <w:top w:val="none" w:sz="0" w:space="0" w:color="auto"/>
            <w:left w:val="none" w:sz="0" w:space="0" w:color="auto"/>
            <w:bottom w:val="none" w:sz="0" w:space="0" w:color="auto"/>
            <w:right w:val="none" w:sz="0" w:space="0" w:color="auto"/>
          </w:divBdr>
        </w:div>
        <w:div w:id="1992899564">
          <w:marLeft w:val="480"/>
          <w:marRight w:val="0"/>
          <w:marTop w:val="0"/>
          <w:marBottom w:val="0"/>
          <w:divBdr>
            <w:top w:val="none" w:sz="0" w:space="0" w:color="auto"/>
            <w:left w:val="none" w:sz="0" w:space="0" w:color="auto"/>
            <w:bottom w:val="none" w:sz="0" w:space="0" w:color="auto"/>
            <w:right w:val="none" w:sz="0" w:space="0" w:color="auto"/>
          </w:divBdr>
        </w:div>
        <w:div w:id="1471511848">
          <w:marLeft w:val="480"/>
          <w:marRight w:val="0"/>
          <w:marTop w:val="0"/>
          <w:marBottom w:val="0"/>
          <w:divBdr>
            <w:top w:val="none" w:sz="0" w:space="0" w:color="auto"/>
            <w:left w:val="none" w:sz="0" w:space="0" w:color="auto"/>
            <w:bottom w:val="none" w:sz="0" w:space="0" w:color="auto"/>
            <w:right w:val="none" w:sz="0" w:space="0" w:color="auto"/>
          </w:divBdr>
        </w:div>
        <w:div w:id="2119712776">
          <w:marLeft w:val="480"/>
          <w:marRight w:val="0"/>
          <w:marTop w:val="0"/>
          <w:marBottom w:val="0"/>
          <w:divBdr>
            <w:top w:val="none" w:sz="0" w:space="0" w:color="auto"/>
            <w:left w:val="none" w:sz="0" w:space="0" w:color="auto"/>
            <w:bottom w:val="none" w:sz="0" w:space="0" w:color="auto"/>
            <w:right w:val="none" w:sz="0" w:space="0" w:color="auto"/>
          </w:divBdr>
        </w:div>
        <w:div w:id="1592592231">
          <w:marLeft w:val="480"/>
          <w:marRight w:val="0"/>
          <w:marTop w:val="0"/>
          <w:marBottom w:val="0"/>
          <w:divBdr>
            <w:top w:val="none" w:sz="0" w:space="0" w:color="auto"/>
            <w:left w:val="none" w:sz="0" w:space="0" w:color="auto"/>
            <w:bottom w:val="none" w:sz="0" w:space="0" w:color="auto"/>
            <w:right w:val="none" w:sz="0" w:space="0" w:color="auto"/>
          </w:divBdr>
        </w:div>
        <w:div w:id="1770930683">
          <w:marLeft w:val="480"/>
          <w:marRight w:val="0"/>
          <w:marTop w:val="0"/>
          <w:marBottom w:val="0"/>
          <w:divBdr>
            <w:top w:val="none" w:sz="0" w:space="0" w:color="auto"/>
            <w:left w:val="none" w:sz="0" w:space="0" w:color="auto"/>
            <w:bottom w:val="none" w:sz="0" w:space="0" w:color="auto"/>
            <w:right w:val="none" w:sz="0" w:space="0" w:color="auto"/>
          </w:divBdr>
        </w:div>
        <w:div w:id="495342003">
          <w:marLeft w:val="480"/>
          <w:marRight w:val="0"/>
          <w:marTop w:val="0"/>
          <w:marBottom w:val="0"/>
          <w:divBdr>
            <w:top w:val="none" w:sz="0" w:space="0" w:color="auto"/>
            <w:left w:val="none" w:sz="0" w:space="0" w:color="auto"/>
            <w:bottom w:val="none" w:sz="0" w:space="0" w:color="auto"/>
            <w:right w:val="none" w:sz="0" w:space="0" w:color="auto"/>
          </w:divBdr>
        </w:div>
        <w:div w:id="768307019">
          <w:marLeft w:val="480"/>
          <w:marRight w:val="0"/>
          <w:marTop w:val="0"/>
          <w:marBottom w:val="0"/>
          <w:divBdr>
            <w:top w:val="none" w:sz="0" w:space="0" w:color="auto"/>
            <w:left w:val="none" w:sz="0" w:space="0" w:color="auto"/>
            <w:bottom w:val="none" w:sz="0" w:space="0" w:color="auto"/>
            <w:right w:val="none" w:sz="0" w:space="0" w:color="auto"/>
          </w:divBdr>
        </w:div>
      </w:divsChild>
    </w:div>
    <w:div w:id="1945844702">
      <w:bodyDiv w:val="1"/>
      <w:marLeft w:val="0"/>
      <w:marRight w:val="0"/>
      <w:marTop w:val="0"/>
      <w:marBottom w:val="0"/>
      <w:divBdr>
        <w:top w:val="none" w:sz="0" w:space="0" w:color="auto"/>
        <w:left w:val="none" w:sz="0" w:space="0" w:color="auto"/>
        <w:bottom w:val="none" w:sz="0" w:space="0" w:color="auto"/>
        <w:right w:val="none" w:sz="0" w:space="0" w:color="auto"/>
      </w:divBdr>
    </w:div>
    <w:div w:id="1946036722">
      <w:bodyDiv w:val="1"/>
      <w:marLeft w:val="0"/>
      <w:marRight w:val="0"/>
      <w:marTop w:val="0"/>
      <w:marBottom w:val="0"/>
      <w:divBdr>
        <w:top w:val="none" w:sz="0" w:space="0" w:color="auto"/>
        <w:left w:val="none" w:sz="0" w:space="0" w:color="auto"/>
        <w:bottom w:val="none" w:sz="0" w:space="0" w:color="auto"/>
        <w:right w:val="none" w:sz="0" w:space="0" w:color="auto"/>
      </w:divBdr>
    </w:div>
    <w:div w:id="1946378568">
      <w:bodyDiv w:val="1"/>
      <w:marLeft w:val="0"/>
      <w:marRight w:val="0"/>
      <w:marTop w:val="0"/>
      <w:marBottom w:val="0"/>
      <w:divBdr>
        <w:top w:val="none" w:sz="0" w:space="0" w:color="auto"/>
        <w:left w:val="none" w:sz="0" w:space="0" w:color="auto"/>
        <w:bottom w:val="none" w:sz="0" w:space="0" w:color="auto"/>
        <w:right w:val="none" w:sz="0" w:space="0" w:color="auto"/>
      </w:divBdr>
    </w:div>
    <w:div w:id="1947030723">
      <w:bodyDiv w:val="1"/>
      <w:marLeft w:val="0"/>
      <w:marRight w:val="0"/>
      <w:marTop w:val="0"/>
      <w:marBottom w:val="0"/>
      <w:divBdr>
        <w:top w:val="none" w:sz="0" w:space="0" w:color="auto"/>
        <w:left w:val="none" w:sz="0" w:space="0" w:color="auto"/>
        <w:bottom w:val="none" w:sz="0" w:space="0" w:color="auto"/>
        <w:right w:val="none" w:sz="0" w:space="0" w:color="auto"/>
      </w:divBdr>
    </w:div>
    <w:div w:id="1947039952">
      <w:bodyDiv w:val="1"/>
      <w:marLeft w:val="0"/>
      <w:marRight w:val="0"/>
      <w:marTop w:val="0"/>
      <w:marBottom w:val="0"/>
      <w:divBdr>
        <w:top w:val="none" w:sz="0" w:space="0" w:color="auto"/>
        <w:left w:val="none" w:sz="0" w:space="0" w:color="auto"/>
        <w:bottom w:val="none" w:sz="0" w:space="0" w:color="auto"/>
        <w:right w:val="none" w:sz="0" w:space="0" w:color="auto"/>
      </w:divBdr>
    </w:div>
    <w:div w:id="1948390108">
      <w:bodyDiv w:val="1"/>
      <w:marLeft w:val="0"/>
      <w:marRight w:val="0"/>
      <w:marTop w:val="0"/>
      <w:marBottom w:val="0"/>
      <w:divBdr>
        <w:top w:val="none" w:sz="0" w:space="0" w:color="auto"/>
        <w:left w:val="none" w:sz="0" w:space="0" w:color="auto"/>
        <w:bottom w:val="none" w:sz="0" w:space="0" w:color="auto"/>
        <w:right w:val="none" w:sz="0" w:space="0" w:color="auto"/>
      </w:divBdr>
    </w:div>
    <w:div w:id="1949728549">
      <w:bodyDiv w:val="1"/>
      <w:marLeft w:val="0"/>
      <w:marRight w:val="0"/>
      <w:marTop w:val="0"/>
      <w:marBottom w:val="0"/>
      <w:divBdr>
        <w:top w:val="none" w:sz="0" w:space="0" w:color="auto"/>
        <w:left w:val="none" w:sz="0" w:space="0" w:color="auto"/>
        <w:bottom w:val="none" w:sz="0" w:space="0" w:color="auto"/>
        <w:right w:val="none" w:sz="0" w:space="0" w:color="auto"/>
      </w:divBdr>
    </w:div>
    <w:div w:id="1950426548">
      <w:bodyDiv w:val="1"/>
      <w:marLeft w:val="0"/>
      <w:marRight w:val="0"/>
      <w:marTop w:val="0"/>
      <w:marBottom w:val="0"/>
      <w:divBdr>
        <w:top w:val="none" w:sz="0" w:space="0" w:color="auto"/>
        <w:left w:val="none" w:sz="0" w:space="0" w:color="auto"/>
        <w:bottom w:val="none" w:sz="0" w:space="0" w:color="auto"/>
        <w:right w:val="none" w:sz="0" w:space="0" w:color="auto"/>
      </w:divBdr>
    </w:div>
    <w:div w:id="1953709159">
      <w:bodyDiv w:val="1"/>
      <w:marLeft w:val="0"/>
      <w:marRight w:val="0"/>
      <w:marTop w:val="0"/>
      <w:marBottom w:val="0"/>
      <w:divBdr>
        <w:top w:val="none" w:sz="0" w:space="0" w:color="auto"/>
        <w:left w:val="none" w:sz="0" w:space="0" w:color="auto"/>
        <w:bottom w:val="none" w:sz="0" w:space="0" w:color="auto"/>
        <w:right w:val="none" w:sz="0" w:space="0" w:color="auto"/>
      </w:divBdr>
    </w:div>
    <w:div w:id="1955094980">
      <w:bodyDiv w:val="1"/>
      <w:marLeft w:val="0"/>
      <w:marRight w:val="0"/>
      <w:marTop w:val="0"/>
      <w:marBottom w:val="0"/>
      <w:divBdr>
        <w:top w:val="none" w:sz="0" w:space="0" w:color="auto"/>
        <w:left w:val="none" w:sz="0" w:space="0" w:color="auto"/>
        <w:bottom w:val="none" w:sz="0" w:space="0" w:color="auto"/>
        <w:right w:val="none" w:sz="0" w:space="0" w:color="auto"/>
      </w:divBdr>
    </w:div>
    <w:div w:id="1955359966">
      <w:bodyDiv w:val="1"/>
      <w:marLeft w:val="0"/>
      <w:marRight w:val="0"/>
      <w:marTop w:val="0"/>
      <w:marBottom w:val="0"/>
      <w:divBdr>
        <w:top w:val="none" w:sz="0" w:space="0" w:color="auto"/>
        <w:left w:val="none" w:sz="0" w:space="0" w:color="auto"/>
        <w:bottom w:val="none" w:sz="0" w:space="0" w:color="auto"/>
        <w:right w:val="none" w:sz="0" w:space="0" w:color="auto"/>
      </w:divBdr>
    </w:div>
    <w:div w:id="1956254255">
      <w:bodyDiv w:val="1"/>
      <w:marLeft w:val="0"/>
      <w:marRight w:val="0"/>
      <w:marTop w:val="0"/>
      <w:marBottom w:val="0"/>
      <w:divBdr>
        <w:top w:val="none" w:sz="0" w:space="0" w:color="auto"/>
        <w:left w:val="none" w:sz="0" w:space="0" w:color="auto"/>
        <w:bottom w:val="none" w:sz="0" w:space="0" w:color="auto"/>
        <w:right w:val="none" w:sz="0" w:space="0" w:color="auto"/>
      </w:divBdr>
    </w:div>
    <w:div w:id="1956709919">
      <w:bodyDiv w:val="1"/>
      <w:marLeft w:val="0"/>
      <w:marRight w:val="0"/>
      <w:marTop w:val="0"/>
      <w:marBottom w:val="0"/>
      <w:divBdr>
        <w:top w:val="none" w:sz="0" w:space="0" w:color="auto"/>
        <w:left w:val="none" w:sz="0" w:space="0" w:color="auto"/>
        <w:bottom w:val="none" w:sz="0" w:space="0" w:color="auto"/>
        <w:right w:val="none" w:sz="0" w:space="0" w:color="auto"/>
      </w:divBdr>
    </w:div>
    <w:div w:id="1956859976">
      <w:bodyDiv w:val="1"/>
      <w:marLeft w:val="0"/>
      <w:marRight w:val="0"/>
      <w:marTop w:val="0"/>
      <w:marBottom w:val="0"/>
      <w:divBdr>
        <w:top w:val="none" w:sz="0" w:space="0" w:color="auto"/>
        <w:left w:val="none" w:sz="0" w:space="0" w:color="auto"/>
        <w:bottom w:val="none" w:sz="0" w:space="0" w:color="auto"/>
        <w:right w:val="none" w:sz="0" w:space="0" w:color="auto"/>
      </w:divBdr>
    </w:div>
    <w:div w:id="1957327725">
      <w:bodyDiv w:val="1"/>
      <w:marLeft w:val="0"/>
      <w:marRight w:val="0"/>
      <w:marTop w:val="0"/>
      <w:marBottom w:val="0"/>
      <w:divBdr>
        <w:top w:val="none" w:sz="0" w:space="0" w:color="auto"/>
        <w:left w:val="none" w:sz="0" w:space="0" w:color="auto"/>
        <w:bottom w:val="none" w:sz="0" w:space="0" w:color="auto"/>
        <w:right w:val="none" w:sz="0" w:space="0" w:color="auto"/>
      </w:divBdr>
    </w:div>
    <w:div w:id="1958412322">
      <w:bodyDiv w:val="1"/>
      <w:marLeft w:val="0"/>
      <w:marRight w:val="0"/>
      <w:marTop w:val="0"/>
      <w:marBottom w:val="0"/>
      <w:divBdr>
        <w:top w:val="none" w:sz="0" w:space="0" w:color="auto"/>
        <w:left w:val="none" w:sz="0" w:space="0" w:color="auto"/>
        <w:bottom w:val="none" w:sz="0" w:space="0" w:color="auto"/>
        <w:right w:val="none" w:sz="0" w:space="0" w:color="auto"/>
      </w:divBdr>
    </w:div>
    <w:div w:id="1959219896">
      <w:bodyDiv w:val="1"/>
      <w:marLeft w:val="0"/>
      <w:marRight w:val="0"/>
      <w:marTop w:val="0"/>
      <w:marBottom w:val="0"/>
      <w:divBdr>
        <w:top w:val="none" w:sz="0" w:space="0" w:color="auto"/>
        <w:left w:val="none" w:sz="0" w:space="0" w:color="auto"/>
        <w:bottom w:val="none" w:sz="0" w:space="0" w:color="auto"/>
        <w:right w:val="none" w:sz="0" w:space="0" w:color="auto"/>
      </w:divBdr>
    </w:div>
    <w:div w:id="1959681200">
      <w:bodyDiv w:val="1"/>
      <w:marLeft w:val="0"/>
      <w:marRight w:val="0"/>
      <w:marTop w:val="0"/>
      <w:marBottom w:val="0"/>
      <w:divBdr>
        <w:top w:val="none" w:sz="0" w:space="0" w:color="auto"/>
        <w:left w:val="none" w:sz="0" w:space="0" w:color="auto"/>
        <w:bottom w:val="none" w:sz="0" w:space="0" w:color="auto"/>
        <w:right w:val="none" w:sz="0" w:space="0" w:color="auto"/>
      </w:divBdr>
    </w:div>
    <w:div w:id="1961066131">
      <w:bodyDiv w:val="1"/>
      <w:marLeft w:val="0"/>
      <w:marRight w:val="0"/>
      <w:marTop w:val="0"/>
      <w:marBottom w:val="0"/>
      <w:divBdr>
        <w:top w:val="none" w:sz="0" w:space="0" w:color="auto"/>
        <w:left w:val="none" w:sz="0" w:space="0" w:color="auto"/>
        <w:bottom w:val="none" w:sz="0" w:space="0" w:color="auto"/>
        <w:right w:val="none" w:sz="0" w:space="0" w:color="auto"/>
      </w:divBdr>
    </w:div>
    <w:div w:id="1961453674">
      <w:bodyDiv w:val="1"/>
      <w:marLeft w:val="0"/>
      <w:marRight w:val="0"/>
      <w:marTop w:val="0"/>
      <w:marBottom w:val="0"/>
      <w:divBdr>
        <w:top w:val="none" w:sz="0" w:space="0" w:color="auto"/>
        <w:left w:val="none" w:sz="0" w:space="0" w:color="auto"/>
        <w:bottom w:val="none" w:sz="0" w:space="0" w:color="auto"/>
        <w:right w:val="none" w:sz="0" w:space="0" w:color="auto"/>
      </w:divBdr>
    </w:div>
    <w:div w:id="1962105735">
      <w:bodyDiv w:val="1"/>
      <w:marLeft w:val="0"/>
      <w:marRight w:val="0"/>
      <w:marTop w:val="0"/>
      <w:marBottom w:val="0"/>
      <w:divBdr>
        <w:top w:val="none" w:sz="0" w:space="0" w:color="auto"/>
        <w:left w:val="none" w:sz="0" w:space="0" w:color="auto"/>
        <w:bottom w:val="none" w:sz="0" w:space="0" w:color="auto"/>
        <w:right w:val="none" w:sz="0" w:space="0" w:color="auto"/>
      </w:divBdr>
    </w:div>
    <w:div w:id="1963225923">
      <w:bodyDiv w:val="1"/>
      <w:marLeft w:val="0"/>
      <w:marRight w:val="0"/>
      <w:marTop w:val="0"/>
      <w:marBottom w:val="0"/>
      <w:divBdr>
        <w:top w:val="none" w:sz="0" w:space="0" w:color="auto"/>
        <w:left w:val="none" w:sz="0" w:space="0" w:color="auto"/>
        <w:bottom w:val="none" w:sz="0" w:space="0" w:color="auto"/>
        <w:right w:val="none" w:sz="0" w:space="0" w:color="auto"/>
      </w:divBdr>
    </w:div>
    <w:div w:id="1963463258">
      <w:bodyDiv w:val="1"/>
      <w:marLeft w:val="0"/>
      <w:marRight w:val="0"/>
      <w:marTop w:val="0"/>
      <w:marBottom w:val="0"/>
      <w:divBdr>
        <w:top w:val="none" w:sz="0" w:space="0" w:color="auto"/>
        <w:left w:val="none" w:sz="0" w:space="0" w:color="auto"/>
        <w:bottom w:val="none" w:sz="0" w:space="0" w:color="auto"/>
        <w:right w:val="none" w:sz="0" w:space="0" w:color="auto"/>
      </w:divBdr>
      <w:divsChild>
        <w:div w:id="1335694046">
          <w:marLeft w:val="480"/>
          <w:marRight w:val="0"/>
          <w:marTop w:val="0"/>
          <w:marBottom w:val="0"/>
          <w:divBdr>
            <w:top w:val="none" w:sz="0" w:space="0" w:color="auto"/>
            <w:left w:val="none" w:sz="0" w:space="0" w:color="auto"/>
            <w:bottom w:val="none" w:sz="0" w:space="0" w:color="auto"/>
            <w:right w:val="none" w:sz="0" w:space="0" w:color="auto"/>
          </w:divBdr>
        </w:div>
        <w:div w:id="1230270267">
          <w:marLeft w:val="480"/>
          <w:marRight w:val="0"/>
          <w:marTop w:val="0"/>
          <w:marBottom w:val="0"/>
          <w:divBdr>
            <w:top w:val="none" w:sz="0" w:space="0" w:color="auto"/>
            <w:left w:val="none" w:sz="0" w:space="0" w:color="auto"/>
            <w:bottom w:val="none" w:sz="0" w:space="0" w:color="auto"/>
            <w:right w:val="none" w:sz="0" w:space="0" w:color="auto"/>
          </w:divBdr>
        </w:div>
        <w:div w:id="1655839656">
          <w:marLeft w:val="480"/>
          <w:marRight w:val="0"/>
          <w:marTop w:val="0"/>
          <w:marBottom w:val="0"/>
          <w:divBdr>
            <w:top w:val="none" w:sz="0" w:space="0" w:color="auto"/>
            <w:left w:val="none" w:sz="0" w:space="0" w:color="auto"/>
            <w:bottom w:val="none" w:sz="0" w:space="0" w:color="auto"/>
            <w:right w:val="none" w:sz="0" w:space="0" w:color="auto"/>
          </w:divBdr>
        </w:div>
        <w:div w:id="476457571">
          <w:marLeft w:val="480"/>
          <w:marRight w:val="0"/>
          <w:marTop w:val="0"/>
          <w:marBottom w:val="0"/>
          <w:divBdr>
            <w:top w:val="none" w:sz="0" w:space="0" w:color="auto"/>
            <w:left w:val="none" w:sz="0" w:space="0" w:color="auto"/>
            <w:bottom w:val="none" w:sz="0" w:space="0" w:color="auto"/>
            <w:right w:val="none" w:sz="0" w:space="0" w:color="auto"/>
          </w:divBdr>
        </w:div>
        <w:div w:id="840315873">
          <w:marLeft w:val="480"/>
          <w:marRight w:val="0"/>
          <w:marTop w:val="0"/>
          <w:marBottom w:val="0"/>
          <w:divBdr>
            <w:top w:val="none" w:sz="0" w:space="0" w:color="auto"/>
            <w:left w:val="none" w:sz="0" w:space="0" w:color="auto"/>
            <w:bottom w:val="none" w:sz="0" w:space="0" w:color="auto"/>
            <w:right w:val="none" w:sz="0" w:space="0" w:color="auto"/>
          </w:divBdr>
        </w:div>
        <w:div w:id="1639842828">
          <w:marLeft w:val="480"/>
          <w:marRight w:val="0"/>
          <w:marTop w:val="0"/>
          <w:marBottom w:val="0"/>
          <w:divBdr>
            <w:top w:val="none" w:sz="0" w:space="0" w:color="auto"/>
            <w:left w:val="none" w:sz="0" w:space="0" w:color="auto"/>
            <w:bottom w:val="none" w:sz="0" w:space="0" w:color="auto"/>
            <w:right w:val="none" w:sz="0" w:space="0" w:color="auto"/>
          </w:divBdr>
        </w:div>
        <w:div w:id="1094781407">
          <w:marLeft w:val="480"/>
          <w:marRight w:val="0"/>
          <w:marTop w:val="0"/>
          <w:marBottom w:val="0"/>
          <w:divBdr>
            <w:top w:val="none" w:sz="0" w:space="0" w:color="auto"/>
            <w:left w:val="none" w:sz="0" w:space="0" w:color="auto"/>
            <w:bottom w:val="none" w:sz="0" w:space="0" w:color="auto"/>
            <w:right w:val="none" w:sz="0" w:space="0" w:color="auto"/>
          </w:divBdr>
        </w:div>
        <w:div w:id="1158500609">
          <w:marLeft w:val="480"/>
          <w:marRight w:val="0"/>
          <w:marTop w:val="0"/>
          <w:marBottom w:val="0"/>
          <w:divBdr>
            <w:top w:val="none" w:sz="0" w:space="0" w:color="auto"/>
            <w:left w:val="none" w:sz="0" w:space="0" w:color="auto"/>
            <w:bottom w:val="none" w:sz="0" w:space="0" w:color="auto"/>
            <w:right w:val="none" w:sz="0" w:space="0" w:color="auto"/>
          </w:divBdr>
        </w:div>
        <w:div w:id="961887927">
          <w:marLeft w:val="480"/>
          <w:marRight w:val="0"/>
          <w:marTop w:val="0"/>
          <w:marBottom w:val="0"/>
          <w:divBdr>
            <w:top w:val="none" w:sz="0" w:space="0" w:color="auto"/>
            <w:left w:val="none" w:sz="0" w:space="0" w:color="auto"/>
            <w:bottom w:val="none" w:sz="0" w:space="0" w:color="auto"/>
            <w:right w:val="none" w:sz="0" w:space="0" w:color="auto"/>
          </w:divBdr>
        </w:div>
        <w:div w:id="2111310131">
          <w:marLeft w:val="480"/>
          <w:marRight w:val="0"/>
          <w:marTop w:val="0"/>
          <w:marBottom w:val="0"/>
          <w:divBdr>
            <w:top w:val="none" w:sz="0" w:space="0" w:color="auto"/>
            <w:left w:val="none" w:sz="0" w:space="0" w:color="auto"/>
            <w:bottom w:val="none" w:sz="0" w:space="0" w:color="auto"/>
            <w:right w:val="none" w:sz="0" w:space="0" w:color="auto"/>
          </w:divBdr>
        </w:div>
      </w:divsChild>
    </w:div>
    <w:div w:id="1964341841">
      <w:bodyDiv w:val="1"/>
      <w:marLeft w:val="0"/>
      <w:marRight w:val="0"/>
      <w:marTop w:val="0"/>
      <w:marBottom w:val="0"/>
      <w:divBdr>
        <w:top w:val="none" w:sz="0" w:space="0" w:color="auto"/>
        <w:left w:val="none" w:sz="0" w:space="0" w:color="auto"/>
        <w:bottom w:val="none" w:sz="0" w:space="0" w:color="auto"/>
        <w:right w:val="none" w:sz="0" w:space="0" w:color="auto"/>
      </w:divBdr>
    </w:div>
    <w:div w:id="1964848194">
      <w:bodyDiv w:val="1"/>
      <w:marLeft w:val="0"/>
      <w:marRight w:val="0"/>
      <w:marTop w:val="0"/>
      <w:marBottom w:val="0"/>
      <w:divBdr>
        <w:top w:val="none" w:sz="0" w:space="0" w:color="auto"/>
        <w:left w:val="none" w:sz="0" w:space="0" w:color="auto"/>
        <w:bottom w:val="none" w:sz="0" w:space="0" w:color="auto"/>
        <w:right w:val="none" w:sz="0" w:space="0" w:color="auto"/>
      </w:divBdr>
    </w:div>
    <w:div w:id="1966235069">
      <w:bodyDiv w:val="1"/>
      <w:marLeft w:val="0"/>
      <w:marRight w:val="0"/>
      <w:marTop w:val="0"/>
      <w:marBottom w:val="0"/>
      <w:divBdr>
        <w:top w:val="none" w:sz="0" w:space="0" w:color="auto"/>
        <w:left w:val="none" w:sz="0" w:space="0" w:color="auto"/>
        <w:bottom w:val="none" w:sz="0" w:space="0" w:color="auto"/>
        <w:right w:val="none" w:sz="0" w:space="0" w:color="auto"/>
      </w:divBdr>
    </w:div>
    <w:div w:id="1968051114">
      <w:bodyDiv w:val="1"/>
      <w:marLeft w:val="0"/>
      <w:marRight w:val="0"/>
      <w:marTop w:val="0"/>
      <w:marBottom w:val="0"/>
      <w:divBdr>
        <w:top w:val="none" w:sz="0" w:space="0" w:color="auto"/>
        <w:left w:val="none" w:sz="0" w:space="0" w:color="auto"/>
        <w:bottom w:val="none" w:sz="0" w:space="0" w:color="auto"/>
        <w:right w:val="none" w:sz="0" w:space="0" w:color="auto"/>
      </w:divBdr>
    </w:div>
    <w:div w:id="1968851346">
      <w:bodyDiv w:val="1"/>
      <w:marLeft w:val="0"/>
      <w:marRight w:val="0"/>
      <w:marTop w:val="0"/>
      <w:marBottom w:val="0"/>
      <w:divBdr>
        <w:top w:val="none" w:sz="0" w:space="0" w:color="auto"/>
        <w:left w:val="none" w:sz="0" w:space="0" w:color="auto"/>
        <w:bottom w:val="none" w:sz="0" w:space="0" w:color="auto"/>
        <w:right w:val="none" w:sz="0" w:space="0" w:color="auto"/>
      </w:divBdr>
      <w:divsChild>
        <w:div w:id="472212439">
          <w:marLeft w:val="480"/>
          <w:marRight w:val="0"/>
          <w:marTop w:val="0"/>
          <w:marBottom w:val="0"/>
          <w:divBdr>
            <w:top w:val="none" w:sz="0" w:space="0" w:color="auto"/>
            <w:left w:val="none" w:sz="0" w:space="0" w:color="auto"/>
            <w:bottom w:val="none" w:sz="0" w:space="0" w:color="auto"/>
            <w:right w:val="none" w:sz="0" w:space="0" w:color="auto"/>
          </w:divBdr>
        </w:div>
        <w:div w:id="1268082895">
          <w:marLeft w:val="480"/>
          <w:marRight w:val="0"/>
          <w:marTop w:val="0"/>
          <w:marBottom w:val="0"/>
          <w:divBdr>
            <w:top w:val="none" w:sz="0" w:space="0" w:color="auto"/>
            <w:left w:val="none" w:sz="0" w:space="0" w:color="auto"/>
            <w:bottom w:val="none" w:sz="0" w:space="0" w:color="auto"/>
            <w:right w:val="none" w:sz="0" w:space="0" w:color="auto"/>
          </w:divBdr>
        </w:div>
        <w:div w:id="1901362314">
          <w:marLeft w:val="480"/>
          <w:marRight w:val="0"/>
          <w:marTop w:val="0"/>
          <w:marBottom w:val="0"/>
          <w:divBdr>
            <w:top w:val="none" w:sz="0" w:space="0" w:color="auto"/>
            <w:left w:val="none" w:sz="0" w:space="0" w:color="auto"/>
            <w:bottom w:val="none" w:sz="0" w:space="0" w:color="auto"/>
            <w:right w:val="none" w:sz="0" w:space="0" w:color="auto"/>
          </w:divBdr>
        </w:div>
        <w:div w:id="1822651619">
          <w:marLeft w:val="480"/>
          <w:marRight w:val="0"/>
          <w:marTop w:val="0"/>
          <w:marBottom w:val="0"/>
          <w:divBdr>
            <w:top w:val="none" w:sz="0" w:space="0" w:color="auto"/>
            <w:left w:val="none" w:sz="0" w:space="0" w:color="auto"/>
            <w:bottom w:val="none" w:sz="0" w:space="0" w:color="auto"/>
            <w:right w:val="none" w:sz="0" w:space="0" w:color="auto"/>
          </w:divBdr>
        </w:div>
        <w:div w:id="1164706838">
          <w:marLeft w:val="480"/>
          <w:marRight w:val="0"/>
          <w:marTop w:val="0"/>
          <w:marBottom w:val="0"/>
          <w:divBdr>
            <w:top w:val="none" w:sz="0" w:space="0" w:color="auto"/>
            <w:left w:val="none" w:sz="0" w:space="0" w:color="auto"/>
            <w:bottom w:val="none" w:sz="0" w:space="0" w:color="auto"/>
            <w:right w:val="none" w:sz="0" w:space="0" w:color="auto"/>
          </w:divBdr>
        </w:div>
        <w:div w:id="1522090974">
          <w:marLeft w:val="480"/>
          <w:marRight w:val="0"/>
          <w:marTop w:val="0"/>
          <w:marBottom w:val="0"/>
          <w:divBdr>
            <w:top w:val="none" w:sz="0" w:space="0" w:color="auto"/>
            <w:left w:val="none" w:sz="0" w:space="0" w:color="auto"/>
            <w:bottom w:val="none" w:sz="0" w:space="0" w:color="auto"/>
            <w:right w:val="none" w:sz="0" w:space="0" w:color="auto"/>
          </w:divBdr>
        </w:div>
        <w:div w:id="916134023">
          <w:marLeft w:val="480"/>
          <w:marRight w:val="0"/>
          <w:marTop w:val="0"/>
          <w:marBottom w:val="0"/>
          <w:divBdr>
            <w:top w:val="none" w:sz="0" w:space="0" w:color="auto"/>
            <w:left w:val="none" w:sz="0" w:space="0" w:color="auto"/>
            <w:bottom w:val="none" w:sz="0" w:space="0" w:color="auto"/>
            <w:right w:val="none" w:sz="0" w:space="0" w:color="auto"/>
          </w:divBdr>
        </w:div>
        <w:div w:id="68816896">
          <w:marLeft w:val="480"/>
          <w:marRight w:val="0"/>
          <w:marTop w:val="0"/>
          <w:marBottom w:val="0"/>
          <w:divBdr>
            <w:top w:val="none" w:sz="0" w:space="0" w:color="auto"/>
            <w:left w:val="none" w:sz="0" w:space="0" w:color="auto"/>
            <w:bottom w:val="none" w:sz="0" w:space="0" w:color="auto"/>
            <w:right w:val="none" w:sz="0" w:space="0" w:color="auto"/>
          </w:divBdr>
        </w:div>
        <w:div w:id="1536305865">
          <w:marLeft w:val="480"/>
          <w:marRight w:val="0"/>
          <w:marTop w:val="0"/>
          <w:marBottom w:val="0"/>
          <w:divBdr>
            <w:top w:val="none" w:sz="0" w:space="0" w:color="auto"/>
            <w:left w:val="none" w:sz="0" w:space="0" w:color="auto"/>
            <w:bottom w:val="none" w:sz="0" w:space="0" w:color="auto"/>
            <w:right w:val="none" w:sz="0" w:space="0" w:color="auto"/>
          </w:divBdr>
        </w:div>
        <w:div w:id="50736704">
          <w:marLeft w:val="480"/>
          <w:marRight w:val="0"/>
          <w:marTop w:val="0"/>
          <w:marBottom w:val="0"/>
          <w:divBdr>
            <w:top w:val="none" w:sz="0" w:space="0" w:color="auto"/>
            <w:left w:val="none" w:sz="0" w:space="0" w:color="auto"/>
            <w:bottom w:val="none" w:sz="0" w:space="0" w:color="auto"/>
            <w:right w:val="none" w:sz="0" w:space="0" w:color="auto"/>
          </w:divBdr>
        </w:div>
        <w:div w:id="1734112426">
          <w:marLeft w:val="480"/>
          <w:marRight w:val="0"/>
          <w:marTop w:val="0"/>
          <w:marBottom w:val="0"/>
          <w:divBdr>
            <w:top w:val="none" w:sz="0" w:space="0" w:color="auto"/>
            <w:left w:val="none" w:sz="0" w:space="0" w:color="auto"/>
            <w:bottom w:val="none" w:sz="0" w:space="0" w:color="auto"/>
            <w:right w:val="none" w:sz="0" w:space="0" w:color="auto"/>
          </w:divBdr>
        </w:div>
        <w:div w:id="1190755327">
          <w:marLeft w:val="480"/>
          <w:marRight w:val="0"/>
          <w:marTop w:val="0"/>
          <w:marBottom w:val="0"/>
          <w:divBdr>
            <w:top w:val="none" w:sz="0" w:space="0" w:color="auto"/>
            <w:left w:val="none" w:sz="0" w:space="0" w:color="auto"/>
            <w:bottom w:val="none" w:sz="0" w:space="0" w:color="auto"/>
            <w:right w:val="none" w:sz="0" w:space="0" w:color="auto"/>
          </w:divBdr>
        </w:div>
        <w:div w:id="560099596">
          <w:marLeft w:val="480"/>
          <w:marRight w:val="0"/>
          <w:marTop w:val="0"/>
          <w:marBottom w:val="0"/>
          <w:divBdr>
            <w:top w:val="none" w:sz="0" w:space="0" w:color="auto"/>
            <w:left w:val="none" w:sz="0" w:space="0" w:color="auto"/>
            <w:bottom w:val="none" w:sz="0" w:space="0" w:color="auto"/>
            <w:right w:val="none" w:sz="0" w:space="0" w:color="auto"/>
          </w:divBdr>
        </w:div>
        <w:div w:id="156043452">
          <w:marLeft w:val="480"/>
          <w:marRight w:val="0"/>
          <w:marTop w:val="0"/>
          <w:marBottom w:val="0"/>
          <w:divBdr>
            <w:top w:val="none" w:sz="0" w:space="0" w:color="auto"/>
            <w:left w:val="none" w:sz="0" w:space="0" w:color="auto"/>
            <w:bottom w:val="none" w:sz="0" w:space="0" w:color="auto"/>
            <w:right w:val="none" w:sz="0" w:space="0" w:color="auto"/>
          </w:divBdr>
        </w:div>
        <w:div w:id="623072809">
          <w:marLeft w:val="480"/>
          <w:marRight w:val="0"/>
          <w:marTop w:val="0"/>
          <w:marBottom w:val="0"/>
          <w:divBdr>
            <w:top w:val="none" w:sz="0" w:space="0" w:color="auto"/>
            <w:left w:val="none" w:sz="0" w:space="0" w:color="auto"/>
            <w:bottom w:val="none" w:sz="0" w:space="0" w:color="auto"/>
            <w:right w:val="none" w:sz="0" w:space="0" w:color="auto"/>
          </w:divBdr>
        </w:div>
        <w:div w:id="272445015">
          <w:marLeft w:val="480"/>
          <w:marRight w:val="0"/>
          <w:marTop w:val="0"/>
          <w:marBottom w:val="0"/>
          <w:divBdr>
            <w:top w:val="none" w:sz="0" w:space="0" w:color="auto"/>
            <w:left w:val="none" w:sz="0" w:space="0" w:color="auto"/>
            <w:bottom w:val="none" w:sz="0" w:space="0" w:color="auto"/>
            <w:right w:val="none" w:sz="0" w:space="0" w:color="auto"/>
          </w:divBdr>
        </w:div>
        <w:div w:id="1360857658">
          <w:marLeft w:val="480"/>
          <w:marRight w:val="0"/>
          <w:marTop w:val="0"/>
          <w:marBottom w:val="0"/>
          <w:divBdr>
            <w:top w:val="none" w:sz="0" w:space="0" w:color="auto"/>
            <w:left w:val="none" w:sz="0" w:space="0" w:color="auto"/>
            <w:bottom w:val="none" w:sz="0" w:space="0" w:color="auto"/>
            <w:right w:val="none" w:sz="0" w:space="0" w:color="auto"/>
          </w:divBdr>
        </w:div>
        <w:div w:id="1507020443">
          <w:marLeft w:val="480"/>
          <w:marRight w:val="0"/>
          <w:marTop w:val="0"/>
          <w:marBottom w:val="0"/>
          <w:divBdr>
            <w:top w:val="none" w:sz="0" w:space="0" w:color="auto"/>
            <w:left w:val="none" w:sz="0" w:space="0" w:color="auto"/>
            <w:bottom w:val="none" w:sz="0" w:space="0" w:color="auto"/>
            <w:right w:val="none" w:sz="0" w:space="0" w:color="auto"/>
          </w:divBdr>
        </w:div>
        <w:div w:id="653073737">
          <w:marLeft w:val="480"/>
          <w:marRight w:val="0"/>
          <w:marTop w:val="0"/>
          <w:marBottom w:val="0"/>
          <w:divBdr>
            <w:top w:val="none" w:sz="0" w:space="0" w:color="auto"/>
            <w:left w:val="none" w:sz="0" w:space="0" w:color="auto"/>
            <w:bottom w:val="none" w:sz="0" w:space="0" w:color="auto"/>
            <w:right w:val="none" w:sz="0" w:space="0" w:color="auto"/>
          </w:divBdr>
        </w:div>
        <w:div w:id="394550351">
          <w:marLeft w:val="480"/>
          <w:marRight w:val="0"/>
          <w:marTop w:val="0"/>
          <w:marBottom w:val="0"/>
          <w:divBdr>
            <w:top w:val="none" w:sz="0" w:space="0" w:color="auto"/>
            <w:left w:val="none" w:sz="0" w:space="0" w:color="auto"/>
            <w:bottom w:val="none" w:sz="0" w:space="0" w:color="auto"/>
            <w:right w:val="none" w:sz="0" w:space="0" w:color="auto"/>
          </w:divBdr>
        </w:div>
        <w:div w:id="1716929561">
          <w:marLeft w:val="480"/>
          <w:marRight w:val="0"/>
          <w:marTop w:val="0"/>
          <w:marBottom w:val="0"/>
          <w:divBdr>
            <w:top w:val="none" w:sz="0" w:space="0" w:color="auto"/>
            <w:left w:val="none" w:sz="0" w:space="0" w:color="auto"/>
            <w:bottom w:val="none" w:sz="0" w:space="0" w:color="auto"/>
            <w:right w:val="none" w:sz="0" w:space="0" w:color="auto"/>
          </w:divBdr>
        </w:div>
        <w:div w:id="552079504">
          <w:marLeft w:val="480"/>
          <w:marRight w:val="0"/>
          <w:marTop w:val="0"/>
          <w:marBottom w:val="0"/>
          <w:divBdr>
            <w:top w:val="none" w:sz="0" w:space="0" w:color="auto"/>
            <w:left w:val="none" w:sz="0" w:space="0" w:color="auto"/>
            <w:bottom w:val="none" w:sz="0" w:space="0" w:color="auto"/>
            <w:right w:val="none" w:sz="0" w:space="0" w:color="auto"/>
          </w:divBdr>
        </w:div>
        <w:div w:id="1865971648">
          <w:marLeft w:val="480"/>
          <w:marRight w:val="0"/>
          <w:marTop w:val="0"/>
          <w:marBottom w:val="0"/>
          <w:divBdr>
            <w:top w:val="none" w:sz="0" w:space="0" w:color="auto"/>
            <w:left w:val="none" w:sz="0" w:space="0" w:color="auto"/>
            <w:bottom w:val="none" w:sz="0" w:space="0" w:color="auto"/>
            <w:right w:val="none" w:sz="0" w:space="0" w:color="auto"/>
          </w:divBdr>
        </w:div>
        <w:div w:id="528103866">
          <w:marLeft w:val="480"/>
          <w:marRight w:val="0"/>
          <w:marTop w:val="0"/>
          <w:marBottom w:val="0"/>
          <w:divBdr>
            <w:top w:val="none" w:sz="0" w:space="0" w:color="auto"/>
            <w:left w:val="none" w:sz="0" w:space="0" w:color="auto"/>
            <w:bottom w:val="none" w:sz="0" w:space="0" w:color="auto"/>
            <w:right w:val="none" w:sz="0" w:space="0" w:color="auto"/>
          </w:divBdr>
        </w:div>
        <w:div w:id="690061156">
          <w:marLeft w:val="480"/>
          <w:marRight w:val="0"/>
          <w:marTop w:val="0"/>
          <w:marBottom w:val="0"/>
          <w:divBdr>
            <w:top w:val="none" w:sz="0" w:space="0" w:color="auto"/>
            <w:left w:val="none" w:sz="0" w:space="0" w:color="auto"/>
            <w:bottom w:val="none" w:sz="0" w:space="0" w:color="auto"/>
            <w:right w:val="none" w:sz="0" w:space="0" w:color="auto"/>
          </w:divBdr>
        </w:div>
        <w:div w:id="1617366763">
          <w:marLeft w:val="480"/>
          <w:marRight w:val="0"/>
          <w:marTop w:val="0"/>
          <w:marBottom w:val="0"/>
          <w:divBdr>
            <w:top w:val="none" w:sz="0" w:space="0" w:color="auto"/>
            <w:left w:val="none" w:sz="0" w:space="0" w:color="auto"/>
            <w:bottom w:val="none" w:sz="0" w:space="0" w:color="auto"/>
            <w:right w:val="none" w:sz="0" w:space="0" w:color="auto"/>
          </w:divBdr>
        </w:div>
        <w:div w:id="1275819292">
          <w:marLeft w:val="480"/>
          <w:marRight w:val="0"/>
          <w:marTop w:val="0"/>
          <w:marBottom w:val="0"/>
          <w:divBdr>
            <w:top w:val="none" w:sz="0" w:space="0" w:color="auto"/>
            <w:left w:val="none" w:sz="0" w:space="0" w:color="auto"/>
            <w:bottom w:val="none" w:sz="0" w:space="0" w:color="auto"/>
            <w:right w:val="none" w:sz="0" w:space="0" w:color="auto"/>
          </w:divBdr>
        </w:div>
        <w:div w:id="1641304278">
          <w:marLeft w:val="480"/>
          <w:marRight w:val="0"/>
          <w:marTop w:val="0"/>
          <w:marBottom w:val="0"/>
          <w:divBdr>
            <w:top w:val="none" w:sz="0" w:space="0" w:color="auto"/>
            <w:left w:val="none" w:sz="0" w:space="0" w:color="auto"/>
            <w:bottom w:val="none" w:sz="0" w:space="0" w:color="auto"/>
            <w:right w:val="none" w:sz="0" w:space="0" w:color="auto"/>
          </w:divBdr>
        </w:div>
        <w:div w:id="948003424">
          <w:marLeft w:val="480"/>
          <w:marRight w:val="0"/>
          <w:marTop w:val="0"/>
          <w:marBottom w:val="0"/>
          <w:divBdr>
            <w:top w:val="none" w:sz="0" w:space="0" w:color="auto"/>
            <w:left w:val="none" w:sz="0" w:space="0" w:color="auto"/>
            <w:bottom w:val="none" w:sz="0" w:space="0" w:color="auto"/>
            <w:right w:val="none" w:sz="0" w:space="0" w:color="auto"/>
          </w:divBdr>
        </w:div>
        <w:div w:id="845556738">
          <w:marLeft w:val="480"/>
          <w:marRight w:val="0"/>
          <w:marTop w:val="0"/>
          <w:marBottom w:val="0"/>
          <w:divBdr>
            <w:top w:val="none" w:sz="0" w:space="0" w:color="auto"/>
            <w:left w:val="none" w:sz="0" w:space="0" w:color="auto"/>
            <w:bottom w:val="none" w:sz="0" w:space="0" w:color="auto"/>
            <w:right w:val="none" w:sz="0" w:space="0" w:color="auto"/>
          </w:divBdr>
        </w:div>
        <w:div w:id="1720470027">
          <w:marLeft w:val="480"/>
          <w:marRight w:val="0"/>
          <w:marTop w:val="0"/>
          <w:marBottom w:val="0"/>
          <w:divBdr>
            <w:top w:val="none" w:sz="0" w:space="0" w:color="auto"/>
            <w:left w:val="none" w:sz="0" w:space="0" w:color="auto"/>
            <w:bottom w:val="none" w:sz="0" w:space="0" w:color="auto"/>
            <w:right w:val="none" w:sz="0" w:space="0" w:color="auto"/>
          </w:divBdr>
        </w:div>
        <w:div w:id="453866013">
          <w:marLeft w:val="480"/>
          <w:marRight w:val="0"/>
          <w:marTop w:val="0"/>
          <w:marBottom w:val="0"/>
          <w:divBdr>
            <w:top w:val="none" w:sz="0" w:space="0" w:color="auto"/>
            <w:left w:val="none" w:sz="0" w:space="0" w:color="auto"/>
            <w:bottom w:val="none" w:sz="0" w:space="0" w:color="auto"/>
            <w:right w:val="none" w:sz="0" w:space="0" w:color="auto"/>
          </w:divBdr>
        </w:div>
        <w:div w:id="1660235653">
          <w:marLeft w:val="480"/>
          <w:marRight w:val="0"/>
          <w:marTop w:val="0"/>
          <w:marBottom w:val="0"/>
          <w:divBdr>
            <w:top w:val="none" w:sz="0" w:space="0" w:color="auto"/>
            <w:left w:val="none" w:sz="0" w:space="0" w:color="auto"/>
            <w:bottom w:val="none" w:sz="0" w:space="0" w:color="auto"/>
            <w:right w:val="none" w:sz="0" w:space="0" w:color="auto"/>
          </w:divBdr>
        </w:div>
        <w:div w:id="128136458">
          <w:marLeft w:val="480"/>
          <w:marRight w:val="0"/>
          <w:marTop w:val="0"/>
          <w:marBottom w:val="0"/>
          <w:divBdr>
            <w:top w:val="none" w:sz="0" w:space="0" w:color="auto"/>
            <w:left w:val="none" w:sz="0" w:space="0" w:color="auto"/>
            <w:bottom w:val="none" w:sz="0" w:space="0" w:color="auto"/>
            <w:right w:val="none" w:sz="0" w:space="0" w:color="auto"/>
          </w:divBdr>
        </w:div>
        <w:div w:id="1264996054">
          <w:marLeft w:val="480"/>
          <w:marRight w:val="0"/>
          <w:marTop w:val="0"/>
          <w:marBottom w:val="0"/>
          <w:divBdr>
            <w:top w:val="none" w:sz="0" w:space="0" w:color="auto"/>
            <w:left w:val="none" w:sz="0" w:space="0" w:color="auto"/>
            <w:bottom w:val="none" w:sz="0" w:space="0" w:color="auto"/>
            <w:right w:val="none" w:sz="0" w:space="0" w:color="auto"/>
          </w:divBdr>
        </w:div>
        <w:div w:id="1997950229">
          <w:marLeft w:val="480"/>
          <w:marRight w:val="0"/>
          <w:marTop w:val="0"/>
          <w:marBottom w:val="0"/>
          <w:divBdr>
            <w:top w:val="none" w:sz="0" w:space="0" w:color="auto"/>
            <w:left w:val="none" w:sz="0" w:space="0" w:color="auto"/>
            <w:bottom w:val="none" w:sz="0" w:space="0" w:color="auto"/>
            <w:right w:val="none" w:sz="0" w:space="0" w:color="auto"/>
          </w:divBdr>
        </w:div>
        <w:div w:id="716391438">
          <w:marLeft w:val="480"/>
          <w:marRight w:val="0"/>
          <w:marTop w:val="0"/>
          <w:marBottom w:val="0"/>
          <w:divBdr>
            <w:top w:val="none" w:sz="0" w:space="0" w:color="auto"/>
            <w:left w:val="none" w:sz="0" w:space="0" w:color="auto"/>
            <w:bottom w:val="none" w:sz="0" w:space="0" w:color="auto"/>
            <w:right w:val="none" w:sz="0" w:space="0" w:color="auto"/>
          </w:divBdr>
        </w:div>
        <w:div w:id="1525821756">
          <w:marLeft w:val="480"/>
          <w:marRight w:val="0"/>
          <w:marTop w:val="0"/>
          <w:marBottom w:val="0"/>
          <w:divBdr>
            <w:top w:val="none" w:sz="0" w:space="0" w:color="auto"/>
            <w:left w:val="none" w:sz="0" w:space="0" w:color="auto"/>
            <w:bottom w:val="none" w:sz="0" w:space="0" w:color="auto"/>
            <w:right w:val="none" w:sz="0" w:space="0" w:color="auto"/>
          </w:divBdr>
        </w:div>
        <w:div w:id="1932085205">
          <w:marLeft w:val="480"/>
          <w:marRight w:val="0"/>
          <w:marTop w:val="0"/>
          <w:marBottom w:val="0"/>
          <w:divBdr>
            <w:top w:val="none" w:sz="0" w:space="0" w:color="auto"/>
            <w:left w:val="none" w:sz="0" w:space="0" w:color="auto"/>
            <w:bottom w:val="none" w:sz="0" w:space="0" w:color="auto"/>
            <w:right w:val="none" w:sz="0" w:space="0" w:color="auto"/>
          </w:divBdr>
        </w:div>
        <w:div w:id="1206218054">
          <w:marLeft w:val="480"/>
          <w:marRight w:val="0"/>
          <w:marTop w:val="0"/>
          <w:marBottom w:val="0"/>
          <w:divBdr>
            <w:top w:val="none" w:sz="0" w:space="0" w:color="auto"/>
            <w:left w:val="none" w:sz="0" w:space="0" w:color="auto"/>
            <w:bottom w:val="none" w:sz="0" w:space="0" w:color="auto"/>
            <w:right w:val="none" w:sz="0" w:space="0" w:color="auto"/>
          </w:divBdr>
        </w:div>
        <w:div w:id="1046679932">
          <w:marLeft w:val="480"/>
          <w:marRight w:val="0"/>
          <w:marTop w:val="0"/>
          <w:marBottom w:val="0"/>
          <w:divBdr>
            <w:top w:val="none" w:sz="0" w:space="0" w:color="auto"/>
            <w:left w:val="none" w:sz="0" w:space="0" w:color="auto"/>
            <w:bottom w:val="none" w:sz="0" w:space="0" w:color="auto"/>
            <w:right w:val="none" w:sz="0" w:space="0" w:color="auto"/>
          </w:divBdr>
        </w:div>
        <w:div w:id="1229656926">
          <w:marLeft w:val="480"/>
          <w:marRight w:val="0"/>
          <w:marTop w:val="0"/>
          <w:marBottom w:val="0"/>
          <w:divBdr>
            <w:top w:val="none" w:sz="0" w:space="0" w:color="auto"/>
            <w:left w:val="none" w:sz="0" w:space="0" w:color="auto"/>
            <w:bottom w:val="none" w:sz="0" w:space="0" w:color="auto"/>
            <w:right w:val="none" w:sz="0" w:space="0" w:color="auto"/>
          </w:divBdr>
        </w:div>
        <w:div w:id="310406190">
          <w:marLeft w:val="480"/>
          <w:marRight w:val="0"/>
          <w:marTop w:val="0"/>
          <w:marBottom w:val="0"/>
          <w:divBdr>
            <w:top w:val="none" w:sz="0" w:space="0" w:color="auto"/>
            <w:left w:val="none" w:sz="0" w:space="0" w:color="auto"/>
            <w:bottom w:val="none" w:sz="0" w:space="0" w:color="auto"/>
            <w:right w:val="none" w:sz="0" w:space="0" w:color="auto"/>
          </w:divBdr>
        </w:div>
        <w:div w:id="1232277371">
          <w:marLeft w:val="480"/>
          <w:marRight w:val="0"/>
          <w:marTop w:val="0"/>
          <w:marBottom w:val="0"/>
          <w:divBdr>
            <w:top w:val="none" w:sz="0" w:space="0" w:color="auto"/>
            <w:left w:val="none" w:sz="0" w:space="0" w:color="auto"/>
            <w:bottom w:val="none" w:sz="0" w:space="0" w:color="auto"/>
            <w:right w:val="none" w:sz="0" w:space="0" w:color="auto"/>
          </w:divBdr>
        </w:div>
        <w:div w:id="1948735233">
          <w:marLeft w:val="480"/>
          <w:marRight w:val="0"/>
          <w:marTop w:val="0"/>
          <w:marBottom w:val="0"/>
          <w:divBdr>
            <w:top w:val="none" w:sz="0" w:space="0" w:color="auto"/>
            <w:left w:val="none" w:sz="0" w:space="0" w:color="auto"/>
            <w:bottom w:val="none" w:sz="0" w:space="0" w:color="auto"/>
            <w:right w:val="none" w:sz="0" w:space="0" w:color="auto"/>
          </w:divBdr>
        </w:div>
        <w:div w:id="1473060897">
          <w:marLeft w:val="480"/>
          <w:marRight w:val="0"/>
          <w:marTop w:val="0"/>
          <w:marBottom w:val="0"/>
          <w:divBdr>
            <w:top w:val="none" w:sz="0" w:space="0" w:color="auto"/>
            <w:left w:val="none" w:sz="0" w:space="0" w:color="auto"/>
            <w:bottom w:val="none" w:sz="0" w:space="0" w:color="auto"/>
            <w:right w:val="none" w:sz="0" w:space="0" w:color="auto"/>
          </w:divBdr>
        </w:div>
        <w:div w:id="454175548">
          <w:marLeft w:val="480"/>
          <w:marRight w:val="0"/>
          <w:marTop w:val="0"/>
          <w:marBottom w:val="0"/>
          <w:divBdr>
            <w:top w:val="none" w:sz="0" w:space="0" w:color="auto"/>
            <w:left w:val="none" w:sz="0" w:space="0" w:color="auto"/>
            <w:bottom w:val="none" w:sz="0" w:space="0" w:color="auto"/>
            <w:right w:val="none" w:sz="0" w:space="0" w:color="auto"/>
          </w:divBdr>
        </w:div>
        <w:div w:id="957834728">
          <w:marLeft w:val="480"/>
          <w:marRight w:val="0"/>
          <w:marTop w:val="0"/>
          <w:marBottom w:val="0"/>
          <w:divBdr>
            <w:top w:val="none" w:sz="0" w:space="0" w:color="auto"/>
            <w:left w:val="none" w:sz="0" w:space="0" w:color="auto"/>
            <w:bottom w:val="none" w:sz="0" w:space="0" w:color="auto"/>
            <w:right w:val="none" w:sz="0" w:space="0" w:color="auto"/>
          </w:divBdr>
        </w:div>
        <w:div w:id="530847286">
          <w:marLeft w:val="480"/>
          <w:marRight w:val="0"/>
          <w:marTop w:val="0"/>
          <w:marBottom w:val="0"/>
          <w:divBdr>
            <w:top w:val="none" w:sz="0" w:space="0" w:color="auto"/>
            <w:left w:val="none" w:sz="0" w:space="0" w:color="auto"/>
            <w:bottom w:val="none" w:sz="0" w:space="0" w:color="auto"/>
            <w:right w:val="none" w:sz="0" w:space="0" w:color="auto"/>
          </w:divBdr>
        </w:div>
        <w:div w:id="682243536">
          <w:marLeft w:val="480"/>
          <w:marRight w:val="0"/>
          <w:marTop w:val="0"/>
          <w:marBottom w:val="0"/>
          <w:divBdr>
            <w:top w:val="none" w:sz="0" w:space="0" w:color="auto"/>
            <w:left w:val="none" w:sz="0" w:space="0" w:color="auto"/>
            <w:bottom w:val="none" w:sz="0" w:space="0" w:color="auto"/>
            <w:right w:val="none" w:sz="0" w:space="0" w:color="auto"/>
          </w:divBdr>
        </w:div>
        <w:div w:id="546533">
          <w:marLeft w:val="480"/>
          <w:marRight w:val="0"/>
          <w:marTop w:val="0"/>
          <w:marBottom w:val="0"/>
          <w:divBdr>
            <w:top w:val="none" w:sz="0" w:space="0" w:color="auto"/>
            <w:left w:val="none" w:sz="0" w:space="0" w:color="auto"/>
            <w:bottom w:val="none" w:sz="0" w:space="0" w:color="auto"/>
            <w:right w:val="none" w:sz="0" w:space="0" w:color="auto"/>
          </w:divBdr>
        </w:div>
        <w:div w:id="623540585">
          <w:marLeft w:val="480"/>
          <w:marRight w:val="0"/>
          <w:marTop w:val="0"/>
          <w:marBottom w:val="0"/>
          <w:divBdr>
            <w:top w:val="none" w:sz="0" w:space="0" w:color="auto"/>
            <w:left w:val="none" w:sz="0" w:space="0" w:color="auto"/>
            <w:bottom w:val="none" w:sz="0" w:space="0" w:color="auto"/>
            <w:right w:val="none" w:sz="0" w:space="0" w:color="auto"/>
          </w:divBdr>
        </w:div>
        <w:div w:id="1391423294">
          <w:marLeft w:val="480"/>
          <w:marRight w:val="0"/>
          <w:marTop w:val="0"/>
          <w:marBottom w:val="0"/>
          <w:divBdr>
            <w:top w:val="none" w:sz="0" w:space="0" w:color="auto"/>
            <w:left w:val="none" w:sz="0" w:space="0" w:color="auto"/>
            <w:bottom w:val="none" w:sz="0" w:space="0" w:color="auto"/>
            <w:right w:val="none" w:sz="0" w:space="0" w:color="auto"/>
          </w:divBdr>
        </w:div>
        <w:div w:id="910693976">
          <w:marLeft w:val="480"/>
          <w:marRight w:val="0"/>
          <w:marTop w:val="0"/>
          <w:marBottom w:val="0"/>
          <w:divBdr>
            <w:top w:val="none" w:sz="0" w:space="0" w:color="auto"/>
            <w:left w:val="none" w:sz="0" w:space="0" w:color="auto"/>
            <w:bottom w:val="none" w:sz="0" w:space="0" w:color="auto"/>
            <w:right w:val="none" w:sz="0" w:space="0" w:color="auto"/>
          </w:divBdr>
        </w:div>
        <w:div w:id="765688800">
          <w:marLeft w:val="480"/>
          <w:marRight w:val="0"/>
          <w:marTop w:val="0"/>
          <w:marBottom w:val="0"/>
          <w:divBdr>
            <w:top w:val="none" w:sz="0" w:space="0" w:color="auto"/>
            <w:left w:val="none" w:sz="0" w:space="0" w:color="auto"/>
            <w:bottom w:val="none" w:sz="0" w:space="0" w:color="auto"/>
            <w:right w:val="none" w:sz="0" w:space="0" w:color="auto"/>
          </w:divBdr>
        </w:div>
        <w:div w:id="2027973888">
          <w:marLeft w:val="480"/>
          <w:marRight w:val="0"/>
          <w:marTop w:val="0"/>
          <w:marBottom w:val="0"/>
          <w:divBdr>
            <w:top w:val="none" w:sz="0" w:space="0" w:color="auto"/>
            <w:left w:val="none" w:sz="0" w:space="0" w:color="auto"/>
            <w:bottom w:val="none" w:sz="0" w:space="0" w:color="auto"/>
            <w:right w:val="none" w:sz="0" w:space="0" w:color="auto"/>
          </w:divBdr>
        </w:div>
        <w:div w:id="1120148496">
          <w:marLeft w:val="480"/>
          <w:marRight w:val="0"/>
          <w:marTop w:val="0"/>
          <w:marBottom w:val="0"/>
          <w:divBdr>
            <w:top w:val="none" w:sz="0" w:space="0" w:color="auto"/>
            <w:left w:val="none" w:sz="0" w:space="0" w:color="auto"/>
            <w:bottom w:val="none" w:sz="0" w:space="0" w:color="auto"/>
            <w:right w:val="none" w:sz="0" w:space="0" w:color="auto"/>
          </w:divBdr>
        </w:div>
        <w:div w:id="429473452">
          <w:marLeft w:val="480"/>
          <w:marRight w:val="0"/>
          <w:marTop w:val="0"/>
          <w:marBottom w:val="0"/>
          <w:divBdr>
            <w:top w:val="none" w:sz="0" w:space="0" w:color="auto"/>
            <w:left w:val="none" w:sz="0" w:space="0" w:color="auto"/>
            <w:bottom w:val="none" w:sz="0" w:space="0" w:color="auto"/>
            <w:right w:val="none" w:sz="0" w:space="0" w:color="auto"/>
          </w:divBdr>
        </w:div>
      </w:divsChild>
    </w:div>
    <w:div w:id="1969317292">
      <w:bodyDiv w:val="1"/>
      <w:marLeft w:val="0"/>
      <w:marRight w:val="0"/>
      <w:marTop w:val="0"/>
      <w:marBottom w:val="0"/>
      <w:divBdr>
        <w:top w:val="none" w:sz="0" w:space="0" w:color="auto"/>
        <w:left w:val="none" w:sz="0" w:space="0" w:color="auto"/>
        <w:bottom w:val="none" w:sz="0" w:space="0" w:color="auto"/>
        <w:right w:val="none" w:sz="0" w:space="0" w:color="auto"/>
      </w:divBdr>
    </w:div>
    <w:div w:id="1969432410">
      <w:bodyDiv w:val="1"/>
      <w:marLeft w:val="0"/>
      <w:marRight w:val="0"/>
      <w:marTop w:val="0"/>
      <w:marBottom w:val="0"/>
      <w:divBdr>
        <w:top w:val="none" w:sz="0" w:space="0" w:color="auto"/>
        <w:left w:val="none" w:sz="0" w:space="0" w:color="auto"/>
        <w:bottom w:val="none" w:sz="0" w:space="0" w:color="auto"/>
        <w:right w:val="none" w:sz="0" w:space="0" w:color="auto"/>
      </w:divBdr>
    </w:div>
    <w:div w:id="1970697770">
      <w:bodyDiv w:val="1"/>
      <w:marLeft w:val="0"/>
      <w:marRight w:val="0"/>
      <w:marTop w:val="0"/>
      <w:marBottom w:val="0"/>
      <w:divBdr>
        <w:top w:val="none" w:sz="0" w:space="0" w:color="auto"/>
        <w:left w:val="none" w:sz="0" w:space="0" w:color="auto"/>
        <w:bottom w:val="none" w:sz="0" w:space="0" w:color="auto"/>
        <w:right w:val="none" w:sz="0" w:space="0" w:color="auto"/>
      </w:divBdr>
    </w:div>
    <w:div w:id="1970933642">
      <w:bodyDiv w:val="1"/>
      <w:marLeft w:val="0"/>
      <w:marRight w:val="0"/>
      <w:marTop w:val="0"/>
      <w:marBottom w:val="0"/>
      <w:divBdr>
        <w:top w:val="none" w:sz="0" w:space="0" w:color="auto"/>
        <w:left w:val="none" w:sz="0" w:space="0" w:color="auto"/>
        <w:bottom w:val="none" w:sz="0" w:space="0" w:color="auto"/>
        <w:right w:val="none" w:sz="0" w:space="0" w:color="auto"/>
      </w:divBdr>
    </w:div>
    <w:div w:id="1971126954">
      <w:bodyDiv w:val="1"/>
      <w:marLeft w:val="0"/>
      <w:marRight w:val="0"/>
      <w:marTop w:val="0"/>
      <w:marBottom w:val="0"/>
      <w:divBdr>
        <w:top w:val="none" w:sz="0" w:space="0" w:color="auto"/>
        <w:left w:val="none" w:sz="0" w:space="0" w:color="auto"/>
        <w:bottom w:val="none" w:sz="0" w:space="0" w:color="auto"/>
        <w:right w:val="none" w:sz="0" w:space="0" w:color="auto"/>
      </w:divBdr>
    </w:div>
    <w:div w:id="1972665395">
      <w:bodyDiv w:val="1"/>
      <w:marLeft w:val="0"/>
      <w:marRight w:val="0"/>
      <w:marTop w:val="0"/>
      <w:marBottom w:val="0"/>
      <w:divBdr>
        <w:top w:val="none" w:sz="0" w:space="0" w:color="auto"/>
        <w:left w:val="none" w:sz="0" w:space="0" w:color="auto"/>
        <w:bottom w:val="none" w:sz="0" w:space="0" w:color="auto"/>
        <w:right w:val="none" w:sz="0" w:space="0" w:color="auto"/>
      </w:divBdr>
    </w:div>
    <w:div w:id="1973707121">
      <w:bodyDiv w:val="1"/>
      <w:marLeft w:val="0"/>
      <w:marRight w:val="0"/>
      <w:marTop w:val="0"/>
      <w:marBottom w:val="0"/>
      <w:divBdr>
        <w:top w:val="none" w:sz="0" w:space="0" w:color="auto"/>
        <w:left w:val="none" w:sz="0" w:space="0" w:color="auto"/>
        <w:bottom w:val="none" w:sz="0" w:space="0" w:color="auto"/>
        <w:right w:val="none" w:sz="0" w:space="0" w:color="auto"/>
      </w:divBdr>
    </w:div>
    <w:div w:id="1974213248">
      <w:bodyDiv w:val="1"/>
      <w:marLeft w:val="0"/>
      <w:marRight w:val="0"/>
      <w:marTop w:val="0"/>
      <w:marBottom w:val="0"/>
      <w:divBdr>
        <w:top w:val="none" w:sz="0" w:space="0" w:color="auto"/>
        <w:left w:val="none" w:sz="0" w:space="0" w:color="auto"/>
        <w:bottom w:val="none" w:sz="0" w:space="0" w:color="auto"/>
        <w:right w:val="none" w:sz="0" w:space="0" w:color="auto"/>
      </w:divBdr>
    </w:div>
    <w:div w:id="1975868047">
      <w:bodyDiv w:val="1"/>
      <w:marLeft w:val="0"/>
      <w:marRight w:val="0"/>
      <w:marTop w:val="0"/>
      <w:marBottom w:val="0"/>
      <w:divBdr>
        <w:top w:val="none" w:sz="0" w:space="0" w:color="auto"/>
        <w:left w:val="none" w:sz="0" w:space="0" w:color="auto"/>
        <w:bottom w:val="none" w:sz="0" w:space="0" w:color="auto"/>
        <w:right w:val="none" w:sz="0" w:space="0" w:color="auto"/>
      </w:divBdr>
      <w:divsChild>
        <w:div w:id="1869028397">
          <w:marLeft w:val="480"/>
          <w:marRight w:val="0"/>
          <w:marTop w:val="0"/>
          <w:marBottom w:val="0"/>
          <w:divBdr>
            <w:top w:val="none" w:sz="0" w:space="0" w:color="auto"/>
            <w:left w:val="none" w:sz="0" w:space="0" w:color="auto"/>
            <w:bottom w:val="none" w:sz="0" w:space="0" w:color="auto"/>
            <w:right w:val="none" w:sz="0" w:space="0" w:color="auto"/>
          </w:divBdr>
        </w:div>
        <w:div w:id="17703092">
          <w:marLeft w:val="480"/>
          <w:marRight w:val="0"/>
          <w:marTop w:val="0"/>
          <w:marBottom w:val="0"/>
          <w:divBdr>
            <w:top w:val="none" w:sz="0" w:space="0" w:color="auto"/>
            <w:left w:val="none" w:sz="0" w:space="0" w:color="auto"/>
            <w:bottom w:val="none" w:sz="0" w:space="0" w:color="auto"/>
            <w:right w:val="none" w:sz="0" w:space="0" w:color="auto"/>
          </w:divBdr>
        </w:div>
        <w:div w:id="699167211">
          <w:marLeft w:val="480"/>
          <w:marRight w:val="0"/>
          <w:marTop w:val="0"/>
          <w:marBottom w:val="0"/>
          <w:divBdr>
            <w:top w:val="none" w:sz="0" w:space="0" w:color="auto"/>
            <w:left w:val="none" w:sz="0" w:space="0" w:color="auto"/>
            <w:bottom w:val="none" w:sz="0" w:space="0" w:color="auto"/>
            <w:right w:val="none" w:sz="0" w:space="0" w:color="auto"/>
          </w:divBdr>
        </w:div>
        <w:div w:id="1938781693">
          <w:marLeft w:val="480"/>
          <w:marRight w:val="0"/>
          <w:marTop w:val="0"/>
          <w:marBottom w:val="0"/>
          <w:divBdr>
            <w:top w:val="none" w:sz="0" w:space="0" w:color="auto"/>
            <w:left w:val="none" w:sz="0" w:space="0" w:color="auto"/>
            <w:bottom w:val="none" w:sz="0" w:space="0" w:color="auto"/>
            <w:right w:val="none" w:sz="0" w:space="0" w:color="auto"/>
          </w:divBdr>
        </w:div>
        <w:div w:id="396586335">
          <w:marLeft w:val="480"/>
          <w:marRight w:val="0"/>
          <w:marTop w:val="0"/>
          <w:marBottom w:val="0"/>
          <w:divBdr>
            <w:top w:val="none" w:sz="0" w:space="0" w:color="auto"/>
            <w:left w:val="none" w:sz="0" w:space="0" w:color="auto"/>
            <w:bottom w:val="none" w:sz="0" w:space="0" w:color="auto"/>
            <w:right w:val="none" w:sz="0" w:space="0" w:color="auto"/>
          </w:divBdr>
        </w:div>
        <w:div w:id="2068413683">
          <w:marLeft w:val="480"/>
          <w:marRight w:val="0"/>
          <w:marTop w:val="0"/>
          <w:marBottom w:val="0"/>
          <w:divBdr>
            <w:top w:val="none" w:sz="0" w:space="0" w:color="auto"/>
            <w:left w:val="none" w:sz="0" w:space="0" w:color="auto"/>
            <w:bottom w:val="none" w:sz="0" w:space="0" w:color="auto"/>
            <w:right w:val="none" w:sz="0" w:space="0" w:color="auto"/>
          </w:divBdr>
        </w:div>
        <w:div w:id="383531091">
          <w:marLeft w:val="480"/>
          <w:marRight w:val="0"/>
          <w:marTop w:val="0"/>
          <w:marBottom w:val="0"/>
          <w:divBdr>
            <w:top w:val="none" w:sz="0" w:space="0" w:color="auto"/>
            <w:left w:val="none" w:sz="0" w:space="0" w:color="auto"/>
            <w:bottom w:val="none" w:sz="0" w:space="0" w:color="auto"/>
            <w:right w:val="none" w:sz="0" w:space="0" w:color="auto"/>
          </w:divBdr>
        </w:div>
        <w:div w:id="1557014531">
          <w:marLeft w:val="480"/>
          <w:marRight w:val="0"/>
          <w:marTop w:val="0"/>
          <w:marBottom w:val="0"/>
          <w:divBdr>
            <w:top w:val="none" w:sz="0" w:space="0" w:color="auto"/>
            <w:left w:val="none" w:sz="0" w:space="0" w:color="auto"/>
            <w:bottom w:val="none" w:sz="0" w:space="0" w:color="auto"/>
            <w:right w:val="none" w:sz="0" w:space="0" w:color="auto"/>
          </w:divBdr>
        </w:div>
        <w:div w:id="334916453">
          <w:marLeft w:val="480"/>
          <w:marRight w:val="0"/>
          <w:marTop w:val="0"/>
          <w:marBottom w:val="0"/>
          <w:divBdr>
            <w:top w:val="none" w:sz="0" w:space="0" w:color="auto"/>
            <w:left w:val="none" w:sz="0" w:space="0" w:color="auto"/>
            <w:bottom w:val="none" w:sz="0" w:space="0" w:color="auto"/>
            <w:right w:val="none" w:sz="0" w:space="0" w:color="auto"/>
          </w:divBdr>
        </w:div>
        <w:div w:id="517234111">
          <w:marLeft w:val="480"/>
          <w:marRight w:val="0"/>
          <w:marTop w:val="0"/>
          <w:marBottom w:val="0"/>
          <w:divBdr>
            <w:top w:val="none" w:sz="0" w:space="0" w:color="auto"/>
            <w:left w:val="none" w:sz="0" w:space="0" w:color="auto"/>
            <w:bottom w:val="none" w:sz="0" w:space="0" w:color="auto"/>
            <w:right w:val="none" w:sz="0" w:space="0" w:color="auto"/>
          </w:divBdr>
        </w:div>
        <w:div w:id="374038803">
          <w:marLeft w:val="480"/>
          <w:marRight w:val="0"/>
          <w:marTop w:val="0"/>
          <w:marBottom w:val="0"/>
          <w:divBdr>
            <w:top w:val="none" w:sz="0" w:space="0" w:color="auto"/>
            <w:left w:val="none" w:sz="0" w:space="0" w:color="auto"/>
            <w:bottom w:val="none" w:sz="0" w:space="0" w:color="auto"/>
            <w:right w:val="none" w:sz="0" w:space="0" w:color="auto"/>
          </w:divBdr>
        </w:div>
        <w:div w:id="739910953">
          <w:marLeft w:val="480"/>
          <w:marRight w:val="0"/>
          <w:marTop w:val="0"/>
          <w:marBottom w:val="0"/>
          <w:divBdr>
            <w:top w:val="none" w:sz="0" w:space="0" w:color="auto"/>
            <w:left w:val="none" w:sz="0" w:space="0" w:color="auto"/>
            <w:bottom w:val="none" w:sz="0" w:space="0" w:color="auto"/>
            <w:right w:val="none" w:sz="0" w:space="0" w:color="auto"/>
          </w:divBdr>
        </w:div>
        <w:div w:id="399333882">
          <w:marLeft w:val="480"/>
          <w:marRight w:val="0"/>
          <w:marTop w:val="0"/>
          <w:marBottom w:val="0"/>
          <w:divBdr>
            <w:top w:val="none" w:sz="0" w:space="0" w:color="auto"/>
            <w:left w:val="none" w:sz="0" w:space="0" w:color="auto"/>
            <w:bottom w:val="none" w:sz="0" w:space="0" w:color="auto"/>
            <w:right w:val="none" w:sz="0" w:space="0" w:color="auto"/>
          </w:divBdr>
        </w:div>
        <w:div w:id="2057045855">
          <w:marLeft w:val="480"/>
          <w:marRight w:val="0"/>
          <w:marTop w:val="0"/>
          <w:marBottom w:val="0"/>
          <w:divBdr>
            <w:top w:val="none" w:sz="0" w:space="0" w:color="auto"/>
            <w:left w:val="none" w:sz="0" w:space="0" w:color="auto"/>
            <w:bottom w:val="none" w:sz="0" w:space="0" w:color="auto"/>
            <w:right w:val="none" w:sz="0" w:space="0" w:color="auto"/>
          </w:divBdr>
        </w:div>
        <w:div w:id="1614896687">
          <w:marLeft w:val="480"/>
          <w:marRight w:val="0"/>
          <w:marTop w:val="0"/>
          <w:marBottom w:val="0"/>
          <w:divBdr>
            <w:top w:val="none" w:sz="0" w:space="0" w:color="auto"/>
            <w:left w:val="none" w:sz="0" w:space="0" w:color="auto"/>
            <w:bottom w:val="none" w:sz="0" w:space="0" w:color="auto"/>
            <w:right w:val="none" w:sz="0" w:space="0" w:color="auto"/>
          </w:divBdr>
        </w:div>
        <w:div w:id="1269464317">
          <w:marLeft w:val="480"/>
          <w:marRight w:val="0"/>
          <w:marTop w:val="0"/>
          <w:marBottom w:val="0"/>
          <w:divBdr>
            <w:top w:val="none" w:sz="0" w:space="0" w:color="auto"/>
            <w:left w:val="none" w:sz="0" w:space="0" w:color="auto"/>
            <w:bottom w:val="none" w:sz="0" w:space="0" w:color="auto"/>
            <w:right w:val="none" w:sz="0" w:space="0" w:color="auto"/>
          </w:divBdr>
        </w:div>
        <w:div w:id="398863140">
          <w:marLeft w:val="480"/>
          <w:marRight w:val="0"/>
          <w:marTop w:val="0"/>
          <w:marBottom w:val="0"/>
          <w:divBdr>
            <w:top w:val="none" w:sz="0" w:space="0" w:color="auto"/>
            <w:left w:val="none" w:sz="0" w:space="0" w:color="auto"/>
            <w:bottom w:val="none" w:sz="0" w:space="0" w:color="auto"/>
            <w:right w:val="none" w:sz="0" w:space="0" w:color="auto"/>
          </w:divBdr>
        </w:div>
        <w:div w:id="242421636">
          <w:marLeft w:val="480"/>
          <w:marRight w:val="0"/>
          <w:marTop w:val="0"/>
          <w:marBottom w:val="0"/>
          <w:divBdr>
            <w:top w:val="none" w:sz="0" w:space="0" w:color="auto"/>
            <w:left w:val="none" w:sz="0" w:space="0" w:color="auto"/>
            <w:bottom w:val="none" w:sz="0" w:space="0" w:color="auto"/>
            <w:right w:val="none" w:sz="0" w:space="0" w:color="auto"/>
          </w:divBdr>
        </w:div>
        <w:div w:id="1235164493">
          <w:marLeft w:val="480"/>
          <w:marRight w:val="0"/>
          <w:marTop w:val="0"/>
          <w:marBottom w:val="0"/>
          <w:divBdr>
            <w:top w:val="none" w:sz="0" w:space="0" w:color="auto"/>
            <w:left w:val="none" w:sz="0" w:space="0" w:color="auto"/>
            <w:bottom w:val="none" w:sz="0" w:space="0" w:color="auto"/>
            <w:right w:val="none" w:sz="0" w:space="0" w:color="auto"/>
          </w:divBdr>
        </w:div>
        <w:div w:id="467363611">
          <w:marLeft w:val="480"/>
          <w:marRight w:val="0"/>
          <w:marTop w:val="0"/>
          <w:marBottom w:val="0"/>
          <w:divBdr>
            <w:top w:val="none" w:sz="0" w:space="0" w:color="auto"/>
            <w:left w:val="none" w:sz="0" w:space="0" w:color="auto"/>
            <w:bottom w:val="none" w:sz="0" w:space="0" w:color="auto"/>
            <w:right w:val="none" w:sz="0" w:space="0" w:color="auto"/>
          </w:divBdr>
        </w:div>
        <w:div w:id="547425056">
          <w:marLeft w:val="480"/>
          <w:marRight w:val="0"/>
          <w:marTop w:val="0"/>
          <w:marBottom w:val="0"/>
          <w:divBdr>
            <w:top w:val="none" w:sz="0" w:space="0" w:color="auto"/>
            <w:left w:val="none" w:sz="0" w:space="0" w:color="auto"/>
            <w:bottom w:val="none" w:sz="0" w:space="0" w:color="auto"/>
            <w:right w:val="none" w:sz="0" w:space="0" w:color="auto"/>
          </w:divBdr>
        </w:div>
        <w:div w:id="1293092272">
          <w:marLeft w:val="480"/>
          <w:marRight w:val="0"/>
          <w:marTop w:val="0"/>
          <w:marBottom w:val="0"/>
          <w:divBdr>
            <w:top w:val="none" w:sz="0" w:space="0" w:color="auto"/>
            <w:left w:val="none" w:sz="0" w:space="0" w:color="auto"/>
            <w:bottom w:val="none" w:sz="0" w:space="0" w:color="auto"/>
            <w:right w:val="none" w:sz="0" w:space="0" w:color="auto"/>
          </w:divBdr>
        </w:div>
        <w:div w:id="916750156">
          <w:marLeft w:val="480"/>
          <w:marRight w:val="0"/>
          <w:marTop w:val="0"/>
          <w:marBottom w:val="0"/>
          <w:divBdr>
            <w:top w:val="none" w:sz="0" w:space="0" w:color="auto"/>
            <w:left w:val="none" w:sz="0" w:space="0" w:color="auto"/>
            <w:bottom w:val="none" w:sz="0" w:space="0" w:color="auto"/>
            <w:right w:val="none" w:sz="0" w:space="0" w:color="auto"/>
          </w:divBdr>
        </w:div>
        <w:div w:id="740176638">
          <w:marLeft w:val="480"/>
          <w:marRight w:val="0"/>
          <w:marTop w:val="0"/>
          <w:marBottom w:val="0"/>
          <w:divBdr>
            <w:top w:val="none" w:sz="0" w:space="0" w:color="auto"/>
            <w:left w:val="none" w:sz="0" w:space="0" w:color="auto"/>
            <w:bottom w:val="none" w:sz="0" w:space="0" w:color="auto"/>
            <w:right w:val="none" w:sz="0" w:space="0" w:color="auto"/>
          </w:divBdr>
        </w:div>
        <w:div w:id="1394350126">
          <w:marLeft w:val="480"/>
          <w:marRight w:val="0"/>
          <w:marTop w:val="0"/>
          <w:marBottom w:val="0"/>
          <w:divBdr>
            <w:top w:val="none" w:sz="0" w:space="0" w:color="auto"/>
            <w:left w:val="none" w:sz="0" w:space="0" w:color="auto"/>
            <w:bottom w:val="none" w:sz="0" w:space="0" w:color="auto"/>
            <w:right w:val="none" w:sz="0" w:space="0" w:color="auto"/>
          </w:divBdr>
        </w:div>
        <w:div w:id="458960350">
          <w:marLeft w:val="480"/>
          <w:marRight w:val="0"/>
          <w:marTop w:val="0"/>
          <w:marBottom w:val="0"/>
          <w:divBdr>
            <w:top w:val="none" w:sz="0" w:space="0" w:color="auto"/>
            <w:left w:val="none" w:sz="0" w:space="0" w:color="auto"/>
            <w:bottom w:val="none" w:sz="0" w:space="0" w:color="auto"/>
            <w:right w:val="none" w:sz="0" w:space="0" w:color="auto"/>
          </w:divBdr>
        </w:div>
        <w:div w:id="920334575">
          <w:marLeft w:val="480"/>
          <w:marRight w:val="0"/>
          <w:marTop w:val="0"/>
          <w:marBottom w:val="0"/>
          <w:divBdr>
            <w:top w:val="none" w:sz="0" w:space="0" w:color="auto"/>
            <w:left w:val="none" w:sz="0" w:space="0" w:color="auto"/>
            <w:bottom w:val="none" w:sz="0" w:space="0" w:color="auto"/>
            <w:right w:val="none" w:sz="0" w:space="0" w:color="auto"/>
          </w:divBdr>
        </w:div>
        <w:div w:id="1337683367">
          <w:marLeft w:val="480"/>
          <w:marRight w:val="0"/>
          <w:marTop w:val="0"/>
          <w:marBottom w:val="0"/>
          <w:divBdr>
            <w:top w:val="none" w:sz="0" w:space="0" w:color="auto"/>
            <w:left w:val="none" w:sz="0" w:space="0" w:color="auto"/>
            <w:bottom w:val="none" w:sz="0" w:space="0" w:color="auto"/>
            <w:right w:val="none" w:sz="0" w:space="0" w:color="auto"/>
          </w:divBdr>
        </w:div>
        <w:div w:id="1276255259">
          <w:marLeft w:val="480"/>
          <w:marRight w:val="0"/>
          <w:marTop w:val="0"/>
          <w:marBottom w:val="0"/>
          <w:divBdr>
            <w:top w:val="none" w:sz="0" w:space="0" w:color="auto"/>
            <w:left w:val="none" w:sz="0" w:space="0" w:color="auto"/>
            <w:bottom w:val="none" w:sz="0" w:space="0" w:color="auto"/>
            <w:right w:val="none" w:sz="0" w:space="0" w:color="auto"/>
          </w:divBdr>
        </w:div>
        <w:div w:id="1450933404">
          <w:marLeft w:val="480"/>
          <w:marRight w:val="0"/>
          <w:marTop w:val="0"/>
          <w:marBottom w:val="0"/>
          <w:divBdr>
            <w:top w:val="none" w:sz="0" w:space="0" w:color="auto"/>
            <w:left w:val="none" w:sz="0" w:space="0" w:color="auto"/>
            <w:bottom w:val="none" w:sz="0" w:space="0" w:color="auto"/>
            <w:right w:val="none" w:sz="0" w:space="0" w:color="auto"/>
          </w:divBdr>
        </w:div>
        <w:div w:id="362026644">
          <w:marLeft w:val="480"/>
          <w:marRight w:val="0"/>
          <w:marTop w:val="0"/>
          <w:marBottom w:val="0"/>
          <w:divBdr>
            <w:top w:val="none" w:sz="0" w:space="0" w:color="auto"/>
            <w:left w:val="none" w:sz="0" w:space="0" w:color="auto"/>
            <w:bottom w:val="none" w:sz="0" w:space="0" w:color="auto"/>
            <w:right w:val="none" w:sz="0" w:space="0" w:color="auto"/>
          </w:divBdr>
        </w:div>
        <w:div w:id="781800105">
          <w:marLeft w:val="480"/>
          <w:marRight w:val="0"/>
          <w:marTop w:val="0"/>
          <w:marBottom w:val="0"/>
          <w:divBdr>
            <w:top w:val="none" w:sz="0" w:space="0" w:color="auto"/>
            <w:left w:val="none" w:sz="0" w:space="0" w:color="auto"/>
            <w:bottom w:val="none" w:sz="0" w:space="0" w:color="auto"/>
            <w:right w:val="none" w:sz="0" w:space="0" w:color="auto"/>
          </w:divBdr>
        </w:div>
        <w:div w:id="1273709472">
          <w:marLeft w:val="480"/>
          <w:marRight w:val="0"/>
          <w:marTop w:val="0"/>
          <w:marBottom w:val="0"/>
          <w:divBdr>
            <w:top w:val="none" w:sz="0" w:space="0" w:color="auto"/>
            <w:left w:val="none" w:sz="0" w:space="0" w:color="auto"/>
            <w:bottom w:val="none" w:sz="0" w:space="0" w:color="auto"/>
            <w:right w:val="none" w:sz="0" w:space="0" w:color="auto"/>
          </w:divBdr>
        </w:div>
        <w:div w:id="1584799593">
          <w:marLeft w:val="480"/>
          <w:marRight w:val="0"/>
          <w:marTop w:val="0"/>
          <w:marBottom w:val="0"/>
          <w:divBdr>
            <w:top w:val="none" w:sz="0" w:space="0" w:color="auto"/>
            <w:left w:val="none" w:sz="0" w:space="0" w:color="auto"/>
            <w:bottom w:val="none" w:sz="0" w:space="0" w:color="auto"/>
            <w:right w:val="none" w:sz="0" w:space="0" w:color="auto"/>
          </w:divBdr>
        </w:div>
        <w:div w:id="163210282">
          <w:marLeft w:val="480"/>
          <w:marRight w:val="0"/>
          <w:marTop w:val="0"/>
          <w:marBottom w:val="0"/>
          <w:divBdr>
            <w:top w:val="none" w:sz="0" w:space="0" w:color="auto"/>
            <w:left w:val="none" w:sz="0" w:space="0" w:color="auto"/>
            <w:bottom w:val="none" w:sz="0" w:space="0" w:color="auto"/>
            <w:right w:val="none" w:sz="0" w:space="0" w:color="auto"/>
          </w:divBdr>
        </w:div>
        <w:div w:id="1390106150">
          <w:marLeft w:val="480"/>
          <w:marRight w:val="0"/>
          <w:marTop w:val="0"/>
          <w:marBottom w:val="0"/>
          <w:divBdr>
            <w:top w:val="none" w:sz="0" w:space="0" w:color="auto"/>
            <w:left w:val="none" w:sz="0" w:space="0" w:color="auto"/>
            <w:bottom w:val="none" w:sz="0" w:space="0" w:color="auto"/>
            <w:right w:val="none" w:sz="0" w:space="0" w:color="auto"/>
          </w:divBdr>
        </w:div>
        <w:div w:id="609625763">
          <w:marLeft w:val="480"/>
          <w:marRight w:val="0"/>
          <w:marTop w:val="0"/>
          <w:marBottom w:val="0"/>
          <w:divBdr>
            <w:top w:val="none" w:sz="0" w:space="0" w:color="auto"/>
            <w:left w:val="none" w:sz="0" w:space="0" w:color="auto"/>
            <w:bottom w:val="none" w:sz="0" w:space="0" w:color="auto"/>
            <w:right w:val="none" w:sz="0" w:space="0" w:color="auto"/>
          </w:divBdr>
        </w:div>
        <w:div w:id="1064452046">
          <w:marLeft w:val="480"/>
          <w:marRight w:val="0"/>
          <w:marTop w:val="0"/>
          <w:marBottom w:val="0"/>
          <w:divBdr>
            <w:top w:val="none" w:sz="0" w:space="0" w:color="auto"/>
            <w:left w:val="none" w:sz="0" w:space="0" w:color="auto"/>
            <w:bottom w:val="none" w:sz="0" w:space="0" w:color="auto"/>
            <w:right w:val="none" w:sz="0" w:space="0" w:color="auto"/>
          </w:divBdr>
        </w:div>
        <w:div w:id="1563249590">
          <w:marLeft w:val="480"/>
          <w:marRight w:val="0"/>
          <w:marTop w:val="0"/>
          <w:marBottom w:val="0"/>
          <w:divBdr>
            <w:top w:val="none" w:sz="0" w:space="0" w:color="auto"/>
            <w:left w:val="none" w:sz="0" w:space="0" w:color="auto"/>
            <w:bottom w:val="none" w:sz="0" w:space="0" w:color="auto"/>
            <w:right w:val="none" w:sz="0" w:space="0" w:color="auto"/>
          </w:divBdr>
        </w:div>
        <w:div w:id="478884982">
          <w:marLeft w:val="480"/>
          <w:marRight w:val="0"/>
          <w:marTop w:val="0"/>
          <w:marBottom w:val="0"/>
          <w:divBdr>
            <w:top w:val="none" w:sz="0" w:space="0" w:color="auto"/>
            <w:left w:val="none" w:sz="0" w:space="0" w:color="auto"/>
            <w:bottom w:val="none" w:sz="0" w:space="0" w:color="auto"/>
            <w:right w:val="none" w:sz="0" w:space="0" w:color="auto"/>
          </w:divBdr>
        </w:div>
        <w:div w:id="667758102">
          <w:marLeft w:val="480"/>
          <w:marRight w:val="0"/>
          <w:marTop w:val="0"/>
          <w:marBottom w:val="0"/>
          <w:divBdr>
            <w:top w:val="none" w:sz="0" w:space="0" w:color="auto"/>
            <w:left w:val="none" w:sz="0" w:space="0" w:color="auto"/>
            <w:bottom w:val="none" w:sz="0" w:space="0" w:color="auto"/>
            <w:right w:val="none" w:sz="0" w:space="0" w:color="auto"/>
          </w:divBdr>
        </w:div>
        <w:div w:id="330645766">
          <w:marLeft w:val="480"/>
          <w:marRight w:val="0"/>
          <w:marTop w:val="0"/>
          <w:marBottom w:val="0"/>
          <w:divBdr>
            <w:top w:val="none" w:sz="0" w:space="0" w:color="auto"/>
            <w:left w:val="none" w:sz="0" w:space="0" w:color="auto"/>
            <w:bottom w:val="none" w:sz="0" w:space="0" w:color="auto"/>
            <w:right w:val="none" w:sz="0" w:space="0" w:color="auto"/>
          </w:divBdr>
        </w:div>
        <w:div w:id="804544930">
          <w:marLeft w:val="480"/>
          <w:marRight w:val="0"/>
          <w:marTop w:val="0"/>
          <w:marBottom w:val="0"/>
          <w:divBdr>
            <w:top w:val="none" w:sz="0" w:space="0" w:color="auto"/>
            <w:left w:val="none" w:sz="0" w:space="0" w:color="auto"/>
            <w:bottom w:val="none" w:sz="0" w:space="0" w:color="auto"/>
            <w:right w:val="none" w:sz="0" w:space="0" w:color="auto"/>
          </w:divBdr>
        </w:div>
        <w:div w:id="566764076">
          <w:marLeft w:val="480"/>
          <w:marRight w:val="0"/>
          <w:marTop w:val="0"/>
          <w:marBottom w:val="0"/>
          <w:divBdr>
            <w:top w:val="none" w:sz="0" w:space="0" w:color="auto"/>
            <w:left w:val="none" w:sz="0" w:space="0" w:color="auto"/>
            <w:bottom w:val="none" w:sz="0" w:space="0" w:color="auto"/>
            <w:right w:val="none" w:sz="0" w:space="0" w:color="auto"/>
          </w:divBdr>
        </w:div>
      </w:divsChild>
    </w:div>
    <w:div w:id="1976061394">
      <w:bodyDiv w:val="1"/>
      <w:marLeft w:val="0"/>
      <w:marRight w:val="0"/>
      <w:marTop w:val="0"/>
      <w:marBottom w:val="0"/>
      <w:divBdr>
        <w:top w:val="none" w:sz="0" w:space="0" w:color="auto"/>
        <w:left w:val="none" w:sz="0" w:space="0" w:color="auto"/>
        <w:bottom w:val="none" w:sz="0" w:space="0" w:color="auto"/>
        <w:right w:val="none" w:sz="0" w:space="0" w:color="auto"/>
      </w:divBdr>
      <w:divsChild>
        <w:div w:id="296960769">
          <w:marLeft w:val="480"/>
          <w:marRight w:val="0"/>
          <w:marTop w:val="0"/>
          <w:marBottom w:val="0"/>
          <w:divBdr>
            <w:top w:val="none" w:sz="0" w:space="0" w:color="auto"/>
            <w:left w:val="none" w:sz="0" w:space="0" w:color="auto"/>
            <w:bottom w:val="none" w:sz="0" w:space="0" w:color="auto"/>
            <w:right w:val="none" w:sz="0" w:space="0" w:color="auto"/>
          </w:divBdr>
        </w:div>
        <w:div w:id="466776853">
          <w:marLeft w:val="480"/>
          <w:marRight w:val="0"/>
          <w:marTop w:val="0"/>
          <w:marBottom w:val="0"/>
          <w:divBdr>
            <w:top w:val="none" w:sz="0" w:space="0" w:color="auto"/>
            <w:left w:val="none" w:sz="0" w:space="0" w:color="auto"/>
            <w:bottom w:val="none" w:sz="0" w:space="0" w:color="auto"/>
            <w:right w:val="none" w:sz="0" w:space="0" w:color="auto"/>
          </w:divBdr>
        </w:div>
        <w:div w:id="316539246">
          <w:marLeft w:val="480"/>
          <w:marRight w:val="0"/>
          <w:marTop w:val="0"/>
          <w:marBottom w:val="0"/>
          <w:divBdr>
            <w:top w:val="none" w:sz="0" w:space="0" w:color="auto"/>
            <w:left w:val="none" w:sz="0" w:space="0" w:color="auto"/>
            <w:bottom w:val="none" w:sz="0" w:space="0" w:color="auto"/>
            <w:right w:val="none" w:sz="0" w:space="0" w:color="auto"/>
          </w:divBdr>
        </w:div>
        <w:div w:id="1653414020">
          <w:marLeft w:val="480"/>
          <w:marRight w:val="0"/>
          <w:marTop w:val="0"/>
          <w:marBottom w:val="0"/>
          <w:divBdr>
            <w:top w:val="none" w:sz="0" w:space="0" w:color="auto"/>
            <w:left w:val="none" w:sz="0" w:space="0" w:color="auto"/>
            <w:bottom w:val="none" w:sz="0" w:space="0" w:color="auto"/>
            <w:right w:val="none" w:sz="0" w:space="0" w:color="auto"/>
          </w:divBdr>
        </w:div>
        <w:div w:id="2089955896">
          <w:marLeft w:val="480"/>
          <w:marRight w:val="0"/>
          <w:marTop w:val="0"/>
          <w:marBottom w:val="0"/>
          <w:divBdr>
            <w:top w:val="none" w:sz="0" w:space="0" w:color="auto"/>
            <w:left w:val="none" w:sz="0" w:space="0" w:color="auto"/>
            <w:bottom w:val="none" w:sz="0" w:space="0" w:color="auto"/>
            <w:right w:val="none" w:sz="0" w:space="0" w:color="auto"/>
          </w:divBdr>
        </w:div>
        <w:div w:id="660349318">
          <w:marLeft w:val="480"/>
          <w:marRight w:val="0"/>
          <w:marTop w:val="0"/>
          <w:marBottom w:val="0"/>
          <w:divBdr>
            <w:top w:val="none" w:sz="0" w:space="0" w:color="auto"/>
            <w:left w:val="none" w:sz="0" w:space="0" w:color="auto"/>
            <w:bottom w:val="none" w:sz="0" w:space="0" w:color="auto"/>
            <w:right w:val="none" w:sz="0" w:space="0" w:color="auto"/>
          </w:divBdr>
        </w:div>
        <w:div w:id="457186343">
          <w:marLeft w:val="480"/>
          <w:marRight w:val="0"/>
          <w:marTop w:val="0"/>
          <w:marBottom w:val="0"/>
          <w:divBdr>
            <w:top w:val="none" w:sz="0" w:space="0" w:color="auto"/>
            <w:left w:val="none" w:sz="0" w:space="0" w:color="auto"/>
            <w:bottom w:val="none" w:sz="0" w:space="0" w:color="auto"/>
            <w:right w:val="none" w:sz="0" w:space="0" w:color="auto"/>
          </w:divBdr>
        </w:div>
        <w:div w:id="191579377">
          <w:marLeft w:val="480"/>
          <w:marRight w:val="0"/>
          <w:marTop w:val="0"/>
          <w:marBottom w:val="0"/>
          <w:divBdr>
            <w:top w:val="none" w:sz="0" w:space="0" w:color="auto"/>
            <w:left w:val="none" w:sz="0" w:space="0" w:color="auto"/>
            <w:bottom w:val="none" w:sz="0" w:space="0" w:color="auto"/>
            <w:right w:val="none" w:sz="0" w:space="0" w:color="auto"/>
          </w:divBdr>
        </w:div>
        <w:div w:id="1920168444">
          <w:marLeft w:val="480"/>
          <w:marRight w:val="0"/>
          <w:marTop w:val="0"/>
          <w:marBottom w:val="0"/>
          <w:divBdr>
            <w:top w:val="none" w:sz="0" w:space="0" w:color="auto"/>
            <w:left w:val="none" w:sz="0" w:space="0" w:color="auto"/>
            <w:bottom w:val="none" w:sz="0" w:space="0" w:color="auto"/>
            <w:right w:val="none" w:sz="0" w:space="0" w:color="auto"/>
          </w:divBdr>
        </w:div>
        <w:div w:id="2021543346">
          <w:marLeft w:val="480"/>
          <w:marRight w:val="0"/>
          <w:marTop w:val="0"/>
          <w:marBottom w:val="0"/>
          <w:divBdr>
            <w:top w:val="none" w:sz="0" w:space="0" w:color="auto"/>
            <w:left w:val="none" w:sz="0" w:space="0" w:color="auto"/>
            <w:bottom w:val="none" w:sz="0" w:space="0" w:color="auto"/>
            <w:right w:val="none" w:sz="0" w:space="0" w:color="auto"/>
          </w:divBdr>
        </w:div>
        <w:div w:id="1114012595">
          <w:marLeft w:val="480"/>
          <w:marRight w:val="0"/>
          <w:marTop w:val="0"/>
          <w:marBottom w:val="0"/>
          <w:divBdr>
            <w:top w:val="none" w:sz="0" w:space="0" w:color="auto"/>
            <w:left w:val="none" w:sz="0" w:space="0" w:color="auto"/>
            <w:bottom w:val="none" w:sz="0" w:space="0" w:color="auto"/>
            <w:right w:val="none" w:sz="0" w:space="0" w:color="auto"/>
          </w:divBdr>
        </w:div>
        <w:div w:id="1052463241">
          <w:marLeft w:val="480"/>
          <w:marRight w:val="0"/>
          <w:marTop w:val="0"/>
          <w:marBottom w:val="0"/>
          <w:divBdr>
            <w:top w:val="none" w:sz="0" w:space="0" w:color="auto"/>
            <w:left w:val="none" w:sz="0" w:space="0" w:color="auto"/>
            <w:bottom w:val="none" w:sz="0" w:space="0" w:color="auto"/>
            <w:right w:val="none" w:sz="0" w:space="0" w:color="auto"/>
          </w:divBdr>
        </w:div>
        <w:div w:id="1202744525">
          <w:marLeft w:val="480"/>
          <w:marRight w:val="0"/>
          <w:marTop w:val="0"/>
          <w:marBottom w:val="0"/>
          <w:divBdr>
            <w:top w:val="none" w:sz="0" w:space="0" w:color="auto"/>
            <w:left w:val="none" w:sz="0" w:space="0" w:color="auto"/>
            <w:bottom w:val="none" w:sz="0" w:space="0" w:color="auto"/>
            <w:right w:val="none" w:sz="0" w:space="0" w:color="auto"/>
          </w:divBdr>
        </w:div>
        <w:div w:id="244149213">
          <w:marLeft w:val="480"/>
          <w:marRight w:val="0"/>
          <w:marTop w:val="0"/>
          <w:marBottom w:val="0"/>
          <w:divBdr>
            <w:top w:val="none" w:sz="0" w:space="0" w:color="auto"/>
            <w:left w:val="none" w:sz="0" w:space="0" w:color="auto"/>
            <w:bottom w:val="none" w:sz="0" w:space="0" w:color="auto"/>
            <w:right w:val="none" w:sz="0" w:space="0" w:color="auto"/>
          </w:divBdr>
        </w:div>
        <w:div w:id="639923289">
          <w:marLeft w:val="480"/>
          <w:marRight w:val="0"/>
          <w:marTop w:val="0"/>
          <w:marBottom w:val="0"/>
          <w:divBdr>
            <w:top w:val="none" w:sz="0" w:space="0" w:color="auto"/>
            <w:left w:val="none" w:sz="0" w:space="0" w:color="auto"/>
            <w:bottom w:val="none" w:sz="0" w:space="0" w:color="auto"/>
            <w:right w:val="none" w:sz="0" w:space="0" w:color="auto"/>
          </w:divBdr>
        </w:div>
        <w:div w:id="906719853">
          <w:marLeft w:val="480"/>
          <w:marRight w:val="0"/>
          <w:marTop w:val="0"/>
          <w:marBottom w:val="0"/>
          <w:divBdr>
            <w:top w:val="none" w:sz="0" w:space="0" w:color="auto"/>
            <w:left w:val="none" w:sz="0" w:space="0" w:color="auto"/>
            <w:bottom w:val="none" w:sz="0" w:space="0" w:color="auto"/>
            <w:right w:val="none" w:sz="0" w:space="0" w:color="auto"/>
          </w:divBdr>
        </w:div>
        <w:div w:id="2048291826">
          <w:marLeft w:val="480"/>
          <w:marRight w:val="0"/>
          <w:marTop w:val="0"/>
          <w:marBottom w:val="0"/>
          <w:divBdr>
            <w:top w:val="none" w:sz="0" w:space="0" w:color="auto"/>
            <w:left w:val="none" w:sz="0" w:space="0" w:color="auto"/>
            <w:bottom w:val="none" w:sz="0" w:space="0" w:color="auto"/>
            <w:right w:val="none" w:sz="0" w:space="0" w:color="auto"/>
          </w:divBdr>
        </w:div>
        <w:div w:id="1137576432">
          <w:marLeft w:val="480"/>
          <w:marRight w:val="0"/>
          <w:marTop w:val="0"/>
          <w:marBottom w:val="0"/>
          <w:divBdr>
            <w:top w:val="none" w:sz="0" w:space="0" w:color="auto"/>
            <w:left w:val="none" w:sz="0" w:space="0" w:color="auto"/>
            <w:bottom w:val="none" w:sz="0" w:space="0" w:color="auto"/>
            <w:right w:val="none" w:sz="0" w:space="0" w:color="auto"/>
          </w:divBdr>
        </w:div>
        <w:div w:id="928276932">
          <w:marLeft w:val="480"/>
          <w:marRight w:val="0"/>
          <w:marTop w:val="0"/>
          <w:marBottom w:val="0"/>
          <w:divBdr>
            <w:top w:val="none" w:sz="0" w:space="0" w:color="auto"/>
            <w:left w:val="none" w:sz="0" w:space="0" w:color="auto"/>
            <w:bottom w:val="none" w:sz="0" w:space="0" w:color="auto"/>
            <w:right w:val="none" w:sz="0" w:space="0" w:color="auto"/>
          </w:divBdr>
        </w:div>
        <w:div w:id="927075956">
          <w:marLeft w:val="480"/>
          <w:marRight w:val="0"/>
          <w:marTop w:val="0"/>
          <w:marBottom w:val="0"/>
          <w:divBdr>
            <w:top w:val="none" w:sz="0" w:space="0" w:color="auto"/>
            <w:left w:val="none" w:sz="0" w:space="0" w:color="auto"/>
            <w:bottom w:val="none" w:sz="0" w:space="0" w:color="auto"/>
            <w:right w:val="none" w:sz="0" w:space="0" w:color="auto"/>
          </w:divBdr>
        </w:div>
        <w:div w:id="220870762">
          <w:marLeft w:val="480"/>
          <w:marRight w:val="0"/>
          <w:marTop w:val="0"/>
          <w:marBottom w:val="0"/>
          <w:divBdr>
            <w:top w:val="none" w:sz="0" w:space="0" w:color="auto"/>
            <w:left w:val="none" w:sz="0" w:space="0" w:color="auto"/>
            <w:bottom w:val="none" w:sz="0" w:space="0" w:color="auto"/>
            <w:right w:val="none" w:sz="0" w:space="0" w:color="auto"/>
          </w:divBdr>
        </w:div>
        <w:div w:id="1640761957">
          <w:marLeft w:val="480"/>
          <w:marRight w:val="0"/>
          <w:marTop w:val="0"/>
          <w:marBottom w:val="0"/>
          <w:divBdr>
            <w:top w:val="none" w:sz="0" w:space="0" w:color="auto"/>
            <w:left w:val="none" w:sz="0" w:space="0" w:color="auto"/>
            <w:bottom w:val="none" w:sz="0" w:space="0" w:color="auto"/>
            <w:right w:val="none" w:sz="0" w:space="0" w:color="auto"/>
          </w:divBdr>
        </w:div>
        <w:div w:id="1602566851">
          <w:marLeft w:val="480"/>
          <w:marRight w:val="0"/>
          <w:marTop w:val="0"/>
          <w:marBottom w:val="0"/>
          <w:divBdr>
            <w:top w:val="none" w:sz="0" w:space="0" w:color="auto"/>
            <w:left w:val="none" w:sz="0" w:space="0" w:color="auto"/>
            <w:bottom w:val="none" w:sz="0" w:space="0" w:color="auto"/>
            <w:right w:val="none" w:sz="0" w:space="0" w:color="auto"/>
          </w:divBdr>
        </w:div>
        <w:div w:id="1730182709">
          <w:marLeft w:val="480"/>
          <w:marRight w:val="0"/>
          <w:marTop w:val="0"/>
          <w:marBottom w:val="0"/>
          <w:divBdr>
            <w:top w:val="none" w:sz="0" w:space="0" w:color="auto"/>
            <w:left w:val="none" w:sz="0" w:space="0" w:color="auto"/>
            <w:bottom w:val="none" w:sz="0" w:space="0" w:color="auto"/>
            <w:right w:val="none" w:sz="0" w:space="0" w:color="auto"/>
          </w:divBdr>
        </w:div>
        <w:div w:id="1425762352">
          <w:marLeft w:val="480"/>
          <w:marRight w:val="0"/>
          <w:marTop w:val="0"/>
          <w:marBottom w:val="0"/>
          <w:divBdr>
            <w:top w:val="none" w:sz="0" w:space="0" w:color="auto"/>
            <w:left w:val="none" w:sz="0" w:space="0" w:color="auto"/>
            <w:bottom w:val="none" w:sz="0" w:space="0" w:color="auto"/>
            <w:right w:val="none" w:sz="0" w:space="0" w:color="auto"/>
          </w:divBdr>
        </w:div>
        <w:div w:id="314258998">
          <w:marLeft w:val="480"/>
          <w:marRight w:val="0"/>
          <w:marTop w:val="0"/>
          <w:marBottom w:val="0"/>
          <w:divBdr>
            <w:top w:val="none" w:sz="0" w:space="0" w:color="auto"/>
            <w:left w:val="none" w:sz="0" w:space="0" w:color="auto"/>
            <w:bottom w:val="none" w:sz="0" w:space="0" w:color="auto"/>
            <w:right w:val="none" w:sz="0" w:space="0" w:color="auto"/>
          </w:divBdr>
        </w:div>
        <w:div w:id="1308708834">
          <w:marLeft w:val="480"/>
          <w:marRight w:val="0"/>
          <w:marTop w:val="0"/>
          <w:marBottom w:val="0"/>
          <w:divBdr>
            <w:top w:val="none" w:sz="0" w:space="0" w:color="auto"/>
            <w:left w:val="none" w:sz="0" w:space="0" w:color="auto"/>
            <w:bottom w:val="none" w:sz="0" w:space="0" w:color="auto"/>
            <w:right w:val="none" w:sz="0" w:space="0" w:color="auto"/>
          </w:divBdr>
        </w:div>
        <w:div w:id="789738371">
          <w:marLeft w:val="480"/>
          <w:marRight w:val="0"/>
          <w:marTop w:val="0"/>
          <w:marBottom w:val="0"/>
          <w:divBdr>
            <w:top w:val="none" w:sz="0" w:space="0" w:color="auto"/>
            <w:left w:val="none" w:sz="0" w:space="0" w:color="auto"/>
            <w:bottom w:val="none" w:sz="0" w:space="0" w:color="auto"/>
            <w:right w:val="none" w:sz="0" w:space="0" w:color="auto"/>
          </w:divBdr>
        </w:div>
        <w:div w:id="104887400">
          <w:marLeft w:val="480"/>
          <w:marRight w:val="0"/>
          <w:marTop w:val="0"/>
          <w:marBottom w:val="0"/>
          <w:divBdr>
            <w:top w:val="none" w:sz="0" w:space="0" w:color="auto"/>
            <w:left w:val="none" w:sz="0" w:space="0" w:color="auto"/>
            <w:bottom w:val="none" w:sz="0" w:space="0" w:color="auto"/>
            <w:right w:val="none" w:sz="0" w:space="0" w:color="auto"/>
          </w:divBdr>
        </w:div>
        <w:div w:id="1499421441">
          <w:marLeft w:val="480"/>
          <w:marRight w:val="0"/>
          <w:marTop w:val="0"/>
          <w:marBottom w:val="0"/>
          <w:divBdr>
            <w:top w:val="none" w:sz="0" w:space="0" w:color="auto"/>
            <w:left w:val="none" w:sz="0" w:space="0" w:color="auto"/>
            <w:bottom w:val="none" w:sz="0" w:space="0" w:color="auto"/>
            <w:right w:val="none" w:sz="0" w:space="0" w:color="auto"/>
          </w:divBdr>
        </w:div>
        <w:div w:id="1376391681">
          <w:marLeft w:val="480"/>
          <w:marRight w:val="0"/>
          <w:marTop w:val="0"/>
          <w:marBottom w:val="0"/>
          <w:divBdr>
            <w:top w:val="none" w:sz="0" w:space="0" w:color="auto"/>
            <w:left w:val="none" w:sz="0" w:space="0" w:color="auto"/>
            <w:bottom w:val="none" w:sz="0" w:space="0" w:color="auto"/>
            <w:right w:val="none" w:sz="0" w:space="0" w:color="auto"/>
          </w:divBdr>
        </w:div>
        <w:div w:id="740638747">
          <w:marLeft w:val="480"/>
          <w:marRight w:val="0"/>
          <w:marTop w:val="0"/>
          <w:marBottom w:val="0"/>
          <w:divBdr>
            <w:top w:val="none" w:sz="0" w:space="0" w:color="auto"/>
            <w:left w:val="none" w:sz="0" w:space="0" w:color="auto"/>
            <w:bottom w:val="none" w:sz="0" w:space="0" w:color="auto"/>
            <w:right w:val="none" w:sz="0" w:space="0" w:color="auto"/>
          </w:divBdr>
        </w:div>
        <w:div w:id="1885285028">
          <w:marLeft w:val="480"/>
          <w:marRight w:val="0"/>
          <w:marTop w:val="0"/>
          <w:marBottom w:val="0"/>
          <w:divBdr>
            <w:top w:val="none" w:sz="0" w:space="0" w:color="auto"/>
            <w:left w:val="none" w:sz="0" w:space="0" w:color="auto"/>
            <w:bottom w:val="none" w:sz="0" w:space="0" w:color="auto"/>
            <w:right w:val="none" w:sz="0" w:space="0" w:color="auto"/>
          </w:divBdr>
        </w:div>
        <w:div w:id="1478380687">
          <w:marLeft w:val="480"/>
          <w:marRight w:val="0"/>
          <w:marTop w:val="0"/>
          <w:marBottom w:val="0"/>
          <w:divBdr>
            <w:top w:val="none" w:sz="0" w:space="0" w:color="auto"/>
            <w:left w:val="none" w:sz="0" w:space="0" w:color="auto"/>
            <w:bottom w:val="none" w:sz="0" w:space="0" w:color="auto"/>
            <w:right w:val="none" w:sz="0" w:space="0" w:color="auto"/>
          </w:divBdr>
        </w:div>
        <w:div w:id="843782049">
          <w:marLeft w:val="480"/>
          <w:marRight w:val="0"/>
          <w:marTop w:val="0"/>
          <w:marBottom w:val="0"/>
          <w:divBdr>
            <w:top w:val="none" w:sz="0" w:space="0" w:color="auto"/>
            <w:left w:val="none" w:sz="0" w:space="0" w:color="auto"/>
            <w:bottom w:val="none" w:sz="0" w:space="0" w:color="auto"/>
            <w:right w:val="none" w:sz="0" w:space="0" w:color="auto"/>
          </w:divBdr>
        </w:div>
        <w:div w:id="114954826">
          <w:marLeft w:val="480"/>
          <w:marRight w:val="0"/>
          <w:marTop w:val="0"/>
          <w:marBottom w:val="0"/>
          <w:divBdr>
            <w:top w:val="none" w:sz="0" w:space="0" w:color="auto"/>
            <w:left w:val="none" w:sz="0" w:space="0" w:color="auto"/>
            <w:bottom w:val="none" w:sz="0" w:space="0" w:color="auto"/>
            <w:right w:val="none" w:sz="0" w:space="0" w:color="auto"/>
          </w:divBdr>
        </w:div>
        <w:div w:id="1075275556">
          <w:marLeft w:val="480"/>
          <w:marRight w:val="0"/>
          <w:marTop w:val="0"/>
          <w:marBottom w:val="0"/>
          <w:divBdr>
            <w:top w:val="none" w:sz="0" w:space="0" w:color="auto"/>
            <w:left w:val="none" w:sz="0" w:space="0" w:color="auto"/>
            <w:bottom w:val="none" w:sz="0" w:space="0" w:color="auto"/>
            <w:right w:val="none" w:sz="0" w:space="0" w:color="auto"/>
          </w:divBdr>
        </w:div>
        <w:div w:id="1794712253">
          <w:marLeft w:val="480"/>
          <w:marRight w:val="0"/>
          <w:marTop w:val="0"/>
          <w:marBottom w:val="0"/>
          <w:divBdr>
            <w:top w:val="none" w:sz="0" w:space="0" w:color="auto"/>
            <w:left w:val="none" w:sz="0" w:space="0" w:color="auto"/>
            <w:bottom w:val="none" w:sz="0" w:space="0" w:color="auto"/>
            <w:right w:val="none" w:sz="0" w:space="0" w:color="auto"/>
          </w:divBdr>
        </w:div>
        <w:div w:id="1208102876">
          <w:marLeft w:val="480"/>
          <w:marRight w:val="0"/>
          <w:marTop w:val="0"/>
          <w:marBottom w:val="0"/>
          <w:divBdr>
            <w:top w:val="none" w:sz="0" w:space="0" w:color="auto"/>
            <w:left w:val="none" w:sz="0" w:space="0" w:color="auto"/>
            <w:bottom w:val="none" w:sz="0" w:space="0" w:color="auto"/>
            <w:right w:val="none" w:sz="0" w:space="0" w:color="auto"/>
          </w:divBdr>
        </w:div>
        <w:div w:id="311300980">
          <w:marLeft w:val="480"/>
          <w:marRight w:val="0"/>
          <w:marTop w:val="0"/>
          <w:marBottom w:val="0"/>
          <w:divBdr>
            <w:top w:val="none" w:sz="0" w:space="0" w:color="auto"/>
            <w:left w:val="none" w:sz="0" w:space="0" w:color="auto"/>
            <w:bottom w:val="none" w:sz="0" w:space="0" w:color="auto"/>
            <w:right w:val="none" w:sz="0" w:space="0" w:color="auto"/>
          </w:divBdr>
        </w:div>
        <w:div w:id="1706098834">
          <w:marLeft w:val="480"/>
          <w:marRight w:val="0"/>
          <w:marTop w:val="0"/>
          <w:marBottom w:val="0"/>
          <w:divBdr>
            <w:top w:val="none" w:sz="0" w:space="0" w:color="auto"/>
            <w:left w:val="none" w:sz="0" w:space="0" w:color="auto"/>
            <w:bottom w:val="none" w:sz="0" w:space="0" w:color="auto"/>
            <w:right w:val="none" w:sz="0" w:space="0" w:color="auto"/>
          </w:divBdr>
        </w:div>
        <w:div w:id="1921718887">
          <w:marLeft w:val="480"/>
          <w:marRight w:val="0"/>
          <w:marTop w:val="0"/>
          <w:marBottom w:val="0"/>
          <w:divBdr>
            <w:top w:val="none" w:sz="0" w:space="0" w:color="auto"/>
            <w:left w:val="none" w:sz="0" w:space="0" w:color="auto"/>
            <w:bottom w:val="none" w:sz="0" w:space="0" w:color="auto"/>
            <w:right w:val="none" w:sz="0" w:space="0" w:color="auto"/>
          </w:divBdr>
        </w:div>
        <w:div w:id="1944997470">
          <w:marLeft w:val="480"/>
          <w:marRight w:val="0"/>
          <w:marTop w:val="0"/>
          <w:marBottom w:val="0"/>
          <w:divBdr>
            <w:top w:val="none" w:sz="0" w:space="0" w:color="auto"/>
            <w:left w:val="none" w:sz="0" w:space="0" w:color="auto"/>
            <w:bottom w:val="none" w:sz="0" w:space="0" w:color="auto"/>
            <w:right w:val="none" w:sz="0" w:space="0" w:color="auto"/>
          </w:divBdr>
        </w:div>
        <w:div w:id="73010710">
          <w:marLeft w:val="480"/>
          <w:marRight w:val="0"/>
          <w:marTop w:val="0"/>
          <w:marBottom w:val="0"/>
          <w:divBdr>
            <w:top w:val="none" w:sz="0" w:space="0" w:color="auto"/>
            <w:left w:val="none" w:sz="0" w:space="0" w:color="auto"/>
            <w:bottom w:val="none" w:sz="0" w:space="0" w:color="auto"/>
            <w:right w:val="none" w:sz="0" w:space="0" w:color="auto"/>
          </w:divBdr>
        </w:div>
        <w:div w:id="1942183764">
          <w:marLeft w:val="480"/>
          <w:marRight w:val="0"/>
          <w:marTop w:val="0"/>
          <w:marBottom w:val="0"/>
          <w:divBdr>
            <w:top w:val="none" w:sz="0" w:space="0" w:color="auto"/>
            <w:left w:val="none" w:sz="0" w:space="0" w:color="auto"/>
            <w:bottom w:val="none" w:sz="0" w:space="0" w:color="auto"/>
            <w:right w:val="none" w:sz="0" w:space="0" w:color="auto"/>
          </w:divBdr>
        </w:div>
        <w:div w:id="1041903998">
          <w:marLeft w:val="480"/>
          <w:marRight w:val="0"/>
          <w:marTop w:val="0"/>
          <w:marBottom w:val="0"/>
          <w:divBdr>
            <w:top w:val="none" w:sz="0" w:space="0" w:color="auto"/>
            <w:left w:val="none" w:sz="0" w:space="0" w:color="auto"/>
            <w:bottom w:val="none" w:sz="0" w:space="0" w:color="auto"/>
            <w:right w:val="none" w:sz="0" w:space="0" w:color="auto"/>
          </w:divBdr>
        </w:div>
        <w:div w:id="1253927237">
          <w:marLeft w:val="480"/>
          <w:marRight w:val="0"/>
          <w:marTop w:val="0"/>
          <w:marBottom w:val="0"/>
          <w:divBdr>
            <w:top w:val="none" w:sz="0" w:space="0" w:color="auto"/>
            <w:left w:val="none" w:sz="0" w:space="0" w:color="auto"/>
            <w:bottom w:val="none" w:sz="0" w:space="0" w:color="auto"/>
            <w:right w:val="none" w:sz="0" w:space="0" w:color="auto"/>
          </w:divBdr>
        </w:div>
        <w:div w:id="278490985">
          <w:marLeft w:val="480"/>
          <w:marRight w:val="0"/>
          <w:marTop w:val="0"/>
          <w:marBottom w:val="0"/>
          <w:divBdr>
            <w:top w:val="none" w:sz="0" w:space="0" w:color="auto"/>
            <w:left w:val="none" w:sz="0" w:space="0" w:color="auto"/>
            <w:bottom w:val="none" w:sz="0" w:space="0" w:color="auto"/>
            <w:right w:val="none" w:sz="0" w:space="0" w:color="auto"/>
          </w:divBdr>
        </w:div>
        <w:div w:id="884440619">
          <w:marLeft w:val="480"/>
          <w:marRight w:val="0"/>
          <w:marTop w:val="0"/>
          <w:marBottom w:val="0"/>
          <w:divBdr>
            <w:top w:val="none" w:sz="0" w:space="0" w:color="auto"/>
            <w:left w:val="none" w:sz="0" w:space="0" w:color="auto"/>
            <w:bottom w:val="none" w:sz="0" w:space="0" w:color="auto"/>
            <w:right w:val="none" w:sz="0" w:space="0" w:color="auto"/>
          </w:divBdr>
        </w:div>
        <w:div w:id="1656762652">
          <w:marLeft w:val="480"/>
          <w:marRight w:val="0"/>
          <w:marTop w:val="0"/>
          <w:marBottom w:val="0"/>
          <w:divBdr>
            <w:top w:val="none" w:sz="0" w:space="0" w:color="auto"/>
            <w:left w:val="none" w:sz="0" w:space="0" w:color="auto"/>
            <w:bottom w:val="none" w:sz="0" w:space="0" w:color="auto"/>
            <w:right w:val="none" w:sz="0" w:space="0" w:color="auto"/>
          </w:divBdr>
        </w:div>
        <w:div w:id="341974161">
          <w:marLeft w:val="480"/>
          <w:marRight w:val="0"/>
          <w:marTop w:val="0"/>
          <w:marBottom w:val="0"/>
          <w:divBdr>
            <w:top w:val="none" w:sz="0" w:space="0" w:color="auto"/>
            <w:left w:val="none" w:sz="0" w:space="0" w:color="auto"/>
            <w:bottom w:val="none" w:sz="0" w:space="0" w:color="auto"/>
            <w:right w:val="none" w:sz="0" w:space="0" w:color="auto"/>
          </w:divBdr>
        </w:div>
        <w:div w:id="12805031">
          <w:marLeft w:val="480"/>
          <w:marRight w:val="0"/>
          <w:marTop w:val="0"/>
          <w:marBottom w:val="0"/>
          <w:divBdr>
            <w:top w:val="none" w:sz="0" w:space="0" w:color="auto"/>
            <w:left w:val="none" w:sz="0" w:space="0" w:color="auto"/>
            <w:bottom w:val="none" w:sz="0" w:space="0" w:color="auto"/>
            <w:right w:val="none" w:sz="0" w:space="0" w:color="auto"/>
          </w:divBdr>
        </w:div>
        <w:div w:id="800535780">
          <w:marLeft w:val="480"/>
          <w:marRight w:val="0"/>
          <w:marTop w:val="0"/>
          <w:marBottom w:val="0"/>
          <w:divBdr>
            <w:top w:val="none" w:sz="0" w:space="0" w:color="auto"/>
            <w:left w:val="none" w:sz="0" w:space="0" w:color="auto"/>
            <w:bottom w:val="none" w:sz="0" w:space="0" w:color="auto"/>
            <w:right w:val="none" w:sz="0" w:space="0" w:color="auto"/>
          </w:divBdr>
        </w:div>
        <w:div w:id="485316306">
          <w:marLeft w:val="480"/>
          <w:marRight w:val="0"/>
          <w:marTop w:val="0"/>
          <w:marBottom w:val="0"/>
          <w:divBdr>
            <w:top w:val="none" w:sz="0" w:space="0" w:color="auto"/>
            <w:left w:val="none" w:sz="0" w:space="0" w:color="auto"/>
            <w:bottom w:val="none" w:sz="0" w:space="0" w:color="auto"/>
            <w:right w:val="none" w:sz="0" w:space="0" w:color="auto"/>
          </w:divBdr>
        </w:div>
        <w:div w:id="1196188466">
          <w:marLeft w:val="480"/>
          <w:marRight w:val="0"/>
          <w:marTop w:val="0"/>
          <w:marBottom w:val="0"/>
          <w:divBdr>
            <w:top w:val="none" w:sz="0" w:space="0" w:color="auto"/>
            <w:left w:val="none" w:sz="0" w:space="0" w:color="auto"/>
            <w:bottom w:val="none" w:sz="0" w:space="0" w:color="auto"/>
            <w:right w:val="none" w:sz="0" w:space="0" w:color="auto"/>
          </w:divBdr>
        </w:div>
        <w:div w:id="270743934">
          <w:marLeft w:val="480"/>
          <w:marRight w:val="0"/>
          <w:marTop w:val="0"/>
          <w:marBottom w:val="0"/>
          <w:divBdr>
            <w:top w:val="none" w:sz="0" w:space="0" w:color="auto"/>
            <w:left w:val="none" w:sz="0" w:space="0" w:color="auto"/>
            <w:bottom w:val="none" w:sz="0" w:space="0" w:color="auto"/>
            <w:right w:val="none" w:sz="0" w:space="0" w:color="auto"/>
          </w:divBdr>
        </w:div>
        <w:div w:id="948660051">
          <w:marLeft w:val="480"/>
          <w:marRight w:val="0"/>
          <w:marTop w:val="0"/>
          <w:marBottom w:val="0"/>
          <w:divBdr>
            <w:top w:val="none" w:sz="0" w:space="0" w:color="auto"/>
            <w:left w:val="none" w:sz="0" w:space="0" w:color="auto"/>
            <w:bottom w:val="none" w:sz="0" w:space="0" w:color="auto"/>
            <w:right w:val="none" w:sz="0" w:space="0" w:color="auto"/>
          </w:divBdr>
        </w:div>
        <w:div w:id="1964538475">
          <w:marLeft w:val="480"/>
          <w:marRight w:val="0"/>
          <w:marTop w:val="0"/>
          <w:marBottom w:val="0"/>
          <w:divBdr>
            <w:top w:val="none" w:sz="0" w:space="0" w:color="auto"/>
            <w:left w:val="none" w:sz="0" w:space="0" w:color="auto"/>
            <w:bottom w:val="none" w:sz="0" w:space="0" w:color="auto"/>
            <w:right w:val="none" w:sz="0" w:space="0" w:color="auto"/>
          </w:divBdr>
        </w:div>
        <w:div w:id="417792253">
          <w:marLeft w:val="480"/>
          <w:marRight w:val="0"/>
          <w:marTop w:val="0"/>
          <w:marBottom w:val="0"/>
          <w:divBdr>
            <w:top w:val="none" w:sz="0" w:space="0" w:color="auto"/>
            <w:left w:val="none" w:sz="0" w:space="0" w:color="auto"/>
            <w:bottom w:val="none" w:sz="0" w:space="0" w:color="auto"/>
            <w:right w:val="none" w:sz="0" w:space="0" w:color="auto"/>
          </w:divBdr>
        </w:div>
      </w:divsChild>
    </w:div>
    <w:div w:id="1977025805">
      <w:bodyDiv w:val="1"/>
      <w:marLeft w:val="0"/>
      <w:marRight w:val="0"/>
      <w:marTop w:val="0"/>
      <w:marBottom w:val="0"/>
      <w:divBdr>
        <w:top w:val="none" w:sz="0" w:space="0" w:color="auto"/>
        <w:left w:val="none" w:sz="0" w:space="0" w:color="auto"/>
        <w:bottom w:val="none" w:sz="0" w:space="0" w:color="auto"/>
        <w:right w:val="none" w:sz="0" w:space="0" w:color="auto"/>
      </w:divBdr>
    </w:div>
    <w:div w:id="1978293750">
      <w:bodyDiv w:val="1"/>
      <w:marLeft w:val="0"/>
      <w:marRight w:val="0"/>
      <w:marTop w:val="0"/>
      <w:marBottom w:val="0"/>
      <w:divBdr>
        <w:top w:val="none" w:sz="0" w:space="0" w:color="auto"/>
        <w:left w:val="none" w:sz="0" w:space="0" w:color="auto"/>
        <w:bottom w:val="none" w:sz="0" w:space="0" w:color="auto"/>
        <w:right w:val="none" w:sz="0" w:space="0" w:color="auto"/>
      </w:divBdr>
    </w:div>
    <w:div w:id="1979455145">
      <w:bodyDiv w:val="1"/>
      <w:marLeft w:val="0"/>
      <w:marRight w:val="0"/>
      <w:marTop w:val="0"/>
      <w:marBottom w:val="0"/>
      <w:divBdr>
        <w:top w:val="none" w:sz="0" w:space="0" w:color="auto"/>
        <w:left w:val="none" w:sz="0" w:space="0" w:color="auto"/>
        <w:bottom w:val="none" w:sz="0" w:space="0" w:color="auto"/>
        <w:right w:val="none" w:sz="0" w:space="0" w:color="auto"/>
      </w:divBdr>
    </w:div>
    <w:div w:id="1980724466">
      <w:bodyDiv w:val="1"/>
      <w:marLeft w:val="0"/>
      <w:marRight w:val="0"/>
      <w:marTop w:val="0"/>
      <w:marBottom w:val="0"/>
      <w:divBdr>
        <w:top w:val="none" w:sz="0" w:space="0" w:color="auto"/>
        <w:left w:val="none" w:sz="0" w:space="0" w:color="auto"/>
        <w:bottom w:val="none" w:sz="0" w:space="0" w:color="auto"/>
        <w:right w:val="none" w:sz="0" w:space="0" w:color="auto"/>
      </w:divBdr>
    </w:div>
    <w:div w:id="1981381969">
      <w:bodyDiv w:val="1"/>
      <w:marLeft w:val="0"/>
      <w:marRight w:val="0"/>
      <w:marTop w:val="0"/>
      <w:marBottom w:val="0"/>
      <w:divBdr>
        <w:top w:val="none" w:sz="0" w:space="0" w:color="auto"/>
        <w:left w:val="none" w:sz="0" w:space="0" w:color="auto"/>
        <w:bottom w:val="none" w:sz="0" w:space="0" w:color="auto"/>
        <w:right w:val="none" w:sz="0" w:space="0" w:color="auto"/>
      </w:divBdr>
    </w:div>
    <w:div w:id="1981958729">
      <w:bodyDiv w:val="1"/>
      <w:marLeft w:val="0"/>
      <w:marRight w:val="0"/>
      <w:marTop w:val="0"/>
      <w:marBottom w:val="0"/>
      <w:divBdr>
        <w:top w:val="none" w:sz="0" w:space="0" w:color="auto"/>
        <w:left w:val="none" w:sz="0" w:space="0" w:color="auto"/>
        <w:bottom w:val="none" w:sz="0" w:space="0" w:color="auto"/>
        <w:right w:val="none" w:sz="0" w:space="0" w:color="auto"/>
      </w:divBdr>
    </w:div>
    <w:div w:id="1983539042">
      <w:bodyDiv w:val="1"/>
      <w:marLeft w:val="0"/>
      <w:marRight w:val="0"/>
      <w:marTop w:val="0"/>
      <w:marBottom w:val="0"/>
      <w:divBdr>
        <w:top w:val="none" w:sz="0" w:space="0" w:color="auto"/>
        <w:left w:val="none" w:sz="0" w:space="0" w:color="auto"/>
        <w:bottom w:val="none" w:sz="0" w:space="0" w:color="auto"/>
        <w:right w:val="none" w:sz="0" w:space="0" w:color="auto"/>
      </w:divBdr>
    </w:div>
    <w:div w:id="1985427545">
      <w:bodyDiv w:val="1"/>
      <w:marLeft w:val="0"/>
      <w:marRight w:val="0"/>
      <w:marTop w:val="0"/>
      <w:marBottom w:val="0"/>
      <w:divBdr>
        <w:top w:val="none" w:sz="0" w:space="0" w:color="auto"/>
        <w:left w:val="none" w:sz="0" w:space="0" w:color="auto"/>
        <w:bottom w:val="none" w:sz="0" w:space="0" w:color="auto"/>
        <w:right w:val="none" w:sz="0" w:space="0" w:color="auto"/>
      </w:divBdr>
    </w:div>
    <w:div w:id="1990355995">
      <w:bodyDiv w:val="1"/>
      <w:marLeft w:val="0"/>
      <w:marRight w:val="0"/>
      <w:marTop w:val="0"/>
      <w:marBottom w:val="0"/>
      <w:divBdr>
        <w:top w:val="none" w:sz="0" w:space="0" w:color="auto"/>
        <w:left w:val="none" w:sz="0" w:space="0" w:color="auto"/>
        <w:bottom w:val="none" w:sz="0" w:space="0" w:color="auto"/>
        <w:right w:val="none" w:sz="0" w:space="0" w:color="auto"/>
      </w:divBdr>
    </w:div>
    <w:div w:id="1992714655">
      <w:bodyDiv w:val="1"/>
      <w:marLeft w:val="0"/>
      <w:marRight w:val="0"/>
      <w:marTop w:val="0"/>
      <w:marBottom w:val="0"/>
      <w:divBdr>
        <w:top w:val="none" w:sz="0" w:space="0" w:color="auto"/>
        <w:left w:val="none" w:sz="0" w:space="0" w:color="auto"/>
        <w:bottom w:val="none" w:sz="0" w:space="0" w:color="auto"/>
        <w:right w:val="none" w:sz="0" w:space="0" w:color="auto"/>
      </w:divBdr>
    </w:div>
    <w:div w:id="1993675100">
      <w:bodyDiv w:val="1"/>
      <w:marLeft w:val="0"/>
      <w:marRight w:val="0"/>
      <w:marTop w:val="0"/>
      <w:marBottom w:val="0"/>
      <w:divBdr>
        <w:top w:val="none" w:sz="0" w:space="0" w:color="auto"/>
        <w:left w:val="none" w:sz="0" w:space="0" w:color="auto"/>
        <w:bottom w:val="none" w:sz="0" w:space="0" w:color="auto"/>
        <w:right w:val="none" w:sz="0" w:space="0" w:color="auto"/>
      </w:divBdr>
    </w:div>
    <w:div w:id="1994021984">
      <w:bodyDiv w:val="1"/>
      <w:marLeft w:val="0"/>
      <w:marRight w:val="0"/>
      <w:marTop w:val="0"/>
      <w:marBottom w:val="0"/>
      <w:divBdr>
        <w:top w:val="none" w:sz="0" w:space="0" w:color="auto"/>
        <w:left w:val="none" w:sz="0" w:space="0" w:color="auto"/>
        <w:bottom w:val="none" w:sz="0" w:space="0" w:color="auto"/>
        <w:right w:val="none" w:sz="0" w:space="0" w:color="auto"/>
      </w:divBdr>
    </w:div>
    <w:div w:id="1994022484">
      <w:bodyDiv w:val="1"/>
      <w:marLeft w:val="0"/>
      <w:marRight w:val="0"/>
      <w:marTop w:val="0"/>
      <w:marBottom w:val="0"/>
      <w:divBdr>
        <w:top w:val="none" w:sz="0" w:space="0" w:color="auto"/>
        <w:left w:val="none" w:sz="0" w:space="0" w:color="auto"/>
        <w:bottom w:val="none" w:sz="0" w:space="0" w:color="auto"/>
        <w:right w:val="none" w:sz="0" w:space="0" w:color="auto"/>
      </w:divBdr>
    </w:div>
    <w:div w:id="1994137926">
      <w:bodyDiv w:val="1"/>
      <w:marLeft w:val="0"/>
      <w:marRight w:val="0"/>
      <w:marTop w:val="0"/>
      <w:marBottom w:val="0"/>
      <w:divBdr>
        <w:top w:val="none" w:sz="0" w:space="0" w:color="auto"/>
        <w:left w:val="none" w:sz="0" w:space="0" w:color="auto"/>
        <w:bottom w:val="none" w:sz="0" w:space="0" w:color="auto"/>
        <w:right w:val="none" w:sz="0" w:space="0" w:color="auto"/>
      </w:divBdr>
    </w:div>
    <w:div w:id="1994337596">
      <w:bodyDiv w:val="1"/>
      <w:marLeft w:val="0"/>
      <w:marRight w:val="0"/>
      <w:marTop w:val="0"/>
      <w:marBottom w:val="0"/>
      <w:divBdr>
        <w:top w:val="none" w:sz="0" w:space="0" w:color="auto"/>
        <w:left w:val="none" w:sz="0" w:space="0" w:color="auto"/>
        <w:bottom w:val="none" w:sz="0" w:space="0" w:color="auto"/>
        <w:right w:val="none" w:sz="0" w:space="0" w:color="auto"/>
      </w:divBdr>
    </w:div>
    <w:div w:id="1995838973">
      <w:bodyDiv w:val="1"/>
      <w:marLeft w:val="0"/>
      <w:marRight w:val="0"/>
      <w:marTop w:val="0"/>
      <w:marBottom w:val="0"/>
      <w:divBdr>
        <w:top w:val="none" w:sz="0" w:space="0" w:color="auto"/>
        <w:left w:val="none" w:sz="0" w:space="0" w:color="auto"/>
        <w:bottom w:val="none" w:sz="0" w:space="0" w:color="auto"/>
        <w:right w:val="none" w:sz="0" w:space="0" w:color="auto"/>
      </w:divBdr>
    </w:div>
    <w:div w:id="1996907238">
      <w:bodyDiv w:val="1"/>
      <w:marLeft w:val="0"/>
      <w:marRight w:val="0"/>
      <w:marTop w:val="0"/>
      <w:marBottom w:val="0"/>
      <w:divBdr>
        <w:top w:val="none" w:sz="0" w:space="0" w:color="auto"/>
        <w:left w:val="none" w:sz="0" w:space="0" w:color="auto"/>
        <w:bottom w:val="none" w:sz="0" w:space="0" w:color="auto"/>
        <w:right w:val="none" w:sz="0" w:space="0" w:color="auto"/>
      </w:divBdr>
    </w:div>
    <w:div w:id="1998611616">
      <w:bodyDiv w:val="1"/>
      <w:marLeft w:val="0"/>
      <w:marRight w:val="0"/>
      <w:marTop w:val="0"/>
      <w:marBottom w:val="0"/>
      <w:divBdr>
        <w:top w:val="none" w:sz="0" w:space="0" w:color="auto"/>
        <w:left w:val="none" w:sz="0" w:space="0" w:color="auto"/>
        <w:bottom w:val="none" w:sz="0" w:space="0" w:color="auto"/>
        <w:right w:val="none" w:sz="0" w:space="0" w:color="auto"/>
      </w:divBdr>
    </w:div>
    <w:div w:id="1999308201">
      <w:bodyDiv w:val="1"/>
      <w:marLeft w:val="0"/>
      <w:marRight w:val="0"/>
      <w:marTop w:val="0"/>
      <w:marBottom w:val="0"/>
      <w:divBdr>
        <w:top w:val="none" w:sz="0" w:space="0" w:color="auto"/>
        <w:left w:val="none" w:sz="0" w:space="0" w:color="auto"/>
        <w:bottom w:val="none" w:sz="0" w:space="0" w:color="auto"/>
        <w:right w:val="none" w:sz="0" w:space="0" w:color="auto"/>
      </w:divBdr>
      <w:divsChild>
        <w:div w:id="1854146868">
          <w:marLeft w:val="480"/>
          <w:marRight w:val="0"/>
          <w:marTop w:val="0"/>
          <w:marBottom w:val="0"/>
          <w:divBdr>
            <w:top w:val="none" w:sz="0" w:space="0" w:color="auto"/>
            <w:left w:val="none" w:sz="0" w:space="0" w:color="auto"/>
            <w:bottom w:val="none" w:sz="0" w:space="0" w:color="auto"/>
            <w:right w:val="none" w:sz="0" w:space="0" w:color="auto"/>
          </w:divBdr>
        </w:div>
        <w:div w:id="1307125219">
          <w:marLeft w:val="480"/>
          <w:marRight w:val="0"/>
          <w:marTop w:val="0"/>
          <w:marBottom w:val="0"/>
          <w:divBdr>
            <w:top w:val="none" w:sz="0" w:space="0" w:color="auto"/>
            <w:left w:val="none" w:sz="0" w:space="0" w:color="auto"/>
            <w:bottom w:val="none" w:sz="0" w:space="0" w:color="auto"/>
            <w:right w:val="none" w:sz="0" w:space="0" w:color="auto"/>
          </w:divBdr>
        </w:div>
        <w:div w:id="258760352">
          <w:marLeft w:val="480"/>
          <w:marRight w:val="0"/>
          <w:marTop w:val="0"/>
          <w:marBottom w:val="0"/>
          <w:divBdr>
            <w:top w:val="none" w:sz="0" w:space="0" w:color="auto"/>
            <w:left w:val="none" w:sz="0" w:space="0" w:color="auto"/>
            <w:bottom w:val="none" w:sz="0" w:space="0" w:color="auto"/>
            <w:right w:val="none" w:sz="0" w:space="0" w:color="auto"/>
          </w:divBdr>
        </w:div>
        <w:div w:id="1302077855">
          <w:marLeft w:val="480"/>
          <w:marRight w:val="0"/>
          <w:marTop w:val="0"/>
          <w:marBottom w:val="0"/>
          <w:divBdr>
            <w:top w:val="none" w:sz="0" w:space="0" w:color="auto"/>
            <w:left w:val="none" w:sz="0" w:space="0" w:color="auto"/>
            <w:bottom w:val="none" w:sz="0" w:space="0" w:color="auto"/>
            <w:right w:val="none" w:sz="0" w:space="0" w:color="auto"/>
          </w:divBdr>
        </w:div>
        <w:div w:id="527379801">
          <w:marLeft w:val="480"/>
          <w:marRight w:val="0"/>
          <w:marTop w:val="0"/>
          <w:marBottom w:val="0"/>
          <w:divBdr>
            <w:top w:val="none" w:sz="0" w:space="0" w:color="auto"/>
            <w:left w:val="none" w:sz="0" w:space="0" w:color="auto"/>
            <w:bottom w:val="none" w:sz="0" w:space="0" w:color="auto"/>
            <w:right w:val="none" w:sz="0" w:space="0" w:color="auto"/>
          </w:divBdr>
        </w:div>
        <w:div w:id="1882672596">
          <w:marLeft w:val="480"/>
          <w:marRight w:val="0"/>
          <w:marTop w:val="0"/>
          <w:marBottom w:val="0"/>
          <w:divBdr>
            <w:top w:val="none" w:sz="0" w:space="0" w:color="auto"/>
            <w:left w:val="none" w:sz="0" w:space="0" w:color="auto"/>
            <w:bottom w:val="none" w:sz="0" w:space="0" w:color="auto"/>
            <w:right w:val="none" w:sz="0" w:space="0" w:color="auto"/>
          </w:divBdr>
        </w:div>
        <w:div w:id="282885899">
          <w:marLeft w:val="480"/>
          <w:marRight w:val="0"/>
          <w:marTop w:val="0"/>
          <w:marBottom w:val="0"/>
          <w:divBdr>
            <w:top w:val="none" w:sz="0" w:space="0" w:color="auto"/>
            <w:left w:val="none" w:sz="0" w:space="0" w:color="auto"/>
            <w:bottom w:val="none" w:sz="0" w:space="0" w:color="auto"/>
            <w:right w:val="none" w:sz="0" w:space="0" w:color="auto"/>
          </w:divBdr>
        </w:div>
        <w:div w:id="257644374">
          <w:marLeft w:val="480"/>
          <w:marRight w:val="0"/>
          <w:marTop w:val="0"/>
          <w:marBottom w:val="0"/>
          <w:divBdr>
            <w:top w:val="none" w:sz="0" w:space="0" w:color="auto"/>
            <w:left w:val="none" w:sz="0" w:space="0" w:color="auto"/>
            <w:bottom w:val="none" w:sz="0" w:space="0" w:color="auto"/>
            <w:right w:val="none" w:sz="0" w:space="0" w:color="auto"/>
          </w:divBdr>
        </w:div>
        <w:div w:id="818155779">
          <w:marLeft w:val="480"/>
          <w:marRight w:val="0"/>
          <w:marTop w:val="0"/>
          <w:marBottom w:val="0"/>
          <w:divBdr>
            <w:top w:val="none" w:sz="0" w:space="0" w:color="auto"/>
            <w:left w:val="none" w:sz="0" w:space="0" w:color="auto"/>
            <w:bottom w:val="none" w:sz="0" w:space="0" w:color="auto"/>
            <w:right w:val="none" w:sz="0" w:space="0" w:color="auto"/>
          </w:divBdr>
        </w:div>
        <w:div w:id="360016973">
          <w:marLeft w:val="480"/>
          <w:marRight w:val="0"/>
          <w:marTop w:val="0"/>
          <w:marBottom w:val="0"/>
          <w:divBdr>
            <w:top w:val="none" w:sz="0" w:space="0" w:color="auto"/>
            <w:left w:val="none" w:sz="0" w:space="0" w:color="auto"/>
            <w:bottom w:val="none" w:sz="0" w:space="0" w:color="auto"/>
            <w:right w:val="none" w:sz="0" w:space="0" w:color="auto"/>
          </w:divBdr>
        </w:div>
        <w:div w:id="985353413">
          <w:marLeft w:val="480"/>
          <w:marRight w:val="0"/>
          <w:marTop w:val="0"/>
          <w:marBottom w:val="0"/>
          <w:divBdr>
            <w:top w:val="none" w:sz="0" w:space="0" w:color="auto"/>
            <w:left w:val="none" w:sz="0" w:space="0" w:color="auto"/>
            <w:bottom w:val="none" w:sz="0" w:space="0" w:color="auto"/>
            <w:right w:val="none" w:sz="0" w:space="0" w:color="auto"/>
          </w:divBdr>
        </w:div>
        <w:div w:id="1953003597">
          <w:marLeft w:val="480"/>
          <w:marRight w:val="0"/>
          <w:marTop w:val="0"/>
          <w:marBottom w:val="0"/>
          <w:divBdr>
            <w:top w:val="none" w:sz="0" w:space="0" w:color="auto"/>
            <w:left w:val="none" w:sz="0" w:space="0" w:color="auto"/>
            <w:bottom w:val="none" w:sz="0" w:space="0" w:color="auto"/>
            <w:right w:val="none" w:sz="0" w:space="0" w:color="auto"/>
          </w:divBdr>
        </w:div>
        <w:div w:id="1299217131">
          <w:marLeft w:val="480"/>
          <w:marRight w:val="0"/>
          <w:marTop w:val="0"/>
          <w:marBottom w:val="0"/>
          <w:divBdr>
            <w:top w:val="none" w:sz="0" w:space="0" w:color="auto"/>
            <w:left w:val="none" w:sz="0" w:space="0" w:color="auto"/>
            <w:bottom w:val="none" w:sz="0" w:space="0" w:color="auto"/>
            <w:right w:val="none" w:sz="0" w:space="0" w:color="auto"/>
          </w:divBdr>
        </w:div>
        <w:div w:id="791479169">
          <w:marLeft w:val="480"/>
          <w:marRight w:val="0"/>
          <w:marTop w:val="0"/>
          <w:marBottom w:val="0"/>
          <w:divBdr>
            <w:top w:val="none" w:sz="0" w:space="0" w:color="auto"/>
            <w:left w:val="none" w:sz="0" w:space="0" w:color="auto"/>
            <w:bottom w:val="none" w:sz="0" w:space="0" w:color="auto"/>
            <w:right w:val="none" w:sz="0" w:space="0" w:color="auto"/>
          </w:divBdr>
        </w:div>
        <w:div w:id="400980542">
          <w:marLeft w:val="480"/>
          <w:marRight w:val="0"/>
          <w:marTop w:val="0"/>
          <w:marBottom w:val="0"/>
          <w:divBdr>
            <w:top w:val="none" w:sz="0" w:space="0" w:color="auto"/>
            <w:left w:val="none" w:sz="0" w:space="0" w:color="auto"/>
            <w:bottom w:val="none" w:sz="0" w:space="0" w:color="auto"/>
            <w:right w:val="none" w:sz="0" w:space="0" w:color="auto"/>
          </w:divBdr>
        </w:div>
        <w:div w:id="192380121">
          <w:marLeft w:val="480"/>
          <w:marRight w:val="0"/>
          <w:marTop w:val="0"/>
          <w:marBottom w:val="0"/>
          <w:divBdr>
            <w:top w:val="none" w:sz="0" w:space="0" w:color="auto"/>
            <w:left w:val="none" w:sz="0" w:space="0" w:color="auto"/>
            <w:bottom w:val="none" w:sz="0" w:space="0" w:color="auto"/>
            <w:right w:val="none" w:sz="0" w:space="0" w:color="auto"/>
          </w:divBdr>
        </w:div>
      </w:divsChild>
    </w:div>
    <w:div w:id="2000690432">
      <w:bodyDiv w:val="1"/>
      <w:marLeft w:val="0"/>
      <w:marRight w:val="0"/>
      <w:marTop w:val="0"/>
      <w:marBottom w:val="0"/>
      <w:divBdr>
        <w:top w:val="none" w:sz="0" w:space="0" w:color="auto"/>
        <w:left w:val="none" w:sz="0" w:space="0" w:color="auto"/>
        <w:bottom w:val="none" w:sz="0" w:space="0" w:color="auto"/>
        <w:right w:val="none" w:sz="0" w:space="0" w:color="auto"/>
      </w:divBdr>
    </w:div>
    <w:div w:id="2000961208">
      <w:bodyDiv w:val="1"/>
      <w:marLeft w:val="0"/>
      <w:marRight w:val="0"/>
      <w:marTop w:val="0"/>
      <w:marBottom w:val="0"/>
      <w:divBdr>
        <w:top w:val="none" w:sz="0" w:space="0" w:color="auto"/>
        <w:left w:val="none" w:sz="0" w:space="0" w:color="auto"/>
        <w:bottom w:val="none" w:sz="0" w:space="0" w:color="auto"/>
        <w:right w:val="none" w:sz="0" w:space="0" w:color="auto"/>
      </w:divBdr>
    </w:div>
    <w:div w:id="2001076555">
      <w:bodyDiv w:val="1"/>
      <w:marLeft w:val="0"/>
      <w:marRight w:val="0"/>
      <w:marTop w:val="0"/>
      <w:marBottom w:val="0"/>
      <w:divBdr>
        <w:top w:val="none" w:sz="0" w:space="0" w:color="auto"/>
        <w:left w:val="none" w:sz="0" w:space="0" w:color="auto"/>
        <w:bottom w:val="none" w:sz="0" w:space="0" w:color="auto"/>
        <w:right w:val="none" w:sz="0" w:space="0" w:color="auto"/>
      </w:divBdr>
    </w:div>
    <w:div w:id="2001494810">
      <w:bodyDiv w:val="1"/>
      <w:marLeft w:val="0"/>
      <w:marRight w:val="0"/>
      <w:marTop w:val="0"/>
      <w:marBottom w:val="0"/>
      <w:divBdr>
        <w:top w:val="none" w:sz="0" w:space="0" w:color="auto"/>
        <w:left w:val="none" w:sz="0" w:space="0" w:color="auto"/>
        <w:bottom w:val="none" w:sz="0" w:space="0" w:color="auto"/>
        <w:right w:val="none" w:sz="0" w:space="0" w:color="auto"/>
      </w:divBdr>
    </w:div>
    <w:div w:id="2002007517">
      <w:bodyDiv w:val="1"/>
      <w:marLeft w:val="0"/>
      <w:marRight w:val="0"/>
      <w:marTop w:val="0"/>
      <w:marBottom w:val="0"/>
      <w:divBdr>
        <w:top w:val="none" w:sz="0" w:space="0" w:color="auto"/>
        <w:left w:val="none" w:sz="0" w:space="0" w:color="auto"/>
        <w:bottom w:val="none" w:sz="0" w:space="0" w:color="auto"/>
        <w:right w:val="none" w:sz="0" w:space="0" w:color="auto"/>
      </w:divBdr>
    </w:div>
    <w:div w:id="2002654792">
      <w:bodyDiv w:val="1"/>
      <w:marLeft w:val="0"/>
      <w:marRight w:val="0"/>
      <w:marTop w:val="0"/>
      <w:marBottom w:val="0"/>
      <w:divBdr>
        <w:top w:val="none" w:sz="0" w:space="0" w:color="auto"/>
        <w:left w:val="none" w:sz="0" w:space="0" w:color="auto"/>
        <w:bottom w:val="none" w:sz="0" w:space="0" w:color="auto"/>
        <w:right w:val="none" w:sz="0" w:space="0" w:color="auto"/>
      </w:divBdr>
    </w:div>
    <w:div w:id="2004043956">
      <w:bodyDiv w:val="1"/>
      <w:marLeft w:val="0"/>
      <w:marRight w:val="0"/>
      <w:marTop w:val="0"/>
      <w:marBottom w:val="0"/>
      <w:divBdr>
        <w:top w:val="none" w:sz="0" w:space="0" w:color="auto"/>
        <w:left w:val="none" w:sz="0" w:space="0" w:color="auto"/>
        <w:bottom w:val="none" w:sz="0" w:space="0" w:color="auto"/>
        <w:right w:val="none" w:sz="0" w:space="0" w:color="auto"/>
      </w:divBdr>
    </w:div>
    <w:div w:id="2004356601">
      <w:bodyDiv w:val="1"/>
      <w:marLeft w:val="0"/>
      <w:marRight w:val="0"/>
      <w:marTop w:val="0"/>
      <w:marBottom w:val="0"/>
      <w:divBdr>
        <w:top w:val="none" w:sz="0" w:space="0" w:color="auto"/>
        <w:left w:val="none" w:sz="0" w:space="0" w:color="auto"/>
        <w:bottom w:val="none" w:sz="0" w:space="0" w:color="auto"/>
        <w:right w:val="none" w:sz="0" w:space="0" w:color="auto"/>
      </w:divBdr>
    </w:div>
    <w:div w:id="2005665116">
      <w:bodyDiv w:val="1"/>
      <w:marLeft w:val="0"/>
      <w:marRight w:val="0"/>
      <w:marTop w:val="0"/>
      <w:marBottom w:val="0"/>
      <w:divBdr>
        <w:top w:val="none" w:sz="0" w:space="0" w:color="auto"/>
        <w:left w:val="none" w:sz="0" w:space="0" w:color="auto"/>
        <w:bottom w:val="none" w:sz="0" w:space="0" w:color="auto"/>
        <w:right w:val="none" w:sz="0" w:space="0" w:color="auto"/>
      </w:divBdr>
    </w:div>
    <w:div w:id="2005816391">
      <w:bodyDiv w:val="1"/>
      <w:marLeft w:val="0"/>
      <w:marRight w:val="0"/>
      <w:marTop w:val="0"/>
      <w:marBottom w:val="0"/>
      <w:divBdr>
        <w:top w:val="none" w:sz="0" w:space="0" w:color="auto"/>
        <w:left w:val="none" w:sz="0" w:space="0" w:color="auto"/>
        <w:bottom w:val="none" w:sz="0" w:space="0" w:color="auto"/>
        <w:right w:val="none" w:sz="0" w:space="0" w:color="auto"/>
      </w:divBdr>
    </w:div>
    <w:div w:id="2007171251">
      <w:bodyDiv w:val="1"/>
      <w:marLeft w:val="0"/>
      <w:marRight w:val="0"/>
      <w:marTop w:val="0"/>
      <w:marBottom w:val="0"/>
      <w:divBdr>
        <w:top w:val="none" w:sz="0" w:space="0" w:color="auto"/>
        <w:left w:val="none" w:sz="0" w:space="0" w:color="auto"/>
        <w:bottom w:val="none" w:sz="0" w:space="0" w:color="auto"/>
        <w:right w:val="none" w:sz="0" w:space="0" w:color="auto"/>
      </w:divBdr>
    </w:div>
    <w:div w:id="2007198890">
      <w:bodyDiv w:val="1"/>
      <w:marLeft w:val="0"/>
      <w:marRight w:val="0"/>
      <w:marTop w:val="0"/>
      <w:marBottom w:val="0"/>
      <w:divBdr>
        <w:top w:val="none" w:sz="0" w:space="0" w:color="auto"/>
        <w:left w:val="none" w:sz="0" w:space="0" w:color="auto"/>
        <w:bottom w:val="none" w:sz="0" w:space="0" w:color="auto"/>
        <w:right w:val="none" w:sz="0" w:space="0" w:color="auto"/>
      </w:divBdr>
    </w:div>
    <w:div w:id="2007592158">
      <w:bodyDiv w:val="1"/>
      <w:marLeft w:val="0"/>
      <w:marRight w:val="0"/>
      <w:marTop w:val="0"/>
      <w:marBottom w:val="0"/>
      <w:divBdr>
        <w:top w:val="none" w:sz="0" w:space="0" w:color="auto"/>
        <w:left w:val="none" w:sz="0" w:space="0" w:color="auto"/>
        <w:bottom w:val="none" w:sz="0" w:space="0" w:color="auto"/>
        <w:right w:val="none" w:sz="0" w:space="0" w:color="auto"/>
      </w:divBdr>
    </w:div>
    <w:div w:id="2007855106">
      <w:bodyDiv w:val="1"/>
      <w:marLeft w:val="0"/>
      <w:marRight w:val="0"/>
      <w:marTop w:val="0"/>
      <w:marBottom w:val="0"/>
      <w:divBdr>
        <w:top w:val="none" w:sz="0" w:space="0" w:color="auto"/>
        <w:left w:val="none" w:sz="0" w:space="0" w:color="auto"/>
        <w:bottom w:val="none" w:sz="0" w:space="0" w:color="auto"/>
        <w:right w:val="none" w:sz="0" w:space="0" w:color="auto"/>
      </w:divBdr>
    </w:div>
    <w:div w:id="2008635361">
      <w:bodyDiv w:val="1"/>
      <w:marLeft w:val="0"/>
      <w:marRight w:val="0"/>
      <w:marTop w:val="0"/>
      <w:marBottom w:val="0"/>
      <w:divBdr>
        <w:top w:val="none" w:sz="0" w:space="0" w:color="auto"/>
        <w:left w:val="none" w:sz="0" w:space="0" w:color="auto"/>
        <w:bottom w:val="none" w:sz="0" w:space="0" w:color="auto"/>
        <w:right w:val="none" w:sz="0" w:space="0" w:color="auto"/>
      </w:divBdr>
      <w:divsChild>
        <w:div w:id="1904558039">
          <w:marLeft w:val="480"/>
          <w:marRight w:val="0"/>
          <w:marTop w:val="0"/>
          <w:marBottom w:val="0"/>
          <w:divBdr>
            <w:top w:val="none" w:sz="0" w:space="0" w:color="auto"/>
            <w:left w:val="none" w:sz="0" w:space="0" w:color="auto"/>
            <w:bottom w:val="none" w:sz="0" w:space="0" w:color="auto"/>
            <w:right w:val="none" w:sz="0" w:space="0" w:color="auto"/>
          </w:divBdr>
        </w:div>
        <w:div w:id="953487932">
          <w:marLeft w:val="480"/>
          <w:marRight w:val="0"/>
          <w:marTop w:val="0"/>
          <w:marBottom w:val="0"/>
          <w:divBdr>
            <w:top w:val="none" w:sz="0" w:space="0" w:color="auto"/>
            <w:left w:val="none" w:sz="0" w:space="0" w:color="auto"/>
            <w:bottom w:val="none" w:sz="0" w:space="0" w:color="auto"/>
            <w:right w:val="none" w:sz="0" w:space="0" w:color="auto"/>
          </w:divBdr>
        </w:div>
        <w:div w:id="86122058">
          <w:marLeft w:val="480"/>
          <w:marRight w:val="0"/>
          <w:marTop w:val="0"/>
          <w:marBottom w:val="0"/>
          <w:divBdr>
            <w:top w:val="none" w:sz="0" w:space="0" w:color="auto"/>
            <w:left w:val="none" w:sz="0" w:space="0" w:color="auto"/>
            <w:bottom w:val="none" w:sz="0" w:space="0" w:color="auto"/>
            <w:right w:val="none" w:sz="0" w:space="0" w:color="auto"/>
          </w:divBdr>
        </w:div>
        <w:div w:id="462387883">
          <w:marLeft w:val="480"/>
          <w:marRight w:val="0"/>
          <w:marTop w:val="0"/>
          <w:marBottom w:val="0"/>
          <w:divBdr>
            <w:top w:val="none" w:sz="0" w:space="0" w:color="auto"/>
            <w:left w:val="none" w:sz="0" w:space="0" w:color="auto"/>
            <w:bottom w:val="none" w:sz="0" w:space="0" w:color="auto"/>
            <w:right w:val="none" w:sz="0" w:space="0" w:color="auto"/>
          </w:divBdr>
        </w:div>
        <w:div w:id="272132104">
          <w:marLeft w:val="480"/>
          <w:marRight w:val="0"/>
          <w:marTop w:val="0"/>
          <w:marBottom w:val="0"/>
          <w:divBdr>
            <w:top w:val="none" w:sz="0" w:space="0" w:color="auto"/>
            <w:left w:val="none" w:sz="0" w:space="0" w:color="auto"/>
            <w:bottom w:val="none" w:sz="0" w:space="0" w:color="auto"/>
            <w:right w:val="none" w:sz="0" w:space="0" w:color="auto"/>
          </w:divBdr>
        </w:div>
        <w:div w:id="837110926">
          <w:marLeft w:val="480"/>
          <w:marRight w:val="0"/>
          <w:marTop w:val="0"/>
          <w:marBottom w:val="0"/>
          <w:divBdr>
            <w:top w:val="none" w:sz="0" w:space="0" w:color="auto"/>
            <w:left w:val="none" w:sz="0" w:space="0" w:color="auto"/>
            <w:bottom w:val="none" w:sz="0" w:space="0" w:color="auto"/>
            <w:right w:val="none" w:sz="0" w:space="0" w:color="auto"/>
          </w:divBdr>
        </w:div>
        <w:div w:id="9576633">
          <w:marLeft w:val="480"/>
          <w:marRight w:val="0"/>
          <w:marTop w:val="0"/>
          <w:marBottom w:val="0"/>
          <w:divBdr>
            <w:top w:val="none" w:sz="0" w:space="0" w:color="auto"/>
            <w:left w:val="none" w:sz="0" w:space="0" w:color="auto"/>
            <w:bottom w:val="none" w:sz="0" w:space="0" w:color="auto"/>
            <w:right w:val="none" w:sz="0" w:space="0" w:color="auto"/>
          </w:divBdr>
        </w:div>
        <w:div w:id="1932397296">
          <w:marLeft w:val="480"/>
          <w:marRight w:val="0"/>
          <w:marTop w:val="0"/>
          <w:marBottom w:val="0"/>
          <w:divBdr>
            <w:top w:val="none" w:sz="0" w:space="0" w:color="auto"/>
            <w:left w:val="none" w:sz="0" w:space="0" w:color="auto"/>
            <w:bottom w:val="none" w:sz="0" w:space="0" w:color="auto"/>
            <w:right w:val="none" w:sz="0" w:space="0" w:color="auto"/>
          </w:divBdr>
        </w:div>
        <w:div w:id="290944533">
          <w:marLeft w:val="480"/>
          <w:marRight w:val="0"/>
          <w:marTop w:val="0"/>
          <w:marBottom w:val="0"/>
          <w:divBdr>
            <w:top w:val="none" w:sz="0" w:space="0" w:color="auto"/>
            <w:left w:val="none" w:sz="0" w:space="0" w:color="auto"/>
            <w:bottom w:val="none" w:sz="0" w:space="0" w:color="auto"/>
            <w:right w:val="none" w:sz="0" w:space="0" w:color="auto"/>
          </w:divBdr>
        </w:div>
        <w:div w:id="685986449">
          <w:marLeft w:val="480"/>
          <w:marRight w:val="0"/>
          <w:marTop w:val="0"/>
          <w:marBottom w:val="0"/>
          <w:divBdr>
            <w:top w:val="none" w:sz="0" w:space="0" w:color="auto"/>
            <w:left w:val="none" w:sz="0" w:space="0" w:color="auto"/>
            <w:bottom w:val="none" w:sz="0" w:space="0" w:color="auto"/>
            <w:right w:val="none" w:sz="0" w:space="0" w:color="auto"/>
          </w:divBdr>
        </w:div>
        <w:div w:id="307364570">
          <w:marLeft w:val="480"/>
          <w:marRight w:val="0"/>
          <w:marTop w:val="0"/>
          <w:marBottom w:val="0"/>
          <w:divBdr>
            <w:top w:val="none" w:sz="0" w:space="0" w:color="auto"/>
            <w:left w:val="none" w:sz="0" w:space="0" w:color="auto"/>
            <w:bottom w:val="none" w:sz="0" w:space="0" w:color="auto"/>
            <w:right w:val="none" w:sz="0" w:space="0" w:color="auto"/>
          </w:divBdr>
        </w:div>
        <w:div w:id="1799837854">
          <w:marLeft w:val="480"/>
          <w:marRight w:val="0"/>
          <w:marTop w:val="0"/>
          <w:marBottom w:val="0"/>
          <w:divBdr>
            <w:top w:val="none" w:sz="0" w:space="0" w:color="auto"/>
            <w:left w:val="none" w:sz="0" w:space="0" w:color="auto"/>
            <w:bottom w:val="none" w:sz="0" w:space="0" w:color="auto"/>
            <w:right w:val="none" w:sz="0" w:space="0" w:color="auto"/>
          </w:divBdr>
        </w:div>
        <w:div w:id="1072510945">
          <w:marLeft w:val="480"/>
          <w:marRight w:val="0"/>
          <w:marTop w:val="0"/>
          <w:marBottom w:val="0"/>
          <w:divBdr>
            <w:top w:val="none" w:sz="0" w:space="0" w:color="auto"/>
            <w:left w:val="none" w:sz="0" w:space="0" w:color="auto"/>
            <w:bottom w:val="none" w:sz="0" w:space="0" w:color="auto"/>
            <w:right w:val="none" w:sz="0" w:space="0" w:color="auto"/>
          </w:divBdr>
        </w:div>
        <w:div w:id="1130588714">
          <w:marLeft w:val="480"/>
          <w:marRight w:val="0"/>
          <w:marTop w:val="0"/>
          <w:marBottom w:val="0"/>
          <w:divBdr>
            <w:top w:val="none" w:sz="0" w:space="0" w:color="auto"/>
            <w:left w:val="none" w:sz="0" w:space="0" w:color="auto"/>
            <w:bottom w:val="none" w:sz="0" w:space="0" w:color="auto"/>
            <w:right w:val="none" w:sz="0" w:space="0" w:color="auto"/>
          </w:divBdr>
        </w:div>
      </w:divsChild>
    </w:div>
    <w:div w:id="2009290555">
      <w:bodyDiv w:val="1"/>
      <w:marLeft w:val="0"/>
      <w:marRight w:val="0"/>
      <w:marTop w:val="0"/>
      <w:marBottom w:val="0"/>
      <w:divBdr>
        <w:top w:val="none" w:sz="0" w:space="0" w:color="auto"/>
        <w:left w:val="none" w:sz="0" w:space="0" w:color="auto"/>
        <w:bottom w:val="none" w:sz="0" w:space="0" w:color="auto"/>
        <w:right w:val="none" w:sz="0" w:space="0" w:color="auto"/>
      </w:divBdr>
    </w:div>
    <w:div w:id="2009475775">
      <w:bodyDiv w:val="1"/>
      <w:marLeft w:val="0"/>
      <w:marRight w:val="0"/>
      <w:marTop w:val="0"/>
      <w:marBottom w:val="0"/>
      <w:divBdr>
        <w:top w:val="none" w:sz="0" w:space="0" w:color="auto"/>
        <w:left w:val="none" w:sz="0" w:space="0" w:color="auto"/>
        <w:bottom w:val="none" w:sz="0" w:space="0" w:color="auto"/>
        <w:right w:val="none" w:sz="0" w:space="0" w:color="auto"/>
      </w:divBdr>
    </w:div>
    <w:div w:id="2010667446">
      <w:bodyDiv w:val="1"/>
      <w:marLeft w:val="0"/>
      <w:marRight w:val="0"/>
      <w:marTop w:val="0"/>
      <w:marBottom w:val="0"/>
      <w:divBdr>
        <w:top w:val="none" w:sz="0" w:space="0" w:color="auto"/>
        <w:left w:val="none" w:sz="0" w:space="0" w:color="auto"/>
        <w:bottom w:val="none" w:sz="0" w:space="0" w:color="auto"/>
        <w:right w:val="none" w:sz="0" w:space="0" w:color="auto"/>
      </w:divBdr>
    </w:div>
    <w:div w:id="2011251814">
      <w:bodyDiv w:val="1"/>
      <w:marLeft w:val="0"/>
      <w:marRight w:val="0"/>
      <w:marTop w:val="0"/>
      <w:marBottom w:val="0"/>
      <w:divBdr>
        <w:top w:val="none" w:sz="0" w:space="0" w:color="auto"/>
        <w:left w:val="none" w:sz="0" w:space="0" w:color="auto"/>
        <w:bottom w:val="none" w:sz="0" w:space="0" w:color="auto"/>
        <w:right w:val="none" w:sz="0" w:space="0" w:color="auto"/>
      </w:divBdr>
      <w:divsChild>
        <w:div w:id="1036543277">
          <w:marLeft w:val="480"/>
          <w:marRight w:val="0"/>
          <w:marTop w:val="0"/>
          <w:marBottom w:val="0"/>
          <w:divBdr>
            <w:top w:val="none" w:sz="0" w:space="0" w:color="auto"/>
            <w:left w:val="none" w:sz="0" w:space="0" w:color="auto"/>
            <w:bottom w:val="none" w:sz="0" w:space="0" w:color="auto"/>
            <w:right w:val="none" w:sz="0" w:space="0" w:color="auto"/>
          </w:divBdr>
        </w:div>
        <w:div w:id="457796237">
          <w:marLeft w:val="480"/>
          <w:marRight w:val="0"/>
          <w:marTop w:val="0"/>
          <w:marBottom w:val="0"/>
          <w:divBdr>
            <w:top w:val="none" w:sz="0" w:space="0" w:color="auto"/>
            <w:left w:val="none" w:sz="0" w:space="0" w:color="auto"/>
            <w:bottom w:val="none" w:sz="0" w:space="0" w:color="auto"/>
            <w:right w:val="none" w:sz="0" w:space="0" w:color="auto"/>
          </w:divBdr>
        </w:div>
        <w:div w:id="1312489726">
          <w:marLeft w:val="480"/>
          <w:marRight w:val="0"/>
          <w:marTop w:val="0"/>
          <w:marBottom w:val="0"/>
          <w:divBdr>
            <w:top w:val="none" w:sz="0" w:space="0" w:color="auto"/>
            <w:left w:val="none" w:sz="0" w:space="0" w:color="auto"/>
            <w:bottom w:val="none" w:sz="0" w:space="0" w:color="auto"/>
            <w:right w:val="none" w:sz="0" w:space="0" w:color="auto"/>
          </w:divBdr>
        </w:div>
        <w:div w:id="166790878">
          <w:marLeft w:val="480"/>
          <w:marRight w:val="0"/>
          <w:marTop w:val="0"/>
          <w:marBottom w:val="0"/>
          <w:divBdr>
            <w:top w:val="none" w:sz="0" w:space="0" w:color="auto"/>
            <w:left w:val="none" w:sz="0" w:space="0" w:color="auto"/>
            <w:bottom w:val="none" w:sz="0" w:space="0" w:color="auto"/>
            <w:right w:val="none" w:sz="0" w:space="0" w:color="auto"/>
          </w:divBdr>
        </w:div>
        <w:div w:id="263269531">
          <w:marLeft w:val="480"/>
          <w:marRight w:val="0"/>
          <w:marTop w:val="0"/>
          <w:marBottom w:val="0"/>
          <w:divBdr>
            <w:top w:val="none" w:sz="0" w:space="0" w:color="auto"/>
            <w:left w:val="none" w:sz="0" w:space="0" w:color="auto"/>
            <w:bottom w:val="none" w:sz="0" w:space="0" w:color="auto"/>
            <w:right w:val="none" w:sz="0" w:space="0" w:color="auto"/>
          </w:divBdr>
        </w:div>
        <w:div w:id="1253319260">
          <w:marLeft w:val="480"/>
          <w:marRight w:val="0"/>
          <w:marTop w:val="0"/>
          <w:marBottom w:val="0"/>
          <w:divBdr>
            <w:top w:val="none" w:sz="0" w:space="0" w:color="auto"/>
            <w:left w:val="none" w:sz="0" w:space="0" w:color="auto"/>
            <w:bottom w:val="none" w:sz="0" w:space="0" w:color="auto"/>
            <w:right w:val="none" w:sz="0" w:space="0" w:color="auto"/>
          </w:divBdr>
        </w:div>
        <w:div w:id="755596312">
          <w:marLeft w:val="480"/>
          <w:marRight w:val="0"/>
          <w:marTop w:val="0"/>
          <w:marBottom w:val="0"/>
          <w:divBdr>
            <w:top w:val="none" w:sz="0" w:space="0" w:color="auto"/>
            <w:left w:val="none" w:sz="0" w:space="0" w:color="auto"/>
            <w:bottom w:val="none" w:sz="0" w:space="0" w:color="auto"/>
            <w:right w:val="none" w:sz="0" w:space="0" w:color="auto"/>
          </w:divBdr>
        </w:div>
        <w:div w:id="1054742766">
          <w:marLeft w:val="480"/>
          <w:marRight w:val="0"/>
          <w:marTop w:val="0"/>
          <w:marBottom w:val="0"/>
          <w:divBdr>
            <w:top w:val="none" w:sz="0" w:space="0" w:color="auto"/>
            <w:left w:val="none" w:sz="0" w:space="0" w:color="auto"/>
            <w:bottom w:val="none" w:sz="0" w:space="0" w:color="auto"/>
            <w:right w:val="none" w:sz="0" w:space="0" w:color="auto"/>
          </w:divBdr>
        </w:div>
        <w:div w:id="1711765598">
          <w:marLeft w:val="480"/>
          <w:marRight w:val="0"/>
          <w:marTop w:val="0"/>
          <w:marBottom w:val="0"/>
          <w:divBdr>
            <w:top w:val="none" w:sz="0" w:space="0" w:color="auto"/>
            <w:left w:val="none" w:sz="0" w:space="0" w:color="auto"/>
            <w:bottom w:val="none" w:sz="0" w:space="0" w:color="auto"/>
            <w:right w:val="none" w:sz="0" w:space="0" w:color="auto"/>
          </w:divBdr>
        </w:div>
        <w:div w:id="1496722740">
          <w:marLeft w:val="480"/>
          <w:marRight w:val="0"/>
          <w:marTop w:val="0"/>
          <w:marBottom w:val="0"/>
          <w:divBdr>
            <w:top w:val="none" w:sz="0" w:space="0" w:color="auto"/>
            <w:left w:val="none" w:sz="0" w:space="0" w:color="auto"/>
            <w:bottom w:val="none" w:sz="0" w:space="0" w:color="auto"/>
            <w:right w:val="none" w:sz="0" w:space="0" w:color="auto"/>
          </w:divBdr>
        </w:div>
        <w:div w:id="1020157355">
          <w:marLeft w:val="480"/>
          <w:marRight w:val="0"/>
          <w:marTop w:val="0"/>
          <w:marBottom w:val="0"/>
          <w:divBdr>
            <w:top w:val="none" w:sz="0" w:space="0" w:color="auto"/>
            <w:left w:val="none" w:sz="0" w:space="0" w:color="auto"/>
            <w:bottom w:val="none" w:sz="0" w:space="0" w:color="auto"/>
            <w:right w:val="none" w:sz="0" w:space="0" w:color="auto"/>
          </w:divBdr>
        </w:div>
        <w:div w:id="254872705">
          <w:marLeft w:val="480"/>
          <w:marRight w:val="0"/>
          <w:marTop w:val="0"/>
          <w:marBottom w:val="0"/>
          <w:divBdr>
            <w:top w:val="none" w:sz="0" w:space="0" w:color="auto"/>
            <w:left w:val="none" w:sz="0" w:space="0" w:color="auto"/>
            <w:bottom w:val="none" w:sz="0" w:space="0" w:color="auto"/>
            <w:right w:val="none" w:sz="0" w:space="0" w:color="auto"/>
          </w:divBdr>
        </w:div>
        <w:div w:id="769158908">
          <w:marLeft w:val="480"/>
          <w:marRight w:val="0"/>
          <w:marTop w:val="0"/>
          <w:marBottom w:val="0"/>
          <w:divBdr>
            <w:top w:val="none" w:sz="0" w:space="0" w:color="auto"/>
            <w:left w:val="none" w:sz="0" w:space="0" w:color="auto"/>
            <w:bottom w:val="none" w:sz="0" w:space="0" w:color="auto"/>
            <w:right w:val="none" w:sz="0" w:space="0" w:color="auto"/>
          </w:divBdr>
        </w:div>
        <w:div w:id="1528135518">
          <w:marLeft w:val="480"/>
          <w:marRight w:val="0"/>
          <w:marTop w:val="0"/>
          <w:marBottom w:val="0"/>
          <w:divBdr>
            <w:top w:val="none" w:sz="0" w:space="0" w:color="auto"/>
            <w:left w:val="none" w:sz="0" w:space="0" w:color="auto"/>
            <w:bottom w:val="none" w:sz="0" w:space="0" w:color="auto"/>
            <w:right w:val="none" w:sz="0" w:space="0" w:color="auto"/>
          </w:divBdr>
        </w:div>
        <w:div w:id="1534924963">
          <w:marLeft w:val="480"/>
          <w:marRight w:val="0"/>
          <w:marTop w:val="0"/>
          <w:marBottom w:val="0"/>
          <w:divBdr>
            <w:top w:val="none" w:sz="0" w:space="0" w:color="auto"/>
            <w:left w:val="none" w:sz="0" w:space="0" w:color="auto"/>
            <w:bottom w:val="none" w:sz="0" w:space="0" w:color="auto"/>
            <w:right w:val="none" w:sz="0" w:space="0" w:color="auto"/>
          </w:divBdr>
        </w:div>
        <w:div w:id="581842303">
          <w:marLeft w:val="480"/>
          <w:marRight w:val="0"/>
          <w:marTop w:val="0"/>
          <w:marBottom w:val="0"/>
          <w:divBdr>
            <w:top w:val="none" w:sz="0" w:space="0" w:color="auto"/>
            <w:left w:val="none" w:sz="0" w:space="0" w:color="auto"/>
            <w:bottom w:val="none" w:sz="0" w:space="0" w:color="auto"/>
            <w:right w:val="none" w:sz="0" w:space="0" w:color="auto"/>
          </w:divBdr>
        </w:div>
        <w:div w:id="1932617325">
          <w:marLeft w:val="480"/>
          <w:marRight w:val="0"/>
          <w:marTop w:val="0"/>
          <w:marBottom w:val="0"/>
          <w:divBdr>
            <w:top w:val="none" w:sz="0" w:space="0" w:color="auto"/>
            <w:left w:val="none" w:sz="0" w:space="0" w:color="auto"/>
            <w:bottom w:val="none" w:sz="0" w:space="0" w:color="auto"/>
            <w:right w:val="none" w:sz="0" w:space="0" w:color="auto"/>
          </w:divBdr>
        </w:div>
        <w:div w:id="2082557570">
          <w:marLeft w:val="480"/>
          <w:marRight w:val="0"/>
          <w:marTop w:val="0"/>
          <w:marBottom w:val="0"/>
          <w:divBdr>
            <w:top w:val="none" w:sz="0" w:space="0" w:color="auto"/>
            <w:left w:val="none" w:sz="0" w:space="0" w:color="auto"/>
            <w:bottom w:val="none" w:sz="0" w:space="0" w:color="auto"/>
            <w:right w:val="none" w:sz="0" w:space="0" w:color="auto"/>
          </w:divBdr>
        </w:div>
        <w:div w:id="1799954101">
          <w:marLeft w:val="480"/>
          <w:marRight w:val="0"/>
          <w:marTop w:val="0"/>
          <w:marBottom w:val="0"/>
          <w:divBdr>
            <w:top w:val="none" w:sz="0" w:space="0" w:color="auto"/>
            <w:left w:val="none" w:sz="0" w:space="0" w:color="auto"/>
            <w:bottom w:val="none" w:sz="0" w:space="0" w:color="auto"/>
            <w:right w:val="none" w:sz="0" w:space="0" w:color="auto"/>
          </w:divBdr>
        </w:div>
        <w:div w:id="337972961">
          <w:marLeft w:val="480"/>
          <w:marRight w:val="0"/>
          <w:marTop w:val="0"/>
          <w:marBottom w:val="0"/>
          <w:divBdr>
            <w:top w:val="none" w:sz="0" w:space="0" w:color="auto"/>
            <w:left w:val="none" w:sz="0" w:space="0" w:color="auto"/>
            <w:bottom w:val="none" w:sz="0" w:space="0" w:color="auto"/>
            <w:right w:val="none" w:sz="0" w:space="0" w:color="auto"/>
          </w:divBdr>
        </w:div>
        <w:div w:id="1389066820">
          <w:marLeft w:val="480"/>
          <w:marRight w:val="0"/>
          <w:marTop w:val="0"/>
          <w:marBottom w:val="0"/>
          <w:divBdr>
            <w:top w:val="none" w:sz="0" w:space="0" w:color="auto"/>
            <w:left w:val="none" w:sz="0" w:space="0" w:color="auto"/>
            <w:bottom w:val="none" w:sz="0" w:space="0" w:color="auto"/>
            <w:right w:val="none" w:sz="0" w:space="0" w:color="auto"/>
          </w:divBdr>
        </w:div>
        <w:div w:id="548541781">
          <w:marLeft w:val="480"/>
          <w:marRight w:val="0"/>
          <w:marTop w:val="0"/>
          <w:marBottom w:val="0"/>
          <w:divBdr>
            <w:top w:val="none" w:sz="0" w:space="0" w:color="auto"/>
            <w:left w:val="none" w:sz="0" w:space="0" w:color="auto"/>
            <w:bottom w:val="none" w:sz="0" w:space="0" w:color="auto"/>
            <w:right w:val="none" w:sz="0" w:space="0" w:color="auto"/>
          </w:divBdr>
        </w:div>
        <w:div w:id="1955669324">
          <w:marLeft w:val="480"/>
          <w:marRight w:val="0"/>
          <w:marTop w:val="0"/>
          <w:marBottom w:val="0"/>
          <w:divBdr>
            <w:top w:val="none" w:sz="0" w:space="0" w:color="auto"/>
            <w:left w:val="none" w:sz="0" w:space="0" w:color="auto"/>
            <w:bottom w:val="none" w:sz="0" w:space="0" w:color="auto"/>
            <w:right w:val="none" w:sz="0" w:space="0" w:color="auto"/>
          </w:divBdr>
        </w:div>
        <w:div w:id="1689485215">
          <w:marLeft w:val="480"/>
          <w:marRight w:val="0"/>
          <w:marTop w:val="0"/>
          <w:marBottom w:val="0"/>
          <w:divBdr>
            <w:top w:val="none" w:sz="0" w:space="0" w:color="auto"/>
            <w:left w:val="none" w:sz="0" w:space="0" w:color="auto"/>
            <w:bottom w:val="none" w:sz="0" w:space="0" w:color="auto"/>
            <w:right w:val="none" w:sz="0" w:space="0" w:color="auto"/>
          </w:divBdr>
        </w:div>
        <w:div w:id="773014342">
          <w:marLeft w:val="480"/>
          <w:marRight w:val="0"/>
          <w:marTop w:val="0"/>
          <w:marBottom w:val="0"/>
          <w:divBdr>
            <w:top w:val="none" w:sz="0" w:space="0" w:color="auto"/>
            <w:left w:val="none" w:sz="0" w:space="0" w:color="auto"/>
            <w:bottom w:val="none" w:sz="0" w:space="0" w:color="auto"/>
            <w:right w:val="none" w:sz="0" w:space="0" w:color="auto"/>
          </w:divBdr>
        </w:div>
        <w:div w:id="2126338821">
          <w:marLeft w:val="480"/>
          <w:marRight w:val="0"/>
          <w:marTop w:val="0"/>
          <w:marBottom w:val="0"/>
          <w:divBdr>
            <w:top w:val="none" w:sz="0" w:space="0" w:color="auto"/>
            <w:left w:val="none" w:sz="0" w:space="0" w:color="auto"/>
            <w:bottom w:val="none" w:sz="0" w:space="0" w:color="auto"/>
            <w:right w:val="none" w:sz="0" w:space="0" w:color="auto"/>
          </w:divBdr>
        </w:div>
        <w:div w:id="1603414694">
          <w:marLeft w:val="480"/>
          <w:marRight w:val="0"/>
          <w:marTop w:val="0"/>
          <w:marBottom w:val="0"/>
          <w:divBdr>
            <w:top w:val="none" w:sz="0" w:space="0" w:color="auto"/>
            <w:left w:val="none" w:sz="0" w:space="0" w:color="auto"/>
            <w:bottom w:val="none" w:sz="0" w:space="0" w:color="auto"/>
            <w:right w:val="none" w:sz="0" w:space="0" w:color="auto"/>
          </w:divBdr>
        </w:div>
        <w:div w:id="789201688">
          <w:marLeft w:val="480"/>
          <w:marRight w:val="0"/>
          <w:marTop w:val="0"/>
          <w:marBottom w:val="0"/>
          <w:divBdr>
            <w:top w:val="none" w:sz="0" w:space="0" w:color="auto"/>
            <w:left w:val="none" w:sz="0" w:space="0" w:color="auto"/>
            <w:bottom w:val="none" w:sz="0" w:space="0" w:color="auto"/>
            <w:right w:val="none" w:sz="0" w:space="0" w:color="auto"/>
          </w:divBdr>
        </w:div>
        <w:div w:id="452553244">
          <w:marLeft w:val="480"/>
          <w:marRight w:val="0"/>
          <w:marTop w:val="0"/>
          <w:marBottom w:val="0"/>
          <w:divBdr>
            <w:top w:val="none" w:sz="0" w:space="0" w:color="auto"/>
            <w:left w:val="none" w:sz="0" w:space="0" w:color="auto"/>
            <w:bottom w:val="none" w:sz="0" w:space="0" w:color="auto"/>
            <w:right w:val="none" w:sz="0" w:space="0" w:color="auto"/>
          </w:divBdr>
        </w:div>
        <w:div w:id="1565486171">
          <w:marLeft w:val="480"/>
          <w:marRight w:val="0"/>
          <w:marTop w:val="0"/>
          <w:marBottom w:val="0"/>
          <w:divBdr>
            <w:top w:val="none" w:sz="0" w:space="0" w:color="auto"/>
            <w:left w:val="none" w:sz="0" w:space="0" w:color="auto"/>
            <w:bottom w:val="none" w:sz="0" w:space="0" w:color="auto"/>
            <w:right w:val="none" w:sz="0" w:space="0" w:color="auto"/>
          </w:divBdr>
        </w:div>
      </w:divsChild>
    </w:div>
    <w:div w:id="2012104344">
      <w:bodyDiv w:val="1"/>
      <w:marLeft w:val="0"/>
      <w:marRight w:val="0"/>
      <w:marTop w:val="0"/>
      <w:marBottom w:val="0"/>
      <w:divBdr>
        <w:top w:val="none" w:sz="0" w:space="0" w:color="auto"/>
        <w:left w:val="none" w:sz="0" w:space="0" w:color="auto"/>
        <w:bottom w:val="none" w:sz="0" w:space="0" w:color="auto"/>
        <w:right w:val="none" w:sz="0" w:space="0" w:color="auto"/>
      </w:divBdr>
    </w:div>
    <w:div w:id="2013144932">
      <w:bodyDiv w:val="1"/>
      <w:marLeft w:val="0"/>
      <w:marRight w:val="0"/>
      <w:marTop w:val="0"/>
      <w:marBottom w:val="0"/>
      <w:divBdr>
        <w:top w:val="none" w:sz="0" w:space="0" w:color="auto"/>
        <w:left w:val="none" w:sz="0" w:space="0" w:color="auto"/>
        <w:bottom w:val="none" w:sz="0" w:space="0" w:color="auto"/>
        <w:right w:val="none" w:sz="0" w:space="0" w:color="auto"/>
      </w:divBdr>
      <w:divsChild>
        <w:div w:id="818617867">
          <w:marLeft w:val="480"/>
          <w:marRight w:val="0"/>
          <w:marTop w:val="0"/>
          <w:marBottom w:val="0"/>
          <w:divBdr>
            <w:top w:val="none" w:sz="0" w:space="0" w:color="auto"/>
            <w:left w:val="none" w:sz="0" w:space="0" w:color="auto"/>
            <w:bottom w:val="none" w:sz="0" w:space="0" w:color="auto"/>
            <w:right w:val="none" w:sz="0" w:space="0" w:color="auto"/>
          </w:divBdr>
        </w:div>
        <w:div w:id="496458618">
          <w:marLeft w:val="480"/>
          <w:marRight w:val="0"/>
          <w:marTop w:val="0"/>
          <w:marBottom w:val="0"/>
          <w:divBdr>
            <w:top w:val="none" w:sz="0" w:space="0" w:color="auto"/>
            <w:left w:val="none" w:sz="0" w:space="0" w:color="auto"/>
            <w:bottom w:val="none" w:sz="0" w:space="0" w:color="auto"/>
            <w:right w:val="none" w:sz="0" w:space="0" w:color="auto"/>
          </w:divBdr>
        </w:div>
        <w:div w:id="1907255803">
          <w:marLeft w:val="480"/>
          <w:marRight w:val="0"/>
          <w:marTop w:val="0"/>
          <w:marBottom w:val="0"/>
          <w:divBdr>
            <w:top w:val="none" w:sz="0" w:space="0" w:color="auto"/>
            <w:left w:val="none" w:sz="0" w:space="0" w:color="auto"/>
            <w:bottom w:val="none" w:sz="0" w:space="0" w:color="auto"/>
            <w:right w:val="none" w:sz="0" w:space="0" w:color="auto"/>
          </w:divBdr>
        </w:div>
        <w:div w:id="1893728486">
          <w:marLeft w:val="480"/>
          <w:marRight w:val="0"/>
          <w:marTop w:val="0"/>
          <w:marBottom w:val="0"/>
          <w:divBdr>
            <w:top w:val="none" w:sz="0" w:space="0" w:color="auto"/>
            <w:left w:val="none" w:sz="0" w:space="0" w:color="auto"/>
            <w:bottom w:val="none" w:sz="0" w:space="0" w:color="auto"/>
            <w:right w:val="none" w:sz="0" w:space="0" w:color="auto"/>
          </w:divBdr>
        </w:div>
        <w:div w:id="98180784">
          <w:marLeft w:val="480"/>
          <w:marRight w:val="0"/>
          <w:marTop w:val="0"/>
          <w:marBottom w:val="0"/>
          <w:divBdr>
            <w:top w:val="none" w:sz="0" w:space="0" w:color="auto"/>
            <w:left w:val="none" w:sz="0" w:space="0" w:color="auto"/>
            <w:bottom w:val="none" w:sz="0" w:space="0" w:color="auto"/>
            <w:right w:val="none" w:sz="0" w:space="0" w:color="auto"/>
          </w:divBdr>
        </w:div>
        <w:div w:id="1725448445">
          <w:marLeft w:val="480"/>
          <w:marRight w:val="0"/>
          <w:marTop w:val="0"/>
          <w:marBottom w:val="0"/>
          <w:divBdr>
            <w:top w:val="none" w:sz="0" w:space="0" w:color="auto"/>
            <w:left w:val="none" w:sz="0" w:space="0" w:color="auto"/>
            <w:bottom w:val="none" w:sz="0" w:space="0" w:color="auto"/>
            <w:right w:val="none" w:sz="0" w:space="0" w:color="auto"/>
          </w:divBdr>
        </w:div>
        <w:div w:id="1249001700">
          <w:marLeft w:val="480"/>
          <w:marRight w:val="0"/>
          <w:marTop w:val="0"/>
          <w:marBottom w:val="0"/>
          <w:divBdr>
            <w:top w:val="none" w:sz="0" w:space="0" w:color="auto"/>
            <w:left w:val="none" w:sz="0" w:space="0" w:color="auto"/>
            <w:bottom w:val="none" w:sz="0" w:space="0" w:color="auto"/>
            <w:right w:val="none" w:sz="0" w:space="0" w:color="auto"/>
          </w:divBdr>
        </w:div>
        <w:div w:id="324941555">
          <w:marLeft w:val="480"/>
          <w:marRight w:val="0"/>
          <w:marTop w:val="0"/>
          <w:marBottom w:val="0"/>
          <w:divBdr>
            <w:top w:val="none" w:sz="0" w:space="0" w:color="auto"/>
            <w:left w:val="none" w:sz="0" w:space="0" w:color="auto"/>
            <w:bottom w:val="none" w:sz="0" w:space="0" w:color="auto"/>
            <w:right w:val="none" w:sz="0" w:space="0" w:color="auto"/>
          </w:divBdr>
        </w:div>
        <w:div w:id="748774401">
          <w:marLeft w:val="480"/>
          <w:marRight w:val="0"/>
          <w:marTop w:val="0"/>
          <w:marBottom w:val="0"/>
          <w:divBdr>
            <w:top w:val="none" w:sz="0" w:space="0" w:color="auto"/>
            <w:left w:val="none" w:sz="0" w:space="0" w:color="auto"/>
            <w:bottom w:val="none" w:sz="0" w:space="0" w:color="auto"/>
            <w:right w:val="none" w:sz="0" w:space="0" w:color="auto"/>
          </w:divBdr>
        </w:div>
        <w:div w:id="772676114">
          <w:marLeft w:val="480"/>
          <w:marRight w:val="0"/>
          <w:marTop w:val="0"/>
          <w:marBottom w:val="0"/>
          <w:divBdr>
            <w:top w:val="none" w:sz="0" w:space="0" w:color="auto"/>
            <w:left w:val="none" w:sz="0" w:space="0" w:color="auto"/>
            <w:bottom w:val="none" w:sz="0" w:space="0" w:color="auto"/>
            <w:right w:val="none" w:sz="0" w:space="0" w:color="auto"/>
          </w:divBdr>
        </w:div>
        <w:div w:id="586037988">
          <w:marLeft w:val="480"/>
          <w:marRight w:val="0"/>
          <w:marTop w:val="0"/>
          <w:marBottom w:val="0"/>
          <w:divBdr>
            <w:top w:val="none" w:sz="0" w:space="0" w:color="auto"/>
            <w:left w:val="none" w:sz="0" w:space="0" w:color="auto"/>
            <w:bottom w:val="none" w:sz="0" w:space="0" w:color="auto"/>
            <w:right w:val="none" w:sz="0" w:space="0" w:color="auto"/>
          </w:divBdr>
        </w:div>
        <w:div w:id="1560360397">
          <w:marLeft w:val="480"/>
          <w:marRight w:val="0"/>
          <w:marTop w:val="0"/>
          <w:marBottom w:val="0"/>
          <w:divBdr>
            <w:top w:val="none" w:sz="0" w:space="0" w:color="auto"/>
            <w:left w:val="none" w:sz="0" w:space="0" w:color="auto"/>
            <w:bottom w:val="none" w:sz="0" w:space="0" w:color="auto"/>
            <w:right w:val="none" w:sz="0" w:space="0" w:color="auto"/>
          </w:divBdr>
        </w:div>
        <w:div w:id="363603521">
          <w:marLeft w:val="480"/>
          <w:marRight w:val="0"/>
          <w:marTop w:val="0"/>
          <w:marBottom w:val="0"/>
          <w:divBdr>
            <w:top w:val="none" w:sz="0" w:space="0" w:color="auto"/>
            <w:left w:val="none" w:sz="0" w:space="0" w:color="auto"/>
            <w:bottom w:val="none" w:sz="0" w:space="0" w:color="auto"/>
            <w:right w:val="none" w:sz="0" w:space="0" w:color="auto"/>
          </w:divBdr>
        </w:div>
        <w:div w:id="769812159">
          <w:marLeft w:val="480"/>
          <w:marRight w:val="0"/>
          <w:marTop w:val="0"/>
          <w:marBottom w:val="0"/>
          <w:divBdr>
            <w:top w:val="none" w:sz="0" w:space="0" w:color="auto"/>
            <w:left w:val="none" w:sz="0" w:space="0" w:color="auto"/>
            <w:bottom w:val="none" w:sz="0" w:space="0" w:color="auto"/>
            <w:right w:val="none" w:sz="0" w:space="0" w:color="auto"/>
          </w:divBdr>
        </w:div>
        <w:div w:id="1486817990">
          <w:marLeft w:val="480"/>
          <w:marRight w:val="0"/>
          <w:marTop w:val="0"/>
          <w:marBottom w:val="0"/>
          <w:divBdr>
            <w:top w:val="none" w:sz="0" w:space="0" w:color="auto"/>
            <w:left w:val="none" w:sz="0" w:space="0" w:color="auto"/>
            <w:bottom w:val="none" w:sz="0" w:space="0" w:color="auto"/>
            <w:right w:val="none" w:sz="0" w:space="0" w:color="auto"/>
          </w:divBdr>
        </w:div>
        <w:div w:id="1324511057">
          <w:marLeft w:val="480"/>
          <w:marRight w:val="0"/>
          <w:marTop w:val="0"/>
          <w:marBottom w:val="0"/>
          <w:divBdr>
            <w:top w:val="none" w:sz="0" w:space="0" w:color="auto"/>
            <w:left w:val="none" w:sz="0" w:space="0" w:color="auto"/>
            <w:bottom w:val="none" w:sz="0" w:space="0" w:color="auto"/>
            <w:right w:val="none" w:sz="0" w:space="0" w:color="auto"/>
          </w:divBdr>
        </w:div>
        <w:div w:id="693071522">
          <w:marLeft w:val="480"/>
          <w:marRight w:val="0"/>
          <w:marTop w:val="0"/>
          <w:marBottom w:val="0"/>
          <w:divBdr>
            <w:top w:val="none" w:sz="0" w:space="0" w:color="auto"/>
            <w:left w:val="none" w:sz="0" w:space="0" w:color="auto"/>
            <w:bottom w:val="none" w:sz="0" w:space="0" w:color="auto"/>
            <w:right w:val="none" w:sz="0" w:space="0" w:color="auto"/>
          </w:divBdr>
        </w:div>
        <w:div w:id="1388803334">
          <w:marLeft w:val="480"/>
          <w:marRight w:val="0"/>
          <w:marTop w:val="0"/>
          <w:marBottom w:val="0"/>
          <w:divBdr>
            <w:top w:val="none" w:sz="0" w:space="0" w:color="auto"/>
            <w:left w:val="none" w:sz="0" w:space="0" w:color="auto"/>
            <w:bottom w:val="none" w:sz="0" w:space="0" w:color="auto"/>
            <w:right w:val="none" w:sz="0" w:space="0" w:color="auto"/>
          </w:divBdr>
        </w:div>
        <w:div w:id="339428201">
          <w:marLeft w:val="480"/>
          <w:marRight w:val="0"/>
          <w:marTop w:val="0"/>
          <w:marBottom w:val="0"/>
          <w:divBdr>
            <w:top w:val="none" w:sz="0" w:space="0" w:color="auto"/>
            <w:left w:val="none" w:sz="0" w:space="0" w:color="auto"/>
            <w:bottom w:val="none" w:sz="0" w:space="0" w:color="auto"/>
            <w:right w:val="none" w:sz="0" w:space="0" w:color="auto"/>
          </w:divBdr>
        </w:div>
        <w:div w:id="949051560">
          <w:marLeft w:val="480"/>
          <w:marRight w:val="0"/>
          <w:marTop w:val="0"/>
          <w:marBottom w:val="0"/>
          <w:divBdr>
            <w:top w:val="none" w:sz="0" w:space="0" w:color="auto"/>
            <w:left w:val="none" w:sz="0" w:space="0" w:color="auto"/>
            <w:bottom w:val="none" w:sz="0" w:space="0" w:color="auto"/>
            <w:right w:val="none" w:sz="0" w:space="0" w:color="auto"/>
          </w:divBdr>
        </w:div>
        <w:div w:id="626737331">
          <w:marLeft w:val="480"/>
          <w:marRight w:val="0"/>
          <w:marTop w:val="0"/>
          <w:marBottom w:val="0"/>
          <w:divBdr>
            <w:top w:val="none" w:sz="0" w:space="0" w:color="auto"/>
            <w:left w:val="none" w:sz="0" w:space="0" w:color="auto"/>
            <w:bottom w:val="none" w:sz="0" w:space="0" w:color="auto"/>
            <w:right w:val="none" w:sz="0" w:space="0" w:color="auto"/>
          </w:divBdr>
        </w:div>
        <w:div w:id="1056970930">
          <w:marLeft w:val="480"/>
          <w:marRight w:val="0"/>
          <w:marTop w:val="0"/>
          <w:marBottom w:val="0"/>
          <w:divBdr>
            <w:top w:val="none" w:sz="0" w:space="0" w:color="auto"/>
            <w:left w:val="none" w:sz="0" w:space="0" w:color="auto"/>
            <w:bottom w:val="none" w:sz="0" w:space="0" w:color="auto"/>
            <w:right w:val="none" w:sz="0" w:space="0" w:color="auto"/>
          </w:divBdr>
        </w:div>
        <w:div w:id="12846547">
          <w:marLeft w:val="480"/>
          <w:marRight w:val="0"/>
          <w:marTop w:val="0"/>
          <w:marBottom w:val="0"/>
          <w:divBdr>
            <w:top w:val="none" w:sz="0" w:space="0" w:color="auto"/>
            <w:left w:val="none" w:sz="0" w:space="0" w:color="auto"/>
            <w:bottom w:val="none" w:sz="0" w:space="0" w:color="auto"/>
            <w:right w:val="none" w:sz="0" w:space="0" w:color="auto"/>
          </w:divBdr>
        </w:div>
        <w:div w:id="1795827043">
          <w:marLeft w:val="480"/>
          <w:marRight w:val="0"/>
          <w:marTop w:val="0"/>
          <w:marBottom w:val="0"/>
          <w:divBdr>
            <w:top w:val="none" w:sz="0" w:space="0" w:color="auto"/>
            <w:left w:val="none" w:sz="0" w:space="0" w:color="auto"/>
            <w:bottom w:val="none" w:sz="0" w:space="0" w:color="auto"/>
            <w:right w:val="none" w:sz="0" w:space="0" w:color="auto"/>
          </w:divBdr>
        </w:div>
        <w:div w:id="1473595520">
          <w:marLeft w:val="480"/>
          <w:marRight w:val="0"/>
          <w:marTop w:val="0"/>
          <w:marBottom w:val="0"/>
          <w:divBdr>
            <w:top w:val="none" w:sz="0" w:space="0" w:color="auto"/>
            <w:left w:val="none" w:sz="0" w:space="0" w:color="auto"/>
            <w:bottom w:val="none" w:sz="0" w:space="0" w:color="auto"/>
            <w:right w:val="none" w:sz="0" w:space="0" w:color="auto"/>
          </w:divBdr>
        </w:div>
        <w:div w:id="95298259">
          <w:marLeft w:val="480"/>
          <w:marRight w:val="0"/>
          <w:marTop w:val="0"/>
          <w:marBottom w:val="0"/>
          <w:divBdr>
            <w:top w:val="none" w:sz="0" w:space="0" w:color="auto"/>
            <w:left w:val="none" w:sz="0" w:space="0" w:color="auto"/>
            <w:bottom w:val="none" w:sz="0" w:space="0" w:color="auto"/>
            <w:right w:val="none" w:sz="0" w:space="0" w:color="auto"/>
          </w:divBdr>
        </w:div>
        <w:div w:id="143284389">
          <w:marLeft w:val="480"/>
          <w:marRight w:val="0"/>
          <w:marTop w:val="0"/>
          <w:marBottom w:val="0"/>
          <w:divBdr>
            <w:top w:val="none" w:sz="0" w:space="0" w:color="auto"/>
            <w:left w:val="none" w:sz="0" w:space="0" w:color="auto"/>
            <w:bottom w:val="none" w:sz="0" w:space="0" w:color="auto"/>
            <w:right w:val="none" w:sz="0" w:space="0" w:color="auto"/>
          </w:divBdr>
        </w:div>
        <w:div w:id="1441028609">
          <w:marLeft w:val="480"/>
          <w:marRight w:val="0"/>
          <w:marTop w:val="0"/>
          <w:marBottom w:val="0"/>
          <w:divBdr>
            <w:top w:val="none" w:sz="0" w:space="0" w:color="auto"/>
            <w:left w:val="none" w:sz="0" w:space="0" w:color="auto"/>
            <w:bottom w:val="none" w:sz="0" w:space="0" w:color="auto"/>
            <w:right w:val="none" w:sz="0" w:space="0" w:color="auto"/>
          </w:divBdr>
        </w:div>
        <w:div w:id="1772430391">
          <w:marLeft w:val="480"/>
          <w:marRight w:val="0"/>
          <w:marTop w:val="0"/>
          <w:marBottom w:val="0"/>
          <w:divBdr>
            <w:top w:val="none" w:sz="0" w:space="0" w:color="auto"/>
            <w:left w:val="none" w:sz="0" w:space="0" w:color="auto"/>
            <w:bottom w:val="none" w:sz="0" w:space="0" w:color="auto"/>
            <w:right w:val="none" w:sz="0" w:space="0" w:color="auto"/>
          </w:divBdr>
        </w:div>
        <w:div w:id="1460800703">
          <w:marLeft w:val="480"/>
          <w:marRight w:val="0"/>
          <w:marTop w:val="0"/>
          <w:marBottom w:val="0"/>
          <w:divBdr>
            <w:top w:val="none" w:sz="0" w:space="0" w:color="auto"/>
            <w:left w:val="none" w:sz="0" w:space="0" w:color="auto"/>
            <w:bottom w:val="none" w:sz="0" w:space="0" w:color="auto"/>
            <w:right w:val="none" w:sz="0" w:space="0" w:color="auto"/>
          </w:divBdr>
        </w:div>
        <w:div w:id="2061707208">
          <w:marLeft w:val="480"/>
          <w:marRight w:val="0"/>
          <w:marTop w:val="0"/>
          <w:marBottom w:val="0"/>
          <w:divBdr>
            <w:top w:val="none" w:sz="0" w:space="0" w:color="auto"/>
            <w:left w:val="none" w:sz="0" w:space="0" w:color="auto"/>
            <w:bottom w:val="none" w:sz="0" w:space="0" w:color="auto"/>
            <w:right w:val="none" w:sz="0" w:space="0" w:color="auto"/>
          </w:divBdr>
        </w:div>
        <w:div w:id="1126894194">
          <w:marLeft w:val="480"/>
          <w:marRight w:val="0"/>
          <w:marTop w:val="0"/>
          <w:marBottom w:val="0"/>
          <w:divBdr>
            <w:top w:val="none" w:sz="0" w:space="0" w:color="auto"/>
            <w:left w:val="none" w:sz="0" w:space="0" w:color="auto"/>
            <w:bottom w:val="none" w:sz="0" w:space="0" w:color="auto"/>
            <w:right w:val="none" w:sz="0" w:space="0" w:color="auto"/>
          </w:divBdr>
        </w:div>
        <w:div w:id="1243030666">
          <w:marLeft w:val="480"/>
          <w:marRight w:val="0"/>
          <w:marTop w:val="0"/>
          <w:marBottom w:val="0"/>
          <w:divBdr>
            <w:top w:val="none" w:sz="0" w:space="0" w:color="auto"/>
            <w:left w:val="none" w:sz="0" w:space="0" w:color="auto"/>
            <w:bottom w:val="none" w:sz="0" w:space="0" w:color="auto"/>
            <w:right w:val="none" w:sz="0" w:space="0" w:color="auto"/>
          </w:divBdr>
        </w:div>
        <w:div w:id="1245646491">
          <w:marLeft w:val="480"/>
          <w:marRight w:val="0"/>
          <w:marTop w:val="0"/>
          <w:marBottom w:val="0"/>
          <w:divBdr>
            <w:top w:val="none" w:sz="0" w:space="0" w:color="auto"/>
            <w:left w:val="none" w:sz="0" w:space="0" w:color="auto"/>
            <w:bottom w:val="none" w:sz="0" w:space="0" w:color="auto"/>
            <w:right w:val="none" w:sz="0" w:space="0" w:color="auto"/>
          </w:divBdr>
        </w:div>
        <w:div w:id="1330332903">
          <w:marLeft w:val="480"/>
          <w:marRight w:val="0"/>
          <w:marTop w:val="0"/>
          <w:marBottom w:val="0"/>
          <w:divBdr>
            <w:top w:val="none" w:sz="0" w:space="0" w:color="auto"/>
            <w:left w:val="none" w:sz="0" w:space="0" w:color="auto"/>
            <w:bottom w:val="none" w:sz="0" w:space="0" w:color="auto"/>
            <w:right w:val="none" w:sz="0" w:space="0" w:color="auto"/>
          </w:divBdr>
        </w:div>
        <w:div w:id="1536962993">
          <w:marLeft w:val="480"/>
          <w:marRight w:val="0"/>
          <w:marTop w:val="0"/>
          <w:marBottom w:val="0"/>
          <w:divBdr>
            <w:top w:val="none" w:sz="0" w:space="0" w:color="auto"/>
            <w:left w:val="none" w:sz="0" w:space="0" w:color="auto"/>
            <w:bottom w:val="none" w:sz="0" w:space="0" w:color="auto"/>
            <w:right w:val="none" w:sz="0" w:space="0" w:color="auto"/>
          </w:divBdr>
        </w:div>
        <w:div w:id="1968970475">
          <w:marLeft w:val="480"/>
          <w:marRight w:val="0"/>
          <w:marTop w:val="0"/>
          <w:marBottom w:val="0"/>
          <w:divBdr>
            <w:top w:val="none" w:sz="0" w:space="0" w:color="auto"/>
            <w:left w:val="none" w:sz="0" w:space="0" w:color="auto"/>
            <w:bottom w:val="none" w:sz="0" w:space="0" w:color="auto"/>
            <w:right w:val="none" w:sz="0" w:space="0" w:color="auto"/>
          </w:divBdr>
        </w:div>
        <w:div w:id="840776221">
          <w:marLeft w:val="480"/>
          <w:marRight w:val="0"/>
          <w:marTop w:val="0"/>
          <w:marBottom w:val="0"/>
          <w:divBdr>
            <w:top w:val="none" w:sz="0" w:space="0" w:color="auto"/>
            <w:left w:val="none" w:sz="0" w:space="0" w:color="auto"/>
            <w:bottom w:val="none" w:sz="0" w:space="0" w:color="auto"/>
            <w:right w:val="none" w:sz="0" w:space="0" w:color="auto"/>
          </w:divBdr>
        </w:div>
        <w:div w:id="1964073777">
          <w:marLeft w:val="480"/>
          <w:marRight w:val="0"/>
          <w:marTop w:val="0"/>
          <w:marBottom w:val="0"/>
          <w:divBdr>
            <w:top w:val="none" w:sz="0" w:space="0" w:color="auto"/>
            <w:left w:val="none" w:sz="0" w:space="0" w:color="auto"/>
            <w:bottom w:val="none" w:sz="0" w:space="0" w:color="auto"/>
            <w:right w:val="none" w:sz="0" w:space="0" w:color="auto"/>
          </w:divBdr>
        </w:div>
        <w:div w:id="2061635853">
          <w:marLeft w:val="480"/>
          <w:marRight w:val="0"/>
          <w:marTop w:val="0"/>
          <w:marBottom w:val="0"/>
          <w:divBdr>
            <w:top w:val="none" w:sz="0" w:space="0" w:color="auto"/>
            <w:left w:val="none" w:sz="0" w:space="0" w:color="auto"/>
            <w:bottom w:val="none" w:sz="0" w:space="0" w:color="auto"/>
            <w:right w:val="none" w:sz="0" w:space="0" w:color="auto"/>
          </w:divBdr>
        </w:div>
        <w:div w:id="1068726683">
          <w:marLeft w:val="480"/>
          <w:marRight w:val="0"/>
          <w:marTop w:val="0"/>
          <w:marBottom w:val="0"/>
          <w:divBdr>
            <w:top w:val="none" w:sz="0" w:space="0" w:color="auto"/>
            <w:left w:val="none" w:sz="0" w:space="0" w:color="auto"/>
            <w:bottom w:val="none" w:sz="0" w:space="0" w:color="auto"/>
            <w:right w:val="none" w:sz="0" w:space="0" w:color="auto"/>
          </w:divBdr>
        </w:div>
        <w:div w:id="1768381232">
          <w:marLeft w:val="480"/>
          <w:marRight w:val="0"/>
          <w:marTop w:val="0"/>
          <w:marBottom w:val="0"/>
          <w:divBdr>
            <w:top w:val="none" w:sz="0" w:space="0" w:color="auto"/>
            <w:left w:val="none" w:sz="0" w:space="0" w:color="auto"/>
            <w:bottom w:val="none" w:sz="0" w:space="0" w:color="auto"/>
            <w:right w:val="none" w:sz="0" w:space="0" w:color="auto"/>
          </w:divBdr>
        </w:div>
        <w:div w:id="1799642402">
          <w:marLeft w:val="480"/>
          <w:marRight w:val="0"/>
          <w:marTop w:val="0"/>
          <w:marBottom w:val="0"/>
          <w:divBdr>
            <w:top w:val="none" w:sz="0" w:space="0" w:color="auto"/>
            <w:left w:val="none" w:sz="0" w:space="0" w:color="auto"/>
            <w:bottom w:val="none" w:sz="0" w:space="0" w:color="auto"/>
            <w:right w:val="none" w:sz="0" w:space="0" w:color="auto"/>
          </w:divBdr>
        </w:div>
        <w:div w:id="213927191">
          <w:marLeft w:val="480"/>
          <w:marRight w:val="0"/>
          <w:marTop w:val="0"/>
          <w:marBottom w:val="0"/>
          <w:divBdr>
            <w:top w:val="none" w:sz="0" w:space="0" w:color="auto"/>
            <w:left w:val="none" w:sz="0" w:space="0" w:color="auto"/>
            <w:bottom w:val="none" w:sz="0" w:space="0" w:color="auto"/>
            <w:right w:val="none" w:sz="0" w:space="0" w:color="auto"/>
          </w:divBdr>
        </w:div>
        <w:div w:id="477650921">
          <w:marLeft w:val="480"/>
          <w:marRight w:val="0"/>
          <w:marTop w:val="0"/>
          <w:marBottom w:val="0"/>
          <w:divBdr>
            <w:top w:val="none" w:sz="0" w:space="0" w:color="auto"/>
            <w:left w:val="none" w:sz="0" w:space="0" w:color="auto"/>
            <w:bottom w:val="none" w:sz="0" w:space="0" w:color="auto"/>
            <w:right w:val="none" w:sz="0" w:space="0" w:color="auto"/>
          </w:divBdr>
        </w:div>
        <w:div w:id="235865887">
          <w:marLeft w:val="480"/>
          <w:marRight w:val="0"/>
          <w:marTop w:val="0"/>
          <w:marBottom w:val="0"/>
          <w:divBdr>
            <w:top w:val="none" w:sz="0" w:space="0" w:color="auto"/>
            <w:left w:val="none" w:sz="0" w:space="0" w:color="auto"/>
            <w:bottom w:val="none" w:sz="0" w:space="0" w:color="auto"/>
            <w:right w:val="none" w:sz="0" w:space="0" w:color="auto"/>
          </w:divBdr>
        </w:div>
        <w:div w:id="815338373">
          <w:marLeft w:val="480"/>
          <w:marRight w:val="0"/>
          <w:marTop w:val="0"/>
          <w:marBottom w:val="0"/>
          <w:divBdr>
            <w:top w:val="none" w:sz="0" w:space="0" w:color="auto"/>
            <w:left w:val="none" w:sz="0" w:space="0" w:color="auto"/>
            <w:bottom w:val="none" w:sz="0" w:space="0" w:color="auto"/>
            <w:right w:val="none" w:sz="0" w:space="0" w:color="auto"/>
          </w:divBdr>
        </w:div>
        <w:div w:id="1714765200">
          <w:marLeft w:val="480"/>
          <w:marRight w:val="0"/>
          <w:marTop w:val="0"/>
          <w:marBottom w:val="0"/>
          <w:divBdr>
            <w:top w:val="none" w:sz="0" w:space="0" w:color="auto"/>
            <w:left w:val="none" w:sz="0" w:space="0" w:color="auto"/>
            <w:bottom w:val="none" w:sz="0" w:space="0" w:color="auto"/>
            <w:right w:val="none" w:sz="0" w:space="0" w:color="auto"/>
          </w:divBdr>
        </w:div>
        <w:div w:id="1701540928">
          <w:marLeft w:val="480"/>
          <w:marRight w:val="0"/>
          <w:marTop w:val="0"/>
          <w:marBottom w:val="0"/>
          <w:divBdr>
            <w:top w:val="none" w:sz="0" w:space="0" w:color="auto"/>
            <w:left w:val="none" w:sz="0" w:space="0" w:color="auto"/>
            <w:bottom w:val="none" w:sz="0" w:space="0" w:color="auto"/>
            <w:right w:val="none" w:sz="0" w:space="0" w:color="auto"/>
          </w:divBdr>
        </w:div>
        <w:div w:id="1883516684">
          <w:marLeft w:val="480"/>
          <w:marRight w:val="0"/>
          <w:marTop w:val="0"/>
          <w:marBottom w:val="0"/>
          <w:divBdr>
            <w:top w:val="none" w:sz="0" w:space="0" w:color="auto"/>
            <w:left w:val="none" w:sz="0" w:space="0" w:color="auto"/>
            <w:bottom w:val="none" w:sz="0" w:space="0" w:color="auto"/>
            <w:right w:val="none" w:sz="0" w:space="0" w:color="auto"/>
          </w:divBdr>
        </w:div>
        <w:div w:id="2127384094">
          <w:marLeft w:val="480"/>
          <w:marRight w:val="0"/>
          <w:marTop w:val="0"/>
          <w:marBottom w:val="0"/>
          <w:divBdr>
            <w:top w:val="none" w:sz="0" w:space="0" w:color="auto"/>
            <w:left w:val="none" w:sz="0" w:space="0" w:color="auto"/>
            <w:bottom w:val="none" w:sz="0" w:space="0" w:color="auto"/>
            <w:right w:val="none" w:sz="0" w:space="0" w:color="auto"/>
          </w:divBdr>
        </w:div>
        <w:div w:id="1703050561">
          <w:marLeft w:val="480"/>
          <w:marRight w:val="0"/>
          <w:marTop w:val="0"/>
          <w:marBottom w:val="0"/>
          <w:divBdr>
            <w:top w:val="none" w:sz="0" w:space="0" w:color="auto"/>
            <w:left w:val="none" w:sz="0" w:space="0" w:color="auto"/>
            <w:bottom w:val="none" w:sz="0" w:space="0" w:color="auto"/>
            <w:right w:val="none" w:sz="0" w:space="0" w:color="auto"/>
          </w:divBdr>
        </w:div>
        <w:div w:id="1597055048">
          <w:marLeft w:val="480"/>
          <w:marRight w:val="0"/>
          <w:marTop w:val="0"/>
          <w:marBottom w:val="0"/>
          <w:divBdr>
            <w:top w:val="none" w:sz="0" w:space="0" w:color="auto"/>
            <w:left w:val="none" w:sz="0" w:space="0" w:color="auto"/>
            <w:bottom w:val="none" w:sz="0" w:space="0" w:color="auto"/>
            <w:right w:val="none" w:sz="0" w:space="0" w:color="auto"/>
          </w:divBdr>
        </w:div>
      </w:divsChild>
    </w:div>
    <w:div w:id="2015643769">
      <w:bodyDiv w:val="1"/>
      <w:marLeft w:val="0"/>
      <w:marRight w:val="0"/>
      <w:marTop w:val="0"/>
      <w:marBottom w:val="0"/>
      <w:divBdr>
        <w:top w:val="none" w:sz="0" w:space="0" w:color="auto"/>
        <w:left w:val="none" w:sz="0" w:space="0" w:color="auto"/>
        <w:bottom w:val="none" w:sz="0" w:space="0" w:color="auto"/>
        <w:right w:val="none" w:sz="0" w:space="0" w:color="auto"/>
      </w:divBdr>
    </w:div>
    <w:div w:id="2016108938">
      <w:bodyDiv w:val="1"/>
      <w:marLeft w:val="0"/>
      <w:marRight w:val="0"/>
      <w:marTop w:val="0"/>
      <w:marBottom w:val="0"/>
      <w:divBdr>
        <w:top w:val="none" w:sz="0" w:space="0" w:color="auto"/>
        <w:left w:val="none" w:sz="0" w:space="0" w:color="auto"/>
        <w:bottom w:val="none" w:sz="0" w:space="0" w:color="auto"/>
        <w:right w:val="none" w:sz="0" w:space="0" w:color="auto"/>
      </w:divBdr>
    </w:div>
    <w:div w:id="2016226805">
      <w:bodyDiv w:val="1"/>
      <w:marLeft w:val="0"/>
      <w:marRight w:val="0"/>
      <w:marTop w:val="0"/>
      <w:marBottom w:val="0"/>
      <w:divBdr>
        <w:top w:val="none" w:sz="0" w:space="0" w:color="auto"/>
        <w:left w:val="none" w:sz="0" w:space="0" w:color="auto"/>
        <w:bottom w:val="none" w:sz="0" w:space="0" w:color="auto"/>
        <w:right w:val="none" w:sz="0" w:space="0" w:color="auto"/>
      </w:divBdr>
      <w:divsChild>
        <w:div w:id="1802384992">
          <w:marLeft w:val="480"/>
          <w:marRight w:val="0"/>
          <w:marTop w:val="0"/>
          <w:marBottom w:val="0"/>
          <w:divBdr>
            <w:top w:val="none" w:sz="0" w:space="0" w:color="auto"/>
            <w:left w:val="none" w:sz="0" w:space="0" w:color="auto"/>
            <w:bottom w:val="none" w:sz="0" w:space="0" w:color="auto"/>
            <w:right w:val="none" w:sz="0" w:space="0" w:color="auto"/>
          </w:divBdr>
        </w:div>
        <w:div w:id="381255171">
          <w:marLeft w:val="480"/>
          <w:marRight w:val="0"/>
          <w:marTop w:val="0"/>
          <w:marBottom w:val="0"/>
          <w:divBdr>
            <w:top w:val="none" w:sz="0" w:space="0" w:color="auto"/>
            <w:left w:val="none" w:sz="0" w:space="0" w:color="auto"/>
            <w:bottom w:val="none" w:sz="0" w:space="0" w:color="auto"/>
            <w:right w:val="none" w:sz="0" w:space="0" w:color="auto"/>
          </w:divBdr>
        </w:div>
        <w:div w:id="86772097">
          <w:marLeft w:val="480"/>
          <w:marRight w:val="0"/>
          <w:marTop w:val="0"/>
          <w:marBottom w:val="0"/>
          <w:divBdr>
            <w:top w:val="none" w:sz="0" w:space="0" w:color="auto"/>
            <w:left w:val="none" w:sz="0" w:space="0" w:color="auto"/>
            <w:bottom w:val="none" w:sz="0" w:space="0" w:color="auto"/>
            <w:right w:val="none" w:sz="0" w:space="0" w:color="auto"/>
          </w:divBdr>
        </w:div>
        <w:div w:id="631591881">
          <w:marLeft w:val="480"/>
          <w:marRight w:val="0"/>
          <w:marTop w:val="0"/>
          <w:marBottom w:val="0"/>
          <w:divBdr>
            <w:top w:val="none" w:sz="0" w:space="0" w:color="auto"/>
            <w:left w:val="none" w:sz="0" w:space="0" w:color="auto"/>
            <w:bottom w:val="none" w:sz="0" w:space="0" w:color="auto"/>
            <w:right w:val="none" w:sz="0" w:space="0" w:color="auto"/>
          </w:divBdr>
        </w:div>
        <w:div w:id="1169906115">
          <w:marLeft w:val="480"/>
          <w:marRight w:val="0"/>
          <w:marTop w:val="0"/>
          <w:marBottom w:val="0"/>
          <w:divBdr>
            <w:top w:val="none" w:sz="0" w:space="0" w:color="auto"/>
            <w:left w:val="none" w:sz="0" w:space="0" w:color="auto"/>
            <w:bottom w:val="none" w:sz="0" w:space="0" w:color="auto"/>
            <w:right w:val="none" w:sz="0" w:space="0" w:color="auto"/>
          </w:divBdr>
        </w:div>
        <w:div w:id="1795903535">
          <w:marLeft w:val="480"/>
          <w:marRight w:val="0"/>
          <w:marTop w:val="0"/>
          <w:marBottom w:val="0"/>
          <w:divBdr>
            <w:top w:val="none" w:sz="0" w:space="0" w:color="auto"/>
            <w:left w:val="none" w:sz="0" w:space="0" w:color="auto"/>
            <w:bottom w:val="none" w:sz="0" w:space="0" w:color="auto"/>
            <w:right w:val="none" w:sz="0" w:space="0" w:color="auto"/>
          </w:divBdr>
        </w:div>
        <w:div w:id="47845900">
          <w:marLeft w:val="480"/>
          <w:marRight w:val="0"/>
          <w:marTop w:val="0"/>
          <w:marBottom w:val="0"/>
          <w:divBdr>
            <w:top w:val="none" w:sz="0" w:space="0" w:color="auto"/>
            <w:left w:val="none" w:sz="0" w:space="0" w:color="auto"/>
            <w:bottom w:val="none" w:sz="0" w:space="0" w:color="auto"/>
            <w:right w:val="none" w:sz="0" w:space="0" w:color="auto"/>
          </w:divBdr>
        </w:div>
        <w:div w:id="889616302">
          <w:marLeft w:val="480"/>
          <w:marRight w:val="0"/>
          <w:marTop w:val="0"/>
          <w:marBottom w:val="0"/>
          <w:divBdr>
            <w:top w:val="none" w:sz="0" w:space="0" w:color="auto"/>
            <w:left w:val="none" w:sz="0" w:space="0" w:color="auto"/>
            <w:bottom w:val="none" w:sz="0" w:space="0" w:color="auto"/>
            <w:right w:val="none" w:sz="0" w:space="0" w:color="auto"/>
          </w:divBdr>
        </w:div>
        <w:div w:id="1763060926">
          <w:marLeft w:val="480"/>
          <w:marRight w:val="0"/>
          <w:marTop w:val="0"/>
          <w:marBottom w:val="0"/>
          <w:divBdr>
            <w:top w:val="none" w:sz="0" w:space="0" w:color="auto"/>
            <w:left w:val="none" w:sz="0" w:space="0" w:color="auto"/>
            <w:bottom w:val="none" w:sz="0" w:space="0" w:color="auto"/>
            <w:right w:val="none" w:sz="0" w:space="0" w:color="auto"/>
          </w:divBdr>
        </w:div>
        <w:div w:id="632176372">
          <w:marLeft w:val="480"/>
          <w:marRight w:val="0"/>
          <w:marTop w:val="0"/>
          <w:marBottom w:val="0"/>
          <w:divBdr>
            <w:top w:val="none" w:sz="0" w:space="0" w:color="auto"/>
            <w:left w:val="none" w:sz="0" w:space="0" w:color="auto"/>
            <w:bottom w:val="none" w:sz="0" w:space="0" w:color="auto"/>
            <w:right w:val="none" w:sz="0" w:space="0" w:color="auto"/>
          </w:divBdr>
        </w:div>
        <w:div w:id="1170633721">
          <w:marLeft w:val="480"/>
          <w:marRight w:val="0"/>
          <w:marTop w:val="0"/>
          <w:marBottom w:val="0"/>
          <w:divBdr>
            <w:top w:val="none" w:sz="0" w:space="0" w:color="auto"/>
            <w:left w:val="none" w:sz="0" w:space="0" w:color="auto"/>
            <w:bottom w:val="none" w:sz="0" w:space="0" w:color="auto"/>
            <w:right w:val="none" w:sz="0" w:space="0" w:color="auto"/>
          </w:divBdr>
        </w:div>
      </w:divsChild>
    </w:div>
    <w:div w:id="2017226969">
      <w:bodyDiv w:val="1"/>
      <w:marLeft w:val="0"/>
      <w:marRight w:val="0"/>
      <w:marTop w:val="0"/>
      <w:marBottom w:val="0"/>
      <w:divBdr>
        <w:top w:val="none" w:sz="0" w:space="0" w:color="auto"/>
        <w:left w:val="none" w:sz="0" w:space="0" w:color="auto"/>
        <w:bottom w:val="none" w:sz="0" w:space="0" w:color="auto"/>
        <w:right w:val="none" w:sz="0" w:space="0" w:color="auto"/>
      </w:divBdr>
    </w:div>
    <w:div w:id="2017463143">
      <w:bodyDiv w:val="1"/>
      <w:marLeft w:val="0"/>
      <w:marRight w:val="0"/>
      <w:marTop w:val="0"/>
      <w:marBottom w:val="0"/>
      <w:divBdr>
        <w:top w:val="none" w:sz="0" w:space="0" w:color="auto"/>
        <w:left w:val="none" w:sz="0" w:space="0" w:color="auto"/>
        <w:bottom w:val="none" w:sz="0" w:space="0" w:color="auto"/>
        <w:right w:val="none" w:sz="0" w:space="0" w:color="auto"/>
      </w:divBdr>
    </w:div>
    <w:div w:id="2018775572">
      <w:bodyDiv w:val="1"/>
      <w:marLeft w:val="0"/>
      <w:marRight w:val="0"/>
      <w:marTop w:val="0"/>
      <w:marBottom w:val="0"/>
      <w:divBdr>
        <w:top w:val="none" w:sz="0" w:space="0" w:color="auto"/>
        <w:left w:val="none" w:sz="0" w:space="0" w:color="auto"/>
        <w:bottom w:val="none" w:sz="0" w:space="0" w:color="auto"/>
        <w:right w:val="none" w:sz="0" w:space="0" w:color="auto"/>
      </w:divBdr>
    </w:div>
    <w:div w:id="2019457481">
      <w:bodyDiv w:val="1"/>
      <w:marLeft w:val="0"/>
      <w:marRight w:val="0"/>
      <w:marTop w:val="0"/>
      <w:marBottom w:val="0"/>
      <w:divBdr>
        <w:top w:val="none" w:sz="0" w:space="0" w:color="auto"/>
        <w:left w:val="none" w:sz="0" w:space="0" w:color="auto"/>
        <w:bottom w:val="none" w:sz="0" w:space="0" w:color="auto"/>
        <w:right w:val="none" w:sz="0" w:space="0" w:color="auto"/>
      </w:divBdr>
    </w:div>
    <w:div w:id="2019890045">
      <w:bodyDiv w:val="1"/>
      <w:marLeft w:val="0"/>
      <w:marRight w:val="0"/>
      <w:marTop w:val="0"/>
      <w:marBottom w:val="0"/>
      <w:divBdr>
        <w:top w:val="none" w:sz="0" w:space="0" w:color="auto"/>
        <w:left w:val="none" w:sz="0" w:space="0" w:color="auto"/>
        <w:bottom w:val="none" w:sz="0" w:space="0" w:color="auto"/>
        <w:right w:val="none" w:sz="0" w:space="0" w:color="auto"/>
      </w:divBdr>
    </w:div>
    <w:div w:id="2021009758">
      <w:bodyDiv w:val="1"/>
      <w:marLeft w:val="0"/>
      <w:marRight w:val="0"/>
      <w:marTop w:val="0"/>
      <w:marBottom w:val="0"/>
      <w:divBdr>
        <w:top w:val="none" w:sz="0" w:space="0" w:color="auto"/>
        <w:left w:val="none" w:sz="0" w:space="0" w:color="auto"/>
        <w:bottom w:val="none" w:sz="0" w:space="0" w:color="auto"/>
        <w:right w:val="none" w:sz="0" w:space="0" w:color="auto"/>
      </w:divBdr>
    </w:div>
    <w:div w:id="2021422233">
      <w:bodyDiv w:val="1"/>
      <w:marLeft w:val="0"/>
      <w:marRight w:val="0"/>
      <w:marTop w:val="0"/>
      <w:marBottom w:val="0"/>
      <w:divBdr>
        <w:top w:val="none" w:sz="0" w:space="0" w:color="auto"/>
        <w:left w:val="none" w:sz="0" w:space="0" w:color="auto"/>
        <w:bottom w:val="none" w:sz="0" w:space="0" w:color="auto"/>
        <w:right w:val="none" w:sz="0" w:space="0" w:color="auto"/>
      </w:divBdr>
    </w:div>
    <w:div w:id="2021462851">
      <w:bodyDiv w:val="1"/>
      <w:marLeft w:val="0"/>
      <w:marRight w:val="0"/>
      <w:marTop w:val="0"/>
      <w:marBottom w:val="0"/>
      <w:divBdr>
        <w:top w:val="none" w:sz="0" w:space="0" w:color="auto"/>
        <w:left w:val="none" w:sz="0" w:space="0" w:color="auto"/>
        <w:bottom w:val="none" w:sz="0" w:space="0" w:color="auto"/>
        <w:right w:val="none" w:sz="0" w:space="0" w:color="auto"/>
      </w:divBdr>
    </w:div>
    <w:div w:id="2023361819">
      <w:bodyDiv w:val="1"/>
      <w:marLeft w:val="0"/>
      <w:marRight w:val="0"/>
      <w:marTop w:val="0"/>
      <w:marBottom w:val="0"/>
      <w:divBdr>
        <w:top w:val="none" w:sz="0" w:space="0" w:color="auto"/>
        <w:left w:val="none" w:sz="0" w:space="0" w:color="auto"/>
        <w:bottom w:val="none" w:sz="0" w:space="0" w:color="auto"/>
        <w:right w:val="none" w:sz="0" w:space="0" w:color="auto"/>
      </w:divBdr>
    </w:div>
    <w:div w:id="2024743087">
      <w:bodyDiv w:val="1"/>
      <w:marLeft w:val="0"/>
      <w:marRight w:val="0"/>
      <w:marTop w:val="0"/>
      <w:marBottom w:val="0"/>
      <w:divBdr>
        <w:top w:val="none" w:sz="0" w:space="0" w:color="auto"/>
        <w:left w:val="none" w:sz="0" w:space="0" w:color="auto"/>
        <w:bottom w:val="none" w:sz="0" w:space="0" w:color="auto"/>
        <w:right w:val="none" w:sz="0" w:space="0" w:color="auto"/>
      </w:divBdr>
    </w:div>
    <w:div w:id="2025550432">
      <w:bodyDiv w:val="1"/>
      <w:marLeft w:val="0"/>
      <w:marRight w:val="0"/>
      <w:marTop w:val="0"/>
      <w:marBottom w:val="0"/>
      <w:divBdr>
        <w:top w:val="none" w:sz="0" w:space="0" w:color="auto"/>
        <w:left w:val="none" w:sz="0" w:space="0" w:color="auto"/>
        <w:bottom w:val="none" w:sz="0" w:space="0" w:color="auto"/>
        <w:right w:val="none" w:sz="0" w:space="0" w:color="auto"/>
      </w:divBdr>
    </w:div>
    <w:div w:id="2027553890">
      <w:bodyDiv w:val="1"/>
      <w:marLeft w:val="0"/>
      <w:marRight w:val="0"/>
      <w:marTop w:val="0"/>
      <w:marBottom w:val="0"/>
      <w:divBdr>
        <w:top w:val="none" w:sz="0" w:space="0" w:color="auto"/>
        <w:left w:val="none" w:sz="0" w:space="0" w:color="auto"/>
        <w:bottom w:val="none" w:sz="0" w:space="0" w:color="auto"/>
        <w:right w:val="none" w:sz="0" w:space="0" w:color="auto"/>
      </w:divBdr>
    </w:div>
    <w:div w:id="2028486079">
      <w:bodyDiv w:val="1"/>
      <w:marLeft w:val="0"/>
      <w:marRight w:val="0"/>
      <w:marTop w:val="0"/>
      <w:marBottom w:val="0"/>
      <w:divBdr>
        <w:top w:val="none" w:sz="0" w:space="0" w:color="auto"/>
        <w:left w:val="none" w:sz="0" w:space="0" w:color="auto"/>
        <w:bottom w:val="none" w:sz="0" w:space="0" w:color="auto"/>
        <w:right w:val="none" w:sz="0" w:space="0" w:color="auto"/>
      </w:divBdr>
    </w:div>
    <w:div w:id="2029140689">
      <w:bodyDiv w:val="1"/>
      <w:marLeft w:val="0"/>
      <w:marRight w:val="0"/>
      <w:marTop w:val="0"/>
      <w:marBottom w:val="0"/>
      <w:divBdr>
        <w:top w:val="none" w:sz="0" w:space="0" w:color="auto"/>
        <w:left w:val="none" w:sz="0" w:space="0" w:color="auto"/>
        <w:bottom w:val="none" w:sz="0" w:space="0" w:color="auto"/>
        <w:right w:val="none" w:sz="0" w:space="0" w:color="auto"/>
      </w:divBdr>
    </w:div>
    <w:div w:id="2030371002">
      <w:bodyDiv w:val="1"/>
      <w:marLeft w:val="0"/>
      <w:marRight w:val="0"/>
      <w:marTop w:val="0"/>
      <w:marBottom w:val="0"/>
      <w:divBdr>
        <w:top w:val="none" w:sz="0" w:space="0" w:color="auto"/>
        <w:left w:val="none" w:sz="0" w:space="0" w:color="auto"/>
        <w:bottom w:val="none" w:sz="0" w:space="0" w:color="auto"/>
        <w:right w:val="none" w:sz="0" w:space="0" w:color="auto"/>
      </w:divBdr>
    </w:div>
    <w:div w:id="2031448892">
      <w:bodyDiv w:val="1"/>
      <w:marLeft w:val="0"/>
      <w:marRight w:val="0"/>
      <w:marTop w:val="0"/>
      <w:marBottom w:val="0"/>
      <w:divBdr>
        <w:top w:val="none" w:sz="0" w:space="0" w:color="auto"/>
        <w:left w:val="none" w:sz="0" w:space="0" w:color="auto"/>
        <w:bottom w:val="none" w:sz="0" w:space="0" w:color="auto"/>
        <w:right w:val="none" w:sz="0" w:space="0" w:color="auto"/>
      </w:divBdr>
    </w:div>
    <w:div w:id="2032367396">
      <w:bodyDiv w:val="1"/>
      <w:marLeft w:val="0"/>
      <w:marRight w:val="0"/>
      <w:marTop w:val="0"/>
      <w:marBottom w:val="0"/>
      <w:divBdr>
        <w:top w:val="none" w:sz="0" w:space="0" w:color="auto"/>
        <w:left w:val="none" w:sz="0" w:space="0" w:color="auto"/>
        <w:bottom w:val="none" w:sz="0" w:space="0" w:color="auto"/>
        <w:right w:val="none" w:sz="0" w:space="0" w:color="auto"/>
      </w:divBdr>
      <w:divsChild>
        <w:div w:id="1851026812">
          <w:marLeft w:val="480"/>
          <w:marRight w:val="0"/>
          <w:marTop w:val="0"/>
          <w:marBottom w:val="0"/>
          <w:divBdr>
            <w:top w:val="none" w:sz="0" w:space="0" w:color="auto"/>
            <w:left w:val="none" w:sz="0" w:space="0" w:color="auto"/>
            <w:bottom w:val="none" w:sz="0" w:space="0" w:color="auto"/>
            <w:right w:val="none" w:sz="0" w:space="0" w:color="auto"/>
          </w:divBdr>
        </w:div>
        <w:div w:id="1354503421">
          <w:marLeft w:val="480"/>
          <w:marRight w:val="0"/>
          <w:marTop w:val="0"/>
          <w:marBottom w:val="0"/>
          <w:divBdr>
            <w:top w:val="none" w:sz="0" w:space="0" w:color="auto"/>
            <w:left w:val="none" w:sz="0" w:space="0" w:color="auto"/>
            <w:bottom w:val="none" w:sz="0" w:space="0" w:color="auto"/>
            <w:right w:val="none" w:sz="0" w:space="0" w:color="auto"/>
          </w:divBdr>
        </w:div>
        <w:div w:id="741409053">
          <w:marLeft w:val="480"/>
          <w:marRight w:val="0"/>
          <w:marTop w:val="0"/>
          <w:marBottom w:val="0"/>
          <w:divBdr>
            <w:top w:val="none" w:sz="0" w:space="0" w:color="auto"/>
            <w:left w:val="none" w:sz="0" w:space="0" w:color="auto"/>
            <w:bottom w:val="none" w:sz="0" w:space="0" w:color="auto"/>
            <w:right w:val="none" w:sz="0" w:space="0" w:color="auto"/>
          </w:divBdr>
        </w:div>
        <w:div w:id="296372182">
          <w:marLeft w:val="480"/>
          <w:marRight w:val="0"/>
          <w:marTop w:val="0"/>
          <w:marBottom w:val="0"/>
          <w:divBdr>
            <w:top w:val="none" w:sz="0" w:space="0" w:color="auto"/>
            <w:left w:val="none" w:sz="0" w:space="0" w:color="auto"/>
            <w:bottom w:val="none" w:sz="0" w:space="0" w:color="auto"/>
            <w:right w:val="none" w:sz="0" w:space="0" w:color="auto"/>
          </w:divBdr>
        </w:div>
        <w:div w:id="974457295">
          <w:marLeft w:val="480"/>
          <w:marRight w:val="0"/>
          <w:marTop w:val="0"/>
          <w:marBottom w:val="0"/>
          <w:divBdr>
            <w:top w:val="none" w:sz="0" w:space="0" w:color="auto"/>
            <w:left w:val="none" w:sz="0" w:space="0" w:color="auto"/>
            <w:bottom w:val="none" w:sz="0" w:space="0" w:color="auto"/>
            <w:right w:val="none" w:sz="0" w:space="0" w:color="auto"/>
          </w:divBdr>
        </w:div>
        <w:div w:id="1894848059">
          <w:marLeft w:val="480"/>
          <w:marRight w:val="0"/>
          <w:marTop w:val="0"/>
          <w:marBottom w:val="0"/>
          <w:divBdr>
            <w:top w:val="none" w:sz="0" w:space="0" w:color="auto"/>
            <w:left w:val="none" w:sz="0" w:space="0" w:color="auto"/>
            <w:bottom w:val="none" w:sz="0" w:space="0" w:color="auto"/>
            <w:right w:val="none" w:sz="0" w:space="0" w:color="auto"/>
          </w:divBdr>
        </w:div>
        <w:div w:id="1466776867">
          <w:marLeft w:val="480"/>
          <w:marRight w:val="0"/>
          <w:marTop w:val="0"/>
          <w:marBottom w:val="0"/>
          <w:divBdr>
            <w:top w:val="none" w:sz="0" w:space="0" w:color="auto"/>
            <w:left w:val="none" w:sz="0" w:space="0" w:color="auto"/>
            <w:bottom w:val="none" w:sz="0" w:space="0" w:color="auto"/>
            <w:right w:val="none" w:sz="0" w:space="0" w:color="auto"/>
          </w:divBdr>
        </w:div>
        <w:div w:id="864714421">
          <w:marLeft w:val="480"/>
          <w:marRight w:val="0"/>
          <w:marTop w:val="0"/>
          <w:marBottom w:val="0"/>
          <w:divBdr>
            <w:top w:val="none" w:sz="0" w:space="0" w:color="auto"/>
            <w:left w:val="none" w:sz="0" w:space="0" w:color="auto"/>
            <w:bottom w:val="none" w:sz="0" w:space="0" w:color="auto"/>
            <w:right w:val="none" w:sz="0" w:space="0" w:color="auto"/>
          </w:divBdr>
        </w:div>
        <w:div w:id="676540182">
          <w:marLeft w:val="480"/>
          <w:marRight w:val="0"/>
          <w:marTop w:val="0"/>
          <w:marBottom w:val="0"/>
          <w:divBdr>
            <w:top w:val="none" w:sz="0" w:space="0" w:color="auto"/>
            <w:left w:val="none" w:sz="0" w:space="0" w:color="auto"/>
            <w:bottom w:val="none" w:sz="0" w:space="0" w:color="auto"/>
            <w:right w:val="none" w:sz="0" w:space="0" w:color="auto"/>
          </w:divBdr>
        </w:div>
        <w:div w:id="785005722">
          <w:marLeft w:val="480"/>
          <w:marRight w:val="0"/>
          <w:marTop w:val="0"/>
          <w:marBottom w:val="0"/>
          <w:divBdr>
            <w:top w:val="none" w:sz="0" w:space="0" w:color="auto"/>
            <w:left w:val="none" w:sz="0" w:space="0" w:color="auto"/>
            <w:bottom w:val="none" w:sz="0" w:space="0" w:color="auto"/>
            <w:right w:val="none" w:sz="0" w:space="0" w:color="auto"/>
          </w:divBdr>
        </w:div>
        <w:div w:id="615216742">
          <w:marLeft w:val="480"/>
          <w:marRight w:val="0"/>
          <w:marTop w:val="0"/>
          <w:marBottom w:val="0"/>
          <w:divBdr>
            <w:top w:val="none" w:sz="0" w:space="0" w:color="auto"/>
            <w:left w:val="none" w:sz="0" w:space="0" w:color="auto"/>
            <w:bottom w:val="none" w:sz="0" w:space="0" w:color="auto"/>
            <w:right w:val="none" w:sz="0" w:space="0" w:color="auto"/>
          </w:divBdr>
        </w:div>
        <w:div w:id="753210218">
          <w:marLeft w:val="480"/>
          <w:marRight w:val="0"/>
          <w:marTop w:val="0"/>
          <w:marBottom w:val="0"/>
          <w:divBdr>
            <w:top w:val="none" w:sz="0" w:space="0" w:color="auto"/>
            <w:left w:val="none" w:sz="0" w:space="0" w:color="auto"/>
            <w:bottom w:val="none" w:sz="0" w:space="0" w:color="auto"/>
            <w:right w:val="none" w:sz="0" w:space="0" w:color="auto"/>
          </w:divBdr>
        </w:div>
        <w:div w:id="747262782">
          <w:marLeft w:val="480"/>
          <w:marRight w:val="0"/>
          <w:marTop w:val="0"/>
          <w:marBottom w:val="0"/>
          <w:divBdr>
            <w:top w:val="none" w:sz="0" w:space="0" w:color="auto"/>
            <w:left w:val="none" w:sz="0" w:space="0" w:color="auto"/>
            <w:bottom w:val="none" w:sz="0" w:space="0" w:color="auto"/>
            <w:right w:val="none" w:sz="0" w:space="0" w:color="auto"/>
          </w:divBdr>
        </w:div>
        <w:div w:id="2141872967">
          <w:marLeft w:val="480"/>
          <w:marRight w:val="0"/>
          <w:marTop w:val="0"/>
          <w:marBottom w:val="0"/>
          <w:divBdr>
            <w:top w:val="none" w:sz="0" w:space="0" w:color="auto"/>
            <w:left w:val="none" w:sz="0" w:space="0" w:color="auto"/>
            <w:bottom w:val="none" w:sz="0" w:space="0" w:color="auto"/>
            <w:right w:val="none" w:sz="0" w:space="0" w:color="auto"/>
          </w:divBdr>
        </w:div>
        <w:div w:id="1802991017">
          <w:marLeft w:val="480"/>
          <w:marRight w:val="0"/>
          <w:marTop w:val="0"/>
          <w:marBottom w:val="0"/>
          <w:divBdr>
            <w:top w:val="none" w:sz="0" w:space="0" w:color="auto"/>
            <w:left w:val="none" w:sz="0" w:space="0" w:color="auto"/>
            <w:bottom w:val="none" w:sz="0" w:space="0" w:color="auto"/>
            <w:right w:val="none" w:sz="0" w:space="0" w:color="auto"/>
          </w:divBdr>
        </w:div>
        <w:div w:id="623729567">
          <w:marLeft w:val="480"/>
          <w:marRight w:val="0"/>
          <w:marTop w:val="0"/>
          <w:marBottom w:val="0"/>
          <w:divBdr>
            <w:top w:val="none" w:sz="0" w:space="0" w:color="auto"/>
            <w:left w:val="none" w:sz="0" w:space="0" w:color="auto"/>
            <w:bottom w:val="none" w:sz="0" w:space="0" w:color="auto"/>
            <w:right w:val="none" w:sz="0" w:space="0" w:color="auto"/>
          </w:divBdr>
        </w:div>
        <w:div w:id="1209342303">
          <w:marLeft w:val="480"/>
          <w:marRight w:val="0"/>
          <w:marTop w:val="0"/>
          <w:marBottom w:val="0"/>
          <w:divBdr>
            <w:top w:val="none" w:sz="0" w:space="0" w:color="auto"/>
            <w:left w:val="none" w:sz="0" w:space="0" w:color="auto"/>
            <w:bottom w:val="none" w:sz="0" w:space="0" w:color="auto"/>
            <w:right w:val="none" w:sz="0" w:space="0" w:color="auto"/>
          </w:divBdr>
        </w:div>
        <w:div w:id="1874685361">
          <w:marLeft w:val="480"/>
          <w:marRight w:val="0"/>
          <w:marTop w:val="0"/>
          <w:marBottom w:val="0"/>
          <w:divBdr>
            <w:top w:val="none" w:sz="0" w:space="0" w:color="auto"/>
            <w:left w:val="none" w:sz="0" w:space="0" w:color="auto"/>
            <w:bottom w:val="none" w:sz="0" w:space="0" w:color="auto"/>
            <w:right w:val="none" w:sz="0" w:space="0" w:color="auto"/>
          </w:divBdr>
        </w:div>
        <w:div w:id="1737897104">
          <w:marLeft w:val="480"/>
          <w:marRight w:val="0"/>
          <w:marTop w:val="0"/>
          <w:marBottom w:val="0"/>
          <w:divBdr>
            <w:top w:val="none" w:sz="0" w:space="0" w:color="auto"/>
            <w:left w:val="none" w:sz="0" w:space="0" w:color="auto"/>
            <w:bottom w:val="none" w:sz="0" w:space="0" w:color="auto"/>
            <w:right w:val="none" w:sz="0" w:space="0" w:color="auto"/>
          </w:divBdr>
        </w:div>
        <w:div w:id="1017266409">
          <w:marLeft w:val="480"/>
          <w:marRight w:val="0"/>
          <w:marTop w:val="0"/>
          <w:marBottom w:val="0"/>
          <w:divBdr>
            <w:top w:val="none" w:sz="0" w:space="0" w:color="auto"/>
            <w:left w:val="none" w:sz="0" w:space="0" w:color="auto"/>
            <w:bottom w:val="none" w:sz="0" w:space="0" w:color="auto"/>
            <w:right w:val="none" w:sz="0" w:space="0" w:color="auto"/>
          </w:divBdr>
        </w:div>
        <w:div w:id="1567841057">
          <w:marLeft w:val="480"/>
          <w:marRight w:val="0"/>
          <w:marTop w:val="0"/>
          <w:marBottom w:val="0"/>
          <w:divBdr>
            <w:top w:val="none" w:sz="0" w:space="0" w:color="auto"/>
            <w:left w:val="none" w:sz="0" w:space="0" w:color="auto"/>
            <w:bottom w:val="none" w:sz="0" w:space="0" w:color="auto"/>
            <w:right w:val="none" w:sz="0" w:space="0" w:color="auto"/>
          </w:divBdr>
        </w:div>
      </w:divsChild>
    </w:div>
    <w:div w:id="2032415494">
      <w:bodyDiv w:val="1"/>
      <w:marLeft w:val="0"/>
      <w:marRight w:val="0"/>
      <w:marTop w:val="0"/>
      <w:marBottom w:val="0"/>
      <w:divBdr>
        <w:top w:val="none" w:sz="0" w:space="0" w:color="auto"/>
        <w:left w:val="none" w:sz="0" w:space="0" w:color="auto"/>
        <w:bottom w:val="none" w:sz="0" w:space="0" w:color="auto"/>
        <w:right w:val="none" w:sz="0" w:space="0" w:color="auto"/>
      </w:divBdr>
    </w:div>
    <w:div w:id="2032756279">
      <w:bodyDiv w:val="1"/>
      <w:marLeft w:val="0"/>
      <w:marRight w:val="0"/>
      <w:marTop w:val="0"/>
      <w:marBottom w:val="0"/>
      <w:divBdr>
        <w:top w:val="none" w:sz="0" w:space="0" w:color="auto"/>
        <w:left w:val="none" w:sz="0" w:space="0" w:color="auto"/>
        <w:bottom w:val="none" w:sz="0" w:space="0" w:color="auto"/>
        <w:right w:val="none" w:sz="0" w:space="0" w:color="auto"/>
      </w:divBdr>
    </w:div>
    <w:div w:id="2032759475">
      <w:bodyDiv w:val="1"/>
      <w:marLeft w:val="0"/>
      <w:marRight w:val="0"/>
      <w:marTop w:val="0"/>
      <w:marBottom w:val="0"/>
      <w:divBdr>
        <w:top w:val="none" w:sz="0" w:space="0" w:color="auto"/>
        <w:left w:val="none" w:sz="0" w:space="0" w:color="auto"/>
        <w:bottom w:val="none" w:sz="0" w:space="0" w:color="auto"/>
        <w:right w:val="none" w:sz="0" w:space="0" w:color="auto"/>
      </w:divBdr>
    </w:div>
    <w:div w:id="2033071756">
      <w:bodyDiv w:val="1"/>
      <w:marLeft w:val="0"/>
      <w:marRight w:val="0"/>
      <w:marTop w:val="0"/>
      <w:marBottom w:val="0"/>
      <w:divBdr>
        <w:top w:val="none" w:sz="0" w:space="0" w:color="auto"/>
        <w:left w:val="none" w:sz="0" w:space="0" w:color="auto"/>
        <w:bottom w:val="none" w:sz="0" w:space="0" w:color="auto"/>
        <w:right w:val="none" w:sz="0" w:space="0" w:color="auto"/>
      </w:divBdr>
    </w:div>
    <w:div w:id="2034842856">
      <w:bodyDiv w:val="1"/>
      <w:marLeft w:val="0"/>
      <w:marRight w:val="0"/>
      <w:marTop w:val="0"/>
      <w:marBottom w:val="0"/>
      <w:divBdr>
        <w:top w:val="none" w:sz="0" w:space="0" w:color="auto"/>
        <w:left w:val="none" w:sz="0" w:space="0" w:color="auto"/>
        <w:bottom w:val="none" w:sz="0" w:space="0" w:color="auto"/>
        <w:right w:val="none" w:sz="0" w:space="0" w:color="auto"/>
      </w:divBdr>
    </w:div>
    <w:div w:id="2035306177">
      <w:bodyDiv w:val="1"/>
      <w:marLeft w:val="0"/>
      <w:marRight w:val="0"/>
      <w:marTop w:val="0"/>
      <w:marBottom w:val="0"/>
      <w:divBdr>
        <w:top w:val="none" w:sz="0" w:space="0" w:color="auto"/>
        <w:left w:val="none" w:sz="0" w:space="0" w:color="auto"/>
        <w:bottom w:val="none" w:sz="0" w:space="0" w:color="auto"/>
        <w:right w:val="none" w:sz="0" w:space="0" w:color="auto"/>
      </w:divBdr>
    </w:div>
    <w:div w:id="2036926516">
      <w:bodyDiv w:val="1"/>
      <w:marLeft w:val="0"/>
      <w:marRight w:val="0"/>
      <w:marTop w:val="0"/>
      <w:marBottom w:val="0"/>
      <w:divBdr>
        <w:top w:val="none" w:sz="0" w:space="0" w:color="auto"/>
        <w:left w:val="none" w:sz="0" w:space="0" w:color="auto"/>
        <w:bottom w:val="none" w:sz="0" w:space="0" w:color="auto"/>
        <w:right w:val="none" w:sz="0" w:space="0" w:color="auto"/>
      </w:divBdr>
      <w:divsChild>
        <w:div w:id="1696343559">
          <w:marLeft w:val="480"/>
          <w:marRight w:val="0"/>
          <w:marTop w:val="0"/>
          <w:marBottom w:val="0"/>
          <w:divBdr>
            <w:top w:val="none" w:sz="0" w:space="0" w:color="auto"/>
            <w:left w:val="none" w:sz="0" w:space="0" w:color="auto"/>
            <w:bottom w:val="none" w:sz="0" w:space="0" w:color="auto"/>
            <w:right w:val="none" w:sz="0" w:space="0" w:color="auto"/>
          </w:divBdr>
        </w:div>
        <w:div w:id="1963995545">
          <w:marLeft w:val="480"/>
          <w:marRight w:val="0"/>
          <w:marTop w:val="0"/>
          <w:marBottom w:val="0"/>
          <w:divBdr>
            <w:top w:val="none" w:sz="0" w:space="0" w:color="auto"/>
            <w:left w:val="none" w:sz="0" w:space="0" w:color="auto"/>
            <w:bottom w:val="none" w:sz="0" w:space="0" w:color="auto"/>
            <w:right w:val="none" w:sz="0" w:space="0" w:color="auto"/>
          </w:divBdr>
        </w:div>
        <w:div w:id="1646162638">
          <w:marLeft w:val="480"/>
          <w:marRight w:val="0"/>
          <w:marTop w:val="0"/>
          <w:marBottom w:val="0"/>
          <w:divBdr>
            <w:top w:val="none" w:sz="0" w:space="0" w:color="auto"/>
            <w:left w:val="none" w:sz="0" w:space="0" w:color="auto"/>
            <w:bottom w:val="none" w:sz="0" w:space="0" w:color="auto"/>
            <w:right w:val="none" w:sz="0" w:space="0" w:color="auto"/>
          </w:divBdr>
        </w:div>
        <w:div w:id="1839154079">
          <w:marLeft w:val="480"/>
          <w:marRight w:val="0"/>
          <w:marTop w:val="0"/>
          <w:marBottom w:val="0"/>
          <w:divBdr>
            <w:top w:val="none" w:sz="0" w:space="0" w:color="auto"/>
            <w:left w:val="none" w:sz="0" w:space="0" w:color="auto"/>
            <w:bottom w:val="none" w:sz="0" w:space="0" w:color="auto"/>
            <w:right w:val="none" w:sz="0" w:space="0" w:color="auto"/>
          </w:divBdr>
        </w:div>
        <w:div w:id="1326938427">
          <w:marLeft w:val="480"/>
          <w:marRight w:val="0"/>
          <w:marTop w:val="0"/>
          <w:marBottom w:val="0"/>
          <w:divBdr>
            <w:top w:val="none" w:sz="0" w:space="0" w:color="auto"/>
            <w:left w:val="none" w:sz="0" w:space="0" w:color="auto"/>
            <w:bottom w:val="none" w:sz="0" w:space="0" w:color="auto"/>
            <w:right w:val="none" w:sz="0" w:space="0" w:color="auto"/>
          </w:divBdr>
        </w:div>
        <w:div w:id="1940404908">
          <w:marLeft w:val="480"/>
          <w:marRight w:val="0"/>
          <w:marTop w:val="0"/>
          <w:marBottom w:val="0"/>
          <w:divBdr>
            <w:top w:val="none" w:sz="0" w:space="0" w:color="auto"/>
            <w:left w:val="none" w:sz="0" w:space="0" w:color="auto"/>
            <w:bottom w:val="none" w:sz="0" w:space="0" w:color="auto"/>
            <w:right w:val="none" w:sz="0" w:space="0" w:color="auto"/>
          </w:divBdr>
        </w:div>
        <w:div w:id="1745643745">
          <w:marLeft w:val="480"/>
          <w:marRight w:val="0"/>
          <w:marTop w:val="0"/>
          <w:marBottom w:val="0"/>
          <w:divBdr>
            <w:top w:val="none" w:sz="0" w:space="0" w:color="auto"/>
            <w:left w:val="none" w:sz="0" w:space="0" w:color="auto"/>
            <w:bottom w:val="none" w:sz="0" w:space="0" w:color="auto"/>
            <w:right w:val="none" w:sz="0" w:space="0" w:color="auto"/>
          </w:divBdr>
        </w:div>
        <w:div w:id="725837581">
          <w:marLeft w:val="480"/>
          <w:marRight w:val="0"/>
          <w:marTop w:val="0"/>
          <w:marBottom w:val="0"/>
          <w:divBdr>
            <w:top w:val="none" w:sz="0" w:space="0" w:color="auto"/>
            <w:left w:val="none" w:sz="0" w:space="0" w:color="auto"/>
            <w:bottom w:val="none" w:sz="0" w:space="0" w:color="auto"/>
            <w:right w:val="none" w:sz="0" w:space="0" w:color="auto"/>
          </w:divBdr>
        </w:div>
        <w:div w:id="220601221">
          <w:marLeft w:val="480"/>
          <w:marRight w:val="0"/>
          <w:marTop w:val="0"/>
          <w:marBottom w:val="0"/>
          <w:divBdr>
            <w:top w:val="none" w:sz="0" w:space="0" w:color="auto"/>
            <w:left w:val="none" w:sz="0" w:space="0" w:color="auto"/>
            <w:bottom w:val="none" w:sz="0" w:space="0" w:color="auto"/>
            <w:right w:val="none" w:sz="0" w:space="0" w:color="auto"/>
          </w:divBdr>
        </w:div>
        <w:div w:id="1222910025">
          <w:marLeft w:val="480"/>
          <w:marRight w:val="0"/>
          <w:marTop w:val="0"/>
          <w:marBottom w:val="0"/>
          <w:divBdr>
            <w:top w:val="none" w:sz="0" w:space="0" w:color="auto"/>
            <w:left w:val="none" w:sz="0" w:space="0" w:color="auto"/>
            <w:bottom w:val="none" w:sz="0" w:space="0" w:color="auto"/>
            <w:right w:val="none" w:sz="0" w:space="0" w:color="auto"/>
          </w:divBdr>
        </w:div>
        <w:div w:id="884413714">
          <w:marLeft w:val="480"/>
          <w:marRight w:val="0"/>
          <w:marTop w:val="0"/>
          <w:marBottom w:val="0"/>
          <w:divBdr>
            <w:top w:val="none" w:sz="0" w:space="0" w:color="auto"/>
            <w:left w:val="none" w:sz="0" w:space="0" w:color="auto"/>
            <w:bottom w:val="none" w:sz="0" w:space="0" w:color="auto"/>
            <w:right w:val="none" w:sz="0" w:space="0" w:color="auto"/>
          </w:divBdr>
        </w:div>
        <w:div w:id="1494297370">
          <w:marLeft w:val="480"/>
          <w:marRight w:val="0"/>
          <w:marTop w:val="0"/>
          <w:marBottom w:val="0"/>
          <w:divBdr>
            <w:top w:val="none" w:sz="0" w:space="0" w:color="auto"/>
            <w:left w:val="none" w:sz="0" w:space="0" w:color="auto"/>
            <w:bottom w:val="none" w:sz="0" w:space="0" w:color="auto"/>
            <w:right w:val="none" w:sz="0" w:space="0" w:color="auto"/>
          </w:divBdr>
        </w:div>
        <w:div w:id="359863411">
          <w:marLeft w:val="480"/>
          <w:marRight w:val="0"/>
          <w:marTop w:val="0"/>
          <w:marBottom w:val="0"/>
          <w:divBdr>
            <w:top w:val="none" w:sz="0" w:space="0" w:color="auto"/>
            <w:left w:val="none" w:sz="0" w:space="0" w:color="auto"/>
            <w:bottom w:val="none" w:sz="0" w:space="0" w:color="auto"/>
            <w:right w:val="none" w:sz="0" w:space="0" w:color="auto"/>
          </w:divBdr>
        </w:div>
        <w:div w:id="22218150">
          <w:marLeft w:val="480"/>
          <w:marRight w:val="0"/>
          <w:marTop w:val="0"/>
          <w:marBottom w:val="0"/>
          <w:divBdr>
            <w:top w:val="none" w:sz="0" w:space="0" w:color="auto"/>
            <w:left w:val="none" w:sz="0" w:space="0" w:color="auto"/>
            <w:bottom w:val="none" w:sz="0" w:space="0" w:color="auto"/>
            <w:right w:val="none" w:sz="0" w:space="0" w:color="auto"/>
          </w:divBdr>
        </w:div>
        <w:div w:id="1159662402">
          <w:marLeft w:val="480"/>
          <w:marRight w:val="0"/>
          <w:marTop w:val="0"/>
          <w:marBottom w:val="0"/>
          <w:divBdr>
            <w:top w:val="none" w:sz="0" w:space="0" w:color="auto"/>
            <w:left w:val="none" w:sz="0" w:space="0" w:color="auto"/>
            <w:bottom w:val="none" w:sz="0" w:space="0" w:color="auto"/>
            <w:right w:val="none" w:sz="0" w:space="0" w:color="auto"/>
          </w:divBdr>
        </w:div>
        <w:div w:id="2013991333">
          <w:marLeft w:val="480"/>
          <w:marRight w:val="0"/>
          <w:marTop w:val="0"/>
          <w:marBottom w:val="0"/>
          <w:divBdr>
            <w:top w:val="none" w:sz="0" w:space="0" w:color="auto"/>
            <w:left w:val="none" w:sz="0" w:space="0" w:color="auto"/>
            <w:bottom w:val="none" w:sz="0" w:space="0" w:color="auto"/>
            <w:right w:val="none" w:sz="0" w:space="0" w:color="auto"/>
          </w:divBdr>
        </w:div>
        <w:div w:id="1885675748">
          <w:marLeft w:val="480"/>
          <w:marRight w:val="0"/>
          <w:marTop w:val="0"/>
          <w:marBottom w:val="0"/>
          <w:divBdr>
            <w:top w:val="none" w:sz="0" w:space="0" w:color="auto"/>
            <w:left w:val="none" w:sz="0" w:space="0" w:color="auto"/>
            <w:bottom w:val="none" w:sz="0" w:space="0" w:color="auto"/>
            <w:right w:val="none" w:sz="0" w:space="0" w:color="auto"/>
          </w:divBdr>
        </w:div>
        <w:div w:id="1658070996">
          <w:marLeft w:val="480"/>
          <w:marRight w:val="0"/>
          <w:marTop w:val="0"/>
          <w:marBottom w:val="0"/>
          <w:divBdr>
            <w:top w:val="none" w:sz="0" w:space="0" w:color="auto"/>
            <w:left w:val="none" w:sz="0" w:space="0" w:color="auto"/>
            <w:bottom w:val="none" w:sz="0" w:space="0" w:color="auto"/>
            <w:right w:val="none" w:sz="0" w:space="0" w:color="auto"/>
          </w:divBdr>
        </w:div>
        <w:div w:id="221912154">
          <w:marLeft w:val="480"/>
          <w:marRight w:val="0"/>
          <w:marTop w:val="0"/>
          <w:marBottom w:val="0"/>
          <w:divBdr>
            <w:top w:val="none" w:sz="0" w:space="0" w:color="auto"/>
            <w:left w:val="none" w:sz="0" w:space="0" w:color="auto"/>
            <w:bottom w:val="none" w:sz="0" w:space="0" w:color="auto"/>
            <w:right w:val="none" w:sz="0" w:space="0" w:color="auto"/>
          </w:divBdr>
        </w:div>
        <w:div w:id="713314382">
          <w:marLeft w:val="480"/>
          <w:marRight w:val="0"/>
          <w:marTop w:val="0"/>
          <w:marBottom w:val="0"/>
          <w:divBdr>
            <w:top w:val="none" w:sz="0" w:space="0" w:color="auto"/>
            <w:left w:val="none" w:sz="0" w:space="0" w:color="auto"/>
            <w:bottom w:val="none" w:sz="0" w:space="0" w:color="auto"/>
            <w:right w:val="none" w:sz="0" w:space="0" w:color="auto"/>
          </w:divBdr>
        </w:div>
        <w:div w:id="1448542619">
          <w:marLeft w:val="480"/>
          <w:marRight w:val="0"/>
          <w:marTop w:val="0"/>
          <w:marBottom w:val="0"/>
          <w:divBdr>
            <w:top w:val="none" w:sz="0" w:space="0" w:color="auto"/>
            <w:left w:val="none" w:sz="0" w:space="0" w:color="auto"/>
            <w:bottom w:val="none" w:sz="0" w:space="0" w:color="auto"/>
            <w:right w:val="none" w:sz="0" w:space="0" w:color="auto"/>
          </w:divBdr>
        </w:div>
        <w:div w:id="816802578">
          <w:marLeft w:val="480"/>
          <w:marRight w:val="0"/>
          <w:marTop w:val="0"/>
          <w:marBottom w:val="0"/>
          <w:divBdr>
            <w:top w:val="none" w:sz="0" w:space="0" w:color="auto"/>
            <w:left w:val="none" w:sz="0" w:space="0" w:color="auto"/>
            <w:bottom w:val="none" w:sz="0" w:space="0" w:color="auto"/>
            <w:right w:val="none" w:sz="0" w:space="0" w:color="auto"/>
          </w:divBdr>
        </w:div>
        <w:div w:id="1285502168">
          <w:marLeft w:val="480"/>
          <w:marRight w:val="0"/>
          <w:marTop w:val="0"/>
          <w:marBottom w:val="0"/>
          <w:divBdr>
            <w:top w:val="none" w:sz="0" w:space="0" w:color="auto"/>
            <w:left w:val="none" w:sz="0" w:space="0" w:color="auto"/>
            <w:bottom w:val="none" w:sz="0" w:space="0" w:color="auto"/>
            <w:right w:val="none" w:sz="0" w:space="0" w:color="auto"/>
          </w:divBdr>
        </w:div>
        <w:div w:id="1648239529">
          <w:marLeft w:val="480"/>
          <w:marRight w:val="0"/>
          <w:marTop w:val="0"/>
          <w:marBottom w:val="0"/>
          <w:divBdr>
            <w:top w:val="none" w:sz="0" w:space="0" w:color="auto"/>
            <w:left w:val="none" w:sz="0" w:space="0" w:color="auto"/>
            <w:bottom w:val="none" w:sz="0" w:space="0" w:color="auto"/>
            <w:right w:val="none" w:sz="0" w:space="0" w:color="auto"/>
          </w:divBdr>
        </w:div>
        <w:div w:id="715737279">
          <w:marLeft w:val="480"/>
          <w:marRight w:val="0"/>
          <w:marTop w:val="0"/>
          <w:marBottom w:val="0"/>
          <w:divBdr>
            <w:top w:val="none" w:sz="0" w:space="0" w:color="auto"/>
            <w:left w:val="none" w:sz="0" w:space="0" w:color="auto"/>
            <w:bottom w:val="none" w:sz="0" w:space="0" w:color="auto"/>
            <w:right w:val="none" w:sz="0" w:space="0" w:color="auto"/>
          </w:divBdr>
        </w:div>
        <w:div w:id="1613393540">
          <w:marLeft w:val="480"/>
          <w:marRight w:val="0"/>
          <w:marTop w:val="0"/>
          <w:marBottom w:val="0"/>
          <w:divBdr>
            <w:top w:val="none" w:sz="0" w:space="0" w:color="auto"/>
            <w:left w:val="none" w:sz="0" w:space="0" w:color="auto"/>
            <w:bottom w:val="none" w:sz="0" w:space="0" w:color="auto"/>
            <w:right w:val="none" w:sz="0" w:space="0" w:color="auto"/>
          </w:divBdr>
        </w:div>
        <w:div w:id="1948924198">
          <w:marLeft w:val="480"/>
          <w:marRight w:val="0"/>
          <w:marTop w:val="0"/>
          <w:marBottom w:val="0"/>
          <w:divBdr>
            <w:top w:val="none" w:sz="0" w:space="0" w:color="auto"/>
            <w:left w:val="none" w:sz="0" w:space="0" w:color="auto"/>
            <w:bottom w:val="none" w:sz="0" w:space="0" w:color="auto"/>
            <w:right w:val="none" w:sz="0" w:space="0" w:color="auto"/>
          </w:divBdr>
        </w:div>
        <w:div w:id="2040622308">
          <w:marLeft w:val="480"/>
          <w:marRight w:val="0"/>
          <w:marTop w:val="0"/>
          <w:marBottom w:val="0"/>
          <w:divBdr>
            <w:top w:val="none" w:sz="0" w:space="0" w:color="auto"/>
            <w:left w:val="none" w:sz="0" w:space="0" w:color="auto"/>
            <w:bottom w:val="none" w:sz="0" w:space="0" w:color="auto"/>
            <w:right w:val="none" w:sz="0" w:space="0" w:color="auto"/>
          </w:divBdr>
        </w:div>
        <w:div w:id="252708793">
          <w:marLeft w:val="480"/>
          <w:marRight w:val="0"/>
          <w:marTop w:val="0"/>
          <w:marBottom w:val="0"/>
          <w:divBdr>
            <w:top w:val="none" w:sz="0" w:space="0" w:color="auto"/>
            <w:left w:val="none" w:sz="0" w:space="0" w:color="auto"/>
            <w:bottom w:val="none" w:sz="0" w:space="0" w:color="auto"/>
            <w:right w:val="none" w:sz="0" w:space="0" w:color="auto"/>
          </w:divBdr>
        </w:div>
        <w:div w:id="1267036233">
          <w:marLeft w:val="480"/>
          <w:marRight w:val="0"/>
          <w:marTop w:val="0"/>
          <w:marBottom w:val="0"/>
          <w:divBdr>
            <w:top w:val="none" w:sz="0" w:space="0" w:color="auto"/>
            <w:left w:val="none" w:sz="0" w:space="0" w:color="auto"/>
            <w:bottom w:val="none" w:sz="0" w:space="0" w:color="auto"/>
            <w:right w:val="none" w:sz="0" w:space="0" w:color="auto"/>
          </w:divBdr>
        </w:div>
        <w:div w:id="1254361998">
          <w:marLeft w:val="480"/>
          <w:marRight w:val="0"/>
          <w:marTop w:val="0"/>
          <w:marBottom w:val="0"/>
          <w:divBdr>
            <w:top w:val="none" w:sz="0" w:space="0" w:color="auto"/>
            <w:left w:val="none" w:sz="0" w:space="0" w:color="auto"/>
            <w:bottom w:val="none" w:sz="0" w:space="0" w:color="auto"/>
            <w:right w:val="none" w:sz="0" w:space="0" w:color="auto"/>
          </w:divBdr>
        </w:div>
        <w:div w:id="1147667831">
          <w:marLeft w:val="480"/>
          <w:marRight w:val="0"/>
          <w:marTop w:val="0"/>
          <w:marBottom w:val="0"/>
          <w:divBdr>
            <w:top w:val="none" w:sz="0" w:space="0" w:color="auto"/>
            <w:left w:val="none" w:sz="0" w:space="0" w:color="auto"/>
            <w:bottom w:val="none" w:sz="0" w:space="0" w:color="auto"/>
            <w:right w:val="none" w:sz="0" w:space="0" w:color="auto"/>
          </w:divBdr>
        </w:div>
        <w:div w:id="704402614">
          <w:marLeft w:val="480"/>
          <w:marRight w:val="0"/>
          <w:marTop w:val="0"/>
          <w:marBottom w:val="0"/>
          <w:divBdr>
            <w:top w:val="none" w:sz="0" w:space="0" w:color="auto"/>
            <w:left w:val="none" w:sz="0" w:space="0" w:color="auto"/>
            <w:bottom w:val="none" w:sz="0" w:space="0" w:color="auto"/>
            <w:right w:val="none" w:sz="0" w:space="0" w:color="auto"/>
          </w:divBdr>
        </w:div>
        <w:div w:id="1732000478">
          <w:marLeft w:val="480"/>
          <w:marRight w:val="0"/>
          <w:marTop w:val="0"/>
          <w:marBottom w:val="0"/>
          <w:divBdr>
            <w:top w:val="none" w:sz="0" w:space="0" w:color="auto"/>
            <w:left w:val="none" w:sz="0" w:space="0" w:color="auto"/>
            <w:bottom w:val="none" w:sz="0" w:space="0" w:color="auto"/>
            <w:right w:val="none" w:sz="0" w:space="0" w:color="auto"/>
          </w:divBdr>
        </w:div>
        <w:div w:id="2043246137">
          <w:marLeft w:val="480"/>
          <w:marRight w:val="0"/>
          <w:marTop w:val="0"/>
          <w:marBottom w:val="0"/>
          <w:divBdr>
            <w:top w:val="none" w:sz="0" w:space="0" w:color="auto"/>
            <w:left w:val="none" w:sz="0" w:space="0" w:color="auto"/>
            <w:bottom w:val="none" w:sz="0" w:space="0" w:color="auto"/>
            <w:right w:val="none" w:sz="0" w:space="0" w:color="auto"/>
          </w:divBdr>
        </w:div>
        <w:div w:id="369574851">
          <w:marLeft w:val="480"/>
          <w:marRight w:val="0"/>
          <w:marTop w:val="0"/>
          <w:marBottom w:val="0"/>
          <w:divBdr>
            <w:top w:val="none" w:sz="0" w:space="0" w:color="auto"/>
            <w:left w:val="none" w:sz="0" w:space="0" w:color="auto"/>
            <w:bottom w:val="none" w:sz="0" w:space="0" w:color="auto"/>
            <w:right w:val="none" w:sz="0" w:space="0" w:color="auto"/>
          </w:divBdr>
        </w:div>
        <w:div w:id="897016371">
          <w:marLeft w:val="480"/>
          <w:marRight w:val="0"/>
          <w:marTop w:val="0"/>
          <w:marBottom w:val="0"/>
          <w:divBdr>
            <w:top w:val="none" w:sz="0" w:space="0" w:color="auto"/>
            <w:left w:val="none" w:sz="0" w:space="0" w:color="auto"/>
            <w:bottom w:val="none" w:sz="0" w:space="0" w:color="auto"/>
            <w:right w:val="none" w:sz="0" w:space="0" w:color="auto"/>
          </w:divBdr>
        </w:div>
        <w:div w:id="1353338866">
          <w:marLeft w:val="480"/>
          <w:marRight w:val="0"/>
          <w:marTop w:val="0"/>
          <w:marBottom w:val="0"/>
          <w:divBdr>
            <w:top w:val="none" w:sz="0" w:space="0" w:color="auto"/>
            <w:left w:val="none" w:sz="0" w:space="0" w:color="auto"/>
            <w:bottom w:val="none" w:sz="0" w:space="0" w:color="auto"/>
            <w:right w:val="none" w:sz="0" w:space="0" w:color="auto"/>
          </w:divBdr>
        </w:div>
        <w:div w:id="152376054">
          <w:marLeft w:val="480"/>
          <w:marRight w:val="0"/>
          <w:marTop w:val="0"/>
          <w:marBottom w:val="0"/>
          <w:divBdr>
            <w:top w:val="none" w:sz="0" w:space="0" w:color="auto"/>
            <w:left w:val="none" w:sz="0" w:space="0" w:color="auto"/>
            <w:bottom w:val="none" w:sz="0" w:space="0" w:color="auto"/>
            <w:right w:val="none" w:sz="0" w:space="0" w:color="auto"/>
          </w:divBdr>
        </w:div>
        <w:div w:id="75130415">
          <w:marLeft w:val="480"/>
          <w:marRight w:val="0"/>
          <w:marTop w:val="0"/>
          <w:marBottom w:val="0"/>
          <w:divBdr>
            <w:top w:val="none" w:sz="0" w:space="0" w:color="auto"/>
            <w:left w:val="none" w:sz="0" w:space="0" w:color="auto"/>
            <w:bottom w:val="none" w:sz="0" w:space="0" w:color="auto"/>
            <w:right w:val="none" w:sz="0" w:space="0" w:color="auto"/>
          </w:divBdr>
        </w:div>
        <w:div w:id="1017273875">
          <w:marLeft w:val="480"/>
          <w:marRight w:val="0"/>
          <w:marTop w:val="0"/>
          <w:marBottom w:val="0"/>
          <w:divBdr>
            <w:top w:val="none" w:sz="0" w:space="0" w:color="auto"/>
            <w:left w:val="none" w:sz="0" w:space="0" w:color="auto"/>
            <w:bottom w:val="none" w:sz="0" w:space="0" w:color="auto"/>
            <w:right w:val="none" w:sz="0" w:space="0" w:color="auto"/>
          </w:divBdr>
        </w:div>
        <w:div w:id="340666379">
          <w:marLeft w:val="480"/>
          <w:marRight w:val="0"/>
          <w:marTop w:val="0"/>
          <w:marBottom w:val="0"/>
          <w:divBdr>
            <w:top w:val="none" w:sz="0" w:space="0" w:color="auto"/>
            <w:left w:val="none" w:sz="0" w:space="0" w:color="auto"/>
            <w:bottom w:val="none" w:sz="0" w:space="0" w:color="auto"/>
            <w:right w:val="none" w:sz="0" w:space="0" w:color="auto"/>
          </w:divBdr>
        </w:div>
        <w:div w:id="1011687220">
          <w:marLeft w:val="480"/>
          <w:marRight w:val="0"/>
          <w:marTop w:val="0"/>
          <w:marBottom w:val="0"/>
          <w:divBdr>
            <w:top w:val="none" w:sz="0" w:space="0" w:color="auto"/>
            <w:left w:val="none" w:sz="0" w:space="0" w:color="auto"/>
            <w:bottom w:val="none" w:sz="0" w:space="0" w:color="auto"/>
            <w:right w:val="none" w:sz="0" w:space="0" w:color="auto"/>
          </w:divBdr>
        </w:div>
        <w:div w:id="418451923">
          <w:marLeft w:val="480"/>
          <w:marRight w:val="0"/>
          <w:marTop w:val="0"/>
          <w:marBottom w:val="0"/>
          <w:divBdr>
            <w:top w:val="none" w:sz="0" w:space="0" w:color="auto"/>
            <w:left w:val="none" w:sz="0" w:space="0" w:color="auto"/>
            <w:bottom w:val="none" w:sz="0" w:space="0" w:color="auto"/>
            <w:right w:val="none" w:sz="0" w:space="0" w:color="auto"/>
          </w:divBdr>
        </w:div>
        <w:div w:id="1510607301">
          <w:marLeft w:val="480"/>
          <w:marRight w:val="0"/>
          <w:marTop w:val="0"/>
          <w:marBottom w:val="0"/>
          <w:divBdr>
            <w:top w:val="none" w:sz="0" w:space="0" w:color="auto"/>
            <w:left w:val="none" w:sz="0" w:space="0" w:color="auto"/>
            <w:bottom w:val="none" w:sz="0" w:space="0" w:color="auto"/>
            <w:right w:val="none" w:sz="0" w:space="0" w:color="auto"/>
          </w:divBdr>
        </w:div>
        <w:div w:id="1168398841">
          <w:marLeft w:val="480"/>
          <w:marRight w:val="0"/>
          <w:marTop w:val="0"/>
          <w:marBottom w:val="0"/>
          <w:divBdr>
            <w:top w:val="none" w:sz="0" w:space="0" w:color="auto"/>
            <w:left w:val="none" w:sz="0" w:space="0" w:color="auto"/>
            <w:bottom w:val="none" w:sz="0" w:space="0" w:color="auto"/>
            <w:right w:val="none" w:sz="0" w:space="0" w:color="auto"/>
          </w:divBdr>
        </w:div>
        <w:div w:id="953681183">
          <w:marLeft w:val="480"/>
          <w:marRight w:val="0"/>
          <w:marTop w:val="0"/>
          <w:marBottom w:val="0"/>
          <w:divBdr>
            <w:top w:val="none" w:sz="0" w:space="0" w:color="auto"/>
            <w:left w:val="none" w:sz="0" w:space="0" w:color="auto"/>
            <w:bottom w:val="none" w:sz="0" w:space="0" w:color="auto"/>
            <w:right w:val="none" w:sz="0" w:space="0" w:color="auto"/>
          </w:divBdr>
        </w:div>
        <w:div w:id="174004063">
          <w:marLeft w:val="480"/>
          <w:marRight w:val="0"/>
          <w:marTop w:val="0"/>
          <w:marBottom w:val="0"/>
          <w:divBdr>
            <w:top w:val="none" w:sz="0" w:space="0" w:color="auto"/>
            <w:left w:val="none" w:sz="0" w:space="0" w:color="auto"/>
            <w:bottom w:val="none" w:sz="0" w:space="0" w:color="auto"/>
            <w:right w:val="none" w:sz="0" w:space="0" w:color="auto"/>
          </w:divBdr>
        </w:div>
        <w:div w:id="359477859">
          <w:marLeft w:val="480"/>
          <w:marRight w:val="0"/>
          <w:marTop w:val="0"/>
          <w:marBottom w:val="0"/>
          <w:divBdr>
            <w:top w:val="none" w:sz="0" w:space="0" w:color="auto"/>
            <w:left w:val="none" w:sz="0" w:space="0" w:color="auto"/>
            <w:bottom w:val="none" w:sz="0" w:space="0" w:color="auto"/>
            <w:right w:val="none" w:sz="0" w:space="0" w:color="auto"/>
          </w:divBdr>
        </w:div>
        <w:div w:id="430053332">
          <w:marLeft w:val="480"/>
          <w:marRight w:val="0"/>
          <w:marTop w:val="0"/>
          <w:marBottom w:val="0"/>
          <w:divBdr>
            <w:top w:val="none" w:sz="0" w:space="0" w:color="auto"/>
            <w:left w:val="none" w:sz="0" w:space="0" w:color="auto"/>
            <w:bottom w:val="none" w:sz="0" w:space="0" w:color="auto"/>
            <w:right w:val="none" w:sz="0" w:space="0" w:color="auto"/>
          </w:divBdr>
        </w:div>
        <w:div w:id="674916624">
          <w:marLeft w:val="480"/>
          <w:marRight w:val="0"/>
          <w:marTop w:val="0"/>
          <w:marBottom w:val="0"/>
          <w:divBdr>
            <w:top w:val="none" w:sz="0" w:space="0" w:color="auto"/>
            <w:left w:val="none" w:sz="0" w:space="0" w:color="auto"/>
            <w:bottom w:val="none" w:sz="0" w:space="0" w:color="auto"/>
            <w:right w:val="none" w:sz="0" w:space="0" w:color="auto"/>
          </w:divBdr>
        </w:div>
        <w:div w:id="809640502">
          <w:marLeft w:val="480"/>
          <w:marRight w:val="0"/>
          <w:marTop w:val="0"/>
          <w:marBottom w:val="0"/>
          <w:divBdr>
            <w:top w:val="none" w:sz="0" w:space="0" w:color="auto"/>
            <w:left w:val="none" w:sz="0" w:space="0" w:color="auto"/>
            <w:bottom w:val="none" w:sz="0" w:space="0" w:color="auto"/>
            <w:right w:val="none" w:sz="0" w:space="0" w:color="auto"/>
          </w:divBdr>
        </w:div>
        <w:div w:id="1916932768">
          <w:marLeft w:val="480"/>
          <w:marRight w:val="0"/>
          <w:marTop w:val="0"/>
          <w:marBottom w:val="0"/>
          <w:divBdr>
            <w:top w:val="none" w:sz="0" w:space="0" w:color="auto"/>
            <w:left w:val="none" w:sz="0" w:space="0" w:color="auto"/>
            <w:bottom w:val="none" w:sz="0" w:space="0" w:color="auto"/>
            <w:right w:val="none" w:sz="0" w:space="0" w:color="auto"/>
          </w:divBdr>
        </w:div>
        <w:div w:id="407653299">
          <w:marLeft w:val="480"/>
          <w:marRight w:val="0"/>
          <w:marTop w:val="0"/>
          <w:marBottom w:val="0"/>
          <w:divBdr>
            <w:top w:val="none" w:sz="0" w:space="0" w:color="auto"/>
            <w:left w:val="none" w:sz="0" w:space="0" w:color="auto"/>
            <w:bottom w:val="none" w:sz="0" w:space="0" w:color="auto"/>
            <w:right w:val="none" w:sz="0" w:space="0" w:color="auto"/>
          </w:divBdr>
        </w:div>
        <w:div w:id="1009866178">
          <w:marLeft w:val="480"/>
          <w:marRight w:val="0"/>
          <w:marTop w:val="0"/>
          <w:marBottom w:val="0"/>
          <w:divBdr>
            <w:top w:val="none" w:sz="0" w:space="0" w:color="auto"/>
            <w:left w:val="none" w:sz="0" w:space="0" w:color="auto"/>
            <w:bottom w:val="none" w:sz="0" w:space="0" w:color="auto"/>
            <w:right w:val="none" w:sz="0" w:space="0" w:color="auto"/>
          </w:divBdr>
        </w:div>
        <w:div w:id="54818365">
          <w:marLeft w:val="480"/>
          <w:marRight w:val="0"/>
          <w:marTop w:val="0"/>
          <w:marBottom w:val="0"/>
          <w:divBdr>
            <w:top w:val="none" w:sz="0" w:space="0" w:color="auto"/>
            <w:left w:val="none" w:sz="0" w:space="0" w:color="auto"/>
            <w:bottom w:val="none" w:sz="0" w:space="0" w:color="auto"/>
            <w:right w:val="none" w:sz="0" w:space="0" w:color="auto"/>
          </w:divBdr>
        </w:div>
        <w:div w:id="831603123">
          <w:marLeft w:val="480"/>
          <w:marRight w:val="0"/>
          <w:marTop w:val="0"/>
          <w:marBottom w:val="0"/>
          <w:divBdr>
            <w:top w:val="none" w:sz="0" w:space="0" w:color="auto"/>
            <w:left w:val="none" w:sz="0" w:space="0" w:color="auto"/>
            <w:bottom w:val="none" w:sz="0" w:space="0" w:color="auto"/>
            <w:right w:val="none" w:sz="0" w:space="0" w:color="auto"/>
          </w:divBdr>
        </w:div>
        <w:div w:id="2106535326">
          <w:marLeft w:val="480"/>
          <w:marRight w:val="0"/>
          <w:marTop w:val="0"/>
          <w:marBottom w:val="0"/>
          <w:divBdr>
            <w:top w:val="none" w:sz="0" w:space="0" w:color="auto"/>
            <w:left w:val="none" w:sz="0" w:space="0" w:color="auto"/>
            <w:bottom w:val="none" w:sz="0" w:space="0" w:color="auto"/>
            <w:right w:val="none" w:sz="0" w:space="0" w:color="auto"/>
          </w:divBdr>
        </w:div>
        <w:div w:id="545339099">
          <w:marLeft w:val="480"/>
          <w:marRight w:val="0"/>
          <w:marTop w:val="0"/>
          <w:marBottom w:val="0"/>
          <w:divBdr>
            <w:top w:val="none" w:sz="0" w:space="0" w:color="auto"/>
            <w:left w:val="none" w:sz="0" w:space="0" w:color="auto"/>
            <w:bottom w:val="none" w:sz="0" w:space="0" w:color="auto"/>
            <w:right w:val="none" w:sz="0" w:space="0" w:color="auto"/>
          </w:divBdr>
        </w:div>
      </w:divsChild>
    </w:div>
    <w:div w:id="2038046695">
      <w:bodyDiv w:val="1"/>
      <w:marLeft w:val="0"/>
      <w:marRight w:val="0"/>
      <w:marTop w:val="0"/>
      <w:marBottom w:val="0"/>
      <w:divBdr>
        <w:top w:val="none" w:sz="0" w:space="0" w:color="auto"/>
        <w:left w:val="none" w:sz="0" w:space="0" w:color="auto"/>
        <w:bottom w:val="none" w:sz="0" w:space="0" w:color="auto"/>
        <w:right w:val="none" w:sz="0" w:space="0" w:color="auto"/>
      </w:divBdr>
      <w:divsChild>
        <w:div w:id="1664115988">
          <w:marLeft w:val="480"/>
          <w:marRight w:val="0"/>
          <w:marTop w:val="0"/>
          <w:marBottom w:val="0"/>
          <w:divBdr>
            <w:top w:val="none" w:sz="0" w:space="0" w:color="auto"/>
            <w:left w:val="none" w:sz="0" w:space="0" w:color="auto"/>
            <w:bottom w:val="none" w:sz="0" w:space="0" w:color="auto"/>
            <w:right w:val="none" w:sz="0" w:space="0" w:color="auto"/>
          </w:divBdr>
        </w:div>
        <w:div w:id="1584219009">
          <w:marLeft w:val="480"/>
          <w:marRight w:val="0"/>
          <w:marTop w:val="0"/>
          <w:marBottom w:val="0"/>
          <w:divBdr>
            <w:top w:val="none" w:sz="0" w:space="0" w:color="auto"/>
            <w:left w:val="none" w:sz="0" w:space="0" w:color="auto"/>
            <w:bottom w:val="none" w:sz="0" w:space="0" w:color="auto"/>
            <w:right w:val="none" w:sz="0" w:space="0" w:color="auto"/>
          </w:divBdr>
        </w:div>
        <w:div w:id="1125778628">
          <w:marLeft w:val="480"/>
          <w:marRight w:val="0"/>
          <w:marTop w:val="0"/>
          <w:marBottom w:val="0"/>
          <w:divBdr>
            <w:top w:val="none" w:sz="0" w:space="0" w:color="auto"/>
            <w:left w:val="none" w:sz="0" w:space="0" w:color="auto"/>
            <w:bottom w:val="none" w:sz="0" w:space="0" w:color="auto"/>
            <w:right w:val="none" w:sz="0" w:space="0" w:color="auto"/>
          </w:divBdr>
        </w:div>
        <w:div w:id="1703359734">
          <w:marLeft w:val="480"/>
          <w:marRight w:val="0"/>
          <w:marTop w:val="0"/>
          <w:marBottom w:val="0"/>
          <w:divBdr>
            <w:top w:val="none" w:sz="0" w:space="0" w:color="auto"/>
            <w:left w:val="none" w:sz="0" w:space="0" w:color="auto"/>
            <w:bottom w:val="none" w:sz="0" w:space="0" w:color="auto"/>
            <w:right w:val="none" w:sz="0" w:space="0" w:color="auto"/>
          </w:divBdr>
        </w:div>
        <w:div w:id="1420366358">
          <w:marLeft w:val="480"/>
          <w:marRight w:val="0"/>
          <w:marTop w:val="0"/>
          <w:marBottom w:val="0"/>
          <w:divBdr>
            <w:top w:val="none" w:sz="0" w:space="0" w:color="auto"/>
            <w:left w:val="none" w:sz="0" w:space="0" w:color="auto"/>
            <w:bottom w:val="none" w:sz="0" w:space="0" w:color="auto"/>
            <w:right w:val="none" w:sz="0" w:space="0" w:color="auto"/>
          </w:divBdr>
        </w:div>
        <w:div w:id="1987272037">
          <w:marLeft w:val="480"/>
          <w:marRight w:val="0"/>
          <w:marTop w:val="0"/>
          <w:marBottom w:val="0"/>
          <w:divBdr>
            <w:top w:val="none" w:sz="0" w:space="0" w:color="auto"/>
            <w:left w:val="none" w:sz="0" w:space="0" w:color="auto"/>
            <w:bottom w:val="none" w:sz="0" w:space="0" w:color="auto"/>
            <w:right w:val="none" w:sz="0" w:space="0" w:color="auto"/>
          </w:divBdr>
        </w:div>
        <w:div w:id="39283731">
          <w:marLeft w:val="480"/>
          <w:marRight w:val="0"/>
          <w:marTop w:val="0"/>
          <w:marBottom w:val="0"/>
          <w:divBdr>
            <w:top w:val="none" w:sz="0" w:space="0" w:color="auto"/>
            <w:left w:val="none" w:sz="0" w:space="0" w:color="auto"/>
            <w:bottom w:val="none" w:sz="0" w:space="0" w:color="auto"/>
            <w:right w:val="none" w:sz="0" w:space="0" w:color="auto"/>
          </w:divBdr>
        </w:div>
        <w:div w:id="1258750576">
          <w:marLeft w:val="480"/>
          <w:marRight w:val="0"/>
          <w:marTop w:val="0"/>
          <w:marBottom w:val="0"/>
          <w:divBdr>
            <w:top w:val="none" w:sz="0" w:space="0" w:color="auto"/>
            <w:left w:val="none" w:sz="0" w:space="0" w:color="auto"/>
            <w:bottom w:val="none" w:sz="0" w:space="0" w:color="auto"/>
            <w:right w:val="none" w:sz="0" w:space="0" w:color="auto"/>
          </w:divBdr>
        </w:div>
        <w:div w:id="387264394">
          <w:marLeft w:val="480"/>
          <w:marRight w:val="0"/>
          <w:marTop w:val="0"/>
          <w:marBottom w:val="0"/>
          <w:divBdr>
            <w:top w:val="none" w:sz="0" w:space="0" w:color="auto"/>
            <w:left w:val="none" w:sz="0" w:space="0" w:color="auto"/>
            <w:bottom w:val="none" w:sz="0" w:space="0" w:color="auto"/>
            <w:right w:val="none" w:sz="0" w:space="0" w:color="auto"/>
          </w:divBdr>
        </w:div>
        <w:div w:id="1508207427">
          <w:marLeft w:val="480"/>
          <w:marRight w:val="0"/>
          <w:marTop w:val="0"/>
          <w:marBottom w:val="0"/>
          <w:divBdr>
            <w:top w:val="none" w:sz="0" w:space="0" w:color="auto"/>
            <w:left w:val="none" w:sz="0" w:space="0" w:color="auto"/>
            <w:bottom w:val="none" w:sz="0" w:space="0" w:color="auto"/>
            <w:right w:val="none" w:sz="0" w:space="0" w:color="auto"/>
          </w:divBdr>
        </w:div>
        <w:div w:id="495539470">
          <w:marLeft w:val="480"/>
          <w:marRight w:val="0"/>
          <w:marTop w:val="0"/>
          <w:marBottom w:val="0"/>
          <w:divBdr>
            <w:top w:val="none" w:sz="0" w:space="0" w:color="auto"/>
            <w:left w:val="none" w:sz="0" w:space="0" w:color="auto"/>
            <w:bottom w:val="none" w:sz="0" w:space="0" w:color="auto"/>
            <w:right w:val="none" w:sz="0" w:space="0" w:color="auto"/>
          </w:divBdr>
        </w:div>
        <w:div w:id="210574783">
          <w:marLeft w:val="480"/>
          <w:marRight w:val="0"/>
          <w:marTop w:val="0"/>
          <w:marBottom w:val="0"/>
          <w:divBdr>
            <w:top w:val="none" w:sz="0" w:space="0" w:color="auto"/>
            <w:left w:val="none" w:sz="0" w:space="0" w:color="auto"/>
            <w:bottom w:val="none" w:sz="0" w:space="0" w:color="auto"/>
            <w:right w:val="none" w:sz="0" w:space="0" w:color="auto"/>
          </w:divBdr>
        </w:div>
        <w:div w:id="796337535">
          <w:marLeft w:val="480"/>
          <w:marRight w:val="0"/>
          <w:marTop w:val="0"/>
          <w:marBottom w:val="0"/>
          <w:divBdr>
            <w:top w:val="none" w:sz="0" w:space="0" w:color="auto"/>
            <w:left w:val="none" w:sz="0" w:space="0" w:color="auto"/>
            <w:bottom w:val="none" w:sz="0" w:space="0" w:color="auto"/>
            <w:right w:val="none" w:sz="0" w:space="0" w:color="auto"/>
          </w:divBdr>
        </w:div>
        <w:div w:id="475489268">
          <w:marLeft w:val="480"/>
          <w:marRight w:val="0"/>
          <w:marTop w:val="0"/>
          <w:marBottom w:val="0"/>
          <w:divBdr>
            <w:top w:val="none" w:sz="0" w:space="0" w:color="auto"/>
            <w:left w:val="none" w:sz="0" w:space="0" w:color="auto"/>
            <w:bottom w:val="none" w:sz="0" w:space="0" w:color="auto"/>
            <w:right w:val="none" w:sz="0" w:space="0" w:color="auto"/>
          </w:divBdr>
        </w:div>
        <w:div w:id="882794943">
          <w:marLeft w:val="480"/>
          <w:marRight w:val="0"/>
          <w:marTop w:val="0"/>
          <w:marBottom w:val="0"/>
          <w:divBdr>
            <w:top w:val="none" w:sz="0" w:space="0" w:color="auto"/>
            <w:left w:val="none" w:sz="0" w:space="0" w:color="auto"/>
            <w:bottom w:val="none" w:sz="0" w:space="0" w:color="auto"/>
            <w:right w:val="none" w:sz="0" w:space="0" w:color="auto"/>
          </w:divBdr>
        </w:div>
        <w:div w:id="15619838">
          <w:marLeft w:val="480"/>
          <w:marRight w:val="0"/>
          <w:marTop w:val="0"/>
          <w:marBottom w:val="0"/>
          <w:divBdr>
            <w:top w:val="none" w:sz="0" w:space="0" w:color="auto"/>
            <w:left w:val="none" w:sz="0" w:space="0" w:color="auto"/>
            <w:bottom w:val="none" w:sz="0" w:space="0" w:color="auto"/>
            <w:right w:val="none" w:sz="0" w:space="0" w:color="auto"/>
          </w:divBdr>
        </w:div>
        <w:div w:id="1788115429">
          <w:marLeft w:val="480"/>
          <w:marRight w:val="0"/>
          <w:marTop w:val="0"/>
          <w:marBottom w:val="0"/>
          <w:divBdr>
            <w:top w:val="none" w:sz="0" w:space="0" w:color="auto"/>
            <w:left w:val="none" w:sz="0" w:space="0" w:color="auto"/>
            <w:bottom w:val="none" w:sz="0" w:space="0" w:color="auto"/>
            <w:right w:val="none" w:sz="0" w:space="0" w:color="auto"/>
          </w:divBdr>
        </w:div>
        <w:div w:id="2030443400">
          <w:marLeft w:val="480"/>
          <w:marRight w:val="0"/>
          <w:marTop w:val="0"/>
          <w:marBottom w:val="0"/>
          <w:divBdr>
            <w:top w:val="none" w:sz="0" w:space="0" w:color="auto"/>
            <w:left w:val="none" w:sz="0" w:space="0" w:color="auto"/>
            <w:bottom w:val="none" w:sz="0" w:space="0" w:color="auto"/>
            <w:right w:val="none" w:sz="0" w:space="0" w:color="auto"/>
          </w:divBdr>
        </w:div>
        <w:div w:id="831873654">
          <w:marLeft w:val="480"/>
          <w:marRight w:val="0"/>
          <w:marTop w:val="0"/>
          <w:marBottom w:val="0"/>
          <w:divBdr>
            <w:top w:val="none" w:sz="0" w:space="0" w:color="auto"/>
            <w:left w:val="none" w:sz="0" w:space="0" w:color="auto"/>
            <w:bottom w:val="none" w:sz="0" w:space="0" w:color="auto"/>
            <w:right w:val="none" w:sz="0" w:space="0" w:color="auto"/>
          </w:divBdr>
        </w:div>
        <w:div w:id="1762218750">
          <w:marLeft w:val="480"/>
          <w:marRight w:val="0"/>
          <w:marTop w:val="0"/>
          <w:marBottom w:val="0"/>
          <w:divBdr>
            <w:top w:val="none" w:sz="0" w:space="0" w:color="auto"/>
            <w:left w:val="none" w:sz="0" w:space="0" w:color="auto"/>
            <w:bottom w:val="none" w:sz="0" w:space="0" w:color="auto"/>
            <w:right w:val="none" w:sz="0" w:space="0" w:color="auto"/>
          </w:divBdr>
        </w:div>
        <w:div w:id="1945308601">
          <w:marLeft w:val="480"/>
          <w:marRight w:val="0"/>
          <w:marTop w:val="0"/>
          <w:marBottom w:val="0"/>
          <w:divBdr>
            <w:top w:val="none" w:sz="0" w:space="0" w:color="auto"/>
            <w:left w:val="none" w:sz="0" w:space="0" w:color="auto"/>
            <w:bottom w:val="none" w:sz="0" w:space="0" w:color="auto"/>
            <w:right w:val="none" w:sz="0" w:space="0" w:color="auto"/>
          </w:divBdr>
        </w:div>
        <w:div w:id="203828894">
          <w:marLeft w:val="480"/>
          <w:marRight w:val="0"/>
          <w:marTop w:val="0"/>
          <w:marBottom w:val="0"/>
          <w:divBdr>
            <w:top w:val="none" w:sz="0" w:space="0" w:color="auto"/>
            <w:left w:val="none" w:sz="0" w:space="0" w:color="auto"/>
            <w:bottom w:val="none" w:sz="0" w:space="0" w:color="auto"/>
            <w:right w:val="none" w:sz="0" w:space="0" w:color="auto"/>
          </w:divBdr>
        </w:div>
        <w:div w:id="2144736788">
          <w:marLeft w:val="480"/>
          <w:marRight w:val="0"/>
          <w:marTop w:val="0"/>
          <w:marBottom w:val="0"/>
          <w:divBdr>
            <w:top w:val="none" w:sz="0" w:space="0" w:color="auto"/>
            <w:left w:val="none" w:sz="0" w:space="0" w:color="auto"/>
            <w:bottom w:val="none" w:sz="0" w:space="0" w:color="auto"/>
            <w:right w:val="none" w:sz="0" w:space="0" w:color="auto"/>
          </w:divBdr>
        </w:div>
        <w:div w:id="390155927">
          <w:marLeft w:val="480"/>
          <w:marRight w:val="0"/>
          <w:marTop w:val="0"/>
          <w:marBottom w:val="0"/>
          <w:divBdr>
            <w:top w:val="none" w:sz="0" w:space="0" w:color="auto"/>
            <w:left w:val="none" w:sz="0" w:space="0" w:color="auto"/>
            <w:bottom w:val="none" w:sz="0" w:space="0" w:color="auto"/>
            <w:right w:val="none" w:sz="0" w:space="0" w:color="auto"/>
          </w:divBdr>
        </w:div>
        <w:div w:id="218169611">
          <w:marLeft w:val="480"/>
          <w:marRight w:val="0"/>
          <w:marTop w:val="0"/>
          <w:marBottom w:val="0"/>
          <w:divBdr>
            <w:top w:val="none" w:sz="0" w:space="0" w:color="auto"/>
            <w:left w:val="none" w:sz="0" w:space="0" w:color="auto"/>
            <w:bottom w:val="none" w:sz="0" w:space="0" w:color="auto"/>
            <w:right w:val="none" w:sz="0" w:space="0" w:color="auto"/>
          </w:divBdr>
        </w:div>
        <w:div w:id="2129467866">
          <w:marLeft w:val="480"/>
          <w:marRight w:val="0"/>
          <w:marTop w:val="0"/>
          <w:marBottom w:val="0"/>
          <w:divBdr>
            <w:top w:val="none" w:sz="0" w:space="0" w:color="auto"/>
            <w:left w:val="none" w:sz="0" w:space="0" w:color="auto"/>
            <w:bottom w:val="none" w:sz="0" w:space="0" w:color="auto"/>
            <w:right w:val="none" w:sz="0" w:space="0" w:color="auto"/>
          </w:divBdr>
        </w:div>
        <w:div w:id="1367636451">
          <w:marLeft w:val="480"/>
          <w:marRight w:val="0"/>
          <w:marTop w:val="0"/>
          <w:marBottom w:val="0"/>
          <w:divBdr>
            <w:top w:val="none" w:sz="0" w:space="0" w:color="auto"/>
            <w:left w:val="none" w:sz="0" w:space="0" w:color="auto"/>
            <w:bottom w:val="none" w:sz="0" w:space="0" w:color="auto"/>
            <w:right w:val="none" w:sz="0" w:space="0" w:color="auto"/>
          </w:divBdr>
        </w:div>
        <w:div w:id="461849550">
          <w:marLeft w:val="480"/>
          <w:marRight w:val="0"/>
          <w:marTop w:val="0"/>
          <w:marBottom w:val="0"/>
          <w:divBdr>
            <w:top w:val="none" w:sz="0" w:space="0" w:color="auto"/>
            <w:left w:val="none" w:sz="0" w:space="0" w:color="auto"/>
            <w:bottom w:val="none" w:sz="0" w:space="0" w:color="auto"/>
            <w:right w:val="none" w:sz="0" w:space="0" w:color="auto"/>
          </w:divBdr>
        </w:div>
        <w:div w:id="1241065001">
          <w:marLeft w:val="480"/>
          <w:marRight w:val="0"/>
          <w:marTop w:val="0"/>
          <w:marBottom w:val="0"/>
          <w:divBdr>
            <w:top w:val="none" w:sz="0" w:space="0" w:color="auto"/>
            <w:left w:val="none" w:sz="0" w:space="0" w:color="auto"/>
            <w:bottom w:val="none" w:sz="0" w:space="0" w:color="auto"/>
            <w:right w:val="none" w:sz="0" w:space="0" w:color="auto"/>
          </w:divBdr>
        </w:div>
        <w:div w:id="289096384">
          <w:marLeft w:val="480"/>
          <w:marRight w:val="0"/>
          <w:marTop w:val="0"/>
          <w:marBottom w:val="0"/>
          <w:divBdr>
            <w:top w:val="none" w:sz="0" w:space="0" w:color="auto"/>
            <w:left w:val="none" w:sz="0" w:space="0" w:color="auto"/>
            <w:bottom w:val="none" w:sz="0" w:space="0" w:color="auto"/>
            <w:right w:val="none" w:sz="0" w:space="0" w:color="auto"/>
          </w:divBdr>
        </w:div>
        <w:div w:id="1580746960">
          <w:marLeft w:val="480"/>
          <w:marRight w:val="0"/>
          <w:marTop w:val="0"/>
          <w:marBottom w:val="0"/>
          <w:divBdr>
            <w:top w:val="none" w:sz="0" w:space="0" w:color="auto"/>
            <w:left w:val="none" w:sz="0" w:space="0" w:color="auto"/>
            <w:bottom w:val="none" w:sz="0" w:space="0" w:color="auto"/>
            <w:right w:val="none" w:sz="0" w:space="0" w:color="auto"/>
          </w:divBdr>
        </w:div>
        <w:div w:id="1951276957">
          <w:marLeft w:val="480"/>
          <w:marRight w:val="0"/>
          <w:marTop w:val="0"/>
          <w:marBottom w:val="0"/>
          <w:divBdr>
            <w:top w:val="none" w:sz="0" w:space="0" w:color="auto"/>
            <w:left w:val="none" w:sz="0" w:space="0" w:color="auto"/>
            <w:bottom w:val="none" w:sz="0" w:space="0" w:color="auto"/>
            <w:right w:val="none" w:sz="0" w:space="0" w:color="auto"/>
          </w:divBdr>
        </w:div>
        <w:div w:id="1562669734">
          <w:marLeft w:val="480"/>
          <w:marRight w:val="0"/>
          <w:marTop w:val="0"/>
          <w:marBottom w:val="0"/>
          <w:divBdr>
            <w:top w:val="none" w:sz="0" w:space="0" w:color="auto"/>
            <w:left w:val="none" w:sz="0" w:space="0" w:color="auto"/>
            <w:bottom w:val="none" w:sz="0" w:space="0" w:color="auto"/>
            <w:right w:val="none" w:sz="0" w:space="0" w:color="auto"/>
          </w:divBdr>
        </w:div>
        <w:div w:id="1809393857">
          <w:marLeft w:val="480"/>
          <w:marRight w:val="0"/>
          <w:marTop w:val="0"/>
          <w:marBottom w:val="0"/>
          <w:divBdr>
            <w:top w:val="none" w:sz="0" w:space="0" w:color="auto"/>
            <w:left w:val="none" w:sz="0" w:space="0" w:color="auto"/>
            <w:bottom w:val="none" w:sz="0" w:space="0" w:color="auto"/>
            <w:right w:val="none" w:sz="0" w:space="0" w:color="auto"/>
          </w:divBdr>
        </w:div>
        <w:div w:id="13190708">
          <w:marLeft w:val="480"/>
          <w:marRight w:val="0"/>
          <w:marTop w:val="0"/>
          <w:marBottom w:val="0"/>
          <w:divBdr>
            <w:top w:val="none" w:sz="0" w:space="0" w:color="auto"/>
            <w:left w:val="none" w:sz="0" w:space="0" w:color="auto"/>
            <w:bottom w:val="none" w:sz="0" w:space="0" w:color="auto"/>
            <w:right w:val="none" w:sz="0" w:space="0" w:color="auto"/>
          </w:divBdr>
        </w:div>
        <w:div w:id="1379815694">
          <w:marLeft w:val="480"/>
          <w:marRight w:val="0"/>
          <w:marTop w:val="0"/>
          <w:marBottom w:val="0"/>
          <w:divBdr>
            <w:top w:val="none" w:sz="0" w:space="0" w:color="auto"/>
            <w:left w:val="none" w:sz="0" w:space="0" w:color="auto"/>
            <w:bottom w:val="none" w:sz="0" w:space="0" w:color="auto"/>
            <w:right w:val="none" w:sz="0" w:space="0" w:color="auto"/>
          </w:divBdr>
        </w:div>
        <w:div w:id="690642516">
          <w:marLeft w:val="480"/>
          <w:marRight w:val="0"/>
          <w:marTop w:val="0"/>
          <w:marBottom w:val="0"/>
          <w:divBdr>
            <w:top w:val="none" w:sz="0" w:space="0" w:color="auto"/>
            <w:left w:val="none" w:sz="0" w:space="0" w:color="auto"/>
            <w:bottom w:val="none" w:sz="0" w:space="0" w:color="auto"/>
            <w:right w:val="none" w:sz="0" w:space="0" w:color="auto"/>
          </w:divBdr>
        </w:div>
        <w:div w:id="1605377946">
          <w:marLeft w:val="480"/>
          <w:marRight w:val="0"/>
          <w:marTop w:val="0"/>
          <w:marBottom w:val="0"/>
          <w:divBdr>
            <w:top w:val="none" w:sz="0" w:space="0" w:color="auto"/>
            <w:left w:val="none" w:sz="0" w:space="0" w:color="auto"/>
            <w:bottom w:val="none" w:sz="0" w:space="0" w:color="auto"/>
            <w:right w:val="none" w:sz="0" w:space="0" w:color="auto"/>
          </w:divBdr>
        </w:div>
        <w:div w:id="1836139720">
          <w:marLeft w:val="480"/>
          <w:marRight w:val="0"/>
          <w:marTop w:val="0"/>
          <w:marBottom w:val="0"/>
          <w:divBdr>
            <w:top w:val="none" w:sz="0" w:space="0" w:color="auto"/>
            <w:left w:val="none" w:sz="0" w:space="0" w:color="auto"/>
            <w:bottom w:val="none" w:sz="0" w:space="0" w:color="auto"/>
            <w:right w:val="none" w:sz="0" w:space="0" w:color="auto"/>
          </w:divBdr>
        </w:div>
        <w:div w:id="1513913015">
          <w:marLeft w:val="480"/>
          <w:marRight w:val="0"/>
          <w:marTop w:val="0"/>
          <w:marBottom w:val="0"/>
          <w:divBdr>
            <w:top w:val="none" w:sz="0" w:space="0" w:color="auto"/>
            <w:left w:val="none" w:sz="0" w:space="0" w:color="auto"/>
            <w:bottom w:val="none" w:sz="0" w:space="0" w:color="auto"/>
            <w:right w:val="none" w:sz="0" w:space="0" w:color="auto"/>
          </w:divBdr>
        </w:div>
        <w:div w:id="1864632720">
          <w:marLeft w:val="480"/>
          <w:marRight w:val="0"/>
          <w:marTop w:val="0"/>
          <w:marBottom w:val="0"/>
          <w:divBdr>
            <w:top w:val="none" w:sz="0" w:space="0" w:color="auto"/>
            <w:left w:val="none" w:sz="0" w:space="0" w:color="auto"/>
            <w:bottom w:val="none" w:sz="0" w:space="0" w:color="auto"/>
            <w:right w:val="none" w:sz="0" w:space="0" w:color="auto"/>
          </w:divBdr>
        </w:div>
        <w:div w:id="1442604387">
          <w:marLeft w:val="480"/>
          <w:marRight w:val="0"/>
          <w:marTop w:val="0"/>
          <w:marBottom w:val="0"/>
          <w:divBdr>
            <w:top w:val="none" w:sz="0" w:space="0" w:color="auto"/>
            <w:left w:val="none" w:sz="0" w:space="0" w:color="auto"/>
            <w:bottom w:val="none" w:sz="0" w:space="0" w:color="auto"/>
            <w:right w:val="none" w:sz="0" w:space="0" w:color="auto"/>
          </w:divBdr>
        </w:div>
        <w:div w:id="717554149">
          <w:marLeft w:val="480"/>
          <w:marRight w:val="0"/>
          <w:marTop w:val="0"/>
          <w:marBottom w:val="0"/>
          <w:divBdr>
            <w:top w:val="none" w:sz="0" w:space="0" w:color="auto"/>
            <w:left w:val="none" w:sz="0" w:space="0" w:color="auto"/>
            <w:bottom w:val="none" w:sz="0" w:space="0" w:color="auto"/>
            <w:right w:val="none" w:sz="0" w:space="0" w:color="auto"/>
          </w:divBdr>
        </w:div>
        <w:div w:id="746264686">
          <w:marLeft w:val="480"/>
          <w:marRight w:val="0"/>
          <w:marTop w:val="0"/>
          <w:marBottom w:val="0"/>
          <w:divBdr>
            <w:top w:val="none" w:sz="0" w:space="0" w:color="auto"/>
            <w:left w:val="none" w:sz="0" w:space="0" w:color="auto"/>
            <w:bottom w:val="none" w:sz="0" w:space="0" w:color="auto"/>
            <w:right w:val="none" w:sz="0" w:space="0" w:color="auto"/>
          </w:divBdr>
        </w:div>
        <w:div w:id="1341815646">
          <w:marLeft w:val="480"/>
          <w:marRight w:val="0"/>
          <w:marTop w:val="0"/>
          <w:marBottom w:val="0"/>
          <w:divBdr>
            <w:top w:val="none" w:sz="0" w:space="0" w:color="auto"/>
            <w:left w:val="none" w:sz="0" w:space="0" w:color="auto"/>
            <w:bottom w:val="none" w:sz="0" w:space="0" w:color="auto"/>
            <w:right w:val="none" w:sz="0" w:space="0" w:color="auto"/>
          </w:divBdr>
        </w:div>
        <w:div w:id="1591506151">
          <w:marLeft w:val="480"/>
          <w:marRight w:val="0"/>
          <w:marTop w:val="0"/>
          <w:marBottom w:val="0"/>
          <w:divBdr>
            <w:top w:val="none" w:sz="0" w:space="0" w:color="auto"/>
            <w:left w:val="none" w:sz="0" w:space="0" w:color="auto"/>
            <w:bottom w:val="none" w:sz="0" w:space="0" w:color="auto"/>
            <w:right w:val="none" w:sz="0" w:space="0" w:color="auto"/>
          </w:divBdr>
        </w:div>
        <w:div w:id="2079663963">
          <w:marLeft w:val="480"/>
          <w:marRight w:val="0"/>
          <w:marTop w:val="0"/>
          <w:marBottom w:val="0"/>
          <w:divBdr>
            <w:top w:val="none" w:sz="0" w:space="0" w:color="auto"/>
            <w:left w:val="none" w:sz="0" w:space="0" w:color="auto"/>
            <w:bottom w:val="none" w:sz="0" w:space="0" w:color="auto"/>
            <w:right w:val="none" w:sz="0" w:space="0" w:color="auto"/>
          </w:divBdr>
        </w:div>
        <w:div w:id="1888490707">
          <w:marLeft w:val="480"/>
          <w:marRight w:val="0"/>
          <w:marTop w:val="0"/>
          <w:marBottom w:val="0"/>
          <w:divBdr>
            <w:top w:val="none" w:sz="0" w:space="0" w:color="auto"/>
            <w:left w:val="none" w:sz="0" w:space="0" w:color="auto"/>
            <w:bottom w:val="none" w:sz="0" w:space="0" w:color="auto"/>
            <w:right w:val="none" w:sz="0" w:space="0" w:color="auto"/>
          </w:divBdr>
        </w:div>
        <w:div w:id="2114395550">
          <w:marLeft w:val="480"/>
          <w:marRight w:val="0"/>
          <w:marTop w:val="0"/>
          <w:marBottom w:val="0"/>
          <w:divBdr>
            <w:top w:val="none" w:sz="0" w:space="0" w:color="auto"/>
            <w:left w:val="none" w:sz="0" w:space="0" w:color="auto"/>
            <w:bottom w:val="none" w:sz="0" w:space="0" w:color="auto"/>
            <w:right w:val="none" w:sz="0" w:space="0" w:color="auto"/>
          </w:divBdr>
        </w:div>
        <w:div w:id="1169979921">
          <w:marLeft w:val="480"/>
          <w:marRight w:val="0"/>
          <w:marTop w:val="0"/>
          <w:marBottom w:val="0"/>
          <w:divBdr>
            <w:top w:val="none" w:sz="0" w:space="0" w:color="auto"/>
            <w:left w:val="none" w:sz="0" w:space="0" w:color="auto"/>
            <w:bottom w:val="none" w:sz="0" w:space="0" w:color="auto"/>
            <w:right w:val="none" w:sz="0" w:space="0" w:color="auto"/>
          </w:divBdr>
        </w:div>
        <w:div w:id="115299326">
          <w:marLeft w:val="480"/>
          <w:marRight w:val="0"/>
          <w:marTop w:val="0"/>
          <w:marBottom w:val="0"/>
          <w:divBdr>
            <w:top w:val="none" w:sz="0" w:space="0" w:color="auto"/>
            <w:left w:val="none" w:sz="0" w:space="0" w:color="auto"/>
            <w:bottom w:val="none" w:sz="0" w:space="0" w:color="auto"/>
            <w:right w:val="none" w:sz="0" w:space="0" w:color="auto"/>
          </w:divBdr>
        </w:div>
        <w:div w:id="1397170354">
          <w:marLeft w:val="480"/>
          <w:marRight w:val="0"/>
          <w:marTop w:val="0"/>
          <w:marBottom w:val="0"/>
          <w:divBdr>
            <w:top w:val="none" w:sz="0" w:space="0" w:color="auto"/>
            <w:left w:val="none" w:sz="0" w:space="0" w:color="auto"/>
            <w:bottom w:val="none" w:sz="0" w:space="0" w:color="auto"/>
            <w:right w:val="none" w:sz="0" w:space="0" w:color="auto"/>
          </w:divBdr>
        </w:div>
        <w:div w:id="1545172894">
          <w:marLeft w:val="480"/>
          <w:marRight w:val="0"/>
          <w:marTop w:val="0"/>
          <w:marBottom w:val="0"/>
          <w:divBdr>
            <w:top w:val="none" w:sz="0" w:space="0" w:color="auto"/>
            <w:left w:val="none" w:sz="0" w:space="0" w:color="auto"/>
            <w:bottom w:val="none" w:sz="0" w:space="0" w:color="auto"/>
            <w:right w:val="none" w:sz="0" w:space="0" w:color="auto"/>
          </w:divBdr>
        </w:div>
        <w:div w:id="136144117">
          <w:marLeft w:val="480"/>
          <w:marRight w:val="0"/>
          <w:marTop w:val="0"/>
          <w:marBottom w:val="0"/>
          <w:divBdr>
            <w:top w:val="none" w:sz="0" w:space="0" w:color="auto"/>
            <w:left w:val="none" w:sz="0" w:space="0" w:color="auto"/>
            <w:bottom w:val="none" w:sz="0" w:space="0" w:color="auto"/>
            <w:right w:val="none" w:sz="0" w:space="0" w:color="auto"/>
          </w:divBdr>
        </w:div>
        <w:div w:id="1106776052">
          <w:marLeft w:val="480"/>
          <w:marRight w:val="0"/>
          <w:marTop w:val="0"/>
          <w:marBottom w:val="0"/>
          <w:divBdr>
            <w:top w:val="none" w:sz="0" w:space="0" w:color="auto"/>
            <w:left w:val="none" w:sz="0" w:space="0" w:color="auto"/>
            <w:bottom w:val="none" w:sz="0" w:space="0" w:color="auto"/>
            <w:right w:val="none" w:sz="0" w:space="0" w:color="auto"/>
          </w:divBdr>
        </w:div>
        <w:div w:id="331105715">
          <w:marLeft w:val="480"/>
          <w:marRight w:val="0"/>
          <w:marTop w:val="0"/>
          <w:marBottom w:val="0"/>
          <w:divBdr>
            <w:top w:val="none" w:sz="0" w:space="0" w:color="auto"/>
            <w:left w:val="none" w:sz="0" w:space="0" w:color="auto"/>
            <w:bottom w:val="none" w:sz="0" w:space="0" w:color="auto"/>
            <w:right w:val="none" w:sz="0" w:space="0" w:color="auto"/>
          </w:divBdr>
        </w:div>
      </w:divsChild>
    </w:div>
    <w:div w:id="2039232100">
      <w:bodyDiv w:val="1"/>
      <w:marLeft w:val="0"/>
      <w:marRight w:val="0"/>
      <w:marTop w:val="0"/>
      <w:marBottom w:val="0"/>
      <w:divBdr>
        <w:top w:val="none" w:sz="0" w:space="0" w:color="auto"/>
        <w:left w:val="none" w:sz="0" w:space="0" w:color="auto"/>
        <w:bottom w:val="none" w:sz="0" w:space="0" w:color="auto"/>
        <w:right w:val="none" w:sz="0" w:space="0" w:color="auto"/>
      </w:divBdr>
      <w:divsChild>
        <w:div w:id="1132483049">
          <w:marLeft w:val="480"/>
          <w:marRight w:val="0"/>
          <w:marTop w:val="0"/>
          <w:marBottom w:val="0"/>
          <w:divBdr>
            <w:top w:val="none" w:sz="0" w:space="0" w:color="auto"/>
            <w:left w:val="none" w:sz="0" w:space="0" w:color="auto"/>
            <w:bottom w:val="none" w:sz="0" w:space="0" w:color="auto"/>
            <w:right w:val="none" w:sz="0" w:space="0" w:color="auto"/>
          </w:divBdr>
        </w:div>
        <w:div w:id="1921324948">
          <w:marLeft w:val="480"/>
          <w:marRight w:val="0"/>
          <w:marTop w:val="0"/>
          <w:marBottom w:val="0"/>
          <w:divBdr>
            <w:top w:val="none" w:sz="0" w:space="0" w:color="auto"/>
            <w:left w:val="none" w:sz="0" w:space="0" w:color="auto"/>
            <w:bottom w:val="none" w:sz="0" w:space="0" w:color="auto"/>
            <w:right w:val="none" w:sz="0" w:space="0" w:color="auto"/>
          </w:divBdr>
        </w:div>
        <w:div w:id="136577117">
          <w:marLeft w:val="480"/>
          <w:marRight w:val="0"/>
          <w:marTop w:val="0"/>
          <w:marBottom w:val="0"/>
          <w:divBdr>
            <w:top w:val="none" w:sz="0" w:space="0" w:color="auto"/>
            <w:left w:val="none" w:sz="0" w:space="0" w:color="auto"/>
            <w:bottom w:val="none" w:sz="0" w:space="0" w:color="auto"/>
            <w:right w:val="none" w:sz="0" w:space="0" w:color="auto"/>
          </w:divBdr>
        </w:div>
        <w:div w:id="1974867575">
          <w:marLeft w:val="480"/>
          <w:marRight w:val="0"/>
          <w:marTop w:val="0"/>
          <w:marBottom w:val="0"/>
          <w:divBdr>
            <w:top w:val="none" w:sz="0" w:space="0" w:color="auto"/>
            <w:left w:val="none" w:sz="0" w:space="0" w:color="auto"/>
            <w:bottom w:val="none" w:sz="0" w:space="0" w:color="auto"/>
            <w:right w:val="none" w:sz="0" w:space="0" w:color="auto"/>
          </w:divBdr>
        </w:div>
        <w:div w:id="1491487017">
          <w:marLeft w:val="480"/>
          <w:marRight w:val="0"/>
          <w:marTop w:val="0"/>
          <w:marBottom w:val="0"/>
          <w:divBdr>
            <w:top w:val="none" w:sz="0" w:space="0" w:color="auto"/>
            <w:left w:val="none" w:sz="0" w:space="0" w:color="auto"/>
            <w:bottom w:val="none" w:sz="0" w:space="0" w:color="auto"/>
            <w:right w:val="none" w:sz="0" w:space="0" w:color="auto"/>
          </w:divBdr>
        </w:div>
        <w:div w:id="929460891">
          <w:marLeft w:val="480"/>
          <w:marRight w:val="0"/>
          <w:marTop w:val="0"/>
          <w:marBottom w:val="0"/>
          <w:divBdr>
            <w:top w:val="none" w:sz="0" w:space="0" w:color="auto"/>
            <w:left w:val="none" w:sz="0" w:space="0" w:color="auto"/>
            <w:bottom w:val="none" w:sz="0" w:space="0" w:color="auto"/>
            <w:right w:val="none" w:sz="0" w:space="0" w:color="auto"/>
          </w:divBdr>
        </w:div>
        <w:div w:id="1054810814">
          <w:marLeft w:val="480"/>
          <w:marRight w:val="0"/>
          <w:marTop w:val="0"/>
          <w:marBottom w:val="0"/>
          <w:divBdr>
            <w:top w:val="none" w:sz="0" w:space="0" w:color="auto"/>
            <w:left w:val="none" w:sz="0" w:space="0" w:color="auto"/>
            <w:bottom w:val="none" w:sz="0" w:space="0" w:color="auto"/>
            <w:right w:val="none" w:sz="0" w:space="0" w:color="auto"/>
          </w:divBdr>
        </w:div>
        <w:div w:id="1584292093">
          <w:marLeft w:val="480"/>
          <w:marRight w:val="0"/>
          <w:marTop w:val="0"/>
          <w:marBottom w:val="0"/>
          <w:divBdr>
            <w:top w:val="none" w:sz="0" w:space="0" w:color="auto"/>
            <w:left w:val="none" w:sz="0" w:space="0" w:color="auto"/>
            <w:bottom w:val="none" w:sz="0" w:space="0" w:color="auto"/>
            <w:right w:val="none" w:sz="0" w:space="0" w:color="auto"/>
          </w:divBdr>
        </w:div>
        <w:div w:id="1681203881">
          <w:marLeft w:val="480"/>
          <w:marRight w:val="0"/>
          <w:marTop w:val="0"/>
          <w:marBottom w:val="0"/>
          <w:divBdr>
            <w:top w:val="none" w:sz="0" w:space="0" w:color="auto"/>
            <w:left w:val="none" w:sz="0" w:space="0" w:color="auto"/>
            <w:bottom w:val="none" w:sz="0" w:space="0" w:color="auto"/>
            <w:right w:val="none" w:sz="0" w:space="0" w:color="auto"/>
          </w:divBdr>
        </w:div>
        <w:div w:id="1131509844">
          <w:marLeft w:val="480"/>
          <w:marRight w:val="0"/>
          <w:marTop w:val="0"/>
          <w:marBottom w:val="0"/>
          <w:divBdr>
            <w:top w:val="none" w:sz="0" w:space="0" w:color="auto"/>
            <w:left w:val="none" w:sz="0" w:space="0" w:color="auto"/>
            <w:bottom w:val="none" w:sz="0" w:space="0" w:color="auto"/>
            <w:right w:val="none" w:sz="0" w:space="0" w:color="auto"/>
          </w:divBdr>
        </w:div>
        <w:div w:id="1519196089">
          <w:marLeft w:val="480"/>
          <w:marRight w:val="0"/>
          <w:marTop w:val="0"/>
          <w:marBottom w:val="0"/>
          <w:divBdr>
            <w:top w:val="none" w:sz="0" w:space="0" w:color="auto"/>
            <w:left w:val="none" w:sz="0" w:space="0" w:color="auto"/>
            <w:bottom w:val="none" w:sz="0" w:space="0" w:color="auto"/>
            <w:right w:val="none" w:sz="0" w:space="0" w:color="auto"/>
          </w:divBdr>
        </w:div>
        <w:div w:id="629363859">
          <w:marLeft w:val="480"/>
          <w:marRight w:val="0"/>
          <w:marTop w:val="0"/>
          <w:marBottom w:val="0"/>
          <w:divBdr>
            <w:top w:val="none" w:sz="0" w:space="0" w:color="auto"/>
            <w:left w:val="none" w:sz="0" w:space="0" w:color="auto"/>
            <w:bottom w:val="none" w:sz="0" w:space="0" w:color="auto"/>
            <w:right w:val="none" w:sz="0" w:space="0" w:color="auto"/>
          </w:divBdr>
        </w:div>
        <w:div w:id="866798757">
          <w:marLeft w:val="480"/>
          <w:marRight w:val="0"/>
          <w:marTop w:val="0"/>
          <w:marBottom w:val="0"/>
          <w:divBdr>
            <w:top w:val="none" w:sz="0" w:space="0" w:color="auto"/>
            <w:left w:val="none" w:sz="0" w:space="0" w:color="auto"/>
            <w:bottom w:val="none" w:sz="0" w:space="0" w:color="auto"/>
            <w:right w:val="none" w:sz="0" w:space="0" w:color="auto"/>
          </w:divBdr>
        </w:div>
        <w:div w:id="1879273115">
          <w:marLeft w:val="480"/>
          <w:marRight w:val="0"/>
          <w:marTop w:val="0"/>
          <w:marBottom w:val="0"/>
          <w:divBdr>
            <w:top w:val="none" w:sz="0" w:space="0" w:color="auto"/>
            <w:left w:val="none" w:sz="0" w:space="0" w:color="auto"/>
            <w:bottom w:val="none" w:sz="0" w:space="0" w:color="auto"/>
            <w:right w:val="none" w:sz="0" w:space="0" w:color="auto"/>
          </w:divBdr>
        </w:div>
        <w:div w:id="1445885305">
          <w:marLeft w:val="480"/>
          <w:marRight w:val="0"/>
          <w:marTop w:val="0"/>
          <w:marBottom w:val="0"/>
          <w:divBdr>
            <w:top w:val="none" w:sz="0" w:space="0" w:color="auto"/>
            <w:left w:val="none" w:sz="0" w:space="0" w:color="auto"/>
            <w:bottom w:val="none" w:sz="0" w:space="0" w:color="auto"/>
            <w:right w:val="none" w:sz="0" w:space="0" w:color="auto"/>
          </w:divBdr>
        </w:div>
        <w:div w:id="1265334908">
          <w:marLeft w:val="480"/>
          <w:marRight w:val="0"/>
          <w:marTop w:val="0"/>
          <w:marBottom w:val="0"/>
          <w:divBdr>
            <w:top w:val="none" w:sz="0" w:space="0" w:color="auto"/>
            <w:left w:val="none" w:sz="0" w:space="0" w:color="auto"/>
            <w:bottom w:val="none" w:sz="0" w:space="0" w:color="auto"/>
            <w:right w:val="none" w:sz="0" w:space="0" w:color="auto"/>
          </w:divBdr>
        </w:div>
        <w:div w:id="412168238">
          <w:marLeft w:val="480"/>
          <w:marRight w:val="0"/>
          <w:marTop w:val="0"/>
          <w:marBottom w:val="0"/>
          <w:divBdr>
            <w:top w:val="none" w:sz="0" w:space="0" w:color="auto"/>
            <w:left w:val="none" w:sz="0" w:space="0" w:color="auto"/>
            <w:bottom w:val="none" w:sz="0" w:space="0" w:color="auto"/>
            <w:right w:val="none" w:sz="0" w:space="0" w:color="auto"/>
          </w:divBdr>
        </w:div>
        <w:div w:id="2044406201">
          <w:marLeft w:val="480"/>
          <w:marRight w:val="0"/>
          <w:marTop w:val="0"/>
          <w:marBottom w:val="0"/>
          <w:divBdr>
            <w:top w:val="none" w:sz="0" w:space="0" w:color="auto"/>
            <w:left w:val="none" w:sz="0" w:space="0" w:color="auto"/>
            <w:bottom w:val="none" w:sz="0" w:space="0" w:color="auto"/>
            <w:right w:val="none" w:sz="0" w:space="0" w:color="auto"/>
          </w:divBdr>
        </w:div>
        <w:div w:id="974483084">
          <w:marLeft w:val="480"/>
          <w:marRight w:val="0"/>
          <w:marTop w:val="0"/>
          <w:marBottom w:val="0"/>
          <w:divBdr>
            <w:top w:val="none" w:sz="0" w:space="0" w:color="auto"/>
            <w:left w:val="none" w:sz="0" w:space="0" w:color="auto"/>
            <w:bottom w:val="none" w:sz="0" w:space="0" w:color="auto"/>
            <w:right w:val="none" w:sz="0" w:space="0" w:color="auto"/>
          </w:divBdr>
        </w:div>
        <w:div w:id="472717514">
          <w:marLeft w:val="480"/>
          <w:marRight w:val="0"/>
          <w:marTop w:val="0"/>
          <w:marBottom w:val="0"/>
          <w:divBdr>
            <w:top w:val="none" w:sz="0" w:space="0" w:color="auto"/>
            <w:left w:val="none" w:sz="0" w:space="0" w:color="auto"/>
            <w:bottom w:val="none" w:sz="0" w:space="0" w:color="auto"/>
            <w:right w:val="none" w:sz="0" w:space="0" w:color="auto"/>
          </w:divBdr>
        </w:div>
        <w:div w:id="214437441">
          <w:marLeft w:val="480"/>
          <w:marRight w:val="0"/>
          <w:marTop w:val="0"/>
          <w:marBottom w:val="0"/>
          <w:divBdr>
            <w:top w:val="none" w:sz="0" w:space="0" w:color="auto"/>
            <w:left w:val="none" w:sz="0" w:space="0" w:color="auto"/>
            <w:bottom w:val="none" w:sz="0" w:space="0" w:color="auto"/>
            <w:right w:val="none" w:sz="0" w:space="0" w:color="auto"/>
          </w:divBdr>
        </w:div>
        <w:div w:id="1861433196">
          <w:marLeft w:val="480"/>
          <w:marRight w:val="0"/>
          <w:marTop w:val="0"/>
          <w:marBottom w:val="0"/>
          <w:divBdr>
            <w:top w:val="none" w:sz="0" w:space="0" w:color="auto"/>
            <w:left w:val="none" w:sz="0" w:space="0" w:color="auto"/>
            <w:bottom w:val="none" w:sz="0" w:space="0" w:color="auto"/>
            <w:right w:val="none" w:sz="0" w:space="0" w:color="auto"/>
          </w:divBdr>
        </w:div>
        <w:div w:id="1024986490">
          <w:marLeft w:val="480"/>
          <w:marRight w:val="0"/>
          <w:marTop w:val="0"/>
          <w:marBottom w:val="0"/>
          <w:divBdr>
            <w:top w:val="none" w:sz="0" w:space="0" w:color="auto"/>
            <w:left w:val="none" w:sz="0" w:space="0" w:color="auto"/>
            <w:bottom w:val="none" w:sz="0" w:space="0" w:color="auto"/>
            <w:right w:val="none" w:sz="0" w:space="0" w:color="auto"/>
          </w:divBdr>
        </w:div>
        <w:div w:id="47190518">
          <w:marLeft w:val="480"/>
          <w:marRight w:val="0"/>
          <w:marTop w:val="0"/>
          <w:marBottom w:val="0"/>
          <w:divBdr>
            <w:top w:val="none" w:sz="0" w:space="0" w:color="auto"/>
            <w:left w:val="none" w:sz="0" w:space="0" w:color="auto"/>
            <w:bottom w:val="none" w:sz="0" w:space="0" w:color="auto"/>
            <w:right w:val="none" w:sz="0" w:space="0" w:color="auto"/>
          </w:divBdr>
        </w:div>
        <w:div w:id="157814006">
          <w:marLeft w:val="480"/>
          <w:marRight w:val="0"/>
          <w:marTop w:val="0"/>
          <w:marBottom w:val="0"/>
          <w:divBdr>
            <w:top w:val="none" w:sz="0" w:space="0" w:color="auto"/>
            <w:left w:val="none" w:sz="0" w:space="0" w:color="auto"/>
            <w:bottom w:val="none" w:sz="0" w:space="0" w:color="auto"/>
            <w:right w:val="none" w:sz="0" w:space="0" w:color="auto"/>
          </w:divBdr>
        </w:div>
        <w:div w:id="1271232492">
          <w:marLeft w:val="480"/>
          <w:marRight w:val="0"/>
          <w:marTop w:val="0"/>
          <w:marBottom w:val="0"/>
          <w:divBdr>
            <w:top w:val="none" w:sz="0" w:space="0" w:color="auto"/>
            <w:left w:val="none" w:sz="0" w:space="0" w:color="auto"/>
            <w:bottom w:val="none" w:sz="0" w:space="0" w:color="auto"/>
            <w:right w:val="none" w:sz="0" w:space="0" w:color="auto"/>
          </w:divBdr>
        </w:div>
        <w:div w:id="1350138430">
          <w:marLeft w:val="480"/>
          <w:marRight w:val="0"/>
          <w:marTop w:val="0"/>
          <w:marBottom w:val="0"/>
          <w:divBdr>
            <w:top w:val="none" w:sz="0" w:space="0" w:color="auto"/>
            <w:left w:val="none" w:sz="0" w:space="0" w:color="auto"/>
            <w:bottom w:val="none" w:sz="0" w:space="0" w:color="auto"/>
            <w:right w:val="none" w:sz="0" w:space="0" w:color="auto"/>
          </w:divBdr>
        </w:div>
        <w:div w:id="1250043817">
          <w:marLeft w:val="480"/>
          <w:marRight w:val="0"/>
          <w:marTop w:val="0"/>
          <w:marBottom w:val="0"/>
          <w:divBdr>
            <w:top w:val="none" w:sz="0" w:space="0" w:color="auto"/>
            <w:left w:val="none" w:sz="0" w:space="0" w:color="auto"/>
            <w:bottom w:val="none" w:sz="0" w:space="0" w:color="auto"/>
            <w:right w:val="none" w:sz="0" w:space="0" w:color="auto"/>
          </w:divBdr>
        </w:div>
        <w:div w:id="238564321">
          <w:marLeft w:val="480"/>
          <w:marRight w:val="0"/>
          <w:marTop w:val="0"/>
          <w:marBottom w:val="0"/>
          <w:divBdr>
            <w:top w:val="none" w:sz="0" w:space="0" w:color="auto"/>
            <w:left w:val="none" w:sz="0" w:space="0" w:color="auto"/>
            <w:bottom w:val="none" w:sz="0" w:space="0" w:color="auto"/>
            <w:right w:val="none" w:sz="0" w:space="0" w:color="auto"/>
          </w:divBdr>
        </w:div>
        <w:div w:id="1748915626">
          <w:marLeft w:val="480"/>
          <w:marRight w:val="0"/>
          <w:marTop w:val="0"/>
          <w:marBottom w:val="0"/>
          <w:divBdr>
            <w:top w:val="none" w:sz="0" w:space="0" w:color="auto"/>
            <w:left w:val="none" w:sz="0" w:space="0" w:color="auto"/>
            <w:bottom w:val="none" w:sz="0" w:space="0" w:color="auto"/>
            <w:right w:val="none" w:sz="0" w:space="0" w:color="auto"/>
          </w:divBdr>
        </w:div>
        <w:div w:id="1977444646">
          <w:marLeft w:val="480"/>
          <w:marRight w:val="0"/>
          <w:marTop w:val="0"/>
          <w:marBottom w:val="0"/>
          <w:divBdr>
            <w:top w:val="none" w:sz="0" w:space="0" w:color="auto"/>
            <w:left w:val="none" w:sz="0" w:space="0" w:color="auto"/>
            <w:bottom w:val="none" w:sz="0" w:space="0" w:color="auto"/>
            <w:right w:val="none" w:sz="0" w:space="0" w:color="auto"/>
          </w:divBdr>
        </w:div>
        <w:div w:id="63725590">
          <w:marLeft w:val="480"/>
          <w:marRight w:val="0"/>
          <w:marTop w:val="0"/>
          <w:marBottom w:val="0"/>
          <w:divBdr>
            <w:top w:val="none" w:sz="0" w:space="0" w:color="auto"/>
            <w:left w:val="none" w:sz="0" w:space="0" w:color="auto"/>
            <w:bottom w:val="none" w:sz="0" w:space="0" w:color="auto"/>
            <w:right w:val="none" w:sz="0" w:space="0" w:color="auto"/>
          </w:divBdr>
        </w:div>
        <w:div w:id="1584408634">
          <w:marLeft w:val="480"/>
          <w:marRight w:val="0"/>
          <w:marTop w:val="0"/>
          <w:marBottom w:val="0"/>
          <w:divBdr>
            <w:top w:val="none" w:sz="0" w:space="0" w:color="auto"/>
            <w:left w:val="none" w:sz="0" w:space="0" w:color="auto"/>
            <w:bottom w:val="none" w:sz="0" w:space="0" w:color="auto"/>
            <w:right w:val="none" w:sz="0" w:space="0" w:color="auto"/>
          </w:divBdr>
        </w:div>
        <w:div w:id="1253777511">
          <w:marLeft w:val="480"/>
          <w:marRight w:val="0"/>
          <w:marTop w:val="0"/>
          <w:marBottom w:val="0"/>
          <w:divBdr>
            <w:top w:val="none" w:sz="0" w:space="0" w:color="auto"/>
            <w:left w:val="none" w:sz="0" w:space="0" w:color="auto"/>
            <w:bottom w:val="none" w:sz="0" w:space="0" w:color="auto"/>
            <w:right w:val="none" w:sz="0" w:space="0" w:color="auto"/>
          </w:divBdr>
        </w:div>
        <w:div w:id="604456798">
          <w:marLeft w:val="480"/>
          <w:marRight w:val="0"/>
          <w:marTop w:val="0"/>
          <w:marBottom w:val="0"/>
          <w:divBdr>
            <w:top w:val="none" w:sz="0" w:space="0" w:color="auto"/>
            <w:left w:val="none" w:sz="0" w:space="0" w:color="auto"/>
            <w:bottom w:val="none" w:sz="0" w:space="0" w:color="auto"/>
            <w:right w:val="none" w:sz="0" w:space="0" w:color="auto"/>
          </w:divBdr>
        </w:div>
        <w:div w:id="96756858">
          <w:marLeft w:val="480"/>
          <w:marRight w:val="0"/>
          <w:marTop w:val="0"/>
          <w:marBottom w:val="0"/>
          <w:divBdr>
            <w:top w:val="none" w:sz="0" w:space="0" w:color="auto"/>
            <w:left w:val="none" w:sz="0" w:space="0" w:color="auto"/>
            <w:bottom w:val="none" w:sz="0" w:space="0" w:color="auto"/>
            <w:right w:val="none" w:sz="0" w:space="0" w:color="auto"/>
          </w:divBdr>
        </w:div>
        <w:div w:id="1099832698">
          <w:marLeft w:val="480"/>
          <w:marRight w:val="0"/>
          <w:marTop w:val="0"/>
          <w:marBottom w:val="0"/>
          <w:divBdr>
            <w:top w:val="none" w:sz="0" w:space="0" w:color="auto"/>
            <w:left w:val="none" w:sz="0" w:space="0" w:color="auto"/>
            <w:bottom w:val="none" w:sz="0" w:space="0" w:color="auto"/>
            <w:right w:val="none" w:sz="0" w:space="0" w:color="auto"/>
          </w:divBdr>
        </w:div>
        <w:div w:id="1882789489">
          <w:marLeft w:val="480"/>
          <w:marRight w:val="0"/>
          <w:marTop w:val="0"/>
          <w:marBottom w:val="0"/>
          <w:divBdr>
            <w:top w:val="none" w:sz="0" w:space="0" w:color="auto"/>
            <w:left w:val="none" w:sz="0" w:space="0" w:color="auto"/>
            <w:bottom w:val="none" w:sz="0" w:space="0" w:color="auto"/>
            <w:right w:val="none" w:sz="0" w:space="0" w:color="auto"/>
          </w:divBdr>
        </w:div>
        <w:div w:id="214005553">
          <w:marLeft w:val="480"/>
          <w:marRight w:val="0"/>
          <w:marTop w:val="0"/>
          <w:marBottom w:val="0"/>
          <w:divBdr>
            <w:top w:val="none" w:sz="0" w:space="0" w:color="auto"/>
            <w:left w:val="none" w:sz="0" w:space="0" w:color="auto"/>
            <w:bottom w:val="none" w:sz="0" w:space="0" w:color="auto"/>
            <w:right w:val="none" w:sz="0" w:space="0" w:color="auto"/>
          </w:divBdr>
        </w:div>
        <w:div w:id="802311065">
          <w:marLeft w:val="480"/>
          <w:marRight w:val="0"/>
          <w:marTop w:val="0"/>
          <w:marBottom w:val="0"/>
          <w:divBdr>
            <w:top w:val="none" w:sz="0" w:space="0" w:color="auto"/>
            <w:left w:val="none" w:sz="0" w:space="0" w:color="auto"/>
            <w:bottom w:val="none" w:sz="0" w:space="0" w:color="auto"/>
            <w:right w:val="none" w:sz="0" w:space="0" w:color="auto"/>
          </w:divBdr>
        </w:div>
        <w:div w:id="1063598903">
          <w:marLeft w:val="480"/>
          <w:marRight w:val="0"/>
          <w:marTop w:val="0"/>
          <w:marBottom w:val="0"/>
          <w:divBdr>
            <w:top w:val="none" w:sz="0" w:space="0" w:color="auto"/>
            <w:left w:val="none" w:sz="0" w:space="0" w:color="auto"/>
            <w:bottom w:val="none" w:sz="0" w:space="0" w:color="auto"/>
            <w:right w:val="none" w:sz="0" w:space="0" w:color="auto"/>
          </w:divBdr>
        </w:div>
        <w:div w:id="1479372981">
          <w:marLeft w:val="480"/>
          <w:marRight w:val="0"/>
          <w:marTop w:val="0"/>
          <w:marBottom w:val="0"/>
          <w:divBdr>
            <w:top w:val="none" w:sz="0" w:space="0" w:color="auto"/>
            <w:left w:val="none" w:sz="0" w:space="0" w:color="auto"/>
            <w:bottom w:val="none" w:sz="0" w:space="0" w:color="auto"/>
            <w:right w:val="none" w:sz="0" w:space="0" w:color="auto"/>
          </w:divBdr>
        </w:div>
        <w:div w:id="1978871048">
          <w:marLeft w:val="480"/>
          <w:marRight w:val="0"/>
          <w:marTop w:val="0"/>
          <w:marBottom w:val="0"/>
          <w:divBdr>
            <w:top w:val="none" w:sz="0" w:space="0" w:color="auto"/>
            <w:left w:val="none" w:sz="0" w:space="0" w:color="auto"/>
            <w:bottom w:val="none" w:sz="0" w:space="0" w:color="auto"/>
            <w:right w:val="none" w:sz="0" w:space="0" w:color="auto"/>
          </w:divBdr>
        </w:div>
        <w:div w:id="641931543">
          <w:marLeft w:val="480"/>
          <w:marRight w:val="0"/>
          <w:marTop w:val="0"/>
          <w:marBottom w:val="0"/>
          <w:divBdr>
            <w:top w:val="none" w:sz="0" w:space="0" w:color="auto"/>
            <w:left w:val="none" w:sz="0" w:space="0" w:color="auto"/>
            <w:bottom w:val="none" w:sz="0" w:space="0" w:color="auto"/>
            <w:right w:val="none" w:sz="0" w:space="0" w:color="auto"/>
          </w:divBdr>
        </w:div>
        <w:div w:id="669866452">
          <w:marLeft w:val="480"/>
          <w:marRight w:val="0"/>
          <w:marTop w:val="0"/>
          <w:marBottom w:val="0"/>
          <w:divBdr>
            <w:top w:val="none" w:sz="0" w:space="0" w:color="auto"/>
            <w:left w:val="none" w:sz="0" w:space="0" w:color="auto"/>
            <w:bottom w:val="none" w:sz="0" w:space="0" w:color="auto"/>
            <w:right w:val="none" w:sz="0" w:space="0" w:color="auto"/>
          </w:divBdr>
        </w:div>
        <w:div w:id="778336568">
          <w:marLeft w:val="480"/>
          <w:marRight w:val="0"/>
          <w:marTop w:val="0"/>
          <w:marBottom w:val="0"/>
          <w:divBdr>
            <w:top w:val="none" w:sz="0" w:space="0" w:color="auto"/>
            <w:left w:val="none" w:sz="0" w:space="0" w:color="auto"/>
            <w:bottom w:val="none" w:sz="0" w:space="0" w:color="auto"/>
            <w:right w:val="none" w:sz="0" w:space="0" w:color="auto"/>
          </w:divBdr>
        </w:div>
        <w:div w:id="362900422">
          <w:marLeft w:val="480"/>
          <w:marRight w:val="0"/>
          <w:marTop w:val="0"/>
          <w:marBottom w:val="0"/>
          <w:divBdr>
            <w:top w:val="none" w:sz="0" w:space="0" w:color="auto"/>
            <w:left w:val="none" w:sz="0" w:space="0" w:color="auto"/>
            <w:bottom w:val="none" w:sz="0" w:space="0" w:color="auto"/>
            <w:right w:val="none" w:sz="0" w:space="0" w:color="auto"/>
          </w:divBdr>
        </w:div>
        <w:div w:id="900754655">
          <w:marLeft w:val="480"/>
          <w:marRight w:val="0"/>
          <w:marTop w:val="0"/>
          <w:marBottom w:val="0"/>
          <w:divBdr>
            <w:top w:val="none" w:sz="0" w:space="0" w:color="auto"/>
            <w:left w:val="none" w:sz="0" w:space="0" w:color="auto"/>
            <w:bottom w:val="none" w:sz="0" w:space="0" w:color="auto"/>
            <w:right w:val="none" w:sz="0" w:space="0" w:color="auto"/>
          </w:divBdr>
        </w:div>
        <w:div w:id="1469588765">
          <w:marLeft w:val="480"/>
          <w:marRight w:val="0"/>
          <w:marTop w:val="0"/>
          <w:marBottom w:val="0"/>
          <w:divBdr>
            <w:top w:val="none" w:sz="0" w:space="0" w:color="auto"/>
            <w:left w:val="none" w:sz="0" w:space="0" w:color="auto"/>
            <w:bottom w:val="none" w:sz="0" w:space="0" w:color="auto"/>
            <w:right w:val="none" w:sz="0" w:space="0" w:color="auto"/>
          </w:divBdr>
        </w:div>
        <w:div w:id="1854606436">
          <w:marLeft w:val="480"/>
          <w:marRight w:val="0"/>
          <w:marTop w:val="0"/>
          <w:marBottom w:val="0"/>
          <w:divBdr>
            <w:top w:val="none" w:sz="0" w:space="0" w:color="auto"/>
            <w:left w:val="none" w:sz="0" w:space="0" w:color="auto"/>
            <w:bottom w:val="none" w:sz="0" w:space="0" w:color="auto"/>
            <w:right w:val="none" w:sz="0" w:space="0" w:color="auto"/>
          </w:divBdr>
        </w:div>
        <w:div w:id="1889487987">
          <w:marLeft w:val="480"/>
          <w:marRight w:val="0"/>
          <w:marTop w:val="0"/>
          <w:marBottom w:val="0"/>
          <w:divBdr>
            <w:top w:val="none" w:sz="0" w:space="0" w:color="auto"/>
            <w:left w:val="none" w:sz="0" w:space="0" w:color="auto"/>
            <w:bottom w:val="none" w:sz="0" w:space="0" w:color="auto"/>
            <w:right w:val="none" w:sz="0" w:space="0" w:color="auto"/>
          </w:divBdr>
        </w:div>
        <w:div w:id="12221669">
          <w:marLeft w:val="480"/>
          <w:marRight w:val="0"/>
          <w:marTop w:val="0"/>
          <w:marBottom w:val="0"/>
          <w:divBdr>
            <w:top w:val="none" w:sz="0" w:space="0" w:color="auto"/>
            <w:left w:val="none" w:sz="0" w:space="0" w:color="auto"/>
            <w:bottom w:val="none" w:sz="0" w:space="0" w:color="auto"/>
            <w:right w:val="none" w:sz="0" w:space="0" w:color="auto"/>
          </w:divBdr>
        </w:div>
        <w:div w:id="139621025">
          <w:marLeft w:val="480"/>
          <w:marRight w:val="0"/>
          <w:marTop w:val="0"/>
          <w:marBottom w:val="0"/>
          <w:divBdr>
            <w:top w:val="none" w:sz="0" w:space="0" w:color="auto"/>
            <w:left w:val="none" w:sz="0" w:space="0" w:color="auto"/>
            <w:bottom w:val="none" w:sz="0" w:space="0" w:color="auto"/>
            <w:right w:val="none" w:sz="0" w:space="0" w:color="auto"/>
          </w:divBdr>
        </w:div>
        <w:div w:id="958871948">
          <w:marLeft w:val="480"/>
          <w:marRight w:val="0"/>
          <w:marTop w:val="0"/>
          <w:marBottom w:val="0"/>
          <w:divBdr>
            <w:top w:val="none" w:sz="0" w:space="0" w:color="auto"/>
            <w:left w:val="none" w:sz="0" w:space="0" w:color="auto"/>
            <w:bottom w:val="none" w:sz="0" w:space="0" w:color="auto"/>
            <w:right w:val="none" w:sz="0" w:space="0" w:color="auto"/>
          </w:divBdr>
        </w:div>
        <w:div w:id="1408843814">
          <w:marLeft w:val="480"/>
          <w:marRight w:val="0"/>
          <w:marTop w:val="0"/>
          <w:marBottom w:val="0"/>
          <w:divBdr>
            <w:top w:val="none" w:sz="0" w:space="0" w:color="auto"/>
            <w:left w:val="none" w:sz="0" w:space="0" w:color="auto"/>
            <w:bottom w:val="none" w:sz="0" w:space="0" w:color="auto"/>
            <w:right w:val="none" w:sz="0" w:space="0" w:color="auto"/>
          </w:divBdr>
        </w:div>
        <w:div w:id="457186205">
          <w:marLeft w:val="480"/>
          <w:marRight w:val="0"/>
          <w:marTop w:val="0"/>
          <w:marBottom w:val="0"/>
          <w:divBdr>
            <w:top w:val="none" w:sz="0" w:space="0" w:color="auto"/>
            <w:left w:val="none" w:sz="0" w:space="0" w:color="auto"/>
            <w:bottom w:val="none" w:sz="0" w:space="0" w:color="auto"/>
            <w:right w:val="none" w:sz="0" w:space="0" w:color="auto"/>
          </w:divBdr>
        </w:div>
        <w:div w:id="1904484723">
          <w:marLeft w:val="480"/>
          <w:marRight w:val="0"/>
          <w:marTop w:val="0"/>
          <w:marBottom w:val="0"/>
          <w:divBdr>
            <w:top w:val="none" w:sz="0" w:space="0" w:color="auto"/>
            <w:left w:val="none" w:sz="0" w:space="0" w:color="auto"/>
            <w:bottom w:val="none" w:sz="0" w:space="0" w:color="auto"/>
            <w:right w:val="none" w:sz="0" w:space="0" w:color="auto"/>
          </w:divBdr>
        </w:div>
        <w:div w:id="1505321177">
          <w:marLeft w:val="480"/>
          <w:marRight w:val="0"/>
          <w:marTop w:val="0"/>
          <w:marBottom w:val="0"/>
          <w:divBdr>
            <w:top w:val="none" w:sz="0" w:space="0" w:color="auto"/>
            <w:left w:val="none" w:sz="0" w:space="0" w:color="auto"/>
            <w:bottom w:val="none" w:sz="0" w:space="0" w:color="auto"/>
            <w:right w:val="none" w:sz="0" w:space="0" w:color="auto"/>
          </w:divBdr>
        </w:div>
      </w:divsChild>
    </w:div>
    <w:div w:id="2039965374">
      <w:bodyDiv w:val="1"/>
      <w:marLeft w:val="0"/>
      <w:marRight w:val="0"/>
      <w:marTop w:val="0"/>
      <w:marBottom w:val="0"/>
      <w:divBdr>
        <w:top w:val="none" w:sz="0" w:space="0" w:color="auto"/>
        <w:left w:val="none" w:sz="0" w:space="0" w:color="auto"/>
        <w:bottom w:val="none" w:sz="0" w:space="0" w:color="auto"/>
        <w:right w:val="none" w:sz="0" w:space="0" w:color="auto"/>
      </w:divBdr>
    </w:div>
    <w:div w:id="2043162014">
      <w:bodyDiv w:val="1"/>
      <w:marLeft w:val="0"/>
      <w:marRight w:val="0"/>
      <w:marTop w:val="0"/>
      <w:marBottom w:val="0"/>
      <w:divBdr>
        <w:top w:val="none" w:sz="0" w:space="0" w:color="auto"/>
        <w:left w:val="none" w:sz="0" w:space="0" w:color="auto"/>
        <w:bottom w:val="none" w:sz="0" w:space="0" w:color="auto"/>
        <w:right w:val="none" w:sz="0" w:space="0" w:color="auto"/>
      </w:divBdr>
    </w:div>
    <w:div w:id="2043244441">
      <w:bodyDiv w:val="1"/>
      <w:marLeft w:val="0"/>
      <w:marRight w:val="0"/>
      <w:marTop w:val="0"/>
      <w:marBottom w:val="0"/>
      <w:divBdr>
        <w:top w:val="none" w:sz="0" w:space="0" w:color="auto"/>
        <w:left w:val="none" w:sz="0" w:space="0" w:color="auto"/>
        <w:bottom w:val="none" w:sz="0" w:space="0" w:color="auto"/>
        <w:right w:val="none" w:sz="0" w:space="0" w:color="auto"/>
      </w:divBdr>
    </w:div>
    <w:div w:id="2043245289">
      <w:bodyDiv w:val="1"/>
      <w:marLeft w:val="0"/>
      <w:marRight w:val="0"/>
      <w:marTop w:val="0"/>
      <w:marBottom w:val="0"/>
      <w:divBdr>
        <w:top w:val="none" w:sz="0" w:space="0" w:color="auto"/>
        <w:left w:val="none" w:sz="0" w:space="0" w:color="auto"/>
        <w:bottom w:val="none" w:sz="0" w:space="0" w:color="auto"/>
        <w:right w:val="none" w:sz="0" w:space="0" w:color="auto"/>
      </w:divBdr>
      <w:divsChild>
        <w:div w:id="2095397279">
          <w:marLeft w:val="480"/>
          <w:marRight w:val="0"/>
          <w:marTop w:val="0"/>
          <w:marBottom w:val="0"/>
          <w:divBdr>
            <w:top w:val="none" w:sz="0" w:space="0" w:color="auto"/>
            <w:left w:val="none" w:sz="0" w:space="0" w:color="auto"/>
            <w:bottom w:val="none" w:sz="0" w:space="0" w:color="auto"/>
            <w:right w:val="none" w:sz="0" w:space="0" w:color="auto"/>
          </w:divBdr>
        </w:div>
        <w:div w:id="1221791762">
          <w:marLeft w:val="480"/>
          <w:marRight w:val="0"/>
          <w:marTop w:val="0"/>
          <w:marBottom w:val="0"/>
          <w:divBdr>
            <w:top w:val="none" w:sz="0" w:space="0" w:color="auto"/>
            <w:left w:val="none" w:sz="0" w:space="0" w:color="auto"/>
            <w:bottom w:val="none" w:sz="0" w:space="0" w:color="auto"/>
            <w:right w:val="none" w:sz="0" w:space="0" w:color="auto"/>
          </w:divBdr>
        </w:div>
        <w:div w:id="1307540612">
          <w:marLeft w:val="480"/>
          <w:marRight w:val="0"/>
          <w:marTop w:val="0"/>
          <w:marBottom w:val="0"/>
          <w:divBdr>
            <w:top w:val="none" w:sz="0" w:space="0" w:color="auto"/>
            <w:left w:val="none" w:sz="0" w:space="0" w:color="auto"/>
            <w:bottom w:val="none" w:sz="0" w:space="0" w:color="auto"/>
            <w:right w:val="none" w:sz="0" w:space="0" w:color="auto"/>
          </w:divBdr>
        </w:div>
        <w:div w:id="578951343">
          <w:marLeft w:val="480"/>
          <w:marRight w:val="0"/>
          <w:marTop w:val="0"/>
          <w:marBottom w:val="0"/>
          <w:divBdr>
            <w:top w:val="none" w:sz="0" w:space="0" w:color="auto"/>
            <w:left w:val="none" w:sz="0" w:space="0" w:color="auto"/>
            <w:bottom w:val="none" w:sz="0" w:space="0" w:color="auto"/>
            <w:right w:val="none" w:sz="0" w:space="0" w:color="auto"/>
          </w:divBdr>
        </w:div>
        <w:div w:id="2113742766">
          <w:marLeft w:val="480"/>
          <w:marRight w:val="0"/>
          <w:marTop w:val="0"/>
          <w:marBottom w:val="0"/>
          <w:divBdr>
            <w:top w:val="none" w:sz="0" w:space="0" w:color="auto"/>
            <w:left w:val="none" w:sz="0" w:space="0" w:color="auto"/>
            <w:bottom w:val="none" w:sz="0" w:space="0" w:color="auto"/>
            <w:right w:val="none" w:sz="0" w:space="0" w:color="auto"/>
          </w:divBdr>
        </w:div>
        <w:div w:id="394359713">
          <w:marLeft w:val="480"/>
          <w:marRight w:val="0"/>
          <w:marTop w:val="0"/>
          <w:marBottom w:val="0"/>
          <w:divBdr>
            <w:top w:val="none" w:sz="0" w:space="0" w:color="auto"/>
            <w:left w:val="none" w:sz="0" w:space="0" w:color="auto"/>
            <w:bottom w:val="none" w:sz="0" w:space="0" w:color="auto"/>
            <w:right w:val="none" w:sz="0" w:space="0" w:color="auto"/>
          </w:divBdr>
        </w:div>
        <w:div w:id="257373442">
          <w:marLeft w:val="480"/>
          <w:marRight w:val="0"/>
          <w:marTop w:val="0"/>
          <w:marBottom w:val="0"/>
          <w:divBdr>
            <w:top w:val="none" w:sz="0" w:space="0" w:color="auto"/>
            <w:left w:val="none" w:sz="0" w:space="0" w:color="auto"/>
            <w:bottom w:val="none" w:sz="0" w:space="0" w:color="auto"/>
            <w:right w:val="none" w:sz="0" w:space="0" w:color="auto"/>
          </w:divBdr>
        </w:div>
        <w:div w:id="1727072022">
          <w:marLeft w:val="480"/>
          <w:marRight w:val="0"/>
          <w:marTop w:val="0"/>
          <w:marBottom w:val="0"/>
          <w:divBdr>
            <w:top w:val="none" w:sz="0" w:space="0" w:color="auto"/>
            <w:left w:val="none" w:sz="0" w:space="0" w:color="auto"/>
            <w:bottom w:val="none" w:sz="0" w:space="0" w:color="auto"/>
            <w:right w:val="none" w:sz="0" w:space="0" w:color="auto"/>
          </w:divBdr>
        </w:div>
        <w:div w:id="369451257">
          <w:marLeft w:val="480"/>
          <w:marRight w:val="0"/>
          <w:marTop w:val="0"/>
          <w:marBottom w:val="0"/>
          <w:divBdr>
            <w:top w:val="none" w:sz="0" w:space="0" w:color="auto"/>
            <w:left w:val="none" w:sz="0" w:space="0" w:color="auto"/>
            <w:bottom w:val="none" w:sz="0" w:space="0" w:color="auto"/>
            <w:right w:val="none" w:sz="0" w:space="0" w:color="auto"/>
          </w:divBdr>
        </w:div>
        <w:div w:id="537356254">
          <w:marLeft w:val="480"/>
          <w:marRight w:val="0"/>
          <w:marTop w:val="0"/>
          <w:marBottom w:val="0"/>
          <w:divBdr>
            <w:top w:val="none" w:sz="0" w:space="0" w:color="auto"/>
            <w:left w:val="none" w:sz="0" w:space="0" w:color="auto"/>
            <w:bottom w:val="none" w:sz="0" w:space="0" w:color="auto"/>
            <w:right w:val="none" w:sz="0" w:space="0" w:color="auto"/>
          </w:divBdr>
        </w:div>
        <w:div w:id="501512730">
          <w:marLeft w:val="480"/>
          <w:marRight w:val="0"/>
          <w:marTop w:val="0"/>
          <w:marBottom w:val="0"/>
          <w:divBdr>
            <w:top w:val="none" w:sz="0" w:space="0" w:color="auto"/>
            <w:left w:val="none" w:sz="0" w:space="0" w:color="auto"/>
            <w:bottom w:val="none" w:sz="0" w:space="0" w:color="auto"/>
            <w:right w:val="none" w:sz="0" w:space="0" w:color="auto"/>
          </w:divBdr>
        </w:div>
      </w:divsChild>
    </w:div>
    <w:div w:id="2044480270">
      <w:bodyDiv w:val="1"/>
      <w:marLeft w:val="0"/>
      <w:marRight w:val="0"/>
      <w:marTop w:val="0"/>
      <w:marBottom w:val="0"/>
      <w:divBdr>
        <w:top w:val="none" w:sz="0" w:space="0" w:color="auto"/>
        <w:left w:val="none" w:sz="0" w:space="0" w:color="auto"/>
        <w:bottom w:val="none" w:sz="0" w:space="0" w:color="auto"/>
        <w:right w:val="none" w:sz="0" w:space="0" w:color="auto"/>
      </w:divBdr>
    </w:div>
    <w:div w:id="2045205579">
      <w:bodyDiv w:val="1"/>
      <w:marLeft w:val="0"/>
      <w:marRight w:val="0"/>
      <w:marTop w:val="0"/>
      <w:marBottom w:val="0"/>
      <w:divBdr>
        <w:top w:val="none" w:sz="0" w:space="0" w:color="auto"/>
        <w:left w:val="none" w:sz="0" w:space="0" w:color="auto"/>
        <w:bottom w:val="none" w:sz="0" w:space="0" w:color="auto"/>
        <w:right w:val="none" w:sz="0" w:space="0" w:color="auto"/>
      </w:divBdr>
    </w:div>
    <w:div w:id="2047287696">
      <w:bodyDiv w:val="1"/>
      <w:marLeft w:val="0"/>
      <w:marRight w:val="0"/>
      <w:marTop w:val="0"/>
      <w:marBottom w:val="0"/>
      <w:divBdr>
        <w:top w:val="none" w:sz="0" w:space="0" w:color="auto"/>
        <w:left w:val="none" w:sz="0" w:space="0" w:color="auto"/>
        <w:bottom w:val="none" w:sz="0" w:space="0" w:color="auto"/>
        <w:right w:val="none" w:sz="0" w:space="0" w:color="auto"/>
      </w:divBdr>
    </w:div>
    <w:div w:id="2047830645">
      <w:bodyDiv w:val="1"/>
      <w:marLeft w:val="0"/>
      <w:marRight w:val="0"/>
      <w:marTop w:val="0"/>
      <w:marBottom w:val="0"/>
      <w:divBdr>
        <w:top w:val="none" w:sz="0" w:space="0" w:color="auto"/>
        <w:left w:val="none" w:sz="0" w:space="0" w:color="auto"/>
        <w:bottom w:val="none" w:sz="0" w:space="0" w:color="auto"/>
        <w:right w:val="none" w:sz="0" w:space="0" w:color="auto"/>
      </w:divBdr>
    </w:div>
    <w:div w:id="2049260562">
      <w:bodyDiv w:val="1"/>
      <w:marLeft w:val="0"/>
      <w:marRight w:val="0"/>
      <w:marTop w:val="0"/>
      <w:marBottom w:val="0"/>
      <w:divBdr>
        <w:top w:val="none" w:sz="0" w:space="0" w:color="auto"/>
        <w:left w:val="none" w:sz="0" w:space="0" w:color="auto"/>
        <w:bottom w:val="none" w:sz="0" w:space="0" w:color="auto"/>
        <w:right w:val="none" w:sz="0" w:space="0" w:color="auto"/>
      </w:divBdr>
    </w:div>
    <w:div w:id="2049914638">
      <w:bodyDiv w:val="1"/>
      <w:marLeft w:val="0"/>
      <w:marRight w:val="0"/>
      <w:marTop w:val="0"/>
      <w:marBottom w:val="0"/>
      <w:divBdr>
        <w:top w:val="none" w:sz="0" w:space="0" w:color="auto"/>
        <w:left w:val="none" w:sz="0" w:space="0" w:color="auto"/>
        <w:bottom w:val="none" w:sz="0" w:space="0" w:color="auto"/>
        <w:right w:val="none" w:sz="0" w:space="0" w:color="auto"/>
      </w:divBdr>
    </w:div>
    <w:div w:id="2050446705">
      <w:bodyDiv w:val="1"/>
      <w:marLeft w:val="0"/>
      <w:marRight w:val="0"/>
      <w:marTop w:val="0"/>
      <w:marBottom w:val="0"/>
      <w:divBdr>
        <w:top w:val="none" w:sz="0" w:space="0" w:color="auto"/>
        <w:left w:val="none" w:sz="0" w:space="0" w:color="auto"/>
        <w:bottom w:val="none" w:sz="0" w:space="0" w:color="auto"/>
        <w:right w:val="none" w:sz="0" w:space="0" w:color="auto"/>
      </w:divBdr>
    </w:div>
    <w:div w:id="2050714513">
      <w:bodyDiv w:val="1"/>
      <w:marLeft w:val="0"/>
      <w:marRight w:val="0"/>
      <w:marTop w:val="0"/>
      <w:marBottom w:val="0"/>
      <w:divBdr>
        <w:top w:val="none" w:sz="0" w:space="0" w:color="auto"/>
        <w:left w:val="none" w:sz="0" w:space="0" w:color="auto"/>
        <w:bottom w:val="none" w:sz="0" w:space="0" w:color="auto"/>
        <w:right w:val="none" w:sz="0" w:space="0" w:color="auto"/>
      </w:divBdr>
    </w:div>
    <w:div w:id="2050914406">
      <w:bodyDiv w:val="1"/>
      <w:marLeft w:val="0"/>
      <w:marRight w:val="0"/>
      <w:marTop w:val="0"/>
      <w:marBottom w:val="0"/>
      <w:divBdr>
        <w:top w:val="none" w:sz="0" w:space="0" w:color="auto"/>
        <w:left w:val="none" w:sz="0" w:space="0" w:color="auto"/>
        <w:bottom w:val="none" w:sz="0" w:space="0" w:color="auto"/>
        <w:right w:val="none" w:sz="0" w:space="0" w:color="auto"/>
      </w:divBdr>
    </w:div>
    <w:div w:id="2052729134">
      <w:bodyDiv w:val="1"/>
      <w:marLeft w:val="0"/>
      <w:marRight w:val="0"/>
      <w:marTop w:val="0"/>
      <w:marBottom w:val="0"/>
      <w:divBdr>
        <w:top w:val="none" w:sz="0" w:space="0" w:color="auto"/>
        <w:left w:val="none" w:sz="0" w:space="0" w:color="auto"/>
        <w:bottom w:val="none" w:sz="0" w:space="0" w:color="auto"/>
        <w:right w:val="none" w:sz="0" w:space="0" w:color="auto"/>
      </w:divBdr>
    </w:div>
    <w:div w:id="2054428146">
      <w:bodyDiv w:val="1"/>
      <w:marLeft w:val="0"/>
      <w:marRight w:val="0"/>
      <w:marTop w:val="0"/>
      <w:marBottom w:val="0"/>
      <w:divBdr>
        <w:top w:val="none" w:sz="0" w:space="0" w:color="auto"/>
        <w:left w:val="none" w:sz="0" w:space="0" w:color="auto"/>
        <w:bottom w:val="none" w:sz="0" w:space="0" w:color="auto"/>
        <w:right w:val="none" w:sz="0" w:space="0" w:color="auto"/>
      </w:divBdr>
    </w:div>
    <w:div w:id="2056343178">
      <w:bodyDiv w:val="1"/>
      <w:marLeft w:val="0"/>
      <w:marRight w:val="0"/>
      <w:marTop w:val="0"/>
      <w:marBottom w:val="0"/>
      <w:divBdr>
        <w:top w:val="none" w:sz="0" w:space="0" w:color="auto"/>
        <w:left w:val="none" w:sz="0" w:space="0" w:color="auto"/>
        <w:bottom w:val="none" w:sz="0" w:space="0" w:color="auto"/>
        <w:right w:val="none" w:sz="0" w:space="0" w:color="auto"/>
      </w:divBdr>
    </w:div>
    <w:div w:id="2059089269">
      <w:bodyDiv w:val="1"/>
      <w:marLeft w:val="0"/>
      <w:marRight w:val="0"/>
      <w:marTop w:val="0"/>
      <w:marBottom w:val="0"/>
      <w:divBdr>
        <w:top w:val="none" w:sz="0" w:space="0" w:color="auto"/>
        <w:left w:val="none" w:sz="0" w:space="0" w:color="auto"/>
        <w:bottom w:val="none" w:sz="0" w:space="0" w:color="auto"/>
        <w:right w:val="none" w:sz="0" w:space="0" w:color="auto"/>
      </w:divBdr>
    </w:div>
    <w:div w:id="2060393809">
      <w:bodyDiv w:val="1"/>
      <w:marLeft w:val="0"/>
      <w:marRight w:val="0"/>
      <w:marTop w:val="0"/>
      <w:marBottom w:val="0"/>
      <w:divBdr>
        <w:top w:val="none" w:sz="0" w:space="0" w:color="auto"/>
        <w:left w:val="none" w:sz="0" w:space="0" w:color="auto"/>
        <w:bottom w:val="none" w:sz="0" w:space="0" w:color="auto"/>
        <w:right w:val="none" w:sz="0" w:space="0" w:color="auto"/>
      </w:divBdr>
    </w:div>
    <w:div w:id="2060741208">
      <w:bodyDiv w:val="1"/>
      <w:marLeft w:val="0"/>
      <w:marRight w:val="0"/>
      <w:marTop w:val="0"/>
      <w:marBottom w:val="0"/>
      <w:divBdr>
        <w:top w:val="none" w:sz="0" w:space="0" w:color="auto"/>
        <w:left w:val="none" w:sz="0" w:space="0" w:color="auto"/>
        <w:bottom w:val="none" w:sz="0" w:space="0" w:color="auto"/>
        <w:right w:val="none" w:sz="0" w:space="0" w:color="auto"/>
      </w:divBdr>
    </w:div>
    <w:div w:id="2061905030">
      <w:bodyDiv w:val="1"/>
      <w:marLeft w:val="0"/>
      <w:marRight w:val="0"/>
      <w:marTop w:val="0"/>
      <w:marBottom w:val="0"/>
      <w:divBdr>
        <w:top w:val="none" w:sz="0" w:space="0" w:color="auto"/>
        <w:left w:val="none" w:sz="0" w:space="0" w:color="auto"/>
        <w:bottom w:val="none" w:sz="0" w:space="0" w:color="auto"/>
        <w:right w:val="none" w:sz="0" w:space="0" w:color="auto"/>
      </w:divBdr>
    </w:div>
    <w:div w:id="2064062995">
      <w:bodyDiv w:val="1"/>
      <w:marLeft w:val="0"/>
      <w:marRight w:val="0"/>
      <w:marTop w:val="0"/>
      <w:marBottom w:val="0"/>
      <w:divBdr>
        <w:top w:val="none" w:sz="0" w:space="0" w:color="auto"/>
        <w:left w:val="none" w:sz="0" w:space="0" w:color="auto"/>
        <w:bottom w:val="none" w:sz="0" w:space="0" w:color="auto"/>
        <w:right w:val="none" w:sz="0" w:space="0" w:color="auto"/>
      </w:divBdr>
    </w:div>
    <w:div w:id="2064715347">
      <w:bodyDiv w:val="1"/>
      <w:marLeft w:val="0"/>
      <w:marRight w:val="0"/>
      <w:marTop w:val="0"/>
      <w:marBottom w:val="0"/>
      <w:divBdr>
        <w:top w:val="none" w:sz="0" w:space="0" w:color="auto"/>
        <w:left w:val="none" w:sz="0" w:space="0" w:color="auto"/>
        <w:bottom w:val="none" w:sz="0" w:space="0" w:color="auto"/>
        <w:right w:val="none" w:sz="0" w:space="0" w:color="auto"/>
      </w:divBdr>
    </w:div>
    <w:div w:id="2064788435">
      <w:bodyDiv w:val="1"/>
      <w:marLeft w:val="0"/>
      <w:marRight w:val="0"/>
      <w:marTop w:val="0"/>
      <w:marBottom w:val="0"/>
      <w:divBdr>
        <w:top w:val="none" w:sz="0" w:space="0" w:color="auto"/>
        <w:left w:val="none" w:sz="0" w:space="0" w:color="auto"/>
        <w:bottom w:val="none" w:sz="0" w:space="0" w:color="auto"/>
        <w:right w:val="none" w:sz="0" w:space="0" w:color="auto"/>
      </w:divBdr>
    </w:div>
    <w:div w:id="2065444666">
      <w:bodyDiv w:val="1"/>
      <w:marLeft w:val="0"/>
      <w:marRight w:val="0"/>
      <w:marTop w:val="0"/>
      <w:marBottom w:val="0"/>
      <w:divBdr>
        <w:top w:val="none" w:sz="0" w:space="0" w:color="auto"/>
        <w:left w:val="none" w:sz="0" w:space="0" w:color="auto"/>
        <w:bottom w:val="none" w:sz="0" w:space="0" w:color="auto"/>
        <w:right w:val="none" w:sz="0" w:space="0" w:color="auto"/>
      </w:divBdr>
    </w:div>
    <w:div w:id="2067558707">
      <w:bodyDiv w:val="1"/>
      <w:marLeft w:val="0"/>
      <w:marRight w:val="0"/>
      <w:marTop w:val="0"/>
      <w:marBottom w:val="0"/>
      <w:divBdr>
        <w:top w:val="none" w:sz="0" w:space="0" w:color="auto"/>
        <w:left w:val="none" w:sz="0" w:space="0" w:color="auto"/>
        <w:bottom w:val="none" w:sz="0" w:space="0" w:color="auto"/>
        <w:right w:val="none" w:sz="0" w:space="0" w:color="auto"/>
      </w:divBdr>
    </w:div>
    <w:div w:id="2069304031">
      <w:bodyDiv w:val="1"/>
      <w:marLeft w:val="0"/>
      <w:marRight w:val="0"/>
      <w:marTop w:val="0"/>
      <w:marBottom w:val="0"/>
      <w:divBdr>
        <w:top w:val="none" w:sz="0" w:space="0" w:color="auto"/>
        <w:left w:val="none" w:sz="0" w:space="0" w:color="auto"/>
        <w:bottom w:val="none" w:sz="0" w:space="0" w:color="auto"/>
        <w:right w:val="none" w:sz="0" w:space="0" w:color="auto"/>
      </w:divBdr>
    </w:div>
    <w:div w:id="2070300848">
      <w:bodyDiv w:val="1"/>
      <w:marLeft w:val="0"/>
      <w:marRight w:val="0"/>
      <w:marTop w:val="0"/>
      <w:marBottom w:val="0"/>
      <w:divBdr>
        <w:top w:val="none" w:sz="0" w:space="0" w:color="auto"/>
        <w:left w:val="none" w:sz="0" w:space="0" w:color="auto"/>
        <w:bottom w:val="none" w:sz="0" w:space="0" w:color="auto"/>
        <w:right w:val="none" w:sz="0" w:space="0" w:color="auto"/>
      </w:divBdr>
    </w:div>
    <w:div w:id="2071030124">
      <w:bodyDiv w:val="1"/>
      <w:marLeft w:val="0"/>
      <w:marRight w:val="0"/>
      <w:marTop w:val="0"/>
      <w:marBottom w:val="0"/>
      <w:divBdr>
        <w:top w:val="none" w:sz="0" w:space="0" w:color="auto"/>
        <w:left w:val="none" w:sz="0" w:space="0" w:color="auto"/>
        <w:bottom w:val="none" w:sz="0" w:space="0" w:color="auto"/>
        <w:right w:val="none" w:sz="0" w:space="0" w:color="auto"/>
      </w:divBdr>
    </w:div>
    <w:div w:id="2076002276">
      <w:bodyDiv w:val="1"/>
      <w:marLeft w:val="0"/>
      <w:marRight w:val="0"/>
      <w:marTop w:val="0"/>
      <w:marBottom w:val="0"/>
      <w:divBdr>
        <w:top w:val="none" w:sz="0" w:space="0" w:color="auto"/>
        <w:left w:val="none" w:sz="0" w:space="0" w:color="auto"/>
        <w:bottom w:val="none" w:sz="0" w:space="0" w:color="auto"/>
        <w:right w:val="none" w:sz="0" w:space="0" w:color="auto"/>
      </w:divBdr>
    </w:div>
    <w:div w:id="2076857161">
      <w:bodyDiv w:val="1"/>
      <w:marLeft w:val="0"/>
      <w:marRight w:val="0"/>
      <w:marTop w:val="0"/>
      <w:marBottom w:val="0"/>
      <w:divBdr>
        <w:top w:val="none" w:sz="0" w:space="0" w:color="auto"/>
        <w:left w:val="none" w:sz="0" w:space="0" w:color="auto"/>
        <w:bottom w:val="none" w:sz="0" w:space="0" w:color="auto"/>
        <w:right w:val="none" w:sz="0" w:space="0" w:color="auto"/>
      </w:divBdr>
    </w:div>
    <w:div w:id="2077119005">
      <w:bodyDiv w:val="1"/>
      <w:marLeft w:val="0"/>
      <w:marRight w:val="0"/>
      <w:marTop w:val="0"/>
      <w:marBottom w:val="0"/>
      <w:divBdr>
        <w:top w:val="none" w:sz="0" w:space="0" w:color="auto"/>
        <w:left w:val="none" w:sz="0" w:space="0" w:color="auto"/>
        <w:bottom w:val="none" w:sz="0" w:space="0" w:color="auto"/>
        <w:right w:val="none" w:sz="0" w:space="0" w:color="auto"/>
      </w:divBdr>
    </w:div>
    <w:div w:id="2077245019">
      <w:bodyDiv w:val="1"/>
      <w:marLeft w:val="0"/>
      <w:marRight w:val="0"/>
      <w:marTop w:val="0"/>
      <w:marBottom w:val="0"/>
      <w:divBdr>
        <w:top w:val="none" w:sz="0" w:space="0" w:color="auto"/>
        <w:left w:val="none" w:sz="0" w:space="0" w:color="auto"/>
        <w:bottom w:val="none" w:sz="0" w:space="0" w:color="auto"/>
        <w:right w:val="none" w:sz="0" w:space="0" w:color="auto"/>
      </w:divBdr>
    </w:div>
    <w:div w:id="2078169272">
      <w:bodyDiv w:val="1"/>
      <w:marLeft w:val="0"/>
      <w:marRight w:val="0"/>
      <w:marTop w:val="0"/>
      <w:marBottom w:val="0"/>
      <w:divBdr>
        <w:top w:val="none" w:sz="0" w:space="0" w:color="auto"/>
        <w:left w:val="none" w:sz="0" w:space="0" w:color="auto"/>
        <w:bottom w:val="none" w:sz="0" w:space="0" w:color="auto"/>
        <w:right w:val="none" w:sz="0" w:space="0" w:color="auto"/>
      </w:divBdr>
    </w:div>
    <w:div w:id="2078506992">
      <w:bodyDiv w:val="1"/>
      <w:marLeft w:val="0"/>
      <w:marRight w:val="0"/>
      <w:marTop w:val="0"/>
      <w:marBottom w:val="0"/>
      <w:divBdr>
        <w:top w:val="none" w:sz="0" w:space="0" w:color="auto"/>
        <w:left w:val="none" w:sz="0" w:space="0" w:color="auto"/>
        <w:bottom w:val="none" w:sz="0" w:space="0" w:color="auto"/>
        <w:right w:val="none" w:sz="0" w:space="0" w:color="auto"/>
      </w:divBdr>
    </w:div>
    <w:div w:id="2079133473">
      <w:bodyDiv w:val="1"/>
      <w:marLeft w:val="0"/>
      <w:marRight w:val="0"/>
      <w:marTop w:val="0"/>
      <w:marBottom w:val="0"/>
      <w:divBdr>
        <w:top w:val="none" w:sz="0" w:space="0" w:color="auto"/>
        <w:left w:val="none" w:sz="0" w:space="0" w:color="auto"/>
        <w:bottom w:val="none" w:sz="0" w:space="0" w:color="auto"/>
        <w:right w:val="none" w:sz="0" w:space="0" w:color="auto"/>
      </w:divBdr>
    </w:div>
    <w:div w:id="2083136898">
      <w:bodyDiv w:val="1"/>
      <w:marLeft w:val="0"/>
      <w:marRight w:val="0"/>
      <w:marTop w:val="0"/>
      <w:marBottom w:val="0"/>
      <w:divBdr>
        <w:top w:val="none" w:sz="0" w:space="0" w:color="auto"/>
        <w:left w:val="none" w:sz="0" w:space="0" w:color="auto"/>
        <w:bottom w:val="none" w:sz="0" w:space="0" w:color="auto"/>
        <w:right w:val="none" w:sz="0" w:space="0" w:color="auto"/>
      </w:divBdr>
    </w:div>
    <w:div w:id="2083595996">
      <w:bodyDiv w:val="1"/>
      <w:marLeft w:val="0"/>
      <w:marRight w:val="0"/>
      <w:marTop w:val="0"/>
      <w:marBottom w:val="0"/>
      <w:divBdr>
        <w:top w:val="none" w:sz="0" w:space="0" w:color="auto"/>
        <w:left w:val="none" w:sz="0" w:space="0" w:color="auto"/>
        <w:bottom w:val="none" w:sz="0" w:space="0" w:color="auto"/>
        <w:right w:val="none" w:sz="0" w:space="0" w:color="auto"/>
      </w:divBdr>
    </w:div>
    <w:div w:id="2083946042">
      <w:bodyDiv w:val="1"/>
      <w:marLeft w:val="0"/>
      <w:marRight w:val="0"/>
      <w:marTop w:val="0"/>
      <w:marBottom w:val="0"/>
      <w:divBdr>
        <w:top w:val="none" w:sz="0" w:space="0" w:color="auto"/>
        <w:left w:val="none" w:sz="0" w:space="0" w:color="auto"/>
        <w:bottom w:val="none" w:sz="0" w:space="0" w:color="auto"/>
        <w:right w:val="none" w:sz="0" w:space="0" w:color="auto"/>
      </w:divBdr>
    </w:div>
    <w:div w:id="2084377194">
      <w:bodyDiv w:val="1"/>
      <w:marLeft w:val="0"/>
      <w:marRight w:val="0"/>
      <w:marTop w:val="0"/>
      <w:marBottom w:val="0"/>
      <w:divBdr>
        <w:top w:val="none" w:sz="0" w:space="0" w:color="auto"/>
        <w:left w:val="none" w:sz="0" w:space="0" w:color="auto"/>
        <w:bottom w:val="none" w:sz="0" w:space="0" w:color="auto"/>
        <w:right w:val="none" w:sz="0" w:space="0" w:color="auto"/>
      </w:divBdr>
    </w:div>
    <w:div w:id="2084519642">
      <w:bodyDiv w:val="1"/>
      <w:marLeft w:val="0"/>
      <w:marRight w:val="0"/>
      <w:marTop w:val="0"/>
      <w:marBottom w:val="0"/>
      <w:divBdr>
        <w:top w:val="none" w:sz="0" w:space="0" w:color="auto"/>
        <w:left w:val="none" w:sz="0" w:space="0" w:color="auto"/>
        <w:bottom w:val="none" w:sz="0" w:space="0" w:color="auto"/>
        <w:right w:val="none" w:sz="0" w:space="0" w:color="auto"/>
      </w:divBdr>
    </w:div>
    <w:div w:id="2084715233">
      <w:bodyDiv w:val="1"/>
      <w:marLeft w:val="0"/>
      <w:marRight w:val="0"/>
      <w:marTop w:val="0"/>
      <w:marBottom w:val="0"/>
      <w:divBdr>
        <w:top w:val="none" w:sz="0" w:space="0" w:color="auto"/>
        <w:left w:val="none" w:sz="0" w:space="0" w:color="auto"/>
        <w:bottom w:val="none" w:sz="0" w:space="0" w:color="auto"/>
        <w:right w:val="none" w:sz="0" w:space="0" w:color="auto"/>
      </w:divBdr>
    </w:div>
    <w:div w:id="2085032306">
      <w:bodyDiv w:val="1"/>
      <w:marLeft w:val="0"/>
      <w:marRight w:val="0"/>
      <w:marTop w:val="0"/>
      <w:marBottom w:val="0"/>
      <w:divBdr>
        <w:top w:val="none" w:sz="0" w:space="0" w:color="auto"/>
        <w:left w:val="none" w:sz="0" w:space="0" w:color="auto"/>
        <w:bottom w:val="none" w:sz="0" w:space="0" w:color="auto"/>
        <w:right w:val="none" w:sz="0" w:space="0" w:color="auto"/>
      </w:divBdr>
      <w:divsChild>
        <w:div w:id="741637466">
          <w:marLeft w:val="480"/>
          <w:marRight w:val="0"/>
          <w:marTop w:val="0"/>
          <w:marBottom w:val="0"/>
          <w:divBdr>
            <w:top w:val="none" w:sz="0" w:space="0" w:color="auto"/>
            <w:left w:val="none" w:sz="0" w:space="0" w:color="auto"/>
            <w:bottom w:val="none" w:sz="0" w:space="0" w:color="auto"/>
            <w:right w:val="none" w:sz="0" w:space="0" w:color="auto"/>
          </w:divBdr>
        </w:div>
        <w:div w:id="611127979">
          <w:marLeft w:val="480"/>
          <w:marRight w:val="0"/>
          <w:marTop w:val="0"/>
          <w:marBottom w:val="0"/>
          <w:divBdr>
            <w:top w:val="none" w:sz="0" w:space="0" w:color="auto"/>
            <w:left w:val="none" w:sz="0" w:space="0" w:color="auto"/>
            <w:bottom w:val="none" w:sz="0" w:space="0" w:color="auto"/>
            <w:right w:val="none" w:sz="0" w:space="0" w:color="auto"/>
          </w:divBdr>
        </w:div>
        <w:div w:id="897588148">
          <w:marLeft w:val="480"/>
          <w:marRight w:val="0"/>
          <w:marTop w:val="0"/>
          <w:marBottom w:val="0"/>
          <w:divBdr>
            <w:top w:val="none" w:sz="0" w:space="0" w:color="auto"/>
            <w:left w:val="none" w:sz="0" w:space="0" w:color="auto"/>
            <w:bottom w:val="none" w:sz="0" w:space="0" w:color="auto"/>
            <w:right w:val="none" w:sz="0" w:space="0" w:color="auto"/>
          </w:divBdr>
        </w:div>
        <w:div w:id="1512061897">
          <w:marLeft w:val="480"/>
          <w:marRight w:val="0"/>
          <w:marTop w:val="0"/>
          <w:marBottom w:val="0"/>
          <w:divBdr>
            <w:top w:val="none" w:sz="0" w:space="0" w:color="auto"/>
            <w:left w:val="none" w:sz="0" w:space="0" w:color="auto"/>
            <w:bottom w:val="none" w:sz="0" w:space="0" w:color="auto"/>
            <w:right w:val="none" w:sz="0" w:space="0" w:color="auto"/>
          </w:divBdr>
        </w:div>
        <w:div w:id="794984090">
          <w:marLeft w:val="480"/>
          <w:marRight w:val="0"/>
          <w:marTop w:val="0"/>
          <w:marBottom w:val="0"/>
          <w:divBdr>
            <w:top w:val="none" w:sz="0" w:space="0" w:color="auto"/>
            <w:left w:val="none" w:sz="0" w:space="0" w:color="auto"/>
            <w:bottom w:val="none" w:sz="0" w:space="0" w:color="auto"/>
            <w:right w:val="none" w:sz="0" w:space="0" w:color="auto"/>
          </w:divBdr>
        </w:div>
        <w:div w:id="1132095213">
          <w:marLeft w:val="480"/>
          <w:marRight w:val="0"/>
          <w:marTop w:val="0"/>
          <w:marBottom w:val="0"/>
          <w:divBdr>
            <w:top w:val="none" w:sz="0" w:space="0" w:color="auto"/>
            <w:left w:val="none" w:sz="0" w:space="0" w:color="auto"/>
            <w:bottom w:val="none" w:sz="0" w:space="0" w:color="auto"/>
            <w:right w:val="none" w:sz="0" w:space="0" w:color="auto"/>
          </w:divBdr>
        </w:div>
        <w:div w:id="482235227">
          <w:marLeft w:val="480"/>
          <w:marRight w:val="0"/>
          <w:marTop w:val="0"/>
          <w:marBottom w:val="0"/>
          <w:divBdr>
            <w:top w:val="none" w:sz="0" w:space="0" w:color="auto"/>
            <w:left w:val="none" w:sz="0" w:space="0" w:color="auto"/>
            <w:bottom w:val="none" w:sz="0" w:space="0" w:color="auto"/>
            <w:right w:val="none" w:sz="0" w:space="0" w:color="auto"/>
          </w:divBdr>
        </w:div>
        <w:div w:id="1459182894">
          <w:marLeft w:val="480"/>
          <w:marRight w:val="0"/>
          <w:marTop w:val="0"/>
          <w:marBottom w:val="0"/>
          <w:divBdr>
            <w:top w:val="none" w:sz="0" w:space="0" w:color="auto"/>
            <w:left w:val="none" w:sz="0" w:space="0" w:color="auto"/>
            <w:bottom w:val="none" w:sz="0" w:space="0" w:color="auto"/>
            <w:right w:val="none" w:sz="0" w:space="0" w:color="auto"/>
          </w:divBdr>
        </w:div>
        <w:div w:id="1592664126">
          <w:marLeft w:val="480"/>
          <w:marRight w:val="0"/>
          <w:marTop w:val="0"/>
          <w:marBottom w:val="0"/>
          <w:divBdr>
            <w:top w:val="none" w:sz="0" w:space="0" w:color="auto"/>
            <w:left w:val="none" w:sz="0" w:space="0" w:color="auto"/>
            <w:bottom w:val="none" w:sz="0" w:space="0" w:color="auto"/>
            <w:right w:val="none" w:sz="0" w:space="0" w:color="auto"/>
          </w:divBdr>
        </w:div>
        <w:div w:id="1793481214">
          <w:marLeft w:val="480"/>
          <w:marRight w:val="0"/>
          <w:marTop w:val="0"/>
          <w:marBottom w:val="0"/>
          <w:divBdr>
            <w:top w:val="none" w:sz="0" w:space="0" w:color="auto"/>
            <w:left w:val="none" w:sz="0" w:space="0" w:color="auto"/>
            <w:bottom w:val="none" w:sz="0" w:space="0" w:color="auto"/>
            <w:right w:val="none" w:sz="0" w:space="0" w:color="auto"/>
          </w:divBdr>
        </w:div>
        <w:div w:id="1507675103">
          <w:marLeft w:val="480"/>
          <w:marRight w:val="0"/>
          <w:marTop w:val="0"/>
          <w:marBottom w:val="0"/>
          <w:divBdr>
            <w:top w:val="none" w:sz="0" w:space="0" w:color="auto"/>
            <w:left w:val="none" w:sz="0" w:space="0" w:color="auto"/>
            <w:bottom w:val="none" w:sz="0" w:space="0" w:color="auto"/>
            <w:right w:val="none" w:sz="0" w:space="0" w:color="auto"/>
          </w:divBdr>
        </w:div>
        <w:div w:id="1469979253">
          <w:marLeft w:val="480"/>
          <w:marRight w:val="0"/>
          <w:marTop w:val="0"/>
          <w:marBottom w:val="0"/>
          <w:divBdr>
            <w:top w:val="none" w:sz="0" w:space="0" w:color="auto"/>
            <w:left w:val="none" w:sz="0" w:space="0" w:color="auto"/>
            <w:bottom w:val="none" w:sz="0" w:space="0" w:color="auto"/>
            <w:right w:val="none" w:sz="0" w:space="0" w:color="auto"/>
          </w:divBdr>
        </w:div>
        <w:div w:id="1565749869">
          <w:marLeft w:val="480"/>
          <w:marRight w:val="0"/>
          <w:marTop w:val="0"/>
          <w:marBottom w:val="0"/>
          <w:divBdr>
            <w:top w:val="none" w:sz="0" w:space="0" w:color="auto"/>
            <w:left w:val="none" w:sz="0" w:space="0" w:color="auto"/>
            <w:bottom w:val="none" w:sz="0" w:space="0" w:color="auto"/>
            <w:right w:val="none" w:sz="0" w:space="0" w:color="auto"/>
          </w:divBdr>
        </w:div>
        <w:div w:id="2109812139">
          <w:marLeft w:val="480"/>
          <w:marRight w:val="0"/>
          <w:marTop w:val="0"/>
          <w:marBottom w:val="0"/>
          <w:divBdr>
            <w:top w:val="none" w:sz="0" w:space="0" w:color="auto"/>
            <w:left w:val="none" w:sz="0" w:space="0" w:color="auto"/>
            <w:bottom w:val="none" w:sz="0" w:space="0" w:color="auto"/>
            <w:right w:val="none" w:sz="0" w:space="0" w:color="auto"/>
          </w:divBdr>
        </w:div>
        <w:div w:id="163280469">
          <w:marLeft w:val="480"/>
          <w:marRight w:val="0"/>
          <w:marTop w:val="0"/>
          <w:marBottom w:val="0"/>
          <w:divBdr>
            <w:top w:val="none" w:sz="0" w:space="0" w:color="auto"/>
            <w:left w:val="none" w:sz="0" w:space="0" w:color="auto"/>
            <w:bottom w:val="none" w:sz="0" w:space="0" w:color="auto"/>
            <w:right w:val="none" w:sz="0" w:space="0" w:color="auto"/>
          </w:divBdr>
        </w:div>
        <w:div w:id="768701198">
          <w:marLeft w:val="480"/>
          <w:marRight w:val="0"/>
          <w:marTop w:val="0"/>
          <w:marBottom w:val="0"/>
          <w:divBdr>
            <w:top w:val="none" w:sz="0" w:space="0" w:color="auto"/>
            <w:left w:val="none" w:sz="0" w:space="0" w:color="auto"/>
            <w:bottom w:val="none" w:sz="0" w:space="0" w:color="auto"/>
            <w:right w:val="none" w:sz="0" w:space="0" w:color="auto"/>
          </w:divBdr>
        </w:div>
        <w:div w:id="195312044">
          <w:marLeft w:val="480"/>
          <w:marRight w:val="0"/>
          <w:marTop w:val="0"/>
          <w:marBottom w:val="0"/>
          <w:divBdr>
            <w:top w:val="none" w:sz="0" w:space="0" w:color="auto"/>
            <w:left w:val="none" w:sz="0" w:space="0" w:color="auto"/>
            <w:bottom w:val="none" w:sz="0" w:space="0" w:color="auto"/>
            <w:right w:val="none" w:sz="0" w:space="0" w:color="auto"/>
          </w:divBdr>
        </w:div>
        <w:div w:id="229391013">
          <w:marLeft w:val="480"/>
          <w:marRight w:val="0"/>
          <w:marTop w:val="0"/>
          <w:marBottom w:val="0"/>
          <w:divBdr>
            <w:top w:val="none" w:sz="0" w:space="0" w:color="auto"/>
            <w:left w:val="none" w:sz="0" w:space="0" w:color="auto"/>
            <w:bottom w:val="none" w:sz="0" w:space="0" w:color="auto"/>
            <w:right w:val="none" w:sz="0" w:space="0" w:color="auto"/>
          </w:divBdr>
        </w:div>
        <w:div w:id="1500464195">
          <w:marLeft w:val="480"/>
          <w:marRight w:val="0"/>
          <w:marTop w:val="0"/>
          <w:marBottom w:val="0"/>
          <w:divBdr>
            <w:top w:val="none" w:sz="0" w:space="0" w:color="auto"/>
            <w:left w:val="none" w:sz="0" w:space="0" w:color="auto"/>
            <w:bottom w:val="none" w:sz="0" w:space="0" w:color="auto"/>
            <w:right w:val="none" w:sz="0" w:space="0" w:color="auto"/>
          </w:divBdr>
        </w:div>
        <w:div w:id="1236554392">
          <w:marLeft w:val="480"/>
          <w:marRight w:val="0"/>
          <w:marTop w:val="0"/>
          <w:marBottom w:val="0"/>
          <w:divBdr>
            <w:top w:val="none" w:sz="0" w:space="0" w:color="auto"/>
            <w:left w:val="none" w:sz="0" w:space="0" w:color="auto"/>
            <w:bottom w:val="none" w:sz="0" w:space="0" w:color="auto"/>
            <w:right w:val="none" w:sz="0" w:space="0" w:color="auto"/>
          </w:divBdr>
        </w:div>
        <w:div w:id="834998856">
          <w:marLeft w:val="480"/>
          <w:marRight w:val="0"/>
          <w:marTop w:val="0"/>
          <w:marBottom w:val="0"/>
          <w:divBdr>
            <w:top w:val="none" w:sz="0" w:space="0" w:color="auto"/>
            <w:left w:val="none" w:sz="0" w:space="0" w:color="auto"/>
            <w:bottom w:val="none" w:sz="0" w:space="0" w:color="auto"/>
            <w:right w:val="none" w:sz="0" w:space="0" w:color="auto"/>
          </w:divBdr>
        </w:div>
        <w:div w:id="1200315776">
          <w:marLeft w:val="480"/>
          <w:marRight w:val="0"/>
          <w:marTop w:val="0"/>
          <w:marBottom w:val="0"/>
          <w:divBdr>
            <w:top w:val="none" w:sz="0" w:space="0" w:color="auto"/>
            <w:left w:val="none" w:sz="0" w:space="0" w:color="auto"/>
            <w:bottom w:val="none" w:sz="0" w:space="0" w:color="auto"/>
            <w:right w:val="none" w:sz="0" w:space="0" w:color="auto"/>
          </w:divBdr>
        </w:div>
        <w:div w:id="1810709957">
          <w:marLeft w:val="480"/>
          <w:marRight w:val="0"/>
          <w:marTop w:val="0"/>
          <w:marBottom w:val="0"/>
          <w:divBdr>
            <w:top w:val="none" w:sz="0" w:space="0" w:color="auto"/>
            <w:left w:val="none" w:sz="0" w:space="0" w:color="auto"/>
            <w:bottom w:val="none" w:sz="0" w:space="0" w:color="auto"/>
            <w:right w:val="none" w:sz="0" w:space="0" w:color="auto"/>
          </w:divBdr>
        </w:div>
        <w:div w:id="1295254880">
          <w:marLeft w:val="480"/>
          <w:marRight w:val="0"/>
          <w:marTop w:val="0"/>
          <w:marBottom w:val="0"/>
          <w:divBdr>
            <w:top w:val="none" w:sz="0" w:space="0" w:color="auto"/>
            <w:left w:val="none" w:sz="0" w:space="0" w:color="auto"/>
            <w:bottom w:val="none" w:sz="0" w:space="0" w:color="auto"/>
            <w:right w:val="none" w:sz="0" w:space="0" w:color="auto"/>
          </w:divBdr>
        </w:div>
        <w:div w:id="203180116">
          <w:marLeft w:val="480"/>
          <w:marRight w:val="0"/>
          <w:marTop w:val="0"/>
          <w:marBottom w:val="0"/>
          <w:divBdr>
            <w:top w:val="none" w:sz="0" w:space="0" w:color="auto"/>
            <w:left w:val="none" w:sz="0" w:space="0" w:color="auto"/>
            <w:bottom w:val="none" w:sz="0" w:space="0" w:color="auto"/>
            <w:right w:val="none" w:sz="0" w:space="0" w:color="auto"/>
          </w:divBdr>
        </w:div>
        <w:div w:id="2129809644">
          <w:marLeft w:val="480"/>
          <w:marRight w:val="0"/>
          <w:marTop w:val="0"/>
          <w:marBottom w:val="0"/>
          <w:divBdr>
            <w:top w:val="none" w:sz="0" w:space="0" w:color="auto"/>
            <w:left w:val="none" w:sz="0" w:space="0" w:color="auto"/>
            <w:bottom w:val="none" w:sz="0" w:space="0" w:color="auto"/>
            <w:right w:val="none" w:sz="0" w:space="0" w:color="auto"/>
          </w:divBdr>
        </w:div>
        <w:div w:id="887179556">
          <w:marLeft w:val="480"/>
          <w:marRight w:val="0"/>
          <w:marTop w:val="0"/>
          <w:marBottom w:val="0"/>
          <w:divBdr>
            <w:top w:val="none" w:sz="0" w:space="0" w:color="auto"/>
            <w:left w:val="none" w:sz="0" w:space="0" w:color="auto"/>
            <w:bottom w:val="none" w:sz="0" w:space="0" w:color="auto"/>
            <w:right w:val="none" w:sz="0" w:space="0" w:color="auto"/>
          </w:divBdr>
        </w:div>
        <w:div w:id="1789811525">
          <w:marLeft w:val="480"/>
          <w:marRight w:val="0"/>
          <w:marTop w:val="0"/>
          <w:marBottom w:val="0"/>
          <w:divBdr>
            <w:top w:val="none" w:sz="0" w:space="0" w:color="auto"/>
            <w:left w:val="none" w:sz="0" w:space="0" w:color="auto"/>
            <w:bottom w:val="none" w:sz="0" w:space="0" w:color="auto"/>
            <w:right w:val="none" w:sz="0" w:space="0" w:color="auto"/>
          </w:divBdr>
        </w:div>
      </w:divsChild>
    </w:div>
    <w:div w:id="2086877389">
      <w:bodyDiv w:val="1"/>
      <w:marLeft w:val="0"/>
      <w:marRight w:val="0"/>
      <w:marTop w:val="0"/>
      <w:marBottom w:val="0"/>
      <w:divBdr>
        <w:top w:val="none" w:sz="0" w:space="0" w:color="auto"/>
        <w:left w:val="none" w:sz="0" w:space="0" w:color="auto"/>
        <w:bottom w:val="none" w:sz="0" w:space="0" w:color="auto"/>
        <w:right w:val="none" w:sz="0" w:space="0" w:color="auto"/>
      </w:divBdr>
    </w:div>
    <w:div w:id="2087723509">
      <w:bodyDiv w:val="1"/>
      <w:marLeft w:val="0"/>
      <w:marRight w:val="0"/>
      <w:marTop w:val="0"/>
      <w:marBottom w:val="0"/>
      <w:divBdr>
        <w:top w:val="none" w:sz="0" w:space="0" w:color="auto"/>
        <w:left w:val="none" w:sz="0" w:space="0" w:color="auto"/>
        <w:bottom w:val="none" w:sz="0" w:space="0" w:color="auto"/>
        <w:right w:val="none" w:sz="0" w:space="0" w:color="auto"/>
      </w:divBdr>
    </w:div>
    <w:div w:id="2088336997">
      <w:bodyDiv w:val="1"/>
      <w:marLeft w:val="0"/>
      <w:marRight w:val="0"/>
      <w:marTop w:val="0"/>
      <w:marBottom w:val="0"/>
      <w:divBdr>
        <w:top w:val="none" w:sz="0" w:space="0" w:color="auto"/>
        <w:left w:val="none" w:sz="0" w:space="0" w:color="auto"/>
        <w:bottom w:val="none" w:sz="0" w:space="0" w:color="auto"/>
        <w:right w:val="none" w:sz="0" w:space="0" w:color="auto"/>
      </w:divBdr>
    </w:div>
    <w:div w:id="2088502711">
      <w:bodyDiv w:val="1"/>
      <w:marLeft w:val="0"/>
      <w:marRight w:val="0"/>
      <w:marTop w:val="0"/>
      <w:marBottom w:val="0"/>
      <w:divBdr>
        <w:top w:val="none" w:sz="0" w:space="0" w:color="auto"/>
        <w:left w:val="none" w:sz="0" w:space="0" w:color="auto"/>
        <w:bottom w:val="none" w:sz="0" w:space="0" w:color="auto"/>
        <w:right w:val="none" w:sz="0" w:space="0" w:color="auto"/>
      </w:divBdr>
      <w:divsChild>
        <w:div w:id="2052800858">
          <w:marLeft w:val="480"/>
          <w:marRight w:val="0"/>
          <w:marTop w:val="0"/>
          <w:marBottom w:val="0"/>
          <w:divBdr>
            <w:top w:val="none" w:sz="0" w:space="0" w:color="auto"/>
            <w:left w:val="none" w:sz="0" w:space="0" w:color="auto"/>
            <w:bottom w:val="none" w:sz="0" w:space="0" w:color="auto"/>
            <w:right w:val="none" w:sz="0" w:space="0" w:color="auto"/>
          </w:divBdr>
        </w:div>
        <w:div w:id="1021781387">
          <w:marLeft w:val="480"/>
          <w:marRight w:val="0"/>
          <w:marTop w:val="0"/>
          <w:marBottom w:val="0"/>
          <w:divBdr>
            <w:top w:val="none" w:sz="0" w:space="0" w:color="auto"/>
            <w:left w:val="none" w:sz="0" w:space="0" w:color="auto"/>
            <w:bottom w:val="none" w:sz="0" w:space="0" w:color="auto"/>
            <w:right w:val="none" w:sz="0" w:space="0" w:color="auto"/>
          </w:divBdr>
        </w:div>
        <w:div w:id="1792900223">
          <w:marLeft w:val="480"/>
          <w:marRight w:val="0"/>
          <w:marTop w:val="0"/>
          <w:marBottom w:val="0"/>
          <w:divBdr>
            <w:top w:val="none" w:sz="0" w:space="0" w:color="auto"/>
            <w:left w:val="none" w:sz="0" w:space="0" w:color="auto"/>
            <w:bottom w:val="none" w:sz="0" w:space="0" w:color="auto"/>
            <w:right w:val="none" w:sz="0" w:space="0" w:color="auto"/>
          </w:divBdr>
        </w:div>
        <w:div w:id="841622653">
          <w:marLeft w:val="480"/>
          <w:marRight w:val="0"/>
          <w:marTop w:val="0"/>
          <w:marBottom w:val="0"/>
          <w:divBdr>
            <w:top w:val="none" w:sz="0" w:space="0" w:color="auto"/>
            <w:left w:val="none" w:sz="0" w:space="0" w:color="auto"/>
            <w:bottom w:val="none" w:sz="0" w:space="0" w:color="auto"/>
            <w:right w:val="none" w:sz="0" w:space="0" w:color="auto"/>
          </w:divBdr>
        </w:div>
        <w:div w:id="1784032131">
          <w:marLeft w:val="480"/>
          <w:marRight w:val="0"/>
          <w:marTop w:val="0"/>
          <w:marBottom w:val="0"/>
          <w:divBdr>
            <w:top w:val="none" w:sz="0" w:space="0" w:color="auto"/>
            <w:left w:val="none" w:sz="0" w:space="0" w:color="auto"/>
            <w:bottom w:val="none" w:sz="0" w:space="0" w:color="auto"/>
            <w:right w:val="none" w:sz="0" w:space="0" w:color="auto"/>
          </w:divBdr>
        </w:div>
        <w:div w:id="1231960460">
          <w:marLeft w:val="480"/>
          <w:marRight w:val="0"/>
          <w:marTop w:val="0"/>
          <w:marBottom w:val="0"/>
          <w:divBdr>
            <w:top w:val="none" w:sz="0" w:space="0" w:color="auto"/>
            <w:left w:val="none" w:sz="0" w:space="0" w:color="auto"/>
            <w:bottom w:val="none" w:sz="0" w:space="0" w:color="auto"/>
            <w:right w:val="none" w:sz="0" w:space="0" w:color="auto"/>
          </w:divBdr>
        </w:div>
        <w:div w:id="1417095994">
          <w:marLeft w:val="480"/>
          <w:marRight w:val="0"/>
          <w:marTop w:val="0"/>
          <w:marBottom w:val="0"/>
          <w:divBdr>
            <w:top w:val="none" w:sz="0" w:space="0" w:color="auto"/>
            <w:left w:val="none" w:sz="0" w:space="0" w:color="auto"/>
            <w:bottom w:val="none" w:sz="0" w:space="0" w:color="auto"/>
            <w:right w:val="none" w:sz="0" w:space="0" w:color="auto"/>
          </w:divBdr>
        </w:div>
        <w:div w:id="1463378838">
          <w:marLeft w:val="480"/>
          <w:marRight w:val="0"/>
          <w:marTop w:val="0"/>
          <w:marBottom w:val="0"/>
          <w:divBdr>
            <w:top w:val="none" w:sz="0" w:space="0" w:color="auto"/>
            <w:left w:val="none" w:sz="0" w:space="0" w:color="auto"/>
            <w:bottom w:val="none" w:sz="0" w:space="0" w:color="auto"/>
            <w:right w:val="none" w:sz="0" w:space="0" w:color="auto"/>
          </w:divBdr>
        </w:div>
        <w:div w:id="301230042">
          <w:marLeft w:val="480"/>
          <w:marRight w:val="0"/>
          <w:marTop w:val="0"/>
          <w:marBottom w:val="0"/>
          <w:divBdr>
            <w:top w:val="none" w:sz="0" w:space="0" w:color="auto"/>
            <w:left w:val="none" w:sz="0" w:space="0" w:color="auto"/>
            <w:bottom w:val="none" w:sz="0" w:space="0" w:color="auto"/>
            <w:right w:val="none" w:sz="0" w:space="0" w:color="auto"/>
          </w:divBdr>
        </w:div>
        <w:div w:id="859853714">
          <w:marLeft w:val="480"/>
          <w:marRight w:val="0"/>
          <w:marTop w:val="0"/>
          <w:marBottom w:val="0"/>
          <w:divBdr>
            <w:top w:val="none" w:sz="0" w:space="0" w:color="auto"/>
            <w:left w:val="none" w:sz="0" w:space="0" w:color="auto"/>
            <w:bottom w:val="none" w:sz="0" w:space="0" w:color="auto"/>
            <w:right w:val="none" w:sz="0" w:space="0" w:color="auto"/>
          </w:divBdr>
        </w:div>
        <w:div w:id="827019677">
          <w:marLeft w:val="480"/>
          <w:marRight w:val="0"/>
          <w:marTop w:val="0"/>
          <w:marBottom w:val="0"/>
          <w:divBdr>
            <w:top w:val="none" w:sz="0" w:space="0" w:color="auto"/>
            <w:left w:val="none" w:sz="0" w:space="0" w:color="auto"/>
            <w:bottom w:val="none" w:sz="0" w:space="0" w:color="auto"/>
            <w:right w:val="none" w:sz="0" w:space="0" w:color="auto"/>
          </w:divBdr>
        </w:div>
        <w:div w:id="269240028">
          <w:marLeft w:val="480"/>
          <w:marRight w:val="0"/>
          <w:marTop w:val="0"/>
          <w:marBottom w:val="0"/>
          <w:divBdr>
            <w:top w:val="none" w:sz="0" w:space="0" w:color="auto"/>
            <w:left w:val="none" w:sz="0" w:space="0" w:color="auto"/>
            <w:bottom w:val="none" w:sz="0" w:space="0" w:color="auto"/>
            <w:right w:val="none" w:sz="0" w:space="0" w:color="auto"/>
          </w:divBdr>
        </w:div>
        <w:div w:id="143670319">
          <w:marLeft w:val="480"/>
          <w:marRight w:val="0"/>
          <w:marTop w:val="0"/>
          <w:marBottom w:val="0"/>
          <w:divBdr>
            <w:top w:val="none" w:sz="0" w:space="0" w:color="auto"/>
            <w:left w:val="none" w:sz="0" w:space="0" w:color="auto"/>
            <w:bottom w:val="none" w:sz="0" w:space="0" w:color="auto"/>
            <w:right w:val="none" w:sz="0" w:space="0" w:color="auto"/>
          </w:divBdr>
        </w:div>
        <w:div w:id="1896889108">
          <w:marLeft w:val="480"/>
          <w:marRight w:val="0"/>
          <w:marTop w:val="0"/>
          <w:marBottom w:val="0"/>
          <w:divBdr>
            <w:top w:val="none" w:sz="0" w:space="0" w:color="auto"/>
            <w:left w:val="none" w:sz="0" w:space="0" w:color="auto"/>
            <w:bottom w:val="none" w:sz="0" w:space="0" w:color="auto"/>
            <w:right w:val="none" w:sz="0" w:space="0" w:color="auto"/>
          </w:divBdr>
        </w:div>
        <w:div w:id="429356722">
          <w:marLeft w:val="480"/>
          <w:marRight w:val="0"/>
          <w:marTop w:val="0"/>
          <w:marBottom w:val="0"/>
          <w:divBdr>
            <w:top w:val="none" w:sz="0" w:space="0" w:color="auto"/>
            <w:left w:val="none" w:sz="0" w:space="0" w:color="auto"/>
            <w:bottom w:val="none" w:sz="0" w:space="0" w:color="auto"/>
            <w:right w:val="none" w:sz="0" w:space="0" w:color="auto"/>
          </w:divBdr>
        </w:div>
        <w:div w:id="900561024">
          <w:marLeft w:val="480"/>
          <w:marRight w:val="0"/>
          <w:marTop w:val="0"/>
          <w:marBottom w:val="0"/>
          <w:divBdr>
            <w:top w:val="none" w:sz="0" w:space="0" w:color="auto"/>
            <w:left w:val="none" w:sz="0" w:space="0" w:color="auto"/>
            <w:bottom w:val="none" w:sz="0" w:space="0" w:color="auto"/>
            <w:right w:val="none" w:sz="0" w:space="0" w:color="auto"/>
          </w:divBdr>
        </w:div>
        <w:div w:id="6951056">
          <w:marLeft w:val="480"/>
          <w:marRight w:val="0"/>
          <w:marTop w:val="0"/>
          <w:marBottom w:val="0"/>
          <w:divBdr>
            <w:top w:val="none" w:sz="0" w:space="0" w:color="auto"/>
            <w:left w:val="none" w:sz="0" w:space="0" w:color="auto"/>
            <w:bottom w:val="none" w:sz="0" w:space="0" w:color="auto"/>
            <w:right w:val="none" w:sz="0" w:space="0" w:color="auto"/>
          </w:divBdr>
        </w:div>
        <w:div w:id="1843202382">
          <w:marLeft w:val="480"/>
          <w:marRight w:val="0"/>
          <w:marTop w:val="0"/>
          <w:marBottom w:val="0"/>
          <w:divBdr>
            <w:top w:val="none" w:sz="0" w:space="0" w:color="auto"/>
            <w:left w:val="none" w:sz="0" w:space="0" w:color="auto"/>
            <w:bottom w:val="none" w:sz="0" w:space="0" w:color="auto"/>
            <w:right w:val="none" w:sz="0" w:space="0" w:color="auto"/>
          </w:divBdr>
        </w:div>
        <w:div w:id="1951743580">
          <w:marLeft w:val="480"/>
          <w:marRight w:val="0"/>
          <w:marTop w:val="0"/>
          <w:marBottom w:val="0"/>
          <w:divBdr>
            <w:top w:val="none" w:sz="0" w:space="0" w:color="auto"/>
            <w:left w:val="none" w:sz="0" w:space="0" w:color="auto"/>
            <w:bottom w:val="none" w:sz="0" w:space="0" w:color="auto"/>
            <w:right w:val="none" w:sz="0" w:space="0" w:color="auto"/>
          </w:divBdr>
        </w:div>
        <w:div w:id="2090274982">
          <w:marLeft w:val="480"/>
          <w:marRight w:val="0"/>
          <w:marTop w:val="0"/>
          <w:marBottom w:val="0"/>
          <w:divBdr>
            <w:top w:val="none" w:sz="0" w:space="0" w:color="auto"/>
            <w:left w:val="none" w:sz="0" w:space="0" w:color="auto"/>
            <w:bottom w:val="none" w:sz="0" w:space="0" w:color="auto"/>
            <w:right w:val="none" w:sz="0" w:space="0" w:color="auto"/>
          </w:divBdr>
        </w:div>
        <w:div w:id="1054351064">
          <w:marLeft w:val="480"/>
          <w:marRight w:val="0"/>
          <w:marTop w:val="0"/>
          <w:marBottom w:val="0"/>
          <w:divBdr>
            <w:top w:val="none" w:sz="0" w:space="0" w:color="auto"/>
            <w:left w:val="none" w:sz="0" w:space="0" w:color="auto"/>
            <w:bottom w:val="none" w:sz="0" w:space="0" w:color="auto"/>
            <w:right w:val="none" w:sz="0" w:space="0" w:color="auto"/>
          </w:divBdr>
        </w:div>
        <w:div w:id="1323584267">
          <w:marLeft w:val="480"/>
          <w:marRight w:val="0"/>
          <w:marTop w:val="0"/>
          <w:marBottom w:val="0"/>
          <w:divBdr>
            <w:top w:val="none" w:sz="0" w:space="0" w:color="auto"/>
            <w:left w:val="none" w:sz="0" w:space="0" w:color="auto"/>
            <w:bottom w:val="none" w:sz="0" w:space="0" w:color="auto"/>
            <w:right w:val="none" w:sz="0" w:space="0" w:color="auto"/>
          </w:divBdr>
        </w:div>
        <w:div w:id="2021394380">
          <w:marLeft w:val="480"/>
          <w:marRight w:val="0"/>
          <w:marTop w:val="0"/>
          <w:marBottom w:val="0"/>
          <w:divBdr>
            <w:top w:val="none" w:sz="0" w:space="0" w:color="auto"/>
            <w:left w:val="none" w:sz="0" w:space="0" w:color="auto"/>
            <w:bottom w:val="none" w:sz="0" w:space="0" w:color="auto"/>
            <w:right w:val="none" w:sz="0" w:space="0" w:color="auto"/>
          </w:divBdr>
        </w:div>
        <w:div w:id="796685785">
          <w:marLeft w:val="480"/>
          <w:marRight w:val="0"/>
          <w:marTop w:val="0"/>
          <w:marBottom w:val="0"/>
          <w:divBdr>
            <w:top w:val="none" w:sz="0" w:space="0" w:color="auto"/>
            <w:left w:val="none" w:sz="0" w:space="0" w:color="auto"/>
            <w:bottom w:val="none" w:sz="0" w:space="0" w:color="auto"/>
            <w:right w:val="none" w:sz="0" w:space="0" w:color="auto"/>
          </w:divBdr>
        </w:div>
        <w:div w:id="1044059814">
          <w:marLeft w:val="480"/>
          <w:marRight w:val="0"/>
          <w:marTop w:val="0"/>
          <w:marBottom w:val="0"/>
          <w:divBdr>
            <w:top w:val="none" w:sz="0" w:space="0" w:color="auto"/>
            <w:left w:val="none" w:sz="0" w:space="0" w:color="auto"/>
            <w:bottom w:val="none" w:sz="0" w:space="0" w:color="auto"/>
            <w:right w:val="none" w:sz="0" w:space="0" w:color="auto"/>
          </w:divBdr>
        </w:div>
        <w:div w:id="1780640655">
          <w:marLeft w:val="480"/>
          <w:marRight w:val="0"/>
          <w:marTop w:val="0"/>
          <w:marBottom w:val="0"/>
          <w:divBdr>
            <w:top w:val="none" w:sz="0" w:space="0" w:color="auto"/>
            <w:left w:val="none" w:sz="0" w:space="0" w:color="auto"/>
            <w:bottom w:val="none" w:sz="0" w:space="0" w:color="auto"/>
            <w:right w:val="none" w:sz="0" w:space="0" w:color="auto"/>
          </w:divBdr>
        </w:div>
        <w:div w:id="1908950543">
          <w:marLeft w:val="480"/>
          <w:marRight w:val="0"/>
          <w:marTop w:val="0"/>
          <w:marBottom w:val="0"/>
          <w:divBdr>
            <w:top w:val="none" w:sz="0" w:space="0" w:color="auto"/>
            <w:left w:val="none" w:sz="0" w:space="0" w:color="auto"/>
            <w:bottom w:val="none" w:sz="0" w:space="0" w:color="auto"/>
            <w:right w:val="none" w:sz="0" w:space="0" w:color="auto"/>
          </w:divBdr>
        </w:div>
        <w:div w:id="1001198241">
          <w:marLeft w:val="480"/>
          <w:marRight w:val="0"/>
          <w:marTop w:val="0"/>
          <w:marBottom w:val="0"/>
          <w:divBdr>
            <w:top w:val="none" w:sz="0" w:space="0" w:color="auto"/>
            <w:left w:val="none" w:sz="0" w:space="0" w:color="auto"/>
            <w:bottom w:val="none" w:sz="0" w:space="0" w:color="auto"/>
            <w:right w:val="none" w:sz="0" w:space="0" w:color="auto"/>
          </w:divBdr>
        </w:div>
        <w:div w:id="1043017376">
          <w:marLeft w:val="480"/>
          <w:marRight w:val="0"/>
          <w:marTop w:val="0"/>
          <w:marBottom w:val="0"/>
          <w:divBdr>
            <w:top w:val="none" w:sz="0" w:space="0" w:color="auto"/>
            <w:left w:val="none" w:sz="0" w:space="0" w:color="auto"/>
            <w:bottom w:val="none" w:sz="0" w:space="0" w:color="auto"/>
            <w:right w:val="none" w:sz="0" w:space="0" w:color="auto"/>
          </w:divBdr>
        </w:div>
        <w:div w:id="1298796558">
          <w:marLeft w:val="480"/>
          <w:marRight w:val="0"/>
          <w:marTop w:val="0"/>
          <w:marBottom w:val="0"/>
          <w:divBdr>
            <w:top w:val="none" w:sz="0" w:space="0" w:color="auto"/>
            <w:left w:val="none" w:sz="0" w:space="0" w:color="auto"/>
            <w:bottom w:val="none" w:sz="0" w:space="0" w:color="auto"/>
            <w:right w:val="none" w:sz="0" w:space="0" w:color="auto"/>
          </w:divBdr>
        </w:div>
        <w:div w:id="50421953">
          <w:marLeft w:val="480"/>
          <w:marRight w:val="0"/>
          <w:marTop w:val="0"/>
          <w:marBottom w:val="0"/>
          <w:divBdr>
            <w:top w:val="none" w:sz="0" w:space="0" w:color="auto"/>
            <w:left w:val="none" w:sz="0" w:space="0" w:color="auto"/>
            <w:bottom w:val="none" w:sz="0" w:space="0" w:color="auto"/>
            <w:right w:val="none" w:sz="0" w:space="0" w:color="auto"/>
          </w:divBdr>
        </w:div>
        <w:div w:id="1747651587">
          <w:marLeft w:val="480"/>
          <w:marRight w:val="0"/>
          <w:marTop w:val="0"/>
          <w:marBottom w:val="0"/>
          <w:divBdr>
            <w:top w:val="none" w:sz="0" w:space="0" w:color="auto"/>
            <w:left w:val="none" w:sz="0" w:space="0" w:color="auto"/>
            <w:bottom w:val="none" w:sz="0" w:space="0" w:color="auto"/>
            <w:right w:val="none" w:sz="0" w:space="0" w:color="auto"/>
          </w:divBdr>
        </w:div>
        <w:div w:id="1543980623">
          <w:marLeft w:val="480"/>
          <w:marRight w:val="0"/>
          <w:marTop w:val="0"/>
          <w:marBottom w:val="0"/>
          <w:divBdr>
            <w:top w:val="none" w:sz="0" w:space="0" w:color="auto"/>
            <w:left w:val="none" w:sz="0" w:space="0" w:color="auto"/>
            <w:bottom w:val="none" w:sz="0" w:space="0" w:color="auto"/>
            <w:right w:val="none" w:sz="0" w:space="0" w:color="auto"/>
          </w:divBdr>
        </w:div>
        <w:div w:id="1752584243">
          <w:marLeft w:val="480"/>
          <w:marRight w:val="0"/>
          <w:marTop w:val="0"/>
          <w:marBottom w:val="0"/>
          <w:divBdr>
            <w:top w:val="none" w:sz="0" w:space="0" w:color="auto"/>
            <w:left w:val="none" w:sz="0" w:space="0" w:color="auto"/>
            <w:bottom w:val="none" w:sz="0" w:space="0" w:color="auto"/>
            <w:right w:val="none" w:sz="0" w:space="0" w:color="auto"/>
          </w:divBdr>
        </w:div>
        <w:div w:id="1635062273">
          <w:marLeft w:val="480"/>
          <w:marRight w:val="0"/>
          <w:marTop w:val="0"/>
          <w:marBottom w:val="0"/>
          <w:divBdr>
            <w:top w:val="none" w:sz="0" w:space="0" w:color="auto"/>
            <w:left w:val="none" w:sz="0" w:space="0" w:color="auto"/>
            <w:bottom w:val="none" w:sz="0" w:space="0" w:color="auto"/>
            <w:right w:val="none" w:sz="0" w:space="0" w:color="auto"/>
          </w:divBdr>
        </w:div>
        <w:div w:id="1189638509">
          <w:marLeft w:val="480"/>
          <w:marRight w:val="0"/>
          <w:marTop w:val="0"/>
          <w:marBottom w:val="0"/>
          <w:divBdr>
            <w:top w:val="none" w:sz="0" w:space="0" w:color="auto"/>
            <w:left w:val="none" w:sz="0" w:space="0" w:color="auto"/>
            <w:bottom w:val="none" w:sz="0" w:space="0" w:color="auto"/>
            <w:right w:val="none" w:sz="0" w:space="0" w:color="auto"/>
          </w:divBdr>
        </w:div>
        <w:div w:id="2051688868">
          <w:marLeft w:val="480"/>
          <w:marRight w:val="0"/>
          <w:marTop w:val="0"/>
          <w:marBottom w:val="0"/>
          <w:divBdr>
            <w:top w:val="none" w:sz="0" w:space="0" w:color="auto"/>
            <w:left w:val="none" w:sz="0" w:space="0" w:color="auto"/>
            <w:bottom w:val="none" w:sz="0" w:space="0" w:color="auto"/>
            <w:right w:val="none" w:sz="0" w:space="0" w:color="auto"/>
          </w:divBdr>
        </w:div>
        <w:div w:id="678044060">
          <w:marLeft w:val="480"/>
          <w:marRight w:val="0"/>
          <w:marTop w:val="0"/>
          <w:marBottom w:val="0"/>
          <w:divBdr>
            <w:top w:val="none" w:sz="0" w:space="0" w:color="auto"/>
            <w:left w:val="none" w:sz="0" w:space="0" w:color="auto"/>
            <w:bottom w:val="none" w:sz="0" w:space="0" w:color="auto"/>
            <w:right w:val="none" w:sz="0" w:space="0" w:color="auto"/>
          </w:divBdr>
        </w:div>
        <w:div w:id="2143375976">
          <w:marLeft w:val="480"/>
          <w:marRight w:val="0"/>
          <w:marTop w:val="0"/>
          <w:marBottom w:val="0"/>
          <w:divBdr>
            <w:top w:val="none" w:sz="0" w:space="0" w:color="auto"/>
            <w:left w:val="none" w:sz="0" w:space="0" w:color="auto"/>
            <w:bottom w:val="none" w:sz="0" w:space="0" w:color="auto"/>
            <w:right w:val="none" w:sz="0" w:space="0" w:color="auto"/>
          </w:divBdr>
        </w:div>
        <w:div w:id="81074798">
          <w:marLeft w:val="480"/>
          <w:marRight w:val="0"/>
          <w:marTop w:val="0"/>
          <w:marBottom w:val="0"/>
          <w:divBdr>
            <w:top w:val="none" w:sz="0" w:space="0" w:color="auto"/>
            <w:left w:val="none" w:sz="0" w:space="0" w:color="auto"/>
            <w:bottom w:val="none" w:sz="0" w:space="0" w:color="auto"/>
            <w:right w:val="none" w:sz="0" w:space="0" w:color="auto"/>
          </w:divBdr>
        </w:div>
        <w:div w:id="2057390151">
          <w:marLeft w:val="480"/>
          <w:marRight w:val="0"/>
          <w:marTop w:val="0"/>
          <w:marBottom w:val="0"/>
          <w:divBdr>
            <w:top w:val="none" w:sz="0" w:space="0" w:color="auto"/>
            <w:left w:val="none" w:sz="0" w:space="0" w:color="auto"/>
            <w:bottom w:val="none" w:sz="0" w:space="0" w:color="auto"/>
            <w:right w:val="none" w:sz="0" w:space="0" w:color="auto"/>
          </w:divBdr>
        </w:div>
        <w:div w:id="1619144473">
          <w:marLeft w:val="480"/>
          <w:marRight w:val="0"/>
          <w:marTop w:val="0"/>
          <w:marBottom w:val="0"/>
          <w:divBdr>
            <w:top w:val="none" w:sz="0" w:space="0" w:color="auto"/>
            <w:left w:val="none" w:sz="0" w:space="0" w:color="auto"/>
            <w:bottom w:val="none" w:sz="0" w:space="0" w:color="auto"/>
            <w:right w:val="none" w:sz="0" w:space="0" w:color="auto"/>
          </w:divBdr>
        </w:div>
        <w:div w:id="1908684120">
          <w:marLeft w:val="480"/>
          <w:marRight w:val="0"/>
          <w:marTop w:val="0"/>
          <w:marBottom w:val="0"/>
          <w:divBdr>
            <w:top w:val="none" w:sz="0" w:space="0" w:color="auto"/>
            <w:left w:val="none" w:sz="0" w:space="0" w:color="auto"/>
            <w:bottom w:val="none" w:sz="0" w:space="0" w:color="auto"/>
            <w:right w:val="none" w:sz="0" w:space="0" w:color="auto"/>
          </w:divBdr>
        </w:div>
        <w:div w:id="46421560">
          <w:marLeft w:val="480"/>
          <w:marRight w:val="0"/>
          <w:marTop w:val="0"/>
          <w:marBottom w:val="0"/>
          <w:divBdr>
            <w:top w:val="none" w:sz="0" w:space="0" w:color="auto"/>
            <w:left w:val="none" w:sz="0" w:space="0" w:color="auto"/>
            <w:bottom w:val="none" w:sz="0" w:space="0" w:color="auto"/>
            <w:right w:val="none" w:sz="0" w:space="0" w:color="auto"/>
          </w:divBdr>
        </w:div>
        <w:div w:id="1009212555">
          <w:marLeft w:val="480"/>
          <w:marRight w:val="0"/>
          <w:marTop w:val="0"/>
          <w:marBottom w:val="0"/>
          <w:divBdr>
            <w:top w:val="none" w:sz="0" w:space="0" w:color="auto"/>
            <w:left w:val="none" w:sz="0" w:space="0" w:color="auto"/>
            <w:bottom w:val="none" w:sz="0" w:space="0" w:color="auto"/>
            <w:right w:val="none" w:sz="0" w:space="0" w:color="auto"/>
          </w:divBdr>
        </w:div>
        <w:div w:id="1535775812">
          <w:marLeft w:val="480"/>
          <w:marRight w:val="0"/>
          <w:marTop w:val="0"/>
          <w:marBottom w:val="0"/>
          <w:divBdr>
            <w:top w:val="none" w:sz="0" w:space="0" w:color="auto"/>
            <w:left w:val="none" w:sz="0" w:space="0" w:color="auto"/>
            <w:bottom w:val="none" w:sz="0" w:space="0" w:color="auto"/>
            <w:right w:val="none" w:sz="0" w:space="0" w:color="auto"/>
          </w:divBdr>
        </w:div>
        <w:div w:id="255752512">
          <w:marLeft w:val="480"/>
          <w:marRight w:val="0"/>
          <w:marTop w:val="0"/>
          <w:marBottom w:val="0"/>
          <w:divBdr>
            <w:top w:val="none" w:sz="0" w:space="0" w:color="auto"/>
            <w:left w:val="none" w:sz="0" w:space="0" w:color="auto"/>
            <w:bottom w:val="none" w:sz="0" w:space="0" w:color="auto"/>
            <w:right w:val="none" w:sz="0" w:space="0" w:color="auto"/>
          </w:divBdr>
        </w:div>
        <w:div w:id="1060326468">
          <w:marLeft w:val="480"/>
          <w:marRight w:val="0"/>
          <w:marTop w:val="0"/>
          <w:marBottom w:val="0"/>
          <w:divBdr>
            <w:top w:val="none" w:sz="0" w:space="0" w:color="auto"/>
            <w:left w:val="none" w:sz="0" w:space="0" w:color="auto"/>
            <w:bottom w:val="none" w:sz="0" w:space="0" w:color="auto"/>
            <w:right w:val="none" w:sz="0" w:space="0" w:color="auto"/>
          </w:divBdr>
        </w:div>
        <w:div w:id="1884516635">
          <w:marLeft w:val="480"/>
          <w:marRight w:val="0"/>
          <w:marTop w:val="0"/>
          <w:marBottom w:val="0"/>
          <w:divBdr>
            <w:top w:val="none" w:sz="0" w:space="0" w:color="auto"/>
            <w:left w:val="none" w:sz="0" w:space="0" w:color="auto"/>
            <w:bottom w:val="none" w:sz="0" w:space="0" w:color="auto"/>
            <w:right w:val="none" w:sz="0" w:space="0" w:color="auto"/>
          </w:divBdr>
        </w:div>
        <w:div w:id="856508953">
          <w:marLeft w:val="480"/>
          <w:marRight w:val="0"/>
          <w:marTop w:val="0"/>
          <w:marBottom w:val="0"/>
          <w:divBdr>
            <w:top w:val="none" w:sz="0" w:space="0" w:color="auto"/>
            <w:left w:val="none" w:sz="0" w:space="0" w:color="auto"/>
            <w:bottom w:val="none" w:sz="0" w:space="0" w:color="auto"/>
            <w:right w:val="none" w:sz="0" w:space="0" w:color="auto"/>
          </w:divBdr>
        </w:div>
        <w:div w:id="844788055">
          <w:marLeft w:val="480"/>
          <w:marRight w:val="0"/>
          <w:marTop w:val="0"/>
          <w:marBottom w:val="0"/>
          <w:divBdr>
            <w:top w:val="none" w:sz="0" w:space="0" w:color="auto"/>
            <w:left w:val="none" w:sz="0" w:space="0" w:color="auto"/>
            <w:bottom w:val="none" w:sz="0" w:space="0" w:color="auto"/>
            <w:right w:val="none" w:sz="0" w:space="0" w:color="auto"/>
          </w:divBdr>
        </w:div>
        <w:div w:id="1308513949">
          <w:marLeft w:val="480"/>
          <w:marRight w:val="0"/>
          <w:marTop w:val="0"/>
          <w:marBottom w:val="0"/>
          <w:divBdr>
            <w:top w:val="none" w:sz="0" w:space="0" w:color="auto"/>
            <w:left w:val="none" w:sz="0" w:space="0" w:color="auto"/>
            <w:bottom w:val="none" w:sz="0" w:space="0" w:color="auto"/>
            <w:right w:val="none" w:sz="0" w:space="0" w:color="auto"/>
          </w:divBdr>
        </w:div>
        <w:div w:id="1680154514">
          <w:marLeft w:val="480"/>
          <w:marRight w:val="0"/>
          <w:marTop w:val="0"/>
          <w:marBottom w:val="0"/>
          <w:divBdr>
            <w:top w:val="none" w:sz="0" w:space="0" w:color="auto"/>
            <w:left w:val="none" w:sz="0" w:space="0" w:color="auto"/>
            <w:bottom w:val="none" w:sz="0" w:space="0" w:color="auto"/>
            <w:right w:val="none" w:sz="0" w:space="0" w:color="auto"/>
          </w:divBdr>
        </w:div>
        <w:div w:id="582641528">
          <w:marLeft w:val="480"/>
          <w:marRight w:val="0"/>
          <w:marTop w:val="0"/>
          <w:marBottom w:val="0"/>
          <w:divBdr>
            <w:top w:val="none" w:sz="0" w:space="0" w:color="auto"/>
            <w:left w:val="none" w:sz="0" w:space="0" w:color="auto"/>
            <w:bottom w:val="none" w:sz="0" w:space="0" w:color="auto"/>
            <w:right w:val="none" w:sz="0" w:space="0" w:color="auto"/>
          </w:divBdr>
        </w:div>
        <w:div w:id="408432557">
          <w:marLeft w:val="480"/>
          <w:marRight w:val="0"/>
          <w:marTop w:val="0"/>
          <w:marBottom w:val="0"/>
          <w:divBdr>
            <w:top w:val="none" w:sz="0" w:space="0" w:color="auto"/>
            <w:left w:val="none" w:sz="0" w:space="0" w:color="auto"/>
            <w:bottom w:val="none" w:sz="0" w:space="0" w:color="auto"/>
            <w:right w:val="none" w:sz="0" w:space="0" w:color="auto"/>
          </w:divBdr>
        </w:div>
        <w:div w:id="431971414">
          <w:marLeft w:val="480"/>
          <w:marRight w:val="0"/>
          <w:marTop w:val="0"/>
          <w:marBottom w:val="0"/>
          <w:divBdr>
            <w:top w:val="none" w:sz="0" w:space="0" w:color="auto"/>
            <w:left w:val="none" w:sz="0" w:space="0" w:color="auto"/>
            <w:bottom w:val="none" w:sz="0" w:space="0" w:color="auto"/>
            <w:right w:val="none" w:sz="0" w:space="0" w:color="auto"/>
          </w:divBdr>
        </w:div>
        <w:div w:id="1832287084">
          <w:marLeft w:val="480"/>
          <w:marRight w:val="0"/>
          <w:marTop w:val="0"/>
          <w:marBottom w:val="0"/>
          <w:divBdr>
            <w:top w:val="none" w:sz="0" w:space="0" w:color="auto"/>
            <w:left w:val="none" w:sz="0" w:space="0" w:color="auto"/>
            <w:bottom w:val="none" w:sz="0" w:space="0" w:color="auto"/>
            <w:right w:val="none" w:sz="0" w:space="0" w:color="auto"/>
          </w:divBdr>
        </w:div>
        <w:div w:id="383410339">
          <w:marLeft w:val="480"/>
          <w:marRight w:val="0"/>
          <w:marTop w:val="0"/>
          <w:marBottom w:val="0"/>
          <w:divBdr>
            <w:top w:val="none" w:sz="0" w:space="0" w:color="auto"/>
            <w:left w:val="none" w:sz="0" w:space="0" w:color="auto"/>
            <w:bottom w:val="none" w:sz="0" w:space="0" w:color="auto"/>
            <w:right w:val="none" w:sz="0" w:space="0" w:color="auto"/>
          </w:divBdr>
        </w:div>
      </w:divsChild>
    </w:div>
    <w:div w:id="2088651294">
      <w:bodyDiv w:val="1"/>
      <w:marLeft w:val="0"/>
      <w:marRight w:val="0"/>
      <w:marTop w:val="0"/>
      <w:marBottom w:val="0"/>
      <w:divBdr>
        <w:top w:val="none" w:sz="0" w:space="0" w:color="auto"/>
        <w:left w:val="none" w:sz="0" w:space="0" w:color="auto"/>
        <w:bottom w:val="none" w:sz="0" w:space="0" w:color="auto"/>
        <w:right w:val="none" w:sz="0" w:space="0" w:color="auto"/>
      </w:divBdr>
    </w:div>
    <w:div w:id="2088921606">
      <w:bodyDiv w:val="1"/>
      <w:marLeft w:val="0"/>
      <w:marRight w:val="0"/>
      <w:marTop w:val="0"/>
      <w:marBottom w:val="0"/>
      <w:divBdr>
        <w:top w:val="none" w:sz="0" w:space="0" w:color="auto"/>
        <w:left w:val="none" w:sz="0" w:space="0" w:color="auto"/>
        <w:bottom w:val="none" w:sz="0" w:space="0" w:color="auto"/>
        <w:right w:val="none" w:sz="0" w:space="0" w:color="auto"/>
      </w:divBdr>
    </w:div>
    <w:div w:id="2089377143">
      <w:bodyDiv w:val="1"/>
      <w:marLeft w:val="0"/>
      <w:marRight w:val="0"/>
      <w:marTop w:val="0"/>
      <w:marBottom w:val="0"/>
      <w:divBdr>
        <w:top w:val="none" w:sz="0" w:space="0" w:color="auto"/>
        <w:left w:val="none" w:sz="0" w:space="0" w:color="auto"/>
        <w:bottom w:val="none" w:sz="0" w:space="0" w:color="auto"/>
        <w:right w:val="none" w:sz="0" w:space="0" w:color="auto"/>
      </w:divBdr>
    </w:div>
    <w:div w:id="2089689289">
      <w:bodyDiv w:val="1"/>
      <w:marLeft w:val="0"/>
      <w:marRight w:val="0"/>
      <w:marTop w:val="0"/>
      <w:marBottom w:val="0"/>
      <w:divBdr>
        <w:top w:val="none" w:sz="0" w:space="0" w:color="auto"/>
        <w:left w:val="none" w:sz="0" w:space="0" w:color="auto"/>
        <w:bottom w:val="none" w:sz="0" w:space="0" w:color="auto"/>
        <w:right w:val="none" w:sz="0" w:space="0" w:color="auto"/>
      </w:divBdr>
    </w:div>
    <w:div w:id="2090298786">
      <w:bodyDiv w:val="1"/>
      <w:marLeft w:val="0"/>
      <w:marRight w:val="0"/>
      <w:marTop w:val="0"/>
      <w:marBottom w:val="0"/>
      <w:divBdr>
        <w:top w:val="none" w:sz="0" w:space="0" w:color="auto"/>
        <w:left w:val="none" w:sz="0" w:space="0" w:color="auto"/>
        <w:bottom w:val="none" w:sz="0" w:space="0" w:color="auto"/>
        <w:right w:val="none" w:sz="0" w:space="0" w:color="auto"/>
      </w:divBdr>
    </w:div>
    <w:div w:id="2091652278">
      <w:bodyDiv w:val="1"/>
      <w:marLeft w:val="0"/>
      <w:marRight w:val="0"/>
      <w:marTop w:val="0"/>
      <w:marBottom w:val="0"/>
      <w:divBdr>
        <w:top w:val="none" w:sz="0" w:space="0" w:color="auto"/>
        <w:left w:val="none" w:sz="0" w:space="0" w:color="auto"/>
        <w:bottom w:val="none" w:sz="0" w:space="0" w:color="auto"/>
        <w:right w:val="none" w:sz="0" w:space="0" w:color="auto"/>
      </w:divBdr>
    </w:div>
    <w:div w:id="2092193080">
      <w:bodyDiv w:val="1"/>
      <w:marLeft w:val="0"/>
      <w:marRight w:val="0"/>
      <w:marTop w:val="0"/>
      <w:marBottom w:val="0"/>
      <w:divBdr>
        <w:top w:val="none" w:sz="0" w:space="0" w:color="auto"/>
        <w:left w:val="none" w:sz="0" w:space="0" w:color="auto"/>
        <w:bottom w:val="none" w:sz="0" w:space="0" w:color="auto"/>
        <w:right w:val="none" w:sz="0" w:space="0" w:color="auto"/>
      </w:divBdr>
    </w:div>
    <w:div w:id="2092307151">
      <w:bodyDiv w:val="1"/>
      <w:marLeft w:val="0"/>
      <w:marRight w:val="0"/>
      <w:marTop w:val="0"/>
      <w:marBottom w:val="0"/>
      <w:divBdr>
        <w:top w:val="none" w:sz="0" w:space="0" w:color="auto"/>
        <w:left w:val="none" w:sz="0" w:space="0" w:color="auto"/>
        <w:bottom w:val="none" w:sz="0" w:space="0" w:color="auto"/>
        <w:right w:val="none" w:sz="0" w:space="0" w:color="auto"/>
      </w:divBdr>
    </w:div>
    <w:div w:id="2093772574">
      <w:bodyDiv w:val="1"/>
      <w:marLeft w:val="0"/>
      <w:marRight w:val="0"/>
      <w:marTop w:val="0"/>
      <w:marBottom w:val="0"/>
      <w:divBdr>
        <w:top w:val="none" w:sz="0" w:space="0" w:color="auto"/>
        <w:left w:val="none" w:sz="0" w:space="0" w:color="auto"/>
        <w:bottom w:val="none" w:sz="0" w:space="0" w:color="auto"/>
        <w:right w:val="none" w:sz="0" w:space="0" w:color="auto"/>
      </w:divBdr>
    </w:div>
    <w:div w:id="2094235489">
      <w:bodyDiv w:val="1"/>
      <w:marLeft w:val="0"/>
      <w:marRight w:val="0"/>
      <w:marTop w:val="0"/>
      <w:marBottom w:val="0"/>
      <w:divBdr>
        <w:top w:val="none" w:sz="0" w:space="0" w:color="auto"/>
        <w:left w:val="none" w:sz="0" w:space="0" w:color="auto"/>
        <w:bottom w:val="none" w:sz="0" w:space="0" w:color="auto"/>
        <w:right w:val="none" w:sz="0" w:space="0" w:color="auto"/>
      </w:divBdr>
    </w:div>
    <w:div w:id="2094279890">
      <w:bodyDiv w:val="1"/>
      <w:marLeft w:val="0"/>
      <w:marRight w:val="0"/>
      <w:marTop w:val="0"/>
      <w:marBottom w:val="0"/>
      <w:divBdr>
        <w:top w:val="none" w:sz="0" w:space="0" w:color="auto"/>
        <w:left w:val="none" w:sz="0" w:space="0" w:color="auto"/>
        <w:bottom w:val="none" w:sz="0" w:space="0" w:color="auto"/>
        <w:right w:val="none" w:sz="0" w:space="0" w:color="auto"/>
      </w:divBdr>
    </w:div>
    <w:div w:id="2094741459">
      <w:bodyDiv w:val="1"/>
      <w:marLeft w:val="0"/>
      <w:marRight w:val="0"/>
      <w:marTop w:val="0"/>
      <w:marBottom w:val="0"/>
      <w:divBdr>
        <w:top w:val="none" w:sz="0" w:space="0" w:color="auto"/>
        <w:left w:val="none" w:sz="0" w:space="0" w:color="auto"/>
        <w:bottom w:val="none" w:sz="0" w:space="0" w:color="auto"/>
        <w:right w:val="none" w:sz="0" w:space="0" w:color="auto"/>
      </w:divBdr>
    </w:div>
    <w:div w:id="2098012311">
      <w:bodyDiv w:val="1"/>
      <w:marLeft w:val="0"/>
      <w:marRight w:val="0"/>
      <w:marTop w:val="0"/>
      <w:marBottom w:val="0"/>
      <w:divBdr>
        <w:top w:val="none" w:sz="0" w:space="0" w:color="auto"/>
        <w:left w:val="none" w:sz="0" w:space="0" w:color="auto"/>
        <w:bottom w:val="none" w:sz="0" w:space="0" w:color="auto"/>
        <w:right w:val="none" w:sz="0" w:space="0" w:color="auto"/>
      </w:divBdr>
    </w:div>
    <w:div w:id="2099515342">
      <w:bodyDiv w:val="1"/>
      <w:marLeft w:val="0"/>
      <w:marRight w:val="0"/>
      <w:marTop w:val="0"/>
      <w:marBottom w:val="0"/>
      <w:divBdr>
        <w:top w:val="none" w:sz="0" w:space="0" w:color="auto"/>
        <w:left w:val="none" w:sz="0" w:space="0" w:color="auto"/>
        <w:bottom w:val="none" w:sz="0" w:space="0" w:color="auto"/>
        <w:right w:val="none" w:sz="0" w:space="0" w:color="auto"/>
      </w:divBdr>
    </w:div>
    <w:div w:id="2099911290">
      <w:bodyDiv w:val="1"/>
      <w:marLeft w:val="0"/>
      <w:marRight w:val="0"/>
      <w:marTop w:val="0"/>
      <w:marBottom w:val="0"/>
      <w:divBdr>
        <w:top w:val="none" w:sz="0" w:space="0" w:color="auto"/>
        <w:left w:val="none" w:sz="0" w:space="0" w:color="auto"/>
        <w:bottom w:val="none" w:sz="0" w:space="0" w:color="auto"/>
        <w:right w:val="none" w:sz="0" w:space="0" w:color="auto"/>
      </w:divBdr>
    </w:div>
    <w:div w:id="2102412486">
      <w:bodyDiv w:val="1"/>
      <w:marLeft w:val="0"/>
      <w:marRight w:val="0"/>
      <w:marTop w:val="0"/>
      <w:marBottom w:val="0"/>
      <w:divBdr>
        <w:top w:val="none" w:sz="0" w:space="0" w:color="auto"/>
        <w:left w:val="none" w:sz="0" w:space="0" w:color="auto"/>
        <w:bottom w:val="none" w:sz="0" w:space="0" w:color="auto"/>
        <w:right w:val="none" w:sz="0" w:space="0" w:color="auto"/>
      </w:divBdr>
    </w:div>
    <w:div w:id="2103527868">
      <w:bodyDiv w:val="1"/>
      <w:marLeft w:val="0"/>
      <w:marRight w:val="0"/>
      <w:marTop w:val="0"/>
      <w:marBottom w:val="0"/>
      <w:divBdr>
        <w:top w:val="none" w:sz="0" w:space="0" w:color="auto"/>
        <w:left w:val="none" w:sz="0" w:space="0" w:color="auto"/>
        <w:bottom w:val="none" w:sz="0" w:space="0" w:color="auto"/>
        <w:right w:val="none" w:sz="0" w:space="0" w:color="auto"/>
      </w:divBdr>
    </w:div>
    <w:div w:id="2104372927">
      <w:bodyDiv w:val="1"/>
      <w:marLeft w:val="0"/>
      <w:marRight w:val="0"/>
      <w:marTop w:val="0"/>
      <w:marBottom w:val="0"/>
      <w:divBdr>
        <w:top w:val="none" w:sz="0" w:space="0" w:color="auto"/>
        <w:left w:val="none" w:sz="0" w:space="0" w:color="auto"/>
        <w:bottom w:val="none" w:sz="0" w:space="0" w:color="auto"/>
        <w:right w:val="none" w:sz="0" w:space="0" w:color="auto"/>
      </w:divBdr>
    </w:div>
    <w:div w:id="2105034036">
      <w:bodyDiv w:val="1"/>
      <w:marLeft w:val="0"/>
      <w:marRight w:val="0"/>
      <w:marTop w:val="0"/>
      <w:marBottom w:val="0"/>
      <w:divBdr>
        <w:top w:val="none" w:sz="0" w:space="0" w:color="auto"/>
        <w:left w:val="none" w:sz="0" w:space="0" w:color="auto"/>
        <w:bottom w:val="none" w:sz="0" w:space="0" w:color="auto"/>
        <w:right w:val="none" w:sz="0" w:space="0" w:color="auto"/>
      </w:divBdr>
    </w:div>
    <w:div w:id="2105148484">
      <w:bodyDiv w:val="1"/>
      <w:marLeft w:val="0"/>
      <w:marRight w:val="0"/>
      <w:marTop w:val="0"/>
      <w:marBottom w:val="0"/>
      <w:divBdr>
        <w:top w:val="none" w:sz="0" w:space="0" w:color="auto"/>
        <w:left w:val="none" w:sz="0" w:space="0" w:color="auto"/>
        <w:bottom w:val="none" w:sz="0" w:space="0" w:color="auto"/>
        <w:right w:val="none" w:sz="0" w:space="0" w:color="auto"/>
      </w:divBdr>
    </w:div>
    <w:div w:id="2105999908">
      <w:bodyDiv w:val="1"/>
      <w:marLeft w:val="0"/>
      <w:marRight w:val="0"/>
      <w:marTop w:val="0"/>
      <w:marBottom w:val="0"/>
      <w:divBdr>
        <w:top w:val="none" w:sz="0" w:space="0" w:color="auto"/>
        <w:left w:val="none" w:sz="0" w:space="0" w:color="auto"/>
        <w:bottom w:val="none" w:sz="0" w:space="0" w:color="auto"/>
        <w:right w:val="none" w:sz="0" w:space="0" w:color="auto"/>
      </w:divBdr>
    </w:div>
    <w:div w:id="2107310134">
      <w:bodyDiv w:val="1"/>
      <w:marLeft w:val="0"/>
      <w:marRight w:val="0"/>
      <w:marTop w:val="0"/>
      <w:marBottom w:val="0"/>
      <w:divBdr>
        <w:top w:val="none" w:sz="0" w:space="0" w:color="auto"/>
        <w:left w:val="none" w:sz="0" w:space="0" w:color="auto"/>
        <w:bottom w:val="none" w:sz="0" w:space="0" w:color="auto"/>
        <w:right w:val="none" w:sz="0" w:space="0" w:color="auto"/>
      </w:divBdr>
    </w:div>
    <w:div w:id="2108496572">
      <w:bodyDiv w:val="1"/>
      <w:marLeft w:val="0"/>
      <w:marRight w:val="0"/>
      <w:marTop w:val="0"/>
      <w:marBottom w:val="0"/>
      <w:divBdr>
        <w:top w:val="none" w:sz="0" w:space="0" w:color="auto"/>
        <w:left w:val="none" w:sz="0" w:space="0" w:color="auto"/>
        <w:bottom w:val="none" w:sz="0" w:space="0" w:color="auto"/>
        <w:right w:val="none" w:sz="0" w:space="0" w:color="auto"/>
      </w:divBdr>
    </w:div>
    <w:div w:id="2109109801">
      <w:bodyDiv w:val="1"/>
      <w:marLeft w:val="0"/>
      <w:marRight w:val="0"/>
      <w:marTop w:val="0"/>
      <w:marBottom w:val="0"/>
      <w:divBdr>
        <w:top w:val="none" w:sz="0" w:space="0" w:color="auto"/>
        <w:left w:val="none" w:sz="0" w:space="0" w:color="auto"/>
        <w:bottom w:val="none" w:sz="0" w:space="0" w:color="auto"/>
        <w:right w:val="none" w:sz="0" w:space="0" w:color="auto"/>
      </w:divBdr>
    </w:div>
    <w:div w:id="2110156604">
      <w:bodyDiv w:val="1"/>
      <w:marLeft w:val="0"/>
      <w:marRight w:val="0"/>
      <w:marTop w:val="0"/>
      <w:marBottom w:val="0"/>
      <w:divBdr>
        <w:top w:val="none" w:sz="0" w:space="0" w:color="auto"/>
        <w:left w:val="none" w:sz="0" w:space="0" w:color="auto"/>
        <w:bottom w:val="none" w:sz="0" w:space="0" w:color="auto"/>
        <w:right w:val="none" w:sz="0" w:space="0" w:color="auto"/>
      </w:divBdr>
    </w:div>
    <w:div w:id="2110812968">
      <w:bodyDiv w:val="1"/>
      <w:marLeft w:val="0"/>
      <w:marRight w:val="0"/>
      <w:marTop w:val="0"/>
      <w:marBottom w:val="0"/>
      <w:divBdr>
        <w:top w:val="none" w:sz="0" w:space="0" w:color="auto"/>
        <w:left w:val="none" w:sz="0" w:space="0" w:color="auto"/>
        <w:bottom w:val="none" w:sz="0" w:space="0" w:color="auto"/>
        <w:right w:val="none" w:sz="0" w:space="0" w:color="auto"/>
      </w:divBdr>
    </w:div>
    <w:div w:id="2112167336">
      <w:bodyDiv w:val="1"/>
      <w:marLeft w:val="0"/>
      <w:marRight w:val="0"/>
      <w:marTop w:val="0"/>
      <w:marBottom w:val="0"/>
      <w:divBdr>
        <w:top w:val="none" w:sz="0" w:space="0" w:color="auto"/>
        <w:left w:val="none" w:sz="0" w:space="0" w:color="auto"/>
        <w:bottom w:val="none" w:sz="0" w:space="0" w:color="auto"/>
        <w:right w:val="none" w:sz="0" w:space="0" w:color="auto"/>
      </w:divBdr>
    </w:div>
    <w:div w:id="2112435720">
      <w:bodyDiv w:val="1"/>
      <w:marLeft w:val="0"/>
      <w:marRight w:val="0"/>
      <w:marTop w:val="0"/>
      <w:marBottom w:val="0"/>
      <w:divBdr>
        <w:top w:val="none" w:sz="0" w:space="0" w:color="auto"/>
        <w:left w:val="none" w:sz="0" w:space="0" w:color="auto"/>
        <w:bottom w:val="none" w:sz="0" w:space="0" w:color="auto"/>
        <w:right w:val="none" w:sz="0" w:space="0" w:color="auto"/>
      </w:divBdr>
    </w:div>
    <w:div w:id="2113277356">
      <w:bodyDiv w:val="1"/>
      <w:marLeft w:val="0"/>
      <w:marRight w:val="0"/>
      <w:marTop w:val="0"/>
      <w:marBottom w:val="0"/>
      <w:divBdr>
        <w:top w:val="none" w:sz="0" w:space="0" w:color="auto"/>
        <w:left w:val="none" w:sz="0" w:space="0" w:color="auto"/>
        <w:bottom w:val="none" w:sz="0" w:space="0" w:color="auto"/>
        <w:right w:val="none" w:sz="0" w:space="0" w:color="auto"/>
      </w:divBdr>
    </w:div>
    <w:div w:id="2113628987">
      <w:bodyDiv w:val="1"/>
      <w:marLeft w:val="0"/>
      <w:marRight w:val="0"/>
      <w:marTop w:val="0"/>
      <w:marBottom w:val="0"/>
      <w:divBdr>
        <w:top w:val="none" w:sz="0" w:space="0" w:color="auto"/>
        <w:left w:val="none" w:sz="0" w:space="0" w:color="auto"/>
        <w:bottom w:val="none" w:sz="0" w:space="0" w:color="auto"/>
        <w:right w:val="none" w:sz="0" w:space="0" w:color="auto"/>
      </w:divBdr>
    </w:div>
    <w:div w:id="2114475861">
      <w:bodyDiv w:val="1"/>
      <w:marLeft w:val="0"/>
      <w:marRight w:val="0"/>
      <w:marTop w:val="0"/>
      <w:marBottom w:val="0"/>
      <w:divBdr>
        <w:top w:val="none" w:sz="0" w:space="0" w:color="auto"/>
        <w:left w:val="none" w:sz="0" w:space="0" w:color="auto"/>
        <w:bottom w:val="none" w:sz="0" w:space="0" w:color="auto"/>
        <w:right w:val="none" w:sz="0" w:space="0" w:color="auto"/>
      </w:divBdr>
    </w:div>
    <w:div w:id="2114740454">
      <w:bodyDiv w:val="1"/>
      <w:marLeft w:val="0"/>
      <w:marRight w:val="0"/>
      <w:marTop w:val="0"/>
      <w:marBottom w:val="0"/>
      <w:divBdr>
        <w:top w:val="none" w:sz="0" w:space="0" w:color="auto"/>
        <w:left w:val="none" w:sz="0" w:space="0" w:color="auto"/>
        <w:bottom w:val="none" w:sz="0" w:space="0" w:color="auto"/>
        <w:right w:val="none" w:sz="0" w:space="0" w:color="auto"/>
      </w:divBdr>
    </w:div>
    <w:div w:id="2115203659">
      <w:bodyDiv w:val="1"/>
      <w:marLeft w:val="0"/>
      <w:marRight w:val="0"/>
      <w:marTop w:val="0"/>
      <w:marBottom w:val="0"/>
      <w:divBdr>
        <w:top w:val="none" w:sz="0" w:space="0" w:color="auto"/>
        <w:left w:val="none" w:sz="0" w:space="0" w:color="auto"/>
        <w:bottom w:val="none" w:sz="0" w:space="0" w:color="auto"/>
        <w:right w:val="none" w:sz="0" w:space="0" w:color="auto"/>
      </w:divBdr>
    </w:div>
    <w:div w:id="2115436822">
      <w:bodyDiv w:val="1"/>
      <w:marLeft w:val="0"/>
      <w:marRight w:val="0"/>
      <w:marTop w:val="0"/>
      <w:marBottom w:val="0"/>
      <w:divBdr>
        <w:top w:val="none" w:sz="0" w:space="0" w:color="auto"/>
        <w:left w:val="none" w:sz="0" w:space="0" w:color="auto"/>
        <w:bottom w:val="none" w:sz="0" w:space="0" w:color="auto"/>
        <w:right w:val="none" w:sz="0" w:space="0" w:color="auto"/>
      </w:divBdr>
    </w:div>
    <w:div w:id="2116829874">
      <w:bodyDiv w:val="1"/>
      <w:marLeft w:val="0"/>
      <w:marRight w:val="0"/>
      <w:marTop w:val="0"/>
      <w:marBottom w:val="0"/>
      <w:divBdr>
        <w:top w:val="none" w:sz="0" w:space="0" w:color="auto"/>
        <w:left w:val="none" w:sz="0" w:space="0" w:color="auto"/>
        <w:bottom w:val="none" w:sz="0" w:space="0" w:color="auto"/>
        <w:right w:val="none" w:sz="0" w:space="0" w:color="auto"/>
      </w:divBdr>
    </w:div>
    <w:div w:id="2117019756">
      <w:bodyDiv w:val="1"/>
      <w:marLeft w:val="0"/>
      <w:marRight w:val="0"/>
      <w:marTop w:val="0"/>
      <w:marBottom w:val="0"/>
      <w:divBdr>
        <w:top w:val="none" w:sz="0" w:space="0" w:color="auto"/>
        <w:left w:val="none" w:sz="0" w:space="0" w:color="auto"/>
        <w:bottom w:val="none" w:sz="0" w:space="0" w:color="auto"/>
        <w:right w:val="none" w:sz="0" w:space="0" w:color="auto"/>
      </w:divBdr>
    </w:div>
    <w:div w:id="2117089915">
      <w:bodyDiv w:val="1"/>
      <w:marLeft w:val="0"/>
      <w:marRight w:val="0"/>
      <w:marTop w:val="0"/>
      <w:marBottom w:val="0"/>
      <w:divBdr>
        <w:top w:val="none" w:sz="0" w:space="0" w:color="auto"/>
        <w:left w:val="none" w:sz="0" w:space="0" w:color="auto"/>
        <w:bottom w:val="none" w:sz="0" w:space="0" w:color="auto"/>
        <w:right w:val="none" w:sz="0" w:space="0" w:color="auto"/>
      </w:divBdr>
    </w:div>
    <w:div w:id="2117215567">
      <w:bodyDiv w:val="1"/>
      <w:marLeft w:val="0"/>
      <w:marRight w:val="0"/>
      <w:marTop w:val="0"/>
      <w:marBottom w:val="0"/>
      <w:divBdr>
        <w:top w:val="none" w:sz="0" w:space="0" w:color="auto"/>
        <w:left w:val="none" w:sz="0" w:space="0" w:color="auto"/>
        <w:bottom w:val="none" w:sz="0" w:space="0" w:color="auto"/>
        <w:right w:val="none" w:sz="0" w:space="0" w:color="auto"/>
      </w:divBdr>
    </w:div>
    <w:div w:id="2118476328">
      <w:bodyDiv w:val="1"/>
      <w:marLeft w:val="0"/>
      <w:marRight w:val="0"/>
      <w:marTop w:val="0"/>
      <w:marBottom w:val="0"/>
      <w:divBdr>
        <w:top w:val="none" w:sz="0" w:space="0" w:color="auto"/>
        <w:left w:val="none" w:sz="0" w:space="0" w:color="auto"/>
        <w:bottom w:val="none" w:sz="0" w:space="0" w:color="auto"/>
        <w:right w:val="none" w:sz="0" w:space="0" w:color="auto"/>
      </w:divBdr>
    </w:div>
    <w:div w:id="2118518598">
      <w:bodyDiv w:val="1"/>
      <w:marLeft w:val="0"/>
      <w:marRight w:val="0"/>
      <w:marTop w:val="0"/>
      <w:marBottom w:val="0"/>
      <w:divBdr>
        <w:top w:val="none" w:sz="0" w:space="0" w:color="auto"/>
        <w:left w:val="none" w:sz="0" w:space="0" w:color="auto"/>
        <w:bottom w:val="none" w:sz="0" w:space="0" w:color="auto"/>
        <w:right w:val="none" w:sz="0" w:space="0" w:color="auto"/>
      </w:divBdr>
    </w:div>
    <w:div w:id="2121341253">
      <w:bodyDiv w:val="1"/>
      <w:marLeft w:val="0"/>
      <w:marRight w:val="0"/>
      <w:marTop w:val="0"/>
      <w:marBottom w:val="0"/>
      <w:divBdr>
        <w:top w:val="none" w:sz="0" w:space="0" w:color="auto"/>
        <w:left w:val="none" w:sz="0" w:space="0" w:color="auto"/>
        <w:bottom w:val="none" w:sz="0" w:space="0" w:color="auto"/>
        <w:right w:val="none" w:sz="0" w:space="0" w:color="auto"/>
      </w:divBdr>
    </w:div>
    <w:div w:id="2121561460">
      <w:bodyDiv w:val="1"/>
      <w:marLeft w:val="0"/>
      <w:marRight w:val="0"/>
      <w:marTop w:val="0"/>
      <w:marBottom w:val="0"/>
      <w:divBdr>
        <w:top w:val="none" w:sz="0" w:space="0" w:color="auto"/>
        <w:left w:val="none" w:sz="0" w:space="0" w:color="auto"/>
        <w:bottom w:val="none" w:sz="0" w:space="0" w:color="auto"/>
        <w:right w:val="none" w:sz="0" w:space="0" w:color="auto"/>
      </w:divBdr>
    </w:div>
    <w:div w:id="2122409521">
      <w:bodyDiv w:val="1"/>
      <w:marLeft w:val="0"/>
      <w:marRight w:val="0"/>
      <w:marTop w:val="0"/>
      <w:marBottom w:val="0"/>
      <w:divBdr>
        <w:top w:val="none" w:sz="0" w:space="0" w:color="auto"/>
        <w:left w:val="none" w:sz="0" w:space="0" w:color="auto"/>
        <w:bottom w:val="none" w:sz="0" w:space="0" w:color="auto"/>
        <w:right w:val="none" w:sz="0" w:space="0" w:color="auto"/>
      </w:divBdr>
    </w:div>
    <w:div w:id="2122458620">
      <w:bodyDiv w:val="1"/>
      <w:marLeft w:val="0"/>
      <w:marRight w:val="0"/>
      <w:marTop w:val="0"/>
      <w:marBottom w:val="0"/>
      <w:divBdr>
        <w:top w:val="none" w:sz="0" w:space="0" w:color="auto"/>
        <w:left w:val="none" w:sz="0" w:space="0" w:color="auto"/>
        <w:bottom w:val="none" w:sz="0" w:space="0" w:color="auto"/>
        <w:right w:val="none" w:sz="0" w:space="0" w:color="auto"/>
      </w:divBdr>
    </w:div>
    <w:div w:id="2123378148">
      <w:bodyDiv w:val="1"/>
      <w:marLeft w:val="0"/>
      <w:marRight w:val="0"/>
      <w:marTop w:val="0"/>
      <w:marBottom w:val="0"/>
      <w:divBdr>
        <w:top w:val="none" w:sz="0" w:space="0" w:color="auto"/>
        <w:left w:val="none" w:sz="0" w:space="0" w:color="auto"/>
        <w:bottom w:val="none" w:sz="0" w:space="0" w:color="auto"/>
        <w:right w:val="none" w:sz="0" w:space="0" w:color="auto"/>
      </w:divBdr>
    </w:div>
    <w:div w:id="2124570158">
      <w:bodyDiv w:val="1"/>
      <w:marLeft w:val="0"/>
      <w:marRight w:val="0"/>
      <w:marTop w:val="0"/>
      <w:marBottom w:val="0"/>
      <w:divBdr>
        <w:top w:val="none" w:sz="0" w:space="0" w:color="auto"/>
        <w:left w:val="none" w:sz="0" w:space="0" w:color="auto"/>
        <w:bottom w:val="none" w:sz="0" w:space="0" w:color="auto"/>
        <w:right w:val="none" w:sz="0" w:space="0" w:color="auto"/>
      </w:divBdr>
    </w:div>
    <w:div w:id="2125075459">
      <w:bodyDiv w:val="1"/>
      <w:marLeft w:val="0"/>
      <w:marRight w:val="0"/>
      <w:marTop w:val="0"/>
      <w:marBottom w:val="0"/>
      <w:divBdr>
        <w:top w:val="none" w:sz="0" w:space="0" w:color="auto"/>
        <w:left w:val="none" w:sz="0" w:space="0" w:color="auto"/>
        <w:bottom w:val="none" w:sz="0" w:space="0" w:color="auto"/>
        <w:right w:val="none" w:sz="0" w:space="0" w:color="auto"/>
      </w:divBdr>
    </w:div>
    <w:div w:id="2125610825">
      <w:bodyDiv w:val="1"/>
      <w:marLeft w:val="0"/>
      <w:marRight w:val="0"/>
      <w:marTop w:val="0"/>
      <w:marBottom w:val="0"/>
      <w:divBdr>
        <w:top w:val="none" w:sz="0" w:space="0" w:color="auto"/>
        <w:left w:val="none" w:sz="0" w:space="0" w:color="auto"/>
        <w:bottom w:val="none" w:sz="0" w:space="0" w:color="auto"/>
        <w:right w:val="none" w:sz="0" w:space="0" w:color="auto"/>
      </w:divBdr>
    </w:div>
    <w:div w:id="2125687359">
      <w:bodyDiv w:val="1"/>
      <w:marLeft w:val="0"/>
      <w:marRight w:val="0"/>
      <w:marTop w:val="0"/>
      <w:marBottom w:val="0"/>
      <w:divBdr>
        <w:top w:val="none" w:sz="0" w:space="0" w:color="auto"/>
        <w:left w:val="none" w:sz="0" w:space="0" w:color="auto"/>
        <w:bottom w:val="none" w:sz="0" w:space="0" w:color="auto"/>
        <w:right w:val="none" w:sz="0" w:space="0" w:color="auto"/>
      </w:divBdr>
    </w:div>
    <w:div w:id="2127044317">
      <w:bodyDiv w:val="1"/>
      <w:marLeft w:val="0"/>
      <w:marRight w:val="0"/>
      <w:marTop w:val="0"/>
      <w:marBottom w:val="0"/>
      <w:divBdr>
        <w:top w:val="none" w:sz="0" w:space="0" w:color="auto"/>
        <w:left w:val="none" w:sz="0" w:space="0" w:color="auto"/>
        <w:bottom w:val="none" w:sz="0" w:space="0" w:color="auto"/>
        <w:right w:val="none" w:sz="0" w:space="0" w:color="auto"/>
      </w:divBdr>
    </w:div>
    <w:div w:id="2128619499">
      <w:bodyDiv w:val="1"/>
      <w:marLeft w:val="0"/>
      <w:marRight w:val="0"/>
      <w:marTop w:val="0"/>
      <w:marBottom w:val="0"/>
      <w:divBdr>
        <w:top w:val="none" w:sz="0" w:space="0" w:color="auto"/>
        <w:left w:val="none" w:sz="0" w:space="0" w:color="auto"/>
        <w:bottom w:val="none" w:sz="0" w:space="0" w:color="auto"/>
        <w:right w:val="none" w:sz="0" w:space="0" w:color="auto"/>
      </w:divBdr>
    </w:div>
    <w:div w:id="2129398382">
      <w:bodyDiv w:val="1"/>
      <w:marLeft w:val="0"/>
      <w:marRight w:val="0"/>
      <w:marTop w:val="0"/>
      <w:marBottom w:val="0"/>
      <w:divBdr>
        <w:top w:val="none" w:sz="0" w:space="0" w:color="auto"/>
        <w:left w:val="none" w:sz="0" w:space="0" w:color="auto"/>
        <w:bottom w:val="none" w:sz="0" w:space="0" w:color="auto"/>
        <w:right w:val="none" w:sz="0" w:space="0" w:color="auto"/>
      </w:divBdr>
    </w:div>
    <w:div w:id="2129547365">
      <w:bodyDiv w:val="1"/>
      <w:marLeft w:val="0"/>
      <w:marRight w:val="0"/>
      <w:marTop w:val="0"/>
      <w:marBottom w:val="0"/>
      <w:divBdr>
        <w:top w:val="none" w:sz="0" w:space="0" w:color="auto"/>
        <w:left w:val="none" w:sz="0" w:space="0" w:color="auto"/>
        <w:bottom w:val="none" w:sz="0" w:space="0" w:color="auto"/>
        <w:right w:val="none" w:sz="0" w:space="0" w:color="auto"/>
      </w:divBdr>
    </w:div>
    <w:div w:id="2130082848">
      <w:bodyDiv w:val="1"/>
      <w:marLeft w:val="0"/>
      <w:marRight w:val="0"/>
      <w:marTop w:val="0"/>
      <w:marBottom w:val="0"/>
      <w:divBdr>
        <w:top w:val="none" w:sz="0" w:space="0" w:color="auto"/>
        <w:left w:val="none" w:sz="0" w:space="0" w:color="auto"/>
        <w:bottom w:val="none" w:sz="0" w:space="0" w:color="auto"/>
        <w:right w:val="none" w:sz="0" w:space="0" w:color="auto"/>
      </w:divBdr>
    </w:div>
    <w:div w:id="2131238209">
      <w:bodyDiv w:val="1"/>
      <w:marLeft w:val="0"/>
      <w:marRight w:val="0"/>
      <w:marTop w:val="0"/>
      <w:marBottom w:val="0"/>
      <w:divBdr>
        <w:top w:val="none" w:sz="0" w:space="0" w:color="auto"/>
        <w:left w:val="none" w:sz="0" w:space="0" w:color="auto"/>
        <w:bottom w:val="none" w:sz="0" w:space="0" w:color="auto"/>
        <w:right w:val="none" w:sz="0" w:space="0" w:color="auto"/>
      </w:divBdr>
      <w:divsChild>
        <w:div w:id="1530989790">
          <w:marLeft w:val="480"/>
          <w:marRight w:val="0"/>
          <w:marTop w:val="0"/>
          <w:marBottom w:val="0"/>
          <w:divBdr>
            <w:top w:val="none" w:sz="0" w:space="0" w:color="auto"/>
            <w:left w:val="none" w:sz="0" w:space="0" w:color="auto"/>
            <w:bottom w:val="none" w:sz="0" w:space="0" w:color="auto"/>
            <w:right w:val="none" w:sz="0" w:space="0" w:color="auto"/>
          </w:divBdr>
        </w:div>
        <w:div w:id="664164616">
          <w:marLeft w:val="480"/>
          <w:marRight w:val="0"/>
          <w:marTop w:val="0"/>
          <w:marBottom w:val="0"/>
          <w:divBdr>
            <w:top w:val="none" w:sz="0" w:space="0" w:color="auto"/>
            <w:left w:val="none" w:sz="0" w:space="0" w:color="auto"/>
            <w:bottom w:val="none" w:sz="0" w:space="0" w:color="auto"/>
            <w:right w:val="none" w:sz="0" w:space="0" w:color="auto"/>
          </w:divBdr>
        </w:div>
        <w:div w:id="448745870">
          <w:marLeft w:val="480"/>
          <w:marRight w:val="0"/>
          <w:marTop w:val="0"/>
          <w:marBottom w:val="0"/>
          <w:divBdr>
            <w:top w:val="none" w:sz="0" w:space="0" w:color="auto"/>
            <w:left w:val="none" w:sz="0" w:space="0" w:color="auto"/>
            <w:bottom w:val="none" w:sz="0" w:space="0" w:color="auto"/>
            <w:right w:val="none" w:sz="0" w:space="0" w:color="auto"/>
          </w:divBdr>
        </w:div>
        <w:div w:id="1245996354">
          <w:marLeft w:val="480"/>
          <w:marRight w:val="0"/>
          <w:marTop w:val="0"/>
          <w:marBottom w:val="0"/>
          <w:divBdr>
            <w:top w:val="none" w:sz="0" w:space="0" w:color="auto"/>
            <w:left w:val="none" w:sz="0" w:space="0" w:color="auto"/>
            <w:bottom w:val="none" w:sz="0" w:space="0" w:color="auto"/>
            <w:right w:val="none" w:sz="0" w:space="0" w:color="auto"/>
          </w:divBdr>
        </w:div>
        <w:div w:id="795638017">
          <w:marLeft w:val="480"/>
          <w:marRight w:val="0"/>
          <w:marTop w:val="0"/>
          <w:marBottom w:val="0"/>
          <w:divBdr>
            <w:top w:val="none" w:sz="0" w:space="0" w:color="auto"/>
            <w:left w:val="none" w:sz="0" w:space="0" w:color="auto"/>
            <w:bottom w:val="none" w:sz="0" w:space="0" w:color="auto"/>
            <w:right w:val="none" w:sz="0" w:space="0" w:color="auto"/>
          </w:divBdr>
        </w:div>
        <w:div w:id="1086654047">
          <w:marLeft w:val="480"/>
          <w:marRight w:val="0"/>
          <w:marTop w:val="0"/>
          <w:marBottom w:val="0"/>
          <w:divBdr>
            <w:top w:val="none" w:sz="0" w:space="0" w:color="auto"/>
            <w:left w:val="none" w:sz="0" w:space="0" w:color="auto"/>
            <w:bottom w:val="none" w:sz="0" w:space="0" w:color="auto"/>
            <w:right w:val="none" w:sz="0" w:space="0" w:color="auto"/>
          </w:divBdr>
        </w:div>
        <w:div w:id="1871533711">
          <w:marLeft w:val="480"/>
          <w:marRight w:val="0"/>
          <w:marTop w:val="0"/>
          <w:marBottom w:val="0"/>
          <w:divBdr>
            <w:top w:val="none" w:sz="0" w:space="0" w:color="auto"/>
            <w:left w:val="none" w:sz="0" w:space="0" w:color="auto"/>
            <w:bottom w:val="none" w:sz="0" w:space="0" w:color="auto"/>
            <w:right w:val="none" w:sz="0" w:space="0" w:color="auto"/>
          </w:divBdr>
        </w:div>
        <w:div w:id="1200388568">
          <w:marLeft w:val="480"/>
          <w:marRight w:val="0"/>
          <w:marTop w:val="0"/>
          <w:marBottom w:val="0"/>
          <w:divBdr>
            <w:top w:val="none" w:sz="0" w:space="0" w:color="auto"/>
            <w:left w:val="none" w:sz="0" w:space="0" w:color="auto"/>
            <w:bottom w:val="none" w:sz="0" w:space="0" w:color="auto"/>
            <w:right w:val="none" w:sz="0" w:space="0" w:color="auto"/>
          </w:divBdr>
        </w:div>
        <w:div w:id="1919631152">
          <w:marLeft w:val="480"/>
          <w:marRight w:val="0"/>
          <w:marTop w:val="0"/>
          <w:marBottom w:val="0"/>
          <w:divBdr>
            <w:top w:val="none" w:sz="0" w:space="0" w:color="auto"/>
            <w:left w:val="none" w:sz="0" w:space="0" w:color="auto"/>
            <w:bottom w:val="none" w:sz="0" w:space="0" w:color="auto"/>
            <w:right w:val="none" w:sz="0" w:space="0" w:color="auto"/>
          </w:divBdr>
        </w:div>
        <w:div w:id="702292655">
          <w:marLeft w:val="480"/>
          <w:marRight w:val="0"/>
          <w:marTop w:val="0"/>
          <w:marBottom w:val="0"/>
          <w:divBdr>
            <w:top w:val="none" w:sz="0" w:space="0" w:color="auto"/>
            <w:left w:val="none" w:sz="0" w:space="0" w:color="auto"/>
            <w:bottom w:val="none" w:sz="0" w:space="0" w:color="auto"/>
            <w:right w:val="none" w:sz="0" w:space="0" w:color="auto"/>
          </w:divBdr>
        </w:div>
        <w:div w:id="686055332">
          <w:marLeft w:val="480"/>
          <w:marRight w:val="0"/>
          <w:marTop w:val="0"/>
          <w:marBottom w:val="0"/>
          <w:divBdr>
            <w:top w:val="none" w:sz="0" w:space="0" w:color="auto"/>
            <w:left w:val="none" w:sz="0" w:space="0" w:color="auto"/>
            <w:bottom w:val="none" w:sz="0" w:space="0" w:color="auto"/>
            <w:right w:val="none" w:sz="0" w:space="0" w:color="auto"/>
          </w:divBdr>
        </w:div>
        <w:div w:id="1041637359">
          <w:marLeft w:val="480"/>
          <w:marRight w:val="0"/>
          <w:marTop w:val="0"/>
          <w:marBottom w:val="0"/>
          <w:divBdr>
            <w:top w:val="none" w:sz="0" w:space="0" w:color="auto"/>
            <w:left w:val="none" w:sz="0" w:space="0" w:color="auto"/>
            <w:bottom w:val="none" w:sz="0" w:space="0" w:color="auto"/>
            <w:right w:val="none" w:sz="0" w:space="0" w:color="auto"/>
          </w:divBdr>
        </w:div>
        <w:div w:id="544566911">
          <w:marLeft w:val="480"/>
          <w:marRight w:val="0"/>
          <w:marTop w:val="0"/>
          <w:marBottom w:val="0"/>
          <w:divBdr>
            <w:top w:val="none" w:sz="0" w:space="0" w:color="auto"/>
            <w:left w:val="none" w:sz="0" w:space="0" w:color="auto"/>
            <w:bottom w:val="none" w:sz="0" w:space="0" w:color="auto"/>
            <w:right w:val="none" w:sz="0" w:space="0" w:color="auto"/>
          </w:divBdr>
        </w:div>
        <w:div w:id="795561664">
          <w:marLeft w:val="480"/>
          <w:marRight w:val="0"/>
          <w:marTop w:val="0"/>
          <w:marBottom w:val="0"/>
          <w:divBdr>
            <w:top w:val="none" w:sz="0" w:space="0" w:color="auto"/>
            <w:left w:val="none" w:sz="0" w:space="0" w:color="auto"/>
            <w:bottom w:val="none" w:sz="0" w:space="0" w:color="auto"/>
            <w:right w:val="none" w:sz="0" w:space="0" w:color="auto"/>
          </w:divBdr>
        </w:div>
        <w:div w:id="856191035">
          <w:marLeft w:val="480"/>
          <w:marRight w:val="0"/>
          <w:marTop w:val="0"/>
          <w:marBottom w:val="0"/>
          <w:divBdr>
            <w:top w:val="none" w:sz="0" w:space="0" w:color="auto"/>
            <w:left w:val="none" w:sz="0" w:space="0" w:color="auto"/>
            <w:bottom w:val="none" w:sz="0" w:space="0" w:color="auto"/>
            <w:right w:val="none" w:sz="0" w:space="0" w:color="auto"/>
          </w:divBdr>
        </w:div>
        <w:div w:id="640501245">
          <w:marLeft w:val="480"/>
          <w:marRight w:val="0"/>
          <w:marTop w:val="0"/>
          <w:marBottom w:val="0"/>
          <w:divBdr>
            <w:top w:val="none" w:sz="0" w:space="0" w:color="auto"/>
            <w:left w:val="none" w:sz="0" w:space="0" w:color="auto"/>
            <w:bottom w:val="none" w:sz="0" w:space="0" w:color="auto"/>
            <w:right w:val="none" w:sz="0" w:space="0" w:color="auto"/>
          </w:divBdr>
        </w:div>
        <w:div w:id="398090176">
          <w:marLeft w:val="480"/>
          <w:marRight w:val="0"/>
          <w:marTop w:val="0"/>
          <w:marBottom w:val="0"/>
          <w:divBdr>
            <w:top w:val="none" w:sz="0" w:space="0" w:color="auto"/>
            <w:left w:val="none" w:sz="0" w:space="0" w:color="auto"/>
            <w:bottom w:val="none" w:sz="0" w:space="0" w:color="auto"/>
            <w:right w:val="none" w:sz="0" w:space="0" w:color="auto"/>
          </w:divBdr>
        </w:div>
        <w:div w:id="2081175336">
          <w:marLeft w:val="480"/>
          <w:marRight w:val="0"/>
          <w:marTop w:val="0"/>
          <w:marBottom w:val="0"/>
          <w:divBdr>
            <w:top w:val="none" w:sz="0" w:space="0" w:color="auto"/>
            <w:left w:val="none" w:sz="0" w:space="0" w:color="auto"/>
            <w:bottom w:val="none" w:sz="0" w:space="0" w:color="auto"/>
            <w:right w:val="none" w:sz="0" w:space="0" w:color="auto"/>
          </w:divBdr>
        </w:div>
        <w:div w:id="143861233">
          <w:marLeft w:val="480"/>
          <w:marRight w:val="0"/>
          <w:marTop w:val="0"/>
          <w:marBottom w:val="0"/>
          <w:divBdr>
            <w:top w:val="none" w:sz="0" w:space="0" w:color="auto"/>
            <w:left w:val="none" w:sz="0" w:space="0" w:color="auto"/>
            <w:bottom w:val="none" w:sz="0" w:space="0" w:color="auto"/>
            <w:right w:val="none" w:sz="0" w:space="0" w:color="auto"/>
          </w:divBdr>
        </w:div>
        <w:div w:id="753093603">
          <w:marLeft w:val="480"/>
          <w:marRight w:val="0"/>
          <w:marTop w:val="0"/>
          <w:marBottom w:val="0"/>
          <w:divBdr>
            <w:top w:val="none" w:sz="0" w:space="0" w:color="auto"/>
            <w:left w:val="none" w:sz="0" w:space="0" w:color="auto"/>
            <w:bottom w:val="none" w:sz="0" w:space="0" w:color="auto"/>
            <w:right w:val="none" w:sz="0" w:space="0" w:color="auto"/>
          </w:divBdr>
        </w:div>
        <w:div w:id="1344084986">
          <w:marLeft w:val="480"/>
          <w:marRight w:val="0"/>
          <w:marTop w:val="0"/>
          <w:marBottom w:val="0"/>
          <w:divBdr>
            <w:top w:val="none" w:sz="0" w:space="0" w:color="auto"/>
            <w:left w:val="none" w:sz="0" w:space="0" w:color="auto"/>
            <w:bottom w:val="none" w:sz="0" w:space="0" w:color="auto"/>
            <w:right w:val="none" w:sz="0" w:space="0" w:color="auto"/>
          </w:divBdr>
        </w:div>
        <w:div w:id="1470899280">
          <w:marLeft w:val="480"/>
          <w:marRight w:val="0"/>
          <w:marTop w:val="0"/>
          <w:marBottom w:val="0"/>
          <w:divBdr>
            <w:top w:val="none" w:sz="0" w:space="0" w:color="auto"/>
            <w:left w:val="none" w:sz="0" w:space="0" w:color="auto"/>
            <w:bottom w:val="none" w:sz="0" w:space="0" w:color="auto"/>
            <w:right w:val="none" w:sz="0" w:space="0" w:color="auto"/>
          </w:divBdr>
        </w:div>
        <w:div w:id="606354401">
          <w:marLeft w:val="480"/>
          <w:marRight w:val="0"/>
          <w:marTop w:val="0"/>
          <w:marBottom w:val="0"/>
          <w:divBdr>
            <w:top w:val="none" w:sz="0" w:space="0" w:color="auto"/>
            <w:left w:val="none" w:sz="0" w:space="0" w:color="auto"/>
            <w:bottom w:val="none" w:sz="0" w:space="0" w:color="auto"/>
            <w:right w:val="none" w:sz="0" w:space="0" w:color="auto"/>
          </w:divBdr>
        </w:div>
        <w:div w:id="834035061">
          <w:marLeft w:val="480"/>
          <w:marRight w:val="0"/>
          <w:marTop w:val="0"/>
          <w:marBottom w:val="0"/>
          <w:divBdr>
            <w:top w:val="none" w:sz="0" w:space="0" w:color="auto"/>
            <w:left w:val="none" w:sz="0" w:space="0" w:color="auto"/>
            <w:bottom w:val="none" w:sz="0" w:space="0" w:color="auto"/>
            <w:right w:val="none" w:sz="0" w:space="0" w:color="auto"/>
          </w:divBdr>
        </w:div>
        <w:div w:id="2099207382">
          <w:marLeft w:val="480"/>
          <w:marRight w:val="0"/>
          <w:marTop w:val="0"/>
          <w:marBottom w:val="0"/>
          <w:divBdr>
            <w:top w:val="none" w:sz="0" w:space="0" w:color="auto"/>
            <w:left w:val="none" w:sz="0" w:space="0" w:color="auto"/>
            <w:bottom w:val="none" w:sz="0" w:space="0" w:color="auto"/>
            <w:right w:val="none" w:sz="0" w:space="0" w:color="auto"/>
          </w:divBdr>
        </w:div>
        <w:div w:id="318509983">
          <w:marLeft w:val="480"/>
          <w:marRight w:val="0"/>
          <w:marTop w:val="0"/>
          <w:marBottom w:val="0"/>
          <w:divBdr>
            <w:top w:val="none" w:sz="0" w:space="0" w:color="auto"/>
            <w:left w:val="none" w:sz="0" w:space="0" w:color="auto"/>
            <w:bottom w:val="none" w:sz="0" w:space="0" w:color="auto"/>
            <w:right w:val="none" w:sz="0" w:space="0" w:color="auto"/>
          </w:divBdr>
        </w:div>
        <w:div w:id="945648668">
          <w:marLeft w:val="480"/>
          <w:marRight w:val="0"/>
          <w:marTop w:val="0"/>
          <w:marBottom w:val="0"/>
          <w:divBdr>
            <w:top w:val="none" w:sz="0" w:space="0" w:color="auto"/>
            <w:left w:val="none" w:sz="0" w:space="0" w:color="auto"/>
            <w:bottom w:val="none" w:sz="0" w:space="0" w:color="auto"/>
            <w:right w:val="none" w:sz="0" w:space="0" w:color="auto"/>
          </w:divBdr>
        </w:div>
        <w:div w:id="308360153">
          <w:marLeft w:val="480"/>
          <w:marRight w:val="0"/>
          <w:marTop w:val="0"/>
          <w:marBottom w:val="0"/>
          <w:divBdr>
            <w:top w:val="none" w:sz="0" w:space="0" w:color="auto"/>
            <w:left w:val="none" w:sz="0" w:space="0" w:color="auto"/>
            <w:bottom w:val="none" w:sz="0" w:space="0" w:color="auto"/>
            <w:right w:val="none" w:sz="0" w:space="0" w:color="auto"/>
          </w:divBdr>
        </w:div>
        <w:div w:id="404425822">
          <w:marLeft w:val="480"/>
          <w:marRight w:val="0"/>
          <w:marTop w:val="0"/>
          <w:marBottom w:val="0"/>
          <w:divBdr>
            <w:top w:val="none" w:sz="0" w:space="0" w:color="auto"/>
            <w:left w:val="none" w:sz="0" w:space="0" w:color="auto"/>
            <w:bottom w:val="none" w:sz="0" w:space="0" w:color="auto"/>
            <w:right w:val="none" w:sz="0" w:space="0" w:color="auto"/>
          </w:divBdr>
        </w:div>
      </w:divsChild>
    </w:div>
    <w:div w:id="2133087146">
      <w:bodyDiv w:val="1"/>
      <w:marLeft w:val="0"/>
      <w:marRight w:val="0"/>
      <w:marTop w:val="0"/>
      <w:marBottom w:val="0"/>
      <w:divBdr>
        <w:top w:val="none" w:sz="0" w:space="0" w:color="auto"/>
        <w:left w:val="none" w:sz="0" w:space="0" w:color="auto"/>
        <w:bottom w:val="none" w:sz="0" w:space="0" w:color="auto"/>
        <w:right w:val="none" w:sz="0" w:space="0" w:color="auto"/>
      </w:divBdr>
    </w:div>
    <w:div w:id="2135632402">
      <w:bodyDiv w:val="1"/>
      <w:marLeft w:val="0"/>
      <w:marRight w:val="0"/>
      <w:marTop w:val="0"/>
      <w:marBottom w:val="0"/>
      <w:divBdr>
        <w:top w:val="none" w:sz="0" w:space="0" w:color="auto"/>
        <w:left w:val="none" w:sz="0" w:space="0" w:color="auto"/>
        <w:bottom w:val="none" w:sz="0" w:space="0" w:color="auto"/>
        <w:right w:val="none" w:sz="0" w:space="0" w:color="auto"/>
      </w:divBdr>
    </w:div>
    <w:div w:id="2136170667">
      <w:bodyDiv w:val="1"/>
      <w:marLeft w:val="0"/>
      <w:marRight w:val="0"/>
      <w:marTop w:val="0"/>
      <w:marBottom w:val="0"/>
      <w:divBdr>
        <w:top w:val="none" w:sz="0" w:space="0" w:color="auto"/>
        <w:left w:val="none" w:sz="0" w:space="0" w:color="auto"/>
        <w:bottom w:val="none" w:sz="0" w:space="0" w:color="auto"/>
        <w:right w:val="none" w:sz="0" w:space="0" w:color="auto"/>
      </w:divBdr>
    </w:div>
    <w:div w:id="2136294657">
      <w:bodyDiv w:val="1"/>
      <w:marLeft w:val="0"/>
      <w:marRight w:val="0"/>
      <w:marTop w:val="0"/>
      <w:marBottom w:val="0"/>
      <w:divBdr>
        <w:top w:val="none" w:sz="0" w:space="0" w:color="auto"/>
        <w:left w:val="none" w:sz="0" w:space="0" w:color="auto"/>
        <w:bottom w:val="none" w:sz="0" w:space="0" w:color="auto"/>
        <w:right w:val="none" w:sz="0" w:space="0" w:color="auto"/>
      </w:divBdr>
    </w:div>
    <w:div w:id="2136363788">
      <w:bodyDiv w:val="1"/>
      <w:marLeft w:val="0"/>
      <w:marRight w:val="0"/>
      <w:marTop w:val="0"/>
      <w:marBottom w:val="0"/>
      <w:divBdr>
        <w:top w:val="none" w:sz="0" w:space="0" w:color="auto"/>
        <w:left w:val="none" w:sz="0" w:space="0" w:color="auto"/>
        <w:bottom w:val="none" w:sz="0" w:space="0" w:color="auto"/>
        <w:right w:val="none" w:sz="0" w:space="0" w:color="auto"/>
      </w:divBdr>
    </w:div>
    <w:div w:id="2137486031">
      <w:bodyDiv w:val="1"/>
      <w:marLeft w:val="0"/>
      <w:marRight w:val="0"/>
      <w:marTop w:val="0"/>
      <w:marBottom w:val="0"/>
      <w:divBdr>
        <w:top w:val="none" w:sz="0" w:space="0" w:color="auto"/>
        <w:left w:val="none" w:sz="0" w:space="0" w:color="auto"/>
        <w:bottom w:val="none" w:sz="0" w:space="0" w:color="auto"/>
        <w:right w:val="none" w:sz="0" w:space="0" w:color="auto"/>
      </w:divBdr>
    </w:div>
    <w:div w:id="2137679233">
      <w:bodyDiv w:val="1"/>
      <w:marLeft w:val="0"/>
      <w:marRight w:val="0"/>
      <w:marTop w:val="0"/>
      <w:marBottom w:val="0"/>
      <w:divBdr>
        <w:top w:val="none" w:sz="0" w:space="0" w:color="auto"/>
        <w:left w:val="none" w:sz="0" w:space="0" w:color="auto"/>
        <w:bottom w:val="none" w:sz="0" w:space="0" w:color="auto"/>
        <w:right w:val="none" w:sz="0" w:space="0" w:color="auto"/>
      </w:divBdr>
    </w:div>
    <w:div w:id="2138137562">
      <w:bodyDiv w:val="1"/>
      <w:marLeft w:val="0"/>
      <w:marRight w:val="0"/>
      <w:marTop w:val="0"/>
      <w:marBottom w:val="0"/>
      <w:divBdr>
        <w:top w:val="none" w:sz="0" w:space="0" w:color="auto"/>
        <w:left w:val="none" w:sz="0" w:space="0" w:color="auto"/>
        <w:bottom w:val="none" w:sz="0" w:space="0" w:color="auto"/>
        <w:right w:val="none" w:sz="0" w:space="0" w:color="auto"/>
      </w:divBdr>
    </w:div>
    <w:div w:id="2138528440">
      <w:bodyDiv w:val="1"/>
      <w:marLeft w:val="0"/>
      <w:marRight w:val="0"/>
      <w:marTop w:val="0"/>
      <w:marBottom w:val="0"/>
      <w:divBdr>
        <w:top w:val="none" w:sz="0" w:space="0" w:color="auto"/>
        <w:left w:val="none" w:sz="0" w:space="0" w:color="auto"/>
        <w:bottom w:val="none" w:sz="0" w:space="0" w:color="auto"/>
        <w:right w:val="none" w:sz="0" w:space="0" w:color="auto"/>
      </w:divBdr>
    </w:div>
    <w:div w:id="2138716340">
      <w:bodyDiv w:val="1"/>
      <w:marLeft w:val="0"/>
      <w:marRight w:val="0"/>
      <w:marTop w:val="0"/>
      <w:marBottom w:val="0"/>
      <w:divBdr>
        <w:top w:val="none" w:sz="0" w:space="0" w:color="auto"/>
        <w:left w:val="none" w:sz="0" w:space="0" w:color="auto"/>
        <w:bottom w:val="none" w:sz="0" w:space="0" w:color="auto"/>
        <w:right w:val="none" w:sz="0" w:space="0" w:color="auto"/>
      </w:divBdr>
    </w:div>
    <w:div w:id="2139105914">
      <w:bodyDiv w:val="1"/>
      <w:marLeft w:val="0"/>
      <w:marRight w:val="0"/>
      <w:marTop w:val="0"/>
      <w:marBottom w:val="0"/>
      <w:divBdr>
        <w:top w:val="none" w:sz="0" w:space="0" w:color="auto"/>
        <w:left w:val="none" w:sz="0" w:space="0" w:color="auto"/>
        <w:bottom w:val="none" w:sz="0" w:space="0" w:color="auto"/>
        <w:right w:val="none" w:sz="0" w:space="0" w:color="auto"/>
      </w:divBdr>
    </w:div>
    <w:div w:id="2140299804">
      <w:bodyDiv w:val="1"/>
      <w:marLeft w:val="0"/>
      <w:marRight w:val="0"/>
      <w:marTop w:val="0"/>
      <w:marBottom w:val="0"/>
      <w:divBdr>
        <w:top w:val="none" w:sz="0" w:space="0" w:color="auto"/>
        <w:left w:val="none" w:sz="0" w:space="0" w:color="auto"/>
        <w:bottom w:val="none" w:sz="0" w:space="0" w:color="auto"/>
        <w:right w:val="none" w:sz="0" w:space="0" w:color="auto"/>
      </w:divBdr>
    </w:div>
    <w:div w:id="2140491945">
      <w:bodyDiv w:val="1"/>
      <w:marLeft w:val="0"/>
      <w:marRight w:val="0"/>
      <w:marTop w:val="0"/>
      <w:marBottom w:val="0"/>
      <w:divBdr>
        <w:top w:val="none" w:sz="0" w:space="0" w:color="auto"/>
        <w:left w:val="none" w:sz="0" w:space="0" w:color="auto"/>
        <w:bottom w:val="none" w:sz="0" w:space="0" w:color="auto"/>
        <w:right w:val="none" w:sz="0" w:space="0" w:color="auto"/>
      </w:divBdr>
    </w:div>
    <w:div w:id="2141486342">
      <w:bodyDiv w:val="1"/>
      <w:marLeft w:val="0"/>
      <w:marRight w:val="0"/>
      <w:marTop w:val="0"/>
      <w:marBottom w:val="0"/>
      <w:divBdr>
        <w:top w:val="none" w:sz="0" w:space="0" w:color="auto"/>
        <w:left w:val="none" w:sz="0" w:space="0" w:color="auto"/>
        <w:bottom w:val="none" w:sz="0" w:space="0" w:color="auto"/>
        <w:right w:val="none" w:sz="0" w:space="0" w:color="auto"/>
      </w:divBdr>
    </w:div>
    <w:div w:id="2142070820">
      <w:bodyDiv w:val="1"/>
      <w:marLeft w:val="0"/>
      <w:marRight w:val="0"/>
      <w:marTop w:val="0"/>
      <w:marBottom w:val="0"/>
      <w:divBdr>
        <w:top w:val="none" w:sz="0" w:space="0" w:color="auto"/>
        <w:left w:val="none" w:sz="0" w:space="0" w:color="auto"/>
        <w:bottom w:val="none" w:sz="0" w:space="0" w:color="auto"/>
        <w:right w:val="none" w:sz="0" w:space="0" w:color="auto"/>
      </w:divBdr>
    </w:div>
    <w:div w:id="2143229286">
      <w:bodyDiv w:val="1"/>
      <w:marLeft w:val="0"/>
      <w:marRight w:val="0"/>
      <w:marTop w:val="0"/>
      <w:marBottom w:val="0"/>
      <w:divBdr>
        <w:top w:val="none" w:sz="0" w:space="0" w:color="auto"/>
        <w:left w:val="none" w:sz="0" w:space="0" w:color="auto"/>
        <w:bottom w:val="none" w:sz="0" w:space="0" w:color="auto"/>
        <w:right w:val="none" w:sz="0" w:space="0" w:color="auto"/>
      </w:divBdr>
    </w:div>
    <w:div w:id="2144036775">
      <w:bodyDiv w:val="1"/>
      <w:marLeft w:val="0"/>
      <w:marRight w:val="0"/>
      <w:marTop w:val="0"/>
      <w:marBottom w:val="0"/>
      <w:divBdr>
        <w:top w:val="none" w:sz="0" w:space="0" w:color="auto"/>
        <w:left w:val="none" w:sz="0" w:space="0" w:color="auto"/>
        <w:bottom w:val="none" w:sz="0" w:space="0" w:color="auto"/>
        <w:right w:val="none" w:sz="0" w:space="0" w:color="auto"/>
      </w:divBdr>
    </w:div>
    <w:div w:id="2144275493">
      <w:bodyDiv w:val="1"/>
      <w:marLeft w:val="0"/>
      <w:marRight w:val="0"/>
      <w:marTop w:val="0"/>
      <w:marBottom w:val="0"/>
      <w:divBdr>
        <w:top w:val="none" w:sz="0" w:space="0" w:color="auto"/>
        <w:left w:val="none" w:sz="0" w:space="0" w:color="auto"/>
        <w:bottom w:val="none" w:sz="0" w:space="0" w:color="auto"/>
        <w:right w:val="none" w:sz="0" w:space="0" w:color="auto"/>
      </w:divBdr>
    </w:div>
    <w:div w:id="2144538149">
      <w:bodyDiv w:val="1"/>
      <w:marLeft w:val="0"/>
      <w:marRight w:val="0"/>
      <w:marTop w:val="0"/>
      <w:marBottom w:val="0"/>
      <w:divBdr>
        <w:top w:val="none" w:sz="0" w:space="0" w:color="auto"/>
        <w:left w:val="none" w:sz="0" w:space="0" w:color="auto"/>
        <w:bottom w:val="none" w:sz="0" w:space="0" w:color="auto"/>
        <w:right w:val="none" w:sz="0" w:space="0" w:color="auto"/>
      </w:divBdr>
    </w:div>
    <w:div w:id="2144615641">
      <w:bodyDiv w:val="1"/>
      <w:marLeft w:val="0"/>
      <w:marRight w:val="0"/>
      <w:marTop w:val="0"/>
      <w:marBottom w:val="0"/>
      <w:divBdr>
        <w:top w:val="none" w:sz="0" w:space="0" w:color="auto"/>
        <w:left w:val="none" w:sz="0" w:space="0" w:color="auto"/>
        <w:bottom w:val="none" w:sz="0" w:space="0" w:color="auto"/>
        <w:right w:val="none" w:sz="0" w:space="0" w:color="auto"/>
      </w:divBdr>
    </w:div>
    <w:div w:id="2145155585">
      <w:bodyDiv w:val="1"/>
      <w:marLeft w:val="0"/>
      <w:marRight w:val="0"/>
      <w:marTop w:val="0"/>
      <w:marBottom w:val="0"/>
      <w:divBdr>
        <w:top w:val="none" w:sz="0" w:space="0" w:color="auto"/>
        <w:left w:val="none" w:sz="0" w:space="0" w:color="auto"/>
        <w:bottom w:val="none" w:sz="0" w:space="0" w:color="auto"/>
        <w:right w:val="none" w:sz="0" w:space="0" w:color="auto"/>
      </w:divBdr>
    </w:div>
    <w:div w:id="2145729051">
      <w:bodyDiv w:val="1"/>
      <w:marLeft w:val="0"/>
      <w:marRight w:val="0"/>
      <w:marTop w:val="0"/>
      <w:marBottom w:val="0"/>
      <w:divBdr>
        <w:top w:val="none" w:sz="0" w:space="0" w:color="auto"/>
        <w:left w:val="none" w:sz="0" w:space="0" w:color="auto"/>
        <w:bottom w:val="none" w:sz="0" w:space="0" w:color="auto"/>
        <w:right w:val="none" w:sz="0" w:space="0" w:color="auto"/>
      </w:divBdr>
    </w:div>
    <w:div w:id="2145930698">
      <w:bodyDiv w:val="1"/>
      <w:marLeft w:val="0"/>
      <w:marRight w:val="0"/>
      <w:marTop w:val="0"/>
      <w:marBottom w:val="0"/>
      <w:divBdr>
        <w:top w:val="none" w:sz="0" w:space="0" w:color="auto"/>
        <w:left w:val="none" w:sz="0" w:space="0" w:color="auto"/>
        <w:bottom w:val="none" w:sz="0" w:space="0" w:color="auto"/>
        <w:right w:val="none" w:sz="0" w:space="0" w:color="auto"/>
      </w:divBdr>
    </w:div>
    <w:div w:id="214611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E19BE5F-3033-4D0A-BAC7-FB5DC8A00659}"/>
      </w:docPartPr>
      <w:docPartBody>
        <w:p w:rsidR="000525CD" w:rsidRDefault="004844EC">
          <w:r w:rsidRPr="00132146">
            <w:rPr>
              <w:rStyle w:val="PlaceholderText"/>
            </w:rPr>
            <w:t>Click or tap here to enter text.</w:t>
          </w:r>
        </w:p>
      </w:docPartBody>
    </w:docPart>
    <w:docPart>
      <w:docPartPr>
        <w:name w:val="EF342355C0D64F0F86AA2580C8453C7E"/>
        <w:category>
          <w:name w:val="General"/>
          <w:gallery w:val="placeholder"/>
        </w:category>
        <w:types>
          <w:type w:val="bbPlcHdr"/>
        </w:types>
        <w:behaviors>
          <w:behavior w:val="content"/>
        </w:behaviors>
        <w:guid w:val="{82E3DE28-D329-41AE-8E9A-59F00CB3C1DF}"/>
      </w:docPartPr>
      <w:docPartBody>
        <w:p w:rsidR="00A767BF" w:rsidRDefault="00106911" w:rsidP="00106911">
          <w:pPr>
            <w:pStyle w:val="EF342355C0D64F0F86AA2580C8453C7E"/>
          </w:pPr>
          <w:r w:rsidRPr="00132146">
            <w:rPr>
              <w:rStyle w:val="PlaceholderText"/>
            </w:rPr>
            <w:t>Click or tap here to enter text.</w:t>
          </w:r>
        </w:p>
      </w:docPartBody>
    </w:docPart>
    <w:docPart>
      <w:docPartPr>
        <w:name w:val="D2337D59310647548E415921F95C7C60"/>
        <w:category>
          <w:name w:val="General"/>
          <w:gallery w:val="placeholder"/>
        </w:category>
        <w:types>
          <w:type w:val="bbPlcHdr"/>
        </w:types>
        <w:behaviors>
          <w:behavior w:val="content"/>
        </w:behaviors>
        <w:guid w:val="{B5B07B61-E582-404B-B6D0-4DCE9F682A74}"/>
      </w:docPartPr>
      <w:docPartBody>
        <w:p w:rsidR="00CE51FB" w:rsidRDefault="006A6988" w:rsidP="006A6988">
          <w:pPr>
            <w:pStyle w:val="D2337D59310647548E415921F95C7C60"/>
          </w:pPr>
          <w:r w:rsidRPr="00132146">
            <w:rPr>
              <w:rStyle w:val="PlaceholderText"/>
            </w:rPr>
            <w:t>Click or tap here to enter text.</w:t>
          </w:r>
        </w:p>
      </w:docPartBody>
    </w:docPart>
    <w:docPart>
      <w:docPartPr>
        <w:name w:val="224174A7F66E4031BFE911FD114AA5A6"/>
        <w:category>
          <w:name w:val="General"/>
          <w:gallery w:val="placeholder"/>
        </w:category>
        <w:types>
          <w:type w:val="bbPlcHdr"/>
        </w:types>
        <w:behaviors>
          <w:behavior w:val="content"/>
        </w:behaviors>
        <w:guid w:val="{9D76828F-5382-4EE9-BF9A-0B5054E6949E}"/>
      </w:docPartPr>
      <w:docPartBody>
        <w:p w:rsidR="00794D8C" w:rsidRDefault="003749A1" w:rsidP="003749A1">
          <w:pPr>
            <w:pStyle w:val="224174A7F66E4031BFE911FD114AA5A6"/>
          </w:pPr>
          <w:r w:rsidRPr="00132146">
            <w:rPr>
              <w:rStyle w:val="PlaceholderText"/>
            </w:rPr>
            <w:t>Click or tap here to enter text.</w:t>
          </w:r>
        </w:p>
      </w:docPartBody>
    </w:docPart>
    <w:docPart>
      <w:docPartPr>
        <w:name w:val="782EFDE5C471914F866D25FC07C1168B"/>
        <w:category>
          <w:name w:val="General"/>
          <w:gallery w:val="placeholder"/>
        </w:category>
        <w:types>
          <w:type w:val="bbPlcHdr"/>
        </w:types>
        <w:behaviors>
          <w:behavior w:val="content"/>
        </w:behaviors>
        <w:guid w:val="{6BDE2D0A-8E01-3F48-A31B-8A2BC831D722}"/>
      </w:docPartPr>
      <w:docPartBody>
        <w:p w:rsidR="000A2260" w:rsidRDefault="00D9275E" w:rsidP="00D9275E">
          <w:pPr>
            <w:pStyle w:val="782EFDE5C471914F866D25FC07C1168B"/>
          </w:pPr>
          <w:r w:rsidRPr="00132146">
            <w:rPr>
              <w:rStyle w:val="PlaceholderText"/>
            </w:rPr>
            <w:t>Click or tap here to enter text.</w:t>
          </w:r>
        </w:p>
      </w:docPartBody>
    </w:docPart>
    <w:docPart>
      <w:docPartPr>
        <w:name w:val="41362A1F95330045B0D33F1FA720A3EA"/>
        <w:category>
          <w:name w:val="General"/>
          <w:gallery w:val="placeholder"/>
        </w:category>
        <w:types>
          <w:type w:val="bbPlcHdr"/>
        </w:types>
        <w:behaviors>
          <w:behavior w:val="content"/>
        </w:behaviors>
        <w:guid w:val="{55994BB1-F143-2044-9083-AA566CF4936F}"/>
      </w:docPartPr>
      <w:docPartBody>
        <w:p w:rsidR="000A2260" w:rsidRDefault="00D9275E" w:rsidP="00D9275E">
          <w:pPr>
            <w:pStyle w:val="41362A1F95330045B0D33F1FA720A3EA"/>
          </w:pPr>
          <w:r w:rsidRPr="00132146">
            <w:rPr>
              <w:rStyle w:val="PlaceholderText"/>
            </w:rPr>
            <w:t>Click or tap here to enter text.</w:t>
          </w:r>
        </w:p>
      </w:docPartBody>
    </w:docPart>
    <w:docPart>
      <w:docPartPr>
        <w:name w:val="9B163D2DC3CAE44797F401F56D033CAB"/>
        <w:category>
          <w:name w:val="General"/>
          <w:gallery w:val="placeholder"/>
        </w:category>
        <w:types>
          <w:type w:val="bbPlcHdr"/>
        </w:types>
        <w:behaviors>
          <w:behavior w:val="content"/>
        </w:behaviors>
        <w:guid w:val="{4F6DA7B3-547E-9540-9836-F15AEEFDEF6D}"/>
      </w:docPartPr>
      <w:docPartBody>
        <w:p w:rsidR="000A2260" w:rsidRDefault="00D9275E" w:rsidP="00D9275E">
          <w:pPr>
            <w:pStyle w:val="9B163D2DC3CAE44797F401F56D033CAB"/>
          </w:pPr>
          <w:r w:rsidRPr="00132146">
            <w:rPr>
              <w:rStyle w:val="PlaceholderText"/>
            </w:rPr>
            <w:t>Click or tap here to enter text.</w:t>
          </w:r>
        </w:p>
      </w:docPartBody>
    </w:docPart>
    <w:docPart>
      <w:docPartPr>
        <w:name w:val="479AFFB2E8A00143920A2E10CF426084"/>
        <w:category>
          <w:name w:val="General"/>
          <w:gallery w:val="placeholder"/>
        </w:category>
        <w:types>
          <w:type w:val="bbPlcHdr"/>
        </w:types>
        <w:behaviors>
          <w:behavior w:val="content"/>
        </w:behaviors>
        <w:guid w:val="{3633392F-9475-324E-9975-CE92A69E9941}"/>
      </w:docPartPr>
      <w:docPartBody>
        <w:p w:rsidR="000A2260" w:rsidRDefault="00D9275E" w:rsidP="00D9275E">
          <w:pPr>
            <w:pStyle w:val="479AFFB2E8A00143920A2E10CF426084"/>
          </w:pPr>
          <w:r w:rsidRPr="00132146">
            <w:rPr>
              <w:rStyle w:val="PlaceholderText"/>
            </w:rPr>
            <w:t>Click or tap here to enter text.</w:t>
          </w:r>
        </w:p>
      </w:docPartBody>
    </w:docPart>
    <w:docPart>
      <w:docPartPr>
        <w:name w:val="958C6160B8C0EA4486E7B4B03E81EBB8"/>
        <w:category>
          <w:name w:val="General"/>
          <w:gallery w:val="placeholder"/>
        </w:category>
        <w:types>
          <w:type w:val="bbPlcHdr"/>
        </w:types>
        <w:behaviors>
          <w:behavior w:val="content"/>
        </w:behaviors>
        <w:guid w:val="{8AF79AF0-BEC4-6F41-A0E5-04CC31761CF1}"/>
      </w:docPartPr>
      <w:docPartBody>
        <w:p w:rsidR="000A2260" w:rsidRDefault="00D9275E" w:rsidP="00D9275E">
          <w:pPr>
            <w:pStyle w:val="958C6160B8C0EA4486E7B4B03E81EBB8"/>
          </w:pPr>
          <w:r w:rsidRPr="0013214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EC"/>
    <w:rsid w:val="0001696A"/>
    <w:rsid w:val="00016BBD"/>
    <w:rsid w:val="00021A38"/>
    <w:rsid w:val="00050245"/>
    <w:rsid w:val="0005143F"/>
    <w:rsid w:val="000525CD"/>
    <w:rsid w:val="00057425"/>
    <w:rsid w:val="000774F3"/>
    <w:rsid w:val="000A2260"/>
    <w:rsid w:val="000A4E29"/>
    <w:rsid w:val="000B046A"/>
    <w:rsid w:val="000C45B6"/>
    <w:rsid w:val="000E5F9B"/>
    <w:rsid w:val="000E5FFC"/>
    <w:rsid w:val="000E7F69"/>
    <w:rsid w:val="0010611B"/>
    <w:rsid w:val="00106911"/>
    <w:rsid w:val="0010747C"/>
    <w:rsid w:val="00113C2B"/>
    <w:rsid w:val="00134761"/>
    <w:rsid w:val="0013765A"/>
    <w:rsid w:val="00140065"/>
    <w:rsid w:val="00175252"/>
    <w:rsid w:val="0017777F"/>
    <w:rsid w:val="00184DE5"/>
    <w:rsid w:val="001A46E3"/>
    <w:rsid w:val="001A5050"/>
    <w:rsid w:val="001C2A3C"/>
    <w:rsid w:val="00205E6A"/>
    <w:rsid w:val="00221437"/>
    <w:rsid w:val="00231EAA"/>
    <w:rsid w:val="0023233B"/>
    <w:rsid w:val="00232748"/>
    <w:rsid w:val="002377C9"/>
    <w:rsid w:val="002429BE"/>
    <w:rsid w:val="002429E1"/>
    <w:rsid w:val="00243876"/>
    <w:rsid w:val="00250995"/>
    <w:rsid w:val="002606A0"/>
    <w:rsid w:val="00264073"/>
    <w:rsid w:val="002664FC"/>
    <w:rsid w:val="00267184"/>
    <w:rsid w:val="00281DBE"/>
    <w:rsid w:val="002A0FCB"/>
    <w:rsid w:val="002A26D5"/>
    <w:rsid w:val="002B6B4F"/>
    <w:rsid w:val="002C29DB"/>
    <w:rsid w:val="002C511F"/>
    <w:rsid w:val="002E14DB"/>
    <w:rsid w:val="002E1A13"/>
    <w:rsid w:val="002F1A77"/>
    <w:rsid w:val="002F5E3F"/>
    <w:rsid w:val="003055D7"/>
    <w:rsid w:val="00324ADF"/>
    <w:rsid w:val="00333A74"/>
    <w:rsid w:val="003442B5"/>
    <w:rsid w:val="003459D6"/>
    <w:rsid w:val="00371A76"/>
    <w:rsid w:val="003749A1"/>
    <w:rsid w:val="00377644"/>
    <w:rsid w:val="003807F6"/>
    <w:rsid w:val="0039436E"/>
    <w:rsid w:val="00397B9C"/>
    <w:rsid w:val="003A3980"/>
    <w:rsid w:val="003A7849"/>
    <w:rsid w:val="003B37EC"/>
    <w:rsid w:val="003B6782"/>
    <w:rsid w:val="003E0EBA"/>
    <w:rsid w:val="003F7212"/>
    <w:rsid w:val="004007AE"/>
    <w:rsid w:val="00407ECB"/>
    <w:rsid w:val="004150BC"/>
    <w:rsid w:val="00430EFD"/>
    <w:rsid w:val="00430FD2"/>
    <w:rsid w:val="0044582E"/>
    <w:rsid w:val="00453F54"/>
    <w:rsid w:val="00454DA2"/>
    <w:rsid w:val="0047549B"/>
    <w:rsid w:val="004844EC"/>
    <w:rsid w:val="004B3CC2"/>
    <w:rsid w:val="004B4A3C"/>
    <w:rsid w:val="004B652E"/>
    <w:rsid w:val="004C2226"/>
    <w:rsid w:val="004D34E2"/>
    <w:rsid w:val="004D557B"/>
    <w:rsid w:val="004D6AB9"/>
    <w:rsid w:val="004E3E7F"/>
    <w:rsid w:val="00512F43"/>
    <w:rsid w:val="00514E00"/>
    <w:rsid w:val="00516394"/>
    <w:rsid w:val="00532978"/>
    <w:rsid w:val="00555B19"/>
    <w:rsid w:val="00570853"/>
    <w:rsid w:val="00570BC2"/>
    <w:rsid w:val="005754E0"/>
    <w:rsid w:val="00580BFF"/>
    <w:rsid w:val="005834C7"/>
    <w:rsid w:val="005857AA"/>
    <w:rsid w:val="005908B0"/>
    <w:rsid w:val="005D630E"/>
    <w:rsid w:val="005E2E3E"/>
    <w:rsid w:val="005E62F9"/>
    <w:rsid w:val="005F14CF"/>
    <w:rsid w:val="005F3DF3"/>
    <w:rsid w:val="006115B6"/>
    <w:rsid w:val="0063473F"/>
    <w:rsid w:val="006366DF"/>
    <w:rsid w:val="00636E61"/>
    <w:rsid w:val="0064105C"/>
    <w:rsid w:val="006607DD"/>
    <w:rsid w:val="00663B58"/>
    <w:rsid w:val="006736E4"/>
    <w:rsid w:val="006A3ED6"/>
    <w:rsid w:val="006A3EFD"/>
    <w:rsid w:val="006A6988"/>
    <w:rsid w:val="006B026B"/>
    <w:rsid w:val="006B11AA"/>
    <w:rsid w:val="006D1B28"/>
    <w:rsid w:val="006D65AA"/>
    <w:rsid w:val="006F03B7"/>
    <w:rsid w:val="006F50A0"/>
    <w:rsid w:val="006F7963"/>
    <w:rsid w:val="00700929"/>
    <w:rsid w:val="007105FF"/>
    <w:rsid w:val="00714B94"/>
    <w:rsid w:val="00714D97"/>
    <w:rsid w:val="00760EF1"/>
    <w:rsid w:val="0078628A"/>
    <w:rsid w:val="00786F77"/>
    <w:rsid w:val="00794D8C"/>
    <w:rsid w:val="007958AE"/>
    <w:rsid w:val="007A0A6E"/>
    <w:rsid w:val="007B0FA7"/>
    <w:rsid w:val="007B2E8E"/>
    <w:rsid w:val="007C3323"/>
    <w:rsid w:val="007D5571"/>
    <w:rsid w:val="007D5DA4"/>
    <w:rsid w:val="00803A86"/>
    <w:rsid w:val="008264AC"/>
    <w:rsid w:val="00833D48"/>
    <w:rsid w:val="0084446E"/>
    <w:rsid w:val="00846541"/>
    <w:rsid w:val="0084702A"/>
    <w:rsid w:val="0084787A"/>
    <w:rsid w:val="00863D89"/>
    <w:rsid w:val="00864265"/>
    <w:rsid w:val="00897F31"/>
    <w:rsid w:val="008B3F6F"/>
    <w:rsid w:val="008E217B"/>
    <w:rsid w:val="009036CE"/>
    <w:rsid w:val="00932892"/>
    <w:rsid w:val="00932DA0"/>
    <w:rsid w:val="00940A03"/>
    <w:rsid w:val="009437A6"/>
    <w:rsid w:val="00952FE4"/>
    <w:rsid w:val="009603C5"/>
    <w:rsid w:val="00964BE8"/>
    <w:rsid w:val="0099174B"/>
    <w:rsid w:val="00994A2A"/>
    <w:rsid w:val="00995CA3"/>
    <w:rsid w:val="009A288F"/>
    <w:rsid w:val="009A4034"/>
    <w:rsid w:val="009B0611"/>
    <w:rsid w:val="009C06F4"/>
    <w:rsid w:val="009D7C5D"/>
    <w:rsid w:val="009E2329"/>
    <w:rsid w:val="009E6B89"/>
    <w:rsid w:val="00A017E3"/>
    <w:rsid w:val="00A11890"/>
    <w:rsid w:val="00A11F4D"/>
    <w:rsid w:val="00A136BD"/>
    <w:rsid w:val="00A230C0"/>
    <w:rsid w:val="00A30BD8"/>
    <w:rsid w:val="00A35BD6"/>
    <w:rsid w:val="00A36B67"/>
    <w:rsid w:val="00A52258"/>
    <w:rsid w:val="00A6410F"/>
    <w:rsid w:val="00A73F4D"/>
    <w:rsid w:val="00A767BF"/>
    <w:rsid w:val="00A77FBC"/>
    <w:rsid w:val="00A972AE"/>
    <w:rsid w:val="00AA600D"/>
    <w:rsid w:val="00AB6DBD"/>
    <w:rsid w:val="00AD7C48"/>
    <w:rsid w:val="00B0452A"/>
    <w:rsid w:val="00B15D24"/>
    <w:rsid w:val="00B30858"/>
    <w:rsid w:val="00B43E95"/>
    <w:rsid w:val="00B50816"/>
    <w:rsid w:val="00B50924"/>
    <w:rsid w:val="00B625BD"/>
    <w:rsid w:val="00B8096C"/>
    <w:rsid w:val="00B80D71"/>
    <w:rsid w:val="00B94591"/>
    <w:rsid w:val="00BB1F52"/>
    <w:rsid w:val="00BB445C"/>
    <w:rsid w:val="00BC749D"/>
    <w:rsid w:val="00BD088C"/>
    <w:rsid w:val="00BD27C2"/>
    <w:rsid w:val="00BE3A96"/>
    <w:rsid w:val="00BE5AE0"/>
    <w:rsid w:val="00C00A81"/>
    <w:rsid w:val="00C11018"/>
    <w:rsid w:val="00C224E7"/>
    <w:rsid w:val="00C233D4"/>
    <w:rsid w:val="00C31A94"/>
    <w:rsid w:val="00C43618"/>
    <w:rsid w:val="00C50C63"/>
    <w:rsid w:val="00C619DC"/>
    <w:rsid w:val="00C709BC"/>
    <w:rsid w:val="00C71B9F"/>
    <w:rsid w:val="00C755B2"/>
    <w:rsid w:val="00C91FB8"/>
    <w:rsid w:val="00CB5E69"/>
    <w:rsid w:val="00CC4648"/>
    <w:rsid w:val="00CD2EDC"/>
    <w:rsid w:val="00CD328F"/>
    <w:rsid w:val="00CD3384"/>
    <w:rsid w:val="00CD7654"/>
    <w:rsid w:val="00CD7787"/>
    <w:rsid w:val="00CE3A4C"/>
    <w:rsid w:val="00CE3FB6"/>
    <w:rsid w:val="00CE51FB"/>
    <w:rsid w:val="00CF2FE6"/>
    <w:rsid w:val="00D02C40"/>
    <w:rsid w:val="00D35C60"/>
    <w:rsid w:val="00D3787E"/>
    <w:rsid w:val="00D5650F"/>
    <w:rsid w:val="00D73BEA"/>
    <w:rsid w:val="00D9275E"/>
    <w:rsid w:val="00D92F95"/>
    <w:rsid w:val="00DA115B"/>
    <w:rsid w:val="00DA4A1C"/>
    <w:rsid w:val="00DB0832"/>
    <w:rsid w:val="00DB214F"/>
    <w:rsid w:val="00DB47DC"/>
    <w:rsid w:val="00DD1A42"/>
    <w:rsid w:val="00DE1A12"/>
    <w:rsid w:val="00DF4043"/>
    <w:rsid w:val="00DF7F29"/>
    <w:rsid w:val="00E16789"/>
    <w:rsid w:val="00E32CF5"/>
    <w:rsid w:val="00E42AC1"/>
    <w:rsid w:val="00E43CC5"/>
    <w:rsid w:val="00E56889"/>
    <w:rsid w:val="00E60C0C"/>
    <w:rsid w:val="00E65F4A"/>
    <w:rsid w:val="00E72173"/>
    <w:rsid w:val="00E81903"/>
    <w:rsid w:val="00E94F2F"/>
    <w:rsid w:val="00EA309C"/>
    <w:rsid w:val="00EA744D"/>
    <w:rsid w:val="00EC0AC3"/>
    <w:rsid w:val="00EC524F"/>
    <w:rsid w:val="00EE1303"/>
    <w:rsid w:val="00EF264E"/>
    <w:rsid w:val="00F13C5C"/>
    <w:rsid w:val="00F21A4C"/>
    <w:rsid w:val="00F21DD4"/>
    <w:rsid w:val="00F43A94"/>
    <w:rsid w:val="00F45D59"/>
    <w:rsid w:val="00F6595B"/>
    <w:rsid w:val="00F66CD8"/>
    <w:rsid w:val="00F72B8E"/>
    <w:rsid w:val="00F759D2"/>
    <w:rsid w:val="00F879A2"/>
    <w:rsid w:val="00F9573D"/>
    <w:rsid w:val="00F96D3A"/>
    <w:rsid w:val="00FA75DB"/>
    <w:rsid w:val="00FB27F9"/>
    <w:rsid w:val="00FC0675"/>
    <w:rsid w:val="00FD7B2D"/>
    <w:rsid w:val="00FF007B"/>
    <w:rsid w:val="00FF0D24"/>
    <w:rsid w:val="00FF64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275E"/>
    <w:rPr>
      <w:color w:val="808080"/>
    </w:rPr>
  </w:style>
  <w:style w:type="paragraph" w:customStyle="1" w:styleId="EF342355C0D64F0F86AA2580C8453C7E">
    <w:name w:val="EF342355C0D64F0F86AA2580C8453C7E"/>
    <w:rsid w:val="00106911"/>
    <w:pPr>
      <w:spacing w:line="278" w:lineRule="auto"/>
    </w:pPr>
    <w:rPr>
      <w:kern w:val="2"/>
      <w:sz w:val="24"/>
      <w:szCs w:val="24"/>
      <w14:ligatures w14:val="standardContextual"/>
    </w:rPr>
  </w:style>
  <w:style w:type="paragraph" w:customStyle="1" w:styleId="D2337D59310647548E415921F95C7C60">
    <w:name w:val="D2337D59310647548E415921F95C7C60"/>
    <w:rsid w:val="006A6988"/>
    <w:pPr>
      <w:spacing w:line="278" w:lineRule="auto"/>
    </w:pPr>
    <w:rPr>
      <w:kern w:val="2"/>
      <w:sz w:val="24"/>
      <w:szCs w:val="24"/>
      <w14:ligatures w14:val="standardContextual"/>
    </w:rPr>
  </w:style>
  <w:style w:type="paragraph" w:customStyle="1" w:styleId="224174A7F66E4031BFE911FD114AA5A6">
    <w:name w:val="224174A7F66E4031BFE911FD114AA5A6"/>
    <w:rsid w:val="003749A1"/>
    <w:pPr>
      <w:spacing w:line="278" w:lineRule="auto"/>
    </w:pPr>
    <w:rPr>
      <w:kern w:val="2"/>
      <w:sz w:val="24"/>
      <w:szCs w:val="24"/>
      <w14:ligatures w14:val="standardContextual"/>
    </w:rPr>
  </w:style>
  <w:style w:type="paragraph" w:customStyle="1" w:styleId="782EFDE5C471914F866D25FC07C1168B">
    <w:name w:val="782EFDE5C471914F866D25FC07C1168B"/>
    <w:rsid w:val="00D9275E"/>
    <w:pPr>
      <w:spacing w:after="0" w:line="240" w:lineRule="auto"/>
    </w:pPr>
    <w:rPr>
      <w:kern w:val="2"/>
      <w:sz w:val="24"/>
      <w:szCs w:val="24"/>
      <w14:ligatures w14:val="standardContextual"/>
    </w:rPr>
  </w:style>
  <w:style w:type="paragraph" w:customStyle="1" w:styleId="41362A1F95330045B0D33F1FA720A3EA">
    <w:name w:val="41362A1F95330045B0D33F1FA720A3EA"/>
    <w:rsid w:val="00D9275E"/>
    <w:pPr>
      <w:spacing w:after="0" w:line="240" w:lineRule="auto"/>
    </w:pPr>
    <w:rPr>
      <w:kern w:val="2"/>
      <w:sz w:val="24"/>
      <w:szCs w:val="24"/>
      <w14:ligatures w14:val="standardContextual"/>
    </w:rPr>
  </w:style>
  <w:style w:type="paragraph" w:customStyle="1" w:styleId="9B163D2DC3CAE44797F401F56D033CAB">
    <w:name w:val="9B163D2DC3CAE44797F401F56D033CAB"/>
    <w:rsid w:val="00D9275E"/>
    <w:pPr>
      <w:spacing w:after="0" w:line="240" w:lineRule="auto"/>
    </w:pPr>
    <w:rPr>
      <w:kern w:val="2"/>
      <w:sz w:val="24"/>
      <w:szCs w:val="24"/>
      <w14:ligatures w14:val="standardContextual"/>
    </w:rPr>
  </w:style>
  <w:style w:type="paragraph" w:customStyle="1" w:styleId="479AFFB2E8A00143920A2E10CF426084">
    <w:name w:val="479AFFB2E8A00143920A2E10CF426084"/>
    <w:rsid w:val="00D9275E"/>
    <w:pPr>
      <w:spacing w:after="0" w:line="240" w:lineRule="auto"/>
    </w:pPr>
    <w:rPr>
      <w:kern w:val="2"/>
      <w:sz w:val="24"/>
      <w:szCs w:val="24"/>
      <w14:ligatures w14:val="standardContextual"/>
    </w:rPr>
  </w:style>
  <w:style w:type="paragraph" w:customStyle="1" w:styleId="958C6160B8C0EA4486E7B4B03E81EBB8">
    <w:name w:val="958C6160B8C0EA4486E7B4B03E81EBB8"/>
    <w:rsid w:val="00D9275E"/>
    <w:pPr>
      <w:spacing w:after="0" w:line="240"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04C25A6-AAE7-4A0B-BB89-9C5BD285FBB2}">
  <we:reference id="wa104382081" version="1.46.0.0" store="en-US" storeType="OMEX"/>
  <we:alternateReferences>
    <we:reference id="wa104382081" version="1.46.0.0" store="" storeType="OMEX"/>
  </we:alternateReferences>
  <we:properties>
    <we:property name="MENDELEY_CITATIONS" value="[{&quot;citationID&quot;:&quot;MENDELEY_CITATION_dbc43ca5-5412-4795-b342-513a07f9d3f2&quot;,&quot;properties&quot;:{&quot;noteIndex&quot;:0},&quot;isEdited&quot;:false,&quot;manualOverride&quot;:{&quot;isManuallyOverridden&quot;:false,&quot;citeprocText&quot;:&quot;(Boulange et al., 2021)&quot;,&quot;manualOverrideText&quot;:&quot;&quot;},&quot;citationTag&quot;:&quot;MENDELEY_CITATION_v3_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&quot;,&quot;citationItems&quot;:[{&quot;id&quot;:&quot;3ed63e57-94bd-3458-aaaa-97c7e758278c&quot;,&quot;itemData&quot;:{&quot;type&quot;:&quot;article-journal&quot;,&quot;id&quot;:&quot;3ed63e57-94bd-3458-aaaa-97c7e758278c&quot;,&quot;title&quot;:&quot;Role of dams in reducing global flood exposure under climate change&quot;,&quot;author&quot;:[{&quot;family&quot;:&quot;Boulange&quot;,&quot;given&quot;:&quot;Julien&quot;,&quot;parse-names&quot;:false,&quot;dropping-particle&quot;:&quot;&quot;,&quot;non-dropping-particle&quot;:&quot;&quot;},{&quot;family&quot;:&quot;Hanasaki&quot;,&quot;given&quot;:&quot;Naota&quot;,&quot;parse-names&quot;:false,&quot;dropping-particle&quot;:&quot;&quot;,&quot;non-dropping-particle&quot;:&quot;&quot;},{&quot;family&quot;:&quot;Yamazaki&quot;,&quot;given&quot;:&quot;Dai&quot;,&quot;parse-names&quot;:false,&quot;dropping-particle&quot;:&quot;&quot;,&quot;non-dropping-particle&quot;:&quot;&quot;},{&quot;family&quot;:&quot;Pokhrel&quot;,&quot;given&quot;:&quot;Yadu&quot;,&quot;parse-names&quot;:false,&quot;dropping-particle&quot;:&quot;&quot;,&quot;non-dropping-particle&quot;:&quot;&quot;}],&quot;container-title&quot;:&quot;Nature Communications&quot;,&quot;container-title-short&quot;:&quot;Nat Commun&quot;,&quot;DOI&quot;:&quot;10.1038/s41467-020-20704-0&quot;,&quot;ISSN&quot;:&quot;20411723&quot;,&quot;PMID&quot;:&quot;33462241&quot;,&quot;issued&quot;:{&quot;date-parts&quot;:[[2021,12,1]]},&quot;abstract&quot;:&quot;Globally, flood risk is projected to increase in the future due to climate change and population growth. Here, we quantify the role of dams in flood mitigation, previously unaccounted for in global flood studies, by simulating the floodplain dynamics and flow regulation by dams. We show that, ignoring flow regulation by dams, the average number of people exposed to flooding below dams amount to 9.1 and 15.3 million per year, by the end of the 21st century (holding population constant), for the representative concentration pathway (RCP) 2.6 and 6.0, respectively. Accounting for dams reduces the number of people exposed to floods by 20.6 and 12.9% (for RCP2.6 and RCP6.0, respectively). While environmental problems caused by dams warrant further investigations, our results indicate that consideration of dams significantly affect the estimation of future population exposure to flood, emphasizing the need to integrate them in model-based impact analysis of climate change.&quot;,&quot;publisher&quot;:&quot;Nature Research&quot;,&quot;issue&quot;:&quot;1&quot;,&quot;volume&quot;:&quot;12&quot;},&quot;isTemporary&quot;:false}]},{&quot;citationID&quot;:&quot;MENDELEY_CITATION_4f3c979e-c860-44cb-b820-4ec7f67e83c0&quot;,&quot;properties&quot;:{&quot;noteIndex&quot;:0},&quot;isEdited&quot;:false,&quot;manualOverride&quot;:{&quot;isManuallyOverridden&quot;:false,&quot;citeprocText&quot;:&quot;(Biemans et al., 2011)&quot;,&quot;manualOverrideText&quot;:&quot;&quot;},&quot;citationTag&quot;:&quot;MENDELEY_CITATION_v3_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&quot;,&quot;citationItems&quot;:[{&quot;id&quot;:&quot;54f4d63e-607a-38be-83b7-33d1d3542369&quot;,&quot;itemData&quot;:{&quot;type&quot;:&quot;article-journal&quot;,&quot;id&quot;:&quot;54f4d63e-607a-38be-83b7-33d1d3542369&quot;,&quot;title&quot;:&quot;Impact of reservoirs on river discharge and irrigation water supply during the 20th century&quot;,&quot;author&quot;:[{&quot;family&quot;:&quot;Biemans&quot;,&quot;given&quot;:&quot;H.&quot;,&quot;parse-names&quot;:false,&quot;dropping-particle&quot;:&quot;&quot;,&quot;non-dropping-particle&quot;:&quot;&quot;},{&quot;family&quot;:&quot;Haddeland&quot;,&quot;given&quot;:&quot;I.&quot;,&quot;parse-names&quot;:false,&quot;dropping-particle&quot;:&quot;&quot;,&quot;non-dropping-particle&quot;:&quot;&quot;},{&quot;family&quot;:&quot;Kabat&quot;,&quot;given&quot;:&quot;P.&quot;,&quot;parse-names&quot;:false,&quot;dropping-particle&quot;:&quot;&quot;,&quot;non-dropping-particle&quot;:&quot;&quot;},{&quot;family&quot;:&quot;Ludwig&quot;,&quot;given&quot;:&quot;F.&quot;,&quot;parse-names&quot;:false,&quot;dropping-particle&quot;:&quot;&quot;,&quot;non-dropping-particle&quot;:&quot;&quot;},{&quot;family&quot;:&quot;Hutjes&quot;,&quot;given&quot;:&quot;R. W.A.&quot;,&quot;parse-names&quot;:false,&quot;dropping-particle&quot;:&quot;&quot;,&quot;non-dropping-particle&quot;:&quot;&quot;},{&quot;family&quot;:&quot;Heinke&quot;,&quot;given&quot;:&quot;J.&quot;,&quot;parse-names&quot;:false,&quot;dropping-particle&quot;:&quot;&quot;,&quot;non-dropping-particle&quot;:&quot;&quot;},{&quot;family&quot;:&quot;Bloh&quot;,&quot;given&quot;:&quot;W.&quot;,&quot;parse-names&quot;:false,&quot;dropping-particle&quot;:&quot;&quot;,&quot;non-dropping-particle&quot;:&quot;Von&quot;},{&quot;family&quot;:&quot;Gerten&quot;,&quot;given&quot;:&quot;D.&quot;,&quot;parse-names&quot;:false,&quot;dropping-particle&quot;:&quot;&quot;,&quot;non-dropping-particle&quot;:&quot;&quot;}],&quot;container-title&quot;:&quot;Water Resources Research&quot;,&quot;container-title-short&quot;:&quot;Water Resour Res&quot;,&quot;DOI&quot;:&quot;10.1029/2009WR008929&quot;,&quot;ISSN&quot;:&quot;00431397&quot;,&quot;issued&quot;:{&quot;date-parts&quot;:[[2011]]},&quot;abstract&quot;:&quot;This paper presents a quantitative estimation of the impact of reservoirs on discharge and irrigation water supply during the 20th century at global, continental, and river basin scale. Compared to a natural situation the combined effect of reservoir operation and irrigation extractions decreased mean annual discharge to oceans and significantly changed the timing of this discharge. For example, in Europe, May discharge decreased by 10%, while in February it increased by 8%. At the end of the 20th century, reservoir operations and irrigation extractions decreased annual global discharge by about 2.1% (930 km3 yr-1). Simulation results show that reservoirs contribute significantly to irrigation water supply in many regions. Basins that rely heavily on reservoir water are the Colorado and Columbia River basins in the United States and several large basins in India, China, and central Asia (e.g., in the Krishna and Huang He basins, reservoirs more than doubled surface water supply). Continents gaining the most are North America, Africa, and Asia, where reservoirs supplied 57, 22, and 360 km3 yr-1 respectively between 1981-2000, which is in all cases 40% more than the availability in the situation without reservoirs. Globally, the irrigation water supply from reservoirs increased from around 18 km3 yr-1 (adding 5% to surface water supply) at the beginning of the 20th century to 460 km3 yr-1 (adding almost 40% to surface water supply) at the end of the 20th century. The analysis is performed using a newly developed and validated reservoir operation scheme within a global-scale hydrology and vegetation model (LPJmL). Copyright 2011 by the American Geophysical Union.&quot;,&quot;issue&quot;:&quot;3&quot;,&quot;volume&quot;:&quot;47&quot;},&quot;isTemporary&quot;:false}]},{&quot;citationID&quot;:&quot;MENDELEY_CITATION_4c857a1c-157f-45de-af4b-7883a24a7870&quot;,&quot;properties&quot;:{&quot;noteIndex&quot;:0},&quot;isEdited&quot;:false,&quot;manualOverride&quot;:{&quot;isManuallyOverridden&quot;:false,&quot;citeprocText&quot;:&quot;(Adams et al., 2017; Yin et al., 2014)&quot;,&quot;manualOverrideText&quot;:&quot;&quot;},&quot;citationTag&quot;:&quot;MENDELEY_CITATION_v3_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&quot;,&quot;citationItems&quot;:[{&quot;id&quot;:&quot;d9645a7d-4517-3765-817b-65ff1f086449&quot;,&quot;itemData&quot;:{&quot;type&quot;:&quot;article-journal&quot;,&quot;id&quot;:&quot;d9645a7d-4517-3765-817b-65ff1f086449&quot;,&quot;title&quot;:&quot;Environmental hedging: A theory and method for reconciling reservoir operations for downstream ecology and water supply&quot;,&quot;author&quot;:[{&quot;family&quot;:&quot;Adams&quot;,&quot;given&quot;:&quot;L. E.&quot;,&quot;parse-names&quot;:false,&quot;dropping-particle&quot;:&quot;&quot;,&quot;non-dropping-particle&quot;:&quot;&quot;},{&quot;family&quot;:&quot;Lund&quot;,&quot;given&quot;:&quot;J. R.&quot;,&quot;parse-names&quot;:false,&quot;dropping-particle&quot;:&quot;&quot;,&quot;non-dropping-particle&quot;:&quot;&quot;},{&quot;family&quot;:&quot;Moyle&quot;,&quot;given&quot;:&quot;P. B.&quot;,&quot;parse-names&quot;:false,&quot;dropping-particle&quot;:&quot;&quot;,&quot;non-dropping-particle&quot;:&quot;&quot;},{&quot;family&quot;:&quot;Quiñones&quot;,&quot;given&quot;:&quot;R. M.&quot;,&quot;parse-names&quot;:false,&quot;dropping-particle&quot;:&quot;&quot;,&quot;non-dropping-particle&quot;:&quot;&quot;},{&quot;family&quot;:&quot;Herman&quot;,&quot;given&quot;:&quot;J. D.&quot;,&quot;parse-names&quot;:false,&quot;dropping-particle&quot;:&quot;&quot;,&quot;non-dropping-particle&quot;:&quot;&quot;},{&quot;family&quot;:&quot;O'Rear&quot;,&quot;given&quot;:&quot;T. A.&quot;,&quot;parse-names&quot;:false,&quot;dropping-particle&quot;:&quot;&quot;,&quot;non-dropping-particle&quot;:&quot;&quot;}],&quot;container-title&quot;:&quot;Water Resources Research&quot;,&quot;container-title-short&quot;:&quot;Water Resour Res&quot;,&quot;DOI&quot;:&quot;10.1002/2016WR020128&quot;,&quot;ISSN&quot;:&quot;19447973&quot;,&quot;issued&quot;:{&quot;date-parts&quot;:[[2017,9,1]]},&quot;page&quot;:&quot;7816-7831&quot;,&quot;abstract&quot;:&quot;Building reservoir release schedules to manage engineered river systems can involve costly trade-offs between storing and releasing water. As a result, the design of release schedules requires metrics that quantify the benefit and damages created by releases to the downstream ecosystem. Such metrics should support making operational decisions under uncertain hydrologic conditions, including drought and flood seasons. This study addresses this need and develops a reservoir operation rule structure and method to maximize downstream environmental benefit while meeting human water demands. The result is a general approach for hedging downstream environmental objectives. A multistage stochastic mixed-integer nonlinear program with Markov Chains, identifies optimal “environmental hedging,” releases to maximize environmental benefits subject to probabilistic seasonal hydrologic conditions, current, past, and future environmental demand, human water supply needs, infrastructure limitations, population dynamics, drought storage protection, and the river's carrying capacity. Environmental hedging “hedges bets” for drought by reducing releases for fish, sometimes intentionally killing some fish early to reduce the likelihood of large fish kills and storage crises later. This approach is applied to Folsom reservoir in California to support survival of fall-run Chinook salmon in the lower American River for a range of carryover and initial storage cases. Benefit is measured in terms of fish survival; maintaining self-sustaining native fish populations is a significant indicator of ecosystem function. Environmental hedging meets human demand and outperforms other operating rules, including the current Folsom operating strategy, based on metrics of fish extirpation and water supply reliability.&quot;,&quot;publisher&quot;:&quot;Blackwell Publishing Ltd&quot;,&quot;issue&quot;:&quot;9&quot;,&quot;volume&quot;:&quot;53&quot;},&quot;isTemporary&quot;:false},{&quot;id&quot;:&quot;fcfcf81c-f78f-3ba7-a7ed-a98307240d90&quot;,&quot;itemData&quot;:{&quot;type&quot;:&quot;article-journal&quot;,&quot;id&quot;:&quot;fcfcf81c-f78f-3ba7-a7ed-a98307240d90&quot;,&quot;title&quot;:&quot;A reservoir operating method for riverine ecosystem protection, reservoir sedimentation control and water supply&quot;,&quot;author&quot;:[{&quot;family&quot;:&quot;Yin&quot;,&quot;given&quot;:&quot;Xin An&quot;,&quot;parse-names&quot;:false,&quot;dropping-particle&quot;:&quot;&quot;,&quot;non-dropping-particle&quot;:&quot;&quot;},{&quot;family&quot;:&quot;Yang&quot;,&quot;given&quot;:&quot;Zhi Feng&quot;,&quot;parse-names&quot;:false,&quot;dropping-particle&quot;:&quot;&quot;,&quot;non-dropping-particle&quot;:&quot;&quot;},{&quot;family&quot;:&quot;Petts&quot;,&quot;given&quot;:&quot;Geoffrey E.&quot;,&quot;parse-names&quot;:false,&quot;dropping-particle&quot;:&quot;&quot;,&quot;non-dropping-particle&quot;:&quot;&quot;},{&quot;family&quot;:&quot;Kondolf&quot;,&quot;given&quot;:&quot;G. Mathias&quot;,&quot;parse-names&quot;:false,&quot;dropping-particle&quot;:&quot;&quot;,&quot;non-dropping-particle&quot;:&quot;&quot;}],&quot;container-title&quot;:&quot;Journal of Hydrology&quot;,&quot;container-title-short&quot;:&quot;J Hydrol (Amst)&quot;,&quot;DOI&quot;:&quot;10.1016/j.jhydrol.2014.02.037&quot;,&quot;ISSN&quot;:&quot;00221694&quot;,&quot;issued&quot;:{&quot;date-parts&quot;:[[2014,5,6]]},&quot;page&quot;:&quot;379-387&quot;,&quot;abstract&quot;:&quot;Riverine ecosystem protection requires the maintenance of natural flow and sediment regimes downstream from dams. In reservoir management schedules this requirement should be integrated with sedimentation control and human water supply. However, traditional eco-friendly reservoir operating methods have usually only considered the natural flow regime. This paper seeks to develop a reservoir operating method that accounts for both the natural flow and sediment regimes as well as optimizing the water supply allocations. Herein, reservoir water level (RWL), sediment-occupied ratio of reservoir volume (SOR) and rate of change of SOR (RCSOR) are adopted as three triggers of a drawdown-flushing-based sediment management policy. Two different groups of reservoir operating rule curves (RORCs) are designed for sediment-flushing and non-sediment-flushing years, and the three triggers, RWL, SOR and RCSOR, are used to change the \&quot;static\&quot; RORCs to \&quot;dynamic\&quot; ones. The approach is applied to the Wangkuai Reservoir, China to test its effectiveness. This shows that the approach can improve the flexibility of reservoir operators to balance the reservoir management, water supply management and the flow and sediment needs of the downstream riverine ecosystem. © 2014 Elsevier B.V.&quot;,&quot;issue&quot;:&quot;1&quot;,&quot;volume&quot;:&quot;512&quot;},&quot;isTemporary&quot;:false}]},{&quot;citationID&quot;:&quot;MENDELEY_CITATION_07f1dfa3-8d92-4193-9037-38848ded7996&quot;,&quot;properties&quot;:{&quot;noteIndex&quot;:0},&quot;isEdited&quot;:false,&quot;manualOverride&quot;:{&quot;isManuallyOverridden&quot;:false,&quot;citeprocText&quot;:&quot;(Longyang &amp;#38; Zeng, 2023; Yang et al., 2016)&quot;,&quot;manualOverrideText&quot;:&quot;&quot;},&quot;citationTag&quot;:&quot;MENDELEY_CITATION_v3_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&quot;,&quot;citationItems&quot;:[{&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citationID&quot;:&quot;MENDELEY_CITATION_59d5d941-36fe-4efe-9bb3-23e6d09d54ee&quot;,&quot;properties&quot;:{&quot;noteIndex&quot;:0},&quot;isEdited&quot;:false,&quot;manualOverride&quot;:{&quot;isManuallyOverridden&quot;:false,&quot;citeprocText&quot;:&quot;(Thompson et al., 2013)&quot;,&quot;manualOverrideText&quot;:&quot;&quot;},&quot;citationTag&quot;:&quot;MENDELEY_CITATION_v3_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&quot;,&quot;citationItems&quot;:[{&quot;id&quot;:&quot;99e8ccb6-e3cc-30f4-ad36-5ec8494f37eb&quot;,&quot;itemData&quot;:{&quot;type&quot;:&quot;article-journal&quot;,&quot;id&quot;:&quot;99e8ccb6-e3cc-30f4-ad36-5ec8494f37eb&quot;,&quot;title&quot;:&quot;Developing predictive insight into changing water systems: Use-inspired hydrologic science for the anthropocene&quot;,&quot;author&quot;:[{&quot;family&quot;:&quot;Thompson&quot;,&quot;given&quot;:&quot;S. E.&quot;,&quot;parse-names&quot;:false,&quot;dropping-particle&quot;:&quot;&quot;,&quot;non-dropping-particle&quot;:&quot;&quot;},{&quot;family&quot;:&quot;Sivapalan&quot;,&quot;given&quot;:&quot;M.&quot;,&quot;parse-names&quot;:false,&quot;dropping-particle&quot;:&quot;&quot;,&quot;non-dropping-particle&quot;:&quot;&quot;},{&quot;family&quot;:&quot;Harman&quot;,&quot;given&quot;:&quot;C. J.&quot;,&quot;parse-names&quot;:false,&quot;dropping-particle&quot;:&quot;&quot;,&quot;non-dropping-particle&quot;:&quot;&quot;},{&quot;family&quot;:&quot;Srinivasan&quot;,&quot;given&quot;:&quot;V.&quot;,&quot;parse-names&quot;:false,&quot;dropping-particle&quot;:&quot;&quot;,&quot;non-dropping-particle&quot;:&quot;&quot;},{&quot;family&quot;:&quot;Hipsey&quot;,&quot;given&quot;:&quot;M. R.&quot;,&quot;parse-names&quot;:false,&quot;dropping-particle&quot;:&quot;&quot;,&quot;non-dropping-particle&quot;:&quot;&quot;},{&quot;family&quot;:&quot;Reed&quot;,&quot;given&quot;:&quot;P.&quot;,&quot;parse-names&quot;:false,&quot;dropping-particle&quot;:&quot;&quot;,&quot;non-dropping-particle&quot;:&quot;&quot;},{&quot;family&quot;:&quot;Montanari&quot;,&quot;given&quot;:&quot;A.&quot;,&quot;parse-names&quot;:false,&quot;dropping-particle&quot;:&quot;&quot;,&quot;non-dropping-particle&quot;:&quot;&quot;},{&quot;family&quot;:&quot;Blöschl&quot;,&quot;given&quot;:&quot;G.&quot;,&quot;parse-names&quot;:false,&quot;dropping-particle&quot;:&quot;&quot;,&quot;non-dropping-particle&quot;:&quot;&quot;}],&quot;container-title&quot;:&quot;Hydrology and Earth System Sciences&quot;,&quot;container-title-short&quot;:&quot;Hydrol Earth Syst Sci&quot;,&quot;DOI&quot;:&quot;10.5194/hess-17-5013-2013&quot;,&quot;ISSN&quot;:&quot;10275606&quot;,&quot;issued&quot;:{&quot;date-parts&quot;:[[2013,12,12]]},&quot;page&quot;:&quot;5013-5039&quot;,&quot;abstract&quot;:&quot;Globally, many different kinds of water resources management issues call for policy- and infrastructure-based responses. Yet responsible decision-making about water resources management raises a fundamental challenge for hydrologists: making predictions about water resources on decadal- to century-long timescales. Obtaining insight into hydrologic futures over 100 yr timescales forces researchers to address internal and exogenous changes in the properties of hydrologic systems. To do this, new hydrologic research must identify, describe and model feedbacks between water and other changing, coupled environmental subsystems. These models must be constrained to yield useful insights, despite the many likely sources of uncertainty in their predictions. Chief among these uncertainties are the impacts of the increasing role of human intervention in the global water cycle - a defining challenge for hydrology in the Anthropocene. Here we present a research agenda that proposes a suite of strategies to address these challenges from the perspectives of hydrologic science research. The research agenda focuses on the development of co-evolutionary hydrologic modeling to explore coupling across systems, and to address the implications of this coupling on the long-time behavior of the coupled systems. Three research directions support the development of these models: hydrologic reconstruction, comparative hydrology and model-data learning. These strategies focus on understanding hydrologic processes and feedbacks over long timescales, across many locations, and through strategic coupling of observational and model data in specific systems. We highlight the value of use-inspired and team-based science that is motivated by real-world hydrologic problems but targets improvements in fundamental understanding to support decision-making and management. Fully realizing the potential of this approach will ultimately require detailed integration of social science and physical science understanding of water systems, and is a priority for the developing field of sociohydrology.&quot;,&quot;issue&quot;:&quot;12&quot;,&quot;volume&quot;:&quot;17&quot;},&quot;isTemporary&quot;:false}]},{&quot;citationID&quot;:&quot;MENDELEY_CITATION_2298f7f7-84cd-47b7-857c-8de97049feeb&quot;,&quot;properties&quot;:{&quot;noteIndex&quot;:0},&quot;isEdited&quot;:false,&quot;manualOverride&quot;:{&quot;isManuallyOverridden&quot;:false,&quot;citeprocText&quot;:&quot;(Nilsson et al., 2005; Zhou et al., 2016)&quot;,&quot;manualOverrideText&quot;:&quot;&quot;},&quot;citationTag&quot;:&quot;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&quot;,&quot;citationItems&quot;:[{&quot;id&quot;:&quot;36a4c817-318f-3020-939b-d24418c120e6&quot;,&quot;itemData&quot;:{&quot;type&quot;:&quot;article-journal&quot;,&quot;id&quot;:&quot;36a4c817-318f-3020-939b-d24418c120e6&quot;,&quot;title&quot;:&quot;The Contribution of Reservoirs to Global Land Surface Water Storage Variations*&quot;,&quot;author&quot;:[{&quot;family&quot;:&quot;Zhou&quot;,&quot;given&quot;:&quot;Tian&quot;,&quot;parse-names&quot;:false,&quot;dropping-particle&quot;:&quot;&quot;,&quot;non-dropping-particle&quot;:&quot;&quot;},{&quot;family&quot;:&quot;Nijssen&quot;,&quot;given&quot;:&quot;Bart&quot;,&quot;parse-names&quot;:false,&quot;dropping-particle&quot;:&quot;&quot;,&quot;non-dropping-particle&quot;:&quot;&quot;},{&quot;family&quot;:&quot;Lettenmaier&quot;,&quot;given&quot;:&quot;Dennis P&quot;,&quot;parse-names&quot;:false,&quot;dropping-particle&quot;:&quot;&quot;,&quot;non-dropping-particle&quot;:&quot;&quot;}],&quot;container-title&quot;:&quot;J. Hydrometeor.&quot;,&quot;DOI&quot;:&quot;10.1175/JHM-D-15&quot;,&quot;URL&quot;:&quot;http://dx.doi.org/10.1175/JHM-D-15-&quot;,&quot;issued&quot;:{&quot;date-parts&quot;:[[2016]]},&quot;page&quot;:&quot;309-325&quot;,&quot;abstract&quot;:&quot;Man-made reservoirs play a key role in the terrestrial water system. They alter water fluxes at the land surface and impact surface water storage through water management regulations for diverse purposes such as irrigation, municipal water supply, hydropower generation, and flood control. Although most developed countries have established sophisticated observing systems for many variables in the land surface water cycle, long-term and consistent records of reservoir storage are much more limited and not always shared. Furthermore, most land surface hydrological models do not represent the effects of water management activities. Here, the contribution of reservoirs to seasonal water storage variations is investigated using a large-scale water management model to simulate the effects of reservoir management at basin and continental scales. The model was run from 1948 to 2010 at a spatial resolution of 0.258 latitude-longitude. A total of 166 of the largest reservoirs in the world with a total capacity of about 3900 km 3 (nearly 60% of the globally integrated reservoir capacity) were simulated. The global reservoir storage time series reflects the massive expansion of global reservoir capacity; over 30 000 reservoirs have been constructed during the past half century, with a mean absolute interannual storage variation of 89 km 3. The results indicate that the average reservoir-induced seasonal storage variation is nearly 700 km 3 or about 10% of the global reservoir storage. For some river basins, such as the Yellow River, seasonal reservoir storage variations can be as large as 72% of combined snow water equivalent and soil moisture storage.&quot;,&quot;issue&quot;:&quot;1&quot;,&quot;volume&quot;:&quot;17&quot;,&quot;container-title-short&quot;:&quot;&quot;},&quot;isTemporary&quot;:false},{&quot;id&quot;:&quot;c9b13f77-f93c-3e5e-8f45-9775b01c134f&quot;,&quot;itemData&quot;:{&quot;type&quot;:&quot;article-journal&quot;,&quot;id&quot;:&quot;c9b13f77-f93c-3e5e-8f45-9775b01c134f&quot;,&quot;title&quot;:&quot;Fragmentation and Flow Regulation of the World's Large River Systems&quot;,&quot;author&quot;:[{&quot;family&quot;:&quot;Nilsson&quot;,&quot;given&quot;:&quot;Christer&quot;,&quot;parse-names&quot;:false,&quot;dropping-particle&quot;:&quot;&quot;,&quot;non-dropping-particle&quot;:&quot;&quot;},{&quot;family&quot;:&quot;Catherine&quot;,&quot;given&quot;:&quot;&quot;,&quot;parse-names&quot;:false,&quot;dropping-particle&quot;:&quot;&quot;,&quot;non-dropping-particle&quot;:&quot;&quot;},{&quot;family&quot;:&quot;Reidy&quot;,&quot;given&quot;:&quot;A&quot;,&quot;parse-names&quot;:false,&quot;dropping-particle&quot;:&quot;&quot;,&quot;non-dropping-particle&quot;:&quot;&quot;},{&quot;family&quot;:&quot;Dynesius&quot;,&quot;given&quot;:&quot;Mats&quot;,&quot;parse-names&quot;:false,&quot;dropping-particle&quot;:&quot;&quot;,&quot;non-dropping-particle&quot;:&quot;&quot;},{&quot;family&quot;:&quot;Revenga&quot;,&quot;given&quot;:&quot;Carmen&quot;,&quot;parse-names&quot;:false,&quot;dropping-particle&quot;:&quot;&quot;,&quot;non-dropping-particle&quot;:&quot;&quot;}],&quot;container-title&quot;:&quot;Science&quot;,&quot;container-title-short&quot;:&quot;Science (1979)&quot;,&quot;URL&quot;:&quot;www.sciencemag.orgSCIENCEVOL30815APRIL2005&quot;,&quot;issued&quot;:{&quot;date-parts&quot;:[[2005]]},&quot;page&quot;:&quot;405-408&quot;,&quot;abstract&quot;:&quot;A global overview of dam-based impacts on large river systems shows that over half (172 out of 292) are affected by dams, including the eight most biogeographically diverse. Dam-impacted catchments experience higher irrigation pressure and about 25 times more economic activity per unit of water than do unaffected catchments. In view of projected changes in climate and water resource use, these findings can be used to identify ecological risks associated with further impacts on large river systems. Humans have extensively altered river systems through impoundments and diversions to meet their water, energy, and transportation needs. Today, there are 945,000 dams above 15 m high, capable of holding back 96500 km 3 of water (1), or about 15% of the total annual river runoff globally (2). Over 300 dams are defined as giant dams, which meet one of three criteria on height (9150 m), dam volume (915 million m 3), or reservoir storage (925 km 3) (3). The recently constructed Three Gorges Dam on the Chang Jiang (Yangtze) in China is the largest, 181 m high and with a reservoir storing 939 km 3 (4, 5). Although statistics summarizing the world_s large dams are available (3, 4, 6, 7), detailed multiscale data have not been synthesized globally. Catchment-scale impacts of dams on ecosystems are generally well known, with both upstream and downstream effects stemming from inundation, flow manipulation, and fragmentation (8-10). Inundation destroys terrestrial ecosystems and eliminates turbulent reaches, disfavoring lotic biota. It can cause anoxia, greenhouse gas emission, sedimenta-tion, and an upsurge of nutrient release in new reservoirs (6, 11, 12). Resettlement associated with inundation can result in adverse human health effects and substantial changes in land use patterns (13, 14). Flow manipulations hinder channel development, drain floodplain wetlands, reduce floodplain productivity, decrease dynamism of deltas, and may cause extensive modification of aquatic communities (15-18). Dams obstruct the dispersal and migration of organisms, and these and other effects have been directly linked to loss of populations and entire species of freshwater fish (19-21). The World Commission on Dams produced the most comprehensive review of dam impacts yet (22), with illustrative catchment-scale case studies. However, data were not available for a global analysis based on subcatchment-scale resolution, integrating hydrologic, ecological, and socioeconomic data. Such a synthesis is needed to understand the multiple spatial, temporal, and interactive impacts of dams. Here, we present a global overview of flow regulation and channel fragmentation in the world_s largest river systems, which comprise a total virgin mean annual discharge (VMAD, the discharge before any substantial human manipulations) of some 790,000 m 3 s j1 , or 60% of the world_s river runoff. We proceeded by (i) identifying 153 large river systems (LRSs) in Latin America, Africa, Asia, and Australasia that we had not previously assessed (23), (ii) locating and gathering storage capacity data for their dams, (iii) quantifying channel fragmentation by dams, (iv) and quantifying flow regulation by relating storage capacity to discharge. We also updated these same data for 139 systems that we had previously assessed in the Northern Hemisphere (23), combined the two data sets for a total of 292 river systems, and, on the basis of these data, classified the river systems as either unaffected , moderately affected, or strongly affected (24). We were unable to assess rivers in most of Indonesia and a small part of Malaysia (because of a lack of reliable discharge data). We included irrigation data for all 292 LRSs and analyzed global distribution of impact relative to terrestrial biomes and economic activity. We defined an LRS as a system that has, anywhere in its catchment, a river channel section with a VMAD of Q350 m 3 s j1 (23, 25). By river system, we mean entire networks of stream and river channels interconnected by surface freshwater, from the headwaters to the sea (26). The 292 LRSs (table S1 and Fig. 1) drain 54% of the world_s land area. North and Central America contain more LRSs (88 total) than any other continent, but on average these systems contribute less water and have smaller catchment areas than do those of Asia, Africa, and South America. Of the 10 LRSs with highest discharge, 6 lie in Asia, 2 in South America, 1 in Africa, and 1 in North and Central America. The catchments of LRSs encompass at least some part of all 16 of the world_s nonmarine biomes as classified by Olson et al. (27) and 950% of 11 of these biomes, including 87% of all boreal forests and 83% of all flooded grasslands and savannahs. The biomes with least proportion of their surface area in LRSs are rock and ice (1%); mangroves (17%); and Mediterranean forests, woodlands, and scrub (19%). In all, 72 LRSs span only one biome, whereas the Ganges-Brahmaputra system (AS-65) encompasses the widest diversity (10 biomes), followed by the Amazonas-Orinoco (SA-11; these rivers have a natural cross-channel), Amur (AS-20), Yenisei (AS-5), Zambezi (AF-6), and Indus (AS-73) systems, each spanning eight. Nearly half (139) of all LRSs (48%) remain unfragmented (28) by dams in the main channel , 119 systems (41%) have unfragmented tributaries, and 102 systems (35%) are completely unfragmented. Europe contains the smallest number of completely unfragmented LRSs (just three rivers in northwestern Rus-sia). The continent with the greatest number (35) of unfragmented LRSs is North and Central America, and the greatest proportion is in Australasia (74%). Twelve LRSs (9 in Eu-rope and 3 in the United States) have G25% of the main channel_s length left unfragmented. The greatest flow regulation (29) was for the Volta river system in Africa (AF-19, 428%). In North and Central America, both the Manicougan (NA-35) and Colorado (NA-70) systems are regulated 9250%, and in South America the most highly regulated system is the Rio Negro in Argentina (SA-22, 140%). The most highly regulated systems in Asia are the Shatt Al Arab (or Euphrates-Tigris) in the Middle East (AS-74, 124%) and the Mae Khlong in Thailand (AS-58, 130%). Flow regulation does not exceed 100% in any LRS in Europe or Australasia. A flow regulation of 100% indicates that the entire discharge of one year could be held back and released by the dams in the river system. The numbers of unaffected and strongly affected LRSs are roughly equal (120 and 104, respectively), whereas moderately affected systems represent just 23%, or 68 of the 292 LRSs (Fig. 1). Of the 10 LRSs with highest discharge, 6 are moderately affected and 4 are strongly affected. The world_s two largest discharges, the Amazonas-Orinoco and Congo, are moderately affected, and the third largest discharge, the Chang Jiang, is strongly affected (table S1). The largest unaffected LRS is the&quot;,&quot;issue&quot;:&quot;1&quot;,&quot;volume&quot;:&quot;308&quot;},&quot;isTemporary&quot;:false}]},{&quot;citationID&quot;:&quot;MENDELEY_CITATION_b7094a4e-ad72-4293-87bf-31376dc5365d&quot;,&quot;properties&quot;:{&quot;noteIndex&quot;:0},&quot;isEdited&quot;:false,&quot;manualOverride&quot;:{&quot;isManuallyOverridden&quot;:false,&quot;citeprocText&quot;:&quot;(Pokhrel et al., 2016)&quot;,&quot;manualOverrideText&quot;:&quot;&quot;},&quot;citationTag&quot;:&quot;MENDELEY_CITATION_v3_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&quot;,&quot;citationItems&quot;:[{&quot;id&quot;:&quot;98c4b306-20bd-3de4-a5b7-c6b2da8d245d&quot;,&quot;itemData&quot;:{&quot;type&quot;:&quot;article&quot;,&quot;id&quot;:&quot;98c4b306-20bd-3de4-a5b7-c6b2da8d245d&quot;,&quot;title&quot;:&quot;Recent progresses in incorporating human land–water management into global land surface models toward their integration into Earth system models&quot;,&quot;author&quot;:[{&quot;family&quot;:&quot;Pokhrel&quot;,&quot;given&quot;:&quot;Yadu N.&quot;,&quot;parse-names&quot;:false,&quot;dropping-particle&quot;:&quot;&quot;,&quot;non-dropping-particle&quot;:&quot;&quot;},{&quot;family&quot;:&quot;Hanasaki&quot;,&quot;given&quot;:&quot;Naota&quot;,&quot;parse-names&quot;:false,&quot;dropping-particle&quot;:&quot;&quot;,&quot;non-dropping-particle&quot;:&quot;&quot;},{&quot;family&quot;:&quot;Wada&quot;,&quot;given&quot;:&quot;Yoshihide&quot;,&quot;parse-names&quot;:false,&quot;dropping-particle&quot;:&quot;&quot;,&quot;non-dropping-particle&quot;:&quot;&quot;},{&quot;family&quot;:&quot;Kim&quot;,&quot;given&quot;:&quot;Hyungjun&quot;,&quot;parse-names&quot;:false,&quot;dropping-particle&quot;:&quot;&quot;,&quot;non-dropping-particle&quot;:&quot;&quot;}],&quot;container-title&quot;:&quot;Wiley Interdisciplinary Reviews: Water&quot;,&quot;DOI&quot;:&quot;10.1002/wat2.1150&quot;,&quot;ISSN&quot;:&quot;20491948&quot;,&quot;issued&quot;:{&quot;date-parts&quot;:[[2016,7,1]]},&quot;page&quot;:&quot;548-574&quot;,&quot;abstract&quot;:&quot;The global water cycle has been profoundly affected by human land–water management. As the changes in the water cycle on land can affect the functioning of a wide range of biophysical and biogeochemical processes of the Earth system, it is essential to represent human land–water management in Earth system models (ESMs). During the recent past, noteworthy progress has been made in large-scale modeling of human impacts on the water cycle but sufficient advancements have not yet been made in integrating the newly developed schemes into ESMs. This study reviews the progresses made in incorporating human factors in large-scale hydrological models and their integration into ESMs. The study focuses primarily on the recent advancements and existing challenges in incorporating human impacts in global land surface models (LSMs) as a way forward to the development of ESMs with humans as integral components, but a brief review of global hydrological models (GHMs) is also provided. The study begins with the general overview of human impacts on the water cycle. Then, the algorithms currently employed to represent irrigation, reservoir operation, and groundwater pumping are discussed. Next, methodological deficiencies in current modeling approaches and existing challenges are identified. Furthermore, light is shed on the sources of uncertainties associated with model parameterizations, grid resolution, and datasets used for forcing and validation. Finally, representing human land–water management in LSMs is highlighted as an important research direction toward developing integrated models using ESM frameworks for the holistic study of human–water interactions within the Earths system. WIREs Water 2016, 3:548–574. doi: 10.1002/wat2.1150. This article is categorized under: Engineering Water &gt; Planning Water Science of Water &gt; Water and Environmental Change.&quot;,&quot;publisher&quot;:&quot;John Wiley and Sons Inc&quot;,&quot;issue&quot;:&quot;4&quot;,&quot;volume&quot;:&quot;3&quot;,&quot;container-title-short&quot;:&quot;&quot;},&quot;isTemporary&quot;:false}]},{&quot;citationID&quot;:&quot;MENDELEY_CITATION_6b7cea96-83d5-4bce-bb9e-a8292c7c770b&quot;,&quot;properties&quot;:{&quot;noteIndex&quot;:0},&quot;isEdited&quot;:false,&quot;manualOverride&quot;:{&quot;isManuallyOverridden&quot;:true,&quot;citeprocText&quot;:&quot;(Hodgkins et al., 2024)&quot;,&quot;manualOverrideText&quot;:&quot;Hodgkins et al., (2024)&quot;},&quot;citationTag&quot;:&quot;MENDELEY_CITATION_v3_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&quot;,&quot;citationItems&quot;:[{&quot;id&quot;:&quot;f89b02c0-08d4-3f22-ad4f-8841dc493563&quot;,&quot;itemData&quot;:{&quot;type&quot;:&quot;article-journal&quot;,&quot;id&quot;:&quot;f89b02c0-08d4-3f22-ad4f-8841dc493563&quot;,&quot;title&quot;:&quot;The consequences of neglecting reservoir storage in national-scale hydrologic models: An appraisal of key streamflow statistics&quot;,&quot;author&quot;:[{&quot;family&quot;:&quot;Hodgkins&quot;,&quot;given&quot;:&quot;Glenn A.&quot;,&quot;parse-names&quot;:false,&quot;dropping-particle&quot;:&quot;&quot;,&quot;non-dropping-particle&quot;:&quot;&quot;},{&quot;family&quot;:&quot;Over&quot;,&quot;given&quot;:&quot;Thomas M.&quot;,&quot;parse-names&quot;:false,&quot;dropping-particle&quot;:&quot;&quot;,&quot;non-dropping-particle&quot;:&quot;&quot;},{&quot;family&quot;:&quot;Dudley&quot;,&quot;given&quot;:&quot;Robert W.&quot;,&quot;parse-names&quot;:false,&quot;dropping-particle&quot;:&quot;&quot;,&quot;non-dropping-particle&quot;:&quot;&quot;},{&quot;family&quot;:&quot;Russell&quot;,&quot;given&quot;:&quot;Amy M.&quot;,&quot;parse-names&quot;:false,&quot;dropping-particle&quot;:&quot;&quot;,&quot;non-dropping-particle&quot;:&quot;&quot;},{&quot;family&quot;:&quot;LaFontaine&quot;,&quot;given&quot;:&quot;Jacob H.&quot;,&quot;parse-names&quot;:false,&quot;dropping-particle&quot;:&quot;&quot;,&quot;non-dropping-particle&quot;:&quot;&quot;}],&quot;container-title&quot;:&quot;Journal of the American Water Resources Association&quot;,&quot;container-title-short&quot;:&quot;J Am Water Resour Assoc&quot;,&quot;DOI&quot;:&quot;10.1111/1752-1688.13161&quot;,&quot;ISSN&quot;:&quot;17521688&quot;,&quot;issued&quot;:{&quot;date-parts&quot;:[[2024,2,1]]},&quot;page&quot;:&quot;110-131&quot;,&quot;abstract&quot;:&quot;A better understanding of modeled streamflow errors related to basin reservoir storage is needed for large regions, which normally have many ungaged basins with reservoirs. We quantified the difference between modeled and observed streamflows for one process-based and three statistical-transfer hydrologic models, none of which explicitly accounted for reservoir storage. Streamflow statistics representing low to high flows, seasonality, annual variability, and daily autocorrelation were examined at 1082 study basins across the conterminous USA. All models increasingly overpredict (or decreasingly underpredict) observed annual maximum flows with increasing storage. Correlations between absolute values of errors for low-flow statistics and storage are often larger in magnitude than those for signed errors—additional storage is associated with increases in model errors in both directions even when its overall effect in one direction is weak. The rate of increase in absolute values of model errors was nonlinear for most statistics. For low flows, model errors had a change point to larger errors at 48 days of reservoir storage (relative to long-term mean daily flow); mean and high flows had change points at 147 to 176 days. We present predicted-to-observed errors for nine streamflow statistics over a large range of reservoir storage to help modelers and users of modeled streamflow understand the amount of storage for which explicit reservoir modeling is needed.&quot;,&quot;publisher&quot;:&quot;John Wiley and Sons Inc&quot;,&quot;issue&quot;:&quot;1&quot;,&quot;volume&quot;:&quot;60&quot;},&quot;isTemporary&quot;:false}]},{&quot;citationID&quot;:&quot;MENDELEY_CITATION_c7c40062-12f4-4eec-81b0-cdf6918d988c&quot;,&quot;properties&quot;:{&quot;noteIndex&quot;:0},&quot;isEdited&quot;:false,&quot;manualOverride&quot;:{&quot;isManuallyOverridden&quot;:true,&quot;citeprocText&quot;:&quot;(Duc Dang et al., 2020)&quot;,&quot;manualOverrideText&quot;:&quot;Dang et al., (2020)&quot;},&quot;citationTag&quot;:&quot;MENDELEY_CITATION_v3_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&quot;,&quot;citationItems&quot;:[{&quot;id&quot;:&quot;530e1cf3-3505-3dba-84d4-bfee9aa6378c&quot;,&quot;itemData&quot;:{&quot;type&quot;:&quot;article-journal&quot;,&quot;id&quot;:&quot;530e1cf3-3505-3dba-84d4-bfee9aa6378c&quot;,&quot;title&quot;:&quot;On the representation of water reservoir storage and operations in large-scale hydrological models: Implications on model parameterization and climate change impact assessments&quot;,&quot;author&quot;:[{&quot;family&quot;:&quot;Duc Dang&quot;,&quot;given&quot;:&quot;Thanh&quot;,&quot;parse-names&quot;:false,&quot;dropping-particle&quot;:&quot;&quot;,&quot;non-dropping-particle&quot;:&quot;&quot;},{&quot;family&quot;:&quot;Kamal Chowdhury&quot;,&quot;given&quot;:&quot;A. F.M.&quot;,&quot;parse-names&quot;:false,&quot;dropping-particle&quot;:&quot;&quot;,&quot;non-dropping-particle&quot;:&quot;&quot;},{&quot;family&quot;:&quot;Galelli&quot;,&quot;given&quot;:&quot;Stefano&quot;,&quot;parse-names&quot;:false,&quot;dropping-particle&quot;:&quot;&quot;,&quot;non-dropping-particle&quot;:&quot;&quot;}],&quot;container-title&quot;:&quot;Hydrology and Earth System Sciences&quot;,&quot;container-title-short&quot;:&quot;Hydrol Earth Syst Sci&quot;,&quot;DOI&quot;:&quot;10.5194/hess-24-397-2020&quot;,&quot;ISSN&quot;:&quot;16077938&quot;,&quot;issued&quot;:{&quot;date-parts&quot;:[[2020,1,24]]},&quot;page&quot;:&quot;397-416&quot;,&quot;abstract&quot;:&quot;&lt;p&gt;During the past decades, the increased impact of anthropogenic interventions on river basins has prompted hydrologists to develop various approaches for representing human-water interactions in large-scale hydrological and land surface models. The simulation of water reservoir storage and operations has received particular attention, owing to the ubiquitous presence of dams. Yet, little is known about (1) the effect of the representation of water reservoirs on the parameterization of hydrological models, and, therefore, (2) the risks associated with potential flaws in the calibration process. To fill in this gap, we contribute a computational framework based on the Variable Infiltration Capacity (VIC) model and a multi-objective evolutionary algorithm, which we use to calibrate VIC's parameters. An important feature of our framework is a novel variant of VIC's routing model that allows us to simulate the storage dynamics of water reservoirs. Using the upper Mekong river basin as a case study, we calibrate two instances of VIC - with and without reservoirs. We show that both model instances have the same accuracy in reproducing daily discharges (over the period 1996-2005), a result attained by the model without reservoirs by adopting a parameterization that compensates for the absence of these infrastructures. The first implication of this flawed parameter estimation stands in a poor representation of key hydrological processes, such as surface runoff, infiltration, and baseflow. To further demonstrate the risks associated with the use of such a model, we carry out a climate change impact assessment (for the period 2050-2060), for which we use precipitation and temperature data retrieved from five global circulation models (GCMs) and two Representative Concentration Pathways (RCPs 4.5 and 8.5). Results show that the two model instances (with and without reservoirs) provide different projections of the minimum, maximum, and average monthly discharges. These results are consistent across both RCPs. Overall, our study reinforces the message about the correct representation of human-water interactions in large-scale hydrological models.&lt;/p&gt;.&quot;,&quot;publisher&quot;:&quot;Copernicus GmbH&quot;,&quot;issue&quot;:&quot;1&quot;,&quot;volume&quot;:&quot;24&quot;},&quot;isTemporary&quot;:false}]},{&quot;citationID&quot;:&quot;MENDELEY_CITATION_51918d26-ec91-4e4d-9406-7e1a722b4daa&quot;,&quot;properties&quot;:{&quot;noteIndex&quot;:0},&quot;isEdited&quot;:false,&quot;manualOverride&quot;:{&quot;isManuallyOverridden&quot;:false,&quot;citeprocText&quot;:&quot;(Choi et al., 2020; Lund &amp;#38; Guzman, 1999)&quot;,&quot;manualOverrideText&quot;:&quot;&quot;},&quot;citationTag&quot;:&quot;MENDELEY_CITATION_v3_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&quot;,&quot;citationItems&quot;:[{&quot;id&quot;:&quot;81ec572c-711d-3704-8868-2056528e25a4&quot;,&quot;itemData&quot;:{&quot;type&quot;:&quot;article-journal&quot;,&quot;id&quot;:&quot;81ec572c-711d-3704-8868-2056528e25a4&quot;,&quot;title&quot;:&quot;Derived Operating Rules for Reservoirs in Series or in Parallel&quot;,&quot;author&quot;:[{&quot;family&quot;:&quot;Lund&quot;,&quot;given&quot;:&quot;Jay R&quot;,&quot;parse-names&quot;:false,&quot;dropping-particle&quot;:&quot;&quot;,&quot;non-dropping-particle&quot;:&quot;&quot;},{&quot;family&quot;:&quot;Guzman&quot;,&quot;given&quot;:&quot;Joel&quot;,&quot;parse-names&quot;:false,&quot;dropping-particle&quot;:&quot;&quot;,&quot;non-dropping-particle&quot;:&quot;&quot;}],&quot;container-title&quot;:&quot;Journal of Water Resources Planning and Management&quot;,&quot;container-title-short&quot;:&quot;J Water Resour Plan Manag&quot;,&quot;DOI&quot;:&quot;https://doi.org/10.1061/(ASCE)0733-9496(1999)125:3(143)&quot;,&quot;issued&quot;:{&quot;date-parts&quot;:[[1999]]},&quot;page&quot;:&quot;143-153&quot;,&quot;abstract&quot;:&quot;This paper reviews a variety of derived single-purpose operating policies for reservoirs in series and in parallel for water supply, flood control, hydropower, water quality, and recreation. Such rules are useful for real-time operations, conducting reservoir simulation studies for real-time, seasonal, and long-term operations, and for understanding the workings of multireservoir systems. For reservoirs in series, several additional new policies are derived for special cases of optimal short-term operation for hydropower production and energy storage. For reservoirs in parallel, additional new special-case rules are derived for water quality, water supply, and hydropower production. New operating policies also are derived for reservoir recreation.&quot;,&quot;issue&quot;:&quot;3&quot;,&quot;volume&quot;:&quot;125&quot;},&quot;isTemporary&quot;:false},{&quot;id&quot;:&quot;b3222c5f-48df-3c67-a9ca-b258a259e977&quot;,&quot;itemData&quot;:{&quot;type&quot;:&quot;article-journal&quot;,&quot;id&quot;:&quot;b3222c5f-48df-3c67-a9ca-b258a259e977&quot;,&quot;title&quot;:&quot;Development and evaluation of the hydropower reservoir rule curve for a sustainable water supply&quot;,&quot;author&quot;:[{&quot;family&quot;:&quot;Choi&quot;,&quot;given&quot;:&quot;Youngje&quot;,&quot;parse-names&quot;:false,&quot;dropping-particle&quot;:&quot;&quot;,&quot;non-dropping-particle&quot;:&quot;&quot;},{&quot;family&quot;:&quot;Lee&quot;,&quot;given&quot;:&quot;Eunkyung&quot;,&quot;parse-names&quot;:false,&quot;dropping-particle&quot;:&quot;&quot;,&quot;non-dropping-particle&quot;:&quot;&quot;},{&quot;family&quot;:&quot;Ji&quot;,&quot;given&quot;:&quot;Jungwon&quot;,&quot;parse-names&quot;:false,&quot;dropping-particle&quot;:&quot;&quot;,&quot;non-dropping-particle&quot;:&quot;&quot;},{&quot;family&quot;:&quot;Ahn&quot;,&quot;given&quot;:&quot;Jaehwang&quot;,&quot;parse-names&quot;:false,&quot;dropping-particle&quot;:&quot;&quot;,&quot;non-dropping-particle&quot;:&quot;&quot;},{&quot;family&quot;:&quot;Kim&quot;,&quot;given&quot;:&quot;Taesoon&quot;,&quot;parse-names&quot;:false,&quot;dropping-particle&quot;:&quot;&quot;,&quot;non-dropping-particle&quot;:&quot;&quot;},{&quot;family&quot;:&quot;Yi&quot;,&quot;given&quot;:&quot;Jaeeung&quot;,&quot;parse-names&quot;:false,&quot;dropping-particle&quot;:&quot;&quot;,&quot;non-dropping-particle&quot;:&quot;&quot;}],&quot;container-title&quot;:&quot;Sustainability (Switzerland)&quot;,&quot;DOI&quot;:&quot;10.3390/su12229641&quot;,&quot;ISSN&quot;:&quot;20711050&quot;,&quot;issued&quot;:{&quot;date-parts&quot;:[[2020,11,2]]},&quot;page&quot;:&quot;1-11&quot;,&quot;abstract&quot;:&quot;The Seoul metropolitan area in the Han River basin is searching for sustainable water supply options after recently experiencing an extreme drought. Building a new reservoir is a common way to alleviate water shortage, but this comes at a great environmental cost. The South Korean government granted permission to add on a water supply function for the Hwacheon Reservoir, the largest hydropower reservoir in Korea, for the first time in the history. This study develops a new rule curve for the Hwacheon Reservoir to supply water and generate energy at the same time, considering the status of other reservoirs in the Han River basin. The simulation model uses two scenarios, with scenario 1 simulating historic operation and scenario 2 applying the deficit supply method. The new rule curve was formulated based on the results from scenario 2. Time-based and volumetric reliability increased by 33% and 4%, respectively, and resiliency more than doubled compared to the historic reservoir operation. This is the first case study in South Korea that demonstrates how to successfully integrate a water supply function into an existing hydropower reservoir. This study can be applied and extended to other river basins in an attempt to alleviate water shortages by adding new functions to existing reservoirs.&quot;,&quot;publisher&quot;:&quot;MDPI&quot;,&quot;issue&quot;:&quot;22&quot;,&quot;volume&quot;:&quot;12&quot;,&quot;container-title-short&quot;:&quot;&quot;},&quot;isTemporary&quot;:false}]},{&quot;citationID&quot;:&quot;MENDELEY_CITATION_cfdd09e5-5d96-4c21-9b9b-d36c549c82ea&quot;,&quot;properties&quot;:{&quot;noteIndex&quot;:0},&quot;isEdited&quot;:false,&quot;manualOverride&quot;:{&quot;isManuallyOverridden&quot;:false,&quot;citeprocText&quot;:&quot;(Oliveira &amp;#38; Loucks, 1997)&quot;,&quot;manualOverrideText&quot;:&quot;&quot;},&quot;citationTag&quot;:&quot;MENDELEY_CITATION_v3_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&quot;,&quot;citationItems&quot;:[{&quot;id&quot;:&quot;92fd1a86-fafe-34ab-8008-516608858b46&quot;,&quot;itemData&quot;:{&quot;type&quot;:&quot;article-journal&quot;,&quot;id&quot;:&quot;92fd1a86-fafe-34ab-8008-516608858b46&quot;,&quot;title&quot;:&quot;Operating rules for multireservoir systems&quot;,&quot;author&quot;:[{&quot;family&quot;:&quot;Oliveira&quot;,&quot;given&quot;:&quot;Rodrigo&quot;,&quot;parse-names&quot;:false,&quot;dropping-particle&quot;:&quot;&quot;,&quot;non-dropping-particle&quot;:&quot;&quot;},{&quot;family&quot;:&quot;Loucks&quot;,&quot;given&quot;:&quot;Daniel P.&quot;,&quot;parse-names&quot;:false,&quot;dropping-particle&quot;:&quot;&quot;,&quot;non-dropping-particle&quot;:&quot;&quot;}],&quot;container-title&quot;:&quot;Water Resources Research&quot;,&quot;container-title-short&quot;:&quot;Water Resour Res&quot;,&quot;DOI&quot;:&quot;10.1029/96WR03745&quot;,&quot;ISSN&quot;:&quot;00431397&quot;,&quot;issued&quot;:{&quot;date-parts&quot;:[[1997]]},&quot;page&quot;:&quot;839-852&quot;,&quot;abstract&quot;:&quot;Multireservoir operating policies are usually defined by rules that specify either individual reservoir desired (target) storage volumes or desired (target) releases based on the time of year and the existing total storage volume in all reservoirs. This paper focuses on the use of genetic search algorithms to derive these multireservoir operating policies. The genetic algorithms use real-valued vectors containing information needed to define both system release and individual reservoir storage volume targets as functions of total storage in each of multiple within-year periods. Elitism, arithmetic crossover, mutation, and 'en bloc' replacement are used in the algorithms to generate successive sets of possible operating policies. Each policy is then evaluated using simulation to compute a performance index for a given flow series. The better performing policies are then used as a basis for generating new sets of possible policies. The process of improved policy generation and evaluation is repeated until no further improvement in performance is obtained. The proposed algorithm is applied to example reservoir systems used for water supply and hydropower.&quot;,&quot;publisher&quot;:&quot;Blackwell Publishing Ltd&quot;,&quot;issue&quot;:&quot;4&quot;,&quot;volume&quot;:&quot;33&quot;},&quot;isTemporary&quot;:false}]},{&quot;citationID&quot;:&quot;MENDELEY_CITATION_e0445ee1-c3b3-420e-a48a-325358280531&quot;,&quot;properties&quot;:{&quot;noteIndex&quot;:0},&quot;isEdited&quot;:false,&quot;manualOverride&quot;:{&quot;isManuallyOverridden&quot;:false,&quot;citeprocText&quot;:&quot;(Haddeland et al., 2006; Hanasaki et al., 2006)&quot;,&quot;manualOverrideText&quot;:&quot;&quot;},&quot;citationTag&quot;:&quot;MENDELEY_CITATION_v3_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&quot;,&quot;citationItems&quot;:[{&quot;id&quot;:&quot;80256d1b-06a2-31be-a0ee-a18cc5d3ecee&quot;,&quot;itemData&quot;:{&quot;type&quot;:&quot;article-journal&quot;,&quot;id&quot;:&quot;80256d1b-06a2-31be-a0ee-a18cc5d3ecee&quot;,&quot;title&quot;:&quot;Anthropogenic impacts on continental surface water fluxes&quot;,&quot;author&quot;:[{&quot;family&quot;:&quot;Haddeland&quot;,&quot;given&quot;:&quot;Ingjerd&quot;,&quot;parse-names&quot;:false,&quot;dropping-particle&quot;:&quot;&quot;,&quot;non-dropping-particle&quot;:&quot;&quot;},{&quot;family&quot;:&quot;Skaugen&quot;,&quot;given&quot;:&quot;Thomas&quot;,&quot;parse-names&quot;:false,&quot;dropping-particle&quot;:&quot;&quot;,&quot;non-dropping-particle&quot;:&quot;&quot;},{&quot;family&quot;:&quot;Lettenmaier&quot;,&quot;given&quot;:&quot;Dennis P.&quot;,&quot;parse-names&quot;:false,&quot;dropping-particle&quot;:&quot;&quot;,&quot;non-dropping-particle&quot;:&quot;&quot;}],&quot;container-title&quot;:&quot;Geophysical Research Letters&quot;,&quot;container-title-short&quot;:&quot;Geophys Res Lett&quot;,&quot;DOI&quot;:&quot;10.1029/2006GL026047&quot;,&quot;ISSN&quot;:&quot;00948276&quot;,&quot;issued&quot;:{&quot;date-parts&quot;:[[2006,4,28]]},&quot;abstract&quot;:&quot;Impacts of reservoirs and irrigation water withdrawals on continental surface water fluxes are studied within the framework of the Variable Infiltration Capacity (VIC) model for a part of North America, and for Asia. A reservoir model, designed for continental-scale simulations, is developed and implemented in the VIC model. The model successfully simulates irrigation water requirements, and captures the main effects of reservoir operations and irrigation water withdrawals on surface water fluxes, although consumptive irrigation water use is somewhat underestimated. For the North American region, simulated irrigation water requirements and consumptive irrigation water uses are 191 and 98 km3year-1, while the corresponding numbers for the Asian region are 810 and 509 km3year-1, respectively. The consumptive uses represent a decrease in river discharge of 4.2 percent for the North American region, and 2.8 percent for the Asian region. The largest monthly decrease is about 30 percent, for the area draining the Western USA in June. The maximum monthly increase in streamflow (28 percent) is in March for the Asian Arctic region. Copyright 2006 by the American Geophysical Union.&quot;,&quot;issue&quot;:&quot;8&quot;,&quot;volume&quot;:&quot;33&quot;},&quot;isTemporary&quot;:false},{&quot;id&quot;:&quot;ffc2c2c7-271c-33df-aff1-ea93d2a36aed&quot;,&quot;itemData&quot;:{&quot;type&quot;:&quot;article-journal&quot;,&quot;id&quot;:&quot;ffc2c2c7-271c-33df-aff1-ea93d2a36aed&quot;,&quot;title&quot;:&quot;A reservoir operation scheme for global river routing models&quot;,&quot;author&quot;:[{&quot;family&quot;:&quot;Hanasaki&quot;,&quot;given&quot;:&quot;Naota&quot;,&quot;parse-names&quot;:false,&quot;dropping-particle&quot;:&quot;&quot;,&quot;non-dropping-particle&quot;:&quot;&quot;},{&quot;family&quot;:&quot;Kanae&quot;,&quot;given&quot;:&quot;Shinjiro&quot;,&quot;parse-names&quot;:false,&quot;dropping-particle&quot;:&quot;&quot;,&quot;non-dropping-particle&quot;:&quot;&quot;},{&quot;family&quot;:&quot;Oki&quot;,&quot;given&quot;:&quot;Taikan&quot;,&quot;parse-names&quot;:false,&quot;dropping-particle&quot;:&quot;&quot;,&quot;non-dropping-particle&quot;:&quot;&quot;}],&quot;container-title&quot;:&quot;Journal of Hydrology&quot;,&quot;container-title-short&quot;:&quot;J Hydrol (Amst)&quot;,&quot;DOI&quot;:&quot;10.1016/j.jhydrol.2005.11.011&quot;,&quot;ISSN&quot;:&quot;00221694&quot;,&quot;issued&quot;:{&quot;date-parts&quot;:[[2006,7,30]]},&quot;page&quot;:&quot;22-41&quot;,&quot;abstract&quot;:&quot;A global river discharge simulation was conducted that accounted for 452 individually operated reservoirs by locating them on the digital global river network map of TRIP, a global river routing model. An operating rule was determined for each reservoir using a newly-developed algorithm that used currently available global data such as reservoir storage capacity, intended purposes, simulated inflow, and water demand in the lower reaches. This algorithm reduced the root mean square error of reservoir release and river discharge simulations from that of earlier global river discharge simulations that neglected reservoir operations or substituted an algorithm for natural-lake outflow. The 2-year global simulation results indicate that reservoir operations substantially altered monthly discharge for individual basins (i.e., by more than 20%). Averaged over the continental scale, the maximum change in monthly river discharge varied from 0% to 34% and the changes in reservoir storage were small as a proportion of the total storage capacity. © 2005 Elsevier B.V. All rights reserved.&quot;,&quot;issue&quot;:&quot;1-2&quot;,&quot;volume&quot;:&quot;327&quot;},&quot;isTemporary&quot;:false}]},{&quot;citationID&quot;:&quot;MENDELEY_CITATION_14048cc4-5c0b-44c0-b2d7-b312d7277fb5&quot;,&quot;properties&quot;:{&quot;noteIndex&quot;:0},&quot;isEdited&quot;:false,&quot;manualOverride&quot;:{&quot;isManuallyOverridden&quot;:true,&quot;citeprocText&quot;:&quot;(S. W.D. Turner &amp;#38; Galelli, 2016)&quot;,&quot;manualOverrideText&quot;:&quot;(Turner &amp; Galelli, 2016)&quot;},&quot;citationTag&quot;:&quot;MENDELEY_CITATION_v3_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&quot;,&quot;citationItems&quot;:[{&quot;id&quot;:&quot;b8197d47-f7e5-3d9f-98ee-6792c4518c34&quot;,&quot;itemData&quot;:{&quot;type&quot;:&quot;article-journal&quot;,&quot;id&quot;:&quot;b8197d47-f7e5-3d9f-98ee-6792c4518c34&quot;,&quot;title&quot;:&quot;Water supply sensitivity to climate change: An R package for implementing reservoir storage analysis in global and regional impact studies&quot;,&quot;author&quot;:[{&quot;family&quot;:&quot;Turner&quot;,&quot;given&quot;:&quot;S. W.D.&quot;,&quot;parse-names&quot;:false,&quot;dropping-particle&quot;:&quot;&quot;,&quot;non-dropping-particle&quot;:&quot;&quot;},{&quot;family&quot;:&quot;Galelli&quot;,&quot;given&quot;:&quot;S.&quot;,&quot;parse-names&quot;:false,&quot;dropping-particle&quot;:&quot;&quot;,&quot;non-dropping-particle&quot;:&quot;&quot;}],&quot;container-title&quot;:&quot;Environmental Modelling and Software&quot;,&quot;DOI&quot;:&quot;10.1016/j.envsoft.2015.11.007&quot;,&quot;ISSN&quot;:&quot;13648152&quot;,&quot;issued&quot;:{&quot;date-parts&quot;:[[2016,2,1]]},&quot;page&quot;:&quot;13-19&quot;,&quot;abstract&quot;:&quot;Whilst there are numerous global and regional studies of climate impacts on water resources, relatively few authors have incorporated reservoir storage into their earth system models. Consequently, such studies are unlikely to provide coherent estimates of how changes in climate might affect water supplies globally. This short communication describes an R package, named reservoir, which has been designed for rapid and easy routing of runoff data through storage. The package comprises tools for capacity design, release policy optimisation and performance analysis-allowing users to specify realistic reservoirs and then assess performance in terms of meeting water delivery targets. We demonstrate some of the capabilities of reservoir using 271 runoff records from the Global Runoff Data Centre. The package is freely available through the Comprehensive R Archive Network (CRAN).&quot;,&quot;publisher&quot;:&quot;Elsevier Ltd&quot;,&quot;issue&quot;:&quot;1&quot;,&quot;volume&quot;:&quot;76&quot;,&quot;container-title-short&quot;:&quot;&quot;},&quot;isTemporary&quot;:false}]},{&quot;citationID&quot;:&quot;MENDELEY_CITATION_da37afc1-531f-4e5f-9b61-92d826a1351e&quot;,&quot;properties&quot;:{&quot;noteIndex&quot;:0},&quot;isEdited&quot;:false,&quot;manualOverride&quot;:{&quot;isManuallyOverridden&quot;:false,&quot;citeprocText&quot;:&quot;(Giuliani et al., 2021)&quot;,&quot;manualOverrideText&quot;:&quot;&quot;},&quot;citationTag&quot;:&quot;MENDELEY_CITATION_v3_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&quot;,&quot;citationItems&quot;:[{&quot;id&quot;:&quot;01ccde4c-d60e-3d8b-9d1d-b2c8eac2a769&quot;,&quot;itemData&quot;:{&quot;type&quot;:&quot;article&quot;,&quot;id&quot;:&quot;01ccde4c-d60e-3d8b-9d1d-b2c8eac2a769&quot;,&quot;title&quot;:&quot;A State-of-the-Art Review of Optimal Reservoir Control for Managing Conflicting Demands in a Changing World&quot;,&quot;author&quot;:[{&quot;family&quot;:&quot;Giuliani&quot;,&quot;given&quot;:&quot;M.&quot;,&quot;parse-names&quot;:false,&quot;dropping-particle&quot;:&quot;&quot;,&quot;non-dropping-particle&quot;:&quot;&quot;},{&quot;family&quot;:&quot;Lamontagne&quot;,&quot;given&quot;:&quot;J. R.&quot;,&quot;parse-names&quot;:false,&quot;dropping-particle&quot;:&quot;&quot;,&quot;non-dropping-particle&quot;:&quot;&quot;},{&quot;family&quot;:&quot;Reed&quot;,&quot;given&quot;:&quot;P. M.&quot;,&quot;parse-names&quot;:false,&quot;dropping-particle&quot;:&quot;&quot;,&quot;non-dropping-particle&quot;:&quot;&quot;},{&quot;family&quot;:&quot;Castelletti&quot;,&quot;given&quot;:&quot;A.&quot;,&quot;parse-names&quot;:false,&quot;dropping-particle&quot;:&quot;&quot;,&quot;non-dropping-particle&quot;:&quot;&quot;}],&quot;container-title&quot;:&quot;Water Resources Research&quot;,&quot;container-title-short&quot;:&quot;Water Resour Res&quot;,&quot;DOI&quot;:&quot;10.1029/2021WR029927&quot;,&quot;ISSN&quot;:&quot;19447973&quot;,&quot;issued&quot;:{&quot;date-parts&quot;:[[2021,12,1]]},&quot;abstract&quot;:&quot;The state of the art for optimal water reservoir operations is rapidly evolving, driven by emerging societal challenges. Changing values for balancing environmental resources, multisectoral human system pressures, and more frequent climate extremes are increasing the complexity of operational decision making. Today, reservoir operations benefit from technological advances, including improved monitoring and forecasting systems as well as increasing computational power. Past research in this area has largely focused on improving solution algorithms within the limits of the available computational power, using simplified problem formulations that can misrepresent important systemic complexities and intersectoral interactions. In this study, we review the recent literature focusing on how the operation design problem is formulated, rather than solved, to address existing challenges and take advantage of new opportunities. This paper contributes a comprehensive classification of over 300 studies published over the last years into distinctive categories depending on the adopted problem formulation, which clarifies consolidated methodological approaches and emerging trends. Our analysis also suggests that control policy design methods may benefit from broadening the types of information that is used to condition operational decisions, and from using emulation modeling to identify low-order, computationally efficient surrogate models capturing realistic representations of river basin systems' complexity in order to isolate key decision-relevant processes. These advances in reservoir operations hold significant promise for better addressing the challenges of conflicting human pressures and a changing world, which is particularly important, given the renewed interest in dam construction globally.&quot;,&quot;publisher&quot;:&quot;John Wiley and Sons Inc&quot;,&quot;issue&quot;:&quot;12&quot;,&quot;volume&quot;:&quot;57&quot;},&quot;isTemporary&quot;:false}]},{&quot;citationID&quot;:&quot;MENDELEY_CITATION_2deff756-feb1-424e-91df-cd67a82ea409&quot;,&quot;properties&quot;:{&quot;noteIndex&quot;:0},&quot;isEdited&quot;:false,&quot;manualOverride&quot;:{&quot;isManuallyOverridden&quot;:true,&quot;citeprocText&quot;:&quot;(Tefs et al., 2021; Sean W.D. Turner et al., 2020; Yassin et al., 2019; Zhao et al., 2016)&quot;,&quot;manualOverrideText&quot;:&quot;(Tefs et al., 2021; Turner et al., 2020; Yassin et al., 2019; Zhao et al., 2016)&quot;},&quot;citationTag&quot;:&quot;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id&quot;:&quot;58b94f0d-230c-3e13-99c7-abf92abd78f6&quot;,&quot;itemData&quot;:{&quot;type&quot;:&quot;article-journal&quot;,&quot;id&quot;:&quot;58b94f0d-230c-3e13-99c7-abf92abd78f6&quot;,&quot;title&quot;:&quot;Simulating river regulation and reservoir performance in a continental-scale hydrologic model&quot;,&quot;author&quot;:[{&quot;family&quot;:&quot;Tefs&quot;,&quot;given&quot;:&quot;A. A.G.&quot;,&quot;parse-names&quot;:false,&quot;dropping-particle&quot;:&quot;&quot;,&quot;non-dropping-particle&quot;:&quot;&quot;},{&quot;family&quot;:&quot;Stadnyk&quot;,&quot;given&quot;:&quot;T. A.&quot;,&quot;parse-names&quot;:false,&quot;dropping-particle&quot;:&quot;&quot;,&quot;non-dropping-particle&quot;:&quot;&quot;},{&quot;family&quot;:&quot;Koenig&quot;,&quot;given&quot;:&quot;K. A.&quot;,&quot;parse-names&quot;:false,&quot;dropping-particle&quot;:&quot;&quot;,&quot;non-dropping-particle&quot;:&quot;&quot;},{&quot;family&quot;:&quot;Déry&quot;,&quot;given&quot;:&quot;S. J.&quot;,&quot;parse-names&quot;:false,&quot;dropping-particle&quot;:&quot;&quot;,&quot;non-dropping-particle&quot;:&quot;&quot;},{&quot;family&quot;:&quot;MacDonald&quot;,&quot;given&quot;:&quot;M. K.&quot;,&quot;parse-names&quot;:false,&quot;dropping-particle&quot;:&quot;&quot;,&quot;non-dropping-particle&quot;:&quot;&quot;},{&quot;family&quot;:&quot;Slota&quot;,&quot;given&quot;:&quot;P.&quot;,&quot;parse-names&quot;:false,&quot;dropping-particle&quot;:&quot;&quot;,&quot;non-dropping-particle&quot;:&quot;&quot;},{&quot;family&quot;:&quot;Crawford&quot;,&quot;given&quot;:&quot;J.&quot;,&quot;parse-names&quot;:false,&quot;dropping-particle&quot;:&quot;&quot;,&quot;non-dropping-particle&quot;:&quot;&quot;},{&quot;family&quot;:&quot;Hamilton&quot;,&quot;given&quot;:&quot;M.&quot;,&quot;parse-names&quot;:false,&quot;dropping-particle&quot;:&quot;&quot;,&quot;non-dropping-particle&quot;:&quot;&quot;}],&quot;container-title&quot;:&quot;Environmental Modelling and Software&quot;,&quot;DOI&quot;:&quot;10.1016/j.envsoft.2021.105025&quot;,&quot;ISSN&quot;:&quot;13648152&quot;,&quot;issued&quot;:{&quot;date-parts&quot;:[[2021,7,1]]},&quot;abstract&quot;:&quot;This study develops a novel reservoir regulation routine, incorporated into a continental-scale hydrologic model in the Nelson, Churchill, Yenisey, Ob, and Lena basins. This regulation routine is integrated into the Hydrological Predictions for the Environment (HYPE) hydrologic model, used for continental-scale applications. Applying this daily timestep regulation routine at 19 reservoirs in the Arctic Ocean watershed, performance is shown to improve upon the reservoir regulation currently available in the HYPE model when testing outflow and storage Nash Sutcliffe Efficiencies (NSEs). Improvements stem from intra-annually variable storage rule curves and a variety of stage-dependent outflow functions, improving simulation skill (median NSE increases of 0.18 over 21 reservoir outflow records and 0.49 over 19 reservoir storage records). This new, reservoir regulation routine is suitable for continental-scale modelling by deriving varying, rather than fixed, threshold water surface levels and associated outflow rules in a programmatic way for multiple reservoirs.&quot;,&quot;publisher&quot;:&quot;Elsevier Ltd&quot;,&quot;volume&quot;:&quot;141&quot;,&quot;container-title-short&quot;:&quot;&quot;},&quot;isTemporary&quot;:false},{&quot;id&quot;:&quot;1bb2c0f6-67a0-3247-96a5-3d19f033b075&quot;,&quot;itemData&quot;:{&quot;type&quot;:&quot;article-journal&quot;,&quot;id&quot;:&quot;1bb2c0f6-67a0-3247-96a5-3d19f033b075&quot;,&quot;title&quot;:&quot;Representation and improved parameterization of reservoir operation in hydrological and land-surface models&quot;,&quot;author&quot;:[{&quot;family&quot;:&quot;Yassin&quot;,&quot;given&quot;:&quot;Fuad&quot;,&quot;parse-names&quot;:false,&quot;dropping-particle&quot;:&quot;&quot;,&quot;non-dropping-particle&quot;:&quot;&quot;},{&quot;family&quot;:&quot;Razavi&quot;,&quot;given&quot;:&quot;Saman&quot;,&quot;parse-names&quot;:false,&quot;dropping-particle&quot;:&quot;&quot;,&quot;non-dropping-particle&quot;:&quot;&quot;},{&quot;family&quot;:&quot;Elshamy&quot;,&quot;given&quot;:&quot;Mohamed&quot;,&quot;parse-names&quot;:false,&quot;dropping-particle&quot;:&quot;&quot;,&quot;non-dropping-particle&quot;:&quot;&quot;},{&quot;family&quot;:&quot;Davison&quot;,&quot;given&quot;:&quot;Bruce&quot;,&quot;parse-names&quot;:false,&quot;dropping-particle&quot;:&quot;&quot;,&quot;non-dropping-particle&quot;:&quot;&quot;},{&quot;family&quot;:&quot;Sapriza-Azuri&quot;,&quot;given&quot;:&quot;Gonzalo&quot;,&quot;parse-names&quot;:false,&quot;dropping-particle&quot;:&quot;&quot;,&quot;non-dropping-particle&quot;:&quot;&quot;},{&quot;family&quot;:&quot;Wheater&quot;,&quot;given&quot;:&quot;Howard&quot;,&quot;parse-names&quot;:false,&quot;dropping-particle&quot;:&quot;&quot;,&quot;non-dropping-particle&quot;:&quot;&quot;}],&quot;container-title&quot;:&quot;Hydrology and Earth System Sciences&quot;,&quot;container-title-short&quot;:&quot;Hydrol Earth Syst Sci&quot;,&quot;DOI&quot;:&quot;10.5194/hess-23-3735-2019&quot;,&quot;ISSN&quot;:&quot;16077938&quot;,&quot;issued&quot;:{&quot;date-parts&quot;:[[2019,9,17]]},&quot;page&quot;:&quot;3735-3764&quot;,&quot;abstract&quot;:&quot;Reservoirs significantly affect flow regimes in watershed systems by changing the magnitude and timing of streamflows. Failure to represent these effects limits the performance of hydrological and land-surface models (H-LSMs) in the many highly regulated basins across the globe and limits the applicability of such models to investigate the futures of watershed systems through scenario analysis (e.g., scenarios of climate, land use, or reservoir regulation changes). An adequate representation of reservoirs and their operation in an H-LSM is therefore essential for a realistic representation of the downstream flow regime. In this paper, we present a general parametric reservoir operation model based on piecewise-linear relationships between reservoir storage, inflow, and release to approximate actual reservoir operations. For the identification of the model parameters, we propose two strategies: (a) a \&quot;generalized\&quot; parameterization that requires a relatively limited amount of data and (b) direct calibration via multi-objective optimization when more data on historical storage and release are available. We use data from 37 reservoir case studies located in several regions across the globe for developing and testing the model. We further build this reservoir operation model into the MESH (Modélisation Environmentale-Surface et Hydrologie) modeling system, which is a large-scale H-LSM. Our results across the case studies show that the proposed reservoir model with both parameter-identification strategies leads to improved simulation accuracy compared with the other widely used approaches for reservoir operation simulation. We further show the significance of enabling MESH with this reservoir model and discuss the interdependent effects of the simulation accuracy of natural processes and that of reservoir operations on the overall model performance. The reservoir operation model is generic and can be integrated into any H-LSM.&quot;,&quot;publisher&quot;:&quot;Copernicus GmbH&quot;,&quot;issue&quot;:&quot;9&quot;,&quot;volume&quot;:&quot;23&quot;},&quot;isTemporary&quot;:false},{&quot;id&quot;:&quot;c5271e93-a159-31cf-87e3-bd8840ba8a40&quot;,&quot;itemData&quot;:{&quot;type&quot;:&quot;article-journal&quot;,&quot;id&quot;:&quot;c5271e93-a159-31cf-87e3-bd8840ba8a40&quot;,&quot;title&quot;:&quot;Integrating a reservoir regulation scheme into a spatially distributed hydrological model&quot;,&quot;author&quot;:[{&quot;family&quot;:&quot;Zhao&quot;,&quot;given&quot;:&quot;Gang&quot;,&quot;parse-names&quot;:false,&quot;dropping-particle&quot;:&quot;&quot;,&quot;non-dropping-particle&quot;:&quot;&quot;},{&quot;family&quot;:&quot;Gao&quot;,&quot;given&quot;:&quot;Huilin&quot;,&quot;parse-names&quot;:false,&quot;dropping-particle&quot;:&quot;&quot;,&quot;non-dropping-particle&quot;:&quot;&quot;},{&quot;family&quot;:&quot;Naz&quot;,&quot;given&quot;:&quot;Bibi S.&quot;,&quot;parse-names&quot;:false,&quot;dropping-particle&quot;:&quot;&quot;,&quot;non-dropping-particle&quot;:&quot;&quot;},{&quot;family&quot;:&quot;Kao&quot;,&quot;given&quot;:&quot;Shih Chieh&quot;,&quot;parse-names&quot;:false,&quot;dropping-particle&quot;:&quot;&quot;,&quot;non-dropping-particle&quot;:&quot;&quot;},{&quot;family&quot;:&quot;Voisin&quot;,&quot;given&quot;:&quot;Nathalie&quot;,&quot;parse-names&quot;:false,&quot;dropping-particle&quot;:&quot;&quot;,&quot;non-dropping-particle&quot;:&quot;&quot;}],&quot;container-title&quot;:&quot;Advances in Water Resources&quot;,&quot;container-title-short&quot;:&quot;Adv Water Resour&quot;,&quot;DOI&quot;:&quot;10.1016/j.advwatres.2016.10.014&quot;,&quot;ISSN&quot;:&quot;03091708&quot;,&quot;issued&quot;:{&quot;date-parts&quot;:[[2016,12,1]]},&quot;page&quot;:&quot;16-31&quot;,&quot;abstract&quot;:&quot;During the past several decades, numerous reservoirs have been built across the world for a variety of purposes such as flood control, irrigation, municipal/industrial water supplies, and hydropower generation. Consequently, the timing and magnitude of natural streamflow have been altered significantly by reservoir operations. In addition, the hydrological cycle is also modified by land-use/land-cover change and by climate change. To understand the fine-scale feedback between hydrological processes and water management decisions, a distributed hydrological model embedded with a reservoir component is desired. In this study, a multi-purpose reservoir module with predefined complex operational rules was integrated into the Distributed Hydrology Soil Vegetation Model (DHSVM). Conditional operating rules, which are designed to reduce flood risk and enhance water supply reliability, were adopted in this module. The performance of the integrated model was tested over the upper Brazos River Basin in Texas, where two U.S. Army Corps of Engineers managed reservoirs, Lake Whitney and Aquilla Lake, are located. The integrated model was calibrated and validated using observed reservoir inflow, outflow, and storage data. The error statistics were summarized for both reservoirs on a daily, weekly, and monthly basis. Using the weekly reservoir storage for Lake Whitney as an example, the coefficient of determination (R2) was 0.85 and the Nash-Sutcliff Efficiency (NSE) was 0.75. These results suggest that this reservoir module holds promise for use in sub-monthly hydrological simulations. With the new reservoir component, the DHSVM provides a platform to support adaptive water resources management under the impacts of evolving anthropogenic activities and substantial environmental changes.&quot;,&quot;publisher&quot;:&quot;Elsevier Ltd&quot;,&quot;issue&quot;:&quot;1&quot;,&quot;volume&quot;:&quot;98&quot;},&quot;isTemporary&quot;:false}]},{&quot;citationID&quot;:&quot;MENDELEY_CITATION_83fdc436-45ef-4e56-8642-0d38a0b9aeff&quot;,&quot;properties&quot;:{&quot;noteIndex&quot;:0},&quot;isEdited&quot;:false,&quot;manualOverride&quot;:{&quot;isManuallyOverridden&quot;:true,&quot;citeprocText&quot;:&quot;(Sean W.D. Turner et al., 2020)&quot;,&quot;manualOverrideText&quot;:&quot;Turner et al., (2020)&quot;},&quot;citationTag&quot;:&quot;MENDELEY_CITATION_v3_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&quot;,&quot;citationItems&quot;:[{&quot;id&quot;:&quot;b4fff15c-d48a-39b9-bd84-9480081b5a12&quot;,&quot;itemData&quot;:{&quot;type&quot;:&quot;article-journal&quot;,&quot;id&quot;:&quot;b4fff15c-d48a-39b9-bd84-9480081b5a12&quot;,&quot;title&quot;:&quot;Data-Driven Reservoir Simulation in a Large-Scale Hydrological and Water Resource Model&quot;,&quot;author&quot;:[{&quot;family&quot;:&quot;Turner&quot;,&quot;given&quot;:&quot;Sean W.D.&quot;,&quot;parse-names&quot;:false,&quot;dropping-particle&quot;:&quot;&quot;,&quot;non-dropping-particle&quot;:&quot;&quot;},{&quot;family&quot;:&quot;Doering&quot;,&quot;given&quot;:&quot;Kenji&quot;,&quot;parse-names&quot;:false,&quot;dropping-particle&quot;:&quot;&quot;,&quot;non-dropping-particle&quot;:&quot;&quot;},{&quot;family&quot;:&quot;Voisin&quot;,&quot;given&quot;:&quot;Nathalie&quot;,&quot;parse-names&quot;:false,&quot;dropping-particle&quot;:&quot;&quot;,&quot;non-dropping-particle&quot;:&quot;&quot;}],&quot;container-title&quot;:&quot;Water Resources Research&quot;,&quot;DOI&quot;:&quot;10.1029/2020WR027902&quot;,&quot;ISSN&quot;:&quot;19447973&quot;,&quot;issued&quot;:{&quot;date-parts&quot;:[[2020,10,1]]},&quot;abstract&quot;:&quot;Large-scale hydrological and water resource models (LHMs) are used increasingly to study the vulnerability of human systems to water scarcity. These models rely on generic reservoir release schemes that often fail to capture the nuances of operations at individual dams. Here we assess whether empirically derived release-availability functions tailored to individual dams could improve the simulation performance of an LHM. Seasonally varying, linear piecewise relations that specify water release as a function of prevailing storage levels and forecasted future inflow are compared to a common generic scheme for 36 key reservoirs of the Columbia River Basin. When forced with observed inflows, the empirical approach captures observed release decisions better than the generic scheme—including under conditions of drought. The inclusion of seasonally varying inflow forecasts used by reservoir operators adds further improvement. When exposed to biases and errors inherent in the LHM, data-driven policies fail to offer a robust improvement; inclusion of forecasts deteriorates LHM reservoir simulation performance in some cases. We perform sensitivity analysis to explain this result, finding that the bias inherent in LHM streamflow is amplified by a reservoir model that relies on forecasts. To harness the potential of interpretable, data-driven reservoir operating schemes, research must address LHM flow biases arising from inaccuracies in climate input, runoff generation, flow routing, and water withdrawal and consumption data.&quot;,&quot;publisher&quot;:&quot;Blackwell Publishing Ltd&quot;,&quot;issue&quot;:&quot;10&quot;,&quot;volume&quot;:&quot;56&quot;,&quot;container-title-short&quot;:&quot;Water Resour Res&quot;},&quot;isTemporary&quot;:false}]},{&quot;citationID&quot;:&quot;MENDELEY_CITATION_bb934649-997e-407c-a65b-d8cf3a770dd0&quot;,&quot;properties&quot;:{&quot;noteIndex&quot;:0},&quot;isEdited&quot;:false,&quot;manualOverride&quot;:{&quot;isManuallyOverridden&quot;:false,&quot;citeprocText&quot;:&quot;(Coerver et al., 2018; Dong et al., 2023; Ehsani et al., 2016; Gangrade et al., 2022; Longyang &amp;#38; Zeng, 2023; Yang et al., 2016)&quot;,&quot;manualOverrideText&quot;:&quot;&quot;},&quot;citationTag&quot;:&quot;MENDELEY_CITATION_v3_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&quot;,&quot;citationItems&quot;:[{&quot;id&quot;:&quot;f10f8595-de56-3536-a70f-c34b923193dc&quot;,&quot;itemData&quot;:{&quot;type&quot;:&quot;article-journal&quot;,&quot;id&quot;:&quot;f10f8595-de56-3536-a70f-c34b923193dc&quot;,&quot;title&quot;:&quot;Deduction of reservoir operating rules for application in global hydrological models&quot;,&quot;author&quot;:[{&quot;family&quot;:&quot;Coerver&quot;,&quot;given&quot;:&quot;Hubertus M.&quot;,&quot;parse-names&quot;:false,&quot;dropping-particle&quot;:&quot;&quot;,&quot;non-dropping-particle&quot;:&quot;&quot;},{&quot;family&quot;:&quot;Rutten&quot;,&quot;given&quot;:&quot;Martine M.&quot;,&quot;parse-names&quot;:false,&quot;dropping-particle&quot;:&quot;&quot;,&quot;non-dropping-particle&quot;:&quot;&quot;},{&quot;family&quot;:&quot;Giesen&quot;,&quot;given&quot;:&quot;Nick C.&quot;,&quot;parse-names&quot;:false,&quot;dropping-particle&quot;:&quot;&quot;,&quot;non-dropping-particle&quot;:&quot;Van De&quot;}],&quot;container-title&quot;:&quot;Hydrology and Earth System Sciences&quot;,&quot;container-title-short&quot;:&quot;Hydrol Earth Syst Sci&quot;,&quot;DOI&quot;:&quot;10.5194/hess-22-831-2018&quot;,&quot;ISSN&quot;:&quot;16077938&quot;,&quot;issued&quot;:{&quot;date-parts&quot;:[[2018]]},&quot;page&quot;:&quot;831-851&quot;,&quot;abstract&quot;:&quot;A big challenge in constructing global hydrological models is the inclusion of anthropogenic impacts on the water cycle, such as caused by dams. Dam operators make decisions based on experience and often uncertain information. In this study information generally available to dam operators, like inflow into the reservoir and storage levels, was used to derive fuzzy rules describing the way a reservoir is operated. Using an artificial neural network capable of mimicking fuzzy logic, called the ANFIS adaptive-network-based fuzzy inference system, fuzzy rules linking inflow and storage with reservoir release were determined for 11 reservoirs in central Asia, the US and Vietnam. By varying the input variables of the neural network, different configurations of fuzzy rules were created and tested. It was found that the release from relatively large reservoirs was significantly dependent on information concerning recent storage levels, while release from smaller reservoirs was more dependent on reservoir inflows. Subsequently, the derived rules were used to simulate reservoir release with an average Nash-Sutcliffe coefficient of 0.81.&quot;,&quot;publisher&quot;:&quot;Copernicus GmbH&quot;,&quot;issue&quot;:&quot;1&quot;,&quot;volume&quot;:&quot;22&quot;},&quot;isTemporary&quot;:false},{&quot;id&quot;:&quot;31d87311-a366-3ca8-be73-01220d8252a5&quot;,&quot;itemData&quot;:{&quot;type&quot;:&quot;article-journal&quot;,&quot;id&quot;:&quot;31d87311-a366-3ca8-be73-01220d8252a5&quot;,&quot;title&quot;:&quot;Machine Learning Assisted Reservoir Operation Model for Long-Term Water Management Simulation&quot;,&quot;author&quot;:[{&quot;family&quot;:&quot;Gangrade&quot;,&quot;given&quot;:&quot;Sudershan&quot;,&quot;parse-names&quot;:false,&quot;dropping-particle&quot;:&quot;&quot;,&quot;non-dropping-particle&quot;:&quot;&quot;},{&quot;family&quot;:&quot;Lu&quot;,&quot;given&quot;:&quot;Dan&quot;,&quot;parse-names&quot;:false,&quot;dropping-particle&quot;:&quot;&quot;,&quot;non-dropping-particle&quot;:&quot;&quot;},{&quot;family&quot;:&quot;Kao&quot;,&quot;given&quot;:&quot;Shih Chieh&quot;,&quot;parse-names&quot;:false,&quot;dropping-particle&quot;:&quot;&quot;,&quot;non-dropping-particle&quot;:&quot;&quot;},{&quot;family&quot;:&quot;Painter&quot;,&quot;given&quot;:&quot;Scott L.&quot;,&quot;parse-names&quot;:false,&quot;dropping-particle&quot;:&quot;&quot;,&quot;non-dropping-particle&quot;:&quot;&quot;}],&quot;container-title&quot;:&quot;Journal of the American Water Resources Association&quot;,&quot;container-title-short&quot;:&quot;J Am Water Resour Assoc&quot;,&quot;DOI&quot;:&quot;10.1111/1752-1688.13060&quot;,&quot;ISSN&quot;:&quot;17521688&quot;,&quot;issued&quot;:{&quot;date-parts&quot;:[[2022,12,1]]},&quot;page&quot;:&quot;1592-1603&quot;,&quot;abstract&quot;:&quot;This study explores strategies for long-term reservoir simulations by combining generic rule-based reservoir management model (RMM) and machine learning (ML) models for two major multipurpose reservoirs — Allatoona Lake and Lake Sidney Lanier in the southeastern United States. First, a standalone RMM is developed to simulate daily release and storage during Water Year 1981–2015. Next, using Long-Short Term Memory (LSTM) as the ML technique, a standalone LSTM model is trained based on reservoir inflow and meteorological observations to simulate reservoir release and estimate reservoir storage through water balance calculation. Three hybrid modeling strategies are developed, one using RMM output as an additional LSTM input (H1), another using LSTM as the initial release estimate in RMM (H2), and the third combining the first two strategies (H3). The Nash–Sutcliffe efficiency (NSE) for release (NSE-r), storage (NSE-s), and their mean (NSE-avg) are used for model evaluation. Overall, H1 improves NSE-r to 0.65 and 0.54 for Allatoona and Lanier, respectively, compared to standalone RMM (0.44 and 0.21); however, its storage trajectory did not produce a physically feasible solution, similar to LSTM. H2 and especially H3 show that they can retain the best features from RMM and LSTM, with H3 NSE-avg being 0.695 and 0.55 for Allatoona and Lanier outperforming RMM (0.615 and 0.29). The findings suggest a robust simulation capacity for large-scale water management in future studies.&quot;,&quot;publisher&quot;:&quot;John Wiley and Sons Inc&quot;,&quot;issue&quot;:&quot;6&quot;,&quot;volume&quot;:&quot;58&quot;},&quot;isTemporary&quot;:false},{&quot;id&quot;:&quot;81e5614e-2c76-38d8-bf0b-34326951d51e&quot;,&quot;itemData&quot;:{&quot;type&quot;:&quot;article-journal&quot;,&quot;id&quot;:&quot;81e5614e-2c76-38d8-bf0b-34326951d51e&quot;,&quot;title&quot;:&quot;A hybrid hydrologic modelling framework with data-driven and conceptual reservoir operation schemes for reservoir impact assessment and predictions&quot;,&quot;author&quot;:[{&quot;family&quot;:&quot;Dong&quot;,&quot;given&quot;:&quot;Ningpeng&quot;,&quot;parse-names&quot;:false,&quot;dropping-particle&quot;:&quot;&quot;,&quot;non-dropping-particle&quot;:&quot;&quot;},{&quot;family&quot;:&quot;Guan&quot;,&quot;given&quot;:&quot;Wenhai&quot;,&quot;parse-names&quot;:false,&quot;dropping-particle&quot;:&quot;&quot;,&quot;non-dropping-particle&quot;:&quot;&quot;},{&quot;family&quot;:&quot;Cao&quot;,&quot;given&quot;:&quot;Jixue&quot;,&quot;parse-names&quot;:false,&quot;dropping-particle&quot;:&quot;&quot;,&quot;non-dropping-particle&quot;:&quot;&quot;},{&quot;family&quot;:&quot;Zou&quot;,&quot;given&quot;:&quot;Yibo&quot;,&quot;parse-names&quot;:false,&quot;dropping-particle&quot;:&quot;&quot;,&quot;non-dropping-particle&quot;:&quot;&quot;},{&quot;family&quot;:&quot;Yang&quot;,&quot;given&quot;:&quot;Mingxiang&quot;,&quot;parse-names&quot;:false,&quot;dropping-particle&quot;:&quot;&quot;,&quot;non-dropping-particle&quot;:&quot;&quot;},{&quot;family&quot;:&quot;Wei&quot;,&quot;given&quot;:&quot;Jianhui&quot;,&quot;parse-names&quot;:false,&quot;dropping-particle&quot;:&quot;&quot;,&quot;non-dropping-particle&quot;:&quot;&quot;},{&quot;family&quot;:&quot;Chen&quot;,&quot;given&quot;:&quot;Liang&quot;,&quot;parse-names&quot;:false,&quot;dropping-particle&quot;:&quot;&quot;,&quot;non-dropping-particle&quot;:&quot;&quot;},{&quot;family&quot;:&quot;Wang&quot;,&quot;given&quot;:&quot;Hao&quot;,&quot;parse-names&quot;:false,&quot;dropping-particle&quot;:&quot;&quot;,&quot;non-dropping-particle&quot;:&quot;&quot;}],&quot;container-title&quot;:&quot;Journal of Hydrology&quot;,&quot;container-title-short&quot;:&quot;J Hydrol (Amst)&quot;,&quot;DOI&quot;:&quot;10.1016/j.jhydrol.2023.129246&quot;,&quot;ISSN&quot;:&quot;00221694&quot;,&quot;issued&quot;:{&quot;date-parts&quot;:[[2023,4,1]]},&quot;abstract&quot;:&quot;Reservoirs have been built worldwide to address the water-related issues. To fully understand their potential impacts on the hydrologic regime, explicitly parameterizing reservoir operation in hydrologic models is often required. In this study, two data-driven reservoir operation schemes based on extreme gradient boosting (XGBoost) and artificial neural network (ANN) are respectively developed to predict the reservoir release and storage in hydrologic models for reservoirs with historic in-situ inflow, storage, release data. Then, a hybrid modelling framework is proposed by coupling a high-resolution (3 km) hydrologic model with (1) the developed data-driven reservoir operation schemes and (2) a calibration-free conceptual reservoir operation scheme designed for data-scarce reservoirs. This allows quantitative assessment of the cumulative impacts of dam operation on the hydrologic regime under different reservoir data availability. The framework is applied to the Upper Yangtze River Basin (UYRB) in China that is one of the most regulated river basins across the country due to extensive reservoir construction. Results indicate that both data-driven reservoir operation schemes can well reconstruct the reservoir releases and storage in the UYRB (daily NSE of ∼ 0.9), and the XGBoost performs slightly better than ANN. By coupling reservoir operation, the model shows a remarkably improved performance in reconstructing the daily streamflow of the basin. The major reservoirs in the UYRB can redistribute excessive water in the wet season to the dry season and attenuate the high and low flows, leading to enhanced water security along the river. Our approach provides a practical framework for reservoir impact assessment and predictions.&quot;,&quot;publisher&quot;:&quot;Elsevier B.V.&quot;,&quot;volume&quot;:&quot;619&quot;},&quot;isTemporary&quot;:false},{&quot;id&quot;:&quot;05c11663-b5fb-3bd6-9761-1176ed1bfab5&quot;,&quot;itemData&quot;:{&quot;type&quot;:&quot;article-journal&quot;,&quot;id&quot;:&quot;05c11663-b5fb-3bd6-9761-1176ed1bfab5&quot;,&quot;title&quot;:&quot;A neural network based general reservoir operation scheme&quot;,&quot;author&quot;:[{&quot;family&quot;:&quot;Ehsani&quot;,&quot;given&quot;:&quot;Nima&quot;,&quot;parse-names&quot;:false,&quot;dropping-particle&quot;:&quot;&quot;,&quot;non-dropping-particle&quot;:&quot;&quot;},{&quot;family&quot;:&quot;Fekete&quot;,&quot;given&quot;:&quot;Balazs M.&quot;,&quot;parse-names&quot;:false,&quot;dropping-particle&quot;:&quot;&quot;,&quot;non-dropping-particle&quot;:&quot;&quot;},{&quot;family&quot;:&quot;Vörösmarty&quot;,&quot;given&quot;:&quot;Charles J.&quot;,&quot;parse-names&quot;:false,&quot;dropping-particle&quot;:&quot;&quot;,&quot;non-dropping-particle&quot;:&quot;&quot;},{&quot;family&quot;:&quot;Tessler&quot;,&quot;given&quot;:&quot;Zachary D.&quot;,&quot;parse-names&quot;:false,&quot;dropping-particle&quot;:&quot;&quot;,&quot;non-dropping-particle&quot;:&quot;&quot;}],&quot;container-title&quot;:&quot;Stochastic Environmental Research and Risk Assessment&quot;,&quot;DOI&quot;:&quot;10.1007/s00477-015-1147-9&quot;,&quot;ISSN&quot;:&quot;14363259&quot;,&quot;issued&quot;:{&quot;date-parts&quot;:[[2016,4,1]]},&quot;page&quot;:&quot;1151-1166&quot;,&quot;abstract&quot;:&quot;Construction of dams and the resulting water impoundments are one of the most common engineering procedures implemented on river systems globally; yet simulating reservoir operation at the regional and global scales remains a challenge in human–earth system interactions studies. Developing a general reservoir operating scheme suitable for use in large-scale hydrological models can improve our understanding of the broad impacts of dams operation. Here we present a novel use of artificial neural networks to map the general input/output relationships in actual operating rules of real world dams. We developed a new general reservoir operation scheme (GROS) which may be added to daily hydrologic routing models for simulating the releases from dams, in regional and global-scale studies. We show the advantage of our model in distinguishing between dams with various storage capacities by demonstrating how it modifies the reservoir operation in respond to changes in capacity of dams. Embedding GROS in a water balance model, we analyze the hydrological impact of dam size as well as their distribution pattern within a drainage basin and conclude that for large-scale studies it is generally acceptable to aggregate the capacity of smaller dams and instead model a hypothetical larger dam with the same total storage capacity; however we suggest limiting the aggregation area to HUC 8 sub-basins (approximately equal to the area of a 60 km or a 30 arc minute grid cell) to avoid exaggerated results.&quot;,&quot;publisher&quot;:&quot;Springer New York LLC&quot;,&quot;issue&quot;:&quot;4&quot;,&quot;volume&quot;:&quot;30&quot;,&quot;container-title-short&quot;:&quot;&quot;},&quot;isTemporary&quot;:false},{&quot;id&quot;:&quot;3b0cc2da-44de-34a3-9f2d-95d0e4ce39e5&quot;,&quot;itemData&quot;:{&quot;type&quot;:&quot;article-journal&quot;,&quot;id&quot;:&quot;3b0cc2da-44de-34a3-9f2d-95d0e4ce39e5&quot;,&quot;title&quot;:&quot;Simulating California reservoir operation using the classification and regression-tree algorithm combined with a shuffled cross-validation scheme&quot;,&quot;author&quot;:[{&quot;family&quot;:&quot;Yang&quot;,&quot;given&quot;:&quot;Tiantian&quot;,&quot;parse-names&quot;:false,&quot;dropping-particle&quot;:&quot;&quot;,&quot;non-dropping-particle&quot;:&quot;&quot;},{&quot;family&quot;:&quot;Gao&quot;,&quot;given&quot;:&quot;Xiaogang&quot;,&quot;parse-names&quot;:false,&quot;dropping-particle&quot;:&quot;&quot;,&quot;non-dropping-particle&quot;:&quot;&quot;},{&quot;family&quot;:&quot;Sorooshian&quot;,&quot;given&quot;:&quot;Soroosh&quot;,&quot;parse-names&quot;:false,&quot;dropping-particle&quot;:&quot;&quot;,&quot;non-dropping-particle&quot;:&quot;&quot;},{&quot;family&quot;:&quot;Li&quot;,&quot;given&quot;:&quot;Xin&quot;,&quot;parse-names&quot;:false,&quot;dropping-particle&quot;:&quot;&quot;,&quot;non-dropping-particle&quot;:&quot;&quot;}],&quot;container-title&quot;:&quot;Water Resources Research&quot;,&quot;container-title-short&quot;:&quot;Water Resour Res&quot;,&quot;DOI&quot;:&quot;10.1002/2015WR017394&quot;,&quot;ISSN&quot;:&quot;19447973&quot;,&quot;issued&quot;:{&quot;date-parts&quot;:[[2016,3,1]]},&quot;page&quot;:&quot;1626-1651&quot;,&quot;abstract&quot;:&quot;The controlled outflows from a reservoir or dam are highly dependent on the decisions made by the reservoir operators, instead of a natural hydrological process. Difference exists between the natural upstream inflows to reservoirs and the controlled outflows from reservoirs that supply the downstream users. With the decision maker's awareness of changing climate, reservoir management requires adaptable means to incorporate more information into decision making, such as water delivery requirement, environmental constraints, dry/wet conditions, etc. In this paper, a robust reservoir outflow simulation model is presented, which incorporates one of the well-developed data-mining models (Classification and Regression Tree) to predict the complicated human-controlled reservoir outflows and extract the reservoir operation patterns. A shuffled cross-validation approach is further implemented to improve CART's predictive performance. An application study of nine major reservoirs in California is carried out. Results produced by the enhanced CART, original CART, and random forest are compared with observation. The statistical measurements show that the enhanced CART and random forest overperform the CART control run in general, and the enhanced CART algorithm gives a better predictive performance over random forest in simulating the peak flows. The results also show that the proposed model is able to consistently and reasonably predict the expert release decisions. Experiments indicate that the release operation in the Oroville Lake is significantly dominated by SWP allocation amount and reservoirs with low elevation are more sensitive to inflow amount than others.&quot;,&quot;publisher&quot;:&quot;Blackwell Publishing Ltd&quot;,&quot;issue&quot;:&quot;3&quot;,&quot;volume&quot;:&quot;52&quot;},&quot;isTemporary&quot;:false},{&quot;id&quot;:&quot;b9a97688-01d1-3ad7-951b-c8a06d88059a&quot;,&quot;itemData&quot;:{&quot;type&quot;:&quot;article-journal&quot;,&quot;id&quot;:&quot;b9a97688-01d1-3ad7-951b-c8a06d88059a&quot;,&quot;title&quot;:&quot;A Hierarchical Temporal Scale Framework for Data-Driven Reservoir Release Modeling&quot;,&quot;author&quot;:[{&quot;family&quot;:&quot;Longyang&quot;,&quot;given&quot;:&quot;Qianqiu&quot;,&quot;parse-names&quot;:false,&quot;dropping-particle&quot;:&quot;&quot;,&quot;non-dropping-particle&quot;:&quot;&quot;},{&quot;family&quot;:&quot;Zeng&quot;,&quot;given&quot;:&quot;Ruijie&quot;,&quot;parse-names&quot;:false,&quot;dropping-particle&quot;:&quot;&quot;,&quot;non-dropping-particle&quot;:&quot;&quot;}],&quot;container-title&quot;:&quot;Water Resources Research&quot;,&quot;container-title-short&quot;:&quot;Water Resour Res&quot;,&quot;DOI&quot;:&quot;10.1029/2022WR033922&quot;,&quot;ISSN&quot;:&quot;19447973&quot;,&quot;issued&quot;:{&quot;date-parts&quot;:[[2023,6,1]]},&quot;abstract&quot;:&quot;As an important anthropogenic interference in the hydrologic cycle, reservoir operation behavior remains challenging to be properly represented in hydrologic models, thus limiting the capability of predicting streamflow under the interactions between hydrologic variability and operational preferences. Data-driven models provide a promising approach to capture relationships embedded in historical records. Similar to hydrologic processes that vary across temporal scales, reservoir operations manifest themselves at different timescales, prioritizing different operation targets to mitigate streamflow variability at a given time scale. To capture the interaction of reservoir operation across time scales, we proposed a hierarchical temporal scale framework to investigate the behaviors of over 300 major reservoirs across the Contiguous United States with a wide range of streamflow conditions. Data-driven models were constructed to simulate reservoir releases at monthly, weekly, and daily scales, where decisions at short-term scales interact with long-term decisions. We found that the hierarchical temporal scale configuration could compensate for the absence of key explanatory variables as model inputs, thereby efficiently capturing the release decisions of reservoirs situated in the west. Model-based sensitivity analysis shows that for more than one-third of the studied reservoirs, the release schemes, as a function of decision variables, vary at different time scales, suggesting that operators commonly face complicated trade-offs to serve multiple designed purposes. The proposed hierarchical temporal scale approach is flexible to incorporate various data-driven models and decision variables to derive reservoir operation rules, providing a robust framework to understand the feedback between natural streamflow variability and human interferences across time scales.&quot;,&quot;publisher&quot;:&quot;John Wiley and Sons Inc&quot;,&quot;issue&quot;:&quot;6&quot;,&quot;volume&quot;:&quot;59&quot;},&quot;isTemporary&quot;:false}]},{&quot;citationID&quot;:&quot;MENDELEY_CITATION_56e8e4a4-2a7e-4795-8fdf-ecd32bd0299a&quot;,&quot;properties&quot;:{&quot;noteIndex&quot;:0},&quot;isEdited&quot;:false,&quot;manualOverride&quot;:{&quot;isManuallyOverridden&quot;:false,&quot;citeprocText&quot;:&quot;(Hou et al., 2022; Steyaert et al., 2022)&quot;,&quot;manualOverrideText&quot;:&quot;&quot;},&quot;citationTag&quot;:&quot;MENDELEY_CITATION_v3_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&quot;,&quot;citationItems&quot;:[{&quot;id&quot;:&quot;f1729d87-c43d-396e-9714-8c8178b990ac&quot;,&quot;itemData&quot;:{&quot;type&quot;:&quot;article-journal&quot;,&quot;id&quot;:&quot;f1729d87-c43d-396e-9714-8c8178b990ac&quot;,&quot;title&quot;:&quot;Remotely sensed reservoir water storage dynamics (1984-2015) and the influence of climate variability and management at a global scale&quot;,&quot;author&quot;:[{&quot;family&quot;:&quot;Hou&quot;,&quot;given&quot;:&quot;Jiawei&quot;,&quot;parse-names&quot;:false,&quot;dropping-particle&quot;:&quot;&quot;,&quot;non-dropping-particle&quot;:&quot;&quot;},{&quot;family&quot;:&quot;Dijk&quot;,&quot;given&quot;:&quot;Albert I.J.M.&quot;,&quot;parse-names&quot;:false,&quot;dropping-particle&quot;:&quot;&quot;,&quot;non-dropping-particle&quot;:&quot;Van&quot;},{&quot;family&quot;:&quot;Beck&quot;,&quot;given&quot;:&quot;Hylke E.&quot;,&quot;parse-names&quot;:false,&quot;dropping-particle&quot;:&quot;&quot;,&quot;non-dropping-particle&quot;:&quot;&quot;},{&quot;family&quot;:&quot;Renzullo&quot;,&quot;given&quot;:&quot;Luigi J.&quot;,&quot;parse-names&quot;:false,&quot;dropping-particle&quot;:&quot;&quot;,&quot;non-dropping-particle&quot;:&quot;&quot;},{&quot;family&quot;:&quot;Wada&quot;,&quot;given&quot;:&quot;Yoshihide&quot;,&quot;parse-names&quot;:false,&quot;dropping-particle&quot;:&quot;&quot;,&quot;non-dropping-particle&quot;:&quot;&quot;}],&quot;container-title&quot;:&quot;Hydrology and Earth System Sciences&quot;,&quot;container-title-short&quot;:&quot;Hydrol Earth Syst Sci&quot;,&quot;DOI&quot;:&quot;10.5194/hess-26-3785-2022&quot;,&quot;ISSN&quot;:&quot;16077938&quot;,&quot;issued&quot;:{&quot;date-parts&quot;:[[2022,7,19]]},&quot;page&quot;:&quot;3785-3803&quot;,&quot;abstract&quot;:&quot;Many thousands of large dam reservoirs have been constructed worldwide during the last 70 years to increase reliable water supplies and support economic growth. Because reservoir storage measurements are generally not publicly available, so far there has been no global assessment of long-term dynamic changes in reservoir water volumes. We overcame this by using optical (Landsat) and altimetry remote sensing to reconstruct monthly water storage for 6695 reservoirs worldwide between 1984 and 2015. We relate reservoir storage to resilience and vulnerability and investigate interactions between precipitation, streamflow, evaporation, and reservoir water storage. This is based on a comprehensive analysis of streamflow from a multi-model ensemble and as observed at ca. 8000 gauging stations, precipitation from a combination of station, satellite and forecast data, and open water evaporation estimates. We find reservoir storage has diminished substantially for 23% of reservoirs over the three decades, but increased for 21%. The greatest declines were for dry basins in southeastern Australia (-29%), southwestern USA (-10%), and eastern Brazil (-9%). The greatest gains occurred in the Nile Basin (+67%), Mediterranean basins (+31%) and southern Africa (+22%). Many of the observed reservoir changes could be explained by changes in precipitation and river inflows, emphasizing the importance of multi-decadal precipitation changes for reservoir water storage. Uncertainty in the analysis can come from, among others, the relatively low Landsat imaging frequency for parts of the Earth and the simple geo-statistical bathymetry model used. Our results also show that there is generally little impact from changes in net evaporation on storage trends. Based on the reservoir water balance, we deduce it is unlikely that water release trends dominate global trends in reservoir storage dynamics. This inference is further supported by different spatial patterns in water withdrawal and storage trends globally. A more definitive conclusion about the impact of changes in water releases at the global or local scale would require data that unfortunately are not publicly available for the vast majority of reservoirs globally.&quot;,&quot;publisher&quot;:&quot;Copernicus GmbH&quot;,&quot;issue&quot;:&quot;14&quot;,&quot;volume&quot;:&quot;26&quot;},&quot;isTemporary&quot;:false},{&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708643b3-5d28-4627-9dc4-4a2b74129a00&quot;,&quot;properties&quot;:{&quot;noteIndex&quot;:0},&quot;isEdited&quot;:false,&quot;manualOverride&quot;:{&quot;isManuallyOverridden&quot;:false,&quot;citeprocText&quot;:&quot;(Sean W.D. Turner et al., 2021)&quot;,&quot;manualOverrideText&quot;:&quot;&quot;},&quot;citationTag&quot;:&quot;MENDELEY_CITATION_v3_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&quot;,&quot;citationItems&quot;:[{&quot;id&quot;:&quot;922a20c8-dc7c-3de4-bfcd-5ff360111ba7&quot;,&quot;itemData&quot;:{&quot;type&quot;:&quot;article-journal&quot;,&quot;id&quot;:&quot;922a20c8-dc7c-3de4-bfcd-5ff360111ba7&quot;,&quot;title&quot;:&quot;Water storage and release policies for all large reservoirs of conterminous United States&quot;,&quot;author&quot;:[{&quot;family&quot;:&quot;Turner&quot;,&quot;given&quot;:&quot;Sean W.D.&quot;,&quot;parse-names&quot;:false,&quot;dropping-particle&quot;:&quot;&quot;,&quot;non-dropping-particle&quot;:&quot;&quot;},{&quot;family&quot;:&quot;Steyaert&quot;,&quot;given&quot;:&quot;Jennie Clarice&quot;,&quot;parse-names&quot;:false,&quot;dropping-particle&quot;:&quot;&quot;,&quot;non-dropping-particle&quot;:&quot;&quot;},{&quot;family&quot;:&quot;Condon&quot;,&quot;given&quot;:&quot;Laura&quot;,&quot;parse-names&quot;:false,&quot;dropping-particle&quot;:&quot;&quot;,&quot;non-dropping-particle&quot;:&quot;&quot;},{&quot;family&quot;:&quot;Voisin&quot;,&quot;given&quot;:&quot;Nathalie&quot;,&quot;parse-names&quot;:false,&quot;dropping-particle&quot;:&quot;&quot;,&quot;non-dropping-particle&quot;:&quot;&quot;}],&quot;container-title&quot;:&quot;Journal of Hydrology&quot;,&quot;container-title-short&quot;:&quot;J Hydrol (Amst)&quot;,&quot;DOI&quot;:&quot;10.1016/j.jhydrol.2021.126843&quot;,&quot;ISSN&quot;:&quot;00221694&quot;,&quot;issued&quot;:{&quot;date-parts&quot;:[[2021,12,1]]},&quot;abstract&quot;:&quot;Large-scale hydrological and water resource models (LHMs) require water storage and release schemes to represent flow regulation by reservoirs. Owing to a lack of observed reservoir operations, state-of-the-art LHMs deploy a generic reservoir scheme that may fail to represent local operating behaviors. Here we introduce a new dataset of bespoke water storage and release policies for 1,930 reservoirs of conterminous United States. The Inferred Storage Targets and Release Functions (ISTARF-CONUS) dataset relies on a new inventory of observed daily reservoir operations (ResOpsUS) to generate reservoir operating rules for 595 data-rich reservoirs. These functions are developed in a standardized form that allows for extrapolation of operating schemes to 1,335 data-scarce reservoirs—leading to the first inventory of empirically derived reservoir operating policies for all large CONUS reservoirs documented in the Global Reservoir and Dams (GRanD) database. Evaluation of the new scheme in daily simulations forced with observed inflow demonstrates substantial and robust improvement for both release and storage relative to the popular Hanasaki method. Performance of the extrapolation approach for data-scarce reservoirs is evaluated with leave-one-out validation and is shown to also offer modest gains on average over Hanasaki. ISTARF-CONUS may be readily adopted in any LHM featuring large reservoirs of the conterminous United States.&quot;,&quot;publisher&quot;:&quot;Elsevier B.V.&quot;,&quot;volume&quot;:&quot;603&quot;},&quot;isTemporary&quot;:false}]},{&quot;citationID&quot;:&quot;MENDELEY_CITATION_24c79fd3-0fc7-4475-b405-c7e5d0149046&quot;,&quot;properties&quot;:{&quot;noteIndex&quot;:0},&quot;isEdited&quot;:false,&quot;manualOverride&quot;:{&quot;isManuallyOverridden&quot;:true,&quot;citeprocText&quot;:&quot;(Hochreiter &amp;#38; Urgen Schmidhuber, 1997)&quot;,&quot;manualOverrideText&quot;:&quot;(Hochreiter &amp; Schmidhuber, 1997)&quot;},&quot;citationTag&quot;:&quot;MENDELEY_CITATION_v3_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&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0d5915a8-8327-45e6-a4af-74d884a265ae&quot;,&quot;properties&quot;:{&quot;noteIndex&quot;:0},&quot;isEdited&quot;:false,&quot;manualOverride&quot;:{&quot;isManuallyOverridden&quot;:true,&quot;citeprocText&quot;:&quot;(Hochreiter &amp;#38; Urgen Schmidhuber, 1997)&quot;,&quot;manualOverrideText&quot;:&quot;&quot;},&quot;citationTag&quot;:&quot;MENDELEY_CITATION_v3_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LWluZywgTFNUTSBsZWFkcyB0byBtYW55IG1vcmUgc3VjY2Vzc2Z1bCBydW5zLCBhbmQgbGVhcm5zIG11Y2ggZmFzdGVyLiBMU1RNIGFsc28gc29sdmVzIGNvbXBsZXgsIGFydGlmaWNpYWwgbG9uZy10aW1lLWxhZyB0YXNrcyB0aGF0IGhhdmUgbmV2ZXIgYmVlbiBzb2x2ZWQgYnkgcHJldmlvdXMgcmVjdXJyZW50IG5ldHdvcmsgYWxnb3JpdGhtcy4iLCJpc3N1ZSI6IjgiLCJ2b2x1bWUiOiI5In0sImlzVGVtcG9yYXJ5IjpmYWxzZX1dfQ==&quot;,&quot;citationItems&quot;:[{&quot;id&quot;:&quot;ec658ca7-fb4f-3449-9f28-24a4894cb88e&quot;,&quot;itemData&quot;:{&quot;type&quot;:&quot;article-journal&quot;,&quot;id&quot;:&quot;ec658ca7-fb4f-3449-9f28-24a4894cb88e&quot;,&quot;title&quot;:&quot;Long Short-Term Memory&quot;,&quot;author&quot;:[{&quot;family&quot;:&quot;Hochreiter&quot;,&quot;given&quot;:&quot;Sepp&quot;,&quot;parse-names&quot;:false,&quot;dropping-particle&quot;:&quot;&quot;,&quot;non-dropping-particle&quot;:&quot;&quot;},{&quot;family&quot;:&quot;Urgen Schmidhuber&quot;,&quot;given&quot;:&quot;J ¨&quot;,&quot;parse-names&quot;:false,&quot;dropping-particle&quot;:&quot;&quot;,&quot;non-dropping-particle&quot;:&quot;&quot;}],&quot;container-title&quot;:&quot;Neural Computation&quot;,&quot;container-title-short&quot;:&quot;Neural Comput&quot;,&quot;DOI&quot;:&quot;https://doi.org/10.1162/neco.1997.9.8.1735&quot;,&quot;URL&quot;:&quot;http://direct.mit.edu/neco/article-pdf/9/8/1735/813796/neco.1997.9.8.1735.pdf?casa_token=Styd-71DQioAAAAA:QvJW2dBxd-5ihwSumWqKKmT6VaWieXAj1b5KxTSL4OM1O02or0Ybd4NVUKQraCEmRfAQ&quot;,&quot;issued&quot;:{&quot;date-parts&quot;:[[1997]]},&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issue&quot;:&quot;8&quot;,&quot;volume&quot;:&quot;9&quot;},&quot;isTemporary&quot;:false}]},{&quot;citationID&quot;:&quot;MENDELEY_CITATION_d1535e44-d350-4a8b-9278-e61cd4c00790&quot;,&quot;properties&quot;:{&quot;noteIndex&quot;:0},&quot;isEdited&quot;:false,&quot;manualOverride&quot;:{&quot;isManuallyOverridden&quot;:true,&quot;citeprocText&quot;:&quot;(Jordan et al., 2021; Kratzert, Klotz, et al., 2019; Yu Wang, 2017)&quot;,&quot;manualOverrideText&quot;:&quot;(Jordan et al., 2021; Kratzert et al., 2019; Yu Wang, 2017)&quot;},&quot;citationTag&quot;:&quot;MENDELEY_CITATION_v3_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&quot;,&quot;citationItems&quot;:[{&quot;id&quot;:&quot;345fba8c-a67b-313d-b812-b9e20bf5e9f3&quot;,&quot;itemData&quot;:{&quot;type&quot;:&quot;paper-conference&quot;,&quot;id&quot;:&quot;345fba8c-a67b-313d-b812-b9e20bf5e9f3&quot;,&quot;title&quot;:&quot;A new concept using LSTM Neural Networks for dynamic system identification&quot;,&quot;author&quot;:[{&quot;family&quot;:&quot;Yu Wang&quot;,&quot;given&quot;:&quot;&quot;,&quot;parse-names&quot;:false,&quot;dropping-particle&quot;:&quot;&quot;,&quot;non-dropping-particle&quot;:&quot;&quot;}],&quot;container-title&quot;:&quot;2017 American Control Conference (ACC)&quot;,&quot;DOI&quot;:&quot;10.23919/ACC.2017.7963782&quot;,&quot;ISBN&quot;:&quot;978-1-5090-5992-8&quot;,&quot;issued&quot;:{&quot;date-parts&quot;:[[2017,5]]},&quot;page&quot;:&quot;5324-5329&quot;,&quot;publisher&quot;:&quot;IEEE&quot;,&quot;container-title-short&quot;:&quot;&quot;},&quot;isTemporary&quot;:false},{&quot;id&quot;:&quot;fe752307-95a2-3453-855f-614fa5e22a33&quot;,&quot;itemData&quot;:{&quot;type&quot;:&quot;article-journal&quot;,&quot;id&quot;:&quot;fe752307-95a2-3453-855f-614fa5e22a33&quot;,&quot;title&quot;:&quot;Gated Recurrent Units Viewed Through the Lens of Continuous Time Dynamical Systems&quot;,&quot;author&quot;:[{&quot;family&quot;:&quot;Jordan&quot;,&quot;given&quot;:&quot;Ian D.&quot;,&quot;parse-names&quot;:false,&quot;dropping-particle&quot;:&quot;&quot;,&quot;non-dropping-particle&quot;:&quot;&quot;},{&quot;family&quot;:&quot;Sokół&quot;,&quot;given&quot;:&quot;Piotr Aleksander&quot;,&quot;parse-names&quot;:false,&quot;dropping-particle&quot;:&quot;&quot;,&quot;non-dropping-particle&quot;:&quot;&quot;},{&quot;family&quot;:&quot;Park&quot;,&quot;given&quot;:&quot;Il Memming&quot;,&quot;parse-names&quot;:false,&quot;dropping-particle&quot;:&quot;&quot;,&quot;non-dropping-particle&quot;:&quot;&quot;}],&quot;container-title&quot;:&quot;Frontiers in Computational Neuroscience&quot;,&quot;container-title-short&quot;:&quot;Front Comput Neurosci&quot;,&quot;DOI&quot;:&quot;10.3389/fncom.2021.678158&quot;,&quot;ISSN&quot;:&quot;16625188&quot;,&quot;issued&quot;:{&quot;date-parts&quot;:[[2021,7,22]]},&quot;abstract&quot;:&quot;Gated recurrent units (GRUs) are specialized memory elements for building recurrent neural networks. Despite their incredible success on various tasks, including extracting dynamics underlying neural data, little is understood about the specific dynamics representable in a GRU network. As a result, it is both difficult to know a priori how successful a GRU network will perform on a given task, and also their capacity to mimic the underlying behavior of their biological counterparts. Using a continuous time analysis, we gain intuition on the inner workings of GRU networks. We restrict our presentation to low dimensions, allowing for a comprehensive visualization. We found a surprisingly rich repertoire of dynamical features that includes stable limit cycles (nonlinear oscillations), multi-stable dynamics with various topologies, and homoclinic bifurcations. At the same time we were unable to train GRU networks to produce continuous attractors, which are hypothesized to exist in biological neural networks. We contextualize the usefulness of different kinds of observed dynamics and support our claims experimentally.&quot;,&quot;publisher&quot;:&quot;Frontiers Media S.A.&quot;,&quot;volume&quot;:&quot;15&quot;},&quot;isTemporary&quot;:false},{&quot;id&quot;:&quot;4fd7e7e5-01bf-35ae-99a4-49799ecce0df&quot;,&quot;itemData&quot;:{&quot;type&quot;:&quot;article-journal&quot;,&quot;id&quot;:&quot;4fd7e7e5-01bf-35ae-99a4-49799ecce0df&quot;,&quot;title&quot;:&quot;Towards learning universal, regional, and local hydrological behaviors via machine learning applied to large-sample datasets&quot;,&quot;author&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Shalev&quot;,&quot;given&quot;:&quot;Guy&quot;,&quot;parse-names&quot;:false,&quot;dropping-particle&quot;:&quot;&quot;,&quot;non-dropping-particle&quot;:&quot;&quot;},{&quot;family&quot;:&quot;Klambauer&quot;,&quot;given&quot;:&quot;Günter&quot;,&quot;parse-names&quot;:false,&quot;dropping-particle&quot;:&quot;&quot;,&quot;non-dropping-particle&quot;:&quot;&quot;},{&quot;family&quot;:&quot;Hochreiter&quot;,&quot;given&quot;:&quot;Sepp&quot;,&quot;parse-names&quot;:false,&quot;dropping-particle&quot;:&quot;&quot;,&quot;non-dropping-particle&quot;:&quot;&quot;},{&quot;family&quot;:&quot;Nearing&quot;,&quot;given&quot;:&quot;Grey&quot;,&quot;parse-names&quot;:false,&quot;dropping-particle&quot;:&quot;&quot;,&quot;non-dropping-particle&quot;:&quot;&quot;}],&quot;container-title&quot;:&quot;Hydrology and Earth System Sciences&quot;,&quot;container-title-short&quot;:&quot;Hydrol Earth Syst Sci&quot;,&quot;DOI&quot;:&quot;10.5194/hess-23-5089-2019&quot;,&quot;ISSN&quot;:&quot;16077938&quot;,&quot;issued&quot;:{&quot;date-parts&quot;:[[2019,12,17]]},&quot;page&quot;:&quot;5089-5110&quot;,&quot;abstract&quot;:&quot;Regional rainfall-runoff modeling is an old but still mostly outstanding problem in the hydrological sciences. The problem currently is that traditional hydrological models degrade significantly in performance when calibrated for multiple basins together instead of for a single basin alone. In this paper, we propose a novel, data-driven approach using Long Short-Term Memory networks (LSTMs) and demonstrate that under a \&quot;big data\&quot; paradigm, this is not necessarily the case. By training a single LSTM model on 531 basins from the CAMELS dataset using meteorological time series data and static catchment attributes, we were able to significantly improve performance compared to a set of several different hydrological benchmark models. Our proposed approach not only significantly outperforms hydrological models that were calibrated regionally, but also achieves better performance than hydrological models that were calibrated for each basin individually. Furthermore, we propose an adaption to the standard LSTM architecture, which we call an Entity-Aware-LSTM (EA-LSTM), that allows for learning catchment similarities as a feature layer in a deep learning model. We show that these learned catchment similarities correspond well to what we would expect from prior hydrological understanding.&quot;,&quot;publisher&quot;:&quot;Copernicus GmbH&quot;,&quot;issue&quot;:&quot;12&quot;,&quot;volume&quot;:&quot;23&quot;},&quot;isTemporary&quot;:false}]},{&quot;citationID&quot;:&quot;MENDELEY_CITATION_2761511f-464a-4c86-ac23-2f56ebf4cc6d&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Mjc2MTUxMWYtNDY0YS00Yzg2LWFjMjMtMmY1NmViZjRjYzZk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bf4388bb-7eec-4f94-833a-f33448c0570c&quot;,&quot;properties&quot;:{&quot;noteIndex&quot;:0},&quot;isEdited&quot;:false,&quot;manualOverride&quot;:{&quot;isManuallyOverridden&quot;:false,&quot;citeprocText&quot;:&quot;(Li et al., 2019)&quot;,&quot;manualOverrideText&quot;:&quot;&quot;},&quot;citationTag&quot;:&quot;MENDELEY_CITATION_v3_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&quot;,&quot;citationItems&quot;:[{&quot;id&quot;:&quot;6445a418-0f64-3983-ab92-7354de22525d&quot;,&quot;itemData&quot;:{&quot;type&quot;:&quot;paper-conference&quot;,&quot;id&quot;:&quot;6445a418-0f64-3983-ab92-7354de22525d&quot;,&quot;title&quot;:&quot;Gradient Descent with Early Stopping is Provably Robust to Label Noise for Overparameterized Neural Networks&quot;,&quot;author&quot;:[{&quot;family&quot;:&quot;Li&quot;,&quot;given&quot;:&quot;Mingchen&quot;,&quot;parse-names&quot;:false,&quot;dropping-particle&quot;:&quot;&quot;,&quot;non-dropping-particle&quot;:&quot;&quot;},{&quot;family&quot;:&quot;Soltanolkotabi&quot;,&quot;given&quot;:&quot;Mahdi&quot;,&quot;parse-names&quot;:false,&quot;dropping-particle&quot;:&quot;&quot;,&quot;non-dropping-particle&quot;:&quot;&quot;},{&quot;family&quot;:&quot;Oymak&quot;,&quot;given&quot;:&quot;Samet&quot;,&quot;parse-names&quot;:false,&quot;dropping-particle&quot;:&quot;&quot;,&quot;non-dropping-particle&quot;:&quot;&quot;}],&quot;container-title&quot;:&quot;Proceedings of Machine Learning Research&quot;,&quot;container-title-short&quot;:&quot;Proc Mach Learn Res&quot;,&quot;accessed&quot;:{&quot;date-parts&quot;:[[2024,4,10]]},&quot;URL&quot;:&quot;https://proceedings.mlr.press/v108/li20j.html&quot;,&quot;issued&quot;:{&quot;date-parts&quot;:[[2019,3,27]]},&quot;page&quot;:&quot;4313-4324&quot;,&quot;abstract&quot;:&quot;Modern neural networks are typically trained in an over-parameterized regime where the parameters of the model far exceed the size of the training data. Such neural networks in principle have the capacity to (over)fit any set of labels including pure noise. Despite this, somewhat paradoxically, neural network models trained via first-order methods continue to predict well on yet unseen test data. This paper takes a step towards demystifying this phenomena. Under a rich dataset model, we show that gradient descent is provably robust to noise/corruption on a constant fraction of the labels despite overparameterization. In particular, we prove that: (i) In the first few iterations where the updates are still in the vicinity of the initialization gradient descent only fits to the correct labels essentially ignoring the noisy labels. (ii) to start to overfit to the noisy labels network must stray rather far from from the initialization which can only occur after many more iterations. Together, these results show that gradient descent with early stopping is provably robust to label noise and shed light on the empirical robustness of deep networks as well as commonly adopted heuristics to prevent overfitting.&quot;,&quot;issue&quot;:&quot;1&quot;,&quot;volume&quot;:&quot;108&quot;},&quot;isTemporary&quot;:false}]},{&quot;citationID&quot;:&quot;MENDELEY_CITATION_c36f4f44-7d1c-4250-a353-253830d67343&quot;,&quot;properties&quot;:{&quot;noteIndex&quot;:0},&quot;isEdited&quot;:false,&quot;manualOverride&quot;:{&quot;isManuallyOverridden&quot;:false,&quot;citeprocText&quot;:&quot;(Hoedt et al., 2021)&quot;,&quot;manualOverrideText&quot;:&quot;&quot;},&quot;citationTag&quot;:&quot;MENDELEY_CITATION_v3_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&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fcb34ba3-7332-4522-8f68-132fd66a83c8&quot;,&quot;properties&quot;:{&quot;noteIndex&quot;:0},&quot;isEdited&quot;:false,&quot;manualOverride&quot;:{&quot;isManuallyOverridden&quot;:false,&quot;citeprocText&quot;:&quot;(Paszke et al., 2019)&quot;,&quot;manualOverrideText&quot;:&quot;&quot;},&quot;citationTag&quot;:&quot;MENDELEY_CITATION_v3_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&quot;,&quot;citationItems&quot;:[{&quot;id&quot;:&quot;544b3249-4a1b-37ec-a4d2-abf79d9598ba&quot;,&quot;itemData&quot;:{&quot;type&quot;:&quot;paper-conference&quot;,&quot;id&quot;:&quot;544b3249-4a1b-37ec-a4d2-abf79d9598ba&quot;,&quot;title&quot;:&quot;PyTorch: An Imperative Style, High-Performance Deep Learning Library&quot;,&quot;author&quot;:[{&quot;family&quot;:&quot;Paszke&quot;,&quot;given&quot;:&quot;Adam&quot;,&quot;parse-names&quot;:false,&quot;dropping-particle&quot;:&quot;&quot;,&quot;non-dropping-particle&quot;:&quot;&quot;},{&quot;family&quot;:&quot;Gross&quot;,&quot;given&quot;:&quot;Sam&quot;,&quot;parse-names&quot;:false,&quot;dropping-particle&quot;:&quot;&quot;,&quot;non-dropping-particle&quot;:&quot;&quot;},{&quot;family&quot;:&quot;Massa&quot;,&quot;given&quot;:&quot;Francisco&quot;,&quot;parse-names&quot;:false,&quot;dropping-particle&quot;:&quot;&quot;,&quot;non-dropping-particle&quot;:&quot;&quot;},{&quot;family&quot;:&quot;Lerer&quot;,&quot;given&quot;:&quot;Adam&quot;,&quot;parse-names&quot;:false,&quot;dropping-particle&quot;:&quot;&quot;,&quot;non-dropping-particle&quot;:&quot;&quot;},{&quot;family&quot;:&quot;Bradbury&quot;,&quot;given&quot;:&quot;James&quot;,&quot;parse-names&quot;:false,&quot;dropping-particle&quot;:&quot;&quot;,&quot;non-dropping-particle&quot;:&quot;&quot;},{&quot;family&quot;:&quot;Chanan&quot;,&quot;given&quot;:&quot;Gregory&quot;,&quot;parse-names&quot;:false,&quot;dropping-particle&quot;:&quot;&quot;,&quot;non-dropping-particle&quot;:&quot;&quot;},{&quot;family&quot;:&quot;Killeen&quot;,&quot;given&quot;:&quot;Trevor&quot;,&quot;parse-names&quot;:false,&quot;dropping-particle&quot;:&quot;&quot;,&quot;non-dropping-particle&quot;:&quot;&quot;},{&quot;family&quot;:&quot;Lin&quot;,&quot;given&quot;:&quot;Zeming&quot;,&quot;parse-names&quot;:false,&quot;dropping-particle&quot;:&quot;&quot;,&quot;non-dropping-particle&quot;:&quot;&quot;},{&quot;family&quot;:&quot;Gimelshein&quot;,&quot;given&quot;:&quot;Natalia&quot;,&quot;parse-names&quot;:false,&quot;dropping-particle&quot;:&quot;&quot;,&quot;non-dropping-particle&quot;:&quot;&quot;},{&quot;family&quot;:&quot;Antiga&quot;,&quot;given&quot;:&quot;Luca&quot;,&quot;parse-names&quot;:false,&quot;dropping-particle&quot;:&quot;&quot;,&quot;non-dropping-particle&quot;:&quot;&quot;},{&quot;family&quot;:&quot;Desmaison&quot;,&quot;given&quot;:&quot;Alban&quot;,&quot;parse-names&quot;:false,&quot;dropping-particle&quot;:&quot;&quot;,&quot;non-dropping-particle&quot;:&quot;&quot;},{&quot;family&quot;:&quot;Köpf&quot;,&quot;given&quot;:&quot;Andreas&quot;,&quot;parse-names&quot;:false,&quot;dropping-particle&quot;:&quot;&quot;,&quot;non-dropping-particle&quot;:&quot;&quot;},{&quot;family&quot;:&quot;Yang&quot;,&quot;given&quot;:&quot;Edward&quot;,&quot;parse-names&quot;:false,&quot;dropping-particle&quot;:&quot;&quot;,&quot;non-dropping-particle&quot;:&quot;&quot;},{&quot;family&quot;:&quot;DeVito&quot;,&quot;given&quot;:&quot;Zach&quot;,&quot;parse-names&quot;:false,&quot;dropping-particle&quot;:&quot;&quot;,&quot;non-dropping-particle&quot;:&quot;&quot;},{&quot;family&quot;:&quot;Raison&quot;,&quot;given&quot;:&quot;Martin&quot;,&quot;parse-names&quot;:false,&quot;dropping-particle&quot;:&quot;&quot;,&quot;non-dropping-particle&quot;:&quot;&quot;},{&quot;family&quot;:&quot;Tejani&quot;,&quot;given&quot;:&quot;Alykhan&quot;,&quot;parse-names&quot;:false,&quot;dropping-particle&quot;:&quot;&quot;,&quot;non-dropping-particle&quot;:&quot;&quot;},{&quot;family&quot;:&quot;Chilamkurthy&quot;,&quot;given&quot;:&quot;Sasank&quot;,&quot;parse-names&quot;:false,&quot;dropping-particle&quot;:&quot;&quot;,&quot;non-dropping-particle&quot;:&quot;&quot;},{&quot;family&quot;:&quot;Steiner&quot;,&quot;given&quot;:&quot;Benoit&quot;,&quot;parse-names&quot;:false,&quot;dropping-particle&quot;:&quot;&quot;,&quot;non-dropping-particle&quot;:&quot;&quot;},{&quot;family&quot;:&quot;Fang&quot;,&quot;given&quot;:&quot;Lu&quot;,&quot;parse-names&quot;:false,&quot;dropping-particle&quot;:&quot;&quot;,&quot;non-dropping-particle&quot;:&quot;&quot;},{&quot;family&quot;:&quot;Bai&quot;,&quot;given&quot;:&quot;Junjie&quot;,&quot;parse-names&quot;:false,&quot;dropping-particle&quot;:&quot;&quot;,&quot;non-dropping-particle&quot;:&quot;&quot;},{&quot;family&quot;:&quot;Chintala&quot;,&quot;given&quot;:&quot;Soumith&quot;,&quot;parse-names&quot;:false,&quot;dropping-particle&quot;:&quot;&quot;,&quot;non-dropping-particle&quot;:&quot;&quot;}],&quot;container-title&quot;:&quot;33rd Conference on Neural Information Processing Systems (NeurIPS 2019)&quot;,&quot;URL&quot;:&quot;http://arxiv.org/abs/1912.01703&quot;,&quot;issued&quot;:{&quot;date-parts&quot;:[[2019,12,3]]},&quot;page&quot;:&quot;1-12&quot;,&quot;abstract&quot;:&quot;Deep learning frameworks have often focused on either usability or speed, but not both. PyTorch is a machine learning library that shows that these two goals are in fact compatible: it provides an imperative and Pythonic programming style that supports code as a model, makes debugging easy and is consistent with other popular scientific computing libraries, while remaining efficient and supporting hardware accelerators such as GPUs. In this paper, we detail the principles that drove the implementation of PyTorch and how they are reflected in its architecture. We emphasize that every aspect of PyTorch is a regular Python program under the full control of its user. We also explain how the careful and pragmatic implementation of the key components of its runtime enables them to work together to achieve compelling performance. We demonstrate the efficiency of individual subsystems, as well as the overall speed of PyTorch on several common benchmarks.&quot;,&quot;container-title-short&quot;:&quot;&quot;},&quot;isTemporary&quot;:false}]},{&quot;citationID&quot;:&quot;MENDELEY_CITATION_9e39f129-8ba2-4d71-b2a6-4a13f9237745&quot;,&quot;properties&quot;:{&quot;noteIndex&quot;:0},&quot;isEdited&quot;:false,&quot;manualOverride&quot;:{&quot;isManuallyOverridden&quot;:false,&quot;citeprocText&quot;:&quot;(Kingma &amp;#38; Ba, 2015)&quot;,&quot;manualOverrideText&quot;:&quot;&quot;},&quot;citationTag&quot;:&quot;MENDELEY_CITATION_v3_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&quot;,&quot;citationItems&quot;:[{&quot;id&quot;:&quot;c7b950d0-790c-335f-8fda-875054263316&quot;,&quot;itemData&quot;:{&quot;type&quot;:&quot;paper-conference&quot;,&quot;id&quot;:&quot;c7b950d0-790c-335f-8fda-875054263316&quot;,&quot;title&quot;:&quot;Adam: A Method for Stochastic Optimization&quot;,&quot;author&quot;:[{&quot;family&quot;:&quot;Kingma&quot;,&quot;given&quot;:&quot;Diederik P.&quot;,&quot;parse-names&quot;:false,&quot;dropping-particle&quot;:&quot;&quot;,&quot;non-dropping-particle&quot;:&quot;&quot;},{&quot;family&quot;:&quot;Ba&quot;,&quot;given&quot;:&quot;Jimmy&quot;,&quot;parse-names&quot;:false,&quot;dropping-particle&quot;:&quot;&quot;,&quot;non-dropping-particle&quot;:&quot;&quot;}],&quot;container-title&quot;:&quot; Proceedings of the 3rd International Conference on Learning Representations (ICLR 2015)&quot;,&quot;URL&quot;:&quot;http://arxiv.org/abs/1412.6980&quot;,&quot;issued&quot;:{&quot;date-parts&quot;:[[2015,12,22]]},&quot;page&quot;:&quot;1-15&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8cc7c0e3-1242-4202-80aa-574d8959d601&quot;,&quot;properties&quot;:{&quot;noteIndex&quot;:0},&quot;isEdited&quot;:false,&quot;manualOverride&quot;:{&quot;isManuallyOverridden&quot;:false,&quot;citeprocText&quot;:&quot;(Pedregosa et al., 2011)&quot;,&quot;manualOverrideText&quot;:&quot;&quot;},&quot;citationTag&quot;:&quot;MENDELEY_CITATION_v3_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&quot;,&quot;citationItems&quot;:[{&quot;id&quot;:&quot;05916c69-b3e1-3415-b5b9-070c848eef06&quot;,&quot;itemData&quot;:{&quot;type&quot;:&quot;report&quot;,&quot;id&quot;:&quot;05916c69-b3e1-3415-b5b9-070c848eef06&quot;,&quot;title&quot;:&quot;Scikit-learn: Machine Learning in Python&quot;,&quot;author&quot;:[{&quot;family&quot;:&quot;Pedregosa&quot;,&quot;given&quot;:&quot;Fabian&quot;,&quot;parse-names&quot;:false,&quot;dropping-particle&quot;:&quot;&quot;,&quot;non-dropping-particle&quot;:&quot;&quot;},{&quot;family&quot;:&quot;Michel&quot;,&quot;given&quot;:&quot;Vincent&quot;,&quot;parse-names&quot;:false,&quot;dropping-particle&quot;:&quot;&quot;,&quot;non-dropping-particle&quot;:&quot;&quot;},{&quot;family&quot;:&quot;Grisel&quot;,&quot;given&quot;:&quot;Olivier&quot;,&quot;parse-names&quot;:false,&quot;dropping-particle&quot;:&quot;&quot;,&quot;non-dropping-particle&quot;:&quot;&quot;},{&quot;family&quot;:&quot;Blondel&quot;,&quot;given&quot;:&quot;Mathieu&quot;,&quot;parse-names&quot;:false,&quot;dropping-particle&quot;:&quot;&quot;,&quot;non-dropping-particle&quot;:&quot;&quot;},{&quot;family&quot;:&quot;Prettenhofer&quot;,&quot;given&quot;:&quot;Peter&quot;,&quot;parse-names&quot;:false,&quot;dropping-particle&quot;:&quot;&quot;,&quot;non-dropping-particle&quot;:&quot;&quot;},{&quot;family&quot;:&quot;Weiss&quot;,&quot;given&quot;:&quot;Ron&quot;,&quot;parse-names&quot;:false,&quot;dropping-particle&quot;:&quot;&quot;,&quot;non-dropping-particle&quot;:&quot;&quot;},{&quot;family&quot;:&quot;Vanderplas&quot;,&quot;given&quot;:&quot;Jake&quot;,&quot;parse-names&quot;:false,&quot;dropping-particle&quot;:&quot;&quot;,&quot;non-dropping-particle&quot;:&quot;&quot;},{&quot;family&quot;:&quot;Cournapeau&quot;,&quot;given&quot;:&quot;David&quot;,&quot;parse-names&quot;:false,&quot;dropping-particle&quot;:&quot;&quot;,&quot;non-dropping-particle&quot;:&quot;&quot;},{&quot;family&quot;:&quot;Pedregosa&quot;,&quot;given&quot;:&quot;Fabian&quot;,&quot;parse-names&quot;:false,&quot;dropping-particle&quot;:&quot;&quot;,&quot;non-dropping-particle&quot;:&quot;&quot;},{&quot;family&quot;:&quot;Varoquaux&quot;,&quot;given&quot;:&quot;Gaël&quot;,&quot;parse-names&quot;:false,&quot;dropping-particle&quot;:&quot;&quot;,&quot;non-dropping-particle&quot;:&quot;&quot;},{&quot;family&quot;:&quot;Gramfort&quot;,&quot;given&quot;:&quot;Alexandre&quot;,&quot;parse-names&quot;:false,&quot;dropping-particle&quot;:&quot;&quot;,&quot;non-dropping-particle&quot;:&quot;&quot;},{&quot;family&quot;:&quot;Thirion&quot;,&quot;given&quot;:&quot;Bertrand&quot;,&quot;parse-names&quot;:false,&quot;dropping-particle&quot;:&quot;&quot;,&quot;non-dropping-particle&quot;:&quot;&quot;},{&quot;family&quot;:&quot;Grisel&quot;,&quot;given&quot;:&quot;Olivier&quot;,&quot;parse-names&quot;:false,&quot;dropping-particle&quot;:&quot;&quot;,&quot;non-dropping-particle&quot;:&quot;&quot;},{&quot;family&quot;:&quot;Dubourg&quot;,&quot;given&quot;:&quot;Vincent&quot;,&quot;parse-names&quot;:false,&quot;dropping-particle&quot;:&quot;&quot;,&quot;non-dropping-particle&quot;:&quot;&quot;},{&quot;family&quot;:&quot;Passos&quot;,&quot;given&quot;:&quot;Alexandre&quot;,&quot;parse-names&quot;:false,&quot;dropping-particle&quot;:&quot;&quot;,&quot;non-dropping-particle&quot;:&quot;&quot;},{&quot;family&quot;:&quot;Brucher&quot;,&quot;given&quot;:&quot;Matthieu&quot;,&quot;parse-names&quot;:false,&quot;dropping-particle&quot;:&quot;&quot;,&quot;non-dropping-particle&quot;:&quot;&quot;},{&quot;family&quot;:&quot;Perrot&quot;,&quot;given&quot;:&quot;Matthieu&quot;,&quot;parse-names&quot;:false,&quot;dropping-particle&quot;:&quot;&quot;,&quot;non-dropping-particle&quot;:&quot;&quot;},{&quot;family&quot;:&quot;Duchesnay&quot;,&quot;given&quot;:&quot;Edouard&quot;,&quot;parse-names&quot;:false,&quot;dropping-particle&quot;:&quot;&quot;,&quot;non-dropping-particle&quot;:&quot;&quot;}],&quot;container-title&quot;:&quot;Journal of Machine Learning Research&quot;,&quot;URL&quot;:&quot;http://scikit-learn.sourceforge.net.&quot;,&quot;issued&quot;:{&quot;date-parts&quot;:[[2011]]},&quot;number-of-pages&quot;:&quot;2825-2830&quot;,&quot;abstract&quot;:&quo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quot;,&quot;volume&quot;:&quot;12&quot;,&quot;container-title-short&quot;:&quot;&quot;},&quot;isTemporary&quot;:false}]},{&quot;citationID&quot;:&quot;MENDELEY_CITATION_87f5958b-11e1-4e42-8757-4aafb47d7f18&quot;,&quot;properties&quot;:{&quot;noteIndex&quot;:0},&quot;isEdited&quot;:false,&quot;manualOverride&quot;:{&quot;isManuallyOverridden&quot;:true,&quot;citeprocText&quot;:&quot;(Hoedt et al., 2021)&quot;,&quot;manualOverrideText&quot;:&quot;&quot;},&quot;citationTag&quot;:&quot;MENDELEY_CITATION_v3_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&quot;,&quot;citationItems&quot;:[{&quot;id&quot;:&quot;9b39755e-0cfb-3dfc-9e09-4224a221d34a&quot;,&quot;itemData&quot;:{&quot;type&quot;:&quot;article-journal&quot;,&quot;id&quot;:&quot;9b39755e-0cfb-3dfc-9e09-4224a221d34a&quot;,&quot;title&quot;:&quot;MC-LSTM: Mass-Conserving LSTM&quot;,&quot;author&quot;:[{&quot;family&quot;:&quot;Hoedt&quot;,&quot;given&quot;:&quot;Pieter-Jan&quot;,&quot;parse-names&quot;:false,&quot;dropping-particle&quot;:&quot;&quot;,&quot;non-dropping-particle&quot;:&quot;&quot;},{&quot;family&quot;:&quot;Kratzert&quot;,&quot;given&quot;:&quot;Frederik&quot;,&quot;parse-names&quot;:false,&quot;dropping-particle&quot;:&quot;&quot;,&quot;non-dropping-particle&quot;:&quot;&quot;},{&quot;family&quot;:&quot;Klotz&quot;,&quot;given&quot;:&quot;Daniel&quot;,&quot;parse-names&quot;:false,&quot;dropping-particle&quot;:&quot;&quot;,&quot;non-dropping-particle&quot;:&quot;&quot;},{&quot;family&quot;:&quot;Halmich&quot;,&quot;given&quot;:&quot;Christina&quot;,&quot;parse-names&quot;:false,&quot;dropping-particle&quot;:&quot;&quot;,&quot;non-dropping-particle&quot;:&quot;&quot;},{&quot;family&quot;:&quot;Holzleitner&quot;,&quot;given&quot;:&quot;Markus&quot;,&quot;parse-names&quot;:false,&quot;dropping-particle&quot;:&quot;&quot;,&quot;non-dropping-particle&quot;:&quot;&quot;},{&quot;family&quot;:&quot;Nearing&quot;,&quot;given&quot;:&quot;Grey&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Proceedings of the 38th International Conference on Machine Learning&quot;,&quot;URL&quot;:&quot;http://arxiv.org/abs/2101.05186&quot;,&quot;issued&quot;:{&quot;date-parts&quot;:[[2021,1,13]]},&quot;page&quot;:&quot;4275-4286&quot;,&quot;abstract&quot;:&quot;The success of Convolutional Neural Networks (CNNs) in computer vision is mainly driven by their strong inductive bias, which is strong enough to allow CNNs to solve vision-related tasks with random weights, meaning without learning. Similarly, Long Short-Term Memory (LSTM) has a strong inductive bias towards storing information over time. However, many real-world systems are governed by conservation laws, which lead to the redistribution of particular quantities -- e.g. in physical and economical systems. Our novel Mass-Conserving LSTM (MC-LSTM) adheres to these conservation laws by extending the inductive bias of LSTM to model the redistribution of those stored quantities. MC-LSTMs set a new state-of-the-art for neural arithmetic units at learning arithmetic operations, such as addition tasks, which have a strong conservation law, as the sum is constant over time. Further, MC-LSTM is applied to traffic forecasting, modelling a pendulum, and a large benchmark dataset in hydrology, where it sets a new state-of-the-art for predicting peak flows. In the hydrology example, we show that MC-LSTM states correlate with real-world processes and are therefore interpretable.&quot;,&quot;volume&quot;:&quot;139&quot;,&quot;container-title-short&quot;:&quot;&quot;},&quot;isTemporary&quot;:false}]},{&quot;citationID&quot;:&quot;MENDELEY_CITATION_b977ad8e-8eae-458f-9e6b-667c00827c32&quot;,&quot;properties&quot;:{&quot;noteIndex&quot;:0},&quot;isEdited&quot;:false,&quot;manualOverride&quot;:{&quot;isManuallyOverridden&quot;:false,&quot;citeprocText&quot;:&quot;(Kratzert, Herrnegger, et al., 2019)&quot;,&quot;manualOverrideText&quot;:&quot;&quot;},&quot;citationTag&quot;:&quot;MENDELEY_CITATION_v3_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&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62c1be89-ffcb-4b47-b023-c72e64a4d0a2&quot;,&quot;properties&quot;:{&quot;noteIndex&quot;:0},&quot;isEdited&quot;:false,&quot;manualOverride&quot;:{&quot;isManuallyOverridden&quot;:true,&quot;citeprocText&quot;:&quot;(Kratzert, Herrnegger, et al., 2019)&quot;,&quot;manualOverrideText&quot;:&quot;Kratzert et al., (2019)&quot;},&quot;citationTag&quot;:&quot;MENDELEY_CITATION_v3_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&quot;,&quot;citationItems&quot;:[{&quot;id&quot;:&quot;71695c4a-a5f8-38fb-bca9-5bd7e181a760&quot;,&quot;itemData&quot;:{&quot;type&quot;:&quot;chapter&quot;,&quot;id&quot;:&quot;71695c4a-a5f8-38fb-bca9-5bd7e181a760&quot;,&quot;title&quot;:&quot;NeuralHydrology – Interpreting LSTMs in Hydrology&quot;,&quot;author&quot;:[{&quot;family&quot;:&quot;Kratzert&quot;,&quot;given&quot;:&quot;Frederik&quot;,&quot;parse-names&quot;:false,&quot;dropping-particle&quot;:&quot;&quot;,&quot;non-dropping-particle&quot;:&quot;&quot;},{&quot;family&quot;:&quot;Herrnegger&quot;,&quot;given&quot;:&quot;Mathew&quot;,&quot;parse-names&quot;:false,&quot;dropping-particle&quot;:&quot;&quot;,&quot;non-dropping-particle&quot;:&quot;&quot;},{&quot;family&quot;:&quot;Klotz&quot;,&quot;given&quot;:&quot;Daniel&quot;,&quot;parse-names&quot;:false,&quot;dropping-particle&quot;:&quot;&quot;,&quot;non-dropping-particle&quot;:&quot;&quot;},{&quot;family&quot;:&quot;Hochreiter&quot;,&quot;given&quot;:&quot;Sepp&quot;,&quot;parse-names&quot;:false,&quot;dropping-particle&quot;:&quot;&quot;,&quot;non-dropping-particle&quot;:&quot;&quot;},{&quot;family&quot;:&quot;Klambauer&quot;,&quot;given&quot;:&quot;Günter&quot;,&quot;parse-names&quot;:false,&quot;dropping-particle&quot;:&quot;&quot;,&quot;non-dropping-particle&quot;:&quot;&quot;}],&quot;container-title&quot;:&quot;Explainable AI: Interpreting, Explaining and Visualizing Deep Learning&quot;,&quot;DOI&quot;:&quot;10.1007/978-3-030-28954-6_19&quot;,&quot;issued&quot;:{&quot;date-parts&quot;:[[2019]]},&quot;page&quot;:&quot;347-362&quot;,&quot;volume&quot;:&quot;11700&quot;,&quot;container-title-short&quot;:&quot;&quot;},&quot;isTemporary&quot;:false}]},{&quot;citationID&quot;:&quot;MENDELEY_CITATION_5adaa7bc-8f3d-46f0-91ba-c8cb415c332a&quot;,&quot;properties&quot;:{&quot;noteIndex&quot;:0},&quot;isEdited&quot;:false,&quot;manualOverride&quot;:{&quot;isManuallyOverridden&quot;:false,&quot;citeprocText&quot;:&quot;(Steyaert et al., 2022)&quot;,&quot;manualOverrideText&quot;:&quot;&quot;},&quot;citationTag&quot;:&quot;MENDELEY_CITATION_v3_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&quot;,&quot;citationItems&quot;:[{&quot;id&quot;:&quot;1eab3d28-caae-3051-80bf-27250b53c6b6&quot;,&quot;itemData&quot;:{&quot;type&quot;:&quot;article-journal&quot;,&quot;id&quot;:&quot;1eab3d28-caae-3051-80bf-27250b53c6b6&quot;,&quot;title&quot;:&quot;ResOpsUS, a dataset of historical reservoir operations in the contiguous United States&quot;,&quot;author&quot;:[{&quot;family&quot;:&quot;Steyaert&quot;,&quot;given&quot;:&quot;Jennie C.&quot;,&quot;parse-names&quot;:false,&quot;dropping-particle&quot;:&quot;&quot;,&quot;non-dropping-particle&quot;:&quot;&quot;},{&quot;family&quot;:&quot;Condon&quot;,&quot;given&quot;:&quot;Laura E.&quot;,&quot;parse-names&quot;:false,&quot;dropping-particle&quot;:&quot;&quot;,&quot;non-dropping-particle&quot;:&quot;&quot;},{&quot;family&quot;:&quot;W.D. Turner&quot;,&quot;given&quot;:&quot;Sean&quot;,&quot;parse-names&quot;:false,&quot;dropping-particle&quot;:&quot;&quot;,&quot;non-dropping-particle&quot;:&quot;&quot;},{&quot;family&quot;:&quot;Voisin&quot;,&quot;given&quot;:&quot;Nathalie&quot;,&quot;parse-names&quot;:false,&quot;dropping-particle&quot;:&quot;&quot;,&quot;non-dropping-particle&quot;:&quot;&quot;}],&quot;container-title&quot;:&quot;Scientific Data&quot;,&quot;container-title-short&quot;:&quot;Sci Data&quot;,&quot;DOI&quot;:&quot;10.1038/s41597-022-01134-7&quot;,&quot;ISSN&quot;:&quot;2052-4463&quot;,&quot;issued&quot;:{&quot;date-parts&quot;:[[2022,2,3]]},&quot;page&quot;:&quot;34&quot;,&quot;abstract&quot;:&quot;&lt;p&gt; There are over 52,000 dams in the contiguous US ranging from 0.5 to 243 meters high that collectively hold 600,000 million cubic meters of water. These structures have dramatically affected the river dynamics of every major watershed in the country. While there are national datasets that document dam attributes, there is no national dataset of reservoir operations. Here we present a dataset of historical reservoir inflows, outflows and changes in storage for 679 major reservoirs across the US, called ResOpsUS. All of the data are provided at a daily temporal resolution. Temporal coverage varies by reservoir depending on construction date and digital data availability. Overall, the data spans from 1930 to 2020, although the best coverage is for the most recent years, particularly 1980 to 2020. The reservoirs included in our dataset cover more than half of the total storage of large reservoirs in the US (defined as reservoirs with storage greater 0.1 km &lt;sup&gt;3&lt;/sup&gt; ). We document the assembly process of this dataset as well as its contents. Historical operations are also compared to static reservoir attribute datasets for validation. &lt;/p&gt;&quot;,&quot;issue&quot;:&quot;1&quot;,&quot;volume&quot;:&quot;9&quot;},&quot;isTemporary&quot;:false}]},{&quot;citationID&quot;:&quot;MENDELEY_CITATION_66d6a675-c795-4077-81c9-2bf04e23695e&quot;,&quot;properties&quot;:{&quot;noteIndex&quot;:0},&quot;isEdited&quot;:false,&quot;manualOverride&quot;:{&quot;isManuallyOverridden&quot;:false,&quot;citeprocText&quot;:&quot;(Ouyang et al., 2021)&quot;,&quot;manualOverrideText&quot;:&quot;&quot;},&quot;citationTag&quot;:&quot;MENDELEY_CITATION_v3_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&quot;,&quot;citationItems&quot;:[{&quot;id&quot;:&quot;88429e24-6f44-35e6-ad17-50534a0d19e2&quot;,&quot;itemData&quot;:{&quot;type&quot;:&quot;article-journal&quot;,&quot;id&quot;:&quot;88429e24-6f44-35e6-ad17-50534a0d19e2&quot;,&quot;title&quot;:&quot;Continental-scale streamflow modeling of basins with reservoirs: Towards a coherent deep-learning-based strategy&quot;,&quot;author&quot;:[{&quot;family&quot;:&quot;Ouyang&quot;,&quot;given&quot;:&quot;Wenyu&quot;,&quot;parse-names&quot;:false,&quot;dropping-particle&quot;:&quot;&quot;,&quot;non-dropping-particle&quot;:&quot;&quot;},{&quot;family&quot;:&quot;Lawson&quot;,&quot;given&quot;:&quot;Kathryn&quot;,&quot;parse-names&quot;:false,&quot;dropping-particle&quot;:&quot;&quot;,&quot;non-dropping-particle&quot;:&quot;&quot;},{&quot;family&quot;:&quot;Feng&quot;,&quot;given&quot;:&quot;Dapeng&quot;,&quot;parse-names&quot;:false,&quot;dropping-particle&quot;:&quot;&quot;,&quot;non-dropping-particle&quot;:&quot;&quot;},{&quot;family&quot;:&quot;Ye&quot;,&quot;given&quot;:&quot;Lei&quot;,&quot;parse-names&quot;:false,&quot;dropping-particle&quot;:&quot;&quot;,&quot;non-dropping-particle&quot;:&quot;&quot;},{&quot;family&quot;:&quot;Zhang&quot;,&quot;given&quot;:&quot;Chi&quot;,&quot;parse-names&quot;:false,&quot;dropping-particle&quot;:&quot;&quot;,&quot;non-dropping-particle&quot;:&quot;&quot;},{&quot;family&quot;:&quot;Shen&quot;,&quot;given&quot;:&quot;Chaopeng&quot;,&quot;parse-names&quot;:false,&quot;dropping-particle&quot;:&quot;&quot;,&quot;non-dropping-particle&quot;:&quot;&quot;}],&quot;container-title&quot;:&quot;Journal of Hydrology&quot;,&quot;container-title-short&quot;:&quot;J Hydrol (Amst)&quot;,&quot;DOI&quot;:&quot;10.1016/j.jhydrol.2021.126455&quot;,&quot;ISSN&quot;:&quot;00221694&quot;,&quot;issued&quot;:{&quot;date-parts&quot;:[[2021,8,1]]},&quot;abstract&quot;:&quot;A large fraction of major waterways have dams influencing streamflow, which must be accounted for in large-scale hydrologic modeling. However, daily streamflow prediction for basins with dams is challenging for various modeling approaches, especially at large scales. Here we examined which types of dammed basins could be well represented by long short-term memory (LSTM) models using readily-available information, and delineated the remaining challenges. We analyzed data from 3557 basins (83% dammed) over the contiguous United States and noted strong impacts of reservoir purposes, degree of regulation (dor), and diversion on streamflow modeling. While a model trained on a widely-used reference-basin dataset performed poorly for non-reference basins, the model trained on the whole dataset presented a median Nash-Sutcliffe efficiency coefficient (NSE) of 0.74. The zero-dor, small-dor (with storage of approximately a month of average streamflow or less), and large-dor basins were found to have distinct behaviors, so migrating models between categories yielded catastrophic results, which means we must not treat small-dor basins as reference ones. However, training with pooled data from different sets yielded optimal median NSEs of 0.72, 0.79, and 0.64 for these respective groups, noticeably stronger than existing models. These results support a coherent modeling strategy where smaller dams (storing about a month of average streamflow or less) are modeled implicitly as part of basin rainfall-runoff processes; then, large-dor reservoirs of certain types can be represented explicitly. However, dammed basins must be present in the training dataset. Future work should examine separate modeling of large reservoirs for fire protection and irrigation, hydroelectric power generation, and flood control.&quot;,&quot;publisher&quot;:&quot;Elsevier B.V.&quot;,&quot;volume&quot;:&quot;599&quot;},&quot;isTemporary&quot;:false}]},{&quot;citationID&quot;:&quot;MENDELEY_CITATION_709e130f-ed8d-4c1b-a0f9-ef3067cd5502&quot;,&quot;properties&quot;:{&quot;noteIndex&quot;:0},&quot;isEdited&quot;:false,&quot;manualOverride&quot;:{&quot;isManuallyOverridden&quot;:false,&quot;citeprocText&quot;:&quot;(Kratzert et al., 2024)&quot;,&quot;manualOverrideText&quot;:&quot;&quot;},&quot;citationTag&quot;:&quot;MENDELEY_CITATION_v3_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&quot;,&quot;citationItems&quot;:[{&quot;id&quot;:&quot;a3f6e3d5-2126-3ec3-b738-518bf5bc2bba&quot;,&quot;itemData&quot;:{&quot;type&quot;:&quot;article-journal&quot;,&quot;id&quot;:&quot;a3f6e3d5-2126-3ec3-b738-518bf5bc2bba&quot;,&quot;title&quot;:&quot;HESS Opinions: Never train an LSTM on a single basin&quot;,&quot;author&quot;:[{&quot;family&quot;:&quot;Kratzert&quot;,&quot;given&quot;:&quot;Frederik&quot;,&quot;parse-names&quot;:false,&quot;dropping-particle&quot;:&quot;&quot;,&quot;non-dropping-particle&quot;:&quot;&quot;},{&quot;family&quot;:&quot;Gauch&quot;,&quot;given&quot;:&quot;Martin&quot;,&quot;parse-names&quot;:false,&quot;dropping-particle&quot;:&quot;&quot;,&quot;non-dropping-particle&quot;:&quot;&quot;},{&quot;family&quot;:&quot;Klotz&quot;,&quot;given&quot;:&quot;Daniel&quot;,&quot;parse-names&quot;:false,&quot;dropping-particle&quot;:&quot;&quot;,&quot;non-dropping-particle&quot;:&quot;&quot;},{&quot;family&quot;:&quot;Nearing&quot;,&quot;given&quot;:&quot;Grey&quot;,&quot;parse-names&quot;:false,&quot;dropping-particle&quot;:&quot;&quot;,&quot;non-dropping-particle&quot;:&quot;&quot;}],&quot;container-title&quot;:&quot;Hydrol. Earth Syst. Sci. Discuss. [preprint]&quot;,&quot;DOI&quot;:&quot;10.5194/hess-2023-275&quot;,&quot;URL&quot;:&quot;https://doi.org/10.5194/hess-2023-275&quot;,&quot;issued&quot;:{&quot;date-parts&quot;:[[2024]]},&quot;page&quot;:&quot;1-19&quot;,&quot;abstract&quot;:&quot;Machine learning (ML) has played an increasing role in the hydrological sciences. In particular, certain types of time series modeling strategies are popular for rainfall-runoff modeling. A large majority of studies that use this type of model do not follow best practices, and there is one mistake in particular that is common: training deep learning models on small, homogeneous data sets (i.e., data from one or a small number of watersheds). In this position paper, we show that Long Short Term Memory (LSTM) streamflow models are best when trained with a large amount of hydrologically diverse data. 5 1 Machine learning requires different intuitions about hydrological modeling Regionalizing rainfall-runoff models across multiple watersheds is a longstanding problem in the hydrological sciences (Guo et al., 2021). The most accurate streamflow predictions from conceptual and process-based hydrological models generally require calibration to long data records in individual watersheds. Hydrology models based on machine learning (ML) are different-ML models work best when trained on data from many watersheds (Nearing et al., 2021). In fact, this is one of the 10 main benefits of ML-based streamflow modeling. Because ML models are trained with data from multiple watersheds, they are able to learn hydrologically diverse rainfall-runoff responses (Kratzert et al., 2019b) in a way that is useful for example for prediction in ungauged basins (Kratzert et al., 2019a). Prediction in ungauged basins is not the only reason to train ML models on data from many watersheds. Models trained this way have better skill even in individual, gauged watersheds with long training data records (Nearing et al., 2021), and they are 15 also better at predicting extreme events (Frame et al., 2022). The purpose of this position paper is to suggest a change in intuition. ML requires a top-down modeling approach, in contrast to traditional hydrological modeling that is usually most effective with a bottom-up approach. We do not mean top-down vs. bottom-up in the sense discussed by Hrachowitz and Clark (2017). Instead, we mean that traditional hydrology models (both lumped conceptual models and process-based models) are typically developed, calibrated, and verified at a local scale, ideally 20 using long and comprehensive data records from experimental watersheds. Then, in the bottom-up approach, after a model is developed, we might work on regionalization strategies to extrapolate parameters and parameterizations to larger areas (e.g., Samaniego et al., 2010; Beck et al., 2016). With ML modeling, the best approach is to start by training on all available data from 1 https://doi.&quot;,&quot;container-title-short&quot;:&quot;&quot;},&quot;isTemporary&quot;:false}]},{&quot;citationID&quot;:&quot;MENDELEY_CITATION_094325a9-46c9-444e-8ca5-7944cc3a0b50&quot;,&quot;properties&quot;:{&quot;noteIndex&quot;:0},&quot;isEdited&quot;:false,&quot;manualOverride&quot;:{&quot;isManuallyOverridden&quot;:false,&quot;citeprocText&quot;:&quot;(Tan et al., 2018)&quot;,&quot;manualOverrideText&quot;:&quot;&quot;},&quot;citationTag&quot;:&quot;MENDELEY_CITATION_v3_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&quot;,&quot;citationItems&quot;:[{&quot;id&quot;:&quot;f10dded7-c640-33ec-bb5b-444bf5b49bcc&quot;,&quot;itemData&quot;:{&quot;type&quot;:&quot;paper-conference&quot;,&quot;id&quot;:&quot;f10dded7-c640-33ec-bb5b-444bf5b49bcc&quot;,&quot;title&quot;:&quot;A survey on deep transfer learning&quot;,&quot;author&quot;:[{&quot;family&quot;:&quot;Tan&quot;,&quot;given&quot;:&quot;Chuanqi&quot;,&quot;parse-names&quot;:false,&quot;dropping-particle&quot;:&quot;&quot;,&quot;non-dropping-particle&quot;:&quot;&quot;},{&quot;family&quot;:&quot;Sun&quot;,&quot;given&quot;:&quot;Fuchun&quot;,&quot;parse-names&quot;:false,&quot;dropping-particle&quot;:&quot;&quot;,&quot;non-dropping-particle&quot;:&quot;&quot;},{&quot;family&quot;:&quot;Kong&quot;,&quot;given&quot;:&quot;Tao&quot;,&quot;parse-names&quot;:false,&quot;dropping-particle&quot;:&quot;&quot;,&quot;non-dropping-particle&quot;:&quot;&quot;},{&quot;family&quot;:&quot;Zhang&quot;,&quot;given&quot;:&quot;Wenchang&quot;,&quot;parse-names&quot;:false,&quot;dropping-particle&quot;:&quot;&quot;,&quot;non-dropping-particle&quot;:&quot;&quot;},{&quot;family&quot;:&quot;Yang&quot;,&quot;given&quot;:&quot;Chao&quot;,&quot;parse-names&quot;:false,&quot;dropping-particle&quot;:&quot;&quot;,&quot;non-dropping-particle&quot;:&quot;&quot;},{&quot;family&quot;:&quot;Liu&quot;,&quot;given&quot;:&quot;Chunfang&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01424-7_27&quot;,&quot;ISBN&quot;:&quot;9783030014230&quot;,&quot;ISSN&quot;:&quot;16113349&quot;,&quot;issued&quot;:{&quot;date-parts&quot;:[[2018]]},&quot;page&quot;:&quot;270-279&quot;,&quot;abstract&quot;:&quot;As a new classification platform, deep learning has recently received increasing attention from researchers and has been successfully applied to many domains. In some domains, like bioinformatics and robotics, it is very difficult to construct a large-scale well-annotated dataset due to the expense of data acquisition and costly annotation, which limits its development. Transfer learning relaxes the hypothesis that the training data must be independent and identically distributed (i.i.d.) with the test data, which motivates us to use transfer learning to solve the problem of insufficient training data. This survey focuses on reviewing the current researches of transfer learning by using deep neural network and its applications. We defined deep transfer learning, category and review the recent research works based on the techniques used in deep transfer learning.&quot;,&quot;publisher&quot;:&quot;Springer Verlag&quot;,&quot;volume&quot;:&quot;11141 LNCS&quot;,&quot;container-title-short&quot;:&quot;&quot;},&quot;isTemporary&quot;:false}]},{&quot;citationID&quot;:&quot;MENDELEY_CITATION_816add17-389a-4fc1-998b-0ef50e36ccef&quot;,&quot;properties&quot;:{&quot;noteIndex&quot;:0},&quot;isEdited&quot;:false,&quot;manualOverride&quot;:{&quot;isManuallyOverridden&quot;:false,&quot;citeprocText&quot;:&quot;(Iorga &amp;#38; Neagoe, 2019)&quot;,&quot;manualOverrideText&quot;:&quot;&quot;},&quot;citationTag&quot;:&quot;MENDELEY_CITATION_v3_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&quot;,&quot;citationItems&quot;:[{&quot;id&quot;:&quot;23de20a0-2356-3f21-9105-d594c8565e65&quot;,&quot;itemData&quot;:{&quot;type&quot;:&quot;paper-conference&quot;,&quot;id&quot;:&quot;23de20a0-2356-3f21-9105-d594c8565e65&quot;,&quot;title&quot;:&quot;A Deep CNN Approach with Transfer Learning for Image Recognition&quot;,&quot;author&quot;:[{&quot;family&quot;:&quot;Iorga&quot;,&quot;given&quot;:&quot;Cristian&quot;,&quot;parse-names&quot;:false,&quot;dropping-particle&quot;:&quot;&quot;,&quot;non-dropping-particle&quot;:&quot;&quot;},{&quot;family&quot;:&quot;Neagoe&quot;,&quot;given&quot;:&quot;Victor-Emil&quot;,&quot;parse-names&quot;:false,&quot;dropping-particle&quot;:&quot;&quot;,&quot;non-dropping-particle&quot;:&quot;&quot;}],&quot;container-title&quot;:&quot;2019 11th International Conference on Electronics, Computers and Artificial Intelligence (ECAI)&quot;,&quot;DOI&quot;:&quot;10.1109/ECAI46879.2019.9042173&quot;,&quot;ISBN&quot;:&quot;978-1-7281-1624-2&quot;,&quot;issued&quot;:{&quot;date-parts&quot;:[[2019,6]]},&quot;page&quot;:&quot;1-6&quot;,&quot;publisher&quot;:&quot;IEEE&quot;,&quot;container-title-short&quot;:&quot;&quot;},&quot;isTemporary&quot;:false}]},{&quot;citationID&quot;:&quot;MENDELEY_CITATION_3043c711-4561-4604-828e-440e6f61a1f8&quot;,&quot;properties&quot;:{&quot;noteIndex&quot;:0},&quot;isEdited&quot;:false,&quot;manualOverride&quot;:{&quot;isManuallyOverridden&quot;:false,&quot;citeprocText&quot;:&quot;(Ruder et al., 2019)&quot;,&quot;manualOverrideText&quot;:&quot;&quot;},&quot;citationTag&quot;:&quot;MENDELEY_CITATION_v3_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&quot;,&quot;citationItems&quot;:[{&quot;id&quot;:&quot;ac861003-b251-3a30-98e0-5bf705189e95&quot;,&quot;itemData&quot;:{&quot;type&quot;:&quot;paper-conference&quot;,&quot;id&quot;:&quot;ac861003-b251-3a30-98e0-5bf705189e95&quot;,&quot;title&quot;:&quot;Transfer Learning in Natural Language Processing&quot;,&quot;author&quot;:[{&quot;family&quot;:&quot;Ruder&quot;,&quot;given&quot;:&quot;Sebastian&quot;,&quot;parse-names&quot;:false,&quot;dropping-particle&quot;:&quot;&quot;,&quot;non-dropping-particle&quot;:&quot;&quot;},{&quot;family&quot;:&quot;Peters&quot;,&quot;given&quot;:&quot;Matthew E.&quot;,&quot;parse-names&quot;:false,&quot;dropping-particle&quot;:&quot;&quot;,&quot;non-dropping-particle&quot;:&quot;&quot;},{&quot;family&quot;:&quot;Swayamdipta&quot;,&quot;given&quot;:&quot;Swabha&quot;,&quot;parse-names&quot;:false,&quot;dropping-particle&quot;:&quot;&quot;,&quot;non-dropping-particle&quot;:&quot;&quot;},{&quot;family&quot;:&quot;Wolf&quot;,&quot;given&quot;:&quot;Thomas&quot;,&quot;parse-names&quot;:false,&quot;dropping-particle&quot;:&quot;&quot;,&quot;non-dropping-particle&quot;:&quot;&quot;}],&quot;container-title&quot;:&quot;Proceedings of the 2019 Conference of the North&quot;,&quot;DOI&quot;:&quot;10.18653/v1/N19-5004&quot;,&quot;issued&quot;:{&quot;date-parts&quot;:[[2019]]},&quot;publisher-place&quot;:&quot;Stroudsburg, PA, USA&quot;,&quot;page&quot;:&quot;15-18&quot;,&quot;publisher&quot;:&quot;Association for Computational Linguistics&quot;,&quot;container-title-short&quot;:&quot;&quot;},&quot;isTemporary&quot;:false}]},{&quot;citationID&quot;:&quot;MENDELEY_CITATION_d5463333-ddec-42bc-9fb3-c81f318fad2e&quot;,&quot;properties&quot;:{&quot;noteIndex&quot;:0},&quot;isEdited&quot;:false,&quot;manualOverride&quot;:{&quot;isManuallyOverridden&quot;:false,&quot;citeprocText&quot;:&quot;(De La Fuente et al., 2024)&quot;,&quot;manualOverrideText&quot;:&quot;&quot;},&quot;citationTag&quot;:&quot;MENDELEY_CITATION_v3_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&quot;,&quot;citationItems&quot;:[{&quot;id&quot;:&quot;7da98709-cb30-383c-96d0-f330de37d327&quot;,&quot;itemData&quot;:{&quot;type&quot;:&quot;article-journal&quot;,&quot;id&quot;:&quot;7da98709-cb30-383c-96d0-f330de37d327&quot;,&quot;title&quot;:&quot;Toward interpretable LSTM-based modeling of hydrological systems&quot;,&quot;author&quot;:[{&quot;family&quot;:&quot;La Fuente&quot;,&quot;given&quot;:&quot;Luis Andres&quot;,&quot;parse-names&quot;:false,&quot;dropping-particle&quot;:&quot;&quot;,&quot;non-dropping-particle&quot;:&quot;De&quot;},{&quot;family&quot;:&quot;Ehsani&quot;,&quot;given&quot;:&quot;Mohammad Reza&quot;,&quot;parse-names&quot;:false,&quot;dropping-particle&quot;:&quot;&quot;,&quot;non-dropping-particle&quot;:&quot;&quot;},{&quot;family&quot;:&quot;Gupta&quot;,&quot;given&quot;:&quot;Hoshin Vijai&quot;,&quot;parse-names&quot;:false,&quot;dropping-particle&quot;:&quot;&quot;,&quot;non-dropping-particle&quot;:&quot;&quot;},{&quot;family&quot;:&quot;Condon&quot;,&quot;given&quot;:&quot;Laura Elizabeth&quot;,&quot;parse-names&quot;:false,&quot;dropping-particle&quot;:&quot;&quot;,&quot;non-dropping-particle&quot;:&quot;&quot;}],&quot;container-title&quot;:&quot;Hydrology and Earth System Sciences&quot;,&quot;DOI&quot;:&quot;10.5194/hess-28-945-2024&quot;,&quot;ISSN&quot;:&quot;16077938&quot;,&quot;issued&quot;:{&quot;date-parts&quot;:[[2024,2,27]]},&quot;page&quot;:&quot;945-971&quot;,&quot;abstract&quot;:&quot;Several studies have demonstrated the ability of long short-term memory (LSTM) machine-learning-based modeling to outperform traditional spatially lumped process-based modeling approaches for streamflow prediction. However, due mainly to the structural complexity of the LSTM network (which includes gating operations and sequential processing of the data), difficulties can arise when interpreting the internal processes and weights in the model. Here, we propose and test a modification of LSTM architecture that is calibrated in a manner that is analogous to a hydrological system. Our architecture, called \&quot;HydroLSTM\&quot;, simulates the sequential updating of the Markovian storage while the gating operation has access to historical information. Specifically, we modify how data are fed to the new representation to facilitate simultaneous access to past lagged inputs and consolidated information, which explicitly acknowledges the importance of trends and patterns in the data. We compare the performance of the HydroLSTM and LSTM architectures using data from 10 hydro-climatically varied catchments. We further examine how the new architecture exploits the information in lagged inputs, for 588 catchments across the USA. The HydroLSTM-based models require fewer cell states to obtain similar performance to their LSTM-based counterparts. Further, the weight patterns associated with lagged input variables are interpretable and consistent with regional hydroclimatic characteristics (snowmelt-dominated, recent rainfall-dominated, and historical rainfall-dominated). These findings illustrate how the hydrological interpretability of LSTM-based models can be enhanced by appropriate architectural modifications that are physically and conceptually consistent with our understanding of the system.&quot;,&quot;publisher&quot;:&quot;Copernicus Publications&quot;,&quot;issue&quot;:&quot;4&quot;,&quot;volume&quot;:&quot;28&quot;,&quot;container-title-short&quot;:&quot;Hydrol Earth Syst Sci&quot;},&quot;isTemporary&quot;:false}]}]"/>
    <we:property name="MENDELEY_CITATIONS_LOCALE_CODE" value="&quot;en-US&quot;"/>
    <we:property name="MENDELEY_CITATIONS_STYLE" value="{&quot;id&quot;:&quot;https://www.zotero.org/styles/american-geophysical-union&quot;,&quot;title&quot;:&quot;American Geophysical Unio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7A9FC-F591-4EE9-9E59-07332C96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11488</TotalTime>
  <Pages>1</Pages>
  <Words>8412</Words>
  <Characters>47949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Chen</dc:creator>
  <cp:keywords/>
  <dc:description/>
  <cp:lastModifiedBy>Matthew Chen</cp:lastModifiedBy>
  <cp:revision>302</cp:revision>
  <cp:lastPrinted>2023-11-03T18:47:00Z</cp:lastPrinted>
  <dcterms:created xsi:type="dcterms:W3CDTF">2023-04-15T16:37:00Z</dcterms:created>
  <dcterms:modified xsi:type="dcterms:W3CDTF">2025-08-26T22:56:00Z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9ec0f8d4-8f22-3fd7-a16e-b0db3478e9d4</vt:lpwstr>
  </property>
  <property fmtid="{D5CDD505-2E9C-101B-9397-08002B2CF9AE}" pid="24" name="Mendeley Citation Style_1">
    <vt:lpwstr>http://www.zotero.org/styles/apa</vt:lpwstr>
  </property>
</Properties>
</file>